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BB0B5B" w14:textId="77777777" w:rsidR="00CE5D5D" w:rsidRDefault="00CE5D5D">
      <w:pPr>
        <w:tabs>
          <w:tab w:val="right" w:pos="9360"/>
        </w:tabs>
        <w:rPr>
          <w:b/>
          <w:lang w:val="en-CA"/>
        </w:rPr>
      </w:pPr>
      <w:bookmarkStart w:id="0" w:name="_GoBack"/>
      <w:bookmarkEnd w:id="0"/>
    </w:p>
    <w:p w14:paraId="21AF6007" w14:textId="77777777" w:rsidR="00C67E0E" w:rsidRDefault="00C67E0E" w:rsidP="00C67E0E">
      <w:pPr>
        <w:pStyle w:val="Title"/>
        <w:rPr>
          <w:lang w:val="en-CA"/>
        </w:rPr>
      </w:pPr>
      <w:r>
        <w:rPr>
          <w:lang w:val="en-CA"/>
        </w:rPr>
        <w:t>IHO S-121</w:t>
      </w:r>
      <w:r>
        <w:rPr>
          <w:lang w:val="en-CA"/>
        </w:rPr>
        <w:br/>
        <w:t xml:space="preserve">Product Specification for </w:t>
      </w:r>
      <w:r>
        <w:rPr>
          <w:lang w:val="en-CA"/>
        </w:rPr>
        <w:br/>
        <w:t>Maritime Limits and Boundaries</w:t>
      </w:r>
    </w:p>
    <w:p w14:paraId="6003A856" w14:textId="77777777" w:rsidR="00CE5D5D" w:rsidRDefault="00CE5D5D">
      <w:pPr>
        <w:tabs>
          <w:tab w:val="right" w:pos="9360"/>
        </w:tabs>
        <w:rPr>
          <w:b/>
          <w:lang w:val="en-CA"/>
        </w:rPr>
      </w:pPr>
    </w:p>
    <w:sdt>
      <w:sdtPr>
        <w:rPr>
          <w:rFonts w:ascii="Arial" w:hAnsi="Arial" w:cs="Arial"/>
          <w:b/>
          <w:color w:val="FF0000"/>
          <w:sz w:val="36"/>
          <w:szCs w:val="36"/>
          <w:lang w:val="en-CA"/>
        </w:rPr>
        <w:alias w:val="Comments"/>
        <w:tag w:val=""/>
        <w:id w:val="-247271698"/>
        <w:placeholder>
          <w:docPart w:val="CDE98E25A163412A9B49C378281E966A"/>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075DC323" w14:textId="4103FC7F" w:rsidR="00CE5D5D" w:rsidRPr="00DB1E4D" w:rsidRDefault="0034717C" w:rsidP="005B2903">
          <w:pPr>
            <w:tabs>
              <w:tab w:val="right" w:pos="9360"/>
            </w:tabs>
            <w:jc w:val="right"/>
            <w:rPr>
              <w:rFonts w:ascii="Arial" w:hAnsi="Arial" w:cs="Arial"/>
              <w:b/>
              <w:color w:val="FF0000"/>
              <w:sz w:val="36"/>
              <w:szCs w:val="36"/>
              <w:lang w:val="en-CA"/>
            </w:rPr>
          </w:pPr>
          <w:r>
            <w:rPr>
              <w:rFonts w:ascii="Arial" w:hAnsi="Arial" w:cs="Arial"/>
              <w:b/>
              <w:color w:val="FF0000"/>
              <w:sz w:val="36"/>
              <w:szCs w:val="36"/>
              <w:lang w:val="en-CA"/>
            </w:rPr>
            <w:t>Draft 2.3.7</w:t>
          </w:r>
        </w:p>
      </w:sdtContent>
    </w:sdt>
    <w:p w14:paraId="3313CBAA" w14:textId="77777777" w:rsidR="00CE5D5D" w:rsidRDefault="00CE5D5D">
      <w:pPr>
        <w:tabs>
          <w:tab w:val="right" w:pos="9360"/>
        </w:tabs>
        <w:rPr>
          <w:b/>
          <w:lang w:val="en-CA"/>
        </w:rPr>
      </w:pPr>
    </w:p>
    <w:p w14:paraId="19790A35" w14:textId="77777777" w:rsidR="00CE5D5D" w:rsidRDefault="00CE5D5D">
      <w:pPr>
        <w:tabs>
          <w:tab w:val="right" w:pos="9360"/>
        </w:tabs>
        <w:rPr>
          <w:b/>
          <w:lang w:val="en-CA"/>
        </w:rPr>
      </w:pPr>
    </w:p>
    <w:p w14:paraId="538957BD" w14:textId="77777777" w:rsidR="00CE5D5D" w:rsidRDefault="00DB1E4D" w:rsidP="00DB1E4D">
      <w:pPr>
        <w:tabs>
          <w:tab w:val="right" w:pos="9360"/>
        </w:tabs>
        <w:jc w:val="center"/>
        <w:rPr>
          <w:rFonts w:ascii="Arial" w:hAnsi="Arial" w:cs="Arial"/>
          <w:b/>
          <w:lang w:val="en-CA"/>
        </w:rPr>
      </w:pPr>
      <w:r>
        <w:rPr>
          <w:rFonts w:ascii="Arial" w:hAnsi="Arial" w:cs="Arial"/>
          <w:b/>
          <w:lang w:val="en-CA"/>
        </w:rPr>
        <w:t xml:space="preserve">Version </w:t>
      </w:r>
      <w:r w:rsidR="00274BF4">
        <w:rPr>
          <w:rFonts w:ascii="Arial" w:hAnsi="Arial" w:cs="Arial"/>
          <w:b/>
          <w:lang w:val="en-CA"/>
        </w:rPr>
        <w:t>2</w:t>
      </w:r>
      <w:r>
        <w:rPr>
          <w:rFonts w:ascii="Arial" w:hAnsi="Arial" w:cs="Arial"/>
          <w:b/>
          <w:lang w:val="en-CA"/>
        </w:rPr>
        <w:t>.0</w:t>
      </w:r>
    </w:p>
    <w:p w14:paraId="56F7C83F" w14:textId="77777777" w:rsidR="00CE5D5D" w:rsidRDefault="001639CF" w:rsidP="004110BC">
      <w:pPr>
        <w:tabs>
          <w:tab w:val="right" w:pos="9360"/>
        </w:tabs>
        <w:jc w:val="center"/>
        <w:rPr>
          <w:rFonts w:ascii="Arial" w:hAnsi="Arial" w:cs="Arial"/>
          <w:b/>
          <w:lang w:val="en-CA"/>
        </w:rPr>
      </w:pPr>
      <w:r>
        <w:rPr>
          <w:rFonts w:ascii="Arial" w:hAnsi="Arial" w:cs="Arial"/>
          <w:b/>
          <w:lang w:val="en-CA"/>
        </w:rPr>
        <w:t>2</w:t>
      </w:r>
      <w:r w:rsidR="00CE0F63">
        <w:rPr>
          <w:rFonts w:ascii="Arial" w:hAnsi="Arial" w:cs="Arial"/>
          <w:b/>
          <w:lang w:val="en-CA"/>
        </w:rPr>
        <w:t>7</w:t>
      </w:r>
      <w:r>
        <w:rPr>
          <w:rFonts w:ascii="Arial" w:hAnsi="Arial" w:cs="Arial"/>
          <w:b/>
          <w:lang w:val="en-CA"/>
        </w:rPr>
        <w:t xml:space="preserve"> </w:t>
      </w:r>
      <w:r w:rsidR="00274BF4">
        <w:rPr>
          <w:rFonts w:ascii="Arial" w:hAnsi="Arial" w:cs="Arial"/>
          <w:b/>
          <w:lang w:val="en-CA"/>
        </w:rPr>
        <w:t xml:space="preserve">November </w:t>
      </w:r>
      <w:r w:rsidR="00C50270">
        <w:rPr>
          <w:rFonts w:ascii="Arial" w:hAnsi="Arial" w:cs="Arial"/>
          <w:b/>
          <w:lang w:val="en-CA"/>
        </w:rPr>
        <w:t>2016</w:t>
      </w:r>
    </w:p>
    <w:p w14:paraId="7ACA09E0" w14:textId="77777777" w:rsidR="00CE5D5D" w:rsidRDefault="00CE5D5D">
      <w:pPr>
        <w:tabs>
          <w:tab w:val="right" w:pos="9360"/>
        </w:tabs>
        <w:rPr>
          <w:rFonts w:ascii="Arial" w:hAnsi="Arial" w:cs="Arial"/>
          <w:b/>
          <w:lang w:val="en-CA"/>
        </w:rPr>
      </w:pPr>
    </w:p>
    <w:p w14:paraId="33E9D348" w14:textId="77777777" w:rsidR="00CE5D5D" w:rsidRDefault="00CE5D5D">
      <w:pPr>
        <w:tabs>
          <w:tab w:val="right" w:pos="9360"/>
        </w:tabs>
        <w:rPr>
          <w:rFonts w:ascii="Arial" w:hAnsi="Arial" w:cs="Arial"/>
          <w:b/>
          <w:lang w:val="en-CA"/>
        </w:rPr>
      </w:pPr>
    </w:p>
    <w:p w14:paraId="2C5B4334" w14:textId="77777777" w:rsidR="00D710A9" w:rsidRPr="00A43F7D" w:rsidRDefault="002A3930" w:rsidP="00A43F7D">
      <w:pPr>
        <w:pStyle w:val="AbstractandIntro"/>
      </w:pPr>
      <w:bookmarkStart w:id="1" w:name="_Toc467765163"/>
      <w:r>
        <w:t>Overview</w:t>
      </w:r>
      <w:bookmarkEnd w:id="1"/>
    </w:p>
    <w:p w14:paraId="442DF7C2" w14:textId="77777777" w:rsidR="006B0536" w:rsidRDefault="006B0536" w:rsidP="006B0536">
      <w:pPr>
        <w:pStyle w:val="Body"/>
        <w:rPr>
          <w:rFonts w:asciiTheme="minorHAnsi" w:hAnsiTheme="minorHAnsi"/>
        </w:rPr>
      </w:pPr>
      <w:r w:rsidRPr="00BB0390">
        <w:rPr>
          <w:rFonts w:asciiTheme="minorHAnsi" w:hAnsiTheme="minorHAnsi"/>
        </w:rPr>
        <w:t>S121 is a product specification for Marine Limits and Boundaries for the administration of the marine domain. It</w:t>
      </w:r>
      <w:r>
        <w:rPr>
          <w:rFonts w:asciiTheme="minorHAnsi" w:hAnsiTheme="minorHAnsi"/>
        </w:rPr>
        <w:t>s data model</w:t>
      </w:r>
      <w:r w:rsidRPr="00BB0390">
        <w:rPr>
          <w:rFonts w:asciiTheme="minorHAnsi" w:hAnsiTheme="minorHAnsi"/>
        </w:rPr>
        <w:t xml:space="preserve"> allows for the </w:t>
      </w:r>
      <w:r>
        <w:rPr>
          <w:rFonts w:asciiTheme="minorHAnsi" w:hAnsiTheme="minorHAnsi"/>
        </w:rPr>
        <w:t xml:space="preserve">description </w:t>
      </w:r>
      <w:r w:rsidRPr="00BB0390">
        <w:rPr>
          <w:rFonts w:asciiTheme="minorHAnsi" w:hAnsiTheme="minorHAnsi"/>
        </w:rPr>
        <w:t xml:space="preserve">of marine areas and their associated rights restrictions and responsibilities </w:t>
      </w:r>
      <w:r>
        <w:rPr>
          <w:rFonts w:asciiTheme="minorHAnsi" w:hAnsiTheme="minorHAnsi"/>
        </w:rPr>
        <w:t>in</w:t>
      </w:r>
      <w:r w:rsidRPr="00BB0390">
        <w:rPr>
          <w:rFonts w:asciiTheme="minorHAnsi" w:hAnsiTheme="minorHAnsi"/>
        </w:rPr>
        <w:t xml:space="preserve"> alignment with the UN Convention of the Law of the Sea (UNCLOS) w</w:t>
      </w:r>
      <w:r>
        <w:rPr>
          <w:rFonts w:asciiTheme="minorHAnsi" w:hAnsiTheme="minorHAnsi"/>
        </w:rPr>
        <w:t>hile also allowing freedom for States</w:t>
      </w:r>
      <w:r w:rsidRPr="00BB0390">
        <w:rPr>
          <w:rFonts w:asciiTheme="minorHAnsi" w:hAnsiTheme="minorHAnsi"/>
        </w:rPr>
        <w:t xml:space="preserve"> to represent their claims and views. </w:t>
      </w:r>
      <w:r>
        <w:rPr>
          <w:rFonts w:asciiTheme="minorHAnsi" w:hAnsiTheme="minorHAnsi"/>
        </w:rPr>
        <w:t xml:space="preserve">Its exchange format support charting description, legal declarations and more. </w:t>
      </w:r>
      <w:r w:rsidRPr="00BB0390">
        <w:rPr>
          <w:rFonts w:asciiTheme="minorHAnsi" w:hAnsiTheme="minorHAnsi"/>
        </w:rPr>
        <w:t>The standard is based on S-100 and also in the ISO standard 19152 Land Administrative Domain Model.</w:t>
      </w:r>
    </w:p>
    <w:p w14:paraId="3286AD76" w14:textId="77777777" w:rsidR="00541F74" w:rsidRDefault="00541F74" w:rsidP="00845BFD">
      <w:pPr>
        <w:pStyle w:val="Body"/>
        <w:sectPr w:rsidR="00541F74">
          <w:pgSz w:w="12240" w:h="15840"/>
          <w:pgMar w:top="1440" w:right="1440" w:bottom="1440" w:left="1440" w:header="720" w:footer="720" w:gutter="0"/>
          <w:pgNumType w:fmt="lowerRoman" w:start="1"/>
          <w:cols w:space="720"/>
        </w:sectPr>
      </w:pPr>
    </w:p>
    <w:p w14:paraId="73B9557D" w14:textId="77777777" w:rsidR="00C67E0E" w:rsidRDefault="00C67E0E" w:rsidP="00C67E0E">
      <w:pPr>
        <w:pStyle w:val="Title"/>
        <w:rPr>
          <w:lang w:val="en-CA"/>
        </w:rPr>
      </w:pPr>
      <w:r>
        <w:rPr>
          <w:lang w:val="en-CA"/>
        </w:rPr>
        <w:lastRenderedPageBreak/>
        <w:t>IHO S-121</w:t>
      </w:r>
      <w:r>
        <w:rPr>
          <w:lang w:val="en-CA"/>
        </w:rPr>
        <w:br/>
        <w:t xml:space="preserve">Product Specification for </w:t>
      </w:r>
      <w:r>
        <w:rPr>
          <w:lang w:val="en-CA"/>
        </w:rPr>
        <w:br/>
        <w:t>Maritime Limits and Boundaries</w:t>
      </w:r>
    </w:p>
    <w:p w14:paraId="2811A382" w14:textId="77777777" w:rsidR="00CE5D5D" w:rsidRDefault="009773B7" w:rsidP="002F5084">
      <w:pPr>
        <w:pStyle w:val="TOCTitle"/>
      </w:pPr>
      <w:r>
        <w:t>Revision History</w:t>
      </w:r>
    </w:p>
    <w:p w14:paraId="47BA78E2" w14:textId="77777777" w:rsidR="00017E3C" w:rsidRDefault="00017E3C" w:rsidP="002F5084">
      <w:pPr>
        <w:pStyle w:val="TOCTitle"/>
      </w:pPr>
    </w:p>
    <w:tbl>
      <w:tblPr>
        <w:tblStyle w:val="TableGrid"/>
        <w:tblW w:w="0" w:type="auto"/>
        <w:tblInd w:w="567" w:type="dxa"/>
        <w:tblLook w:val="04A0" w:firstRow="1" w:lastRow="0" w:firstColumn="1" w:lastColumn="0" w:noHBand="0" w:noVBand="1"/>
      </w:tblPr>
      <w:tblGrid>
        <w:gridCol w:w="1951"/>
        <w:gridCol w:w="1280"/>
        <w:gridCol w:w="1555"/>
        <w:gridCol w:w="3969"/>
      </w:tblGrid>
      <w:tr w:rsidR="009773B7" w14:paraId="623734C4" w14:textId="77777777" w:rsidTr="006B5D9A">
        <w:tc>
          <w:tcPr>
            <w:tcW w:w="1951" w:type="dxa"/>
          </w:tcPr>
          <w:p w14:paraId="57BC5AF4" w14:textId="77777777" w:rsidR="009773B7" w:rsidRDefault="00017E3C" w:rsidP="009773B7">
            <w:pPr>
              <w:pStyle w:val="BodyText"/>
              <w:ind w:left="0"/>
            </w:pPr>
            <w:r>
              <w:t>Version Number</w:t>
            </w:r>
          </w:p>
        </w:tc>
        <w:tc>
          <w:tcPr>
            <w:tcW w:w="1280" w:type="dxa"/>
          </w:tcPr>
          <w:p w14:paraId="6FFA2F36" w14:textId="77777777" w:rsidR="009773B7" w:rsidRDefault="00017E3C" w:rsidP="009773B7">
            <w:pPr>
              <w:pStyle w:val="BodyText"/>
              <w:ind w:left="0"/>
            </w:pPr>
            <w:r>
              <w:t>Date</w:t>
            </w:r>
          </w:p>
        </w:tc>
        <w:tc>
          <w:tcPr>
            <w:tcW w:w="1555" w:type="dxa"/>
          </w:tcPr>
          <w:p w14:paraId="6BF20C06" w14:textId="77777777" w:rsidR="009773B7" w:rsidRDefault="00017E3C" w:rsidP="009773B7">
            <w:pPr>
              <w:pStyle w:val="BodyText"/>
              <w:ind w:left="0"/>
            </w:pPr>
            <w:r>
              <w:t>Author</w:t>
            </w:r>
          </w:p>
        </w:tc>
        <w:tc>
          <w:tcPr>
            <w:tcW w:w="3969" w:type="dxa"/>
          </w:tcPr>
          <w:p w14:paraId="3FC4211D" w14:textId="77777777" w:rsidR="009773B7" w:rsidRDefault="00017E3C" w:rsidP="009773B7">
            <w:pPr>
              <w:pStyle w:val="BodyText"/>
              <w:ind w:left="0"/>
            </w:pPr>
            <w:r>
              <w:t>Purpose</w:t>
            </w:r>
          </w:p>
        </w:tc>
      </w:tr>
      <w:tr w:rsidR="007E269E" w14:paraId="2F896BE8" w14:textId="77777777" w:rsidTr="006B5D9A">
        <w:tc>
          <w:tcPr>
            <w:tcW w:w="1951" w:type="dxa"/>
          </w:tcPr>
          <w:p w14:paraId="7AF03E3B" w14:textId="77777777" w:rsidR="007E269E" w:rsidRDefault="007E269E" w:rsidP="009773B7">
            <w:pPr>
              <w:pStyle w:val="BodyText"/>
              <w:ind w:left="0"/>
            </w:pPr>
            <w:r>
              <w:t>Draft 1</w:t>
            </w:r>
          </w:p>
        </w:tc>
        <w:tc>
          <w:tcPr>
            <w:tcW w:w="1280" w:type="dxa"/>
          </w:tcPr>
          <w:p w14:paraId="6D906760" w14:textId="77777777" w:rsidR="007E269E" w:rsidRDefault="007E269E" w:rsidP="009773B7">
            <w:pPr>
              <w:pStyle w:val="BodyText"/>
              <w:ind w:left="0"/>
            </w:pPr>
            <w:r>
              <w:t>April 14</w:t>
            </w:r>
          </w:p>
        </w:tc>
        <w:tc>
          <w:tcPr>
            <w:tcW w:w="1555" w:type="dxa"/>
          </w:tcPr>
          <w:p w14:paraId="57DAB726" w14:textId="77777777" w:rsidR="007E269E" w:rsidRDefault="007E269E" w:rsidP="009773B7">
            <w:pPr>
              <w:pStyle w:val="BodyText"/>
              <w:ind w:left="0"/>
            </w:pPr>
            <w:r>
              <w:t>Australia</w:t>
            </w:r>
          </w:p>
        </w:tc>
        <w:tc>
          <w:tcPr>
            <w:tcW w:w="3969" w:type="dxa"/>
          </w:tcPr>
          <w:p w14:paraId="7CB10E95" w14:textId="77777777" w:rsidR="007E269E" w:rsidRDefault="007E269E" w:rsidP="009773B7">
            <w:pPr>
              <w:pStyle w:val="BodyText"/>
              <w:ind w:left="0"/>
            </w:pPr>
            <w:r>
              <w:t>Initial Draft</w:t>
            </w:r>
          </w:p>
        </w:tc>
      </w:tr>
      <w:tr w:rsidR="009773B7" w14:paraId="14D34EBC" w14:textId="77777777" w:rsidTr="006B5D9A">
        <w:tc>
          <w:tcPr>
            <w:tcW w:w="1951" w:type="dxa"/>
          </w:tcPr>
          <w:p w14:paraId="45FD6DD6" w14:textId="77777777" w:rsidR="009773B7" w:rsidRDefault="00274BF4" w:rsidP="009773B7">
            <w:pPr>
              <w:pStyle w:val="BodyText"/>
              <w:ind w:left="0"/>
            </w:pPr>
            <w:r>
              <w:t>Draft 2</w:t>
            </w:r>
          </w:p>
        </w:tc>
        <w:tc>
          <w:tcPr>
            <w:tcW w:w="1280" w:type="dxa"/>
          </w:tcPr>
          <w:p w14:paraId="266B7A51" w14:textId="77777777" w:rsidR="009773B7" w:rsidRDefault="0030565C" w:rsidP="009773B7">
            <w:pPr>
              <w:pStyle w:val="BodyText"/>
              <w:ind w:left="0"/>
            </w:pPr>
            <w:r>
              <w:t>7</w:t>
            </w:r>
            <w:r w:rsidR="00274BF4">
              <w:t xml:space="preserve"> Nov 16</w:t>
            </w:r>
          </w:p>
        </w:tc>
        <w:tc>
          <w:tcPr>
            <w:tcW w:w="1555" w:type="dxa"/>
          </w:tcPr>
          <w:p w14:paraId="04404B86" w14:textId="77777777" w:rsidR="009773B7" w:rsidRDefault="00274BF4" w:rsidP="009773B7">
            <w:pPr>
              <w:pStyle w:val="BodyText"/>
              <w:ind w:left="0"/>
            </w:pPr>
            <w:r>
              <w:t>CHS</w:t>
            </w:r>
          </w:p>
        </w:tc>
        <w:tc>
          <w:tcPr>
            <w:tcW w:w="3969" w:type="dxa"/>
          </w:tcPr>
          <w:p w14:paraId="319DFBD8" w14:textId="77777777" w:rsidR="009773B7" w:rsidRDefault="00274BF4" w:rsidP="009773B7">
            <w:pPr>
              <w:pStyle w:val="BodyText"/>
              <w:ind w:left="0"/>
            </w:pPr>
            <w:r>
              <w:t>Revise BAUnit relationship</w:t>
            </w:r>
          </w:p>
        </w:tc>
      </w:tr>
      <w:tr w:rsidR="009773B7" w14:paraId="689CE3D4" w14:textId="77777777" w:rsidTr="006B5D9A">
        <w:tc>
          <w:tcPr>
            <w:tcW w:w="1951" w:type="dxa"/>
          </w:tcPr>
          <w:p w14:paraId="09803DCB" w14:textId="77777777" w:rsidR="009773B7" w:rsidRDefault="006B5D9A" w:rsidP="009773B7">
            <w:pPr>
              <w:pStyle w:val="BodyText"/>
              <w:ind w:left="0"/>
            </w:pPr>
            <w:r>
              <w:t>Draft 2.2</w:t>
            </w:r>
          </w:p>
        </w:tc>
        <w:tc>
          <w:tcPr>
            <w:tcW w:w="1280" w:type="dxa"/>
          </w:tcPr>
          <w:p w14:paraId="17CF50C4" w14:textId="77777777" w:rsidR="009773B7" w:rsidRDefault="006B5D9A" w:rsidP="009773B7">
            <w:pPr>
              <w:pStyle w:val="BodyText"/>
              <w:ind w:left="0"/>
            </w:pPr>
            <w:r>
              <w:t>23 Nov 16</w:t>
            </w:r>
          </w:p>
        </w:tc>
        <w:tc>
          <w:tcPr>
            <w:tcW w:w="1555" w:type="dxa"/>
          </w:tcPr>
          <w:p w14:paraId="075A35A4" w14:textId="77777777" w:rsidR="009773B7" w:rsidRDefault="006B5D9A" w:rsidP="009773B7">
            <w:pPr>
              <w:pStyle w:val="BodyText"/>
              <w:ind w:left="0"/>
            </w:pPr>
            <w:r>
              <w:t>CHS</w:t>
            </w:r>
          </w:p>
        </w:tc>
        <w:tc>
          <w:tcPr>
            <w:tcW w:w="3969" w:type="dxa"/>
          </w:tcPr>
          <w:p w14:paraId="2AC87E2A" w14:textId="77777777" w:rsidR="009773B7" w:rsidRDefault="006B5D9A" w:rsidP="009773B7">
            <w:pPr>
              <w:pStyle w:val="BodyText"/>
              <w:ind w:left="0"/>
            </w:pPr>
            <w:r>
              <w:t>Revise spatial relationships</w:t>
            </w:r>
          </w:p>
        </w:tc>
      </w:tr>
      <w:tr w:rsidR="009773B7" w14:paraId="28897D19" w14:textId="77777777" w:rsidTr="006B5D9A">
        <w:tc>
          <w:tcPr>
            <w:tcW w:w="1951" w:type="dxa"/>
          </w:tcPr>
          <w:p w14:paraId="65DD1C4C" w14:textId="22CA3D7E" w:rsidR="009773B7" w:rsidRDefault="00C036DC" w:rsidP="009773B7">
            <w:pPr>
              <w:pStyle w:val="BodyText"/>
              <w:ind w:left="0"/>
            </w:pPr>
            <w:ins w:id="2" w:author="Sébastien Durand" w:date="2016-11-27T20:12:00Z">
              <w:r>
                <w:t>Draft 2.3.7</w:t>
              </w:r>
            </w:ins>
          </w:p>
        </w:tc>
        <w:tc>
          <w:tcPr>
            <w:tcW w:w="1280" w:type="dxa"/>
          </w:tcPr>
          <w:p w14:paraId="6E93791B" w14:textId="43A5CAC3" w:rsidR="009773B7" w:rsidRDefault="00C036DC" w:rsidP="009773B7">
            <w:pPr>
              <w:pStyle w:val="BodyText"/>
              <w:ind w:left="0"/>
            </w:pPr>
            <w:ins w:id="3" w:author="Sébastien Durand" w:date="2016-11-27T20:12:00Z">
              <w:r>
                <w:t>27 Nov 16</w:t>
              </w:r>
            </w:ins>
          </w:p>
        </w:tc>
        <w:tc>
          <w:tcPr>
            <w:tcW w:w="1555" w:type="dxa"/>
          </w:tcPr>
          <w:p w14:paraId="2A99F76C" w14:textId="4A607953" w:rsidR="009773B7" w:rsidRDefault="00C036DC" w:rsidP="009773B7">
            <w:pPr>
              <w:pStyle w:val="BodyText"/>
              <w:ind w:left="0"/>
            </w:pPr>
            <w:ins w:id="4" w:author="Sébastien Durand" w:date="2016-11-27T20:12:00Z">
              <w:r>
                <w:t>CHS</w:t>
              </w:r>
            </w:ins>
          </w:p>
        </w:tc>
        <w:tc>
          <w:tcPr>
            <w:tcW w:w="3969" w:type="dxa"/>
          </w:tcPr>
          <w:p w14:paraId="6FB5B263" w14:textId="12493CF6" w:rsidR="009773B7" w:rsidRDefault="00C036DC" w:rsidP="009773B7">
            <w:pPr>
              <w:pStyle w:val="BodyText"/>
              <w:ind w:left="0"/>
            </w:pPr>
            <w:ins w:id="5" w:author="Sébastien Durand" w:date="2016-11-27T20:13:00Z">
              <w:r>
                <w:t>Overall review</w:t>
              </w:r>
            </w:ins>
          </w:p>
        </w:tc>
      </w:tr>
      <w:tr w:rsidR="009773B7" w14:paraId="5BE50842" w14:textId="77777777" w:rsidTr="006B5D9A">
        <w:tc>
          <w:tcPr>
            <w:tcW w:w="1951" w:type="dxa"/>
          </w:tcPr>
          <w:p w14:paraId="3D90E8BF" w14:textId="77777777" w:rsidR="009773B7" w:rsidRDefault="009773B7" w:rsidP="009773B7">
            <w:pPr>
              <w:pStyle w:val="BodyText"/>
              <w:ind w:left="0"/>
            </w:pPr>
          </w:p>
        </w:tc>
        <w:tc>
          <w:tcPr>
            <w:tcW w:w="1280" w:type="dxa"/>
          </w:tcPr>
          <w:p w14:paraId="7B3DB7DB" w14:textId="77777777" w:rsidR="009773B7" w:rsidRDefault="009773B7" w:rsidP="009773B7">
            <w:pPr>
              <w:pStyle w:val="BodyText"/>
              <w:ind w:left="0"/>
            </w:pPr>
          </w:p>
        </w:tc>
        <w:tc>
          <w:tcPr>
            <w:tcW w:w="1555" w:type="dxa"/>
          </w:tcPr>
          <w:p w14:paraId="09C34FE9" w14:textId="77777777" w:rsidR="009773B7" w:rsidRDefault="009773B7" w:rsidP="009773B7">
            <w:pPr>
              <w:pStyle w:val="BodyText"/>
              <w:ind w:left="0"/>
            </w:pPr>
          </w:p>
        </w:tc>
        <w:tc>
          <w:tcPr>
            <w:tcW w:w="3969" w:type="dxa"/>
          </w:tcPr>
          <w:p w14:paraId="24DD6128" w14:textId="77777777" w:rsidR="009773B7" w:rsidRDefault="009773B7" w:rsidP="009773B7">
            <w:pPr>
              <w:pStyle w:val="BodyText"/>
              <w:ind w:left="0"/>
            </w:pPr>
          </w:p>
        </w:tc>
      </w:tr>
      <w:tr w:rsidR="009773B7" w14:paraId="3059991C" w14:textId="77777777" w:rsidTr="006B5D9A">
        <w:tc>
          <w:tcPr>
            <w:tcW w:w="1951" w:type="dxa"/>
          </w:tcPr>
          <w:p w14:paraId="7C7AA5D0" w14:textId="77777777" w:rsidR="009773B7" w:rsidRDefault="009773B7" w:rsidP="009773B7">
            <w:pPr>
              <w:pStyle w:val="BodyText"/>
              <w:ind w:left="0"/>
            </w:pPr>
          </w:p>
        </w:tc>
        <w:tc>
          <w:tcPr>
            <w:tcW w:w="1280" w:type="dxa"/>
          </w:tcPr>
          <w:p w14:paraId="0838149A" w14:textId="77777777" w:rsidR="009773B7" w:rsidRDefault="009773B7" w:rsidP="009773B7">
            <w:pPr>
              <w:pStyle w:val="BodyText"/>
              <w:ind w:left="0"/>
            </w:pPr>
          </w:p>
        </w:tc>
        <w:tc>
          <w:tcPr>
            <w:tcW w:w="1555" w:type="dxa"/>
          </w:tcPr>
          <w:p w14:paraId="6A7B0B1E" w14:textId="77777777" w:rsidR="009773B7" w:rsidRDefault="009773B7" w:rsidP="009773B7">
            <w:pPr>
              <w:pStyle w:val="BodyText"/>
              <w:ind w:left="0"/>
            </w:pPr>
          </w:p>
        </w:tc>
        <w:tc>
          <w:tcPr>
            <w:tcW w:w="3969" w:type="dxa"/>
          </w:tcPr>
          <w:p w14:paraId="0D66806D" w14:textId="77777777" w:rsidR="009773B7" w:rsidRDefault="009773B7" w:rsidP="009773B7">
            <w:pPr>
              <w:pStyle w:val="BodyText"/>
              <w:ind w:left="0"/>
            </w:pPr>
          </w:p>
        </w:tc>
      </w:tr>
      <w:tr w:rsidR="009773B7" w14:paraId="52962776" w14:textId="77777777" w:rsidTr="006B5D9A">
        <w:tc>
          <w:tcPr>
            <w:tcW w:w="1951" w:type="dxa"/>
          </w:tcPr>
          <w:p w14:paraId="785393E5" w14:textId="77777777" w:rsidR="009773B7" w:rsidRDefault="009773B7" w:rsidP="009773B7">
            <w:pPr>
              <w:pStyle w:val="BodyText"/>
              <w:ind w:left="0"/>
            </w:pPr>
          </w:p>
        </w:tc>
        <w:tc>
          <w:tcPr>
            <w:tcW w:w="1280" w:type="dxa"/>
          </w:tcPr>
          <w:p w14:paraId="395DB865" w14:textId="77777777" w:rsidR="009773B7" w:rsidRDefault="009773B7" w:rsidP="009773B7">
            <w:pPr>
              <w:pStyle w:val="BodyText"/>
              <w:ind w:left="0"/>
            </w:pPr>
          </w:p>
        </w:tc>
        <w:tc>
          <w:tcPr>
            <w:tcW w:w="1555" w:type="dxa"/>
          </w:tcPr>
          <w:p w14:paraId="5B77CC70" w14:textId="77777777" w:rsidR="009773B7" w:rsidRDefault="009773B7" w:rsidP="009773B7">
            <w:pPr>
              <w:pStyle w:val="BodyText"/>
              <w:ind w:left="0"/>
            </w:pPr>
          </w:p>
        </w:tc>
        <w:tc>
          <w:tcPr>
            <w:tcW w:w="3969" w:type="dxa"/>
          </w:tcPr>
          <w:p w14:paraId="1DEAC50C" w14:textId="77777777" w:rsidR="009773B7" w:rsidRDefault="009773B7" w:rsidP="009773B7">
            <w:pPr>
              <w:pStyle w:val="BodyText"/>
              <w:ind w:left="0"/>
            </w:pPr>
          </w:p>
        </w:tc>
      </w:tr>
      <w:tr w:rsidR="009773B7" w14:paraId="36BDA0F1" w14:textId="77777777" w:rsidTr="006B5D9A">
        <w:tc>
          <w:tcPr>
            <w:tcW w:w="1951" w:type="dxa"/>
          </w:tcPr>
          <w:p w14:paraId="6574CC5B" w14:textId="77777777" w:rsidR="009773B7" w:rsidRDefault="009773B7" w:rsidP="009773B7">
            <w:pPr>
              <w:pStyle w:val="BodyText"/>
              <w:ind w:left="0"/>
            </w:pPr>
          </w:p>
        </w:tc>
        <w:tc>
          <w:tcPr>
            <w:tcW w:w="1280" w:type="dxa"/>
          </w:tcPr>
          <w:p w14:paraId="4CD0ADE1" w14:textId="77777777" w:rsidR="009773B7" w:rsidRDefault="009773B7" w:rsidP="009773B7">
            <w:pPr>
              <w:pStyle w:val="BodyText"/>
              <w:ind w:left="0"/>
            </w:pPr>
          </w:p>
        </w:tc>
        <w:tc>
          <w:tcPr>
            <w:tcW w:w="1555" w:type="dxa"/>
          </w:tcPr>
          <w:p w14:paraId="7CAB5D03" w14:textId="77777777" w:rsidR="009773B7" w:rsidRDefault="009773B7" w:rsidP="009773B7">
            <w:pPr>
              <w:pStyle w:val="BodyText"/>
              <w:ind w:left="0"/>
            </w:pPr>
          </w:p>
        </w:tc>
        <w:tc>
          <w:tcPr>
            <w:tcW w:w="3969" w:type="dxa"/>
          </w:tcPr>
          <w:p w14:paraId="551C38D8" w14:textId="77777777" w:rsidR="009773B7" w:rsidRDefault="009773B7" w:rsidP="009773B7">
            <w:pPr>
              <w:pStyle w:val="BodyText"/>
              <w:ind w:left="0"/>
            </w:pPr>
          </w:p>
        </w:tc>
      </w:tr>
      <w:tr w:rsidR="00017E3C" w14:paraId="2E349760" w14:textId="77777777" w:rsidTr="006B5D9A">
        <w:tc>
          <w:tcPr>
            <w:tcW w:w="1951" w:type="dxa"/>
          </w:tcPr>
          <w:p w14:paraId="23D41BAA" w14:textId="77777777" w:rsidR="00017E3C" w:rsidRDefault="00017E3C" w:rsidP="009773B7">
            <w:pPr>
              <w:pStyle w:val="BodyText"/>
              <w:ind w:left="0"/>
            </w:pPr>
          </w:p>
        </w:tc>
        <w:tc>
          <w:tcPr>
            <w:tcW w:w="1280" w:type="dxa"/>
          </w:tcPr>
          <w:p w14:paraId="1B3601A2" w14:textId="77777777" w:rsidR="00017E3C" w:rsidRDefault="00017E3C" w:rsidP="009773B7">
            <w:pPr>
              <w:pStyle w:val="BodyText"/>
              <w:ind w:left="0"/>
            </w:pPr>
          </w:p>
        </w:tc>
        <w:tc>
          <w:tcPr>
            <w:tcW w:w="1555" w:type="dxa"/>
          </w:tcPr>
          <w:p w14:paraId="01E95229" w14:textId="77777777" w:rsidR="00017E3C" w:rsidRDefault="00017E3C" w:rsidP="009773B7">
            <w:pPr>
              <w:pStyle w:val="BodyText"/>
              <w:ind w:left="0"/>
            </w:pPr>
          </w:p>
        </w:tc>
        <w:tc>
          <w:tcPr>
            <w:tcW w:w="3969" w:type="dxa"/>
          </w:tcPr>
          <w:p w14:paraId="6F01AC1C" w14:textId="77777777" w:rsidR="00017E3C" w:rsidRDefault="00017E3C" w:rsidP="009773B7">
            <w:pPr>
              <w:pStyle w:val="BodyText"/>
              <w:ind w:left="0"/>
            </w:pPr>
          </w:p>
        </w:tc>
      </w:tr>
      <w:tr w:rsidR="00017E3C" w14:paraId="6050C540" w14:textId="77777777" w:rsidTr="006B5D9A">
        <w:tc>
          <w:tcPr>
            <w:tcW w:w="1951" w:type="dxa"/>
          </w:tcPr>
          <w:p w14:paraId="32A00954" w14:textId="77777777" w:rsidR="00017E3C" w:rsidRDefault="00017E3C" w:rsidP="009773B7">
            <w:pPr>
              <w:pStyle w:val="BodyText"/>
              <w:ind w:left="0"/>
            </w:pPr>
          </w:p>
        </w:tc>
        <w:tc>
          <w:tcPr>
            <w:tcW w:w="1280" w:type="dxa"/>
          </w:tcPr>
          <w:p w14:paraId="4092B1FC" w14:textId="77777777" w:rsidR="00017E3C" w:rsidRDefault="00017E3C" w:rsidP="009773B7">
            <w:pPr>
              <w:pStyle w:val="BodyText"/>
              <w:ind w:left="0"/>
            </w:pPr>
          </w:p>
        </w:tc>
        <w:tc>
          <w:tcPr>
            <w:tcW w:w="1555" w:type="dxa"/>
          </w:tcPr>
          <w:p w14:paraId="56C2DB8D" w14:textId="77777777" w:rsidR="00017E3C" w:rsidRDefault="00017E3C" w:rsidP="009773B7">
            <w:pPr>
              <w:pStyle w:val="BodyText"/>
              <w:ind w:left="0"/>
            </w:pPr>
          </w:p>
        </w:tc>
        <w:tc>
          <w:tcPr>
            <w:tcW w:w="3969" w:type="dxa"/>
          </w:tcPr>
          <w:p w14:paraId="0C6D833F" w14:textId="77777777" w:rsidR="00017E3C" w:rsidRDefault="00017E3C" w:rsidP="009773B7">
            <w:pPr>
              <w:pStyle w:val="BodyText"/>
              <w:ind w:left="0"/>
            </w:pPr>
          </w:p>
        </w:tc>
      </w:tr>
      <w:tr w:rsidR="00017E3C" w14:paraId="1CA235C1" w14:textId="77777777" w:rsidTr="006B5D9A">
        <w:tc>
          <w:tcPr>
            <w:tcW w:w="1951" w:type="dxa"/>
          </w:tcPr>
          <w:p w14:paraId="15AC1F64" w14:textId="77777777" w:rsidR="00017E3C" w:rsidRDefault="00017E3C" w:rsidP="009773B7">
            <w:pPr>
              <w:pStyle w:val="BodyText"/>
              <w:ind w:left="0"/>
            </w:pPr>
          </w:p>
        </w:tc>
        <w:tc>
          <w:tcPr>
            <w:tcW w:w="1280" w:type="dxa"/>
          </w:tcPr>
          <w:p w14:paraId="073CEB77" w14:textId="77777777" w:rsidR="00017E3C" w:rsidRDefault="00017E3C" w:rsidP="009773B7">
            <w:pPr>
              <w:pStyle w:val="BodyText"/>
              <w:ind w:left="0"/>
            </w:pPr>
          </w:p>
        </w:tc>
        <w:tc>
          <w:tcPr>
            <w:tcW w:w="1555" w:type="dxa"/>
          </w:tcPr>
          <w:p w14:paraId="4721E72E" w14:textId="77777777" w:rsidR="00017E3C" w:rsidRDefault="00017E3C" w:rsidP="009773B7">
            <w:pPr>
              <w:pStyle w:val="BodyText"/>
              <w:ind w:left="0"/>
            </w:pPr>
          </w:p>
        </w:tc>
        <w:tc>
          <w:tcPr>
            <w:tcW w:w="3969" w:type="dxa"/>
          </w:tcPr>
          <w:p w14:paraId="7AAEBD54" w14:textId="77777777" w:rsidR="00017E3C" w:rsidRDefault="00017E3C" w:rsidP="009773B7">
            <w:pPr>
              <w:pStyle w:val="BodyText"/>
              <w:ind w:left="0"/>
            </w:pPr>
          </w:p>
        </w:tc>
      </w:tr>
      <w:tr w:rsidR="00017E3C" w14:paraId="7D8FDE79" w14:textId="77777777" w:rsidTr="006B5D9A">
        <w:tc>
          <w:tcPr>
            <w:tcW w:w="1951" w:type="dxa"/>
          </w:tcPr>
          <w:p w14:paraId="15F4F8DE" w14:textId="77777777" w:rsidR="00017E3C" w:rsidRDefault="00017E3C" w:rsidP="009773B7">
            <w:pPr>
              <w:pStyle w:val="BodyText"/>
              <w:ind w:left="0"/>
            </w:pPr>
          </w:p>
        </w:tc>
        <w:tc>
          <w:tcPr>
            <w:tcW w:w="1280" w:type="dxa"/>
          </w:tcPr>
          <w:p w14:paraId="71FC289F" w14:textId="77777777" w:rsidR="00017E3C" w:rsidRDefault="00017E3C" w:rsidP="009773B7">
            <w:pPr>
              <w:pStyle w:val="BodyText"/>
              <w:ind w:left="0"/>
            </w:pPr>
          </w:p>
        </w:tc>
        <w:tc>
          <w:tcPr>
            <w:tcW w:w="1555" w:type="dxa"/>
          </w:tcPr>
          <w:p w14:paraId="71AF6301" w14:textId="77777777" w:rsidR="00017E3C" w:rsidRDefault="00017E3C" w:rsidP="009773B7">
            <w:pPr>
              <w:pStyle w:val="BodyText"/>
              <w:ind w:left="0"/>
            </w:pPr>
          </w:p>
        </w:tc>
        <w:tc>
          <w:tcPr>
            <w:tcW w:w="3969" w:type="dxa"/>
          </w:tcPr>
          <w:p w14:paraId="70761851" w14:textId="77777777" w:rsidR="00017E3C" w:rsidRDefault="00017E3C" w:rsidP="009773B7">
            <w:pPr>
              <w:pStyle w:val="BodyText"/>
              <w:ind w:left="0"/>
            </w:pPr>
          </w:p>
        </w:tc>
      </w:tr>
      <w:tr w:rsidR="00017E3C" w14:paraId="325DA693" w14:textId="77777777" w:rsidTr="006B5D9A">
        <w:tc>
          <w:tcPr>
            <w:tcW w:w="1951" w:type="dxa"/>
          </w:tcPr>
          <w:p w14:paraId="1356BC53" w14:textId="77777777" w:rsidR="00017E3C" w:rsidRDefault="00017E3C" w:rsidP="009773B7">
            <w:pPr>
              <w:pStyle w:val="BodyText"/>
              <w:ind w:left="0"/>
            </w:pPr>
          </w:p>
        </w:tc>
        <w:tc>
          <w:tcPr>
            <w:tcW w:w="1280" w:type="dxa"/>
          </w:tcPr>
          <w:p w14:paraId="01837314" w14:textId="77777777" w:rsidR="00017E3C" w:rsidRDefault="00017E3C" w:rsidP="009773B7">
            <w:pPr>
              <w:pStyle w:val="BodyText"/>
              <w:ind w:left="0"/>
            </w:pPr>
          </w:p>
        </w:tc>
        <w:tc>
          <w:tcPr>
            <w:tcW w:w="1555" w:type="dxa"/>
          </w:tcPr>
          <w:p w14:paraId="2AE27F36" w14:textId="77777777" w:rsidR="00017E3C" w:rsidRDefault="00017E3C" w:rsidP="009773B7">
            <w:pPr>
              <w:pStyle w:val="BodyText"/>
              <w:ind w:left="0"/>
            </w:pPr>
          </w:p>
        </w:tc>
        <w:tc>
          <w:tcPr>
            <w:tcW w:w="3969" w:type="dxa"/>
          </w:tcPr>
          <w:p w14:paraId="4E371641" w14:textId="77777777" w:rsidR="00017E3C" w:rsidRDefault="00017E3C" w:rsidP="009773B7">
            <w:pPr>
              <w:pStyle w:val="BodyText"/>
              <w:ind w:left="0"/>
            </w:pPr>
          </w:p>
        </w:tc>
      </w:tr>
      <w:tr w:rsidR="00017E3C" w14:paraId="5C8ECDD5" w14:textId="77777777" w:rsidTr="006B5D9A">
        <w:tc>
          <w:tcPr>
            <w:tcW w:w="1951" w:type="dxa"/>
          </w:tcPr>
          <w:p w14:paraId="4DCC2739" w14:textId="77777777" w:rsidR="00017E3C" w:rsidRDefault="00017E3C" w:rsidP="009773B7">
            <w:pPr>
              <w:pStyle w:val="BodyText"/>
              <w:ind w:left="0"/>
            </w:pPr>
          </w:p>
        </w:tc>
        <w:tc>
          <w:tcPr>
            <w:tcW w:w="1280" w:type="dxa"/>
          </w:tcPr>
          <w:p w14:paraId="2C099D09" w14:textId="77777777" w:rsidR="00017E3C" w:rsidRDefault="00017E3C" w:rsidP="009773B7">
            <w:pPr>
              <w:pStyle w:val="BodyText"/>
              <w:ind w:left="0"/>
            </w:pPr>
          </w:p>
        </w:tc>
        <w:tc>
          <w:tcPr>
            <w:tcW w:w="1555" w:type="dxa"/>
          </w:tcPr>
          <w:p w14:paraId="07DA2842" w14:textId="77777777" w:rsidR="00017E3C" w:rsidRDefault="00017E3C" w:rsidP="009773B7">
            <w:pPr>
              <w:pStyle w:val="BodyText"/>
              <w:ind w:left="0"/>
            </w:pPr>
          </w:p>
        </w:tc>
        <w:tc>
          <w:tcPr>
            <w:tcW w:w="3969" w:type="dxa"/>
          </w:tcPr>
          <w:p w14:paraId="5747121D" w14:textId="77777777" w:rsidR="00017E3C" w:rsidRDefault="00017E3C" w:rsidP="009773B7">
            <w:pPr>
              <w:pStyle w:val="BodyText"/>
              <w:ind w:left="0"/>
            </w:pPr>
          </w:p>
        </w:tc>
      </w:tr>
      <w:tr w:rsidR="00017E3C" w14:paraId="0AB69304" w14:textId="77777777" w:rsidTr="006B5D9A">
        <w:tc>
          <w:tcPr>
            <w:tcW w:w="1951" w:type="dxa"/>
          </w:tcPr>
          <w:p w14:paraId="6D7B4269" w14:textId="77777777" w:rsidR="00017E3C" w:rsidRDefault="00017E3C" w:rsidP="009773B7">
            <w:pPr>
              <w:pStyle w:val="BodyText"/>
              <w:ind w:left="0"/>
            </w:pPr>
          </w:p>
        </w:tc>
        <w:tc>
          <w:tcPr>
            <w:tcW w:w="1280" w:type="dxa"/>
          </w:tcPr>
          <w:p w14:paraId="2CAFB4C6" w14:textId="77777777" w:rsidR="00017E3C" w:rsidRDefault="00017E3C" w:rsidP="009773B7">
            <w:pPr>
              <w:pStyle w:val="BodyText"/>
              <w:ind w:left="0"/>
            </w:pPr>
          </w:p>
        </w:tc>
        <w:tc>
          <w:tcPr>
            <w:tcW w:w="1555" w:type="dxa"/>
          </w:tcPr>
          <w:p w14:paraId="6BB6E8DE" w14:textId="77777777" w:rsidR="00017E3C" w:rsidRDefault="00017E3C" w:rsidP="009773B7">
            <w:pPr>
              <w:pStyle w:val="BodyText"/>
              <w:ind w:left="0"/>
            </w:pPr>
          </w:p>
        </w:tc>
        <w:tc>
          <w:tcPr>
            <w:tcW w:w="3969" w:type="dxa"/>
          </w:tcPr>
          <w:p w14:paraId="63107DCA" w14:textId="77777777" w:rsidR="00017E3C" w:rsidRDefault="00017E3C" w:rsidP="009773B7">
            <w:pPr>
              <w:pStyle w:val="BodyText"/>
              <w:ind w:left="0"/>
            </w:pPr>
          </w:p>
        </w:tc>
      </w:tr>
      <w:tr w:rsidR="00017E3C" w14:paraId="1DA59061" w14:textId="77777777" w:rsidTr="006B5D9A">
        <w:tc>
          <w:tcPr>
            <w:tcW w:w="1951" w:type="dxa"/>
          </w:tcPr>
          <w:p w14:paraId="1932B1C2" w14:textId="77777777" w:rsidR="00017E3C" w:rsidRDefault="00017E3C" w:rsidP="009773B7">
            <w:pPr>
              <w:pStyle w:val="BodyText"/>
              <w:ind w:left="0"/>
            </w:pPr>
          </w:p>
        </w:tc>
        <w:tc>
          <w:tcPr>
            <w:tcW w:w="1280" w:type="dxa"/>
          </w:tcPr>
          <w:p w14:paraId="48DA26E2" w14:textId="77777777" w:rsidR="00017E3C" w:rsidRDefault="00017E3C" w:rsidP="009773B7">
            <w:pPr>
              <w:pStyle w:val="BodyText"/>
              <w:ind w:left="0"/>
            </w:pPr>
          </w:p>
        </w:tc>
        <w:tc>
          <w:tcPr>
            <w:tcW w:w="1555" w:type="dxa"/>
          </w:tcPr>
          <w:p w14:paraId="741289E9" w14:textId="77777777" w:rsidR="00017E3C" w:rsidRDefault="00017E3C" w:rsidP="009773B7">
            <w:pPr>
              <w:pStyle w:val="BodyText"/>
              <w:ind w:left="0"/>
            </w:pPr>
          </w:p>
        </w:tc>
        <w:tc>
          <w:tcPr>
            <w:tcW w:w="3969" w:type="dxa"/>
          </w:tcPr>
          <w:p w14:paraId="0641995F" w14:textId="77777777" w:rsidR="00017E3C" w:rsidRDefault="00017E3C" w:rsidP="009773B7">
            <w:pPr>
              <w:pStyle w:val="BodyText"/>
              <w:ind w:left="0"/>
            </w:pPr>
          </w:p>
        </w:tc>
      </w:tr>
      <w:tr w:rsidR="00017E3C" w14:paraId="6938E2C4" w14:textId="77777777" w:rsidTr="006B5D9A">
        <w:tc>
          <w:tcPr>
            <w:tcW w:w="1951" w:type="dxa"/>
          </w:tcPr>
          <w:p w14:paraId="73A09BEC" w14:textId="77777777" w:rsidR="00017E3C" w:rsidRDefault="00017E3C" w:rsidP="009773B7">
            <w:pPr>
              <w:pStyle w:val="BodyText"/>
              <w:ind w:left="0"/>
            </w:pPr>
          </w:p>
        </w:tc>
        <w:tc>
          <w:tcPr>
            <w:tcW w:w="1280" w:type="dxa"/>
          </w:tcPr>
          <w:p w14:paraId="738A9FE5" w14:textId="77777777" w:rsidR="00017E3C" w:rsidRDefault="00017E3C" w:rsidP="009773B7">
            <w:pPr>
              <w:pStyle w:val="BodyText"/>
              <w:ind w:left="0"/>
            </w:pPr>
          </w:p>
        </w:tc>
        <w:tc>
          <w:tcPr>
            <w:tcW w:w="1555" w:type="dxa"/>
          </w:tcPr>
          <w:p w14:paraId="28251B70" w14:textId="77777777" w:rsidR="00017E3C" w:rsidRDefault="00017E3C" w:rsidP="009773B7">
            <w:pPr>
              <w:pStyle w:val="BodyText"/>
              <w:ind w:left="0"/>
            </w:pPr>
          </w:p>
        </w:tc>
        <w:tc>
          <w:tcPr>
            <w:tcW w:w="3969" w:type="dxa"/>
          </w:tcPr>
          <w:p w14:paraId="329A6C48" w14:textId="77777777" w:rsidR="00017E3C" w:rsidRDefault="00017E3C" w:rsidP="009773B7">
            <w:pPr>
              <w:pStyle w:val="BodyText"/>
              <w:ind w:left="0"/>
            </w:pPr>
          </w:p>
        </w:tc>
      </w:tr>
      <w:tr w:rsidR="00017E3C" w14:paraId="009F237E" w14:textId="77777777" w:rsidTr="006B5D9A">
        <w:tc>
          <w:tcPr>
            <w:tcW w:w="1951" w:type="dxa"/>
          </w:tcPr>
          <w:p w14:paraId="46606686" w14:textId="77777777" w:rsidR="00017E3C" w:rsidRDefault="00017E3C" w:rsidP="009773B7">
            <w:pPr>
              <w:pStyle w:val="BodyText"/>
              <w:ind w:left="0"/>
            </w:pPr>
          </w:p>
        </w:tc>
        <w:tc>
          <w:tcPr>
            <w:tcW w:w="1280" w:type="dxa"/>
          </w:tcPr>
          <w:p w14:paraId="7B49FD0A" w14:textId="77777777" w:rsidR="00017E3C" w:rsidRDefault="00017E3C" w:rsidP="009773B7">
            <w:pPr>
              <w:pStyle w:val="BodyText"/>
              <w:ind w:left="0"/>
            </w:pPr>
          </w:p>
        </w:tc>
        <w:tc>
          <w:tcPr>
            <w:tcW w:w="1555" w:type="dxa"/>
          </w:tcPr>
          <w:p w14:paraId="607D6B15" w14:textId="77777777" w:rsidR="00017E3C" w:rsidRDefault="00017E3C" w:rsidP="009773B7">
            <w:pPr>
              <w:pStyle w:val="BodyText"/>
              <w:ind w:left="0"/>
            </w:pPr>
          </w:p>
        </w:tc>
        <w:tc>
          <w:tcPr>
            <w:tcW w:w="3969" w:type="dxa"/>
          </w:tcPr>
          <w:p w14:paraId="4681E79C" w14:textId="77777777" w:rsidR="00017E3C" w:rsidRDefault="00017E3C" w:rsidP="009773B7">
            <w:pPr>
              <w:pStyle w:val="BodyText"/>
              <w:ind w:left="0"/>
            </w:pPr>
          </w:p>
        </w:tc>
      </w:tr>
    </w:tbl>
    <w:p w14:paraId="742147C0" w14:textId="77777777" w:rsidR="009773B7" w:rsidRDefault="009773B7" w:rsidP="009773B7">
      <w:pPr>
        <w:pStyle w:val="BodyText"/>
      </w:pPr>
    </w:p>
    <w:p w14:paraId="3BCA8CAF" w14:textId="77777777" w:rsidR="009773B7" w:rsidRDefault="009773B7">
      <w:pPr>
        <w:rPr>
          <w:rFonts w:ascii="Arial" w:hAnsi="Arial"/>
          <w:b/>
        </w:rPr>
      </w:pPr>
      <w:r>
        <w:br w:type="page"/>
      </w:r>
    </w:p>
    <w:p w14:paraId="6483E539" w14:textId="77777777" w:rsidR="009773B7" w:rsidRDefault="009773B7" w:rsidP="002F5084">
      <w:pPr>
        <w:pStyle w:val="TOCTitle"/>
      </w:pPr>
    </w:p>
    <w:p w14:paraId="32FD98C5" w14:textId="77777777" w:rsidR="00C67E0E" w:rsidRDefault="00C67E0E" w:rsidP="00B667C4">
      <w:pPr>
        <w:pStyle w:val="Title"/>
        <w:rPr>
          <w:lang w:val="en-CA"/>
        </w:rPr>
      </w:pPr>
      <w:r>
        <w:rPr>
          <w:lang w:val="en-CA"/>
        </w:rPr>
        <w:t>IHO S-121</w:t>
      </w:r>
      <w:r>
        <w:rPr>
          <w:lang w:val="en-CA"/>
        </w:rPr>
        <w:br/>
        <w:t xml:space="preserve">Product Specification for </w:t>
      </w:r>
      <w:r>
        <w:rPr>
          <w:lang w:val="en-CA"/>
        </w:rPr>
        <w:br/>
        <w:t>Maritime Limits and Boundaries</w:t>
      </w:r>
    </w:p>
    <w:p w14:paraId="45DA87F8" w14:textId="77777777" w:rsidR="009773B7" w:rsidRDefault="009773B7" w:rsidP="009773B7">
      <w:pPr>
        <w:pStyle w:val="TOCTitle"/>
      </w:pPr>
      <w:r w:rsidRPr="002F5084">
        <w:t>TABLE OF CONTENTS</w:t>
      </w:r>
    </w:p>
    <w:p w14:paraId="6B9F1D18" w14:textId="77777777" w:rsidR="00B05772" w:rsidRPr="002F5084" w:rsidRDefault="00B05772" w:rsidP="00122354">
      <w:pPr>
        <w:jc w:val="center"/>
      </w:pPr>
    </w:p>
    <w:p w14:paraId="522C000D" w14:textId="77777777" w:rsidR="00A23AEB" w:rsidRDefault="00D429FB">
      <w:pPr>
        <w:pStyle w:val="TOC1"/>
      </w:pPr>
      <w:r>
        <w:rPr>
          <w:caps/>
          <w:lang w:val="en-CA"/>
        </w:rPr>
        <w:tab/>
      </w:r>
      <w:r w:rsidR="00541ED3">
        <w:rPr>
          <w:caps/>
          <w:lang w:val="en-CA"/>
        </w:rPr>
        <w:fldChar w:fldCharType="begin"/>
      </w:r>
      <w:r w:rsidR="00541ED3">
        <w:rPr>
          <w:lang w:val="en-CA"/>
        </w:rPr>
        <w:instrText xml:space="preserve"> TOC \o "1-1" \h \z \u </w:instrText>
      </w:r>
      <w:r w:rsidR="00541ED3">
        <w:rPr>
          <w:caps/>
          <w:lang w:val="en-CA"/>
        </w:rPr>
        <w:fldChar w:fldCharType="separate"/>
      </w:r>
    </w:p>
    <w:p w14:paraId="7D0AE6EF" w14:textId="4E8EFE58" w:rsidR="00A23AEB" w:rsidRDefault="009E6ACC">
      <w:pPr>
        <w:pStyle w:val="TOC1"/>
        <w:rPr>
          <w:b w:val="0"/>
          <w:lang w:val="en-CA" w:eastAsia="en-CA"/>
        </w:rPr>
      </w:pPr>
      <w:hyperlink w:anchor="_Toc467765163" w:history="1">
        <w:r w:rsidR="00A23AEB" w:rsidRPr="00803108">
          <w:rPr>
            <w:rStyle w:val="Hyperlink"/>
          </w:rPr>
          <w:t>Overview</w:t>
        </w:r>
        <w:r w:rsidR="00A23AEB">
          <w:rPr>
            <w:webHidden/>
          </w:rPr>
          <w:tab/>
        </w:r>
        <w:r w:rsidR="00A23AEB">
          <w:rPr>
            <w:webHidden/>
          </w:rPr>
          <w:tab/>
        </w:r>
        <w:r w:rsidR="00A23AEB">
          <w:rPr>
            <w:webHidden/>
          </w:rPr>
          <w:fldChar w:fldCharType="begin"/>
        </w:r>
        <w:r w:rsidR="00A23AEB">
          <w:rPr>
            <w:webHidden/>
          </w:rPr>
          <w:instrText xml:space="preserve"> PAGEREF _Toc467765163 \h </w:instrText>
        </w:r>
        <w:r w:rsidR="00A23AEB">
          <w:rPr>
            <w:webHidden/>
          </w:rPr>
        </w:r>
        <w:r w:rsidR="00A23AEB">
          <w:rPr>
            <w:webHidden/>
          </w:rPr>
          <w:fldChar w:fldCharType="separate"/>
        </w:r>
        <w:r w:rsidR="00C036DC">
          <w:rPr>
            <w:rFonts w:hint="eastAsia"/>
            <w:webHidden/>
          </w:rPr>
          <w:t>i</w:t>
        </w:r>
        <w:r w:rsidR="00A23AEB">
          <w:rPr>
            <w:webHidden/>
          </w:rPr>
          <w:fldChar w:fldCharType="end"/>
        </w:r>
      </w:hyperlink>
    </w:p>
    <w:p w14:paraId="264A5477" w14:textId="5EC06430" w:rsidR="00A23AEB" w:rsidRDefault="009E6ACC">
      <w:pPr>
        <w:pStyle w:val="TOC1"/>
        <w:rPr>
          <w:b w:val="0"/>
          <w:lang w:val="en-CA" w:eastAsia="en-CA"/>
        </w:rPr>
      </w:pPr>
      <w:hyperlink w:anchor="_Toc467765164" w:history="1">
        <w:r w:rsidR="00A23AEB" w:rsidRPr="00803108">
          <w:rPr>
            <w:rStyle w:val="Hyperlink"/>
          </w:rPr>
          <w:t>Introduction</w:t>
        </w:r>
        <w:r w:rsidR="00A23AEB">
          <w:rPr>
            <w:webHidden/>
          </w:rPr>
          <w:tab/>
        </w:r>
        <w:r w:rsidR="00A23AEB">
          <w:rPr>
            <w:webHidden/>
          </w:rPr>
          <w:tab/>
        </w:r>
        <w:r w:rsidR="00A23AEB">
          <w:rPr>
            <w:webHidden/>
          </w:rPr>
          <w:fldChar w:fldCharType="begin"/>
        </w:r>
        <w:r w:rsidR="00A23AEB">
          <w:rPr>
            <w:webHidden/>
          </w:rPr>
          <w:instrText xml:space="preserve"> PAGEREF _Toc467765164 \h </w:instrText>
        </w:r>
        <w:r w:rsidR="00A23AEB">
          <w:rPr>
            <w:webHidden/>
          </w:rPr>
        </w:r>
        <w:r w:rsidR="00A23AEB">
          <w:rPr>
            <w:webHidden/>
          </w:rPr>
          <w:fldChar w:fldCharType="separate"/>
        </w:r>
        <w:r w:rsidR="00C036DC">
          <w:rPr>
            <w:rFonts w:hint="eastAsia"/>
            <w:webHidden/>
          </w:rPr>
          <w:t>1</w:t>
        </w:r>
        <w:r w:rsidR="00A23AEB">
          <w:rPr>
            <w:webHidden/>
          </w:rPr>
          <w:fldChar w:fldCharType="end"/>
        </w:r>
      </w:hyperlink>
    </w:p>
    <w:p w14:paraId="0C97139A" w14:textId="15D066B3" w:rsidR="00A23AEB" w:rsidRDefault="009E6ACC">
      <w:pPr>
        <w:pStyle w:val="TOC1"/>
        <w:rPr>
          <w:b w:val="0"/>
          <w:lang w:val="en-CA" w:eastAsia="en-CA"/>
        </w:rPr>
      </w:pPr>
      <w:hyperlink w:anchor="_Toc467765165" w:history="1">
        <w:r w:rsidR="00A23AEB" w:rsidRPr="00803108">
          <w:rPr>
            <w:rStyle w:val="Hyperlink"/>
            <w14:scene3d>
              <w14:camera w14:prst="orthographicFront"/>
              <w14:lightRig w14:rig="threePt" w14:dir="t">
                <w14:rot w14:lat="0" w14:lon="0" w14:rev="0"/>
              </w14:lightRig>
            </w14:scene3d>
          </w:rPr>
          <w:t>1</w:t>
        </w:r>
        <w:r w:rsidR="00A23AEB">
          <w:rPr>
            <w:b w:val="0"/>
            <w:lang w:val="en-CA" w:eastAsia="en-CA"/>
          </w:rPr>
          <w:tab/>
        </w:r>
        <w:r w:rsidR="00A23AEB" w:rsidRPr="00803108">
          <w:rPr>
            <w:rStyle w:val="Hyperlink"/>
          </w:rPr>
          <w:t>Scope</w:t>
        </w:r>
        <w:r w:rsidR="00A23AEB">
          <w:rPr>
            <w:webHidden/>
          </w:rPr>
          <w:tab/>
        </w:r>
        <w:r w:rsidR="00A23AEB">
          <w:rPr>
            <w:webHidden/>
          </w:rPr>
          <w:fldChar w:fldCharType="begin"/>
        </w:r>
        <w:r w:rsidR="00A23AEB">
          <w:rPr>
            <w:webHidden/>
          </w:rPr>
          <w:instrText xml:space="preserve"> PAGEREF _Toc467765165 \h </w:instrText>
        </w:r>
        <w:r w:rsidR="00A23AEB">
          <w:rPr>
            <w:webHidden/>
          </w:rPr>
        </w:r>
        <w:r w:rsidR="00A23AEB">
          <w:rPr>
            <w:webHidden/>
          </w:rPr>
          <w:fldChar w:fldCharType="separate"/>
        </w:r>
        <w:r w:rsidR="00C036DC">
          <w:rPr>
            <w:rFonts w:hint="eastAsia"/>
            <w:webHidden/>
          </w:rPr>
          <w:t>5</w:t>
        </w:r>
        <w:r w:rsidR="00A23AEB">
          <w:rPr>
            <w:webHidden/>
          </w:rPr>
          <w:fldChar w:fldCharType="end"/>
        </w:r>
      </w:hyperlink>
    </w:p>
    <w:p w14:paraId="1AD7C188" w14:textId="77008BA9" w:rsidR="00A23AEB" w:rsidRDefault="009E6ACC">
      <w:pPr>
        <w:pStyle w:val="TOC1"/>
        <w:rPr>
          <w:b w:val="0"/>
          <w:lang w:val="en-CA" w:eastAsia="en-CA"/>
        </w:rPr>
      </w:pPr>
      <w:hyperlink w:anchor="_Toc467765166" w:history="1">
        <w:r w:rsidR="00A23AEB" w:rsidRPr="00803108">
          <w:rPr>
            <w:rStyle w:val="Hyperlink"/>
            <w14:scene3d>
              <w14:camera w14:prst="orthographicFront"/>
              <w14:lightRig w14:rig="threePt" w14:dir="t">
                <w14:rot w14:lat="0" w14:lon="0" w14:rev="0"/>
              </w14:lightRig>
            </w14:scene3d>
          </w:rPr>
          <w:t>2</w:t>
        </w:r>
        <w:r w:rsidR="00A23AEB">
          <w:rPr>
            <w:b w:val="0"/>
            <w:lang w:val="en-CA" w:eastAsia="en-CA"/>
          </w:rPr>
          <w:tab/>
        </w:r>
        <w:r w:rsidR="00A23AEB" w:rsidRPr="00803108">
          <w:rPr>
            <w:rStyle w:val="Hyperlink"/>
          </w:rPr>
          <w:t>Conformance Clause</w:t>
        </w:r>
        <w:r w:rsidR="00A23AEB">
          <w:rPr>
            <w:webHidden/>
          </w:rPr>
          <w:tab/>
        </w:r>
        <w:r w:rsidR="00A23AEB">
          <w:rPr>
            <w:webHidden/>
          </w:rPr>
          <w:fldChar w:fldCharType="begin"/>
        </w:r>
        <w:r w:rsidR="00A23AEB">
          <w:rPr>
            <w:webHidden/>
          </w:rPr>
          <w:instrText xml:space="preserve"> PAGEREF _Toc467765166 \h </w:instrText>
        </w:r>
        <w:r w:rsidR="00A23AEB">
          <w:rPr>
            <w:webHidden/>
          </w:rPr>
        </w:r>
        <w:r w:rsidR="00A23AEB">
          <w:rPr>
            <w:webHidden/>
          </w:rPr>
          <w:fldChar w:fldCharType="separate"/>
        </w:r>
        <w:r w:rsidR="00C036DC">
          <w:rPr>
            <w:rFonts w:hint="eastAsia"/>
            <w:webHidden/>
          </w:rPr>
          <w:t>5</w:t>
        </w:r>
        <w:r w:rsidR="00A23AEB">
          <w:rPr>
            <w:webHidden/>
          </w:rPr>
          <w:fldChar w:fldCharType="end"/>
        </w:r>
      </w:hyperlink>
    </w:p>
    <w:p w14:paraId="622835ED" w14:textId="6AFAB9CB" w:rsidR="00A23AEB" w:rsidRDefault="009E6ACC">
      <w:pPr>
        <w:pStyle w:val="TOC1"/>
        <w:rPr>
          <w:b w:val="0"/>
          <w:lang w:val="en-CA" w:eastAsia="en-CA"/>
        </w:rPr>
      </w:pPr>
      <w:hyperlink w:anchor="_Toc467765167" w:history="1">
        <w:r w:rsidR="00A23AEB" w:rsidRPr="00803108">
          <w:rPr>
            <w:rStyle w:val="Hyperlink"/>
            <w14:scene3d>
              <w14:camera w14:prst="orthographicFront"/>
              <w14:lightRig w14:rig="threePt" w14:dir="t">
                <w14:rot w14:lat="0" w14:lon="0" w14:rev="0"/>
              </w14:lightRig>
            </w14:scene3d>
          </w:rPr>
          <w:t>3</w:t>
        </w:r>
        <w:r w:rsidR="00A23AEB">
          <w:rPr>
            <w:b w:val="0"/>
            <w:lang w:val="en-CA" w:eastAsia="en-CA"/>
          </w:rPr>
          <w:tab/>
        </w:r>
        <w:r w:rsidR="00A23AEB" w:rsidRPr="00803108">
          <w:rPr>
            <w:rStyle w:val="Hyperlink"/>
          </w:rPr>
          <w:t>Normative References</w:t>
        </w:r>
        <w:r w:rsidR="00A23AEB">
          <w:rPr>
            <w:webHidden/>
          </w:rPr>
          <w:tab/>
        </w:r>
        <w:r w:rsidR="00A23AEB">
          <w:rPr>
            <w:webHidden/>
          </w:rPr>
          <w:fldChar w:fldCharType="begin"/>
        </w:r>
        <w:r w:rsidR="00A23AEB">
          <w:rPr>
            <w:webHidden/>
          </w:rPr>
          <w:instrText xml:space="preserve"> PAGEREF _Toc467765167 \h </w:instrText>
        </w:r>
        <w:r w:rsidR="00A23AEB">
          <w:rPr>
            <w:webHidden/>
          </w:rPr>
        </w:r>
        <w:r w:rsidR="00A23AEB">
          <w:rPr>
            <w:webHidden/>
          </w:rPr>
          <w:fldChar w:fldCharType="separate"/>
        </w:r>
        <w:r w:rsidR="00C036DC">
          <w:rPr>
            <w:rFonts w:hint="eastAsia"/>
            <w:webHidden/>
          </w:rPr>
          <w:t>5</w:t>
        </w:r>
        <w:r w:rsidR="00A23AEB">
          <w:rPr>
            <w:webHidden/>
          </w:rPr>
          <w:fldChar w:fldCharType="end"/>
        </w:r>
      </w:hyperlink>
    </w:p>
    <w:p w14:paraId="3BA9B5CA" w14:textId="2FB69410" w:rsidR="00A23AEB" w:rsidRDefault="009E6ACC">
      <w:pPr>
        <w:pStyle w:val="TOC1"/>
        <w:rPr>
          <w:b w:val="0"/>
          <w:lang w:val="en-CA" w:eastAsia="en-CA"/>
        </w:rPr>
      </w:pPr>
      <w:hyperlink w:anchor="_Toc467765168" w:history="1">
        <w:r w:rsidR="00A23AEB" w:rsidRPr="00803108">
          <w:rPr>
            <w:rStyle w:val="Hyperlink"/>
            <w14:scene3d>
              <w14:camera w14:prst="orthographicFront"/>
              <w14:lightRig w14:rig="threePt" w14:dir="t">
                <w14:rot w14:lat="0" w14:lon="0" w14:rev="0"/>
              </w14:lightRig>
            </w14:scene3d>
          </w:rPr>
          <w:t>4</w:t>
        </w:r>
        <w:r w:rsidR="00A23AEB">
          <w:rPr>
            <w:b w:val="0"/>
            <w:lang w:val="en-CA" w:eastAsia="en-CA"/>
          </w:rPr>
          <w:tab/>
        </w:r>
        <w:r w:rsidR="00A23AEB" w:rsidRPr="00803108">
          <w:rPr>
            <w:rStyle w:val="Hyperlink"/>
          </w:rPr>
          <w:t>Terms, Definitions and Abbreviations</w:t>
        </w:r>
        <w:r w:rsidR="00A23AEB">
          <w:rPr>
            <w:webHidden/>
          </w:rPr>
          <w:tab/>
        </w:r>
        <w:r w:rsidR="00A23AEB">
          <w:rPr>
            <w:webHidden/>
          </w:rPr>
          <w:fldChar w:fldCharType="begin"/>
        </w:r>
        <w:r w:rsidR="00A23AEB">
          <w:rPr>
            <w:webHidden/>
          </w:rPr>
          <w:instrText xml:space="preserve"> PAGEREF _Toc467765168 \h </w:instrText>
        </w:r>
        <w:r w:rsidR="00A23AEB">
          <w:rPr>
            <w:webHidden/>
          </w:rPr>
        </w:r>
        <w:r w:rsidR="00A23AEB">
          <w:rPr>
            <w:webHidden/>
          </w:rPr>
          <w:fldChar w:fldCharType="separate"/>
        </w:r>
        <w:r w:rsidR="00C036DC">
          <w:rPr>
            <w:rFonts w:hint="eastAsia"/>
            <w:webHidden/>
          </w:rPr>
          <w:t>5</w:t>
        </w:r>
        <w:r w:rsidR="00A23AEB">
          <w:rPr>
            <w:webHidden/>
          </w:rPr>
          <w:fldChar w:fldCharType="end"/>
        </w:r>
      </w:hyperlink>
    </w:p>
    <w:p w14:paraId="78AFE769" w14:textId="0A5AF246" w:rsidR="00A23AEB" w:rsidRDefault="009E6ACC">
      <w:pPr>
        <w:pStyle w:val="TOC1"/>
        <w:rPr>
          <w:b w:val="0"/>
          <w:lang w:val="en-CA" w:eastAsia="en-CA"/>
        </w:rPr>
      </w:pPr>
      <w:hyperlink w:anchor="_Toc467765169" w:history="1">
        <w:r w:rsidR="00A23AEB" w:rsidRPr="00803108">
          <w:rPr>
            <w:rStyle w:val="Hyperlink"/>
            <w14:scene3d>
              <w14:camera w14:prst="orthographicFront"/>
              <w14:lightRig w14:rig="threePt" w14:dir="t">
                <w14:rot w14:lat="0" w14:lon="0" w14:rev="0"/>
              </w14:lightRig>
            </w14:scene3d>
          </w:rPr>
          <w:t>5</w:t>
        </w:r>
        <w:r w:rsidR="00A23AEB">
          <w:rPr>
            <w:b w:val="0"/>
            <w:lang w:val="en-CA" w:eastAsia="en-CA"/>
          </w:rPr>
          <w:tab/>
        </w:r>
        <w:r w:rsidR="00A23AEB" w:rsidRPr="00803108">
          <w:rPr>
            <w:rStyle w:val="Hyperlink"/>
          </w:rPr>
          <w:t>General Data Product Description</w:t>
        </w:r>
        <w:r w:rsidR="00A23AEB">
          <w:rPr>
            <w:webHidden/>
          </w:rPr>
          <w:tab/>
        </w:r>
        <w:r w:rsidR="00A23AEB">
          <w:rPr>
            <w:webHidden/>
          </w:rPr>
          <w:fldChar w:fldCharType="begin"/>
        </w:r>
        <w:r w:rsidR="00A23AEB">
          <w:rPr>
            <w:webHidden/>
          </w:rPr>
          <w:instrText xml:space="preserve"> PAGEREF _Toc467765169 \h </w:instrText>
        </w:r>
        <w:r w:rsidR="00A23AEB">
          <w:rPr>
            <w:webHidden/>
          </w:rPr>
        </w:r>
        <w:r w:rsidR="00A23AEB">
          <w:rPr>
            <w:webHidden/>
          </w:rPr>
          <w:fldChar w:fldCharType="separate"/>
        </w:r>
        <w:r w:rsidR="00C036DC">
          <w:rPr>
            <w:rFonts w:hint="eastAsia"/>
            <w:webHidden/>
          </w:rPr>
          <w:t>7</w:t>
        </w:r>
        <w:r w:rsidR="00A23AEB">
          <w:rPr>
            <w:webHidden/>
          </w:rPr>
          <w:fldChar w:fldCharType="end"/>
        </w:r>
      </w:hyperlink>
    </w:p>
    <w:p w14:paraId="0F4DAFF8" w14:textId="5E0D0D58" w:rsidR="00A23AEB" w:rsidRDefault="009E6ACC">
      <w:pPr>
        <w:pStyle w:val="TOC1"/>
        <w:rPr>
          <w:b w:val="0"/>
          <w:lang w:val="en-CA" w:eastAsia="en-CA"/>
        </w:rPr>
      </w:pPr>
      <w:hyperlink w:anchor="_Toc467765170" w:history="1">
        <w:r w:rsidR="00A23AEB" w:rsidRPr="00803108">
          <w:rPr>
            <w:rStyle w:val="Hyperlink"/>
            <w14:scene3d>
              <w14:camera w14:prst="orthographicFront"/>
              <w14:lightRig w14:rig="threePt" w14:dir="t">
                <w14:rot w14:lat="0" w14:lon="0" w14:rev="0"/>
              </w14:lightRig>
            </w14:scene3d>
          </w:rPr>
          <w:t>6</w:t>
        </w:r>
        <w:r w:rsidR="00A23AEB">
          <w:rPr>
            <w:b w:val="0"/>
            <w:lang w:val="en-CA" w:eastAsia="en-CA"/>
          </w:rPr>
          <w:tab/>
        </w:r>
        <w:r w:rsidR="00A23AEB" w:rsidRPr="00803108">
          <w:rPr>
            <w:rStyle w:val="Hyperlink"/>
          </w:rPr>
          <w:t>Specification Scope</w:t>
        </w:r>
        <w:r w:rsidR="00A23AEB">
          <w:rPr>
            <w:webHidden/>
          </w:rPr>
          <w:tab/>
        </w:r>
        <w:r w:rsidR="00A23AEB">
          <w:rPr>
            <w:webHidden/>
          </w:rPr>
          <w:fldChar w:fldCharType="begin"/>
        </w:r>
        <w:r w:rsidR="00A23AEB">
          <w:rPr>
            <w:webHidden/>
          </w:rPr>
          <w:instrText xml:space="preserve"> PAGEREF _Toc467765170 \h </w:instrText>
        </w:r>
        <w:r w:rsidR="00A23AEB">
          <w:rPr>
            <w:webHidden/>
          </w:rPr>
        </w:r>
        <w:r w:rsidR="00A23AEB">
          <w:rPr>
            <w:webHidden/>
          </w:rPr>
          <w:fldChar w:fldCharType="separate"/>
        </w:r>
        <w:r w:rsidR="00C036DC">
          <w:rPr>
            <w:rFonts w:hint="eastAsia"/>
            <w:webHidden/>
          </w:rPr>
          <w:t>9</w:t>
        </w:r>
        <w:r w:rsidR="00A23AEB">
          <w:rPr>
            <w:webHidden/>
          </w:rPr>
          <w:fldChar w:fldCharType="end"/>
        </w:r>
      </w:hyperlink>
    </w:p>
    <w:p w14:paraId="32646448" w14:textId="35C5BF5D" w:rsidR="00A23AEB" w:rsidRDefault="009E6ACC">
      <w:pPr>
        <w:pStyle w:val="TOC1"/>
        <w:rPr>
          <w:b w:val="0"/>
          <w:lang w:val="en-CA" w:eastAsia="en-CA"/>
        </w:rPr>
      </w:pPr>
      <w:hyperlink w:anchor="_Toc467765171" w:history="1">
        <w:r w:rsidR="00A23AEB" w:rsidRPr="00803108">
          <w:rPr>
            <w:rStyle w:val="Hyperlink"/>
            <w14:scene3d>
              <w14:camera w14:prst="orthographicFront"/>
              <w14:lightRig w14:rig="threePt" w14:dir="t">
                <w14:rot w14:lat="0" w14:lon="0" w14:rev="0"/>
              </w14:lightRig>
            </w14:scene3d>
          </w:rPr>
          <w:t>7</w:t>
        </w:r>
        <w:r w:rsidR="00A23AEB">
          <w:rPr>
            <w:b w:val="0"/>
            <w:lang w:val="en-CA" w:eastAsia="en-CA"/>
          </w:rPr>
          <w:tab/>
        </w:r>
        <w:r w:rsidR="00A23AEB" w:rsidRPr="00803108">
          <w:rPr>
            <w:rStyle w:val="Hyperlink"/>
          </w:rPr>
          <w:t>Dataset Identification</w:t>
        </w:r>
        <w:r w:rsidR="00A23AEB">
          <w:rPr>
            <w:webHidden/>
          </w:rPr>
          <w:tab/>
        </w:r>
        <w:r w:rsidR="00A23AEB">
          <w:rPr>
            <w:webHidden/>
          </w:rPr>
          <w:fldChar w:fldCharType="begin"/>
        </w:r>
        <w:r w:rsidR="00A23AEB">
          <w:rPr>
            <w:webHidden/>
          </w:rPr>
          <w:instrText xml:space="preserve"> PAGEREF _Toc467765171 \h </w:instrText>
        </w:r>
        <w:r w:rsidR="00A23AEB">
          <w:rPr>
            <w:webHidden/>
          </w:rPr>
        </w:r>
        <w:r w:rsidR="00A23AEB">
          <w:rPr>
            <w:webHidden/>
          </w:rPr>
          <w:fldChar w:fldCharType="separate"/>
        </w:r>
        <w:r w:rsidR="00C036DC">
          <w:rPr>
            <w:rFonts w:hint="eastAsia"/>
            <w:webHidden/>
          </w:rPr>
          <w:t>10</w:t>
        </w:r>
        <w:r w:rsidR="00A23AEB">
          <w:rPr>
            <w:webHidden/>
          </w:rPr>
          <w:fldChar w:fldCharType="end"/>
        </w:r>
      </w:hyperlink>
    </w:p>
    <w:p w14:paraId="5067F7EB" w14:textId="7E4B16D1" w:rsidR="00A23AEB" w:rsidRDefault="009E6ACC">
      <w:pPr>
        <w:pStyle w:val="TOC1"/>
        <w:rPr>
          <w:b w:val="0"/>
          <w:lang w:val="en-CA" w:eastAsia="en-CA"/>
        </w:rPr>
      </w:pPr>
      <w:hyperlink w:anchor="_Toc467765172" w:history="1">
        <w:r w:rsidR="00A23AEB" w:rsidRPr="00803108">
          <w:rPr>
            <w:rStyle w:val="Hyperlink"/>
            <w14:scene3d>
              <w14:camera w14:prst="orthographicFront"/>
              <w14:lightRig w14:rig="threePt" w14:dir="t">
                <w14:rot w14:lat="0" w14:lon="0" w14:rev="0"/>
              </w14:lightRig>
            </w14:scene3d>
          </w:rPr>
          <w:t>8</w:t>
        </w:r>
        <w:r w:rsidR="00A23AEB">
          <w:rPr>
            <w:b w:val="0"/>
            <w:lang w:val="en-CA" w:eastAsia="en-CA"/>
          </w:rPr>
          <w:tab/>
        </w:r>
        <w:r w:rsidR="00A23AEB" w:rsidRPr="00803108">
          <w:rPr>
            <w:rStyle w:val="Hyperlink"/>
          </w:rPr>
          <w:t>Data Content and Structure</w:t>
        </w:r>
        <w:r w:rsidR="00A23AEB">
          <w:rPr>
            <w:webHidden/>
          </w:rPr>
          <w:tab/>
        </w:r>
        <w:r w:rsidR="00A23AEB">
          <w:rPr>
            <w:webHidden/>
          </w:rPr>
          <w:fldChar w:fldCharType="begin"/>
        </w:r>
        <w:r w:rsidR="00A23AEB">
          <w:rPr>
            <w:webHidden/>
          </w:rPr>
          <w:instrText xml:space="preserve"> PAGEREF _Toc467765172 \h </w:instrText>
        </w:r>
        <w:r w:rsidR="00A23AEB">
          <w:rPr>
            <w:webHidden/>
          </w:rPr>
        </w:r>
        <w:r w:rsidR="00A23AEB">
          <w:rPr>
            <w:webHidden/>
          </w:rPr>
          <w:fldChar w:fldCharType="separate"/>
        </w:r>
        <w:r w:rsidR="00C036DC">
          <w:rPr>
            <w:rFonts w:hint="eastAsia"/>
            <w:webHidden/>
          </w:rPr>
          <w:t>12</w:t>
        </w:r>
        <w:r w:rsidR="00A23AEB">
          <w:rPr>
            <w:webHidden/>
          </w:rPr>
          <w:fldChar w:fldCharType="end"/>
        </w:r>
      </w:hyperlink>
    </w:p>
    <w:p w14:paraId="3F9EE370" w14:textId="21B74D6F" w:rsidR="00A23AEB" w:rsidRDefault="009E6ACC">
      <w:pPr>
        <w:pStyle w:val="TOC1"/>
        <w:rPr>
          <w:b w:val="0"/>
          <w:lang w:val="en-CA" w:eastAsia="en-CA"/>
        </w:rPr>
      </w:pPr>
      <w:hyperlink w:anchor="_Toc467765173" w:history="1">
        <w:r w:rsidR="00A23AEB" w:rsidRPr="00803108">
          <w:rPr>
            <w:rStyle w:val="Hyperlink"/>
            <w14:scene3d>
              <w14:camera w14:prst="orthographicFront"/>
              <w14:lightRig w14:rig="threePt" w14:dir="t">
                <w14:rot w14:lat="0" w14:lon="0" w14:rev="0"/>
              </w14:lightRig>
            </w14:scene3d>
          </w:rPr>
          <w:t>9</w:t>
        </w:r>
        <w:r w:rsidR="00A23AEB">
          <w:rPr>
            <w:b w:val="0"/>
            <w:lang w:val="en-CA" w:eastAsia="en-CA"/>
          </w:rPr>
          <w:tab/>
        </w:r>
        <w:r w:rsidR="00A23AEB" w:rsidRPr="00803108">
          <w:rPr>
            <w:rStyle w:val="Hyperlink"/>
          </w:rPr>
          <w:t>Coordinate Reference System (CRS)</w:t>
        </w:r>
        <w:r w:rsidR="00A23AEB">
          <w:rPr>
            <w:webHidden/>
          </w:rPr>
          <w:tab/>
        </w:r>
        <w:r w:rsidR="00A23AEB">
          <w:rPr>
            <w:webHidden/>
          </w:rPr>
          <w:fldChar w:fldCharType="begin"/>
        </w:r>
        <w:r w:rsidR="00A23AEB">
          <w:rPr>
            <w:webHidden/>
          </w:rPr>
          <w:instrText xml:space="preserve"> PAGEREF _Toc467765173 \h </w:instrText>
        </w:r>
        <w:r w:rsidR="00A23AEB">
          <w:rPr>
            <w:webHidden/>
          </w:rPr>
        </w:r>
        <w:r w:rsidR="00A23AEB">
          <w:rPr>
            <w:webHidden/>
          </w:rPr>
          <w:fldChar w:fldCharType="separate"/>
        </w:r>
        <w:r w:rsidR="00C036DC">
          <w:rPr>
            <w:rFonts w:hint="eastAsia"/>
            <w:webHidden/>
          </w:rPr>
          <w:t>14</w:t>
        </w:r>
        <w:r w:rsidR="00A23AEB">
          <w:rPr>
            <w:webHidden/>
          </w:rPr>
          <w:fldChar w:fldCharType="end"/>
        </w:r>
      </w:hyperlink>
    </w:p>
    <w:p w14:paraId="4D881D33" w14:textId="10225865" w:rsidR="00A23AEB" w:rsidRDefault="009E6ACC">
      <w:pPr>
        <w:pStyle w:val="TOC1"/>
        <w:rPr>
          <w:b w:val="0"/>
          <w:lang w:val="en-CA" w:eastAsia="en-CA"/>
        </w:rPr>
      </w:pPr>
      <w:hyperlink w:anchor="_Toc467765174" w:history="1">
        <w:r w:rsidR="00A23AEB" w:rsidRPr="00803108">
          <w:rPr>
            <w:rStyle w:val="Hyperlink"/>
            <w14:scene3d>
              <w14:camera w14:prst="orthographicFront"/>
              <w14:lightRig w14:rig="threePt" w14:dir="t">
                <w14:rot w14:lat="0" w14:lon="0" w14:rev="0"/>
              </w14:lightRig>
            </w14:scene3d>
          </w:rPr>
          <w:t>10</w:t>
        </w:r>
        <w:r w:rsidR="00A23AEB">
          <w:rPr>
            <w:b w:val="0"/>
            <w:lang w:val="en-CA" w:eastAsia="en-CA"/>
          </w:rPr>
          <w:tab/>
        </w:r>
        <w:r w:rsidR="00A23AEB" w:rsidRPr="00803108">
          <w:rPr>
            <w:rStyle w:val="Hyperlink"/>
          </w:rPr>
          <w:t>Data Quality</w:t>
        </w:r>
        <w:r w:rsidR="00A23AEB">
          <w:rPr>
            <w:webHidden/>
          </w:rPr>
          <w:tab/>
        </w:r>
        <w:r w:rsidR="00A23AEB">
          <w:rPr>
            <w:webHidden/>
          </w:rPr>
          <w:fldChar w:fldCharType="begin"/>
        </w:r>
        <w:r w:rsidR="00A23AEB">
          <w:rPr>
            <w:webHidden/>
          </w:rPr>
          <w:instrText xml:space="preserve"> PAGEREF _Toc467765174 \h </w:instrText>
        </w:r>
        <w:r w:rsidR="00A23AEB">
          <w:rPr>
            <w:webHidden/>
          </w:rPr>
        </w:r>
        <w:r w:rsidR="00A23AEB">
          <w:rPr>
            <w:webHidden/>
          </w:rPr>
          <w:fldChar w:fldCharType="separate"/>
        </w:r>
        <w:r w:rsidR="00C036DC">
          <w:rPr>
            <w:rFonts w:hint="eastAsia"/>
            <w:webHidden/>
          </w:rPr>
          <w:t>15</w:t>
        </w:r>
        <w:r w:rsidR="00A23AEB">
          <w:rPr>
            <w:webHidden/>
          </w:rPr>
          <w:fldChar w:fldCharType="end"/>
        </w:r>
      </w:hyperlink>
    </w:p>
    <w:p w14:paraId="79D4FB60" w14:textId="10A5CF98" w:rsidR="00A23AEB" w:rsidRDefault="009E6ACC">
      <w:pPr>
        <w:pStyle w:val="TOC1"/>
        <w:rPr>
          <w:b w:val="0"/>
          <w:lang w:val="en-CA" w:eastAsia="en-CA"/>
        </w:rPr>
      </w:pPr>
      <w:hyperlink w:anchor="_Toc467765175" w:history="1">
        <w:r w:rsidR="00A23AEB" w:rsidRPr="00803108">
          <w:rPr>
            <w:rStyle w:val="Hyperlink"/>
            <w14:scene3d>
              <w14:camera w14:prst="orthographicFront"/>
              <w14:lightRig w14:rig="threePt" w14:dir="t">
                <w14:rot w14:lat="0" w14:lon="0" w14:rev="0"/>
              </w14:lightRig>
            </w14:scene3d>
          </w:rPr>
          <w:t>11</w:t>
        </w:r>
        <w:r w:rsidR="00A23AEB">
          <w:rPr>
            <w:b w:val="0"/>
            <w:lang w:val="en-CA" w:eastAsia="en-CA"/>
          </w:rPr>
          <w:tab/>
        </w:r>
        <w:r w:rsidR="00A23AEB" w:rsidRPr="00803108">
          <w:rPr>
            <w:rStyle w:val="Hyperlink"/>
          </w:rPr>
          <w:t>Data Capture and Classification</w:t>
        </w:r>
        <w:r w:rsidR="00A23AEB">
          <w:rPr>
            <w:webHidden/>
          </w:rPr>
          <w:tab/>
        </w:r>
        <w:r w:rsidR="00A23AEB">
          <w:rPr>
            <w:webHidden/>
          </w:rPr>
          <w:fldChar w:fldCharType="begin"/>
        </w:r>
        <w:r w:rsidR="00A23AEB">
          <w:rPr>
            <w:webHidden/>
          </w:rPr>
          <w:instrText xml:space="preserve"> PAGEREF _Toc467765175 \h </w:instrText>
        </w:r>
        <w:r w:rsidR="00A23AEB">
          <w:rPr>
            <w:webHidden/>
          </w:rPr>
        </w:r>
        <w:r w:rsidR="00A23AEB">
          <w:rPr>
            <w:webHidden/>
          </w:rPr>
          <w:fldChar w:fldCharType="separate"/>
        </w:r>
        <w:r w:rsidR="00C036DC">
          <w:rPr>
            <w:rFonts w:hint="eastAsia"/>
            <w:webHidden/>
          </w:rPr>
          <w:t>18</w:t>
        </w:r>
        <w:r w:rsidR="00A23AEB">
          <w:rPr>
            <w:webHidden/>
          </w:rPr>
          <w:fldChar w:fldCharType="end"/>
        </w:r>
      </w:hyperlink>
    </w:p>
    <w:p w14:paraId="7ABC8782" w14:textId="4419B6D6" w:rsidR="00A23AEB" w:rsidRDefault="009E6ACC">
      <w:pPr>
        <w:pStyle w:val="TOC1"/>
        <w:rPr>
          <w:b w:val="0"/>
          <w:lang w:val="en-CA" w:eastAsia="en-CA"/>
        </w:rPr>
      </w:pPr>
      <w:hyperlink w:anchor="_Toc467765176" w:history="1">
        <w:r w:rsidR="00A23AEB" w:rsidRPr="00803108">
          <w:rPr>
            <w:rStyle w:val="Hyperlink"/>
            <w14:scene3d>
              <w14:camera w14:prst="orthographicFront"/>
              <w14:lightRig w14:rig="threePt" w14:dir="t">
                <w14:rot w14:lat="0" w14:lon="0" w14:rev="0"/>
              </w14:lightRig>
            </w14:scene3d>
          </w:rPr>
          <w:t>12</w:t>
        </w:r>
        <w:r w:rsidR="00A23AEB">
          <w:rPr>
            <w:b w:val="0"/>
            <w:lang w:val="en-CA" w:eastAsia="en-CA"/>
          </w:rPr>
          <w:tab/>
        </w:r>
        <w:r w:rsidR="00A23AEB" w:rsidRPr="00803108">
          <w:rPr>
            <w:rStyle w:val="Hyperlink"/>
          </w:rPr>
          <w:t>Maintenance</w:t>
        </w:r>
        <w:r w:rsidR="00A23AEB">
          <w:rPr>
            <w:webHidden/>
          </w:rPr>
          <w:tab/>
        </w:r>
        <w:r w:rsidR="00A23AEB">
          <w:rPr>
            <w:webHidden/>
          </w:rPr>
          <w:fldChar w:fldCharType="begin"/>
        </w:r>
        <w:r w:rsidR="00A23AEB">
          <w:rPr>
            <w:webHidden/>
          </w:rPr>
          <w:instrText xml:space="preserve"> PAGEREF _Toc467765176 \h </w:instrText>
        </w:r>
        <w:r w:rsidR="00A23AEB">
          <w:rPr>
            <w:webHidden/>
          </w:rPr>
        </w:r>
        <w:r w:rsidR="00A23AEB">
          <w:rPr>
            <w:webHidden/>
          </w:rPr>
          <w:fldChar w:fldCharType="separate"/>
        </w:r>
        <w:r w:rsidR="00C036DC">
          <w:rPr>
            <w:rFonts w:hint="eastAsia"/>
            <w:webHidden/>
          </w:rPr>
          <w:t>18</w:t>
        </w:r>
        <w:r w:rsidR="00A23AEB">
          <w:rPr>
            <w:webHidden/>
          </w:rPr>
          <w:fldChar w:fldCharType="end"/>
        </w:r>
      </w:hyperlink>
    </w:p>
    <w:p w14:paraId="2DA78D53" w14:textId="2988078F" w:rsidR="00A23AEB" w:rsidRDefault="009E6ACC">
      <w:pPr>
        <w:pStyle w:val="TOC1"/>
        <w:rPr>
          <w:b w:val="0"/>
          <w:lang w:val="en-CA" w:eastAsia="en-CA"/>
        </w:rPr>
      </w:pPr>
      <w:hyperlink w:anchor="_Toc467765177" w:history="1">
        <w:r w:rsidR="00A23AEB" w:rsidRPr="00803108">
          <w:rPr>
            <w:rStyle w:val="Hyperlink"/>
            <w14:scene3d>
              <w14:camera w14:prst="orthographicFront"/>
              <w14:lightRig w14:rig="threePt" w14:dir="t">
                <w14:rot w14:lat="0" w14:lon="0" w14:rev="0"/>
              </w14:lightRig>
            </w14:scene3d>
          </w:rPr>
          <w:t>13</w:t>
        </w:r>
        <w:r w:rsidR="00A23AEB">
          <w:rPr>
            <w:b w:val="0"/>
            <w:lang w:val="en-CA" w:eastAsia="en-CA"/>
          </w:rPr>
          <w:tab/>
        </w:r>
        <w:r w:rsidR="00A23AEB" w:rsidRPr="00803108">
          <w:rPr>
            <w:rStyle w:val="Hyperlink"/>
          </w:rPr>
          <w:t>Portrayal</w:t>
        </w:r>
        <w:r w:rsidR="00A23AEB">
          <w:rPr>
            <w:webHidden/>
          </w:rPr>
          <w:tab/>
        </w:r>
        <w:r w:rsidR="00A23AEB">
          <w:rPr>
            <w:webHidden/>
          </w:rPr>
          <w:fldChar w:fldCharType="begin"/>
        </w:r>
        <w:r w:rsidR="00A23AEB">
          <w:rPr>
            <w:webHidden/>
          </w:rPr>
          <w:instrText xml:space="preserve"> PAGEREF _Toc467765177 \h </w:instrText>
        </w:r>
        <w:r w:rsidR="00A23AEB">
          <w:rPr>
            <w:webHidden/>
          </w:rPr>
        </w:r>
        <w:r w:rsidR="00A23AEB">
          <w:rPr>
            <w:webHidden/>
          </w:rPr>
          <w:fldChar w:fldCharType="separate"/>
        </w:r>
        <w:r w:rsidR="00C036DC">
          <w:rPr>
            <w:rFonts w:hint="eastAsia"/>
            <w:webHidden/>
          </w:rPr>
          <w:t>18</w:t>
        </w:r>
        <w:r w:rsidR="00A23AEB">
          <w:rPr>
            <w:webHidden/>
          </w:rPr>
          <w:fldChar w:fldCharType="end"/>
        </w:r>
      </w:hyperlink>
    </w:p>
    <w:p w14:paraId="0FE56FD0" w14:textId="6296CE4A" w:rsidR="00A23AEB" w:rsidRDefault="009E6ACC">
      <w:pPr>
        <w:pStyle w:val="TOC1"/>
        <w:rPr>
          <w:b w:val="0"/>
          <w:lang w:val="en-CA" w:eastAsia="en-CA"/>
        </w:rPr>
      </w:pPr>
      <w:hyperlink w:anchor="_Toc467765178" w:history="1">
        <w:r w:rsidR="00A23AEB" w:rsidRPr="00803108">
          <w:rPr>
            <w:rStyle w:val="Hyperlink"/>
            <w14:scene3d>
              <w14:camera w14:prst="orthographicFront"/>
              <w14:lightRig w14:rig="threePt" w14:dir="t">
                <w14:rot w14:lat="0" w14:lon="0" w14:rev="0"/>
              </w14:lightRig>
            </w14:scene3d>
          </w:rPr>
          <w:t>14</w:t>
        </w:r>
        <w:r w:rsidR="00A23AEB">
          <w:rPr>
            <w:b w:val="0"/>
            <w:lang w:val="en-CA" w:eastAsia="en-CA"/>
          </w:rPr>
          <w:tab/>
        </w:r>
        <w:r w:rsidR="00A23AEB" w:rsidRPr="00803108">
          <w:rPr>
            <w:rStyle w:val="Hyperlink"/>
          </w:rPr>
          <w:t>Data Format (encoding)</w:t>
        </w:r>
        <w:r w:rsidR="00A23AEB">
          <w:rPr>
            <w:webHidden/>
          </w:rPr>
          <w:tab/>
        </w:r>
        <w:r w:rsidR="00A23AEB">
          <w:rPr>
            <w:webHidden/>
          </w:rPr>
          <w:fldChar w:fldCharType="begin"/>
        </w:r>
        <w:r w:rsidR="00A23AEB">
          <w:rPr>
            <w:webHidden/>
          </w:rPr>
          <w:instrText xml:space="preserve"> PAGEREF _Toc467765178 \h </w:instrText>
        </w:r>
        <w:r w:rsidR="00A23AEB">
          <w:rPr>
            <w:webHidden/>
          </w:rPr>
        </w:r>
        <w:r w:rsidR="00A23AEB">
          <w:rPr>
            <w:webHidden/>
          </w:rPr>
          <w:fldChar w:fldCharType="separate"/>
        </w:r>
        <w:r w:rsidR="00C036DC">
          <w:rPr>
            <w:rFonts w:hint="eastAsia"/>
            <w:webHidden/>
          </w:rPr>
          <w:t>19</w:t>
        </w:r>
        <w:r w:rsidR="00A23AEB">
          <w:rPr>
            <w:webHidden/>
          </w:rPr>
          <w:fldChar w:fldCharType="end"/>
        </w:r>
      </w:hyperlink>
    </w:p>
    <w:p w14:paraId="6FFF3D0D" w14:textId="4E74E8D0" w:rsidR="00A23AEB" w:rsidRDefault="009E6ACC">
      <w:pPr>
        <w:pStyle w:val="TOC1"/>
        <w:rPr>
          <w:b w:val="0"/>
          <w:lang w:val="en-CA" w:eastAsia="en-CA"/>
        </w:rPr>
      </w:pPr>
      <w:hyperlink w:anchor="_Toc467765179" w:history="1">
        <w:r w:rsidR="00A23AEB" w:rsidRPr="00803108">
          <w:rPr>
            <w:rStyle w:val="Hyperlink"/>
            <w14:scene3d>
              <w14:camera w14:prst="orthographicFront"/>
              <w14:lightRig w14:rig="threePt" w14:dir="t">
                <w14:rot w14:lat="0" w14:lon="0" w14:rev="0"/>
              </w14:lightRig>
            </w14:scene3d>
          </w:rPr>
          <w:t>15</w:t>
        </w:r>
        <w:r w:rsidR="00A23AEB">
          <w:rPr>
            <w:b w:val="0"/>
            <w:lang w:val="en-CA" w:eastAsia="en-CA"/>
          </w:rPr>
          <w:tab/>
        </w:r>
        <w:r w:rsidR="00A23AEB" w:rsidRPr="00803108">
          <w:rPr>
            <w:rStyle w:val="Hyperlink"/>
          </w:rPr>
          <w:t>Data Delivery</w:t>
        </w:r>
        <w:r w:rsidR="00A23AEB">
          <w:rPr>
            <w:webHidden/>
          </w:rPr>
          <w:tab/>
        </w:r>
        <w:r w:rsidR="00A23AEB">
          <w:rPr>
            <w:webHidden/>
          </w:rPr>
          <w:fldChar w:fldCharType="begin"/>
        </w:r>
        <w:r w:rsidR="00A23AEB">
          <w:rPr>
            <w:webHidden/>
          </w:rPr>
          <w:instrText xml:space="preserve"> PAGEREF _Toc467765179 \h </w:instrText>
        </w:r>
        <w:r w:rsidR="00A23AEB">
          <w:rPr>
            <w:webHidden/>
          </w:rPr>
        </w:r>
        <w:r w:rsidR="00A23AEB">
          <w:rPr>
            <w:webHidden/>
          </w:rPr>
          <w:fldChar w:fldCharType="separate"/>
        </w:r>
        <w:r w:rsidR="00C036DC">
          <w:rPr>
            <w:rFonts w:hint="eastAsia"/>
            <w:webHidden/>
          </w:rPr>
          <w:t>19</w:t>
        </w:r>
        <w:r w:rsidR="00A23AEB">
          <w:rPr>
            <w:webHidden/>
          </w:rPr>
          <w:fldChar w:fldCharType="end"/>
        </w:r>
      </w:hyperlink>
    </w:p>
    <w:p w14:paraId="2DD6084C" w14:textId="76145E08" w:rsidR="00A23AEB" w:rsidRDefault="009E6ACC">
      <w:pPr>
        <w:pStyle w:val="TOC1"/>
        <w:rPr>
          <w:b w:val="0"/>
          <w:lang w:val="en-CA" w:eastAsia="en-CA"/>
        </w:rPr>
      </w:pPr>
      <w:hyperlink w:anchor="_Toc467765180" w:history="1">
        <w:r w:rsidR="00A23AEB" w:rsidRPr="00803108">
          <w:rPr>
            <w:rStyle w:val="Hyperlink"/>
            <w14:scene3d>
              <w14:camera w14:prst="orthographicFront"/>
              <w14:lightRig w14:rig="threePt" w14:dir="t">
                <w14:rot w14:lat="0" w14:lon="0" w14:rev="0"/>
              </w14:lightRig>
            </w14:scene3d>
          </w:rPr>
          <w:t>16</w:t>
        </w:r>
        <w:r w:rsidR="00A23AEB">
          <w:rPr>
            <w:b w:val="0"/>
            <w:lang w:val="en-CA" w:eastAsia="en-CA"/>
          </w:rPr>
          <w:tab/>
        </w:r>
        <w:r w:rsidR="00A23AEB" w:rsidRPr="00803108">
          <w:rPr>
            <w:rStyle w:val="Hyperlink"/>
          </w:rPr>
          <w:t>Metadata</w:t>
        </w:r>
        <w:r w:rsidR="00A23AEB">
          <w:rPr>
            <w:webHidden/>
          </w:rPr>
          <w:tab/>
        </w:r>
        <w:r w:rsidR="00A23AEB">
          <w:rPr>
            <w:webHidden/>
          </w:rPr>
          <w:fldChar w:fldCharType="begin"/>
        </w:r>
        <w:r w:rsidR="00A23AEB">
          <w:rPr>
            <w:webHidden/>
          </w:rPr>
          <w:instrText xml:space="preserve"> PAGEREF _Toc467765180 \h </w:instrText>
        </w:r>
        <w:r w:rsidR="00A23AEB">
          <w:rPr>
            <w:webHidden/>
          </w:rPr>
        </w:r>
        <w:r w:rsidR="00A23AEB">
          <w:rPr>
            <w:webHidden/>
          </w:rPr>
          <w:fldChar w:fldCharType="separate"/>
        </w:r>
        <w:r w:rsidR="00C036DC">
          <w:rPr>
            <w:rFonts w:hint="eastAsia"/>
            <w:webHidden/>
          </w:rPr>
          <w:t>19</w:t>
        </w:r>
        <w:r w:rsidR="00A23AEB">
          <w:rPr>
            <w:webHidden/>
          </w:rPr>
          <w:fldChar w:fldCharType="end"/>
        </w:r>
      </w:hyperlink>
    </w:p>
    <w:p w14:paraId="070906BB" w14:textId="06685D62" w:rsidR="00A23AEB" w:rsidRDefault="009E6ACC">
      <w:pPr>
        <w:pStyle w:val="TOC1"/>
        <w:rPr>
          <w:b w:val="0"/>
          <w:lang w:val="en-CA" w:eastAsia="en-CA"/>
        </w:rPr>
      </w:pPr>
      <w:hyperlink w:anchor="_Toc467765181" w:history="1">
        <w:r w:rsidR="00A23AEB" w:rsidRPr="00803108">
          <w:rPr>
            <w:rStyle w:val="Hyperlink"/>
          </w:rPr>
          <w:t>Appendix  A.</w:t>
        </w:r>
        <w:r w:rsidR="00A23AEB">
          <w:rPr>
            <w:b w:val="0"/>
            <w:lang w:val="en-CA" w:eastAsia="en-CA"/>
          </w:rPr>
          <w:tab/>
        </w:r>
        <w:r w:rsidR="00A23AEB" w:rsidRPr="00803108">
          <w:rPr>
            <w:rStyle w:val="Hyperlink"/>
          </w:rPr>
          <w:t>Abstract Test Suite and Conformance Classes</w:t>
        </w:r>
        <w:r w:rsidR="00A23AEB">
          <w:rPr>
            <w:webHidden/>
          </w:rPr>
          <w:tab/>
        </w:r>
        <w:r w:rsidR="00A23AEB">
          <w:rPr>
            <w:webHidden/>
          </w:rPr>
          <w:fldChar w:fldCharType="begin"/>
        </w:r>
        <w:r w:rsidR="00A23AEB">
          <w:rPr>
            <w:webHidden/>
          </w:rPr>
          <w:instrText xml:space="preserve"> PAGEREF _Toc467765181 \h </w:instrText>
        </w:r>
        <w:r w:rsidR="00A23AEB">
          <w:rPr>
            <w:webHidden/>
          </w:rPr>
        </w:r>
        <w:r w:rsidR="00A23AEB">
          <w:rPr>
            <w:webHidden/>
          </w:rPr>
          <w:fldChar w:fldCharType="separate"/>
        </w:r>
        <w:r w:rsidR="00C036DC">
          <w:rPr>
            <w:rFonts w:hint="eastAsia"/>
            <w:webHidden/>
          </w:rPr>
          <w:t>20</w:t>
        </w:r>
        <w:r w:rsidR="00A23AEB">
          <w:rPr>
            <w:webHidden/>
          </w:rPr>
          <w:fldChar w:fldCharType="end"/>
        </w:r>
      </w:hyperlink>
    </w:p>
    <w:p w14:paraId="0053F37A" w14:textId="6CD33178" w:rsidR="00A23AEB" w:rsidRDefault="009E6ACC">
      <w:pPr>
        <w:pStyle w:val="TOC1"/>
        <w:rPr>
          <w:b w:val="0"/>
          <w:lang w:val="en-CA" w:eastAsia="en-CA"/>
        </w:rPr>
      </w:pPr>
      <w:hyperlink w:anchor="_Toc467765182" w:history="1">
        <w:r w:rsidR="00A23AEB" w:rsidRPr="00803108">
          <w:rPr>
            <w:rStyle w:val="Hyperlink"/>
          </w:rPr>
          <w:t>A.1</w:t>
        </w:r>
        <w:r w:rsidR="00A23AEB">
          <w:rPr>
            <w:b w:val="0"/>
            <w:lang w:val="en-CA" w:eastAsia="en-CA"/>
          </w:rPr>
          <w:tab/>
        </w:r>
        <w:r w:rsidR="00A23AEB" w:rsidRPr="00803108">
          <w:rPr>
            <w:rStyle w:val="Hyperlink"/>
          </w:rPr>
          <w:t>Test case for attribute assignation to feature classes</w:t>
        </w:r>
        <w:r w:rsidR="00A23AEB">
          <w:rPr>
            <w:webHidden/>
          </w:rPr>
          <w:tab/>
        </w:r>
        <w:r w:rsidR="00A23AEB">
          <w:rPr>
            <w:webHidden/>
          </w:rPr>
          <w:fldChar w:fldCharType="begin"/>
        </w:r>
        <w:r w:rsidR="00A23AEB">
          <w:rPr>
            <w:webHidden/>
          </w:rPr>
          <w:instrText xml:space="preserve"> PAGEREF _Toc467765182 \h </w:instrText>
        </w:r>
        <w:r w:rsidR="00A23AEB">
          <w:rPr>
            <w:webHidden/>
          </w:rPr>
        </w:r>
        <w:r w:rsidR="00A23AEB">
          <w:rPr>
            <w:webHidden/>
          </w:rPr>
          <w:fldChar w:fldCharType="separate"/>
        </w:r>
        <w:r w:rsidR="00C036DC">
          <w:rPr>
            <w:rFonts w:hint="eastAsia"/>
            <w:webHidden/>
          </w:rPr>
          <w:t>20</w:t>
        </w:r>
        <w:r w:rsidR="00A23AEB">
          <w:rPr>
            <w:webHidden/>
          </w:rPr>
          <w:fldChar w:fldCharType="end"/>
        </w:r>
      </w:hyperlink>
    </w:p>
    <w:p w14:paraId="2FB043FF" w14:textId="79E6B4DA" w:rsidR="00A23AEB" w:rsidRDefault="009E6ACC">
      <w:pPr>
        <w:pStyle w:val="TOC1"/>
        <w:rPr>
          <w:b w:val="0"/>
          <w:lang w:val="en-CA" w:eastAsia="en-CA"/>
        </w:rPr>
      </w:pPr>
      <w:hyperlink w:anchor="_Toc467765183" w:history="1">
        <w:r w:rsidR="00A23AEB" w:rsidRPr="00803108">
          <w:rPr>
            <w:rStyle w:val="Hyperlink"/>
          </w:rPr>
          <w:t>A.2</w:t>
        </w:r>
        <w:r w:rsidR="00A23AEB">
          <w:rPr>
            <w:b w:val="0"/>
            <w:lang w:val="en-CA" w:eastAsia="en-CA"/>
          </w:rPr>
          <w:tab/>
        </w:r>
        <w:r w:rsidR="00A23AEB" w:rsidRPr="00803108">
          <w:rPr>
            <w:rStyle w:val="Hyperlink"/>
          </w:rPr>
          <w:t>Test case for attribute domains</w:t>
        </w:r>
        <w:r w:rsidR="00A23AEB">
          <w:rPr>
            <w:webHidden/>
          </w:rPr>
          <w:tab/>
        </w:r>
        <w:r w:rsidR="00A23AEB">
          <w:rPr>
            <w:webHidden/>
          </w:rPr>
          <w:fldChar w:fldCharType="begin"/>
        </w:r>
        <w:r w:rsidR="00A23AEB">
          <w:rPr>
            <w:webHidden/>
          </w:rPr>
          <w:instrText xml:space="preserve"> PAGEREF _Toc467765183 \h </w:instrText>
        </w:r>
        <w:r w:rsidR="00A23AEB">
          <w:rPr>
            <w:webHidden/>
          </w:rPr>
        </w:r>
        <w:r w:rsidR="00A23AEB">
          <w:rPr>
            <w:webHidden/>
          </w:rPr>
          <w:fldChar w:fldCharType="separate"/>
        </w:r>
        <w:r w:rsidR="00C036DC">
          <w:rPr>
            <w:rFonts w:hint="eastAsia"/>
            <w:webHidden/>
          </w:rPr>
          <w:t>20</w:t>
        </w:r>
        <w:r w:rsidR="00A23AEB">
          <w:rPr>
            <w:webHidden/>
          </w:rPr>
          <w:fldChar w:fldCharType="end"/>
        </w:r>
      </w:hyperlink>
    </w:p>
    <w:p w14:paraId="182D5BB7" w14:textId="22B50669" w:rsidR="00A23AEB" w:rsidRDefault="009E6ACC">
      <w:pPr>
        <w:pStyle w:val="TOC1"/>
        <w:rPr>
          <w:b w:val="0"/>
          <w:lang w:val="en-CA" w:eastAsia="en-CA"/>
        </w:rPr>
      </w:pPr>
      <w:hyperlink w:anchor="_Toc467765184" w:history="1">
        <w:r w:rsidR="00A23AEB" w:rsidRPr="00803108">
          <w:rPr>
            <w:rStyle w:val="Hyperlink"/>
          </w:rPr>
          <w:t>A.3</w:t>
        </w:r>
        <w:r w:rsidR="00A23AEB">
          <w:rPr>
            <w:b w:val="0"/>
            <w:lang w:val="en-CA" w:eastAsia="en-CA"/>
          </w:rPr>
          <w:tab/>
        </w:r>
        <w:r w:rsidR="00A23AEB" w:rsidRPr="00803108">
          <w:rPr>
            <w:rStyle w:val="Hyperlink"/>
          </w:rPr>
          <w:t>Test case for UUID</w:t>
        </w:r>
        <w:r w:rsidR="00A23AEB">
          <w:rPr>
            <w:webHidden/>
          </w:rPr>
          <w:tab/>
        </w:r>
        <w:r w:rsidR="00A23AEB">
          <w:rPr>
            <w:webHidden/>
          </w:rPr>
          <w:fldChar w:fldCharType="begin"/>
        </w:r>
        <w:r w:rsidR="00A23AEB">
          <w:rPr>
            <w:webHidden/>
          </w:rPr>
          <w:instrText xml:space="preserve"> PAGEREF _Toc467765184 \h </w:instrText>
        </w:r>
        <w:r w:rsidR="00A23AEB">
          <w:rPr>
            <w:webHidden/>
          </w:rPr>
        </w:r>
        <w:r w:rsidR="00A23AEB">
          <w:rPr>
            <w:webHidden/>
          </w:rPr>
          <w:fldChar w:fldCharType="separate"/>
        </w:r>
        <w:r w:rsidR="00C036DC">
          <w:rPr>
            <w:rFonts w:hint="eastAsia"/>
            <w:webHidden/>
          </w:rPr>
          <w:t>20</w:t>
        </w:r>
        <w:r w:rsidR="00A23AEB">
          <w:rPr>
            <w:webHidden/>
          </w:rPr>
          <w:fldChar w:fldCharType="end"/>
        </w:r>
      </w:hyperlink>
    </w:p>
    <w:p w14:paraId="1F2447AF" w14:textId="15C39D53" w:rsidR="00A23AEB" w:rsidRDefault="009E6ACC">
      <w:pPr>
        <w:pStyle w:val="TOC1"/>
        <w:rPr>
          <w:b w:val="0"/>
          <w:lang w:val="en-CA" w:eastAsia="en-CA"/>
        </w:rPr>
      </w:pPr>
      <w:hyperlink w:anchor="_Toc467765185" w:history="1">
        <w:r w:rsidR="00A23AEB" w:rsidRPr="00803108">
          <w:rPr>
            <w:rStyle w:val="Hyperlink"/>
          </w:rPr>
          <w:t>A.4</w:t>
        </w:r>
        <w:r w:rsidR="00A23AEB">
          <w:rPr>
            <w:b w:val="0"/>
            <w:lang w:val="en-CA" w:eastAsia="en-CA"/>
          </w:rPr>
          <w:tab/>
        </w:r>
        <w:r w:rsidR="00A23AEB" w:rsidRPr="00803108">
          <w:rPr>
            <w:rStyle w:val="Hyperlink"/>
          </w:rPr>
          <w:t>Test case for data completeness</w:t>
        </w:r>
        <w:r w:rsidR="00A23AEB">
          <w:rPr>
            <w:webHidden/>
          </w:rPr>
          <w:tab/>
        </w:r>
        <w:r w:rsidR="00A23AEB">
          <w:rPr>
            <w:webHidden/>
          </w:rPr>
          <w:fldChar w:fldCharType="begin"/>
        </w:r>
        <w:r w:rsidR="00A23AEB">
          <w:rPr>
            <w:webHidden/>
          </w:rPr>
          <w:instrText xml:space="preserve"> PAGEREF _Toc467765185 \h </w:instrText>
        </w:r>
        <w:r w:rsidR="00A23AEB">
          <w:rPr>
            <w:webHidden/>
          </w:rPr>
        </w:r>
        <w:r w:rsidR="00A23AEB">
          <w:rPr>
            <w:webHidden/>
          </w:rPr>
          <w:fldChar w:fldCharType="separate"/>
        </w:r>
        <w:r w:rsidR="00C036DC">
          <w:rPr>
            <w:rFonts w:hint="eastAsia"/>
            <w:webHidden/>
          </w:rPr>
          <w:t>20</w:t>
        </w:r>
        <w:r w:rsidR="00A23AEB">
          <w:rPr>
            <w:webHidden/>
          </w:rPr>
          <w:fldChar w:fldCharType="end"/>
        </w:r>
      </w:hyperlink>
    </w:p>
    <w:p w14:paraId="4DDED3FF" w14:textId="0C772EF4" w:rsidR="00A23AEB" w:rsidRDefault="009E6ACC">
      <w:pPr>
        <w:pStyle w:val="TOC1"/>
        <w:rPr>
          <w:b w:val="0"/>
          <w:lang w:val="en-CA" w:eastAsia="en-CA"/>
        </w:rPr>
      </w:pPr>
      <w:hyperlink w:anchor="_Toc467765186" w:history="1">
        <w:r w:rsidR="00A23AEB" w:rsidRPr="00803108">
          <w:rPr>
            <w:rStyle w:val="Hyperlink"/>
          </w:rPr>
          <w:t>A.5</w:t>
        </w:r>
        <w:r w:rsidR="00A23AEB">
          <w:rPr>
            <w:b w:val="0"/>
            <w:lang w:val="en-CA" w:eastAsia="en-CA"/>
          </w:rPr>
          <w:tab/>
        </w:r>
        <w:r w:rsidR="00A23AEB" w:rsidRPr="00803108">
          <w:rPr>
            <w:rStyle w:val="Hyperlink"/>
          </w:rPr>
          <w:t>Test case for feature commission</w:t>
        </w:r>
        <w:r w:rsidR="00A23AEB">
          <w:rPr>
            <w:webHidden/>
          </w:rPr>
          <w:tab/>
        </w:r>
        <w:r w:rsidR="00A23AEB">
          <w:rPr>
            <w:webHidden/>
          </w:rPr>
          <w:fldChar w:fldCharType="begin"/>
        </w:r>
        <w:r w:rsidR="00A23AEB">
          <w:rPr>
            <w:webHidden/>
          </w:rPr>
          <w:instrText xml:space="preserve"> PAGEREF _Toc467765186 \h </w:instrText>
        </w:r>
        <w:r w:rsidR="00A23AEB">
          <w:rPr>
            <w:webHidden/>
          </w:rPr>
        </w:r>
        <w:r w:rsidR="00A23AEB">
          <w:rPr>
            <w:webHidden/>
          </w:rPr>
          <w:fldChar w:fldCharType="separate"/>
        </w:r>
        <w:r w:rsidR="00C036DC">
          <w:rPr>
            <w:rFonts w:hint="eastAsia"/>
            <w:webHidden/>
          </w:rPr>
          <w:t>21</w:t>
        </w:r>
        <w:r w:rsidR="00A23AEB">
          <w:rPr>
            <w:webHidden/>
          </w:rPr>
          <w:fldChar w:fldCharType="end"/>
        </w:r>
      </w:hyperlink>
    </w:p>
    <w:p w14:paraId="7877CC27" w14:textId="53510A26" w:rsidR="00A23AEB" w:rsidRDefault="009E6ACC">
      <w:pPr>
        <w:pStyle w:val="TOC1"/>
        <w:rPr>
          <w:b w:val="0"/>
          <w:lang w:val="en-CA" w:eastAsia="en-CA"/>
        </w:rPr>
      </w:pPr>
      <w:hyperlink w:anchor="_Toc467765187" w:history="1">
        <w:r w:rsidR="00A23AEB" w:rsidRPr="00803108">
          <w:rPr>
            <w:rStyle w:val="Hyperlink"/>
          </w:rPr>
          <w:t>A.6</w:t>
        </w:r>
        <w:r w:rsidR="00A23AEB">
          <w:rPr>
            <w:b w:val="0"/>
            <w:lang w:val="en-CA" w:eastAsia="en-CA"/>
          </w:rPr>
          <w:tab/>
        </w:r>
        <w:r w:rsidR="00A23AEB" w:rsidRPr="00803108">
          <w:rPr>
            <w:rStyle w:val="Hyperlink"/>
          </w:rPr>
          <w:t>Test case for omission</w:t>
        </w:r>
        <w:r w:rsidR="00A23AEB">
          <w:rPr>
            <w:webHidden/>
          </w:rPr>
          <w:tab/>
        </w:r>
        <w:r w:rsidR="00A23AEB">
          <w:rPr>
            <w:webHidden/>
          </w:rPr>
          <w:fldChar w:fldCharType="begin"/>
        </w:r>
        <w:r w:rsidR="00A23AEB">
          <w:rPr>
            <w:webHidden/>
          </w:rPr>
          <w:instrText xml:space="preserve"> PAGEREF _Toc467765187 \h </w:instrText>
        </w:r>
        <w:r w:rsidR="00A23AEB">
          <w:rPr>
            <w:webHidden/>
          </w:rPr>
        </w:r>
        <w:r w:rsidR="00A23AEB">
          <w:rPr>
            <w:webHidden/>
          </w:rPr>
          <w:fldChar w:fldCharType="separate"/>
        </w:r>
        <w:r w:rsidR="00C036DC">
          <w:rPr>
            <w:rFonts w:hint="eastAsia"/>
            <w:webHidden/>
          </w:rPr>
          <w:t>21</w:t>
        </w:r>
        <w:r w:rsidR="00A23AEB">
          <w:rPr>
            <w:webHidden/>
          </w:rPr>
          <w:fldChar w:fldCharType="end"/>
        </w:r>
      </w:hyperlink>
    </w:p>
    <w:p w14:paraId="26DFF14D" w14:textId="66FF46E4" w:rsidR="00A23AEB" w:rsidRDefault="009E6ACC">
      <w:pPr>
        <w:pStyle w:val="TOC1"/>
        <w:rPr>
          <w:b w:val="0"/>
          <w:lang w:val="en-CA" w:eastAsia="en-CA"/>
        </w:rPr>
      </w:pPr>
      <w:hyperlink w:anchor="_Toc467765188" w:history="1">
        <w:r w:rsidR="00A23AEB" w:rsidRPr="00803108">
          <w:rPr>
            <w:rStyle w:val="Hyperlink"/>
          </w:rPr>
          <w:t>A.7</w:t>
        </w:r>
        <w:r w:rsidR="00A23AEB">
          <w:rPr>
            <w:b w:val="0"/>
            <w:lang w:val="en-CA" w:eastAsia="en-CA"/>
          </w:rPr>
          <w:tab/>
        </w:r>
        <w:r w:rsidR="00A23AEB" w:rsidRPr="00803108">
          <w:rPr>
            <w:rStyle w:val="Hyperlink"/>
          </w:rPr>
          <w:t>Test case for domain consistency</w:t>
        </w:r>
        <w:r w:rsidR="00A23AEB">
          <w:rPr>
            <w:webHidden/>
          </w:rPr>
          <w:tab/>
        </w:r>
        <w:r w:rsidR="00A23AEB">
          <w:rPr>
            <w:webHidden/>
          </w:rPr>
          <w:fldChar w:fldCharType="begin"/>
        </w:r>
        <w:r w:rsidR="00A23AEB">
          <w:rPr>
            <w:webHidden/>
          </w:rPr>
          <w:instrText xml:space="preserve"> PAGEREF _Toc467765188 \h </w:instrText>
        </w:r>
        <w:r w:rsidR="00A23AEB">
          <w:rPr>
            <w:webHidden/>
          </w:rPr>
        </w:r>
        <w:r w:rsidR="00A23AEB">
          <w:rPr>
            <w:webHidden/>
          </w:rPr>
          <w:fldChar w:fldCharType="separate"/>
        </w:r>
        <w:r w:rsidR="00C036DC">
          <w:rPr>
            <w:rFonts w:hint="eastAsia"/>
            <w:webHidden/>
          </w:rPr>
          <w:t>21</w:t>
        </w:r>
        <w:r w:rsidR="00A23AEB">
          <w:rPr>
            <w:webHidden/>
          </w:rPr>
          <w:fldChar w:fldCharType="end"/>
        </w:r>
      </w:hyperlink>
    </w:p>
    <w:p w14:paraId="7838D7A2" w14:textId="6A4F9907" w:rsidR="00A23AEB" w:rsidRDefault="009E6ACC">
      <w:pPr>
        <w:pStyle w:val="TOC1"/>
        <w:rPr>
          <w:b w:val="0"/>
          <w:lang w:val="en-CA" w:eastAsia="en-CA"/>
        </w:rPr>
      </w:pPr>
      <w:hyperlink w:anchor="_Toc467765189" w:history="1">
        <w:r w:rsidR="00A23AEB" w:rsidRPr="00803108">
          <w:rPr>
            <w:rStyle w:val="Hyperlink"/>
          </w:rPr>
          <w:t>A.8</w:t>
        </w:r>
        <w:r w:rsidR="00A23AEB">
          <w:rPr>
            <w:b w:val="0"/>
            <w:lang w:val="en-CA" w:eastAsia="en-CA"/>
          </w:rPr>
          <w:tab/>
        </w:r>
        <w:r w:rsidR="00A23AEB" w:rsidRPr="00803108">
          <w:rPr>
            <w:rStyle w:val="Hyperlink"/>
          </w:rPr>
          <w:t>Test case for format consistency</w:t>
        </w:r>
        <w:r w:rsidR="00A23AEB">
          <w:rPr>
            <w:webHidden/>
          </w:rPr>
          <w:tab/>
        </w:r>
        <w:r w:rsidR="00A23AEB">
          <w:rPr>
            <w:webHidden/>
          </w:rPr>
          <w:fldChar w:fldCharType="begin"/>
        </w:r>
        <w:r w:rsidR="00A23AEB">
          <w:rPr>
            <w:webHidden/>
          </w:rPr>
          <w:instrText xml:space="preserve"> PAGEREF _Toc467765189 \h </w:instrText>
        </w:r>
        <w:r w:rsidR="00A23AEB">
          <w:rPr>
            <w:webHidden/>
          </w:rPr>
        </w:r>
        <w:r w:rsidR="00A23AEB">
          <w:rPr>
            <w:webHidden/>
          </w:rPr>
          <w:fldChar w:fldCharType="separate"/>
        </w:r>
        <w:r w:rsidR="00C036DC">
          <w:rPr>
            <w:rFonts w:hint="eastAsia"/>
            <w:webHidden/>
          </w:rPr>
          <w:t>22</w:t>
        </w:r>
        <w:r w:rsidR="00A23AEB">
          <w:rPr>
            <w:webHidden/>
          </w:rPr>
          <w:fldChar w:fldCharType="end"/>
        </w:r>
      </w:hyperlink>
    </w:p>
    <w:p w14:paraId="37B558B0" w14:textId="0AAE9995" w:rsidR="00A23AEB" w:rsidRDefault="009E6ACC">
      <w:pPr>
        <w:pStyle w:val="TOC1"/>
        <w:rPr>
          <w:b w:val="0"/>
          <w:lang w:val="en-CA" w:eastAsia="en-CA"/>
        </w:rPr>
      </w:pPr>
      <w:hyperlink w:anchor="_Toc467765190" w:history="1">
        <w:r w:rsidR="00A23AEB" w:rsidRPr="00803108">
          <w:rPr>
            <w:rStyle w:val="Hyperlink"/>
          </w:rPr>
          <w:t>A.9</w:t>
        </w:r>
        <w:r w:rsidR="00A23AEB">
          <w:rPr>
            <w:b w:val="0"/>
            <w:lang w:val="en-CA" w:eastAsia="en-CA"/>
          </w:rPr>
          <w:tab/>
        </w:r>
        <w:r w:rsidR="00A23AEB" w:rsidRPr="00803108">
          <w:rPr>
            <w:rStyle w:val="Hyperlink"/>
          </w:rPr>
          <w:t>Test case for topological consistency</w:t>
        </w:r>
        <w:r w:rsidR="00A23AEB">
          <w:rPr>
            <w:webHidden/>
          </w:rPr>
          <w:tab/>
        </w:r>
        <w:r w:rsidR="00A23AEB">
          <w:rPr>
            <w:webHidden/>
          </w:rPr>
          <w:fldChar w:fldCharType="begin"/>
        </w:r>
        <w:r w:rsidR="00A23AEB">
          <w:rPr>
            <w:webHidden/>
          </w:rPr>
          <w:instrText xml:space="preserve"> PAGEREF _Toc467765190 \h </w:instrText>
        </w:r>
        <w:r w:rsidR="00A23AEB">
          <w:rPr>
            <w:webHidden/>
          </w:rPr>
        </w:r>
        <w:r w:rsidR="00A23AEB">
          <w:rPr>
            <w:webHidden/>
          </w:rPr>
          <w:fldChar w:fldCharType="separate"/>
        </w:r>
        <w:r w:rsidR="00C036DC">
          <w:rPr>
            <w:rFonts w:hint="eastAsia"/>
            <w:webHidden/>
          </w:rPr>
          <w:t>22</w:t>
        </w:r>
        <w:r w:rsidR="00A23AEB">
          <w:rPr>
            <w:webHidden/>
          </w:rPr>
          <w:fldChar w:fldCharType="end"/>
        </w:r>
      </w:hyperlink>
    </w:p>
    <w:p w14:paraId="43183513" w14:textId="67469C27" w:rsidR="00A23AEB" w:rsidRDefault="009E6ACC">
      <w:pPr>
        <w:pStyle w:val="TOC1"/>
        <w:rPr>
          <w:b w:val="0"/>
          <w:lang w:val="en-CA" w:eastAsia="en-CA"/>
        </w:rPr>
      </w:pPr>
      <w:hyperlink w:anchor="_Toc467765191" w:history="1">
        <w:r w:rsidR="00A23AEB" w:rsidRPr="00803108">
          <w:rPr>
            <w:rStyle w:val="Hyperlink"/>
          </w:rPr>
          <w:t>A.10</w:t>
        </w:r>
        <w:r w:rsidR="00A23AEB">
          <w:rPr>
            <w:b w:val="0"/>
            <w:lang w:val="en-CA" w:eastAsia="en-CA"/>
          </w:rPr>
          <w:tab/>
        </w:r>
        <w:r w:rsidR="00A23AEB" w:rsidRPr="00803108">
          <w:rPr>
            <w:rStyle w:val="Hyperlink"/>
          </w:rPr>
          <w:t>Test case for data accuracy</w:t>
        </w:r>
        <w:r w:rsidR="00A23AEB">
          <w:rPr>
            <w:webHidden/>
          </w:rPr>
          <w:tab/>
        </w:r>
        <w:r w:rsidR="00A23AEB">
          <w:rPr>
            <w:webHidden/>
          </w:rPr>
          <w:fldChar w:fldCharType="begin"/>
        </w:r>
        <w:r w:rsidR="00A23AEB">
          <w:rPr>
            <w:webHidden/>
          </w:rPr>
          <w:instrText xml:space="preserve"> PAGEREF _Toc467765191 \h </w:instrText>
        </w:r>
        <w:r w:rsidR="00A23AEB">
          <w:rPr>
            <w:webHidden/>
          </w:rPr>
        </w:r>
        <w:r w:rsidR="00A23AEB">
          <w:rPr>
            <w:webHidden/>
          </w:rPr>
          <w:fldChar w:fldCharType="separate"/>
        </w:r>
        <w:r w:rsidR="00C036DC">
          <w:rPr>
            <w:rFonts w:hint="eastAsia"/>
            <w:webHidden/>
          </w:rPr>
          <w:t>22</w:t>
        </w:r>
        <w:r w:rsidR="00A23AEB">
          <w:rPr>
            <w:webHidden/>
          </w:rPr>
          <w:fldChar w:fldCharType="end"/>
        </w:r>
      </w:hyperlink>
    </w:p>
    <w:p w14:paraId="12B8EB47" w14:textId="1AE178C2" w:rsidR="00A23AEB" w:rsidRDefault="009E6ACC">
      <w:pPr>
        <w:pStyle w:val="TOC1"/>
        <w:rPr>
          <w:b w:val="0"/>
          <w:lang w:val="en-CA" w:eastAsia="en-CA"/>
        </w:rPr>
      </w:pPr>
      <w:hyperlink w:anchor="_Toc467765192" w:history="1">
        <w:r w:rsidR="00A23AEB" w:rsidRPr="00803108">
          <w:rPr>
            <w:rStyle w:val="Hyperlink"/>
          </w:rPr>
          <w:t>Appendix  B.</w:t>
        </w:r>
        <w:r w:rsidR="00A23AEB">
          <w:rPr>
            <w:b w:val="0"/>
            <w:lang w:val="en-CA" w:eastAsia="en-CA"/>
          </w:rPr>
          <w:tab/>
        </w:r>
        <w:r w:rsidR="00A23AEB" w:rsidRPr="00803108">
          <w:rPr>
            <w:rStyle w:val="Hyperlink"/>
          </w:rPr>
          <w:t>Geodetic Datums</w:t>
        </w:r>
        <w:r w:rsidR="00A23AEB">
          <w:rPr>
            <w:webHidden/>
          </w:rPr>
          <w:tab/>
        </w:r>
        <w:r w:rsidR="00A23AEB">
          <w:rPr>
            <w:webHidden/>
          </w:rPr>
          <w:fldChar w:fldCharType="begin"/>
        </w:r>
        <w:r w:rsidR="00A23AEB">
          <w:rPr>
            <w:webHidden/>
          </w:rPr>
          <w:instrText xml:space="preserve"> PAGEREF _Toc467765192 \h </w:instrText>
        </w:r>
        <w:r w:rsidR="00A23AEB">
          <w:rPr>
            <w:webHidden/>
          </w:rPr>
        </w:r>
        <w:r w:rsidR="00A23AEB">
          <w:rPr>
            <w:webHidden/>
          </w:rPr>
          <w:fldChar w:fldCharType="separate"/>
        </w:r>
        <w:r w:rsidR="00C036DC">
          <w:rPr>
            <w:rFonts w:hint="eastAsia"/>
            <w:webHidden/>
          </w:rPr>
          <w:t>23</w:t>
        </w:r>
        <w:r w:rsidR="00A23AEB">
          <w:rPr>
            <w:webHidden/>
          </w:rPr>
          <w:fldChar w:fldCharType="end"/>
        </w:r>
      </w:hyperlink>
    </w:p>
    <w:p w14:paraId="5B26C04F" w14:textId="56E2763A" w:rsidR="00A23AEB" w:rsidRDefault="009E6ACC">
      <w:pPr>
        <w:pStyle w:val="TOC1"/>
        <w:rPr>
          <w:b w:val="0"/>
          <w:lang w:val="en-CA" w:eastAsia="en-CA"/>
        </w:rPr>
      </w:pPr>
      <w:hyperlink w:anchor="_Toc467765193" w:history="1">
        <w:r w:rsidR="00A23AEB" w:rsidRPr="00803108">
          <w:rPr>
            <w:rStyle w:val="Hyperlink"/>
          </w:rPr>
          <w:t>B.1</w:t>
        </w:r>
        <w:r w:rsidR="00A23AEB">
          <w:rPr>
            <w:b w:val="0"/>
            <w:lang w:val="en-CA" w:eastAsia="en-CA"/>
          </w:rPr>
          <w:tab/>
        </w:r>
        <w:r w:rsidR="00A23AEB" w:rsidRPr="00803108">
          <w:rPr>
            <w:rStyle w:val="Hyperlink"/>
          </w:rPr>
          <w:t>Overview</w:t>
        </w:r>
        <w:r w:rsidR="00A23AEB">
          <w:rPr>
            <w:webHidden/>
          </w:rPr>
          <w:tab/>
        </w:r>
        <w:r w:rsidR="00A23AEB">
          <w:rPr>
            <w:webHidden/>
          </w:rPr>
          <w:fldChar w:fldCharType="begin"/>
        </w:r>
        <w:r w:rsidR="00A23AEB">
          <w:rPr>
            <w:webHidden/>
          </w:rPr>
          <w:instrText xml:space="preserve"> PAGEREF _Toc467765193 \h </w:instrText>
        </w:r>
        <w:r w:rsidR="00A23AEB">
          <w:rPr>
            <w:webHidden/>
          </w:rPr>
        </w:r>
        <w:r w:rsidR="00A23AEB">
          <w:rPr>
            <w:webHidden/>
          </w:rPr>
          <w:fldChar w:fldCharType="separate"/>
        </w:r>
        <w:r w:rsidR="00C036DC">
          <w:rPr>
            <w:rFonts w:hint="eastAsia"/>
            <w:webHidden/>
          </w:rPr>
          <w:t>23</w:t>
        </w:r>
        <w:r w:rsidR="00A23AEB">
          <w:rPr>
            <w:webHidden/>
          </w:rPr>
          <w:fldChar w:fldCharType="end"/>
        </w:r>
      </w:hyperlink>
    </w:p>
    <w:p w14:paraId="78AC7568" w14:textId="48DE8169" w:rsidR="00A23AEB" w:rsidRDefault="009E6ACC">
      <w:pPr>
        <w:pStyle w:val="TOC1"/>
        <w:rPr>
          <w:b w:val="0"/>
          <w:lang w:val="en-CA" w:eastAsia="en-CA"/>
        </w:rPr>
      </w:pPr>
      <w:hyperlink w:anchor="_Toc467765194" w:history="1">
        <w:r w:rsidR="00A23AEB" w:rsidRPr="00803108">
          <w:rPr>
            <w:rStyle w:val="Hyperlink"/>
          </w:rPr>
          <w:t>B.2</w:t>
        </w:r>
        <w:r w:rsidR="00A23AEB">
          <w:rPr>
            <w:b w:val="0"/>
            <w:lang w:val="en-CA" w:eastAsia="en-CA"/>
          </w:rPr>
          <w:tab/>
        </w:r>
        <w:r w:rsidR="00A23AEB" w:rsidRPr="00803108">
          <w:rPr>
            <w:rStyle w:val="Hyperlink"/>
          </w:rPr>
          <w:t>Horizontal Datums</w:t>
        </w:r>
        <w:r w:rsidR="00A23AEB">
          <w:rPr>
            <w:webHidden/>
          </w:rPr>
          <w:tab/>
        </w:r>
        <w:r w:rsidR="00A23AEB">
          <w:rPr>
            <w:webHidden/>
          </w:rPr>
          <w:fldChar w:fldCharType="begin"/>
        </w:r>
        <w:r w:rsidR="00A23AEB">
          <w:rPr>
            <w:webHidden/>
          </w:rPr>
          <w:instrText xml:space="preserve"> PAGEREF _Toc467765194 \h </w:instrText>
        </w:r>
        <w:r w:rsidR="00A23AEB">
          <w:rPr>
            <w:webHidden/>
          </w:rPr>
        </w:r>
        <w:r w:rsidR="00A23AEB">
          <w:rPr>
            <w:webHidden/>
          </w:rPr>
          <w:fldChar w:fldCharType="separate"/>
        </w:r>
        <w:r w:rsidR="00C036DC">
          <w:rPr>
            <w:rFonts w:hint="eastAsia"/>
            <w:webHidden/>
          </w:rPr>
          <w:t>23</w:t>
        </w:r>
        <w:r w:rsidR="00A23AEB">
          <w:rPr>
            <w:webHidden/>
          </w:rPr>
          <w:fldChar w:fldCharType="end"/>
        </w:r>
      </w:hyperlink>
    </w:p>
    <w:p w14:paraId="0B210767" w14:textId="1B177A08" w:rsidR="00A23AEB" w:rsidRDefault="009E6ACC">
      <w:pPr>
        <w:pStyle w:val="TOC1"/>
        <w:rPr>
          <w:b w:val="0"/>
          <w:lang w:val="en-CA" w:eastAsia="en-CA"/>
        </w:rPr>
      </w:pPr>
      <w:hyperlink w:anchor="_Toc467765195" w:history="1">
        <w:r w:rsidR="00A23AEB" w:rsidRPr="00803108">
          <w:rPr>
            <w:rStyle w:val="Hyperlink"/>
          </w:rPr>
          <w:t>B.3</w:t>
        </w:r>
        <w:r w:rsidR="00A23AEB">
          <w:rPr>
            <w:b w:val="0"/>
            <w:lang w:val="en-CA" w:eastAsia="en-CA"/>
          </w:rPr>
          <w:tab/>
        </w:r>
        <w:r w:rsidR="00A23AEB" w:rsidRPr="00803108">
          <w:rPr>
            <w:rStyle w:val="Hyperlink"/>
          </w:rPr>
          <w:t>Vertical Datums</w:t>
        </w:r>
        <w:r w:rsidR="00A23AEB">
          <w:rPr>
            <w:webHidden/>
          </w:rPr>
          <w:tab/>
        </w:r>
        <w:r w:rsidR="00A23AEB">
          <w:rPr>
            <w:webHidden/>
          </w:rPr>
          <w:fldChar w:fldCharType="begin"/>
        </w:r>
        <w:r w:rsidR="00A23AEB">
          <w:rPr>
            <w:webHidden/>
          </w:rPr>
          <w:instrText xml:space="preserve"> PAGEREF _Toc467765195 \h </w:instrText>
        </w:r>
        <w:r w:rsidR="00A23AEB">
          <w:rPr>
            <w:webHidden/>
          </w:rPr>
        </w:r>
        <w:r w:rsidR="00A23AEB">
          <w:rPr>
            <w:webHidden/>
          </w:rPr>
          <w:fldChar w:fldCharType="separate"/>
        </w:r>
        <w:r w:rsidR="00C036DC">
          <w:rPr>
            <w:rFonts w:hint="eastAsia"/>
            <w:webHidden/>
          </w:rPr>
          <w:t>24</w:t>
        </w:r>
        <w:r w:rsidR="00A23AEB">
          <w:rPr>
            <w:webHidden/>
          </w:rPr>
          <w:fldChar w:fldCharType="end"/>
        </w:r>
      </w:hyperlink>
    </w:p>
    <w:p w14:paraId="0D25AE32" w14:textId="6EB1330F" w:rsidR="00A23AEB" w:rsidRDefault="009E6ACC">
      <w:pPr>
        <w:pStyle w:val="TOC1"/>
        <w:rPr>
          <w:b w:val="0"/>
          <w:lang w:val="en-CA" w:eastAsia="en-CA"/>
        </w:rPr>
      </w:pPr>
      <w:hyperlink w:anchor="_Toc467765196" w:history="1">
        <w:r w:rsidR="00A23AEB" w:rsidRPr="00803108">
          <w:rPr>
            <w:rStyle w:val="Hyperlink"/>
          </w:rPr>
          <w:t>Appendix  C.</w:t>
        </w:r>
        <w:r w:rsidR="00A23AEB">
          <w:rPr>
            <w:b w:val="0"/>
            <w:lang w:val="en-CA" w:eastAsia="en-CA"/>
          </w:rPr>
          <w:tab/>
        </w:r>
        <w:r w:rsidR="00A23AEB" w:rsidRPr="00803108">
          <w:rPr>
            <w:rStyle w:val="Hyperlink"/>
          </w:rPr>
          <w:t>Use Case Analysis</w:t>
        </w:r>
        <w:r w:rsidR="00A23AEB">
          <w:rPr>
            <w:webHidden/>
          </w:rPr>
          <w:tab/>
        </w:r>
        <w:r w:rsidR="00A23AEB">
          <w:rPr>
            <w:webHidden/>
          </w:rPr>
          <w:fldChar w:fldCharType="begin"/>
        </w:r>
        <w:r w:rsidR="00A23AEB">
          <w:rPr>
            <w:webHidden/>
          </w:rPr>
          <w:instrText xml:space="preserve"> PAGEREF _Toc467765196 \h </w:instrText>
        </w:r>
        <w:r w:rsidR="00A23AEB">
          <w:rPr>
            <w:webHidden/>
          </w:rPr>
        </w:r>
        <w:r w:rsidR="00A23AEB">
          <w:rPr>
            <w:webHidden/>
          </w:rPr>
          <w:fldChar w:fldCharType="separate"/>
        </w:r>
        <w:r w:rsidR="00C036DC">
          <w:rPr>
            <w:rFonts w:hint="eastAsia"/>
            <w:webHidden/>
          </w:rPr>
          <w:t>25</w:t>
        </w:r>
        <w:r w:rsidR="00A23AEB">
          <w:rPr>
            <w:webHidden/>
          </w:rPr>
          <w:fldChar w:fldCharType="end"/>
        </w:r>
      </w:hyperlink>
    </w:p>
    <w:p w14:paraId="79987B58" w14:textId="1F00C275" w:rsidR="00A23AEB" w:rsidRDefault="009E6ACC">
      <w:pPr>
        <w:pStyle w:val="TOC1"/>
        <w:rPr>
          <w:b w:val="0"/>
          <w:lang w:val="en-CA" w:eastAsia="en-CA"/>
        </w:rPr>
      </w:pPr>
      <w:hyperlink w:anchor="_Toc467765197" w:history="1">
        <w:r w:rsidR="00A23AEB" w:rsidRPr="00803108">
          <w:rPr>
            <w:rStyle w:val="Hyperlink"/>
          </w:rPr>
          <w:t>C.1</w:t>
        </w:r>
        <w:r w:rsidR="00A23AEB">
          <w:rPr>
            <w:b w:val="0"/>
            <w:lang w:val="en-CA" w:eastAsia="en-CA"/>
          </w:rPr>
          <w:tab/>
        </w:r>
        <w:r w:rsidR="00A23AEB" w:rsidRPr="00803108">
          <w:rPr>
            <w:rStyle w:val="Hyperlink"/>
          </w:rPr>
          <w:t>Overview</w:t>
        </w:r>
        <w:r w:rsidR="00A23AEB">
          <w:rPr>
            <w:webHidden/>
          </w:rPr>
          <w:tab/>
        </w:r>
        <w:r w:rsidR="00A23AEB">
          <w:rPr>
            <w:webHidden/>
          </w:rPr>
          <w:fldChar w:fldCharType="begin"/>
        </w:r>
        <w:r w:rsidR="00A23AEB">
          <w:rPr>
            <w:webHidden/>
          </w:rPr>
          <w:instrText xml:space="preserve"> PAGEREF _Toc467765197 \h </w:instrText>
        </w:r>
        <w:r w:rsidR="00A23AEB">
          <w:rPr>
            <w:webHidden/>
          </w:rPr>
        </w:r>
        <w:r w:rsidR="00A23AEB">
          <w:rPr>
            <w:webHidden/>
          </w:rPr>
          <w:fldChar w:fldCharType="separate"/>
        </w:r>
        <w:r w:rsidR="00C036DC">
          <w:rPr>
            <w:rFonts w:hint="eastAsia"/>
            <w:webHidden/>
          </w:rPr>
          <w:t>25</w:t>
        </w:r>
        <w:r w:rsidR="00A23AEB">
          <w:rPr>
            <w:webHidden/>
          </w:rPr>
          <w:fldChar w:fldCharType="end"/>
        </w:r>
      </w:hyperlink>
    </w:p>
    <w:p w14:paraId="69C0CE3C" w14:textId="7B30CDA7" w:rsidR="00A23AEB" w:rsidRDefault="009E6ACC">
      <w:pPr>
        <w:pStyle w:val="TOC1"/>
        <w:rPr>
          <w:b w:val="0"/>
          <w:lang w:val="en-CA" w:eastAsia="en-CA"/>
        </w:rPr>
      </w:pPr>
      <w:hyperlink w:anchor="_Toc467765198" w:history="1">
        <w:r w:rsidR="00A23AEB" w:rsidRPr="00803108">
          <w:rPr>
            <w:rStyle w:val="Hyperlink"/>
          </w:rPr>
          <w:t>C.2</w:t>
        </w:r>
        <w:r w:rsidR="00A23AEB">
          <w:rPr>
            <w:b w:val="0"/>
            <w:lang w:val="en-CA" w:eastAsia="en-CA"/>
          </w:rPr>
          <w:tab/>
        </w:r>
        <w:r w:rsidR="00A23AEB" w:rsidRPr="00803108">
          <w:rPr>
            <w:rStyle w:val="Hyperlink"/>
          </w:rPr>
          <w:t>Use Cases</w:t>
        </w:r>
        <w:r w:rsidR="00A23AEB">
          <w:rPr>
            <w:webHidden/>
          </w:rPr>
          <w:tab/>
        </w:r>
        <w:r w:rsidR="00A23AEB">
          <w:rPr>
            <w:webHidden/>
          </w:rPr>
          <w:fldChar w:fldCharType="begin"/>
        </w:r>
        <w:r w:rsidR="00A23AEB">
          <w:rPr>
            <w:webHidden/>
          </w:rPr>
          <w:instrText xml:space="preserve"> PAGEREF _Toc467765198 \h </w:instrText>
        </w:r>
        <w:r w:rsidR="00A23AEB">
          <w:rPr>
            <w:webHidden/>
          </w:rPr>
        </w:r>
        <w:r w:rsidR="00A23AEB">
          <w:rPr>
            <w:webHidden/>
          </w:rPr>
          <w:fldChar w:fldCharType="separate"/>
        </w:r>
        <w:r w:rsidR="00C036DC">
          <w:rPr>
            <w:rFonts w:hint="eastAsia"/>
            <w:webHidden/>
          </w:rPr>
          <w:t>26</w:t>
        </w:r>
        <w:r w:rsidR="00A23AEB">
          <w:rPr>
            <w:webHidden/>
          </w:rPr>
          <w:fldChar w:fldCharType="end"/>
        </w:r>
      </w:hyperlink>
    </w:p>
    <w:p w14:paraId="24B4C9F6" w14:textId="1A4E86FE" w:rsidR="00A23AEB" w:rsidRDefault="009E6ACC">
      <w:pPr>
        <w:pStyle w:val="TOC1"/>
        <w:rPr>
          <w:b w:val="0"/>
          <w:lang w:val="en-CA" w:eastAsia="en-CA"/>
        </w:rPr>
      </w:pPr>
      <w:hyperlink w:anchor="_Toc467765199" w:history="1">
        <w:r w:rsidR="00A23AEB" w:rsidRPr="00803108">
          <w:rPr>
            <w:rStyle w:val="Hyperlink"/>
          </w:rPr>
          <w:t>Appendix  D.</w:t>
        </w:r>
        <w:r w:rsidR="00A23AEB">
          <w:rPr>
            <w:b w:val="0"/>
            <w:lang w:val="en-CA" w:eastAsia="en-CA"/>
          </w:rPr>
          <w:tab/>
        </w:r>
        <w:r w:rsidR="00A23AEB" w:rsidRPr="00803108">
          <w:rPr>
            <w:rStyle w:val="Hyperlink"/>
          </w:rPr>
          <w:t>Feature Context and Intrinsic Type</w:t>
        </w:r>
        <w:r w:rsidR="00A23AEB">
          <w:rPr>
            <w:webHidden/>
          </w:rPr>
          <w:tab/>
        </w:r>
        <w:r w:rsidR="00A23AEB">
          <w:rPr>
            <w:webHidden/>
          </w:rPr>
          <w:fldChar w:fldCharType="begin"/>
        </w:r>
        <w:r w:rsidR="00A23AEB">
          <w:rPr>
            <w:webHidden/>
          </w:rPr>
          <w:instrText xml:space="preserve"> PAGEREF _Toc467765199 \h </w:instrText>
        </w:r>
        <w:r w:rsidR="00A23AEB">
          <w:rPr>
            <w:webHidden/>
          </w:rPr>
        </w:r>
        <w:r w:rsidR="00A23AEB">
          <w:rPr>
            <w:webHidden/>
          </w:rPr>
          <w:fldChar w:fldCharType="separate"/>
        </w:r>
        <w:r w:rsidR="00C036DC">
          <w:rPr>
            <w:rFonts w:hint="eastAsia"/>
            <w:webHidden/>
          </w:rPr>
          <w:t>29</w:t>
        </w:r>
        <w:r w:rsidR="00A23AEB">
          <w:rPr>
            <w:webHidden/>
          </w:rPr>
          <w:fldChar w:fldCharType="end"/>
        </w:r>
      </w:hyperlink>
    </w:p>
    <w:p w14:paraId="46B4A700" w14:textId="519D738C" w:rsidR="00A23AEB" w:rsidRDefault="009E6ACC">
      <w:pPr>
        <w:pStyle w:val="TOC1"/>
        <w:rPr>
          <w:b w:val="0"/>
          <w:lang w:val="en-CA" w:eastAsia="en-CA"/>
        </w:rPr>
      </w:pPr>
      <w:hyperlink w:anchor="_Toc467765200" w:history="1">
        <w:r w:rsidR="00A23AEB" w:rsidRPr="00803108">
          <w:rPr>
            <w:rStyle w:val="Hyperlink"/>
          </w:rPr>
          <w:t>D.1</w:t>
        </w:r>
        <w:r w:rsidR="00A23AEB">
          <w:rPr>
            <w:b w:val="0"/>
            <w:lang w:val="en-CA" w:eastAsia="en-CA"/>
          </w:rPr>
          <w:tab/>
        </w:r>
        <w:r w:rsidR="00A23AEB" w:rsidRPr="00803108">
          <w:rPr>
            <w:rStyle w:val="Hyperlink"/>
          </w:rPr>
          <w:t>Overview</w:t>
        </w:r>
        <w:r w:rsidR="00A23AEB">
          <w:rPr>
            <w:webHidden/>
          </w:rPr>
          <w:tab/>
        </w:r>
        <w:r w:rsidR="00A23AEB">
          <w:rPr>
            <w:webHidden/>
          </w:rPr>
          <w:fldChar w:fldCharType="begin"/>
        </w:r>
        <w:r w:rsidR="00A23AEB">
          <w:rPr>
            <w:webHidden/>
          </w:rPr>
          <w:instrText xml:space="preserve"> PAGEREF _Toc467765200 \h </w:instrText>
        </w:r>
        <w:r w:rsidR="00A23AEB">
          <w:rPr>
            <w:webHidden/>
          </w:rPr>
        </w:r>
        <w:r w:rsidR="00A23AEB">
          <w:rPr>
            <w:webHidden/>
          </w:rPr>
          <w:fldChar w:fldCharType="separate"/>
        </w:r>
        <w:r w:rsidR="00C036DC">
          <w:rPr>
            <w:rFonts w:hint="eastAsia"/>
            <w:webHidden/>
          </w:rPr>
          <w:t>29</w:t>
        </w:r>
        <w:r w:rsidR="00A23AEB">
          <w:rPr>
            <w:webHidden/>
          </w:rPr>
          <w:fldChar w:fldCharType="end"/>
        </w:r>
      </w:hyperlink>
    </w:p>
    <w:p w14:paraId="1B779387" w14:textId="2066A152" w:rsidR="00A23AEB" w:rsidRDefault="009E6ACC">
      <w:pPr>
        <w:pStyle w:val="TOC1"/>
        <w:rPr>
          <w:b w:val="0"/>
          <w:lang w:val="en-CA" w:eastAsia="en-CA"/>
        </w:rPr>
      </w:pPr>
      <w:hyperlink w:anchor="_Toc467765201" w:history="1">
        <w:r w:rsidR="00A23AEB" w:rsidRPr="00803108">
          <w:rPr>
            <w:rStyle w:val="Hyperlink"/>
          </w:rPr>
          <w:t>D.2</w:t>
        </w:r>
        <w:r w:rsidR="00A23AEB">
          <w:rPr>
            <w:b w:val="0"/>
            <w:lang w:val="en-CA" w:eastAsia="en-CA"/>
          </w:rPr>
          <w:tab/>
        </w:r>
        <w:r w:rsidR="00A23AEB" w:rsidRPr="00803108">
          <w:rPr>
            <w:rStyle w:val="Hyperlink"/>
          </w:rPr>
          <w:t>The Feature Concept Dictionary and Feature Catalogue</w:t>
        </w:r>
        <w:r w:rsidR="00A23AEB">
          <w:rPr>
            <w:webHidden/>
          </w:rPr>
          <w:tab/>
        </w:r>
        <w:r w:rsidR="00A23AEB">
          <w:rPr>
            <w:webHidden/>
          </w:rPr>
          <w:fldChar w:fldCharType="begin"/>
        </w:r>
        <w:r w:rsidR="00A23AEB">
          <w:rPr>
            <w:webHidden/>
          </w:rPr>
          <w:instrText xml:space="preserve"> PAGEREF _Toc467765201 \h </w:instrText>
        </w:r>
        <w:r w:rsidR="00A23AEB">
          <w:rPr>
            <w:webHidden/>
          </w:rPr>
        </w:r>
        <w:r w:rsidR="00A23AEB">
          <w:rPr>
            <w:webHidden/>
          </w:rPr>
          <w:fldChar w:fldCharType="separate"/>
        </w:r>
        <w:r w:rsidR="00C036DC">
          <w:rPr>
            <w:rFonts w:hint="eastAsia"/>
            <w:webHidden/>
          </w:rPr>
          <w:t>29</w:t>
        </w:r>
        <w:r w:rsidR="00A23AEB">
          <w:rPr>
            <w:webHidden/>
          </w:rPr>
          <w:fldChar w:fldCharType="end"/>
        </w:r>
      </w:hyperlink>
    </w:p>
    <w:p w14:paraId="5563646E" w14:textId="1C478A01" w:rsidR="00A23AEB" w:rsidRDefault="009E6ACC">
      <w:pPr>
        <w:pStyle w:val="TOC1"/>
        <w:rPr>
          <w:b w:val="0"/>
          <w:lang w:val="en-CA" w:eastAsia="en-CA"/>
        </w:rPr>
      </w:pPr>
      <w:hyperlink w:anchor="_Toc467765202" w:history="1">
        <w:r w:rsidR="00A23AEB" w:rsidRPr="00803108">
          <w:rPr>
            <w:rStyle w:val="Hyperlink"/>
          </w:rPr>
          <w:t>D.3</w:t>
        </w:r>
        <w:r w:rsidR="00A23AEB">
          <w:rPr>
            <w:b w:val="0"/>
            <w:lang w:val="en-CA" w:eastAsia="en-CA"/>
          </w:rPr>
          <w:tab/>
        </w:r>
        <w:r w:rsidR="00A23AEB" w:rsidRPr="00803108">
          <w:rPr>
            <w:rStyle w:val="Hyperlink"/>
          </w:rPr>
          <w:t>Feature Intrinsic Type</w:t>
        </w:r>
        <w:r w:rsidR="00A23AEB">
          <w:rPr>
            <w:webHidden/>
          </w:rPr>
          <w:tab/>
        </w:r>
        <w:r w:rsidR="00A23AEB">
          <w:rPr>
            <w:webHidden/>
          </w:rPr>
          <w:fldChar w:fldCharType="begin"/>
        </w:r>
        <w:r w:rsidR="00A23AEB">
          <w:rPr>
            <w:webHidden/>
          </w:rPr>
          <w:instrText xml:space="preserve"> PAGEREF _Toc467765202 \h </w:instrText>
        </w:r>
        <w:r w:rsidR="00A23AEB">
          <w:rPr>
            <w:webHidden/>
          </w:rPr>
        </w:r>
        <w:r w:rsidR="00A23AEB">
          <w:rPr>
            <w:webHidden/>
          </w:rPr>
          <w:fldChar w:fldCharType="separate"/>
        </w:r>
        <w:r w:rsidR="00C036DC">
          <w:rPr>
            <w:rFonts w:hint="eastAsia"/>
            <w:webHidden/>
          </w:rPr>
          <w:t>31</w:t>
        </w:r>
        <w:r w:rsidR="00A23AEB">
          <w:rPr>
            <w:webHidden/>
          </w:rPr>
          <w:fldChar w:fldCharType="end"/>
        </w:r>
      </w:hyperlink>
    </w:p>
    <w:p w14:paraId="6110A740" w14:textId="7F85F937" w:rsidR="00A23AEB" w:rsidRDefault="009E6ACC">
      <w:pPr>
        <w:pStyle w:val="TOC1"/>
        <w:rPr>
          <w:b w:val="0"/>
          <w:lang w:val="en-CA" w:eastAsia="en-CA"/>
        </w:rPr>
      </w:pPr>
      <w:hyperlink w:anchor="_Toc467765203" w:history="1">
        <w:r w:rsidR="00A23AEB" w:rsidRPr="00803108">
          <w:rPr>
            <w:rStyle w:val="Hyperlink"/>
          </w:rPr>
          <w:t>D.4</w:t>
        </w:r>
        <w:r w:rsidR="00A23AEB">
          <w:rPr>
            <w:b w:val="0"/>
            <w:lang w:val="en-CA" w:eastAsia="en-CA"/>
          </w:rPr>
          <w:tab/>
        </w:r>
        <w:r w:rsidR="00A23AEB" w:rsidRPr="00803108">
          <w:rPr>
            <w:rStyle w:val="Hyperlink"/>
          </w:rPr>
          <w:t>The Architectural Structure to Manage Context</w:t>
        </w:r>
        <w:r w:rsidR="00A23AEB">
          <w:rPr>
            <w:webHidden/>
          </w:rPr>
          <w:tab/>
        </w:r>
        <w:r w:rsidR="00A23AEB">
          <w:rPr>
            <w:webHidden/>
          </w:rPr>
          <w:fldChar w:fldCharType="begin"/>
        </w:r>
        <w:r w:rsidR="00A23AEB">
          <w:rPr>
            <w:webHidden/>
          </w:rPr>
          <w:instrText xml:space="preserve"> PAGEREF _Toc467765203 \h </w:instrText>
        </w:r>
        <w:r w:rsidR="00A23AEB">
          <w:rPr>
            <w:webHidden/>
          </w:rPr>
        </w:r>
        <w:r w:rsidR="00A23AEB">
          <w:rPr>
            <w:webHidden/>
          </w:rPr>
          <w:fldChar w:fldCharType="separate"/>
        </w:r>
        <w:r w:rsidR="00C036DC">
          <w:rPr>
            <w:rFonts w:hint="eastAsia"/>
            <w:webHidden/>
          </w:rPr>
          <w:t>36</w:t>
        </w:r>
        <w:r w:rsidR="00A23AEB">
          <w:rPr>
            <w:webHidden/>
          </w:rPr>
          <w:fldChar w:fldCharType="end"/>
        </w:r>
      </w:hyperlink>
    </w:p>
    <w:p w14:paraId="56ED338A" w14:textId="51B69D4E" w:rsidR="00A23AEB" w:rsidRDefault="009E6ACC">
      <w:pPr>
        <w:pStyle w:val="TOC1"/>
        <w:rPr>
          <w:b w:val="0"/>
          <w:lang w:val="en-CA" w:eastAsia="en-CA"/>
        </w:rPr>
      </w:pPr>
      <w:hyperlink w:anchor="_Toc467765204" w:history="1">
        <w:r w:rsidR="00A23AEB" w:rsidRPr="00803108">
          <w:rPr>
            <w:rStyle w:val="Hyperlink"/>
          </w:rPr>
          <w:t>D.5</w:t>
        </w:r>
        <w:r w:rsidR="00A23AEB">
          <w:rPr>
            <w:b w:val="0"/>
            <w:lang w:val="en-CA" w:eastAsia="en-CA"/>
          </w:rPr>
          <w:tab/>
        </w:r>
        <w:r w:rsidR="00A23AEB" w:rsidRPr="00803108">
          <w:rPr>
            <w:rStyle w:val="Hyperlink"/>
          </w:rPr>
          <w:t>Attribution</w:t>
        </w:r>
        <w:r w:rsidR="00A23AEB">
          <w:rPr>
            <w:webHidden/>
          </w:rPr>
          <w:tab/>
        </w:r>
        <w:r w:rsidR="00A23AEB">
          <w:rPr>
            <w:webHidden/>
          </w:rPr>
          <w:fldChar w:fldCharType="begin"/>
        </w:r>
        <w:r w:rsidR="00A23AEB">
          <w:rPr>
            <w:webHidden/>
          </w:rPr>
          <w:instrText xml:space="preserve"> PAGEREF _Toc467765204 \h </w:instrText>
        </w:r>
        <w:r w:rsidR="00A23AEB">
          <w:rPr>
            <w:webHidden/>
          </w:rPr>
        </w:r>
        <w:r w:rsidR="00A23AEB">
          <w:rPr>
            <w:webHidden/>
          </w:rPr>
          <w:fldChar w:fldCharType="separate"/>
        </w:r>
        <w:r w:rsidR="00C036DC">
          <w:rPr>
            <w:rFonts w:hint="eastAsia"/>
            <w:webHidden/>
          </w:rPr>
          <w:t>38</w:t>
        </w:r>
        <w:r w:rsidR="00A23AEB">
          <w:rPr>
            <w:webHidden/>
          </w:rPr>
          <w:fldChar w:fldCharType="end"/>
        </w:r>
      </w:hyperlink>
    </w:p>
    <w:p w14:paraId="64DF278C" w14:textId="65BD8995" w:rsidR="00A23AEB" w:rsidRDefault="009E6ACC">
      <w:pPr>
        <w:pStyle w:val="TOC1"/>
        <w:rPr>
          <w:b w:val="0"/>
          <w:lang w:val="en-CA" w:eastAsia="en-CA"/>
        </w:rPr>
      </w:pPr>
      <w:hyperlink w:anchor="_Toc467765205" w:history="1">
        <w:r w:rsidR="00A23AEB" w:rsidRPr="00803108">
          <w:rPr>
            <w:rStyle w:val="Hyperlink"/>
          </w:rPr>
          <w:t>Appendix  E.</w:t>
        </w:r>
        <w:r w:rsidR="00A23AEB">
          <w:rPr>
            <w:b w:val="0"/>
            <w:lang w:val="en-CA" w:eastAsia="en-CA"/>
          </w:rPr>
          <w:tab/>
        </w:r>
        <w:r w:rsidR="00A23AEB" w:rsidRPr="00803108">
          <w:rPr>
            <w:rStyle w:val="Hyperlink"/>
          </w:rPr>
          <w:t>Managing Legal Rights</w:t>
        </w:r>
        <w:r w:rsidR="00A23AEB">
          <w:rPr>
            <w:webHidden/>
          </w:rPr>
          <w:tab/>
        </w:r>
        <w:r w:rsidR="00A23AEB">
          <w:rPr>
            <w:webHidden/>
          </w:rPr>
          <w:fldChar w:fldCharType="begin"/>
        </w:r>
        <w:r w:rsidR="00A23AEB">
          <w:rPr>
            <w:webHidden/>
          </w:rPr>
          <w:instrText xml:space="preserve"> PAGEREF _Toc467765205 \h </w:instrText>
        </w:r>
        <w:r w:rsidR="00A23AEB">
          <w:rPr>
            <w:webHidden/>
          </w:rPr>
        </w:r>
        <w:r w:rsidR="00A23AEB">
          <w:rPr>
            <w:webHidden/>
          </w:rPr>
          <w:fldChar w:fldCharType="separate"/>
        </w:r>
        <w:r w:rsidR="00C036DC">
          <w:rPr>
            <w:rFonts w:hint="eastAsia"/>
            <w:webHidden/>
          </w:rPr>
          <w:t>40</w:t>
        </w:r>
        <w:r w:rsidR="00A23AEB">
          <w:rPr>
            <w:webHidden/>
          </w:rPr>
          <w:fldChar w:fldCharType="end"/>
        </w:r>
      </w:hyperlink>
    </w:p>
    <w:p w14:paraId="5FFD0DB5" w14:textId="33540793" w:rsidR="00A23AEB" w:rsidRDefault="009E6ACC">
      <w:pPr>
        <w:pStyle w:val="TOC1"/>
        <w:rPr>
          <w:b w:val="0"/>
          <w:lang w:val="en-CA" w:eastAsia="en-CA"/>
        </w:rPr>
      </w:pPr>
      <w:hyperlink w:anchor="_Toc467765206" w:history="1">
        <w:r w:rsidR="00A23AEB" w:rsidRPr="00803108">
          <w:rPr>
            <w:rStyle w:val="Hyperlink"/>
          </w:rPr>
          <w:t>E.1</w:t>
        </w:r>
        <w:r w:rsidR="00A23AEB">
          <w:rPr>
            <w:b w:val="0"/>
            <w:lang w:val="en-CA" w:eastAsia="en-CA"/>
          </w:rPr>
          <w:tab/>
        </w:r>
        <w:r w:rsidR="00A23AEB" w:rsidRPr="00803108">
          <w:rPr>
            <w:rStyle w:val="Hyperlink"/>
          </w:rPr>
          <w:t>Overview</w:t>
        </w:r>
        <w:r w:rsidR="00A23AEB">
          <w:rPr>
            <w:webHidden/>
          </w:rPr>
          <w:tab/>
        </w:r>
        <w:r w:rsidR="00A23AEB">
          <w:rPr>
            <w:webHidden/>
          </w:rPr>
          <w:fldChar w:fldCharType="begin"/>
        </w:r>
        <w:r w:rsidR="00A23AEB">
          <w:rPr>
            <w:webHidden/>
          </w:rPr>
          <w:instrText xml:space="preserve"> PAGEREF _Toc467765206 \h </w:instrText>
        </w:r>
        <w:r w:rsidR="00A23AEB">
          <w:rPr>
            <w:webHidden/>
          </w:rPr>
        </w:r>
        <w:r w:rsidR="00A23AEB">
          <w:rPr>
            <w:webHidden/>
          </w:rPr>
          <w:fldChar w:fldCharType="separate"/>
        </w:r>
        <w:r w:rsidR="00C036DC">
          <w:rPr>
            <w:rFonts w:hint="eastAsia"/>
            <w:webHidden/>
          </w:rPr>
          <w:t>40</w:t>
        </w:r>
        <w:r w:rsidR="00A23AEB">
          <w:rPr>
            <w:webHidden/>
          </w:rPr>
          <w:fldChar w:fldCharType="end"/>
        </w:r>
      </w:hyperlink>
    </w:p>
    <w:p w14:paraId="0A03CF85" w14:textId="39B36234" w:rsidR="00A23AEB" w:rsidRDefault="009E6ACC">
      <w:pPr>
        <w:pStyle w:val="TOC1"/>
        <w:rPr>
          <w:b w:val="0"/>
          <w:lang w:val="en-CA" w:eastAsia="en-CA"/>
        </w:rPr>
      </w:pPr>
      <w:hyperlink w:anchor="_Toc467765207" w:history="1">
        <w:r w:rsidR="00A23AEB" w:rsidRPr="00803108">
          <w:rPr>
            <w:rStyle w:val="Hyperlink"/>
          </w:rPr>
          <w:t>E.2</w:t>
        </w:r>
        <w:r w:rsidR="00A23AEB">
          <w:rPr>
            <w:b w:val="0"/>
            <w:lang w:val="en-CA" w:eastAsia="en-CA"/>
          </w:rPr>
          <w:tab/>
        </w:r>
        <w:r w:rsidR="00A23AEB" w:rsidRPr="00803108">
          <w:rPr>
            <w:rStyle w:val="Hyperlink"/>
          </w:rPr>
          <w:t>Conceptual Model</w:t>
        </w:r>
        <w:r w:rsidR="00A23AEB">
          <w:rPr>
            <w:webHidden/>
          </w:rPr>
          <w:tab/>
        </w:r>
        <w:r w:rsidR="00A23AEB">
          <w:rPr>
            <w:webHidden/>
          </w:rPr>
          <w:fldChar w:fldCharType="begin"/>
        </w:r>
        <w:r w:rsidR="00A23AEB">
          <w:rPr>
            <w:webHidden/>
          </w:rPr>
          <w:instrText xml:space="preserve"> PAGEREF _Toc467765207 \h </w:instrText>
        </w:r>
        <w:r w:rsidR="00A23AEB">
          <w:rPr>
            <w:webHidden/>
          </w:rPr>
        </w:r>
        <w:r w:rsidR="00A23AEB">
          <w:rPr>
            <w:webHidden/>
          </w:rPr>
          <w:fldChar w:fldCharType="separate"/>
        </w:r>
        <w:r w:rsidR="00C036DC">
          <w:rPr>
            <w:rFonts w:hint="eastAsia"/>
            <w:webHidden/>
          </w:rPr>
          <w:t>40</w:t>
        </w:r>
        <w:r w:rsidR="00A23AEB">
          <w:rPr>
            <w:webHidden/>
          </w:rPr>
          <w:fldChar w:fldCharType="end"/>
        </w:r>
      </w:hyperlink>
    </w:p>
    <w:p w14:paraId="4F3CD0F8" w14:textId="31CB2987" w:rsidR="00A23AEB" w:rsidRDefault="009E6ACC">
      <w:pPr>
        <w:pStyle w:val="TOC1"/>
        <w:rPr>
          <w:b w:val="0"/>
          <w:lang w:val="en-CA" w:eastAsia="en-CA"/>
        </w:rPr>
      </w:pPr>
      <w:hyperlink w:anchor="_Toc467765208" w:history="1">
        <w:r w:rsidR="00A23AEB" w:rsidRPr="00803108">
          <w:rPr>
            <w:rStyle w:val="Hyperlink"/>
          </w:rPr>
          <w:t>E.3</w:t>
        </w:r>
        <w:r w:rsidR="00A23AEB">
          <w:rPr>
            <w:b w:val="0"/>
            <w:lang w:val="en-CA" w:eastAsia="en-CA"/>
          </w:rPr>
          <w:tab/>
        </w:r>
        <w:r w:rsidR="00A23AEB" w:rsidRPr="00803108">
          <w:rPr>
            <w:rStyle w:val="Hyperlink"/>
          </w:rPr>
          <w:t>Features and Attributes in S-121</w:t>
        </w:r>
        <w:r w:rsidR="00A23AEB">
          <w:rPr>
            <w:webHidden/>
          </w:rPr>
          <w:tab/>
        </w:r>
        <w:r w:rsidR="00A23AEB">
          <w:rPr>
            <w:webHidden/>
          </w:rPr>
          <w:fldChar w:fldCharType="begin"/>
        </w:r>
        <w:r w:rsidR="00A23AEB">
          <w:rPr>
            <w:webHidden/>
          </w:rPr>
          <w:instrText xml:space="preserve"> PAGEREF _Toc467765208 \h </w:instrText>
        </w:r>
        <w:r w:rsidR="00A23AEB">
          <w:rPr>
            <w:webHidden/>
          </w:rPr>
        </w:r>
        <w:r w:rsidR="00A23AEB">
          <w:rPr>
            <w:webHidden/>
          </w:rPr>
          <w:fldChar w:fldCharType="separate"/>
        </w:r>
        <w:r w:rsidR="00C036DC">
          <w:rPr>
            <w:rFonts w:hint="eastAsia"/>
            <w:webHidden/>
          </w:rPr>
          <w:t>41</w:t>
        </w:r>
        <w:r w:rsidR="00A23AEB">
          <w:rPr>
            <w:webHidden/>
          </w:rPr>
          <w:fldChar w:fldCharType="end"/>
        </w:r>
      </w:hyperlink>
    </w:p>
    <w:p w14:paraId="6B29A803" w14:textId="5A04E234" w:rsidR="00A23AEB" w:rsidRDefault="009E6ACC">
      <w:pPr>
        <w:pStyle w:val="TOC1"/>
        <w:rPr>
          <w:b w:val="0"/>
          <w:lang w:val="en-CA" w:eastAsia="en-CA"/>
        </w:rPr>
      </w:pPr>
      <w:hyperlink w:anchor="_Toc467765209" w:history="1">
        <w:r w:rsidR="00A23AEB" w:rsidRPr="00803108">
          <w:rPr>
            <w:rStyle w:val="Hyperlink"/>
          </w:rPr>
          <w:t>E.4</w:t>
        </w:r>
        <w:r w:rsidR="00A23AEB">
          <w:rPr>
            <w:b w:val="0"/>
            <w:lang w:val="en-CA" w:eastAsia="en-CA"/>
          </w:rPr>
          <w:tab/>
        </w:r>
        <w:r w:rsidR="00A23AEB" w:rsidRPr="00803108">
          <w:rPr>
            <w:rStyle w:val="Hyperlink"/>
          </w:rPr>
          <w:t>Administrative Structure from ISO</w:t>
        </w:r>
        <w:r w:rsidR="00A23AEB">
          <w:rPr>
            <w:webHidden/>
          </w:rPr>
          <w:tab/>
        </w:r>
        <w:r w:rsidR="00A23AEB">
          <w:rPr>
            <w:webHidden/>
          </w:rPr>
          <w:fldChar w:fldCharType="begin"/>
        </w:r>
        <w:r w:rsidR="00A23AEB">
          <w:rPr>
            <w:webHidden/>
          </w:rPr>
          <w:instrText xml:space="preserve"> PAGEREF _Toc467765209 \h </w:instrText>
        </w:r>
        <w:r w:rsidR="00A23AEB">
          <w:rPr>
            <w:webHidden/>
          </w:rPr>
        </w:r>
        <w:r w:rsidR="00A23AEB">
          <w:rPr>
            <w:webHidden/>
          </w:rPr>
          <w:fldChar w:fldCharType="separate"/>
        </w:r>
        <w:r w:rsidR="00C036DC">
          <w:rPr>
            <w:rFonts w:hint="eastAsia"/>
            <w:webHidden/>
          </w:rPr>
          <w:t>44</w:t>
        </w:r>
        <w:r w:rsidR="00A23AEB">
          <w:rPr>
            <w:webHidden/>
          </w:rPr>
          <w:fldChar w:fldCharType="end"/>
        </w:r>
      </w:hyperlink>
    </w:p>
    <w:p w14:paraId="381F66D6" w14:textId="0866CDA5" w:rsidR="00A23AEB" w:rsidRDefault="009E6ACC">
      <w:pPr>
        <w:pStyle w:val="TOC1"/>
        <w:rPr>
          <w:b w:val="0"/>
          <w:lang w:val="en-CA" w:eastAsia="en-CA"/>
        </w:rPr>
      </w:pPr>
      <w:hyperlink w:anchor="_Toc467765210" w:history="1">
        <w:r w:rsidR="00A23AEB" w:rsidRPr="00803108">
          <w:rPr>
            <w:rStyle w:val="Hyperlink"/>
          </w:rPr>
          <w:t>E.4.1</w:t>
        </w:r>
        <w:r w:rsidR="00A23AEB">
          <w:rPr>
            <w:b w:val="0"/>
            <w:lang w:val="en-CA" w:eastAsia="en-CA"/>
          </w:rPr>
          <w:tab/>
        </w:r>
        <w:r w:rsidR="00A23AEB" w:rsidRPr="00803108">
          <w:rPr>
            <w:rStyle w:val="Hyperlink"/>
          </w:rPr>
          <w:t>Basic Administrative Unit Package</w:t>
        </w:r>
        <w:r w:rsidR="00A23AEB">
          <w:rPr>
            <w:webHidden/>
          </w:rPr>
          <w:tab/>
        </w:r>
        <w:r w:rsidR="00A23AEB">
          <w:rPr>
            <w:webHidden/>
          </w:rPr>
          <w:fldChar w:fldCharType="begin"/>
        </w:r>
        <w:r w:rsidR="00A23AEB">
          <w:rPr>
            <w:webHidden/>
          </w:rPr>
          <w:instrText xml:space="preserve"> PAGEREF _Toc467765210 \h </w:instrText>
        </w:r>
        <w:r w:rsidR="00A23AEB">
          <w:rPr>
            <w:webHidden/>
          </w:rPr>
        </w:r>
        <w:r w:rsidR="00A23AEB">
          <w:rPr>
            <w:webHidden/>
          </w:rPr>
          <w:fldChar w:fldCharType="separate"/>
        </w:r>
        <w:r w:rsidR="00C036DC">
          <w:rPr>
            <w:rFonts w:hint="eastAsia"/>
            <w:webHidden/>
          </w:rPr>
          <w:t>48</w:t>
        </w:r>
        <w:r w:rsidR="00A23AEB">
          <w:rPr>
            <w:webHidden/>
          </w:rPr>
          <w:fldChar w:fldCharType="end"/>
        </w:r>
      </w:hyperlink>
    </w:p>
    <w:p w14:paraId="27B90160" w14:textId="6AEBE3DE" w:rsidR="00A23AEB" w:rsidRDefault="009E6ACC">
      <w:pPr>
        <w:pStyle w:val="TOC1"/>
        <w:rPr>
          <w:b w:val="0"/>
          <w:lang w:val="en-CA" w:eastAsia="en-CA"/>
        </w:rPr>
      </w:pPr>
      <w:hyperlink w:anchor="_Toc467765211" w:history="1">
        <w:r w:rsidR="00A23AEB" w:rsidRPr="00803108">
          <w:rPr>
            <w:rStyle w:val="Hyperlink"/>
          </w:rPr>
          <w:t>E.4.2</w:t>
        </w:r>
        <w:r w:rsidR="00A23AEB">
          <w:rPr>
            <w:b w:val="0"/>
            <w:lang w:val="en-CA" w:eastAsia="en-CA"/>
          </w:rPr>
          <w:tab/>
        </w:r>
        <w:r w:rsidR="00A23AEB" w:rsidRPr="00803108">
          <w:rPr>
            <w:rStyle w:val="Hyperlink"/>
          </w:rPr>
          <w:t>Feature Unit</w:t>
        </w:r>
        <w:r w:rsidR="00A23AEB">
          <w:rPr>
            <w:webHidden/>
          </w:rPr>
          <w:tab/>
        </w:r>
        <w:r w:rsidR="00A23AEB">
          <w:rPr>
            <w:webHidden/>
          </w:rPr>
          <w:fldChar w:fldCharType="begin"/>
        </w:r>
        <w:r w:rsidR="00A23AEB">
          <w:rPr>
            <w:webHidden/>
          </w:rPr>
          <w:instrText xml:space="preserve"> PAGEREF _Toc467765211 \h </w:instrText>
        </w:r>
        <w:r w:rsidR="00A23AEB">
          <w:rPr>
            <w:webHidden/>
          </w:rPr>
        </w:r>
        <w:r w:rsidR="00A23AEB">
          <w:rPr>
            <w:webHidden/>
          </w:rPr>
          <w:fldChar w:fldCharType="separate"/>
        </w:r>
        <w:r w:rsidR="00C036DC">
          <w:rPr>
            <w:rFonts w:hint="eastAsia"/>
            <w:webHidden/>
          </w:rPr>
          <w:t>50</w:t>
        </w:r>
        <w:r w:rsidR="00A23AEB">
          <w:rPr>
            <w:webHidden/>
          </w:rPr>
          <w:fldChar w:fldCharType="end"/>
        </w:r>
      </w:hyperlink>
    </w:p>
    <w:p w14:paraId="7F768D59" w14:textId="7691ACF0" w:rsidR="00A23AEB" w:rsidRDefault="009E6ACC">
      <w:pPr>
        <w:pStyle w:val="TOC1"/>
        <w:rPr>
          <w:b w:val="0"/>
          <w:lang w:val="en-CA" w:eastAsia="en-CA"/>
        </w:rPr>
      </w:pPr>
      <w:hyperlink w:anchor="_Toc467765212" w:history="1">
        <w:r w:rsidR="00A23AEB" w:rsidRPr="00803108">
          <w:rPr>
            <w:rStyle w:val="Hyperlink"/>
          </w:rPr>
          <w:t>E.4.3</w:t>
        </w:r>
        <w:r w:rsidR="00A23AEB">
          <w:rPr>
            <w:b w:val="0"/>
            <w:lang w:val="en-CA" w:eastAsia="en-CA"/>
          </w:rPr>
          <w:tab/>
        </w:r>
        <w:r w:rsidR="00A23AEB" w:rsidRPr="00803108">
          <w:rPr>
            <w:rStyle w:val="Hyperlink"/>
          </w:rPr>
          <w:t>Spatial Attribute</w:t>
        </w:r>
        <w:r w:rsidR="00A23AEB">
          <w:rPr>
            <w:webHidden/>
          </w:rPr>
          <w:tab/>
        </w:r>
        <w:r w:rsidR="00A23AEB">
          <w:rPr>
            <w:webHidden/>
          </w:rPr>
          <w:fldChar w:fldCharType="begin"/>
        </w:r>
        <w:r w:rsidR="00A23AEB">
          <w:rPr>
            <w:webHidden/>
          </w:rPr>
          <w:instrText xml:space="preserve"> PAGEREF _Toc467765212 \h </w:instrText>
        </w:r>
        <w:r w:rsidR="00A23AEB">
          <w:rPr>
            <w:webHidden/>
          </w:rPr>
        </w:r>
        <w:r w:rsidR="00A23AEB">
          <w:rPr>
            <w:webHidden/>
          </w:rPr>
          <w:fldChar w:fldCharType="separate"/>
        </w:r>
        <w:r w:rsidR="00C036DC">
          <w:rPr>
            <w:rFonts w:hint="eastAsia"/>
            <w:webHidden/>
          </w:rPr>
          <w:t>51</w:t>
        </w:r>
        <w:r w:rsidR="00A23AEB">
          <w:rPr>
            <w:webHidden/>
          </w:rPr>
          <w:fldChar w:fldCharType="end"/>
        </w:r>
      </w:hyperlink>
    </w:p>
    <w:p w14:paraId="0219887F" w14:textId="4DA4659A" w:rsidR="00A23AEB" w:rsidRDefault="009E6ACC">
      <w:pPr>
        <w:pStyle w:val="TOC1"/>
        <w:rPr>
          <w:b w:val="0"/>
          <w:lang w:val="en-CA" w:eastAsia="en-CA"/>
        </w:rPr>
      </w:pPr>
      <w:hyperlink w:anchor="_Toc467765213" w:history="1">
        <w:r w:rsidR="00A23AEB" w:rsidRPr="00803108">
          <w:rPr>
            <w:rStyle w:val="Hyperlink"/>
          </w:rPr>
          <w:t>E.4.4</w:t>
        </w:r>
        <w:r w:rsidR="00A23AEB">
          <w:rPr>
            <w:b w:val="0"/>
            <w:lang w:val="en-CA" w:eastAsia="en-CA"/>
          </w:rPr>
          <w:tab/>
        </w:r>
        <w:r w:rsidR="00A23AEB" w:rsidRPr="00803108">
          <w:rPr>
            <w:rStyle w:val="Hyperlink"/>
          </w:rPr>
          <w:t>Party Unit Package</w:t>
        </w:r>
        <w:r w:rsidR="00A23AEB">
          <w:rPr>
            <w:webHidden/>
          </w:rPr>
          <w:tab/>
        </w:r>
        <w:r w:rsidR="00A23AEB">
          <w:rPr>
            <w:webHidden/>
          </w:rPr>
          <w:fldChar w:fldCharType="begin"/>
        </w:r>
        <w:r w:rsidR="00A23AEB">
          <w:rPr>
            <w:webHidden/>
          </w:rPr>
          <w:instrText xml:space="preserve"> PAGEREF _Toc467765213 \h </w:instrText>
        </w:r>
        <w:r w:rsidR="00A23AEB">
          <w:rPr>
            <w:webHidden/>
          </w:rPr>
        </w:r>
        <w:r w:rsidR="00A23AEB">
          <w:rPr>
            <w:webHidden/>
          </w:rPr>
          <w:fldChar w:fldCharType="separate"/>
        </w:r>
        <w:r w:rsidR="00C036DC">
          <w:rPr>
            <w:rFonts w:hint="eastAsia"/>
            <w:webHidden/>
          </w:rPr>
          <w:t>60</w:t>
        </w:r>
        <w:r w:rsidR="00A23AEB">
          <w:rPr>
            <w:webHidden/>
          </w:rPr>
          <w:fldChar w:fldCharType="end"/>
        </w:r>
      </w:hyperlink>
    </w:p>
    <w:p w14:paraId="289618AD" w14:textId="36DAACDF" w:rsidR="00A23AEB" w:rsidRDefault="009E6ACC">
      <w:pPr>
        <w:pStyle w:val="TOC1"/>
        <w:rPr>
          <w:b w:val="0"/>
          <w:lang w:val="en-CA" w:eastAsia="en-CA"/>
        </w:rPr>
      </w:pPr>
      <w:hyperlink w:anchor="_Toc467765214" w:history="1">
        <w:r w:rsidR="00A23AEB" w:rsidRPr="00803108">
          <w:rPr>
            <w:rStyle w:val="Hyperlink"/>
          </w:rPr>
          <w:t>E.4.5</w:t>
        </w:r>
        <w:r w:rsidR="00A23AEB">
          <w:rPr>
            <w:b w:val="0"/>
            <w:lang w:val="en-CA" w:eastAsia="en-CA"/>
          </w:rPr>
          <w:tab/>
        </w:r>
        <w:r w:rsidR="00A23AEB" w:rsidRPr="00803108">
          <w:rPr>
            <w:rStyle w:val="Hyperlink"/>
          </w:rPr>
          <w:t>RRR Administrative Package</w:t>
        </w:r>
        <w:r w:rsidR="00A23AEB">
          <w:rPr>
            <w:webHidden/>
          </w:rPr>
          <w:tab/>
        </w:r>
        <w:r w:rsidR="00A23AEB">
          <w:rPr>
            <w:webHidden/>
          </w:rPr>
          <w:fldChar w:fldCharType="begin"/>
        </w:r>
        <w:r w:rsidR="00A23AEB">
          <w:rPr>
            <w:webHidden/>
          </w:rPr>
          <w:instrText xml:space="preserve"> PAGEREF _Toc467765214 \h </w:instrText>
        </w:r>
        <w:r w:rsidR="00A23AEB">
          <w:rPr>
            <w:webHidden/>
          </w:rPr>
        </w:r>
        <w:r w:rsidR="00A23AEB">
          <w:rPr>
            <w:webHidden/>
          </w:rPr>
          <w:fldChar w:fldCharType="separate"/>
        </w:r>
        <w:r w:rsidR="00C036DC">
          <w:rPr>
            <w:rFonts w:hint="eastAsia"/>
            <w:webHidden/>
          </w:rPr>
          <w:t>61</w:t>
        </w:r>
        <w:r w:rsidR="00A23AEB">
          <w:rPr>
            <w:webHidden/>
          </w:rPr>
          <w:fldChar w:fldCharType="end"/>
        </w:r>
      </w:hyperlink>
    </w:p>
    <w:p w14:paraId="213D6298" w14:textId="7E26BE60" w:rsidR="00A23AEB" w:rsidRDefault="009E6ACC">
      <w:pPr>
        <w:pStyle w:val="TOC1"/>
        <w:rPr>
          <w:b w:val="0"/>
          <w:lang w:val="en-CA" w:eastAsia="en-CA"/>
        </w:rPr>
      </w:pPr>
      <w:hyperlink w:anchor="_Toc467765215" w:history="1">
        <w:r w:rsidR="00A23AEB" w:rsidRPr="00803108">
          <w:rPr>
            <w:rStyle w:val="Hyperlink"/>
          </w:rPr>
          <w:t>E.4.6</w:t>
        </w:r>
        <w:r w:rsidR="00A23AEB">
          <w:rPr>
            <w:b w:val="0"/>
            <w:lang w:val="en-CA" w:eastAsia="en-CA"/>
          </w:rPr>
          <w:tab/>
        </w:r>
        <w:r w:rsidR="00A23AEB" w:rsidRPr="00803108">
          <w:rPr>
            <w:rStyle w:val="Hyperlink"/>
          </w:rPr>
          <w:t>RRR Structure</w:t>
        </w:r>
        <w:r w:rsidR="00A23AEB">
          <w:rPr>
            <w:webHidden/>
          </w:rPr>
          <w:tab/>
        </w:r>
        <w:r w:rsidR="00A23AEB">
          <w:rPr>
            <w:webHidden/>
          </w:rPr>
          <w:fldChar w:fldCharType="begin"/>
        </w:r>
        <w:r w:rsidR="00A23AEB">
          <w:rPr>
            <w:webHidden/>
          </w:rPr>
          <w:instrText xml:space="preserve"> PAGEREF _Toc467765215 \h </w:instrText>
        </w:r>
        <w:r w:rsidR="00A23AEB">
          <w:rPr>
            <w:webHidden/>
          </w:rPr>
        </w:r>
        <w:r w:rsidR="00A23AEB">
          <w:rPr>
            <w:webHidden/>
          </w:rPr>
          <w:fldChar w:fldCharType="separate"/>
        </w:r>
        <w:r w:rsidR="00C036DC">
          <w:rPr>
            <w:rFonts w:hint="eastAsia"/>
            <w:webHidden/>
          </w:rPr>
          <w:t>63</w:t>
        </w:r>
        <w:r w:rsidR="00A23AEB">
          <w:rPr>
            <w:webHidden/>
          </w:rPr>
          <w:fldChar w:fldCharType="end"/>
        </w:r>
      </w:hyperlink>
    </w:p>
    <w:p w14:paraId="4AFC1F1C" w14:textId="2F626123" w:rsidR="00A23AEB" w:rsidRDefault="009E6ACC">
      <w:pPr>
        <w:pStyle w:val="TOC1"/>
        <w:rPr>
          <w:b w:val="0"/>
          <w:lang w:val="en-CA" w:eastAsia="en-CA"/>
        </w:rPr>
      </w:pPr>
      <w:hyperlink w:anchor="_Toc467765216" w:history="1">
        <w:r w:rsidR="00A23AEB" w:rsidRPr="00803108">
          <w:rPr>
            <w:rStyle w:val="Hyperlink"/>
          </w:rPr>
          <w:t>E.4.7</w:t>
        </w:r>
        <w:r w:rsidR="00A23AEB">
          <w:rPr>
            <w:b w:val="0"/>
            <w:lang w:val="en-CA" w:eastAsia="en-CA"/>
          </w:rPr>
          <w:tab/>
        </w:r>
        <w:r w:rsidR="00A23AEB" w:rsidRPr="00803108">
          <w:rPr>
            <w:rStyle w:val="Hyperlink"/>
          </w:rPr>
          <w:t>Versioned Object</w:t>
        </w:r>
        <w:r w:rsidR="00A23AEB">
          <w:rPr>
            <w:webHidden/>
          </w:rPr>
          <w:tab/>
        </w:r>
        <w:r w:rsidR="00A23AEB">
          <w:rPr>
            <w:webHidden/>
          </w:rPr>
          <w:fldChar w:fldCharType="begin"/>
        </w:r>
        <w:r w:rsidR="00A23AEB">
          <w:rPr>
            <w:webHidden/>
          </w:rPr>
          <w:instrText xml:space="preserve"> PAGEREF _Toc467765216 \h </w:instrText>
        </w:r>
        <w:r w:rsidR="00A23AEB">
          <w:rPr>
            <w:webHidden/>
          </w:rPr>
        </w:r>
        <w:r w:rsidR="00A23AEB">
          <w:rPr>
            <w:webHidden/>
          </w:rPr>
          <w:fldChar w:fldCharType="separate"/>
        </w:r>
        <w:r w:rsidR="00C036DC">
          <w:rPr>
            <w:rFonts w:hint="eastAsia"/>
            <w:webHidden/>
          </w:rPr>
          <w:t>64</w:t>
        </w:r>
        <w:r w:rsidR="00A23AEB">
          <w:rPr>
            <w:webHidden/>
          </w:rPr>
          <w:fldChar w:fldCharType="end"/>
        </w:r>
      </w:hyperlink>
    </w:p>
    <w:p w14:paraId="4542505C" w14:textId="6C3543B8" w:rsidR="00A23AEB" w:rsidRDefault="009E6ACC">
      <w:pPr>
        <w:pStyle w:val="TOC1"/>
        <w:rPr>
          <w:b w:val="0"/>
          <w:lang w:val="en-CA" w:eastAsia="en-CA"/>
        </w:rPr>
      </w:pPr>
      <w:hyperlink w:anchor="_Toc467765217" w:history="1">
        <w:r w:rsidR="00A23AEB" w:rsidRPr="00803108">
          <w:rPr>
            <w:rStyle w:val="Hyperlink"/>
          </w:rPr>
          <w:t>E.5</w:t>
        </w:r>
        <w:r w:rsidR="00A23AEB">
          <w:rPr>
            <w:b w:val="0"/>
            <w:lang w:val="en-CA" w:eastAsia="en-CA"/>
          </w:rPr>
          <w:tab/>
        </w:r>
        <w:r w:rsidR="00A23AEB" w:rsidRPr="00803108">
          <w:rPr>
            <w:rStyle w:val="Hyperlink"/>
          </w:rPr>
          <w:t>Using the S121 RRR Structure</w:t>
        </w:r>
        <w:r w:rsidR="00A23AEB">
          <w:rPr>
            <w:webHidden/>
          </w:rPr>
          <w:tab/>
        </w:r>
        <w:r w:rsidR="00A23AEB">
          <w:rPr>
            <w:webHidden/>
          </w:rPr>
          <w:fldChar w:fldCharType="begin"/>
        </w:r>
        <w:r w:rsidR="00A23AEB">
          <w:rPr>
            <w:webHidden/>
          </w:rPr>
          <w:instrText xml:space="preserve"> PAGEREF _Toc467765217 \h </w:instrText>
        </w:r>
        <w:r w:rsidR="00A23AEB">
          <w:rPr>
            <w:webHidden/>
          </w:rPr>
        </w:r>
        <w:r w:rsidR="00A23AEB">
          <w:rPr>
            <w:webHidden/>
          </w:rPr>
          <w:fldChar w:fldCharType="separate"/>
        </w:r>
        <w:r w:rsidR="00C036DC">
          <w:rPr>
            <w:rFonts w:hint="eastAsia"/>
            <w:webHidden/>
          </w:rPr>
          <w:t>65</w:t>
        </w:r>
        <w:r w:rsidR="00A23AEB">
          <w:rPr>
            <w:webHidden/>
          </w:rPr>
          <w:fldChar w:fldCharType="end"/>
        </w:r>
      </w:hyperlink>
    </w:p>
    <w:p w14:paraId="1C11B570" w14:textId="5273D909" w:rsidR="00A23AEB" w:rsidRDefault="009E6ACC">
      <w:pPr>
        <w:pStyle w:val="TOC1"/>
        <w:rPr>
          <w:b w:val="0"/>
          <w:lang w:val="en-CA" w:eastAsia="en-CA"/>
        </w:rPr>
      </w:pPr>
      <w:hyperlink w:anchor="_Toc467765218" w:history="1">
        <w:r w:rsidR="00A23AEB" w:rsidRPr="00803108">
          <w:rPr>
            <w:rStyle w:val="Hyperlink"/>
          </w:rPr>
          <w:t>Appendix  F.</w:t>
        </w:r>
        <w:r w:rsidR="00A23AEB">
          <w:rPr>
            <w:b w:val="0"/>
            <w:lang w:val="en-CA" w:eastAsia="en-CA"/>
          </w:rPr>
          <w:tab/>
        </w:r>
        <w:r w:rsidR="00A23AEB" w:rsidRPr="00803108">
          <w:rPr>
            <w:rStyle w:val="Hyperlink"/>
          </w:rPr>
          <w:t>Information Model</w:t>
        </w:r>
        <w:r w:rsidR="00A23AEB">
          <w:rPr>
            <w:webHidden/>
          </w:rPr>
          <w:tab/>
        </w:r>
        <w:r w:rsidR="00A23AEB">
          <w:rPr>
            <w:webHidden/>
          </w:rPr>
          <w:fldChar w:fldCharType="begin"/>
        </w:r>
        <w:r w:rsidR="00A23AEB">
          <w:rPr>
            <w:webHidden/>
          </w:rPr>
          <w:instrText xml:space="preserve"> PAGEREF _Toc467765218 \h </w:instrText>
        </w:r>
        <w:r w:rsidR="00A23AEB">
          <w:rPr>
            <w:webHidden/>
          </w:rPr>
        </w:r>
        <w:r w:rsidR="00A23AEB">
          <w:rPr>
            <w:webHidden/>
          </w:rPr>
          <w:fldChar w:fldCharType="separate"/>
        </w:r>
        <w:r w:rsidR="00C036DC">
          <w:rPr>
            <w:rFonts w:hint="eastAsia"/>
            <w:webHidden/>
          </w:rPr>
          <w:t>70</w:t>
        </w:r>
        <w:r w:rsidR="00A23AEB">
          <w:rPr>
            <w:webHidden/>
          </w:rPr>
          <w:fldChar w:fldCharType="end"/>
        </w:r>
      </w:hyperlink>
    </w:p>
    <w:p w14:paraId="6E6A3F42" w14:textId="415A1D63" w:rsidR="00A23AEB" w:rsidRDefault="009E6ACC">
      <w:pPr>
        <w:pStyle w:val="TOC1"/>
        <w:rPr>
          <w:b w:val="0"/>
          <w:lang w:val="en-CA" w:eastAsia="en-CA"/>
        </w:rPr>
      </w:pPr>
      <w:hyperlink w:anchor="_Toc467765219" w:history="1">
        <w:r w:rsidR="00A23AEB" w:rsidRPr="00803108">
          <w:rPr>
            <w:rStyle w:val="Hyperlink"/>
          </w:rPr>
          <w:t>F.1</w:t>
        </w:r>
        <w:r w:rsidR="00A23AEB">
          <w:rPr>
            <w:b w:val="0"/>
            <w:lang w:val="en-CA" w:eastAsia="en-CA"/>
          </w:rPr>
          <w:tab/>
        </w:r>
        <w:r w:rsidR="00A23AEB" w:rsidRPr="00803108">
          <w:rPr>
            <w:rStyle w:val="Hyperlink"/>
          </w:rPr>
          <w:t>Overview</w:t>
        </w:r>
        <w:r w:rsidR="00A23AEB">
          <w:rPr>
            <w:webHidden/>
          </w:rPr>
          <w:tab/>
        </w:r>
        <w:r w:rsidR="00A23AEB">
          <w:rPr>
            <w:webHidden/>
          </w:rPr>
          <w:fldChar w:fldCharType="begin"/>
        </w:r>
        <w:r w:rsidR="00A23AEB">
          <w:rPr>
            <w:webHidden/>
          </w:rPr>
          <w:instrText xml:space="preserve"> PAGEREF _Toc467765219 \h </w:instrText>
        </w:r>
        <w:r w:rsidR="00A23AEB">
          <w:rPr>
            <w:webHidden/>
          </w:rPr>
        </w:r>
        <w:r w:rsidR="00A23AEB">
          <w:rPr>
            <w:webHidden/>
          </w:rPr>
          <w:fldChar w:fldCharType="separate"/>
        </w:r>
        <w:r w:rsidR="00C036DC">
          <w:rPr>
            <w:rFonts w:hint="eastAsia"/>
            <w:webHidden/>
          </w:rPr>
          <w:t>70</w:t>
        </w:r>
        <w:r w:rsidR="00A23AEB">
          <w:rPr>
            <w:webHidden/>
          </w:rPr>
          <w:fldChar w:fldCharType="end"/>
        </w:r>
      </w:hyperlink>
    </w:p>
    <w:p w14:paraId="7D09C24E" w14:textId="3926471E" w:rsidR="00A23AEB" w:rsidRDefault="009E6ACC">
      <w:pPr>
        <w:pStyle w:val="TOC1"/>
        <w:rPr>
          <w:b w:val="0"/>
          <w:lang w:val="en-CA" w:eastAsia="en-CA"/>
        </w:rPr>
      </w:pPr>
      <w:hyperlink w:anchor="_Toc467765220" w:history="1">
        <w:r w:rsidR="00A23AEB" w:rsidRPr="00803108">
          <w:rPr>
            <w:rStyle w:val="Hyperlink"/>
          </w:rPr>
          <w:t>F.2</w:t>
        </w:r>
        <w:r w:rsidR="00A23AEB">
          <w:rPr>
            <w:b w:val="0"/>
            <w:lang w:val="en-CA" w:eastAsia="en-CA"/>
          </w:rPr>
          <w:tab/>
        </w:r>
        <w:r w:rsidR="00A23AEB" w:rsidRPr="00803108">
          <w:rPr>
            <w:rStyle w:val="Hyperlink"/>
          </w:rPr>
          <w:t>Feature Model</w:t>
        </w:r>
        <w:r w:rsidR="00A23AEB">
          <w:rPr>
            <w:webHidden/>
          </w:rPr>
          <w:tab/>
        </w:r>
        <w:r w:rsidR="00A23AEB">
          <w:rPr>
            <w:webHidden/>
          </w:rPr>
          <w:fldChar w:fldCharType="begin"/>
        </w:r>
        <w:r w:rsidR="00A23AEB">
          <w:rPr>
            <w:webHidden/>
          </w:rPr>
          <w:instrText xml:space="preserve"> PAGEREF _Toc467765220 \h </w:instrText>
        </w:r>
        <w:r w:rsidR="00A23AEB">
          <w:rPr>
            <w:webHidden/>
          </w:rPr>
        </w:r>
        <w:r w:rsidR="00A23AEB">
          <w:rPr>
            <w:webHidden/>
          </w:rPr>
          <w:fldChar w:fldCharType="separate"/>
        </w:r>
        <w:r w:rsidR="00C036DC">
          <w:rPr>
            <w:rFonts w:hint="eastAsia"/>
            <w:webHidden/>
          </w:rPr>
          <w:t>70</w:t>
        </w:r>
        <w:r w:rsidR="00A23AEB">
          <w:rPr>
            <w:webHidden/>
          </w:rPr>
          <w:fldChar w:fldCharType="end"/>
        </w:r>
      </w:hyperlink>
    </w:p>
    <w:p w14:paraId="7A7029F0" w14:textId="0C830FCF" w:rsidR="00A23AEB" w:rsidRDefault="009E6ACC">
      <w:pPr>
        <w:pStyle w:val="TOC1"/>
        <w:rPr>
          <w:b w:val="0"/>
          <w:lang w:val="en-CA" w:eastAsia="en-CA"/>
        </w:rPr>
      </w:pPr>
      <w:hyperlink w:anchor="_Toc467765221" w:history="1">
        <w:r w:rsidR="00A23AEB" w:rsidRPr="00803108">
          <w:rPr>
            <w:rStyle w:val="Hyperlink"/>
          </w:rPr>
          <w:t>F.2.1</w:t>
        </w:r>
        <w:r w:rsidR="00A23AEB">
          <w:rPr>
            <w:b w:val="0"/>
            <w:lang w:val="en-CA" w:eastAsia="en-CA"/>
          </w:rPr>
          <w:tab/>
        </w:r>
        <w:r w:rsidR="00A23AEB" w:rsidRPr="00803108">
          <w:rPr>
            <w:rStyle w:val="Hyperlink"/>
          </w:rPr>
          <w:t>Generic Object Type</w:t>
        </w:r>
        <w:r w:rsidR="00A23AEB">
          <w:rPr>
            <w:webHidden/>
          </w:rPr>
          <w:tab/>
        </w:r>
        <w:r w:rsidR="00A23AEB">
          <w:rPr>
            <w:webHidden/>
          </w:rPr>
          <w:fldChar w:fldCharType="begin"/>
        </w:r>
        <w:r w:rsidR="00A23AEB">
          <w:rPr>
            <w:webHidden/>
          </w:rPr>
          <w:instrText xml:space="preserve"> PAGEREF _Toc467765221 \h </w:instrText>
        </w:r>
        <w:r w:rsidR="00A23AEB">
          <w:rPr>
            <w:webHidden/>
          </w:rPr>
        </w:r>
        <w:r w:rsidR="00A23AEB">
          <w:rPr>
            <w:webHidden/>
          </w:rPr>
          <w:fldChar w:fldCharType="separate"/>
        </w:r>
        <w:r w:rsidR="00C036DC">
          <w:rPr>
            <w:rFonts w:hint="eastAsia"/>
            <w:webHidden/>
          </w:rPr>
          <w:t>70</w:t>
        </w:r>
        <w:r w:rsidR="00A23AEB">
          <w:rPr>
            <w:webHidden/>
          </w:rPr>
          <w:fldChar w:fldCharType="end"/>
        </w:r>
      </w:hyperlink>
    </w:p>
    <w:p w14:paraId="3C05C2EA" w14:textId="1B023DBC" w:rsidR="00A23AEB" w:rsidRDefault="009E6ACC">
      <w:pPr>
        <w:pStyle w:val="TOC1"/>
        <w:rPr>
          <w:b w:val="0"/>
          <w:lang w:val="en-CA" w:eastAsia="en-CA"/>
        </w:rPr>
      </w:pPr>
      <w:hyperlink w:anchor="_Toc467765222" w:history="1">
        <w:r w:rsidR="00A23AEB" w:rsidRPr="00803108">
          <w:rPr>
            <w:rStyle w:val="Hyperlink"/>
          </w:rPr>
          <w:t>F.2.2</w:t>
        </w:r>
        <w:r w:rsidR="00A23AEB">
          <w:rPr>
            <w:b w:val="0"/>
            <w:lang w:val="en-CA" w:eastAsia="en-CA"/>
          </w:rPr>
          <w:tab/>
        </w:r>
        <w:r w:rsidR="00A23AEB" w:rsidRPr="00803108">
          <w:rPr>
            <w:rStyle w:val="Hyperlink"/>
          </w:rPr>
          <w:t>Feature Types</w:t>
        </w:r>
        <w:r w:rsidR="00A23AEB">
          <w:rPr>
            <w:webHidden/>
          </w:rPr>
          <w:tab/>
        </w:r>
        <w:r w:rsidR="00A23AEB">
          <w:rPr>
            <w:webHidden/>
          </w:rPr>
          <w:fldChar w:fldCharType="begin"/>
        </w:r>
        <w:r w:rsidR="00A23AEB">
          <w:rPr>
            <w:webHidden/>
          </w:rPr>
          <w:instrText xml:space="preserve"> PAGEREF _Toc467765222 \h </w:instrText>
        </w:r>
        <w:r w:rsidR="00A23AEB">
          <w:rPr>
            <w:webHidden/>
          </w:rPr>
        </w:r>
        <w:r w:rsidR="00A23AEB">
          <w:rPr>
            <w:webHidden/>
          </w:rPr>
          <w:fldChar w:fldCharType="separate"/>
        </w:r>
        <w:r w:rsidR="00C036DC">
          <w:rPr>
            <w:rFonts w:hint="eastAsia"/>
            <w:webHidden/>
          </w:rPr>
          <w:t>71</w:t>
        </w:r>
        <w:r w:rsidR="00A23AEB">
          <w:rPr>
            <w:webHidden/>
          </w:rPr>
          <w:fldChar w:fldCharType="end"/>
        </w:r>
      </w:hyperlink>
    </w:p>
    <w:p w14:paraId="4413660C" w14:textId="40071E5A" w:rsidR="00A23AEB" w:rsidRDefault="009E6ACC">
      <w:pPr>
        <w:pStyle w:val="TOC1"/>
        <w:rPr>
          <w:b w:val="0"/>
          <w:lang w:val="en-CA" w:eastAsia="en-CA"/>
        </w:rPr>
      </w:pPr>
      <w:hyperlink w:anchor="_Toc467765223" w:history="1">
        <w:r w:rsidR="00A23AEB" w:rsidRPr="00803108">
          <w:rPr>
            <w:rStyle w:val="Hyperlink"/>
          </w:rPr>
          <w:t>F.2.3</w:t>
        </w:r>
        <w:r w:rsidR="00A23AEB">
          <w:rPr>
            <w:b w:val="0"/>
            <w:lang w:val="en-CA" w:eastAsia="en-CA"/>
          </w:rPr>
          <w:tab/>
        </w:r>
        <w:r w:rsidR="00A23AEB" w:rsidRPr="00803108">
          <w:rPr>
            <w:rStyle w:val="Hyperlink"/>
          </w:rPr>
          <w:t>Feature Type Context</w:t>
        </w:r>
        <w:r w:rsidR="00A23AEB">
          <w:rPr>
            <w:webHidden/>
          </w:rPr>
          <w:tab/>
        </w:r>
        <w:r w:rsidR="00A23AEB">
          <w:rPr>
            <w:webHidden/>
          </w:rPr>
          <w:fldChar w:fldCharType="begin"/>
        </w:r>
        <w:r w:rsidR="00A23AEB">
          <w:rPr>
            <w:webHidden/>
          </w:rPr>
          <w:instrText xml:space="preserve"> PAGEREF _Toc467765223 \h </w:instrText>
        </w:r>
        <w:r w:rsidR="00A23AEB">
          <w:rPr>
            <w:webHidden/>
          </w:rPr>
        </w:r>
        <w:r w:rsidR="00A23AEB">
          <w:rPr>
            <w:webHidden/>
          </w:rPr>
          <w:fldChar w:fldCharType="separate"/>
        </w:r>
        <w:r w:rsidR="00C036DC">
          <w:rPr>
            <w:rFonts w:hint="eastAsia"/>
            <w:webHidden/>
          </w:rPr>
          <w:t>74</w:t>
        </w:r>
        <w:r w:rsidR="00A23AEB">
          <w:rPr>
            <w:webHidden/>
          </w:rPr>
          <w:fldChar w:fldCharType="end"/>
        </w:r>
      </w:hyperlink>
    </w:p>
    <w:p w14:paraId="373EA86F" w14:textId="6C24405A" w:rsidR="00A23AEB" w:rsidRDefault="009E6ACC">
      <w:pPr>
        <w:pStyle w:val="TOC1"/>
        <w:rPr>
          <w:b w:val="0"/>
          <w:lang w:val="en-CA" w:eastAsia="en-CA"/>
        </w:rPr>
      </w:pPr>
      <w:hyperlink w:anchor="_Toc467765224" w:history="1">
        <w:r w:rsidR="00A23AEB" w:rsidRPr="00803108">
          <w:rPr>
            <w:rStyle w:val="Hyperlink"/>
          </w:rPr>
          <w:t>F.2.4</w:t>
        </w:r>
        <w:r w:rsidR="00A23AEB">
          <w:rPr>
            <w:b w:val="0"/>
            <w:lang w:val="en-CA" w:eastAsia="en-CA"/>
          </w:rPr>
          <w:tab/>
        </w:r>
        <w:r w:rsidR="00A23AEB" w:rsidRPr="00803108">
          <w:rPr>
            <w:rStyle w:val="Hyperlink"/>
          </w:rPr>
          <w:t>Attribute Types</w:t>
        </w:r>
        <w:r w:rsidR="00A23AEB">
          <w:rPr>
            <w:webHidden/>
          </w:rPr>
          <w:tab/>
        </w:r>
        <w:r w:rsidR="00A23AEB">
          <w:rPr>
            <w:webHidden/>
          </w:rPr>
          <w:fldChar w:fldCharType="begin"/>
        </w:r>
        <w:r w:rsidR="00A23AEB">
          <w:rPr>
            <w:webHidden/>
          </w:rPr>
          <w:instrText xml:space="preserve"> PAGEREF _Toc467765224 \h </w:instrText>
        </w:r>
        <w:r w:rsidR="00A23AEB">
          <w:rPr>
            <w:webHidden/>
          </w:rPr>
        </w:r>
        <w:r w:rsidR="00A23AEB">
          <w:rPr>
            <w:webHidden/>
          </w:rPr>
          <w:fldChar w:fldCharType="separate"/>
        </w:r>
        <w:r w:rsidR="00C036DC">
          <w:rPr>
            <w:rFonts w:hint="eastAsia"/>
            <w:webHidden/>
          </w:rPr>
          <w:t>75</w:t>
        </w:r>
        <w:r w:rsidR="00A23AEB">
          <w:rPr>
            <w:webHidden/>
          </w:rPr>
          <w:fldChar w:fldCharType="end"/>
        </w:r>
      </w:hyperlink>
    </w:p>
    <w:p w14:paraId="79D08E80" w14:textId="45C5BED9" w:rsidR="00A23AEB" w:rsidRDefault="009E6ACC">
      <w:pPr>
        <w:pStyle w:val="TOC1"/>
        <w:rPr>
          <w:b w:val="0"/>
          <w:lang w:val="en-CA" w:eastAsia="en-CA"/>
        </w:rPr>
      </w:pPr>
      <w:hyperlink w:anchor="_Toc467765225" w:history="1">
        <w:r w:rsidR="00A23AEB" w:rsidRPr="00803108">
          <w:rPr>
            <w:rStyle w:val="Hyperlink"/>
          </w:rPr>
          <w:t>F.2.4.1</w:t>
        </w:r>
        <w:r w:rsidR="00A23AEB">
          <w:rPr>
            <w:b w:val="0"/>
            <w:lang w:val="en-CA" w:eastAsia="en-CA"/>
          </w:rPr>
          <w:tab/>
        </w:r>
        <w:r w:rsidR="00A23AEB" w:rsidRPr="00803108">
          <w:rPr>
            <w:rStyle w:val="Hyperlink"/>
          </w:rPr>
          <w:t xml:space="preserve">Attributes of </w:t>
        </w:r>
        <w:r w:rsidR="0034717C">
          <w:rPr>
            <w:rStyle w:val="Hyperlink"/>
          </w:rPr>
          <w:t>S121_FeatureUnit</w:t>
        </w:r>
        <w:r w:rsidR="00A23AEB">
          <w:rPr>
            <w:webHidden/>
          </w:rPr>
          <w:tab/>
        </w:r>
        <w:r w:rsidR="00A23AEB">
          <w:rPr>
            <w:webHidden/>
          </w:rPr>
          <w:fldChar w:fldCharType="begin"/>
        </w:r>
        <w:r w:rsidR="00A23AEB">
          <w:rPr>
            <w:webHidden/>
          </w:rPr>
          <w:instrText xml:space="preserve"> PAGEREF _Toc467765225 \h </w:instrText>
        </w:r>
        <w:r w:rsidR="00A23AEB">
          <w:rPr>
            <w:webHidden/>
          </w:rPr>
        </w:r>
        <w:r w:rsidR="00A23AEB">
          <w:rPr>
            <w:webHidden/>
          </w:rPr>
          <w:fldChar w:fldCharType="separate"/>
        </w:r>
        <w:r w:rsidR="00C036DC">
          <w:rPr>
            <w:rFonts w:hint="eastAsia"/>
            <w:webHidden/>
          </w:rPr>
          <w:t>75</w:t>
        </w:r>
        <w:r w:rsidR="00A23AEB">
          <w:rPr>
            <w:webHidden/>
          </w:rPr>
          <w:fldChar w:fldCharType="end"/>
        </w:r>
      </w:hyperlink>
    </w:p>
    <w:p w14:paraId="50F7BF15" w14:textId="4E3751F0" w:rsidR="00A23AEB" w:rsidRDefault="009E6ACC">
      <w:pPr>
        <w:pStyle w:val="TOC1"/>
        <w:rPr>
          <w:b w:val="0"/>
          <w:lang w:val="en-CA" w:eastAsia="en-CA"/>
        </w:rPr>
      </w:pPr>
      <w:hyperlink w:anchor="_Toc467765226" w:history="1">
        <w:r w:rsidR="00A23AEB" w:rsidRPr="00803108">
          <w:rPr>
            <w:rStyle w:val="Hyperlink"/>
          </w:rPr>
          <w:t>F.2.4.2</w:t>
        </w:r>
        <w:r w:rsidR="00A23AEB">
          <w:rPr>
            <w:b w:val="0"/>
            <w:lang w:val="en-CA" w:eastAsia="en-CA"/>
          </w:rPr>
          <w:tab/>
        </w:r>
        <w:r w:rsidR="00A23AEB" w:rsidRPr="00803108">
          <w:rPr>
            <w:rStyle w:val="Hyperlink"/>
          </w:rPr>
          <w:t>MLB Location Objects and Attributes</w:t>
        </w:r>
        <w:r w:rsidR="00A23AEB">
          <w:rPr>
            <w:webHidden/>
          </w:rPr>
          <w:tab/>
        </w:r>
        <w:r w:rsidR="00A23AEB">
          <w:rPr>
            <w:webHidden/>
          </w:rPr>
          <w:fldChar w:fldCharType="begin"/>
        </w:r>
        <w:r w:rsidR="00A23AEB">
          <w:rPr>
            <w:webHidden/>
          </w:rPr>
          <w:instrText xml:space="preserve"> PAGEREF _Toc467765226 \h </w:instrText>
        </w:r>
        <w:r w:rsidR="00A23AEB">
          <w:rPr>
            <w:webHidden/>
          </w:rPr>
        </w:r>
        <w:r w:rsidR="00A23AEB">
          <w:rPr>
            <w:webHidden/>
          </w:rPr>
          <w:fldChar w:fldCharType="separate"/>
        </w:r>
        <w:r w:rsidR="00C036DC">
          <w:rPr>
            <w:rFonts w:hint="eastAsia"/>
            <w:webHidden/>
          </w:rPr>
          <w:t>76</w:t>
        </w:r>
        <w:r w:rsidR="00A23AEB">
          <w:rPr>
            <w:webHidden/>
          </w:rPr>
          <w:fldChar w:fldCharType="end"/>
        </w:r>
      </w:hyperlink>
    </w:p>
    <w:p w14:paraId="4B6A68C3" w14:textId="3B4F4C7D" w:rsidR="00A23AEB" w:rsidRDefault="009E6ACC">
      <w:pPr>
        <w:pStyle w:val="TOC1"/>
        <w:rPr>
          <w:b w:val="0"/>
          <w:lang w:val="en-CA" w:eastAsia="en-CA"/>
        </w:rPr>
      </w:pPr>
      <w:hyperlink w:anchor="_Toc467765227" w:history="1">
        <w:r w:rsidR="00A23AEB" w:rsidRPr="00803108">
          <w:rPr>
            <w:rStyle w:val="Hyperlink"/>
          </w:rPr>
          <w:t>F.2.4.3</w:t>
        </w:r>
        <w:r w:rsidR="00A23AEB">
          <w:rPr>
            <w:b w:val="0"/>
            <w:lang w:val="en-CA" w:eastAsia="en-CA"/>
          </w:rPr>
          <w:tab/>
        </w:r>
        <w:r w:rsidR="00A23AEB" w:rsidRPr="00803108">
          <w:rPr>
            <w:rStyle w:val="Hyperlink"/>
          </w:rPr>
          <w:t>MLB Limit Objects and Attributes</w:t>
        </w:r>
        <w:r w:rsidR="00A23AEB">
          <w:rPr>
            <w:webHidden/>
          </w:rPr>
          <w:tab/>
        </w:r>
        <w:r w:rsidR="00A23AEB">
          <w:rPr>
            <w:webHidden/>
          </w:rPr>
          <w:fldChar w:fldCharType="begin"/>
        </w:r>
        <w:r w:rsidR="00A23AEB">
          <w:rPr>
            <w:webHidden/>
          </w:rPr>
          <w:instrText xml:space="preserve"> PAGEREF _Toc467765227 \h </w:instrText>
        </w:r>
        <w:r w:rsidR="00A23AEB">
          <w:rPr>
            <w:webHidden/>
          </w:rPr>
        </w:r>
        <w:r w:rsidR="00A23AEB">
          <w:rPr>
            <w:webHidden/>
          </w:rPr>
          <w:fldChar w:fldCharType="separate"/>
        </w:r>
        <w:r w:rsidR="00C036DC">
          <w:rPr>
            <w:rFonts w:hint="eastAsia"/>
            <w:webHidden/>
          </w:rPr>
          <w:t>77</w:t>
        </w:r>
        <w:r w:rsidR="00A23AEB">
          <w:rPr>
            <w:webHidden/>
          </w:rPr>
          <w:fldChar w:fldCharType="end"/>
        </w:r>
      </w:hyperlink>
    </w:p>
    <w:p w14:paraId="4C41DC67" w14:textId="6C362B41" w:rsidR="00A23AEB" w:rsidRDefault="009E6ACC">
      <w:pPr>
        <w:pStyle w:val="TOC1"/>
        <w:rPr>
          <w:b w:val="0"/>
          <w:lang w:val="en-CA" w:eastAsia="en-CA"/>
        </w:rPr>
      </w:pPr>
      <w:hyperlink w:anchor="_Toc467765228" w:history="1">
        <w:r w:rsidR="00A23AEB" w:rsidRPr="00803108">
          <w:rPr>
            <w:rStyle w:val="Hyperlink"/>
          </w:rPr>
          <w:t>F.2.4.4</w:t>
        </w:r>
        <w:r w:rsidR="00A23AEB">
          <w:rPr>
            <w:b w:val="0"/>
            <w:lang w:val="en-CA" w:eastAsia="en-CA"/>
          </w:rPr>
          <w:tab/>
        </w:r>
        <w:r w:rsidR="00A23AEB" w:rsidRPr="00803108">
          <w:rPr>
            <w:rStyle w:val="Hyperlink"/>
          </w:rPr>
          <w:t>MLB Zone Objects and Attributes</w:t>
        </w:r>
        <w:r w:rsidR="00A23AEB">
          <w:rPr>
            <w:webHidden/>
          </w:rPr>
          <w:tab/>
        </w:r>
        <w:r w:rsidR="00A23AEB">
          <w:rPr>
            <w:webHidden/>
          </w:rPr>
          <w:fldChar w:fldCharType="begin"/>
        </w:r>
        <w:r w:rsidR="00A23AEB">
          <w:rPr>
            <w:webHidden/>
          </w:rPr>
          <w:instrText xml:space="preserve"> PAGEREF _Toc467765228 \h </w:instrText>
        </w:r>
        <w:r w:rsidR="00A23AEB">
          <w:rPr>
            <w:webHidden/>
          </w:rPr>
        </w:r>
        <w:r w:rsidR="00A23AEB">
          <w:rPr>
            <w:webHidden/>
          </w:rPr>
          <w:fldChar w:fldCharType="separate"/>
        </w:r>
        <w:r w:rsidR="00C036DC">
          <w:rPr>
            <w:rFonts w:hint="eastAsia"/>
            <w:webHidden/>
          </w:rPr>
          <w:t>79</w:t>
        </w:r>
        <w:r w:rsidR="00A23AEB">
          <w:rPr>
            <w:webHidden/>
          </w:rPr>
          <w:fldChar w:fldCharType="end"/>
        </w:r>
      </w:hyperlink>
    </w:p>
    <w:p w14:paraId="15B133E9" w14:textId="75264044" w:rsidR="00A23AEB" w:rsidRDefault="009E6ACC">
      <w:pPr>
        <w:pStyle w:val="TOC1"/>
        <w:rPr>
          <w:b w:val="0"/>
          <w:lang w:val="en-CA" w:eastAsia="en-CA"/>
        </w:rPr>
      </w:pPr>
      <w:hyperlink w:anchor="_Toc467765229" w:history="1">
        <w:r w:rsidR="00A23AEB" w:rsidRPr="00803108">
          <w:rPr>
            <w:rStyle w:val="Hyperlink"/>
          </w:rPr>
          <w:t>F.2.4.5</w:t>
        </w:r>
        <w:r w:rsidR="00A23AEB">
          <w:rPr>
            <w:b w:val="0"/>
            <w:lang w:val="en-CA" w:eastAsia="en-CA"/>
          </w:rPr>
          <w:tab/>
        </w:r>
        <w:r w:rsidR="00A23AEB" w:rsidRPr="00803108">
          <w:rPr>
            <w:rStyle w:val="Hyperlink"/>
          </w:rPr>
          <w:t>MLB Space Objects and Attributes</w:t>
        </w:r>
        <w:r w:rsidR="00A23AEB">
          <w:rPr>
            <w:webHidden/>
          </w:rPr>
          <w:tab/>
        </w:r>
        <w:r w:rsidR="00A23AEB">
          <w:rPr>
            <w:webHidden/>
          </w:rPr>
          <w:fldChar w:fldCharType="begin"/>
        </w:r>
        <w:r w:rsidR="00A23AEB">
          <w:rPr>
            <w:webHidden/>
          </w:rPr>
          <w:instrText xml:space="preserve"> PAGEREF _Toc467765229 \h </w:instrText>
        </w:r>
        <w:r w:rsidR="00A23AEB">
          <w:rPr>
            <w:webHidden/>
          </w:rPr>
        </w:r>
        <w:r w:rsidR="00A23AEB">
          <w:rPr>
            <w:webHidden/>
          </w:rPr>
          <w:fldChar w:fldCharType="separate"/>
        </w:r>
        <w:r w:rsidR="00C036DC">
          <w:rPr>
            <w:rFonts w:hint="eastAsia"/>
            <w:webHidden/>
          </w:rPr>
          <w:t>81</w:t>
        </w:r>
        <w:r w:rsidR="00A23AEB">
          <w:rPr>
            <w:webHidden/>
          </w:rPr>
          <w:fldChar w:fldCharType="end"/>
        </w:r>
      </w:hyperlink>
    </w:p>
    <w:p w14:paraId="4A2138FA" w14:textId="577C6105" w:rsidR="00A23AEB" w:rsidRDefault="009E6ACC">
      <w:pPr>
        <w:pStyle w:val="TOC1"/>
        <w:rPr>
          <w:b w:val="0"/>
          <w:lang w:val="en-CA" w:eastAsia="en-CA"/>
        </w:rPr>
      </w:pPr>
      <w:hyperlink w:anchor="_Toc467765230" w:history="1">
        <w:r w:rsidR="00A23AEB" w:rsidRPr="00803108">
          <w:rPr>
            <w:rStyle w:val="Hyperlink"/>
          </w:rPr>
          <w:t>Appendix  G.</w:t>
        </w:r>
        <w:r w:rsidR="00A23AEB">
          <w:rPr>
            <w:b w:val="0"/>
            <w:lang w:val="en-CA" w:eastAsia="en-CA"/>
          </w:rPr>
          <w:tab/>
        </w:r>
        <w:r w:rsidR="00A23AEB" w:rsidRPr="00803108">
          <w:rPr>
            <w:rStyle w:val="Hyperlink"/>
          </w:rPr>
          <w:t>Feature Catalogue</w:t>
        </w:r>
        <w:r w:rsidR="00A23AEB">
          <w:rPr>
            <w:webHidden/>
          </w:rPr>
          <w:tab/>
        </w:r>
        <w:r w:rsidR="00A23AEB">
          <w:rPr>
            <w:webHidden/>
          </w:rPr>
          <w:fldChar w:fldCharType="begin"/>
        </w:r>
        <w:r w:rsidR="00A23AEB">
          <w:rPr>
            <w:webHidden/>
          </w:rPr>
          <w:instrText xml:space="preserve"> PAGEREF _Toc467765230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7793A5A9" w14:textId="59A2E172" w:rsidR="00A23AEB" w:rsidRDefault="009E6ACC">
      <w:pPr>
        <w:pStyle w:val="TOC1"/>
        <w:rPr>
          <w:b w:val="0"/>
          <w:lang w:val="en-CA" w:eastAsia="en-CA"/>
        </w:rPr>
      </w:pPr>
      <w:hyperlink w:anchor="_Toc467765231" w:history="1">
        <w:r w:rsidR="00A23AEB" w:rsidRPr="00803108">
          <w:rPr>
            <w:rStyle w:val="Hyperlink"/>
          </w:rPr>
          <w:t>G.1</w:t>
        </w:r>
        <w:r w:rsidR="00A23AEB">
          <w:rPr>
            <w:b w:val="0"/>
            <w:lang w:val="en-CA" w:eastAsia="en-CA"/>
          </w:rPr>
          <w:tab/>
        </w:r>
        <w:r w:rsidR="00A23AEB" w:rsidRPr="00803108">
          <w:rPr>
            <w:rStyle w:val="Hyperlink"/>
          </w:rPr>
          <w:t>Feature catalogue</w:t>
        </w:r>
        <w:r w:rsidR="00A23AEB">
          <w:rPr>
            <w:webHidden/>
          </w:rPr>
          <w:tab/>
        </w:r>
        <w:r w:rsidR="00A23AEB">
          <w:rPr>
            <w:webHidden/>
          </w:rPr>
          <w:fldChar w:fldCharType="begin"/>
        </w:r>
        <w:r w:rsidR="00A23AEB">
          <w:rPr>
            <w:webHidden/>
          </w:rPr>
          <w:instrText xml:space="preserve"> PAGEREF _Toc467765231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7647323D" w14:textId="58AFAA14" w:rsidR="00A23AEB" w:rsidRDefault="009E6ACC">
      <w:pPr>
        <w:pStyle w:val="TOC1"/>
        <w:rPr>
          <w:b w:val="0"/>
          <w:lang w:val="en-CA" w:eastAsia="en-CA"/>
        </w:rPr>
      </w:pPr>
      <w:hyperlink w:anchor="_Toc467765232" w:history="1">
        <w:r w:rsidR="00A23AEB" w:rsidRPr="00803108">
          <w:rPr>
            <w:rStyle w:val="Hyperlink"/>
          </w:rPr>
          <w:t>G.1.1</w:t>
        </w:r>
        <w:r w:rsidR="00A23AEB">
          <w:rPr>
            <w:b w:val="0"/>
            <w:lang w:val="en-CA" w:eastAsia="en-CA"/>
          </w:rPr>
          <w:tab/>
        </w:r>
        <w:r w:rsidR="00A23AEB" w:rsidRPr="00803108">
          <w:rPr>
            <w:rStyle w:val="Hyperlink"/>
          </w:rPr>
          <w:t>Name</w:t>
        </w:r>
        <w:r w:rsidR="00A23AEB">
          <w:rPr>
            <w:webHidden/>
          </w:rPr>
          <w:tab/>
        </w:r>
        <w:r w:rsidR="00A23AEB">
          <w:rPr>
            <w:webHidden/>
          </w:rPr>
          <w:fldChar w:fldCharType="begin"/>
        </w:r>
        <w:r w:rsidR="00A23AEB">
          <w:rPr>
            <w:webHidden/>
          </w:rPr>
          <w:instrText xml:space="preserve"> PAGEREF _Toc467765232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245F3317" w14:textId="661CAF09" w:rsidR="00A23AEB" w:rsidRDefault="009E6ACC">
      <w:pPr>
        <w:pStyle w:val="TOC1"/>
        <w:rPr>
          <w:b w:val="0"/>
          <w:lang w:val="en-CA" w:eastAsia="en-CA"/>
        </w:rPr>
      </w:pPr>
      <w:hyperlink w:anchor="_Toc467765233" w:history="1">
        <w:r w:rsidR="00A23AEB" w:rsidRPr="00803108">
          <w:rPr>
            <w:rStyle w:val="Hyperlink"/>
          </w:rPr>
          <w:t>G.1.2</w:t>
        </w:r>
        <w:r w:rsidR="00A23AEB">
          <w:rPr>
            <w:b w:val="0"/>
            <w:lang w:val="en-CA" w:eastAsia="en-CA"/>
          </w:rPr>
          <w:tab/>
        </w:r>
        <w:r w:rsidR="00A23AEB" w:rsidRPr="00803108">
          <w:rPr>
            <w:rStyle w:val="Hyperlink"/>
          </w:rPr>
          <w:t>Scope</w:t>
        </w:r>
        <w:r w:rsidR="00A23AEB">
          <w:rPr>
            <w:webHidden/>
          </w:rPr>
          <w:tab/>
        </w:r>
        <w:r w:rsidR="00A23AEB">
          <w:rPr>
            <w:webHidden/>
          </w:rPr>
          <w:fldChar w:fldCharType="begin"/>
        </w:r>
        <w:r w:rsidR="00A23AEB">
          <w:rPr>
            <w:webHidden/>
          </w:rPr>
          <w:instrText xml:space="preserve"> PAGEREF _Toc467765233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7337C69B" w14:textId="7573CA14" w:rsidR="00A23AEB" w:rsidRDefault="009E6ACC">
      <w:pPr>
        <w:pStyle w:val="TOC1"/>
        <w:rPr>
          <w:b w:val="0"/>
          <w:lang w:val="en-CA" w:eastAsia="en-CA"/>
        </w:rPr>
      </w:pPr>
      <w:hyperlink w:anchor="_Toc467765234" w:history="1">
        <w:r w:rsidR="00A23AEB" w:rsidRPr="00803108">
          <w:rPr>
            <w:rStyle w:val="Hyperlink"/>
          </w:rPr>
          <w:t>G.1.3</w:t>
        </w:r>
        <w:r w:rsidR="00A23AEB">
          <w:rPr>
            <w:b w:val="0"/>
            <w:lang w:val="en-CA" w:eastAsia="en-CA"/>
          </w:rPr>
          <w:tab/>
        </w:r>
        <w:r w:rsidR="00A23AEB" w:rsidRPr="00803108">
          <w:rPr>
            <w:rStyle w:val="Hyperlink"/>
          </w:rPr>
          <w:t>Version number</w:t>
        </w:r>
        <w:r w:rsidR="00A23AEB">
          <w:rPr>
            <w:webHidden/>
          </w:rPr>
          <w:tab/>
        </w:r>
        <w:r w:rsidR="00A23AEB">
          <w:rPr>
            <w:webHidden/>
          </w:rPr>
          <w:fldChar w:fldCharType="begin"/>
        </w:r>
        <w:r w:rsidR="00A23AEB">
          <w:rPr>
            <w:webHidden/>
          </w:rPr>
          <w:instrText xml:space="preserve"> PAGEREF _Toc467765234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3DCB0C90" w14:textId="761C4AFD" w:rsidR="00A23AEB" w:rsidRDefault="009E6ACC">
      <w:pPr>
        <w:pStyle w:val="TOC1"/>
        <w:rPr>
          <w:b w:val="0"/>
          <w:lang w:val="en-CA" w:eastAsia="en-CA"/>
        </w:rPr>
      </w:pPr>
      <w:hyperlink w:anchor="_Toc467765235" w:history="1">
        <w:r w:rsidR="00A23AEB" w:rsidRPr="00803108">
          <w:rPr>
            <w:rStyle w:val="Hyperlink"/>
          </w:rPr>
          <w:t>G.1.4</w:t>
        </w:r>
        <w:r w:rsidR="00A23AEB">
          <w:rPr>
            <w:b w:val="0"/>
            <w:lang w:val="en-CA" w:eastAsia="en-CA"/>
          </w:rPr>
          <w:tab/>
        </w:r>
        <w:r w:rsidR="00A23AEB" w:rsidRPr="00803108">
          <w:rPr>
            <w:rStyle w:val="Hyperlink"/>
          </w:rPr>
          <w:t>Version Date</w:t>
        </w:r>
        <w:r w:rsidR="00A23AEB">
          <w:rPr>
            <w:webHidden/>
          </w:rPr>
          <w:tab/>
        </w:r>
        <w:r w:rsidR="00A23AEB">
          <w:rPr>
            <w:webHidden/>
          </w:rPr>
          <w:fldChar w:fldCharType="begin"/>
        </w:r>
        <w:r w:rsidR="00A23AEB">
          <w:rPr>
            <w:webHidden/>
          </w:rPr>
          <w:instrText xml:space="preserve"> PAGEREF _Toc467765235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31ADCBA7" w14:textId="3675B124" w:rsidR="00A23AEB" w:rsidRDefault="009E6ACC">
      <w:pPr>
        <w:pStyle w:val="TOC1"/>
        <w:rPr>
          <w:b w:val="0"/>
          <w:lang w:val="en-CA" w:eastAsia="en-CA"/>
        </w:rPr>
      </w:pPr>
      <w:hyperlink w:anchor="_Toc467765236" w:history="1">
        <w:r w:rsidR="00A23AEB" w:rsidRPr="00803108">
          <w:rPr>
            <w:rStyle w:val="Hyperlink"/>
          </w:rPr>
          <w:t>G.1.5</w:t>
        </w:r>
        <w:r w:rsidR="00A23AEB">
          <w:rPr>
            <w:b w:val="0"/>
            <w:lang w:val="en-CA" w:eastAsia="en-CA"/>
          </w:rPr>
          <w:tab/>
        </w:r>
        <w:r w:rsidR="00A23AEB" w:rsidRPr="00803108">
          <w:rPr>
            <w:rStyle w:val="Hyperlink"/>
          </w:rPr>
          <w:t>Producer</w:t>
        </w:r>
        <w:r w:rsidR="00A23AEB">
          <w:rPr>
            <w:webHidden/>
          </w:rPr>
          <w:tab/>
        </w:r>
        <w:r w:rsidR="00A23AEB">
          <w:rPr>
            <w:webHidden/>
          </w:rPr>
          <w:fldChar w:fldCharType="begin"/>
        </w:r>
        <w:r w:rsidR="00A23AEB">
          <w:rPr>
            <w:webHidden/>
          </w:rPr>
          <w:instrText xml:space="preserve"> PAGEREF _Toc467765236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736A8940" w14:textId="5C1974D6" w:rsidR="00A23AEB" w:rsidRDefault="009E6ACC">
      <w:pPr>
        <w:pStyle w:val="TOC1"/>
        <w:rPr>
          <w:b w:val="0"/>
          <w:lang w:val="en-CA" w:eastAsia="en-CA"/>
        </w:rPr>
      </w:pPr>
      <w:hyperlink w:anchor="_Toc467765237" w:history="1">
        <w:r w:rsidR="00A23AEB" w:rsidRPr="00803108">
          <w:rPr>
            <w:rStyle w:val="Hyperlink"/>
          </w:rPr>
          <w:t>G.1.6</w:t>
        </w:r>
        <w:r w:rsidR="00A23AEB">
          <w:rPr>
            <w:b w:val="0"/>
            <w:lang w:val="en-CA" w:eastAsia="en-CA"/>
          </w:rPr>
          <w:tab/>
        </w:r>
        <w:r w:rsidR="00A23AEB" w:rsidRPr="00803108">
          <w:rPr>
            <w:rStyle w:val="Hyperlink"/>
          </w:rPr>
          <w:t>Language</w:t>
        </w:r>
        <w:r w:rsidR="00A23AEB">
          <w:rPr>
            <w:webHidden/>
          </w:rPr>
          <w:tab/>
        </w:r>
        <w:r w:rsidR="00A23AEB">
          <w:rPr>
            <w:webHidden/>
          </w:rPr>
          <w:fldChar w:fldCharType="begin"/>
        </w:r>
        <w:r w:rsidR="00A23AEB">
          <w:rPr>
            <w:webHidden/>
          </w:rPr>
          <w:instrText xml:space="preserve"> PAGEREF _Toc467765237 \h </w:instrText>
        </w:r>
        <w:r w:rsidR="00A23AEB">
          <w:rPr>
            <w:webHidden/>
          </w:rPr>
        </w:r>
        <w:r w:rsidR="00A23AEB">
          <w:rPr>
            <w:webHidden/>
          </w:rPr>
          <w:fldChar w:fldCharType="separate"/>
        </w:r>
        <w:r w:rsidR="00C036DC">
          <w:rPr>
            <w:rFonts w:hint="eastAsia"/>
            <w:webHidden/>
          </w:rPr>
          <w:t>82</w:t>
        </w:r>
        <w:r w:rsidR="00A23AEB">
          <w:rPr>
            <w:webHidden/>
          </w:rPr>
          <w:fldChar w:fldCharType="end"/>
        </w:r>
      </w:hyperlink>
    </w:p>
    <w:p w14:paraId="5920564F" w14:textId="57A42FE0" w:rsidR="00A23AEB" w:rsidRDefault="009E6ACC">
      <w:pPr>
        <w:pStyle w:val="TOC1"/>
        <w:rPr>
          <w:b w:val="0"/>
          <w:lang w:val="en-CA" w:eastAsia="en-CA"/>
        </w:rPr>
      </w:pPr>
      <w:hyperlink w:anchor="_Toc467765238" w:history="1">
        <w:r w:rsidR="00A23AEB" w:rsidRPr="00803108">
          <w:rPr>
            <w:rStyle w:val="Hyperlink"/>
          </w:rPr>
          <w:t>G.2</w:t>
        </w:r>
        <w:r w:rsidR="00A23AEB">
          <w:rPr>
            <w:b w:val="0"/>
            <w:lang w:val="en-CA" w:eastAsia="en-CA"/>
          </w:rPr>
          <w:tab/>
        </w:r>
        <w:r w:rsidR="00A23AEB" w:rsidRPr="00803108">
          <w:rPr>
            <w:rStyle w:val="Hyperlink"/>
          </w:rPr>
          <w:t>Feature Catalogue Style</w:t>
        </w:r>
        <w:r w:rsidR="00A23AEB">
          <w:rPr>
            <w:webHidden/>
          </w:rPr>
          <w:tab/>
        </w:r>
        <w:r w:rsidR="00A23AEB">
          <w:rPr>
            <w:webHidden/>
          </w:rPr>
          <w:fldChar w:fldCharType="begin"/>
        </w:r>
        <w:r w:rsidR="00A23AEB">
          <w:rPr>
            <w:webHidden/>
          </w:rPr>
          <w:instrText xml:space="preserve"> PAGEREF _Toc467765238 \h </w:instrText>
        </w:r>
        <w:r w:rsidR="00A23AEB">
          <w:rPr>
            <w:webHidden/>
          </w:rPr>
        </w:r>
        <w:r w:rsidR="00A23AEB">
          <w:rPr>
            <w:webHidden/>
          </w:rPr>
          <w:fldChar w:fldCharType="separate"/>
        </w:r>
        <w:r w:rsidR="00C036DC">
          <w:rPr>
            <w:rFonts w:hint="eastAsia"/>
            <w:webHidden/>
          </w:rPr>
          <w:t>83</w:t>
        </w:r>
        <w:r w:rsidR="00A23AEB">
          <w:rPr>
            <w:webHidden/>
          </w:rPr>
          <w:fldChar w:fldCharType="end"/>
        </w:r>
      </w:hyperlink>
    </w:p>
    <w:p w14:paraId="489BEA7E" w14:textId="50CD8110" w:rsidR="00A23AEB" w:rsidRDefault="009E6ACC">
      <w:pPr>
        <w:pStyle w:val="TOC1"/>
        <w:rPr>
          <w:b w:val="0"/>
          <w:lang w:val="en-CA" w:eastAsia="en-CA"/>
        </w:rPr>
      </w:pPr>
      <w:hyperlink w:anchor="_Toc467765239" w:history="1">
        <w:r w:rsidR="00A23AEB" w:rsidRPr="00803108">
          <w:rPr>
            <w:rStyle w:val="Hyperlink"/>
          </w:rPr>
          <w:t>G.2.1</w:t>
        </w:r>
        <w:r w:rsidR="00A23AEB">
          <w:rPr>
            <w:b w:val="0"/>
            <w:lang w:val="en-CA" w:eastAsia="en-CA"/>
          </w:rPr>
          <w:tab/>
        </w:r>
        <w:r w:rsidR="00A23AEB" w:rsidRPr="00803108">
          <w:rPr>
            <w:rStyle w:val="Hyperlink"/>
          </w:rPr>
          <w:t>Format for the Representation of Feature Objects and Information Objects</w:t>
        </w:r>
        <w:r w:rsidR="00A23AEB">
          <w:rPr>
            <w:webHidden/>
          </w:rPr>
          <w:tab/>
        </w:r>
        <w:r w:rsidR="00A23AEB">
          <w:rPr>
            <w:webHidden/>
          </w:rPr>
          <w:fldChar w:fldCharType="begin"/>
        </w:r>
        <w:r w:rsidR="00A23AEB">
          <w:rPr>
            <w:webHidden/>
          </w:rPr>
          <w:instrText xml:space="preserve"> PAGEREF _Toc467765239 \h </w:instrText>
        </w:r>
        <w:r w:rsidR="00A23AEB">
          <w:rPr>
            <w:webHidden/>
          </w:rPr>
        </w:r>
        <w:r w:rsidR="00A23AEB">
          <w:rPr>
            <w:webHidden/>
          </w:rPr>
          <w:fldChar w:fldCharType="separate"/>
        </w:r>
        <w:r w:rsidR="00C036DC">
          <w:rPr>
            <w:rFonts w:hint="eastAsia"/>
            <w:webHidden/>
          </w:rPr>
          <w:t>83</w:t>
        </w:r>
        <w:r w:rsidR="00A23AEB">
          <w:rPr>
            <w:webHidden/>
          </w:rPr>
          <w:fldChar w:fldCharType="end"/>
        </w:r>
      </w:hyperlink>
    </w:p>
    <w:p w14:paraId="207FBCCA" w14:textId="76DD10BC" w:rsidR="00A23AEB" w:rsidRDefault="009E6ACC">
      <w:pPr>
        <w:pStyle w:val="TOC1"/>
        <w:rPr>
          <w:b w:val="0"/>
          <w:lang w:val="en-CA" w:eastAsia="en-CA"/>
        </w:rPr>
      </w:pPr>
      <w:hyperlink w:anchor="_Toc467765240" w:history="1">
        <w:r w:rsidR="00A23AEB" w:rsidRPr="00803108">
          <w:rPr>
            <w:rStyle w:val="Hyperlink"/>
          </w:rPr>
          <w:t>G.2.2</w:t>
        </w:r>
        <w:r w:rsidR="00A23AEB">
          <w:rPr>
            <w:b w:val="0"/>
            <w:lang w:val="en-CA" w:eastAsia="en-CA"/>
          </w:rPr>
          <w:tab/>
        </w:r>
        <w:r w:rsidR="00A23AEB" w:rsidRPr="00803108">
          <w:rPr>
            <w:rStyle w:val="Hyperlink"/>
          </w:rPr>
          <w:t>Format for the Representation of Feature Object Attributes</w:t>
        </w:r>
        <w:r w:rsidR="00A23AEB">
          <w:rPr>
            <w:webHidden/>
          </w:rPr>
          <w:tab/>
        </w:r>
        <w:r w:rsidR="00A23AEB">
          <w:rPr>
            <w:webHidden/>
          </w:rPr>
          <w:fldChar w:fldCharType="begin"/>
        </w:r>
        <w:r w:rsidR="00A23AEB">
          <w:rPr>
            <w:webHidden/>
          </w:rPr>
          <w:instrText xml:space="preserve"> PAGEREF _Toc467765240 \h </w:instrText>
        </w:r>
        <w:r w:rsidR="00A23AEB">
          <w:rPr>
            <w:webHidden/>
          </w:rPr>
        </w:r>
        <w:r w:rsidR="00A23AEB">
          <w:rPr>
            <w:webHidden/>
          </w:rPr>
          <w:fldChar w:fldCharType="separate"/>
        </w:r>
        <w:r w:rsidR="00C036DC">
          <w:rPr>
            <w:rFonts w:hint="eastAsia"/>
            <w:webHidden/>
          </w:rPr>
          <w:t>83</w:t>
        </w:r>
        <w:r w:rsidR="00A23AEB">
          <w:rPr>
            <w:webHidden/>
          </w:rPr>
          <w:fldChar w:fldCharType="end"/>
        </w:r>
      </w:hyperlink>
    </w:p>
    <w:p w14:paraId="5F7A6321" w14:textId="19D7F8E8" w:rsidR="00A23AEB" w:rsidRDefault="009E6ACC">
      <w:pPr>
        <w:pStyle w:val="TOC1"/>
        <w:rPr>
          <w:b w:val="0"/>
          <w:lang w:val="en-CA" w:eastAsia="en-CA"/>
        </w:rPr>
      </w:pPr>
      <w:hyperlink w:anchor="_Toc467765241" w:history="1">
        <w:r w:rsidR="00A23AEB" w:rsidRPr="00803108">
          <w:rPr>
            <w:rStyle w:val="Hyperlink"/>
          </w:rPr>
          <w:t>G.3</w:t>
        </w:r>
        <w:r w:rsidR="00A23AEB">
          <w:rPr>
            <w:b w:val="0"/>
            <w:lang w:val="en-CA" w:eastAsia="en-CA"/>
          </w:rPr>
          <w:tab/>
        </w:r>
        <w:r w:rsidR="00A23AEB" w:rsidRPr="00803108">
          <w:rPr>
            <w:rStyle w:val="Hyperlink"/>
          </w:rPr>
          <w:t>Feature Catalogue Entries</w:t>
        </w:r>
        <w:r w:rsidR="00A23AEB">
          <w:rPr>
            <w:webHidden/>
          </w:rPr>
          <w:tab/>
        </w:r>
        <w:r w:rsidR="00A23AEB">
          <w:rPr>
            <w:webHidden/>
          </w:rPr>
          <w:fldChar w:fldCharType="begin"/>
        </w:r>
        <w:r w:rsidR="00A23AEB">
          <w:rPr>
            <w:webHidden/>
          </w:rPr>
          <w:instrText xml:space="preserve"> PAGEREF _Toc467765241 \h </w:instrText>
        </w:r>
        <w:r w:rsidR="00A23AEB">
          <w:rPr>
            <w:webHidden/>
          </w:rPr>
        </w:r>
        <w:r w:rsidR="00A23AEB">
          <w:rPr>
            <w:webHidden/>
          </w:rPr>
          <w:fldChar w:fldCharType="separate"/>
        </w:r>
        <w:r w:rsidR="00C036DC">
          <w:rPr>
            <w:rFonts w:hint="eastAsia"/>
            <w:webHidden/>
          </w:rPr>
          <w:t>84</w:t>
        </w:r>
        <w:r w:rsidR="00A23AEB">
          <w:rPr>
            <w:webHidden/>
          </w:rPr>
          <w:fldChar w:fldCharType="end"/>
        </w:r>
      </w:hyperlink>
    </w:p>
    <w:p w14:paraId="7539C958" w14:textId="0D749275" w:rsidR="00A23AEB" w:rsidRDefault="009E6ACC">
      <w:pPr>
        <w:pStyle w:val="TOC1"/>
        <w:rPr>
          <w:b w:val="0"/>
          <w:lang w:val="en-CA" w:eastAsia="en-CA"/>
        </w:rPr>
      </w:pPr>
      <w:hyperlink w:anchor="_Toc467765242" w:history="1">
        <w:r w:rsidR="00A23AEB" w:rsidRPr="00803108">
          <w:rPr>
            <w:rStyle w:val="Hyperlink"/>
          </w:rPr>
          <w:t>G.3.1</w:t>
        </w:r>
        <w:r w:rsidR="00A23AEB">
          <w:rPr>
            <w:b w:val="0"/>
            <w:lang w:val="en-CA" w:eastAsia="en-CA"/>
          </w:rPr>
          <w:tab/>
        </w:r>
        <w:r w:rsidR="00A23AEB" w:rsidRPr="00803108">
          <w:rPr>
            <w:rStyle w:val="Hyperlink"/>
          </w:rPr>
          <w:t>S-121 Feature Objects</w:t>
        </w:r>
        <w:r w:rsidR="00A23AEB">
          <w:rPr>
            <w:webHidden/>
          </w:rPr>
          <w:tab/>
        </w:r>
        <w:r w:rsidR="00A23AEB">
          <w:rPr>
            <w:webHidden/>
          </w:rPr>
          <w:fldChar w:fldCharType="begin"/>
        </w:r>
        <w:r w:rsidR="00A23AEB">
          <w:rPr>
            <w:webHidden/>
          </w:rPr>
          <w:instrText xml:space="preserve"> PAGEREF _Toc467765242 \h </w:instrText>
        </w:r>
        <w:r w:rsidR="00A23AEB">
          <w:rPr>
            <w:webHidden/>
          </w:rPr>
        </w:r>
        <w:r w:rsidR="00A23AEB">
          <w:rPr>
            <w:webHidden/>
          </w:rPr>
          <w:fldChar w:fldCharType="separate"/>
        </w:r>
        <w:r w:rsidR="00C036DC">
          <w:rPr>
            <w:rFonts w:hint="eastAsia"/>
            <w:webHidden/>
          </w:rPr>
          <w:t>84</w:t>
        </w:r>
        <w:r w:rsidR="00A23AEB">
          <w:rPr>
            <w:webHidden/>
          </w:rPr>
          <w:fldChar w:fldCharType="end"/>
        </w:r>
      </w:hyperlink>
    </w:p>
    <w:p w14:paraId="44EE2570" w14:textId="4C23527E" w:rsidR="00A23AEB" w:rsidRDefault="009E6ACC">
      <w:pPr>
        <w:pStyle w:val="TOC1"/>
        <w:rPr>
          <w:b w:val="0"/>
          <w:lang w:val="en-CA" w:eastAsia="en-CA"/>
        </w:rPr>
      </w:pPr>
      <w:hyperlink w:anchor="_Toc467765243" w:history="1">
        <w:r w:rsidR="00A23AEB" w:rsidRPr="00803108">
          <w:rPr>
            <w:rStyle w:val="Hyperlink"/>
          </w:rPr>
          <w:t>G.3.2</w:t>
        </w:r>
        <w:r w:rsidR="00A23AEB">
          <w:rPr>
            <w:b w:val="0"/>
            <w:lang w:val="en-CA" w:eastAsia="en-CA"/>
          </w:rPr>
          <w:tab/>
        </w:r>
        <w:r w:rsidR="00A23AEB" w:rsidRPr="00803108">
          <w:rPr>
            <w:rStyle w:val="Hyperlink"/>
          </w:rPr>
          <w:t>S-121 Information Objects</w:t>
        </w:r>
        <w:r w:rsidR="00A23AEB">
          <w:rPr>
            <w:webHidden/>
          </w:rPr>
          <w:tab/>
        </w:r>
        <w:r w:rsidR="00A23AEB">
          <w:rPr>
            <w:webHidden/>
          </w:rPr>
          <w:fldChar w:fldCharType="begin"/>
        </w:r>
        <w:r w:rsidR="00A23AEB">
          <w:rPr>
            <w:webHidden/>
          </w:rPr>
          <w:instrText xml:space="preserve"> PAGEREF _Toc467765243 \h </w:instrText>
        </w:r>
        <w:r w:rsidR="00A23AEB">
          <w:rPr>
            <w:webHidden/>
          </w:rPr>
        </w:r>
        <w:r w:rsidR="00A23AEB">
          <w:rPr>
            <w:webHidden/>
          </w:rPr>
          <w:fldChar w:fldCharType="separate"/>
        </w:r>
        <w:r w:rsidR="00C036DC">
          <w:rPr>
            <w:rFonts w:hint="eastAsia"/>
            <w:webHidden/>
          </w:rPr>
          <w:t>94</w:t>
        </w:r>
        <w:r w:rsidR="00A23AEB">
          <w:rPr>
            <w:webHidden/>
          </w:rPr>
          <w:fldChar w:fldCharType="end"/>
        </w:r>
      </w:hyperlink>
    </w:p>
    <w:p w14:paraId="7F1F05E3" w14:textId="02208A43" w:rsidR="00A23AEB" w:rsidRDefault="009E6ACC">
      <w:pPr>
        <w:pStyle w:val="TOC1"/>
        <w:rPr>
          <w:b w:val="0"/>
          <w:lang w:val="en-CA" w:eastAsia="en-CA"/>
        </w:rPr>
      </w:pPr>
      <w:hyperlink w:anchor="_Toc467765244" w:history="1">
        <w:r w:rsidR="00A23AEB" w:rsidRPr="00803108">
          <w:rPr>
            <w:rStyle w:val="Hyperlink"/>
          </w:rPr>
          <w:t>G.3.3</w:t>
        </w:r>
        <w:r w:rsidR="00A23AEB">
          <w:rPr>
            <w:b w:val="0"/>
            <w:lang w:val="en-CA" w:eastAsia="en-CA"/>
          </w:rPr>
          <w:tab/>
        </w:r>
        <w:r w:rsidR="00A23AEB" w:rsidRPr="00803108">
          <w:rPr>
            <w:rStyle w:val="Hyperlink"/>
          </w:rPr>
          <w:t>S-121 Feature Attributes</w:t>
        </w:r>
        <w:r w:rsidR="00A23AEB">
          <w:rPr>
            <w:webHidden/>
          </w:rPr>
          <w:tab/>
        </w:r>
        <w:r w:rsidR="00A23AEB">
          <w:rPr>
            <w:webHidden/>
          </w:rPr>
          <w:fldChar w:fldCharType="begin"/>
        </w:r>
        <w:r w:rsidR="00A23AEB">
          <w:rPr>
            <w:webHidden/>
          </w:rPr>
          <w:instrText xml:space="preserve"> PAGEREF _Toc467765244 \h </w:instrText>
        </w:r>
        <w:r w:rsidR="00A23AEB">
          <w:rPr>
            <w:webHidden/>
          </w:rPr>
        </w:r>
        <w:r w:rsidR="00A23AEB">
          <w:rPr>
            <w:webHidden/>
          </w:rPr>
          <w:fldChar w:fldCharType="separate"/>
        </w:r>
        <w:r w:rsidR="00C036DC">
          <w:rPr>
            <w:rFonts w:hint="eastAsia"/>
            <w:webHidden/>
          </w:rPr>
          <w:t>96</w:t>
        </w:r>
        <w:r w:rsidR="00A23AEB">
          <w:rPr>
            <w:webHidden/>
          </w:rPr>
          <w:fldChar w:fldCharType="end"/>
        </w:r>
      </w:hyperlink>
    </w:p>
    <w:p w14:paraId="6431CB40" w14:textId="3564E1B1" w:rsidR="00A23AEB" w:rsidRDefault="009E6ACC">
      <w:pPr>
        <w:pStyle w:val="TOC1"/>
        <w:rPr>
          <w:b w:val="0"/>
          <w:lang w:val="en-CA" w:eastAsia="en-CA"/>
        </w:rPr>
      </w:pPr>
      <w:hyperlink w:anchor="_Toc467765245" w:history="1">
        <w:r w:rsidR="00A23AEB" w:rsidRPr="00803108">
          <w:rPr>
            <w:rStyle w:val="Hyperlink"/>
          </w:rPr>
          <w:t>G.3.4</w:t>
        </w:r>
        <w:r w:rsidR="00A23AEB">
          <w:rPr>
            <w:b w:val="0"/>
            <w:lang w:val="en-CA" w:eastAsia="en-CA"/>
          </w:rPr>
          <w:tab/>
        </w:r>
        <w:r w:rsidR="00A23AEB" w:rsidRPr="00803108">
          <w:rPr>
            <w:rStyle w:val="Hyperlink"/>
          </w:rPr>
          <w:t>S-121 Information Object Attributes</w:t>
        </w:r>
        <w:r w:rsidR="00A23AEB">
          <w:rPr>
            <w:webHidden/>
          </w:rPr>
          <w:tab/>
        </w:r>
        <w:r w:rsidR="00A23AEB">
          <w:rPr>
            <w:webHidden/>
          </w:rPr>
          <w:fldChar w:fldCharType="begin"/>
        </w:r>
        <w:r w:rsidR="00A23AEB">
          <w:rPr>
            <w:webHidden/>
          </w:rPr>
          <w:instrText xml:space="preserve"> PAGEREF _Toc467765245 \h </w:instrText>
        </w:r>
        <w:r w:rsidR="00A23AEB">
          <w:rPr>
            <w:webHidden/>
          </w:rPr>
        </w:r>
        <w:r w:rsidR="00A23AEB">
          <w:rPr>
            <w:webHidden/>
          </w:rPr>
          <w:fldChar w:fldCharType="separate"/>
        </w:r>
        <w:r w:rsidR="00C036DC">
          <w:rPr>
            <w:rFonts w:hint="eastAsia"/>
            <w:webHidden/>
          </w:rPr>
          <w:t>99</w:t>
        </w:r>
        <w:r w:rsidR="00A23AEB">
          <w:rPr>
            <w:webHidden/>
          </w:rPr>
          <w:fldChar w:fldCharType="end"/>
        </w:r>
      </w:hyperlink>
    </w:p>
    <w:p w14:paraId="654F44C4" w14:textId="7A33035D" w:rsidR="00A23AEB" w:rsidRDefault="009E6ACC">
      <w:pPr>
        <w:pStyle w:val="TOC1"/>
        <w:rPr>
          <w:b w:val="0"/>
          <w:lang w:val="en-CA" w:eastAsia="en-CA"/>
        </w:rPr>
      </w:pPr>
      <w:hyperlink w:anchor="_Toc467765246" w:history="1">
        <w:r w:rsidR="00A23AEB" w:rsidRPr="00803108">
          <w:rPr>
            <w:rStyle w:val="Hyperlink"/>
          </w:rPr>
          <w:t>G.3.5</w:t>
        </w:r>
        <w:r w:rsidR="00A23AEB">
          <w:rPr>
            <w:b w:val="0"/>
            <w:lang w:val="en-CA" w:eastAsia="en-CA"/>
          </w:rPr>
          <w:tab/>
        </w:r>
        <w:r w:rsidR="00A23AEB" w:rsidRPr="00803108">
          <w:rPr>
            <w:rStyle w:val="Hyperlink"/>
          </w:rPr>
          <w:t>S-121 Listed Values</w:t>
        </w:r>
        <w:r w:rsidR="00A23AEB">
          <w:rPr>
            <w:webHidden/>
          </w:rPr>
          <w:tab/>
        </w:r>
        <w:r w:rsidR="00A23AEB">
          <w:rPr>
            <w:webHidden/>
          </w:rPr>
          <w:fldChar w:fldCharType="begin"/>
        </w:r>
        <w:r w:rsidR="00A23AEB">
          <w:rPr>
            <w:webHidden/>
          </w:rPr>
          <w:instrText xml:space="preserve"> PAGEREF _Toc467765246 \h </w:instrText>
        </w:r>
        <w:r w:rsidR="00A23AEB">
          <w:rPr>
            <w:webHidden/>
          </w:rPr>
        </w:r>
        <w:r w:rsidR="00A23AEB">
          <w:rPr>
            <w:webHidden/>
          </w:rPr>
          <w:fldChar w:fldCharType="separate"/>
        </w:r>
        <w:r w:rsidR="00C036DC">
          <w:rPr>
            <w:rFonts w:hint="eastAsia"/>
            <w:webHidden/>
          </w:rPr>
          <w:t>100</w:t>
        </w:r>
        <w:r w:rsidR="00A23AEB">
          <w:rPr>
            <w:webHidden/>
          </w:rPr>
          <w:fldChar w:fldCharType="end"/>
        </w:r>
      </w:hyperlink>
    </w:p>
    <w:p w14:paraId="2D0E1056" w14:textId="1215033F" w:rsidR="00A23AEB" w:rsidRDefault="009E6ACC">
      <w:pPr>
        <w:pStyle w:val="TOC1"/>
        <w:rPr>
          <w:b w:val="0"/>
          <w:lang w:val="en-CA" w:eastAsia="en-CA"/>
        </w:rPr>
      </w:pPr>
      <w:hyperlink w:anchor="_Toc467765247" w:history="1">
        <w:r w:rsidR="00A23AEB" w:rsidRPr="00803108">
          <w:rPr>
            <w:rStyle w:val="Hyperlink"/>
          </w:rPr>
          <w:t>Appendix  H.</w:t>
        </w:r>
        <w:r w:rsidR="00A23AEB">
          <w:rPr>
            <w:b w:val="0"/>
            <w:lang w:val="en-CA" w:eastAsia="en-CA"/>
          </w:rPr>
          <w:tab/>
        </w:r>
        <w:r w:rsidR="00A23AEB" w:rsidRPr="00803108">
          <w:rPr>
            <w:rStyle w:val="Hyperlink"/>
          </w:rPr>
          <w:t>Encoding</w:t>
        </w:r>
        <w:r w:rsidR="00A23AEB">
          <w:rPr>
            <w:webHidden/>
          </w:rPr>
          <w:tab/>
        </w:r>
        <w:r w:rsidR="00A23AEB">
          <w:rPr>
            <w:webHidden/>
          </w:rPr>
          <w:fldChar w:fldCharType="begin"/>
        </w:r>
        <w:r w:rsidR="00A23AEB">
          <w:rPr>
            <w:webHidden/>
          </w:rPr>
          <w:instrText xml:space="preserve"> PAGEREF _Toc467765247 \h </w:instrText>
        </w:r>
        <w:r w:rsidR="00A23AEB">
          <w:rPr>
            <w:webHidden/>
          </w:rPr>
        </w:r>
        <w:r w:rsidR="00A23AEB">
          <w:rPr>
            <w:webHidden/>
          </w:rPr>
          <w:fldChar w:fldCharType="separate"/>
        </w:r>
        <w:r w:rsidR="00C036DC">
          <w:rPr>
            <w:rFonts w:hint="eastAsia"/>
            <w:webHidden/>
          </w:rPr>
          <w:t>111</w:t>
        </w:r>
        <w:r w:rsidR="00A23AEB">
          <w:rPr>
            <w:webHidden/>
          </w:rPr>
          <w:fldChar w:fldCharType="end"/>
        </w:r>
      </w:hyperlink>
    </w:p>
    <w:p w14:paraId="0F9573C2" w14:textId="4B2A301F" w:rsidR="00A23AEB" w:rsidRDefault="009E6ACC">
      <w:pPr>
        <w:pStyle w:val="TOC1"/>
        <w:rPr>
          <w:b w:val="0"/>
          <w:lang w:val="en-CA" w:eastAsia="en-CA"/>
        </w:rPr>
      </w:pPr>
      <w:hyperlink w:anchor="_Toc467765248" w:history="1">
        <w:r w:rsidR="00A23AEB" w:rsidRPr="00803108">
          <w:rPr>
            <w:rStyle w:val="Hyperlink"/>
          </w:rPr>
          <w:t>H.1</w:t>
        </w:r>
        <w:r w:rsidR="00A23AEB">
          <w:rPr>
            <w:b w:val="0"/>
            <w:lang w:val="en-CA" w:eastAsia="en-CA"/>
          </w:rPr>
          <w:tab/>
        </w:r>
        <w:r w:rsidR="00A23AEB" w:rsidRPr="00803108">
          <w:rPr>
            <w:rStyle w:val="Hyperlink"/>
          </w:rPr>
          <w:t>Introduction</w:t>
        </w:r>
        <w:r w:rsidR="00A23AEB">
          <w:rPr>
            <w:webHidden/>
          </w:rPr>
          <w:tab/>
        </w:r>
        <w:r w:rsidR="00A23AEB">
          <w:rPr>
            <w:webHidden/>
          </w:rPr>
          <w:fldChar w:fldCharType="begin"/>
        </w:r>
        <w:r w:rsidR="00A23AEB">
          <w:rPr>
            <w:webHidden/>
          </w:rPr>
          <w:instrText xml:space="preserve"> PAGEREF _Toc467765248 \h </w:instrText>
        </w:r>
        <w:r w:rsidR="00A23AEB">
          <w:rPr>
            <w:webHidden/>
          </w:rPr>
        </w:r>
        <w:r w:rsidR="00A23AEB">
          <w:rPr>
            <w:webHidden/>
          </w:rPr>
          <w:fldChar w:fldCharType="separate"/>
        </w:r>
        <w:r w:rsidR="00C036DC">
          <w:rPr>
            <w:rFonts w:hint="eastAsia"/>
            <w:webHidden/>
          </w:rPr>
          <w:t>111</w:t>
        </w:r>
        <w:r w:rsidR="00A23AEB">
          <w:rPr>
            <w:webHidden/>
          </w:rPr>
          <w:fldChar w:fldCharType="end"/>
        </w:r>
      </w:hyperlink>
    </w:p>
    <w:p w14:paraId="73869C03" w14:textId="2C8503DB" w:rsidR="00A23AEB" w:rsidRDefault="009E6ACC">
      <w:pPr>
        <w:pStyle w:val="TOC1"/>
        <w:rPr>
          <w:b w:val="0"/>
          <w:lang w:val="en-CA" w:eastAsia="en-CA"/>
        </w:rPr>
      </w:pPr>
      <w:hyperlink w:anchor="_Toc467765249" w:history="1">
        <w:r w:rsidR="00A23AEB" w:rsidRPr="00803108">
          <w:rPr>
            <w:rStyle w:val="Hyperlink"/>
          </w:rPr>
          <w:t>H.2</w:t>
        </w:r>
        <w:r w:rsidR="00A23AEB">
          <w:rPr>
            <w:b w:val="0"/>
            <w:lang w:val="en-CA" w:eastAsia="en-CA"/>
          </w:rPr>
          <w:tab/>
        </w:r>
        <w:r w:rsidR="00A23AEB" w:rsidRPr="00803108">
          <w:rPr>
            <w:rStyle w:val="Hyperlink"/>
          </w:rPr>
          <w:t>Explicit Text Format</w:t>
        </w:r>
        <w:r w:rsidR="00A23AEB">
          <w:rPr>
            <w:webHidden/>
          </w:rPr>
          <w:tab/>
        </w:r>
        <w:r w:rsidR="00A23AEB">
          <w:rPr>
            <w:webHidden/>
          </w:rPr>
          <w:fldChar w:fldCharType="begin"/>
        </w:r>
        <w:r w:rsidR="00A23AEB">
          <w:rPr>
            <w:webHidden/>
          </w:rPr>
          <w:instrText xml:space="preserve"> PAGEREF _Toc467765249 \h </w:instrText>
        </w:r>
        <w:r w:rsidR="00A23AEB">
          <w:rPr>
            <w:webHidden/>
          </w:rPr>
        </w:r>
        <w:r w:rsidR="00A23AEB">
          <w:rPr>
            <w:webHidden/>
          </w:rPr>
          <w:fldChar w:fldCharType="separate"/>
        </w:r>
        <w:r w:rsidR="00C036DC">
          <w:rPr>
            <w:rFonts w:hint="eastAsia"/>
            <w:webHidden/>
          </w:rPr>
          <w:t>112</w:t>
        </w:r>
        <w:r w:rsidR="00A23AEB">
          <w:rPr>
            <w:webHidden/>
          </w:rPr>
          <w:fldChar w:fldCharType="end"/>
        </w:r>
      </w:hyperlink>
    </w:p>
    <w:p w14:paraId="0E1C0452" w14:textId="05F1C64C" w:rsidR="00A23AEB" w:rsidRDefault="009E6ACC">
      <w:pPr>
        <w:pStyle w:val="TOC1"/>
        <w:rPr>
          <w:b w:val="0"/>
          <w:lang w:val="en-CA" w:eastAsia="en-CA"/>
        </w:rPr>
      </w:pPr>
      <w:hyperlink w:anchor="_Toc467765250" w:history="1">
        <w:r w:rsidR="00A23AEB" w:rsidRPr="00803108">
          <w:rPr>
            <w:rStyle w:val="Hyperlink"/>
          </w:rPr>
          <w:t>H.2.1</w:t>
        </w:r>
        <w:r w:rsidR="00A23AEB">
          <w:rPr>
            <w:b w:val="0"/>
            <w:lang w:val="en-CA" w:eastAsia="en-CA"/>
          </w:rPr>
          <w:tab/>
        </w:r>
        <w:r w:rsidR="00A23AEB" w:rsidRPr="00803108">
          <w:rPr>
            <w:rStyle w:val="Hyperlink"/>
          </w:rPr>
          <w:t>Record structure</w:t>
        </w:r>
        <w:r w:rsidR="00A23AEB">
          <w:rPr>
            <w:webHidden/>
          </w:rPr>
          <w:tab/>
        </w:r>
        <w:r w:rsidR="00A23AEB">
          <w:rPr>
            <w:webHidden/>
          </w:rPr>
          <w:fldChar w:fldCharType="begin"/>
        </w:r>
        <w:r w:rsidR="00A23AEB">
          <w:rPr>
            <w:webHidden/>
          </w:rPr>
          <w:instrText xml:space="preserve"> PAGEREF _Toc467765250 \h </w:instrText>
        </w:r>
        <w:r w:rsidR="00A23AEB">
          <w:rPr>
            <w:webHidden/>
          </w:rPr>
        </w:r>
        <w:r w:rsidR="00A23AEB">
          <w:rPr>
            <w:webHidden/>
          </w:rPr>
          <w:fldChar w:fldCharType="separate"/>
        </w:r>
        <w:r w:rsidR="00C036DC">
          <w:rPr>
            <w:rFonts w:hint="eastAsia"/>
            <w:webHidden/>
          </w:rPr>
          <w:t>112</w:t>
        </w:r>
        <w:r w:rsidR="00A23AEB">
          <w:rPr>
            <w:webHidden/>
          </w:rPr>
          <w:fldChar w:fldCharType="end"/>
        </w:r>
      </w:hyperlink>
    </w:p>
    <w:p w14:paraId="63DE808C" w14:textId="27510E01" w:rsidR="00A23AEB" w:rsidRDefault="009E6ACC">
      <w:pPr>
        <w:pStyle w:val="TOC1"/>
        <w:rPr>
          <w:b w:val="0"/>
          <w:lang w:val="en-CA" w:eastAsia="en-CA"/>
        </w:rPr>
      </w:pPr>
      <w:hyperlink w:anchor="_Toc467765251" w:history="1">
        <w:r w:rsidR="00A23AEB" w:rsidRPr="00803108">
          <w:rPr>
            <w:rStyle w:val="Hyperlink"/>
          </w:rPr>
          <w:t>H.2.1.1</w:t>
        </w:r>
        <w:r w:rsidR="00A23AEB">
          <w:rPr>
            <w:b w:val="0"/>
            <w:lang w:val="en-CA" w:eastAsia="en-CA"/>
          </w:rPr>
          <w:tab/>
        </w:r>
        <w:r w:rsidR="00A23AEB" w:rsidRPr="00803108">
          <w:rPr>
            <w:rStyle w:val="Hyperlink"/>
          </w:rPr>
          <w:t>Delimiters</w:t>
        </w:r>
        <w:r w:rsidR="00A23AEB">
          <w:rPr>
            <w:webHidden/>
          </w:rPr>
          <w:tab/>
        </w:r>
        <w:r w:rsidR="00A23AEB">
          <w:rPr>
            <w:webHidden/>
          </w:rPr>
          <w:fldChar w:fldCharType="begin"/>
        </w:r>
        <w:r w:rsidR="00A23AEB">
          <w:rPr>
            <w:webHidden/>
          </w:rPr>
          <w:instrText xml:space="preserve"> PAGEREF _Toc467765251 \h </w:instrText>
        </w:r>
        <w:r w:rsidR="00A23AEB">
          <w:rPr>
            <w:webHidden/>
          </w:rPr>
        </w:r>
        <w:r w:rsidR="00A23AEB">
          <w:rPr>
            <w:webHidden/>
          </w:rPr>
          <w:fldChar w:fldCharType="separate"/>
        </w:r>
        <w:r w:rsidR="00C036DC">
          <w:rPr>
            <w:rFonts w:hint="eastAsia"/>
            <w:webHidden/>
          </w:rPr>
          <w:t>113</w:t>
        </w:r>
        <w:r w:rsidR="00A23AEB">
          <w:rPr>
            <w:webHidden/>
          </w:rPr>
          <w:fldChar w:fldCharType="end"/>
        </w:r>
      </w:hyperlink>
    </w:p>
    <w:p w14:paraId="69F674FE" w14:textId="6B92FF46" w:rsidR="00A23AEB" w:rsidRDefault="009E6ACC">
      <w:pPr>
        <w:pStyle w:val="TOC1"/>
        <w:rPr>
          <w:b w:val="0"/>
          <w:lang w:val="en-CA" w:eastAsia="en-CA"/>
        </w:rPr>
      </w:pPr>
      <w:hyperlink w:anchor="_Toc467765252" w:history="1">
        <w:r w:rsidR="00A23AEB" w:rsidRPr="00803108">
          <w:rPr>
            <w:rStyle w:val="Hyperlink"/>
          </w:rPr>
          <w:t>H.2.1.2</w:t>
        </w:r>
        <w:r w:rsidR="00A23AEB">
          <w:rPr>
            <w:b w:val="0"/>
            <w:lang w:val="en-CA" w:eastAsia="en-CA"/>
          </w:rPr>
          <w:tab/>
        </w:r>
        <w:r w:rsidR="00A23AEB" w:rsidRPr="00803108">
          <w:rPr>
            <w:rStyle w:val="Hyperlink"/>
          </w:rPr>
          <w:t>Encoded Records</w:t>
        </w:r>
        <w:r w:rsidR="00A23AEB">
          <w:rPr>
            <w:webHidden/>
          </w:rPr>
          <w:tab/>
        </w:r>
        <w:r w:rsidR="00A23AEB">
          <w:rPr>
            <w:webHidden/>
          </w:rPr>
          <w:fldChar w:fldCharType="begin"/>
        </w:r>
        <w:r w:rsidR="00A23AEB">
          <w:rPr>
            <w:webHidden/>
          </w:rPr>
          <w:instrText xml:space="preserve"> PAGEREF _Toc467765252 \h </w:instrText>
        </w:r>
        <w:r w:rsidR="00A23AEB">
          <w:rPr>
            <w:webHidden/>
          </w:rPr>
        </w:r>
        <w:r w:rsidR="00A23AEB">
          <w:rPr>
            <w:webHidden/>
          </w:rPr>
          <w:fldChar w:fldCharType="separate"/>
        </w:r>
        <w:r w:rsidR="00C036DC">
          <w:rPr>
            <w:rFonts w:hint="eastAsia"/>
            <w:webHidden/>
          </w:rPr>
          <w:t>114</w:t>
        </w:r>
        <w:r w:rsidR="00A23AEB">
          <w:rPr>
            <w:webHidden/>
          </w:rPr>
          <w:fldChar w:fldCharType="end"/>
        </w:r>
      </w:hyperlink>
    </w:p>
    <w:p w14:paraId="2EF310F6" w14:textId="01580224" w:rsidR="00A23AEB" w:rsidRDefault="009E6ACC">
      <w:pPr>
        <w:pStyle w:val="TOC1"/>
        <w:rPr>
          <w:b w:val="0"/>
          <w:lang w:val="en-CA" w:eastAsia="en-CA"/>
        </w:rPr>
      </w:pPr>
      <w:hyperlink w:anchor="_Toc467765253" w:history="1">
        <w:r w:rsidR="00A23AEB" w:rsidRPr="00803108">
          <w:rPr>
            <w:rStyle w:val="Hyperlink"/>
          </w:rPr>
          <w:t>H.2.1.2.1</w:t>
        </w:r>
        <w:r w:rsidR="00A23AEB">
          <w:rPr>
            <w:b w:val="0"/>
            <w:lang w:val="en-CA" w:eastAsia="en-CA"/>
          </w:rPr>
          <w:tab/>
        </w:r>
        <w:r w:rsidR="00A23AEB" w:rsidRPr="00803108">
          <w:rPr>
            <w:rStyle w:val="Hyperlink"/>
          </w:rPr>
          <w:t>Feature Type Record</w:t>
        </w:r>
        <w:r w:rsidR="00A23AEB">
          <w:rPr>
            <w:webHidden/>
          </w:rPr>
          <w:tab/>
        </w:r>
        <w:r w:rsidR="00A23AEB">
          <w:rPr>
            <w:webHidden/>
          </w:rPr>
          <w:fldChar w:fldCharType="begin"/>
        </w:r>
        <w:r w:rsidR="00A23AEB">
          <w:rPr>
            <w:webHidden/>
          </w:rPr>
          <w:instrText xml:space="preserve"> PAGEREF _Toc467765253 \h </w:instrText>
        </w:r>
        <w:r w:rsidR="00A23AEB">
          <w:rPr>
            <w:webHidden/>
          </w:rPr>
        </w:r>
        <w:r w:rsidR="00A23AEB">
          <w:rPr>
            <w:webHidden/>
          </w:rPr>
          <w:fldChar w:fldCharType="separate"/>
        </w:r>
        <w:r w:rsidR="00C036DC">
          <w:rPr>
            <w:rFonts w:hint="eastAsia"/>
            <w:webHidden/>
          </w:rPr>
          <w:t>114</w:t>
        </w:r>
        <w:r w:rsidR="00A23AEB">
          <w:rPr>
            <w:webHidden/>
          </w:rPr>
          <w:fldChar w:fldCharType="end"/>
        </w:r>
      </w:hyperlink>
    </w:p>
    <w:p w14:paraId="3DDE7B4B" w14:textId="2856CD29" w:rsidR="00A23AEB" w:rsidRDefault="009E6ACC">
      <w:pPr>
        <w:pStyle w:val="TOC1"/>
        <w:rPr>
          <w:b w:val="0"/>
          <w:lang w:val="en-CA" w:eastAsia="en-CA"/>
        </w:rPr>
      </w:pPr>
      <w:hyperlink w:anchor="_Toc467765254" w:history="1">
        <w:r w:rsidR="00A23AEB" w:rsidRPr="00803108">
          <w:rPr>
            <w:rStyle w:val="Hyperlink"/>
          </w:rPr>
          <w:t>H.2.1.2.2</w:t>
        </w:r>
        <w:r w:rsidR="00A23AEB">
          <w:rPr>
            <w:b w:val="0"/>
            <w:lang w:val="en-CA" w:eastAsia="en-CA"/>
          </w:rPr>
          <w:tab/>
        </w:r>
        <w:r w:rsidR="00A23AEB" w:rsidRPr="00803108">
          <w:rPr>
            <w:rStyle w:val="Hyperlink"/>
          </w:rPr>
          <w:t>Information Object Record</w:t>
        </w:r>
        <w:r w:rsidR="00A23AEB">
          <w:rPr>
            <w:webHidden/>
          </w:rPr>
          <w:tab/>
        </w:r>
        <w:r w:rsidR="00A23AEB">
          <w:rPr>
            <w:webHidden/>
          </w:rPr>
          <w:fldChar w:fldCharType="begin"/>
        </w:r>
        <w:r w:rsidR="00A23AEB">
          <w:rPr>
            <w:webHidden/>
          </w:rPr>
          <w:instrText xml:space="preserve"> PAGEREF _Toc467765254 \h </w:instrText>
        </w:r>
        <w:r w:rsidR="00A23AEB">
          <w:rPr>
            <w:webHidden/>
          </w:rPr>
        </w:r>
        <w:r w:rsidR="00A23AEB">
          <w:rPr>
            <w:webHidden/>
          </w:rPr>
          <w:fldChar w:fldCharType="separate"/>
        </w:r>
        <w:r w:rsidR="00C036DC">
          <w:rPr>
            <w:rFonts w:hint="eastAsia"/>
            <w:webHidden/>
          </w:rPr>
          <w:t>115</w:t>
        </w:r>
        <w:r w:rsidR="00A23AEB">
          <w:rPr>
            <w:webHidden/>
          </w:rPr>
          <w:fldChar w:fldCharType="end"/>
        </w:r>
      </w:hyperlink>
    </w:p>
    <w:p w14:paraId="1B2CC27E" w14:textId="25096C93" w:rsidR="00A23AEB" w:rsidRDefault="009E6ACC">
      <w:pPr>
        <w:pStyle w:val="TOC1"/>
        <w:rPr>
          <w:b w:val="0"/>
          <w:lang w:val="en-CA" w:eastAsia="en-CA"/>
        </w:rPr>
      </w:pPr>
      <w:hyperlink w:anchor="_Toc467765255" w:history="1">
        <w:r w:rsidR="00A23AEB" w:rsidRPr="00803108">
          <w:rPr>
            <w:rStyle w:val="Hyperlink"/>
          </w:rPr>
          <w:t>H.2.1.2.3</w:t>
        </w:r>
        <w:r w:rsidR="00A23AEB">
          <w:rPr>
            <w:b w:val="0"/>
            <w:lang w:val="en-CA" w:eastAsia="en-CA"/>
          </w:rPr>
          <w:tab/>
        </w:r>
        <w:r w:rsidR="00A23AEB" w:rsidRPr="00803108">
          <w:rPr>
            <w:rStyle w:val="Hyperlink"/>
          </w:rPr>
          <w:t>References Between Objects</w:t>
        </w:r>
        <w:r w:rsidR="00A23AEB">
          <w:rPr>
            <w:webHidden/>
          </w:rPr>
          <w:tab/>
        </w:r>
        <w:r w:rsidR="00A23AEB">
          <w:rPr>
            <w:webHidden/>
          </w:rPr>
          <w:fldChar w:fldCharType="begin"/>
        </w:r>
        <w:r w:rsidR="00A23AEB">
          <w:rPr>
            <w:webHidden/>
          </w:rPr>
          <w:instrText xml:space="preserve"> PAGEREF _Toc467765255 \h </w:instrText>
        </w:r>
        <w:r w:rsidR="00A23AEB">
          <w:rPr>
            <w:webHidden/>
          </w:rPr>
        </w:r>
        <w:r w:rsidR="00A23AEB">
          <w:rPr>
            <w:webHidden/>
          </w:rPr>
          <w:fldChar w:fldCharType="separate"/>
        </w:r>
        <w:r w:rsidR="00C036DC">
          <w:rPr>
            <w:rFonts w:hint="eastAsia"/>
            <w:webHidden/>
          </w:rPr>
          <w:t>116</w:t>
        </w:r>
        <w:r w:rsidR="00A23AEB">
          <w:rPr>
            <w:webHidden/>
          </w:rPr>
          <w:fldChar w:fldCharType="end"/>
        </w:r>
      </w:hyperlink>
    </w:p>
    <w:p w14:paraId="1F2E11E0" w14:textId="7596F7BD" w:rsidR="00A23AEB" w:rsidRDefault="009E6ACC">
      <w:pPr>
        <w:pStyle w:val="TOC1"/>
        <w:rPr>
          <w:b w:val="0"/>
          <w:lang w:val="en-CA" w:eastAsia="en-CA"/>
        </w:rPr>
      </w:pPr>
      <w:hyperlink w:anchor="_Toc467765256" w:history="1">
        <w:r w:rsidR="00A23AEB" w:rsidRPr="00803108">
          <w:rPr>
            <w:rStyle w:val="Hyperlink"/>
          </w:rPr>
          <w:t>H.2.1.2.4</w:t>
        </w:r>
        <w:r w:rsidR="00A23AEB">
          <w:rPr>
            <w:b w:val="0"/>
            <w:lang w:val="en-CA" w:eastAsia="en-CA"/>
          </w:rPr>
          <w:tab/>
        </w:r>
        <w:r w:rsidR="00A23AEB" w:rsidRPr="00803108">
          <w:rPr>
            <w:rStyle w:val="Hyperlink"/>
          </w:rPr>
          <w:t>Spatial Attribute</w:t>
        </w:r>
        <w:r w:rsidR="00A23AEB">
          <w:rPr>
            <w:webHidden/>
          </w:rPr>
          <w:tab/>
        </w:r>
        <w:r w:rsidR="00A23AEB">
          <w:rPr>
            <w:webHidden/>
          </w:rPr>
          <w:fldChar w:fldCharType="begin"/>
        </w:r>
        <w:r w:rsidR="00A23AEB">
          <w:rPr>
            <w:webHidden/>
          </w:rPr>
          <w:instrText xml:space="preserve"> PAGEREF _Toc467765256 \h </w:instrText>
        </w:r>
        <w:r w:rsidR="00A23AEB">
          <w:rPr>
            <w:webHidden/>
          </w:rPr>
        </w:r>
        <w:r w:rsidR="00A23AEB">
          <w:rPr>
            <w:webHidden/>
          </w:rPr>
          <w:fldChar w:fldCharType="separate"/>
        </w:r>
        <w:r w:rsidR="00C036DC">
          <w:rPr>
            <w:rFonts w:hint="eastAsia"/>
            <w:webHidden/>
          </w:rPr>
          <w:t>117</w:t>
        </w:r>
        <w:r w:rsidR="00A23AEB">
          <w:rPr>
            <w:webHidden/>
          </w:rPr>
          <w:fldChar w:fldCharType="end"/>
        </w:r>
      </w:hyperlink>
    </w:p>
    <w:p w14:paraId="45707765" w14:textId="3BAAF5EC" w:rsidR="00A23AEB" w:rsidRDefault="009E6ACC">
      <w:pPr>
        <w:pStyle w:val="TOC1"/>
        <w:rPr>
          <w:b w:val="0"/>
          <w:lang w:val="en-CA" w:eastAsia="en-CA"/>
        </w:rPr>
      </w:pPr>
      <w:hyperlink w:anchor="_Toc467765257" w:history="1">
        <w:r w:rsidR="00A23AEB" w:rsidRPr="00803108">
          <w:rPr>
            <w:rStyle w:val="Hyperlink"/>
          </w:rPr>
          <w:t>H.2.1.2.5</w:t>
        </w:r>
        <w:r w:rsidR="00A23AEB">
          <w:rPr>
            <w:b w:val="0"/>
            <w:lang w:val="en-CA" w:eastAsia="en-CA"/>
          </w:rPr>
          <w:tab/>
        </w:r>
        <w:r w:rsidR="00A23AEB" w:rsidRPr="00803108">
          <w:rPr>
            <w:rStyle w:val="Hyperlink"/>
          </w:rPr>
          <w:t>Source and Spatial Source</w:t>
        </w:r>
        <w:r w:rsidR="00A23AEB">
          <w:rPr>
            <w:webHidden/>
          </w:rPr>
          <w:tab/>
        </w:r>
        <w:r w:rsidR="00A23AEB">
          <w:rPr>
            <w:webHidden/>
          </w:rPr>
          <w:fldChar w:fldCharType="begin"/>
        </w:r>
        <w:r w:rsidR="00A23AEB">
          <w:rPr>
            <w:webHidden/>
          </w:rPr>
          <w:instrText xml:space="preserve"> PAGEREF _Toc467765257 \h </w:instrText>
        </w:r>
        <w:r w:rsidR="00A23AEB">
          <w:rPr>
            <w:webHidden/>
          </w:rPr>
        </w:r>
        <w:r w:rsidR="00A23AEB">
          <w:rPr>
            <w:webHidden/>
          </w:rPr>
          <w:fldChar w:fldCharType="separate"/>
        </w:r>
        <w:r w:rsidR="00C036DC">
          <w:rPr>
            <w:rFonts w:hint="eastAsia"/>
            <w:webHidden/>
          </w:rPr>
          <w:t>118</w:t>
        </w:r>
        <w:r w:rsidR="00A23AEB">
          <w:rPr>
            <w:webHidden/>
          </w:rPr>
          <w:fldChar w:fldCharType="end"/>
        </w:r>
      </w:hyperlink>
    </w:p>
    <w:p w14:paraId="06A1404D" w14:textId="28A94251" w:rsidR="00A23AEB" w:rsidRDefault="009E6ACC">
      <w:pPr>
        <w:pStyle w:val="TOC1"/>
        <w:rPr>
          <w:b w:val="0"/>
          <w:lang w:val="en-CA" w:eastAsia="en-CA"/>
        </w:rPr>
      </w:pPr>
      <w:hyperlink w:anchor="_Toc467765258" w:history="1">
        <w:r w:rsidR="00A23AEB" w:rsidRPr="00803108">
          <w:rPr>
            <w:rStyle w:val="Hyperlink"/>
          </w:rPr>
          <w:t>H.2.1.2.6</w:t>
        </w:r>
        <w:r w:rsidR="00A23AEB">
          <w:rPr>
            <w:b w:val="0"/>
            <w:lang w:val="en-CA" w:eastAsia="en-CA"/>
          </w:rPr>
          <w:tab/>
        </w:r>
        <w:r w:rsidR="00A23AEB" w:rsidRPr="00803108">
          <w:rPr>
            <w:rStyle w:val="Hyperlink"/>
          </w:rPr>
          <w:t>Versioned Objects</w:t>
        </w:r>
        <w:r w:rsidR="00A23AEB">
          <w:rPr>
            <w:webHidden/>
          </w:rPr>
          <w:tab/>
        </w:r>
        <w:r w:rsidR="00A23AEB">
          <w:rPr>
            <w:webHidden/>
          </w:rPr>
          <w:fldChar w:fldCharType="begin"/>
        </w:r>
        <w:r w:rsidR="00A23AEB">
          <w:rPr>
            <w:webHidden/>
          </w:rPr>
          <w:instrText xml:space="preserve"> PAGEREF _Toc467765258 \h </w:instrText>
        </w:r>
        <w:r w:rsidR="00A23AEB">
          <w:rPr>
            <w:webHidden/>
          </w:rPr>
        </w:r>
        <w:r w:rsidR="00A23AEB">
          <w:rPr>
            <w:webHidden/>
          </w:rPr>
          <w:fldChar w:fldCharType="separate"/>
        </w:r>
        <w:r w:rsidR="00C036DC">
          <w:rPr>
            <w:rFonts w:hint="eastAsia"/>
            <w:webHidden/>
          </w:rPr>
          <w:t>119</w:t>
        </w:r>
        <w:r w:rsidR="00A23AEB">
          <w:rPr>
            <w:webHidden/>
          </w:rPr>
          <w:fldChar w:fldCharType="end"/>
        </w:r>
      </w:hyperlink>
    </w:p>
    <w:p w14:paraId="732C7EF2" w14:textId="0061E044" w:rsidR="00A23AEB" w:rsidRDefault="009E6ACC">
      <w:pPr>
        <w:pStyle w:val="TOC1"/>
        <w:rPr>
          <w:b w:val="0"/>
          <w:lang w:val="en-CA" w:eastAsia="en-CA"/>
        </w:rPr>
      </w:pPr>
      <w:hyperlink w:anchor="_Toc467765259" w:history="1">
        <w:r w:rsidR="00A23AEB" w:rsidRPr="00803108">
          <w:rPr>
            <w:rStyle w:val="Hyperlink"/>
          </w:rPr>
          <w:t>H.2.1.2.7</w:t>
        </w:r>
        <w:r w:rsidR="00A23AEB">
          <w:rPr>
            <w:b w:val="0"/>
            <w:lang w:val="en-CA" w:eastAsia="en-CA"/>
          </w:rPr>
          <w:tab/>
        </w:r>
        <w:r w:rsidR="00A23AEB" w:rsidRPr="00803108">
          <w:rPr>
            <w:rStyle w:val="Hyperlink"/>
          </w:rPr>
          <w:t>End of File</w:t>
        </w:r>
        <w:r w:rsidR="00A23AEB">
          <w:rPr>
            <w:webHidden/>
          </w:rPr>
          <w:tab/>
        </w:r>
        <w:r w:rsidR="00A23AEB">
          <w:rPr>
            <w:webHidden/>
          </w:rPr>
          <w:fldChar w:fldCharType="begin"/>
        </w:r>
        <w:r w:rsidR="00A23AEB">
          <w:rPr>
            <w:webHidden/>
          </w:rPr>
          <w:instrText xml:space="preserve"> PAGEREF _Toc467765259 \h </w:instrText>
        </w:r>
        <w:r w:rsidR="00A23AEB">
          <w:rPr>
            <w:webHidden/>
          </w:rPr>
        </w:r>
        <w:r w:rsidR="00A23AEB">
          <w:rPr>
            <w:webHidden/>
          </w:rPr>
          <w:fldChar w:fldCharType="separate"/>
        </w:r>
        <w:r w:rsidR="00C036DC">
          <w:rPr>
            <w:rFonts w:hint="eastAsia"/>
            <w:webHidden/>
          </w:rPr>
          <w:t>119</w:t>
        </w:r>
        <w:r w:rsidR="00A23AEB">
          <w:rPr>
            <w:webHidden/>
          </w:rPr>
          <w:fldChar w:fldCharType="end"/>
        </w:r>
      </w:hyperlink>
    </w:p>
    <w:p w14:paraId="0D0EF3DE" w14:textId="45E54514" w:rsidR="00A23AEB" w:rsidRDefault="009E6ACC">
      <w:pPr>
        <w:pStyle w:val="TOC1"/>
        <w:rPr>
          <w:b w:val="0"/>
          <w:lang w:val="en-CA" w:eastAsia="en-CA"/>
        </w:rPr>
      </w:pPr>
      <w:hyperlink w:anchor="_Toc467765260" w:history="1">
        <w:r w:rsidR="00A23AEB" w:rsidRPr="00803108">
          <w:rPr>
            <w:rStyle w:val="Hyperlink"/>
          </w:rPr>
          <w:t>Appendix  I.</w:t>
        </w:r>
        <w:r w:rsidR="00A23AEB">
          <w:rPr>
            <w:b w:val="0"/>
            <w:lang w:val="en-CA" w:eastAsia="en-CA"/>
          </w:rPr>
          <w:tab/>
        </w:r>
        <w:r w:rsidR="00A23AEB" w:rsidRPr="00803108">
          <w:rPr>
            <w:rStyle w:val="Hyperlink"/>
          </w:rPr>
          <w:t>Bibliography</w:t>
        </w:r>
        <w:r w:rsidR="00A23AEB">
          <w:rPr>
            <w:webHidden/>
          </w:rPr>
          <w:tab/>
        </w:r>
        <w:r w:rsidR="00A23AEB">
          <w:rPr>
            <w:webHidden/>
          </w:rPr>
          <w:fldChar w:fldCharType="begin"/>
        </w:r>
        <w:r w:rsidR="00A23AEB">
          <w:rPr>
            <w:webHidden/>
          </w:rPr>
          <w:instrText xml:space="preserve"> PAGEREF _Toc467765260 \h </w:instrText>
        </w:r>
        <w:r w:rsidR="00A23AEB">
          <w:rPr>
            <w:webHidden/>
          </w:rPr>
        </w:r>
        <w:r w:rsidR="00A23AEB">
          <w:rPr>
            <w:webHidden/>
          </w:rPr>
          <w:fldChar w:fldCharType="separate"/>
        </w:r>
        <w:r w:rsidR="00C036DC">
          <w:rPr>
            <w:rFonts w:hint="eastAsia"/>
            <w:webHidden/>
          </w:rPr>
          <w:t>120</w:t>
        </w:r>
        <w:r w:rsidR="00A23AEB">
          <w:rPr>
            <w:webHidden/>
          </w:rPr>
          <w:fldChar w:fldCharType="end"/>
        </w:r>
      </w:hyperlink>
    </w:p>
    <w:p w14:paraId="11AE3922" w14:textId="77777777" w:rsidR="00541ED3" w:rsidRPr="00541ED3" w:rsidRDefault="00541ED3" w:rsidP="00541ED3">
      <w:pPr>
        <w:rPr>
          <w:lang w:val="en-CA"/>
        </w:rPr>
        <w:sectPr w:rsidR="00541ED3" w:rsidRPr="00541ED3">
          <w:footerReference w:type="default" r:id="rId11"/>
          <w:pgSz w:w="12240" w:h="15840" w:code="1"/>
          <w:pgMar w:top="1440" w:right="1440" w:bottom="1440" w:left="1440" w:header="720" w:footer="720" w:gutter="0"/>
          <w:pgNumType w:fmt="lowerRoman" w:start="2"/>
          <w:cols w:space="720"/>
        </w:sectPr>
      </w:pPr>
      <w:r>
        <w:rPr>
          <w:lang w:val="en-CA"/>
        </w:rPr>
        <w:fldChar w:fldCharType="end"/>
      </w:r>
    </w:p>
    <w:p w14:paraId="63D28AA4" w14:textId="77777777" w:rsidR="00C67E0E" w:rsidRDefault="00C67E0E" w:rsidP="00C67E0E">
      <w:pPr>
        <w:pStyle w:val="Title"/>
        <w:rPr>
          <w:lang w:val="en-CA"/>
        </w:rPr>
      </w:pPr>
      <w:r>
        <w:rPr>
          <w:lang w:val="en-CA"/>
        </w:rPr>
        <w:t>IHO S-121</w:t>
      </w:r>
      <w:r>
        <w:rPr>
          <w:lang w:val="en-CA"/>
        </w:rPr>
        <w:br/>
        <w:t xml:space="preserve">Product Specification for </w:t>
      </w:r>
      <w:r>
        <w:rPr>
          <w:lang w:val="en-CA"/>
        </w:rPr>
        <w:br/>
        <w:t>Maritime Limits and Boundaries</w:t>
      </w:r>
    </w:p>
    <w:p w14:paraId="1F1DA5C0" w14:textId="77777777" w:rsidR="008F4B9E" w:rsidRPr="00195D48" w:rsidRDefault="008F4B9E" w:rsidP="00615132">
      <w:pPr>
        <w:pStyle w:val="AbstractandIntro"/>
      </w:pPr>
      <w:bookmarkStart w:id="6" w:name="_Toc379188717"/>
      <w:bookmarkStart w:id="7" w:name="_Toc381888415"/>
      <w:bookmarkStart w:id="8" w:name="_Toc467765164"/>
      <w:r w:rsidRPr="00195D48">
        <w:t>Introduction</w:t>
      </w:r>
      <w:bookmarkEnd w:id="6"/>
      <w:bookmarkEnd w:id="7"/>
      <w:bookmarkEnd w:id="8"/>
    </w:p>
    <w:p w14:paraId="4F6C6701" w14:textId="77777777" w:rsidR="006B0536" w:rsidRPr="00502AD8" w:rsidRDefault="006B0536" w:rsidP="00502AD8">
      <w:pPr>
        <w:pStyle w:val="Body"/>
      </w:pPr>
      <w:r w:rsidRPr="00502AD8">
        <w:t>Our planet’s oceans are subdivided by international and national laws into many areas and zones.  Certainty over the locations of these zones and the rights, restrictions and responsibilities that apply to them facilitates the development of the world’s ocean resources while providing for the protection of the marine environment and safety of navigation.</w:t>
      </w:r>
    </w:p>
    <w:p w14:paraId="0CB86A4E" w14:textId="77777777" w:rsidR="006B0536" w:rsidRPr="00502AD8" w:rsidRDefault="006B0536" w:rsidP="00502AD8">
      <w:pPr>
        <w:pStyle w:val="Body"/>
      </w:pPr>
      <w:r w:rsidRPr="00502AD8">
        <w:t>At the highest level, these zones define where States exercise sovereignty and sovereign rights, and identify areas beyond national jurisdictions that fall under international jurisdiction. Together, these entities describe the common framework for the Law of the Sea.</w:t>
      </w:r>
    </w:p>
    <w:p w14:paraId="19D2FD1E" w14:textId="77777777" w:rsidR="006B0536" w:rsidRPr="00502AD8" w:rsidRDefault="006B0536" w:rsidP="00502AD8">
      <w:pPr>
        <w:pStyle w:val="Body"/>
      </w:pPr>
      <w:r w:rsidRPr="00502AD8">
        <w:t xml:space="preserve">Maritime Limits and Boundaries (MLBs) are the constructs used to delineate maritime zones and forms the legal foundation of the marine domain.  These maritime zones are established in law by their geographic limits and where such limit is delimiting two neighbouring States, this limit is described as a maritime boundary, hence the term Maritime Limits and Boundaries (MLBs). </w:t>
      </w:r>
    </w:p>
    <w:p w14:paraId="4E452603" w14:textId="77777777" w:rsidR="006B0536" w:rsidRPr="00502AD8" w:rsidRDefault="006B0536" w:rsidP="00502AD8">
      <w:pPr>
        <w:pStyle w:val="Body"/>
      </w:pPr>
      <w:r w:rsidRPr="00502AD8">
        <w:t>To effectively distribute MLBs for the due publicity obligations under the Law of the Sea Convention and operational purposes, there needs to be a standard framework which ensures compatibility between users and encodes the legal character of the MLBs.</w:t>
      </w:r>
    </w:p>
    <w:p w14:paraId="4DD0312F" w14:textId="77777777" w:rsidR="006B0536" w:rsidRPr="00502AD8" w:rsidRDefault="006B0536" w:rsidP="00502AD8">
      <w:pPr>
        <w:pStyle w:val="Body"/>
      </w:pPr>
      <w:r w:rsidRPr="00502AD8">
        <w:t xml:space="preserve">In January 2010, by adopting the S-100 Universal Hydrographic Data Model, the International Hydrographic Organisation (IHO) embarked on the development of a versatile standard framework aligned with the International Organization for Standardization (ISO) 19100 Geographic Information / Geomatics series of standards. The IHO S-100 standard aims to support a wide range of users by developing digital products and transfer standards for the marine community beyond the core hydrographic applications of the IHO.  The standard opens the possibility of better marine administration by facilitating the integration of Hydrographic, Scientific and Legislative information. </w:t>
      </w:r>
    </w:p>
    <w:p w14:paraId="46FBA7B9" w14:textId="77777777" w:rsidR="006B0536" w:rsidRPr="00502AD8" w:rsidRDefault="006B0536" w:rsidP="00502AD8">
      <w:pPr>
        <w:pStyle w:val="Body"/>
      </w:pPr>
      <w:r w:rsidRPr="00502AD8">
        <w:t xml:space="preserve">The Maritime Limits and Boundaries standard - S-121 represents an essential extension of S-100 for the administration of the marine domain.  It enables MLBs to be described in terms of what they are, what they embody and what they are used for.  S-121 establishes a framework for communicating in a digital form the geographic extents of marine areas and the associated rights and restrictions that apply to them.   The framework has been developed to rigorously apply the provisions of the United Nations Convention of the Law of the Sea (UNCLOS), while allowing sufficient flexibility to accommodate the diverse implementations of the Convention by States under domestic laws.  </w:t>
      </w:r>
    </w:p>
    <w:p w14:paraId="3F5E4145" w14:textId="77777777" w:rsidR="006B0536" w:rsidRPr="00502AD8" w:rsidRDefault="006B0536" w:rsidP="00502AD8">
      <w:pPr>
        <w:pStyle w:val="Body"/>
      </w:pPr>
      <w:r w:rsidRPr="00502AD8">
        <w:t>The primary purpose of S-121 is to allow States to communicate official digital representations of their maritime limits and boundaries to the public and international community.  The standard is designed to be acceptable as a method for States to fulfil their deposit obligations under the Convention.  S-121 is established to depict, describe and communicate national maritime limit or boundary positions without prejudice to maritime boundary disputes.  S-121 does not seek to resolve disputes between States:  Where disputes exist, the standard will facilitate visibility of those disputes by allowing each party to publish its own position. The S-121 secondary purpose is to provide a flexible and expandable framework able to support other maritime delimitation requirements such as defining areas of overlapping jurisdiction and Joint Development Areas, or any other management areas.</w:t>
      </w:r>
    </w:p>
    <w:p w14:paraId="1DFABE79" w14:textId="77777777" w:rsidR="006B0536" w:rsidRPr="00502AD8" w:rsidRDefault="006B0536" w:rsidP="00502AD8">
      <w:pPr>
        <w:pStyle w:val="Body"/>
      </w:pPr>
      <w:r w:rsidRPr="00502AD8">
        <w:t xml:space="preserve">The current vision for this standard is to leverage the capabilities of the ISO 19152 Land Administration Domain Model.  ISO 19152 supports the legal description of associated rights, restriction and responsibilities along with providing proper referencing through sourcing and versioning. This additional capability aligns the standard with legal practices of traceability.   The use of the ISO 19152 standard leverages the significant community investment made in land administration, with which the management of maritime boundaries and limits has much in common.  The use of ISO 19152 provides a foundation to extend S-121 into the management of other regulated boundaries, such as marine reserves and fisheries.  Alignment with the land domain model will facilitate consistent administration of the littoral zone for those states that adopt S-121 for their marine spaces and ISO 19152 for their land jurisdiction.  </w:t>
      </w:r>
    </w:p>
    <w:p w14:paraId="3769E998" w14:textId="77777777" w:rsidR="006B0536" w:rsidRPr="00502AD8" w:rsidRDefault="006B0536" w:rsidP="00502AD8">
      <w:pPr>
        <w:pStyle w:val="Body"/>
      </w:pPr>
      <w:r w:rsidRPr="00502AD8">
        <w:t xml:space="preserve">The S-121 standard is designed to provide a flexible management and communication solution that can support any type of MLBs for the broadest range of users including the Owner State, other States, the international community, government organizations, courts of law, private industry, academic institutions, and the general public. By construction, the standard also remains compatible with S-101 (Electronic Nautical Chart Product Specification) to allow for the depiction of the MLB information encoded by the standard to be displayed in electronic navigation charts.   </w:t>
      </w:r>
    </w:p>
    <w:p w14:paraId="75334A8D" w14:textId="77777777" w:rsidR="006B0536" w:rsidRPr="00502AD8" w:rsidRDefault="006B0536" w:rsidP="00502AD8">
      <w:pPr>
        <w:pStyle w:val="Body"/>
      </w:pPr>
      <w:r w:rsidRPr="00502AD8">
        <w:t>The S-121 takes a practical step toward achieving the vision of S-100 as it was established: to expend the user base and better accommodate the requirements of our digital world. By building on ISO 19152, the S-121 framework provides the capacity to more efficiently and consistently administer across the land and maritime domains. It is essential that we evolve current practices to provide a foundation for sustainable administration of the world’s blue economy. Use of the S-121 standard will reduce costs of enforcement and compliance, and will support the extension of the digital economy into the offshore.</w:t>
      </w:r>
    </w:p>
    <w:p w14:paraId="4BBFF75C" w14:textId="77777777" w:rsidR="00473E83" w:rsidRDefault="00473E83" w:rsidP="00473E83">
      <w:pPr>
        <w:pStyle w:val="Body"/>
      </w:pPr>
      <w:r>
        <w:t xml:space="preserve">This document is a product specification compliant with the relevant International Organization for Standardization (ISO) and International Hydrographic Organization (IHO) standards. </w:t>
      </w:r>
    </w:p>
    <w:p w14:paraId="1E81733E" w14:textId="77777777" w:rsidR="00473E83" w:rsidRDefault="00473E83" w:rsidP="00473E83">
      <w:pPr>
        <w:pStyle w:val="Body"/>
      </w:pPr>
      <w:r>
        <w:t>The product specification for Maritime Limits and Boundaries defined in this standard is based directly on IHO S-100. The propose data model makes use of S-100 geometry and S-100 feature and attribute structure. It defines several new feature types and attributes types. The approach used in this standard is the creation of several information object types that behave as attributes to the features by reference. This allows relations to be established between the information objects permitting a complete description of a legal environment, which information objects structure is based on the ISO 19152 Land Administration Domain Model.</w:t>
      </w:r>
    </w:p>
    <w:p w14:paraId="672EDDCC" w14:textId="77777777" w:rsidR="00473E83" w:rsidRDefault="00473E83" w:rsidP="00473E83">
      <w:pPr>
        <w:pStyle w:val="Body"/>
      </w:pPr>
      <w:r>
        <w:t>Built on top of the data model structuring the information, there is a need for several encodings (exchange format) to support key usages. (1) MLB objects may be used as a source for some elements of navigation products such as ENC and would follow an S-101 encoding. (2) A separate encoding would be needed for a stand-alone MLB product or the use of MLB objects in a Marine Cadaster. (3) This standard also establishes a structured text exchange format that is both readable and comprehensive by both the human eye and a computer. This exchange format is designed to support the description of legal aspects of the MLB objects in a manner so that they can easily be presented in a court or other legal venue. This data needs to look similar to the current text in treaties and laws.</w:t>
      </w:r>
    </w:p>
    <w:p w14:paraId="0BFFD7DE" w14:textId="77777777" w:rsidR="006B0536" w:rsidRDefault="006B0536" w:rsidP="002B2357">
      <w:pPr>
        <w:pStyle w:val="Body"/>
      </w:pPr>
    </w:p>
    <w:p w14:paraId="710923AE" w14:textId="77777777" w:rsidR="0024063C" w:rsidRDefault="0024063C" w:rsidP="004E38F6">
      <w:pPr>
        <w:pStyle w:val="Body"/>
      </w:pPr>
      <w:r>
        <w:t xml:space="preserve">MLB objects </w:t>
      </w:r>
      <w:r w:rsidR="00473E83">
        <w:t xml:space="preserve">need to </w:t>
      </w:r>
      <w:r>
        <w:t xml:space="preserve">have </w:t>
      </w:r>
      <w:r w:rsidR="005A7DF4">
        <w:t xml:space="preserve">four </w:t>
      </w:r>
      <w:r w:rsidR="000050CC">
        <w:t>major components</w:t>
      </w:r>
      <w:r w:rsidR="00E51884">
        <w:t>:</w:t>
      </w:r>
      <w:r w:rsidR="000050CC">
        <w:t xml:space="preserve"> </w:t>
      </w:r>
    </w:p>
    <w:p w14:paraId="06AAC7B8" w14:textId="77777777" w:rsidR="0024063C" w:rsidRDefault="0024063C" w:rsidP="008A3B84">
      <w:pPr>
        <w:pStyle w:val="Body"/>
        <w:numPr>
          <w:ilvl w:val="0"/>
          <w:numId w:val="46"/>
        </w:numPr>
      </w:pPr>
      <w:r>
        <w:t xml:space="preserve">The party component which defines the different actors </w:t>
      </w:r>
      <w:r w:rsidR="004F468E">
        <w:t xml:space="preserve">and the role </w:t>
      </w:r>
      <w:r>
        <w:t>associated with an object.</w:t>
      </w:r>
    </w:p>
    <w:p w14:paraId="60BC9AE9" w14:textId="77777777" w:rsidR="0024063C" w:rsidRDefault="000050CC" w:rsidP="008A3B84">
      <w:pPr>
        <w:pStyle w:val="Body"/>
        <w:numPr>
          <w:ilvl w:val="0"/>
          <w:numId w:val="46"/>
        </w:numPr>
      </w:pPr>
      <w:r>
        <w:t xml:space="preserve">The geospatial component which defines the location </w:t>
      </w:r>
      <w:r w:rsidR="004F468E">
        <w:t xml:space="preserve">and type </w:t>
      </w:r>
      <w:r>
        <w:t xml:space="preserve">of the object. </w:t>
      </w:r>
    </w:p>
    <w:p w14:paraId="3E8FB7E8" w14:textId="54912A1A" w:rsidR="005A7DF4" w:rsidRDefault="000050CC" w:rsidP="008A3B84">
      <w:pPr>
        <w:pStyle w:val="Body"/>
        <w:numPr>
          <w:ilvl w:val="0"/>
          <w:numId w:val="46"/>
        </w:numPr>
      </w:pPr>
      <w:r>
        <w:t xml:space="preserve">The legal </w:t>
      </w:r>
      <w:r w:rsidR="00C036DC">
        <w:t>component, which supports the description of the associated jurisdictions, and rights,</w:t>
      </w:r>
      <w:r w:rsidR="005A7DF4">
        <w:t xml:space="preserve"> associated with objects. </w:t>
      </w:r>
    </w:p>
    <w:p w14:paraId="2A8F2243" w14:textId="6008FDB0" w:rsidR="0024063C" w:rsidRDefault="005A7DF4" w:rsidP="008A3B84">
      <w:pPr>
        <w:pStyle w:val="Body"/>
        <w:numPr>
          <w:ilvl w:val="0"/>
          <w:numId w:val="46"/>
        </w:numPr>
      </w:pPr>
      <w:r>
        <w:t>R</w:t>
      </w:r>
      <w:r w:rsidR="0024063C">
        <w:t xml:space="preserve">eflect the object </w:t>
      </w:r>
      <w:r w:rsidR="00C036DC">
        <w:t>administrative</w:t>
      </w:r>
      <w:r>
        <w:t xml:space="preserve"> or spatial </w:t>
      </w:r>
      <w:r w:rsidR="004F468E">
        <w:t>source</w:t>
      </w:r>
      <w:r>
        <w:t>s</w:t>
      </w:r>
      <w:r w:rsidR="004F468E">
        <w:t xml:space="preserve"> </w:t>
      </w:r>
      <w:r w:rsidR="0024063C">
        <w:t>such as</w:t>
      </w:r>
      <w:r w:rsidR="00467883">
        <w:t xml:space="preserve"> </w:t>
      </w:r>
      <w:r w:rsidR="00BD59A9">
        <w:t>treaties, legal documents</w:t>
      </w:r>
      <w:r>
        <w:t>, charts</w:t>
      </w:r>
      <w:r w:rsidR="00467883">
        <w:t xml:space="preserve"> and other sources</w:t>
      </w:r>
      <w:r>
        <w:t>.</w:t>
      </w:r>
      <w:r w:rsidR="00467883">
        <w:t xml:space="preserve"> </w:t>
      </w:r>
    </w:p>
    <w:p w14:paraId="50223C28" w14:textId="77777777" w:rsidR="00467883" w:rsidRDefault="0024063C" w:rsidP="004E38F6">
      <w:pPr>
        <w:pStyle w:val="Body"/>
      </w:pPr>
      <w:r>
        <w:t xml:space="preserve">In addition to these components the MLB data is surrounded by </w:t>
      </w:r>
      <w:r w:rsidR="00467883">
        <w:t xml:space="preserve">additional </w:t>
      </w:r>
      <w:r w:rsidR="005A7DF4">
        <w:t xml:space="preserve">requirements. MLB are not static and evolve in time, this management effort put even more pressure on the standard sourcing, data context description, and versioning capacities. </w:t>
      </w:r>
      <w:r w:rsidR="004E38F6">
        <w:t xml:space="preserve">Historical tracking </w:t>
      </w:r>
      <w:r w:rsidR="004F468E">
        <w:t xml:space="preserve">(versioning) </w:t>
      </w:r>
      <w:r w:rsidR="004E38F6">
        <w:t xml:space="preserve">of an object’s evolution </w:t>
      </w:r>
      <w:r w:rsidR="005A7DF4">
        <w:t xml:space="preserve">is also a </w:t>
      </w:r>
      <w:r w:rsidR="00467883">
        <w:t>required</w:t>
      </w:r>
      <w:r w:rsidR="005A7DF4">
        <w:t xml:space="preserve"> </w:t>
      </w:r>
      <w:r w:rsidR="00467883">
        <w:t xml:space="preserve">in legal or political disputes to justify the representation of a particular </w:t>
      </w:r>
      <w:r w:rsidR="004E38F6">
        <w:t>MLB object</w:t>
      </w:r>
      <w:r w:rsidR="00467883">
        <w:t xml:space="preserve">. The output of such </w:t>
      </w:r>
      <w:r w:rsidR="004E38F6">
        <w:t>additional data is considered in this product specification.</w:t>
      </w:r>
    </w:p>
    <w:p w14:paraId="4C6A9FE0" w14:textId="53F92566" w:rsidR="00680A2D" w:rsidRDefault="00467883" w:rsidP="00851A5B">
      <w:pPr>
        <w:pStyle w:val="Body"/>
      </w:pPr>
      <w:r>
        <w:t>This document is structured as a Data Product Specification as defined in the ISO standard</w:t>
      </w:r>
      <w:r w:rsidR="00717149">
        <w:t xml:space="preserve"> ISO 19131 Geographic Information – Data Product Specifications</w:t>
      </w:r>
      <w:r w:rsidR="00145530">
        <w:t xml:space="preserve"> and IHO S-100 Part 11</w:t>
      </w:r>
      <w:r w:rsidR="00717149">
        <w:t>.</w:t>
      </w:r>
      <w:r w:rsidR="00522480">
        <w:t xml:space="preserve"> One general product specification is </w:t>
      </w:r>
      <w:r w:rsidR="00522480" w:rsidRPr="00851A5B">
        <w:t xml:space="preserve">defined, with </w:t>
      </w:r>
      <w:r w:rsidR="00C81259" w:rsidRPr="00851A5B">
        <w:t>five</w:t>
      </w:r>
      <w:r w:rsidR="00522480" w:rsidRPr="00851A5B">
        <w:t xml:space="preserve"> c</w:t>
      </w:r>
      <w:r w:rsidR="00522480">
        <w:t>onformance classes defined in</w:t>
      </w:r>
      <w:r w:rsidR="004E3DAB">
        <w:t xml:space="preserve"> </w:t>
      </w:r>
      <w:r w:rsidR="006A7725" w:rsidRPr="0082567A">
        <w:rPr>
          <w:sz w:val="20"/>
        </w:rPr>
        <w:fldChar w:fldCharType="begin"/>
      </w:r>
      <w:r w:rsidR="006A7725" w:rsidRPr="0082567A">
        <w:rPr>
          <w:sz w:val="20"/>
        </w:rPr>
        <w:instrText xml:space="preserve"> REF _Ref444789897 \n \h </w:instrText>
      </w:r>
      <w:r w:rsidR="006A7725">
        <w:rPr>
          <w:sz w:val="20"/>
        </w:rPr>
        <w:instrText xml:space="preserve"> \* MERGEFORMAT </w:instrText>
      </w:r>
      <w:r w:rsidR="006A7725" w:rsidRPr="0082567A">
        <w:rPr>
          <w:sz w:val="20"/>
        </w:rPr>
      </w:r>
      <w:r w:rsidR="006A7725" w:rsidRPr="0082567A">
        <w:rPr>
          <w:sz w:val="20"/>
        </w:rPr>
        <w:fldChar w:fldCharType="separate"/>
      </w:r>
      <w:r w:rsidR="00C036DC">
        <w:rPr>
          <w:sz w:val="20"/>
        </w:rPr>
        <w:t>Appendix  A</w:t>
      </w:r>
      <w:r w:rsidR="006A7725" w:rsidRPr="0082567A">
        <w:rPr>
          <w:sz w:val="20"/>
        </w:rPr>
        <w:fldChar w:fldCharType="end"/>
      </w:r>
      <w:r w:rsidR="00522480">
        <w:t xml:space="preserve">. These conformance classes invoke different parts of the product specification allowing for the generation of </w:t>
      </w:r>
      <w:r w:rsidR="00C81259">
        <w:t>five</w:t>
      </w:r>
      <w:r w:rsidR="00522480">
        <w:t xml:space="preserve"> distinct products.</w:t>
      </w:r>
      <w:r w:rsidR="00851A5B">
        <w:t xml:space="preserve"> </w:t>
      </w:r>
    </w:p>
    <w:p w14:paraId="318429F2" w14:textId="77777777" w:rsidR="004E38F6" w:rsidRDefault="004E3DAB" w:rsidP="000A7CB4">
      <w:pPr>
        <w:pStyle w:val="Body"/>
      </w:pPr>
      <w:r>
        <w:t xml:space="preserve">This product specification contains </w:t>
      </w:r>
      <w:r w:rsidR="006A7725">
        <w:t>9</w:t>
      </w:r>
      <w:r>
        <w:t xml:space="preserve"> Appendices, some of which are normative parts of the document. Others provide additional information to assist in the understanding of the document. The Appendices are summarized below:</w:t>
      </w:r>
    </w:p>
    <w:p w14:paraId="3649ED06" w14:textId="181C9971" w:rsidR="00BA75C7" w:rsidRPr="0082567A" w:rsidRDefault="0082567A" w:rsidP="0082567A">
      <w:pPr>
        <w:pStyle w:val="Body"/>
        <w:ind w:left="2970" w:hanging="1530"/>
        <w:rPr>
          <w:sz w:val="20"/>
        </w:rPr>
      </w:pPr>
      <w:r w:rsidRPr="0082567A">
        <w:rPr>
          <w:sz w:val="20"/>
        </w:rPr>
        <w:fldChar w:fldCharType="begin"/>
      </w:r>
      <w:r w:rsidRPr="0082567A">
        <w:rPr>
          <w:sz w:val="20"/>
        </w:rPr>
        <w:instrText xml:space="preserve"> REF _Ref444789897 \n \h </w:instrText>
      </w:r>
      <w:r>
        <w:rPr>
          <w:sz w:val="20"/>
        </w:rPr>
        <w:instrText xml:space="preserve"> \* MERGEFORMAT </w:instrText>
      </w:r>
      <w:r w:rsidRPr="0082567A">
        <w:rPr>
          <w:sz w:val="20"/>
        </w:rPr>
      </w:r>
      <w:r w:rsidRPr="0082567A">
        <w:rPr>
          <w:sz w:val="20"/>
        </w:rPr>
        <w:fldChar w:fldCharType="separate"/>
      </w:r>
      <w:r w:rsidR="00C036DC">
        <w:rPr>
          <w:sz w:val="20"/>
        </w:rPr>
        <w:t>Appendix  A</w:t>
      </w:r>
      <w:r w:rsidRPr="0082567A">
        <w:rPr>
          <w:sz w:val="20"/>
        </w:rPr>
        <w:fldChar w:fldCharType="end"/>
      </w:r>
      <w:r w:rsidR="00BA75C7" w:rsidRPr="0082567A">
        <w:rPr>
          <w:sz w:val="20"/>
        </w:rPr>
        <w:t xml:space="preserve"> – </w:t>
      </w:r>
      <w:r w:rsidRPr="0082567A">
        <w:rPr>
          <w:sz w:val="20"/>
        </w:rPr>
        <w:tab/>
      </w:r>
      <w:r w:rsidR="00BA75C7" w:rsidRPr="0082567A">
        <w:rPr>
          <w:b/>
          <w:sz w:val="20"/>
        </w:rPr>
        <w:t>Abstract Test Suite and Conformance Classes</w:t>
      </w:r>
      <w:r w:rsidRPr="0082567A">
        <w:rPr>
          <w:sz w:val="20"/>
        </w:rPr>
        <w:tab/>
      </w:r>
      <w:r w:rsidRPr="0082567A">
        <w:rPr>
          <w:sz w:val="20"/>
        </w:rPr>
        <w:br/>
        <w:t>A description of the tests required to determine conformance with the product specification.</w:t>
      </w:r>
    </w:p>
    <w:p w14:paraId="4D16DD4A" w14:textId="1C37404C"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_Ref444789910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B</w:t>
      </w:r>
      <w:r w:rsidRPr="0082567A">
        <w:rPr>
          <w:sz w:val="20"/>
          <w:lang w:val="en-US"/>
        </w:rPr>
        <w:fldChar w:fldCharType="end"/>
      </w:r>
      <w:r w:rsidRPr="0082567A">
        <w:rPr>
          <w:sz w:val="20"/>
          <w:lang w:val="en-US"/>
        </w:rPr>
        <w:t xml:space="preserve"> </w:t>
      </w:r>
      <w:r w:rsidR="00BA75C7" w:rsidRPr="0082567A">
        <w:rPr>
          <w:sz w:val="20"/>
          <w:lang w:val="en-US"/>
        </w:rPr>
        <w:t>–</w:t>
      </w:r>
      <w:r w:rsidR="00877E86" w:rsidRPr="0082567A">
        <w:rPr>
          <w:sz w:val="20"/>
          <w:lang w:val="en-US"/>
        </w:rPr>
        <w:t xml:space="preserve"> </w:t>
      </w:r>
      <w:r w:rsidRPr="0082567A">
        <w:rPr>
          <w:sz w:val="20"/>
          <w:lang w:val="en-US"/>
        </w:rPr>
        <w:tab/>
      </w:r>
      <w:r w:rsidR="00877E86" w:rsidRPr="0082567A">
        <w:rPr>
          <w:b/>
          <w:sz w:val="20"/>
          <w:lang w:val="en-US"/>
        </w:rPr>
        <w:t>Geodetic Datums</w:t>
      </w:r>
      <w:r w:rsidRPr="0082567A">
        <w:rPr>
          <w:sz w:val="20"/>
          <w:lang w:val="en-US"/>
        </w:rPr>
        <w:tab/>
      </w:r>
      <w:r w:rsidRPr="0082567A">
        <w:rPr>
          <w:sz w:val="20"/>
          <w:lang w:val="en-US"/>
        </w:rPr>
        <w:br/>
        <w:t>A description of the horizontal and especially vertical datums to which data described in accordance with the product specification is referenced.</w:t>
      </w:r>
    </w:p>
    <w:p w14:paraId="01343F1F" w14:textId="0EAA5896"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_Ref444789922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C</w:t>
      </w:r>
      <w:r w:rsidRPr="0082567A">
        <w:rPr>
          <w:sz w:val="20"/>
          <w:lang w:val="en-US"/>
        </w:rPr>
        <w:fldChar w:fldCharType="end"/>
      </w:r>
      <w:r w:rsidRPr="0082567A">
        <w:rPr>
          <w:sz w:val="20"/>
          <w:lang w:val="en-US"/>
        </w:rPr>
        <w:t xml:space="preserve"> </w:t>
      </w:r>
      <w:r w:rsidR="00BA75C7" w:rsidRPr="0082567A">
        <w:rPr>
          <w:sz w:val="20"/>
          <w:lang w:val="en-US"/>
        </w:rPr>
        <w:t>–</w:t>
      </w:r>
      <w:r w:rsidR="00877E86" w:rsidRPr="0082567A">
        <w:rPr>
          <w:sz w:val="20"/>
          <w:lang w:val="en-US"/>
        </w:rPr>
        <w:t xml:space="preserve"> </w:t>
      </w:r>
      <w:r w:rsidRPr="0082567A">
        <w:rPr>
          <w:sz w:val="20"/>
          <w:lang w:val="en-US"/>
        </w:rPr>
        <w:tab/>
      </w:r>
      <w:r w:rsidR="00877E86" w:rsidRPr="0082567A">
        <w:rPr>
          <w:b/>
          <w:sz w:val="20"/>
          <w:lang w:val="en-US"/>
        </w:rPr>
        <w:t>Use Case Analysis</w:t>
      </w:r>
      <w:r w:rsidRPr="0082567A">
        <w:rPr>
          <w:sz w:val="20"/>
          <w:lang w:val="en-US"/>
        </w:rPr>
        <w:tab/>
      </w:r>
      <w:r w:rsidRPr="0082567A">
        <w:rPr>
          <w:sz w:val="20"/>
          <w:lang w:val="en-US"/>
        </w:rPr>
        <w:br/>
        <w:t>A description of a set of use cases for the product specification from which the conformance classes are derived.</w:t>
      </w:r>
    </w:p>
    <w:p w14:paraId="4C663691" w14:textId="38153614"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_Ref443486442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D</w:t>
      </w:r>
      <w:r w:rsidRPr="0082567A">
        <w:rPr>
          <w:sz w:val="20"/>
          <w:lang w:val="en-US"/>
        </w:rPr>
        <w:fldChar w:fldCharType="end"/>
      </w:r>
      <w:r w:rsidRPr="0082567A">
        <w:rPr>
          <w:sz w:val="20"/>
          <w:lang w:val="en-US"/>
        </w:rPr>
        <w:t xml:space="preserve"> </w:t>
      </w:r>
      <w:r w:rsidR="00BA75C7" w:rsidRPr="0082567A">
        <w:rPr>
          <w:sz w:val="20"/>
          <w:lang w:val="en-US"/>
        </w:rPr>
        <w:t>–</w:t>
      </w:r>
      <w:r w:rsidR="00877E86" w:rsidRPr="0082567A">
        <w:rPr>
          <w:sz w:val="20"/>
          <w:lang w:val="en-US"/>
        </w:rPr>
        <w:t xml:space="preserve"> </w:t>
      </w:r>
      <w:r w:rsidRPr="0082567A">
        <w:rPr>
          <w:sz w:val="20"/>
          <w:lang w:val="en-US"/>
        </w:rPr>
        <w:tab/>
      </w:r>
      <w:r w:rsidR="008A3B84" w:rsidRPr="008A3B84">
        <w:rPr>
          <w:b/>
          <w:sz w:val="20"/>
          <w:lang w:val="en-US"/>
        </w:rPr>
        <w:t>Feature</w:t>
      </w:r>
      <w:r w:rsidR="008A3B84">
        <w:rPr>
          <w:sz w:val="20"/>
          <w:lang w:val="en-US"/>
        </w:rPr>
        <w:t xml:space="preserve"> </w:t>
      </w:r>
      <w:r w:rsidR="00877E86" w:rsidRPr="0082567A">
        <w:rPr>
          <w:b/>
          <w:sz w:val="20"/>
          <w:lang w:val="en-US"/>
        </w:rPr>
        <w:t>Context and Intrinsic Type</w:t>
      </w:r>
      <w:r w:rsidRPr="0082567A">
        <w:rPr>
          <w:sz w:val="20"/>
          <w:lang w:val="en-US"/>
        </w:rPr>
        <w:tab/>
      </w:r>
      <w:r w:rsidRPr="0082567A">
        <w:rPr>
          <w:sz w:val="20"/>
          <w:lang w:val="en-US"/>
        </w:rPr>
        <w:br/>
        <w:t xml:space="preserve">A description of the </w:t>
      </w:r>
      <w:r w:rsidR="008A3B84">
        <w:rPr>
          <w:sz w:val="20"/>
          <w:lang w:val="en-US"/>
        </w:rPr>
        <w:t>how features have meaning only within specific contexts, and the intrinsic spatial type of a feature</w:t>
      </w:r>
      <w:r w:rsidR="00167700">
        <w:rPr>
          <w:sz w:val="20"/>
          <w:lang w:val="en-US"/>
        </w:rPr>
        <w:t xml:space="preserve"> that is recorded in a Feature Catalogue</w:t>
      </w:r>
      <w:r w:rsidR="008A3B84">
        <w:rPr>
          <w:sz w:val="20"/>
          <w:lang w:val="en-US"/>
        </w:rPr>
        <w:t>.</w:t>
      </w:r>
      <w:r w:rsidRPr="0082567A">
        <w:rPr>
          <w:sz w:val="20"/>
          <w:lang w:val="en-US"/>
        </w:rPr>
        <w:t xml:space="preserve"> </w:t>
      </w:r>
    </w:p>
    <w:p w14:paraId="08483C43" w14:textId="20C870F6" w:rsidR="00877E86"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_Ref443579569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E</w:t>
      </w:r>
      <w:r w:rsidRPr="0082567A">
        <w:rPr>
          <w:sz w:val="20"/>
          <w:lang w:val="en-US"/>
        </w:rPr>
        <w:fldChar w:fldCharType="end"/>
      </w:r>
      <w:r w:rsidRPr="0082567A">
        <w:rPr>
          <w:sz w:val="20"/>
          <w:lang w:val="en-US"/>
        </w:rPr>
        <w:t xml:space="preserve"> </w:t>
      </w:r>
      <w:r w:rsidR="00877E86" w:rsidRPr="0082567A">
        <w:rPr>
          <w:sz w:val="20"/>
          <w:lang w:val="en-US"/>
        </w:rPr>
        <w:t xml:space="preserve">– </w:t>
      </w:r>
      <w:r w:rsidRPr="0082567A">
        <w:rPr>
          <w:sz w:val="20"/>
          <w:lang w:val="en-US"/>
        </w:rPr>
        <w:tab/>
      </w:r>
      <w:r w:rsidR="00877E86" w:rsidRPr="0082567A">
        <w:rPr>
          <w:b/>
          <w:sz w:val="20"/>
          <w:lang w:val="en-US"/>
        </w:rPr>
        <w:t>Managing Legal Rights</w:t>
      </w:r>
      <w:r w:rsidRPr="0082567A">
        <w:rPr>
          <w:b/>
          <w:sz w:val="20"/>
          <w:lang w:val="en-US"/>
        </w:rPr>
        <w:tab/>
      </w:r>
      <w:r w:rsidRPr="0082567A">
        <w:rPr>
          <w:b/>
          <w:sz w:val="20"/>
          <w:lang w:val="en-US"/>
        </w:rPr>
        <w:br/>
      </w:r>
      <w:r w:rsidR="008A3B84">
        <w:rPr>
          <w:sz w:val="20"/>
          <w:lang w:val="en-US"/>
        </w:rPr>
        <w:t xml:space="preserve">The use of the Rights, Restrictions, Responsibilities and Parties to manage the legal attributes of </w:t>
      </w:r>
      <w:r w:rsidR="00167700">
        <w:rPr>
          <w:sz w:val="20"/>
          <w:lang w:val="en-US"/>
        </w:rPr>
        <w:t>features</w:t>
      </w:r>
      <w:r w:rsidR="008A3B84">
        <w:rPr>
          <w:sz w:val="20"/>
          <w:lang w:val="en-US"/>
        </w:rPr>
        <w:t>. This is inherited from the standard ISO 19152.</w:t>
      </w:r>
    </w:p>
    <w:p w14:paraId="563C7E47" w14:textId="44A26316" w:rsidR="00877E86"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_Ref381686145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F</w:t>
      </w:r>
      <w:r w:rsidRPr="0082567A">
        <w:rPr>
          <w:sz w:val="20"/>
          <w:lang w:val="en-US"/>
        </w:rPr>
        <w:fldChar w:fldCharType="end"/>
      </w:r>
      <w:r w:rsidR="00877E86" w:rsidRPr="0082567A">
        <w:rPr>
          <w:sz w:val="20"/>
          <w:lang w:val="en-US"/>
        </w:rPr>
        <w:t xml:space="preserve"> – </w:t>
      </w:r>
      <w:r w:rsidRPr="0082567A">
        <w:rPr>
          <w:sz w:val="20"/>
          <w:lang w:val="en-US"/>
        </w:rPr>
        <w:tab/>
      </w:r>
      <w:r w:rsidR="00877E86" w:rsidRPr="0082567A">
        <w:rPr>
          <w:b/>
          <w:sz w:val="20"/>
          <w:lang w:val="en-US"/>
        </w:rPr>
        <w:t>Information Model</w:t>
      </w:r>
      <w:r w:rsidR="00877E86" w:rsidRPr="0082567A">
        <w:rPr>
          <w:sz w:val="20"/>
          <w:lang w:val="en-US"/>
        </w:rPr>
        <w:t xml:space="preserve"> </w:t>
      </w:r>
      <w:r w:rsidRPr="0082567A">
        <w:rPr>
          <w:sz w:val="20"/>
          <w:lang w:val="en-US"/>
        </w:rPr>
        <w:tab/>
      </w:r>
      <w:r w:rsidRPr="0082567A">
        <w:rPr>
          <w:sz w:val="20"/>
          <w:lang w:val="en-US"/>
        </w:rPr>
        <w:br/>
      </w:r>
      <w:r w:rsidR="00105AD3">
        <w:rPr>
          <w:sz w:val="20"/>
          <w:lang w:val="en-US"/>
        </w:rPr>
        <w:t>A model of the features and associated attributes used to define MLB objects.</w:t>
      </w:r>
    </w:p>
    <w:p w14:paraId="69C53C83" w14:textId="24C0150A"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_Ref381686163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G</w:t>
      </w:r>
      <w:r w:rsidRPr="0082567A">
        <w:rPr>
          <w:sz w:val="20"/>
          <w:lang w:val="en-US"/>
        </w:rPr>
        <w:fldChar w:fldCharType="end"/>
      </w:r>
      <w:r w:rsidR="00BA75C7" w:rsidRPr="0082567A">
        <w:rPr>
          <w:sz w:val="20"/>
          <w:lang w:val="en-US"/>
        </w:rPr>
        <w:t xml:space="preserve"> –</w:t>
      </w:r>
      <w:r w:rsidR="00877E86" w:rsidRPr="0082567A">
        <w:rPr>
          <w:sz w:val="20"/>
          <w:lang w:val="en-US"/>
        </w:rPr>
        <w:t xml:space="preserve"> </w:t>
      </w:r>
      <w:r w:rsidRPr="0082567A">
        <w:rPr>
          <w:sz w:val="20"/>
          <w:lang w:val="en-US"/>
        </w:rPr>
        <w:tab/>
      </w:r>
      <w:r w:rsidR="00877E86" w:rsidRPr="0082567A">
        <w:rPr>
          <w:b/>
          <w:sz w:val="20"/>
          <w:lang w:val="en-US"/>
        </w:rPr>
        <w:t>Feature Catalogue</w:t>
      </w:r>
      <w:r w:rsidRPr="0082567A">
        <w:rPr>
          <w:b/>
          <w:sz w:val="20"/>
          <w:lang w:val="en-US"/>
        </w:rPr>
        <w:tab/>
      </w:r>
      <w:r w:rsidRPr="0082567A">
        <w:rPr>
          <w:b/>
          <w:sz w:val="20"/>
          <w:lang w:val="en-US"/>
        </w:rPr>
        <w:br/>
      </w:r>
      <w:r w:rsidR="00105AD3">
        <w:rPr>
          <w:sz w:val="20"/>
          <w:lang w:val="en-US"/>
        </w:rPr>
        <w:t>A listing of all of the feature types and attribute types used for MLBs</w:t>
      </w:r>
    </w:p>
    <w:p w14:paraId="4EAF5BCF" w14:textId="77F3F67F"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_Ref444790007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H</w:t>
      </w:r>
      <w:r w:rsidRPr="0082567A">
        <w:rPr>
          <w:sz w:val="20"/>
          <w:lang w:val="en-US"/>
        </w:rPr>
        <w:fldChar w:fldCharType="end"/>
      </w:r>
      <w:r w:rsidR="00BA75C7" w:rsidRPr="0082567A">
        <w:rPr>
          <w:sz w:val="20"/>
          <w:lang w:val="en-US"/>
        </w:rPr>
        <w:t xml:space="preserve"> – </w:t>
      </w:r>
      <w:r w:rsidRPr="0082567A">
        <w:rPr>
          <w:sz w:val="20"/>
          <w:lang w:val="en-US"/>
        </w:rPr>
        <w:tab/>
      </w:r>
      <w:r w:rsidR="00BA75C7" w:rsidRPr="0082567A">
        <w:rPr>
          <w:b/>
          <w:sz w:val="20"/>
          <w:lang w:val="en-US"/>
        </w:rPr>
        <w:t xml:space="preserve">Encoding </w:t>
      </w:r>
      <w:r w:rsidR="00105AD3" w:rsidRPr="0082567A">
        <w:rPr>
          <w:b/>
          <w:sz w:val="20"/>
          <w:lang w:val="en-US"/>
        </w:rPr>
        <w:t>Specification</w:t>
      </w:r>
      <w:r w:rsidRPr="0082567A">
        <w:rPr>
          <w:b/>
          <w:sz w:val="20"/>
          <w:lang w:val="en-US"/>
        </w:rPr>
        <w:tab/>
      </w:r>
      <w:r w:rsidRPr="0082567A">
        <w:rPr>
          <w:b/>
          <w:sz w:val="20"/>
          <w:lang w:val="en-US"/>
        </w:rPr>
        <w:br/>
      </w:r>
      <w:r w:rsidR="00105AD3">
        <w:rPr>
          <w:sz w:val="20"/>
          <w:lang w:val="en-US"/>
        </w:rPr>
        <w:t>A description of the different encodings to be used with each of the outputs defined by the conformance classes. Different encodings are appropriate in different situations.</w:t>
      </w:r>
    </w:p>
    <w:p w14:paraId="3861F575" w14:textId="65446C7B" w:rsidR="00BA75C7" w:rsidRPr="0082567A" w:rsidRDefault="0082567A" w:rsidP="0082567A">
      <w:pPr>
        <w:pStyle w:val="Body"/>
        <w:ind w:left="2970" w:hanging="1530"/>
        <w:rPr>
          <w:sz w:val="20"/>
          <w:lang w:val="en-US"/>
        </w:rPr>
      </w:pPr>
      <w:r w:rsidRPr="0082567A">
        <w:rPr>
          <w:sz w:val="20"/>
          <w:lang w:val="en-US"/>
        </w:rPr>
        <w:fldChar w:fldCharType="begin"/>
      </w:r>
      <w:r w:rsidRPr="0082567A">
        <w:rPr>
          <w:sz w:val="20"/>
          <w:lang w:val="en-US"/>
        </w:rPr>
        <w:instrText xml:space="preserve"> REF _Ref444790017 \n \h </w:instrText>
      </w:r>
      <w:r>
        <w:rPr>
          <w:sz w:val="20"/>
          <w:lang w:val="en-US"/>
        </w:rPr>
        <w:instrText xml:space="preserve"> \* MERGEFORMAT </w:instrText>
      </w:r>
      <w:r w:rsidRPr="0082567A">
        <w:rPr>
          <w:sz w:val="20"/>
          <w:lang w:val="en-US"/>
        </w:rPr>
      </w:r>
      <w:r w:rsidRPr="0082567A">
        <w:rPr>
          <w:sz w:val="20"/>
          <w:lang w:val="en-US"/>
        </w:rPr>
        <w:fldChar w:fldCharType="separate"/>
      </w:r>
      <w:r w:rsidR="00C036DC">
        <w:rPr>
          <w:sz w:val="20"/>
          <w:lang w:val="en-US"/>
        </w:rPr>
        <w:t>Appendix  I</w:t>
      </w:r>
      <w:r w:rsidRPr="0082567A">
        <w:rPr>
          <w:sz w:val="20"/>
          <w:lang w:val="en-US"/>
        </w:rPr>
        <w:fldChar w:fldCharType="end"/>
      </w:r>
      <w:r w:rsidR="00BA75C7" w:rsidRPr="0082567A">
        <w:rPr>
          <w:sz w:val="20"/>
          <w:lang w:val="en-US"/>
        </w:rPr>
        <w:t xml:space="preserve"> – </w:t>
      </w:r>
      <w:r w:rsidRPr="0082567A">
        <w:rPr>
          <w:sz w:val="20"/>
          <w:lang w:val="en-US"/>
        </w:rPr>
        <w:tab/>
      </w:r>
      <w:r w:rsidR="00BA75C7" w:rsidRPr="0082567A">
        <w:rPr>
          <w:b/>
          <w:sz w:val="20"/>
          <w:lang w:val="en-US"/>
        </w:rPr>
        <w:t>Bibliography</w:t>
      </w:r>
    </w:p>
    <w:p w14:paraId="21125A81" w14:textId="77777777" w:rsidR="00BA75C7" w:rsidRPr="0082567A" w:rsidRDefault="00BA75C7" w:rsidP="000A7CB4">
      <w:pPr>
        <w:pStyle w:val="Body"/>
        <w:rPr>
          <w:lang w:val="en-US"/>
        </w:rPr>
      </w:pPr>
    </w:p>
    <w:p w14:paraId="5826C7E6" w14:textId="77777777" w:rsidR="00BD59A9" w:rsidRDefault="00CE5D5D" w:rsidP="00BD59A9">
      <w:pPr>
        <w:pStyle w:val="Title"/>
        <w:rPr>
          <w:lang w:val="en-CA"/>
        </w:rPr>
      </w:pPr>
      <w:r w:rsidRPr="0082567A">
        <w:br w:type="page"/>
      </w:r>
      <w:r w:rsidR="00BD59A9">
        <w:rPr>
          <w:lang w:val="en-CA"/>
        </w:rPr>
        <w:t>IHO S-121</w:t>
      </w:r>
      <w:r w:rsidR="00BD59A9">
        <w:rPr>
          <w:lang w:val="en-CA"/>
        </w:rPr>
        <w:br/>
        <w:t xml:space="preserve">Product Specification for </w:t>
      </w:r>
      <w:r w:rsidR="00BD59A9">
        <w:rPr>
          <w:lang w:val="en-CA"/>
        </w:rPr>
        <w:br/>
        <w:t>Maritime Limits and Boundaries</w:t>
      </w:r>
    </w:p>
    <w:p w14:paraId="62CFB5DE" w14:textId="77777777" w:rsidR="00CE5D5D" w:rsidRDefault="00CE5D5D" w:rsidP="00A43F7D">
      <w:pPr>
        <w:pStyle w:val="Heading1"/>
      </w:pPr>
      <w:bookmarkStart w:id="9" w:name="_Toc379188718"/>
      <w:bookmarkStart w:id="10" w:name="_Toc381888416"/>
      <w:bookmarkStart w:id="11" w:name="_Toc467765165"/>
      <w:r>
        <w:t>Scope</w:t>
      </w:r>
      <w:bookmarkEnd w:id="9"/>
      <w:bookmarkEnd w:id="10"/>
      <w:bookmarkEnd w:id="11"/>
    </w:p>
    <w:p w14:paraId="5580F464" w14:textId="3890ED17" w:rsidR="005A7DF4" w:rsidRDefault="00CE5D5D" w:rsidP="00455B5E">
      <w:pPr>
        <w:pStyle w:val="BodyText"/>
        <w:rPr>
          <w:rFonts w:cs="Arial"/>
        </w:rPr>
      </w:pPr>
      <w:r>
        <w:t xml:space="preserve">This </w:t>
      </w:r>
      <w:r w:rsidR="00455B5E">
        <w:t>document</w:t>
      </w:r>
      <w:r>
        <w:t xml:space="preserve"> describes a product specification for the provision </w:t>
      </w:r>
      <w:r w:rsidR="003F61C7">
        <w:t xml:space="preserve">of </w:t>
      </w:r>
      <w:r>
        <w:t xml:space="preserve">geographic information </w:t>
      </w:r>
      <w:r w:rsidR="00455B5E">
        <w:t>for Maritime Limits and Boundaries</w:t>
      </w:r>
      <w:r w:rsidR="000A7CB4">
        <w:t>,</w:t>
      </w:r>
      <w:r w:rsidR="000A7CB4" w:rsidRPr="000A7CB4">
        <w:rPr>
          <w:rFonts w:cs="Arial"/>
        </w:rPr>
        <w:t xml:space="preserve"> </w:t>
      </w:r>
      <w:r w:rsidR="000A7CB4">
        <w:rPr>
          <w:rFonts w:cs="Arial"/>
        </w:rPr>
        <w:t xml:space="preserve">in compliance </w:t>
      </w:r>
      <w:r w:rsidR="00C036DC">
        <w:rPr>
          <w:rFonts w:cs="Arial"/>
        </w:rPr>
        <w:t>to:</w:t>
      </w:r>
    </w:p>
    <w:p w14:paraId="4F2C8C00" w14:textId="77777777" w:rsidR="00FC73E2" w:rsidRDefault="000A7CB4" w:rsidP="00FC73E2">
      <w:pPr>
        <w:pStyle w:val="BodyText"/>
        <w:numPr>
          <w:ilvl w:val="0"/>
          <w:numId w:val="63"/>
        </w:numPr>
      </w:pPr>
      <w:r>
        <w:rPr>
          <w:rFonts w:cs="Arial"/>
        </w:rPr>
        <w:t>ISO19131:2007 – Geographic information – Data product specification</w:t>
      </w:r>
      <w:r>
        <w:t xml:space="preserve"> </w:t>
      </w:r>
    </w:p>
    <w:p w14:paraId="7B03B683" w14:textId="77777777" w:rsidR="00FC73E2" w:rsidRDefault="000A7CB4" w:rsidP="00FC73E2">
      <w:pPr>
        <w:pStyle w:val="BodyText"/>
        <w:numPr>
          <w:ilvl w:val="0"/>
          <w:numId w:val="63"/>
        </w:numPr>
      </w:pPr>
      <w:r>
        <w:t>IHO S-100 Universal Hydrographic Data Model</w:t>
      </w:r>
      <w:r w:rsidR="00A81813">
        <w:t>.</w:t>
      </w:r>
      <w:bookmarkStart w:id="12" w:name="_Toc379188719"/>
      <w:bookmarkStart w:id="13" w:name="_Toc381888417"/>
    </w:p>
    <w:p w14:paraId="587DA99D" w14:textId="77777777" w:rsidR="00CE5D5D" w:rsidRDefault="00CE5D5D" w:rsidP="00A43F7D">
      <w:pPr>
        <w:pStyle w:val="Heading1"/>
      </w:pPr>
      <w:bookmarkStart w:id="14" w:name="_Toc467765166"/>
      <w:r>
        <w:t xml:space="preserve">Conformance </w:t>
      </w:r>
      <w:bookmarkEnd w:id="12"/>
      <w:bookmarkEnd w:id="13"/>
      <w:r w:rsidR="00983F08">
        <w:t>C</w:t>
      </w:r>
      <w:r w:rsidR="00145530">
        <w:t>lause</w:t>
      </w:r>
      <w:bookmarkEnd w:id="14"/>
    </w:p>
    <w:p w14:paraId="67E0C6C5" w14:textId="2AE44DD2" w:rsidR="00CE5D5D" w:rsidRDefault="00CE5D5D" w:rsidP="00455B5E">
      <w:pPr>
        <w:pStyle w:val="BodyText"/>
      </w:pPr>
      <w:r>
        <w:t xml:space="preserve">Any data set claiming conformance with this </w:t>
      </w:r>
      <w:r w:rsidR="002903F0">
        <w:t>Product Specification</w:t>
      </w:r>
      <w:r>
        <w:t xml:space="preserve"> shall pass the requirements described in the abstract test suites in</w:t>
      </w:r>
      <w:r w:rsidR="00AA332C">
        <w:t xml:space="preserve"> </w:t>
      </w:r>
      <w:r w:rsidR="00AA332C">
        <w:fldChar w:fldCharType="begin"/>
      </w:r>
      <w:r w:rsidR="00AA332C">
        <w:instrText xml:space="preserve"> REF _Ref444793994 \n \h </w:instrText>
      </w:r>
      <w:r w:rsidR="00AA332C">
        <w:fldChar w:fldCharType="separate"/>
      </w:r>
      <w:r w:rsidR="00C036DC">
        <w:t>Appendix  A</w:t>
      </w:r>
      <w:r w:rsidR="00AA332C">
        <w:fldChar w:fldCharType="end"/>
      </w:r>
      <w:r>
        <w:t>.</w:t>
      </w:r>
    </w:p>
    <w:p w14:paraId="3536727F" w14:textId="77777777" w:rsidR="00CE5D5D" w:rsidRDefault="00CE5D5D" w:rsidP="00A43F7D">
      <w:pPr>
        <w:pStyle w:val="Heading1"/>
      </w:pPr>
      <w:bookmarkStart w:id="15" w:name="_Toc379188720"/>
      <w:bookmarkStart w:id="16" w:name="_Toc381888418"/>
      <w:bookmarkStart w:id="17" w:name="_Toc467765167"/>
      <w:r>
        <w:t xml:space="preserve">Normative </w:t>
      </w:r>
      <w:bookmarkEnd w:id="15"/>
      <w:bookmarkEnd w:id="16"/>
      <w:r w:rsidR="00983F08">
        <w:t>R</w:t>
      </w:r>
      <w:r w:rsidR="00145530">
        <w:t>eferences</w:t>
      </w:r>
      <w:bookmarkEnd w:id="17"/>
    </w:p>
    <w:p w14:paraId="04D34071" w14:textId="77777777" w:rsidR="00CE5D5D" w:rsidRDefault="00CE5D5D" w:rsidP="00300B5B">
      <w:pPr>
        <w:pStyle w:val="BodyText"/>
      </w:pPr>
      <w:r>
        <w:t xml:space="preserve">The following referenced documents are indispensable for the application of this document. </w:t>
      </w:r>
    </w:p>
    <w:p w14:paraId="375BDB69" w14:textId="77777777" w:rsidR="00DA631B" w:rsidRDefault="00DA631B" w:rsidP="00DA631B">
      <w:pPr>
        <w:pStyle w:val="NormReference"/>
      </w:pPr>
      <w:r w:rsidRPr="00DA631B">
        <w:rPr>
          <w:b/>
        </w:rPr>
        <w:t>IHO S-100:2010</w:t>
      </w:r>
      <w:r>
        <w:t xml:space="preserve"> Universal Hydrographic Data Model, edition 1.0</w:t>
      </w:r>
    </w:p>
    <w:p w14:paraId="59FD1300" w14:textId="77777777" w:rsidR="00BB2631" w:rsidRPr="00455B5E" w:rsidRDefault="00BB2631" w:rsidP="00BB2631">
      <w:pPr>
        <w:pStyle w:val="NormReference"/>
      </w:pPr>
      <w:r w:rsidRPr="006A034A">
        <w:rPr>
          <w:b/>
        </w:rPr>
        <w:t>ISO 3166-1:1997</w:t>
      </w:r>
      <w:r>
        <w:t xml:space="preserve"> Codes for the representation of names of countries and their subdivisions – Part 1: Country codes</w:t>
      </w:r>
    </w:p>
    <w:p w14:paraId="5CCEC841" w14:textId="77777777" w:rsidR="008D61C2" w:rsidRDefault="008D61C2" w:rsidP="008D61C2">
      <w:pPr>
        <w:pStyle w:val="NormReference"/>
      </w:pPr>
      <w:r w:rsidRPr="00DA631B">
        <w:rPr>
          <w:b/>
        </w:rPr>
        <w:t>ISO 191</w:t>
      </w:r>
      <w:r>
        <w:rPr>
          <w:b/>
        </w:rPr>
        <w:t>07</w:t>
      </w:r>
      <w:r w:rsidRPr="00DA631B">
        <w:rPr>
          <w:b/>
        </w:rPr>
        <w:t>: 200</w:t>
      </w:r>
      <w:r>
        <w:rPr>
          <w:b/>
        </w:rPr>
        <w:t>3</w:t>
      </w:r>
      <w:r w:rsidRPr="00455B5E">
        <w:t xml:space="preserve"> Geographic Information </w:t>
      </w:r>
      <w:r>
        <w:t>–</w:t>
      </w:r>
      <w:r w:rsidRPr="00455B5E">
        <w:t xml:space="preserve"> </w:t>
      </w:r>
      <w:r>
        <w:t>Spatial Schema</w:t>
      </w:r>
    </w:p>
    <w:p w14:paraId="03E55CFA" w14:textId="77777777" w:rsidR="008D61C2" w:rsidRDefault="008D61C2" w:rsidP="008D61C2">
      <w:pPr>
        <w:pStyle w:val="NormReference"/>
      </w:pPr>
      <w:r w:rsidRPr="00DA631B">
        <w:rPr>
          <w:b/>
        </w:rPr>
        <w:t>ISO 191</w:t>
      </w:r>
      <w:r>
        <w:rPr>
          <w:b/>
        </w:rPr>
        <w:t>08</w:t>
      </w:r>
      <w:r w:rsidRPr="00DA631B">
        <w:rPr>
          <w:b/>
        </w:rPr>
        <w:t>: 200</w:t>
      </w:r>
      <w:r>
        <w:rPr>
          <w:b/>
        </w:rPr>
        <w:t>2</w:t>
      </w:r>
      <w:r w:rsidRPr="00455B5E">
        <w:t xml:space="preserve"> Geographic Information </w:t>
      </w:r>
      <w:r>
        <w:t>–</w:t>
      </w:r>
      <w:r w:rsidRPr="00455B5E">
        <w:t xml:space="preserve"> </w:t>
      </w:r>
      <w:r>
        <w:t>Temporal Schema</w:t>
      </w:r>
    </w:p>
    <w:p w14:paraId="112CA3DC" w14:textId="77777777" w:rsidR="00DA631B" w:rsidRDefault="00DA631B" w:rsidP="00DA631B">
      <w:pPr>
        <w:pStyle w:val="NormReference"/>
      </w:pPr>
      <w:r w:rsidRPr="00DA631B">
        <w:rPr>
          <w:b/>
        </w:rPr>
        <w:t>ISO 19115: 2003</w:t>
      </w:r>
      <w:r w:rsidRPr="00455B5E">
        <w:t xml:space="preserve"> Geographic Information - Metadata</w:t>
      </w:r>
      <w:r w:rsidRPr="003F61C7">
        <w:rPr>
          <w:rStyle w:val="FootnoteReference"/>
        </w:rPr>
        <w:footnoteReference w:id="2"/>
      </w:r>
    </w:p>
    <w:p w14:paraId="7896FBDF" w14:textId="77777777" w:rsidR="00453453" w:rsidRDefault="00453453" w:rsidP="00453453">
      <w:pPr>
        <w:pStyle w:val="NormReference"/>
      </w:pPr>
      <w:r w:rsidRPr="00DA631B">
        <w:rPr>
          <w:b/>
        </w:rPr>
        <w:t>ISO 191</w:t>
      </w:r>
      <w:r>
        <w:rPr>
          <w:b/>
        </w:rPr>
        <w:t>52</w:t>
      </w:r>
      <w:r w:rsidRPr="00DA631B">
        <w:rPr>
          <w:b/>
        </w:rPr>
        <w:t>: 20</w:t>
      </w:r>
      <w:r>
        <w:rPr>
          <w:b/>
        </w:rPr>
        <w:t>12</w:t>
      </w:r>
      <w:r w:rsidRPr="00455B5E">
        <w:t xml:space="preserve"> Geographic Information - </w:t>
      </w:r>
      <w:r w:rsidRPr="00453453">
        <w:t>Land Administration Domain Model (LADM)</w:t>
      </w:r>
    </w:p>
    <w:p w14:paraId="534988C1" w14:textId="77777777" w:rsidR="00CE5D5D" w:rsidRPr="00455B5E" w:rsidRDefault="00CE5D5D" w:rsidP="009773B7">
      <w:pPr>
        <w:pStyle w:val="Heading1"/>
      </w:pPr>
      <w:bookmarkStart w:id="18" w:name="_Toc255760603"/>
      <w:bookmarkStart w:id="19" w:name="_Toc255921822"/>
      <w:bookmarkStart w:id="20" w:name="Definitions"/>
      <w:bookmarkStart w:id="21" w:name="_Toc379188721"/>
      <w:bookmarkStart w:id="22" w:name="_Toc381888419"/>
      <w:bookmarkStart w:id="23" w:name="_Toc467765168"/>
      <w:bookmarkEnd w:id="18"/>
      <w:bookmarkEnd w:id="19"/>
      <w:bookmarkEnd w:id="20"/>
      <w:r w:rsidRPr="00455B5E">
        <w:t>Terms</w:t>
      </w:r>
      <w:r w:rsidR="00145530">
        <w:t xml:space="preserve">, </w:t>
      </w:r>
      <w:bookmarkEnd w:id="21"/>
      <w:bookmarkEnd w:id="22"/>
      <w:r w:rsidR="00983F08">
        <w:t>D</w:t>
      </w:r>
      <w:r w:rsidR="00145530" w:rsidRPr="00455B5E">
        <w:t>efinitions</w:t>
      </w:r>
      <w:r w:rsidR="00145530">
        <w:t xml:space="preserve"> and </w:t>
      </w:r>
      <w:r w:rsidR="00983F08">
        <w:t>A</w:t>
      </w:r>
      <w:r w:rsidR="00145530">
        <w:t>bbreviations</w:t>
      </w:r>
      <w:bookmarkEnd w:id="23"/>
    </w:p>
    <w:p w14:paraId="47103FEF" w14:textId="77777777" w:rsidR="00DB527C" w:rsidRPr="00455B5E" w:rsidRDefault="00DB527C" w:rsidP="00983F08">
      <w:pPr>
        <w:pStyle w:val="Heading2"/>
      </w:pPr>
      <w:r>
        <w:t xml:space="preserve">Use of </w:t>
      </w:r>
      <w:r w:rsidR="00983F08">
        <w:t>L</w:t>
      </w:r>
      <w:r>
        <w:t>anguage</w:t>
      </w:r>
    </w:p>
    <w:p w14:paraId="55719C46" w14:textId="77777777" w:rsidR="00DB527C" w:rsidRDefault="00DB527C" w:rsidP="00DB527C">
      <w:pPr>
        <w:pStyle w:val="BodyText"/>
      </w:pPr>
      <w:r>
        <w:t>Within this document:</w:t>
      </w:r>
    </w:p>
    <w:p w14:paraId="02850B37" w14:textId="77777777" w:rsidR="00DB527C" w:rsidRDefault="00DB527C" w:rsidP="00BB2631">
      <w:pPr>
        <w:pStyle w:val="ListBullet"/>
        <w:tabs>
          <w:tab w:val="clear" w:pos="360"/>
          <w:tab w:val="num" w:pos="1843"/>
        </w:tabs>
        <w:ind w:left="1843"/>
      </w:pPr>
      <w:r>
        <w:t>“Must” indicates a mandatory requirement.</w:t>
      </w:r>
    </w:p>
    <w:p w14:paraId="450BF208" w14:textId="77777777" w:rsidR="00DB527C" w:rsidRDefault="00DB527C" w:rsidP="00BB2631">
      <w:pPr>
        <w:pStyle w:val="ListBullet"/>
        <w:tabs>
          <w:tab w:val="clear" w:pos="360"/>
          <w:tab w:val="num" w:pos="1843"/>
        </w:tabs>
        <w:ind w:left="1843"/>
      </w:pPr>
      <w:r>
        <w:t>“Should” indicates an optional requirement, that is the recommended process to be followed, but is not mandatory.</w:t>
      </w:r>
    </w:p>
    <w:p w14:paraId="7650E776" w14:textId="77777777" w:rsidR="00DB527C" w:rsidRPr="00DB527C" w:rsidRDefault="00DB527C" w:rsidP="00BB2631">
      <w:pPr>
        <w:pStyle w:val="ListBullet"/>
        <w:tabs>
          <w:tab w:val="clear" w:pos="360"/>
          <w:tab w:val="num" w:pos="1843"/>
        </w:tabs>
        <w:ind w:left="1843"/>
      </w:pPr>
      <w:r>
        <w:t>“May” means “allowed to” or “could possibly”, and is not mandatory.</w:t>
      </w:r>
    </w:p>
    <w:p w14:paraId="18CC8072" w14:textId="77777777" w:rsidR="00983F08" w:rsidRPr="00455B5E" w:rsidRDefault="00983F08">
      <w:pPr>
        <w:pStyle w:val="Heading2"/>
      </w:pPr>
      <w:r w:rsidRPr="00983F08">
        <w:t>Terms</w:t>
      </w:r>
      <w:r>
        <w:t xml:space="preserve"> and Definitions</w:t>
      </w:r>
    </w:p>
    <w:p w14:paraId="78686283" w14:textId="77777777" w:rsidR="00983F08" w:rsidRDefault="00983F08" w:rsidP="00FA7F94">
      <w:pPr>
        <w:pStyle w:val="BodyText"/>
        <w:keepNext/>
      </w:pPr>
      <w:r>
        <w:t>For the purposes of this document, the following terms and definitions apply.</w:t>
      </w:r>
    </w:p>
    <w:p w14:paraId="57983845" w14:textId="77777777" w:rsidR="00CE5D5D" w:rsidRPr="00455B5E" w:rsidRDefault="002D69A9" w:rsidP="00983F08">
      <w:pPr>
        <w:pStyle w:val="Heading3"/>
      </w:pPr>
      <w:r>
        <w:t>A</w:t>
      </w:r>
      <w:r w:rsidR="00CE5D5D" w:rsidRPr="00455B5E">
        <w:t>ttribute</w:t>
      </w:r>
    </w:p>
    <w:p w14:paraId="05B39280" w14:textId="77777777" w:rsidR="00CE5D5D" w:rsidRDefault="00863F02" w:rsidP="00300B5B">
      <w:pPr>
        <w:pStyle w:val="BodyText"/>
      </w:pPr>
      <w:r>
        <w:t>C</w:t>
      </w:r>
      <w:r w:rsidR="00CE5D5D">
        <w:t xml:space="preserve">haracteristic of a </w:t>
      </w:r>
      <w:r w:rsidR="00CE5D5D">
        <w:rPr>
          <w:b/>
        </w:rPr>
        <w:t>feature</w:t>
      </w:r>
      <w:r w:rsidR="00CE5D5D">
        <w:t>. For example, number of lanes or pavement status.</w:t>
      </w:r>
    </w:p>
    <w:p w14:paraId="5507ED66" w14:textId="77777777" w:rsidR="00DF4C4F" w:rsidRDefault="00DF4C4F" w:rsidP="00DF4C4F">
      <w:pPr>
        <w:pStyle w:val="BodyText"/>
      </w:pPr>
      <w:r>
        <w:t xml:space="preserve">In UML </w:t>
      </w:r>
      <w:r>
        <w:rPr>
          <w:rFonts w:ascii="Cambria Math" w:hAnsi="Cambria Math" w:cs="Cambria Math"/>
        </w:rPr>
        <w:t>“</w:t>
      </w:r>
      <w:r>
        <w:t xml:space="preserve">a classifier </w:t>
      </w:r>
      <w:r w:rsidRPr="00DF4C4F">
        <w:t>that describes a range of values that</w:t>
      </w:r>
      <w:r>
        <w:t xml:space="preserve"> </w:t>
      </w:r>
      <w:r w:rsidRPr="00DF4C4F">
        <w:t>ins</w:t>
      </w:r>
      <w:r>
        <w:t>tances</w:t>
      </w:r>
      <w:r w:rsidRPr="00DF4C4F">
        <w:t xml:space="preserve"> of the classifier may hold</w:t>
      </w:r>
      <w:r>
        <w:t xml:space="preserve">. </w:t>
      </w:r>
      <w:r w:rsidRPr="00DF4C4F">
        <w:t>[ISO/TS 19103:2005 – adapted from ISO/IEC 19501</w:t>
      </w:r>
      <w:r w:rsidR="007C67B9">
        <w:t>]</w:t>
      </w:r>
    </w:p>
    <w:p w14:paraId="2C2B4509" w14:textId="77777777" w:rsidR="00CE5D5D" w:rsidRDefault="002D69A9" w:rsidP="00983F08">
      <w:pPr>
        <w:pStyle w:val="Heading3"/>
      </w:pPr>
      <w:r>
        <w:t>C</w:t>
      </w:r>
      <w:r w:rsidR="00CE5D5D">
        <w:t>lass</w:t>
      </w:r>
    </w:p>
    <w:p w14:paraId="13044217" w14:textId="77777777" w:rsidR="00DF4C4F" w:rsidRDefault="00863F02" w:rsidP="00300B5B">
      <w:pPr>
        <w:pStyle w:val="BodyText"/>
      </w:pPr>
      <w:r>
        <w:t>Description</w:t>
      </w:r>
      <w:r w:rsidR="00CE5D5D">
        <w:t xml:space="preserve"> of a set of </w:t>
      </w:r>
      <w:r w:rsidR="00CE5D5D">
        <w:rPr>
          <w:b/>
        </w:rPr>
        <w:t>objects</w:t>
      </w:r>
      <w:r w:rsidR="00CE5D5D">
        <w:t xml:space="preserve"> that share the same attributes, operations, methods, relationships, and semantics. </w:t>
      </w:r>
    </w:p>
    <w:p w14:paraId="25681B56" w14:textId="77777777" w:rsidR="00CE5D5D" w:rsidRDefault="00DF4C4F" w:rsidP="00300B5B">
      <w:pPr>
        <w:pStyle w:val="BodyText"/>
      </w:pPr>
      <w:r>
        <w:t xml:space="preserve">Note: </w:t>
      </w:r>
      <w:r w:rsidR="00CE5D5D">
        <w:t xml:space="preserve">A class does not always have an associated geometry (e.g., address range class). </w:t>
      </w:r>
    </w:p>
    <w:p w14:paraId="25ED87D0" w14:textId="77777777" w:rsidR="00DF4C4F" w:rsidRDefault="00DF4C4F" w:rsidP="00300B5B">
      <w:pPr>
        <w:pStyle w:val="BodyText"/>
      </w:pPr>
      <w:r w:rsidRPr="00DF4C4F">
        <w:t>[ISO/TS 19103:2005 – adapted from ISO/IEC 19501]</w:t>
      </w:r>
    </w:p>
    <w:p w14:paraId="247FFAAD" w14:textId="77777777" w:rsidR="00CE5D5D" w:rsidRDefault="002D69A9" w:rsidP="00983F08">
      <w:pPr>
        <w:pStyle w:val="Heading3"/>
      </w:pPr>
      <w:r>
        <w:t>Dataset</w:t>
      </w:r>
    </w:p>
    <w:p w14:paraId="5CC07698" w14:textId="77777777" w:rsidR="00CE5D5D" w:rsidRDefault="002D69A9" w:rsidP="00455B5E">
      <w:pPr>
        <w:pStyle w:val="BodyText"/>
      </w:pPr>
      <w:r>
        <w:t>Data</w:t>
      </w:r>
      <w:r w:rsidR="00CE5D5D">
        <w:t xml:space="preserve"> collection identifiable for </w:t>
      </w:r>
      <w:r w:rsidR="00455B5E">
        <w:t>a specific region</w:t>
      </w:r>
      <w:r w:rsidR="00CE5D5D">
        <w:t>.</w:t>
      </w:r>
    </w:p>
    <w:p w14:paraId="5E928473" w14:textId="77777777" w:rsidR="00CE5D5D" w:rsidRDefault="002D69A9" w:rsidP="00983F08">
      <w:pPr>
        <w:pStyle w:val="Heading3"/>
      </w:pPr>
      <w:r>
        <w:t>Feature</w:t>
      </w:r>
    </w:p>
    <w:p w14:paraId="35F02ACF" w14:textId="77777777" w:rsidR="00CE5D5D" w:rsidRDefault="002D69A9" w:rsidP="00455B5E">
      <w:pPr>
        <w:pStyle w:val="BodyText"/>
      </w:pPr>
      <w:r w:rsidRPr="00300B5B">
        <w:t>Abstraction</w:t>
      </w:r>
      <w:r w:rsidR="00CE5D5D">
        <w:t xml:space="preserve"> of real-world phenomena.</w:t>
      </w:r>
    </w:p>
    <w:p w14:paraId="59A72AC7" w14:textId="77777777" w:rsidR="00DF4C4F" w:rsidRDefault="00DF4C4F" w:rsidP="00455B5E">
      <w:pPr>
        <w:pStyle w:val="BodyText"/>
      </w:pPr>
      <w:r w:rsidRPr="00DF4C4F">
        <w:t>[ISO 19101:2002]</w:t>
      </w:r>
    </w:p>
    <w:p w14:paraId="7D20FD7D" w14:textId="77777777" w:rsidR="00CE5D5D" w:rsidRDefault="002D69A9" w:rsidP="00983F08">
      <w:pPr>
        <w:pStyle w:val="Heading3"/>
      </w:pPr>
      <w:r>
        <w:t>Object</w:t>
      </w:r>
    </w:p>
    <w:p w14:paraId="75A9A582" w14:textId="77777777" w:rsidR="00CE5D5D" w:rsidRDefault="002D69A9" w:rsidP="00300B5B">
      <w:pPr>
        <w:pStyle w:val="BodyText"/>
      </w:pPr>
      <w:r>
        <w:t>An</w:t>
      </w:r>
      <w:r w:rsidR="00CE5D5D">
        <w:t xml:space="preserve"> object is an instance of a </w:t>
      </w:r>
      <w:r w:rsidR="00CE5D5D">
        <w:rPr>
          <w:b/>
        </w:rPr>
        <w:t>class</w:t>
      </w:r>
      <w:r w:rsidR="00CE5D5D">
        <w:t xml:space="preserve">. </w:t>
      </w:r>
    </w:p>
    <w:p w14:paraId="083F6B3C" w14:textId="77777777" w:rsidR="00DF4C4F" w:rsidRDefault="00DF4C4F" w:rsidP="00DF4C4F">
      <w:pPr>
        <w:pStyle w:val="BodyText"/>
      </w:pPr>
      <w:r>
        <w:t>In UML “</w:t>
      </w:r>
      <w:r w:rsidRPr="00DF4C4F">
        <w:t xml:space="preserve">entity with a well-defined boundary </w:t>
      </w:r>
      <w:r>
        <w:t>and identity</w:t>
      </w:r>
      <w:r w:rsidRPr="00DF4C4F">
        <w:t>, which encapsulates state and</w:t>
      </w:r>
      <w:r>
        <w:t xml:space="preserve"> </w:t>
      </w:r>
      <w:r w:rsidRPr="00DF4C4F">
        <w:t>behaviour [ISO/TS 19103:2005 – adapted from ISO/IEC 19501]</w:t>
      </w:r>
    </w:p>
    <w:p w14:paraId="04018BC8" w14:textId="77777777" w:rsidR="00CE5D5D" w:rsidRDefault="00CE5D5D" w:rsidP="00BB2631">
      <w:pPr>
        <w:pStyle w:val="Heading2"/>
      </w:pPr>
      <w:bookmarkStart w:id="24" w:name="_Toc379188722"/>
      <w:bookmarkStart w:id="25" w:name="_Toc381888420"/>
      <w:r>
        <w:t>Abbreviat</w:t>
      </w:r>
      <w:bookmarkEnd w:id="24"/>
      <w:bookmarkEnd w:id="25"/>
      <w:r w:rsidR="00983F08">
        <w:t>ions</w:t>
      </w:r>
    </w:p>
    <w:p w14:paraId="4A5C26DC" w14:textId="77777777" w:rsidR="00E53495" w:rsidRDefault="00E53495" w:rsidP="00C81259">
      <w:pPr>
        <w:pStyle w:val="ListofSymbandAbbrev"/>
        <w:spacing w:before="120"/>
        <w:ind w:left="562"/>
      </w:pPr>
      <w:r>
        <w:t>CEDA</w:t>
      </w:r>
      <w:r>
        <w:tab/>
        <w:t xml:space="preserve">Category of Estimated Data Accuracy </w:t>
      </w:r>
    </w:p>
    <w:p w14:paraId="4C4BB065" w14:textId="77777777" w:rsidR="004D23F3" w:rsidRDefault="004D23F3" w:rsidP="00C81259">
      <w:pPr>
        <w:pStyle w:val="ListofSymbandAbbrev"/>
        <w:spacing w:before="120"/>
        <w:ind w:left="562"/>
      </w:pPr>
      <w:r>
        <w:t>CRS</w:t>
      </w:r>
      <w:r>
        <w:tab/>
        <w:t>Coordinate Reference System</w:t>
      </w:r>
    </w:p>
    <w:p w14:paraId="0EBAF0CE" w14:textId="77777777" w:rsidR="00A72AF4" w:rsidRDefault="00A72AF4" w:rsidP="00C81259">
      <w:pPr>
        <w:pStyle w:val="ListofSymbandAbbrev"/>
        <w:spacing w:before="120"/>
        <w:ind w:left="562"/>
      </w:pPr>
      <w:r>
        <w:t>ENC</w:t>
      </w:r>
      <w:r>
        <w:tab/>
        <w:t>Electronic Nautical Chart</w:t>
      </w:r>
    </w:p>
    <w:p w14:paraId="34B4C7B5" w14:textId="77777777" w:rsidR="0040556A" w:rsidRDefault="0040556A" w:rsidP="00C81259">
      <w:pPr>
        <w:pStyle w:val="ListofSymbandAbbrev"/>
        <w:spacing w:before="120"/>
        <w:ind w:left="562"/>
      </w:pPr>
      <w:r>
        <w:t>EEZ</w:t>
      </w:r>
      <w:r>
        <w:tab/>
      </w:r>
      <w:r w:rsidR="00F36FAD">
        <w:t>Exclusive Economic Zone</w:t>
      </w:r>
    </w:p>
    <w:p w14:paraId="165E3F6D" w14:textId="77777777" w:rsidR="007C7F71" w:rsidRDefault="007C7F71" w:rsidP="00C81259">
      <w:pPr>
        <w:pStyle w:val="ListofSymbandAbbrev"/>
        <w:spacing w:before="120"/>
        <w:ind w:left="562"/>
      </w:pPr>
      <w:r>
        <w:t>EPSG</w:t>
      </w:r>
      <w:r>
        <w:tab/>
      </w:r>
      <w:r w:rsidRPr="007C7F71">
        <w:t xml:space="preserve">European Petroleum Survey Group </w:t>
      </w:r>
    </w:p>
    <w:p w14:paraId="38B3F5D1" w14:textId="77777777" w:rsidR="00C97C15" w:rsidRDefault="00C97C15" w:rsidP="00C81259">
      <w:pPr>
        <w:pStyle w:val="ListofSymbandAbbrev"/>
        <w:spacing w:before="120"/>
        <w:ind w:left="562"/>
      </w:pPr>
      <w:r>
        <w:t>GML</w:t>
      </w:r>
      <w:r>
        <w:tab/>
        <w:t>Geography Markup Language (ISO standard 19136:2007)</w:t>
      </w:r>
    </w:p>
    <w:p w14:paraId="6AEA15C2" w14:textId="77777777" w:rsidR="004D23F3" w:rsidRPr="009E6ACC" w:rsidRDefault="004D23F3" w:rsidP="00C81259">
      <w:pPr>
        <w:pStyle w:val="ListofSymbandAbbrev"/>
        <w:spacing w:before="120"/>
        <w:ind w:left="562"/>
        <w:rPr>
          <w:lang w:val="fr-FR"/>
          <w:rPrChange w:id="26" w:author="Project Officer Peru" w:date="2019-08-12T08:17:00Z">
            <w:rPr/>
          </w:rPrChange>
        </w:rPr>
      </w:pPr>
      <w:r w:rsidRPr="009E6ACC">
        <w:rPr>
          <w:lang w:val="fr-FR"/>
          <w:rPrChange w:id="27" w:author="Project Officer Peru" w:date="2019-08-12T08:17:00Z">
            <w:rPr/>
          </w:rPrChange>
        </w:rPr>
        <w:t>ID</w:t>
      </w:r>
      <w:r w:rsidRPr="009E6ACC">
        <w:rPr>
          <w:lang w:val="fr-FR"/>
          <w:rPrChange w:id="28" w:author="Project Officer Peru" w:date="2019-08-12T08:17:00Z">
            <w:rPr/>
          </w:rPrChange>
        </w:rPr>
        <w:tab/>
        <w:t>Identifier</w:t>
      </w:r>
    </w:p>
    <w:p w14:paraId="3151B494" w14:textId="77777777" w:rsidR="004D23F3" w:rsidRPr="009E6ACC" w:rsidRDefault="004D23F3" w:rsidP="00C81259">
      <w:pPr>
        <w:pStyle w:val="ListofSymbandAbbrev"/>
        <w:spacing w:before="120"/>
        <w:ind w:left="562"/>
        <w:rPr>
          <w:lang w:val="fr-FR"/>
          <w:rPrChange w:id="29" w:author="Project Officer Peru" w:date="2019-08-12T08:17:00Z">
            <w:rPr/>
          </w:rPrChange>
        </w:rPr>
      </w:pPr>
      <w:r w:rsidRPr="009E6ACC">
        <w:rPr>
          <w:lang w:val="fr-FR"/>
          <w:rPrChange w:id="30" w:author="Project Officer Peru" w:date="2019-08-12T08:17:00Z">
            <w:rPr/>
          </w:rPrChange>
        </w:rPr>
        <w:t xml:space="preserve">IHO </w:t>
      </w:r>
      <w:r w:rsidRPr="009E6ACC">
        <w:rPr>
          <w:lang w:val="fr-FR"/>
          <w:rPrChange w:id="31" w:author="Project Officer Peru" w:date="2019-08-12T08:17:00Z">
            <w:rPr/>
          </w:rPrChange>
        </w:rPr>
        <w:tab/>
        <w:t>International Hydrographic Organisation</w:t>
      </w:r>
    </w:p>
    <w:p w14:paraId="26896A68" w14:textId="77777777" w:rsidR="004D23F3" w:rsidRDefault="004D23F3" w:rsidP="00C81259">
      <w:pPr>
        <w:pStyle w:val="ListofSymbandAbbrev"/>
        <w:spacing w:before="120"/>
        <w:ind w:left="562"/>
      </w:pPr>
      <w:r>
        <w:t>ISO</w:t>
      </w:r>
      <w:r>
        <w:tab/>
        <w:t>International Organization for Standardization</w:t>
      </w:r>
    </w:p>
    <w:p w14:paraId="00C3ED0E" w14:textId="77777777" w:rsidR="00C97C15" w:rsidRDefault="00C97C15" w:rsidP="00C81259">
      <w:pPr>
        <w:pStyle w:val="ListofSymbandAbbrev"/>
        <w:spacing w:before="120"/>
        <w:ind w:left="562"/>
      </w:pPr>
      <w:r>
        <w:t>KML</w:t>
      </w:r>
      <w:r>
        <w:tab/>
      </w:r>
      <w:r w:rsidRPr="00C97C15">
        <w:t xml:space="preserve">Keyhole Markup Language </w:t>
      </w:r>
    </w:p>
    <w:p w14:paraId="7769DA52" w14:textId="77777777" w:rsidR="00A81813" w:rsidRDefault="00A81813" w:rsidP="00C81259">
      <w:pPr>
        <w:pStyle w:val="ListofSymbandAbbrev"/>
        <w:spacing w:before="120"/>
        <w:ind w:left="562"/>
      </w:pPr>
      <w:r>
        <w:t xml:space="preserve">LADM </w:t>
      </w:r>
      <w:r>
        <w:tab/>
        <w:t>Land Administration Domain Model</w:t>
      </w:r>
    </w:p>
    <w:p w14:paraId="32E96A63" w14:textId="77777777" w:rsidR="00A32F84" w:rsidRDefault="00A32F84" w:rsidP="00C81259">
      <w:pPr>
        <w:pStyle w:val="ListofSymbandAbbrev"/>
        <w:spacing w:before="120"/>
        <w:ind w:left="562"/>
      </w:pPr>
      <w:r>
        <w:t>LOS</w:t>
      </w:r>
      <w:r>
        <w:tab/>
        <w:t>Law of the Sea under the UNCLOS treaty</w:t>
      </w:r>
    </w:p>
    <w:p w14:paraId="3FA31AE0" w14:textId="77777777" w:rsidR="004D23F3" w:rsidRDefault="004D23F3" w:rsidP="00C81259">
      <w:pPr>
        <w:pStyle w:val="ListofSymbandAbbrev"/>
        <w:spacing w:before="120"/>
        <w:ind w:left="562"/>
      </w:pPr>
      <w:r>
        <w:t>MLB</w:t>
      </w:r>
      <w:r w:rsidR="00851A5B">
        <w:t xml:space="preserve"> </w:t>
      </w:r>
      <w:r>
        <w:tab/>
        <w:t>Maritime Limits and Boundaries</w:t>
      </w:r>
    </w:p>
    <w:p w14:paraId="6F4AE514" w14:textId="77777777" w:rsidR="0056799B" w:rsidRDefault="0056799B" w:rsidP="00C81259">
      <w:pPr>
        <w:pStyle w:val="ListofSymbandAbbrev"/>
        <w:spacing w:before="120"/>
        <w:ind w:left="562"/>
      </w:pPr>
      <w:r>
        <w:t>MOU</w:t>
      </w:r>
      <w:r>
        <w:tab/>
        <w:t>Memorandum of Understanding</w:t>
      </w:r>
    </w:p>
    <w:p w14:paraId="27432B13" w14:textId="77777777" w:rsidR="003A27C7" w:rsidRDefault="003A27C7" w:rsidP="00C81259">
      <w:pPr>
        <w:pStyle w:val="ListofSymbandAbbrev"/>
        <w:spacing w:before="120"/>
        <w:ind w:left="562"/>
      </w:pPr>
      <w:r>
        <w:t>MSDI</w:t>
      </w:r>
      <w:r>
        <w:tab/>
        <w:t>Marine Spatial Data Infrastructure</w:t>
      </w:r>
    </w:p>
    <w:p w14:paraId="56D846A7" w14:textId="77777777" w:rsidR="007C7F71" w:rsidRDefault="007C7F71" w:rsidP="00C81259">
      <w:pPr>
        <w:pStyle w:val="ListofSymbandAbbrev"/>
        <w:spacing w:before="120"/>
        <w:ind w:left="562"/>
      </w:pPr>
      <w:r>
        <w:t>OPG</w:t>
      </w:r>
      <w:r>
        <w:tab/>
        <w:t>International Association of Oil and Gas Producers</w:t>
      </w:r>
    </w:p>
    <w:p w14:paraId="421B4AD6" w14:textId="77777777" w:rsidR="00A32F84" w:rsidRDefault="00A32F84" w:rsidP="00C81259">
      <w:pPr>
        <w:pStyle w:val="ListofSymbandAbbrev"/>
        <w:spacing w:before="120"/>
        <w:ind w:left="562"/>
      </w:pPr>
      <w:r>
        <w:t>UNCLOS</w:t>
      </w:r>
      <w:r>
        <w:tab/>
        <w:t>United Nations Convention on the Law of the Sea</w:t>
      </w:r>
    </w:p>
    <w:p w14:paraId="2C12C93D" w14:textId="77777777" w:rsidR="004D23F3" w:rsidRDefault="004D23F3" w:rsidP="00C81259">
      <w:pPr>
        <w:pStyle w:val="ListofSymbandAbbrev"/>
        <w:spacing w:before="120"/>
        <w:ind w:left="562"/>
      </w:pPr>
      <w:r>
        <w:t>UML</w:t>
      </w:r>
      <w:r>
        <w:tab/>
        <w:t>Unified Modeling Language</w:t>
      </w:r>
    </w:p>
    <w:p w14:paraId="67BEE64D" w14:textId="77777777" w:rsidR="004D23F3" w:rsidRDefault="004D23F3" w:rsidP="00C81259">
      <w:pPr>
        <w:pStyle w:val="ListofSymbandAbbrev"/>
        <w:spacing w:before="120"/>
        <w:ind w:left="562"/>
      </w:pPr>
      <w:r>
        <w:t>UUID</w:t>
      </w:r>
      <w:r>
        <w:tab/>
        <w:t>Universal Unique Identifier</w:t>
      </w:r>
    </w:p>
    <w:p w14:paraId="2195FA35" w14:textId="77777777" w:rsidR="003A27C7" w:rsidRDefault="003A27C7" w:rsidP="00C81259">
      <w:pPr>
        <w:pStyle w:val="ListofSymbandAbbrev"/>
        <w:spacing w:before="120"/>
        <w:ind w:left="562"/>
      </w:pPr>
      <w:r>
        <w:t>WMS</w:t>
      </w:r>
      <w:r>
        <w:tab/>
        <w:t xml:space="preserve">Web Mapping Service </w:t>
      </w:r>
    </w:p>
    <w:p w14:paraId="11AC7BC1" w14:textId="77777777" w:rsidR="004D23F3" w:rsidRDefault="004D23F3" w:rsidP="004D23F3">
      <w:pPr>
        <w:pStyle w:val="ListofSymbandAbbrev"/>
      </w:pPr>
    </w:p>
    <w:p w14:paraId="21144CF1" w14:textId="77777777" w:rsidR="00CE5D5D" w:rsidRDefault="00983F08" w:rsidP="002903F0">
      <w:pPr>
        <w:pStyle w:val="Heading1"/>
      </w:pPr>
      <w:bookmarkStart w:id="32" w:name="_Toc467765169"/>
      <w:r w:rsidRPr="00983F08">
        <w:t xml:space="preserve">General </w:t>
      </w:r>
      <w:r>
        <w:t>D</w:t>
      </w:r>
      <w:r w:rsidRPr="00983F08">
        <w:t>ata Product Description</w:t>
      </w:r>
      <w:bookmarkEnd w:id="32"/>
    </w:p>
    <w:p w14:paraId="22D88B60" w14:textId="77777777" w:rsidR="008F4B9E" w:rsidRDefault="008F4B9E" w:rsidP="00983F08">
      <w:pPr>
        <w:pStyle w:val="Heading2"/>
      </w:pPr>
      <w:bookmarkStart w:id="33" w:name="_Toc115659223"/>
      <w:bookmarkStart w:id="34" w:name="_Toc171499661"/>
      <w:r>
        <w:t>Title</w:t>
      </w:r>
    </w:p>
    <w:p w14:paraId="6867A2D6" w14:textId="77777777" w:rsidR="008F4B9E" w:rsidRDefault="007B7011" w:rsidP="008F4B9E">
      <w:pPr>
        <w:pStyle w:val="BodyText"/>
      </w:pPr>
      <w:r w:rsidRPr="007B7011">
        <w:t>IHO S-121 - Product Specification for Maritime Limits and Boundaries</w:t>
      </w:r>
    </w:p>
    <w:p w14:paraId="6ADED816" w14:textId="77777777" w:rsidR="00ED5653" w:rsidRDefault="00ED5653" w:rsidP="00ED5653">
      <w:pPr>
        <w:pStyle w:val="Heading2"/>
      </w:pPr>
      <w:r>
        <w:t>Abstract</w:t>
      </w:r>
    </w:p>
    <w:p w14:paraId="0214B6DD" w14:textId="138A2930" w:rsidR="008A2933" w:rsidRDefault="00420A38" w:rsidP="00C4253F">
      <w:pPr>
        <w:pStyle w:val="BodyText"/>
      </w:pPr>
      <w:r w:rsidRPr="0030581E">
        <w:t xml:space="preserve">This </w:t>
      </w:r>
      <w:r>
        <w:t xml:space="preserve">document describes a product specification for </w:t>
      </w:r>
      <w:r w:rsidRPr="0030581E">
        <w:t>Maritime Limits and Boundaries (</w:t>
      </w:r>
      <w:r w:rsidR="00AA332C">
        <w:t>MLB</w:t>
      </w:r>
      <w:r w:rsidRPr="0030581E">
        <w:t>) data</w:t>
      </w:r>
      <w:r>
        <w:t xml:space="preserve"> as part of </w:t>
      </w:r>
      <w:r w:rsidR="007B7011">
        <w:t>the suite of IHO S-100 standards</w:t>
      </w:r>
      <w:r>
        <w:t xml:space="preserve">. </w:t>
      </w:r>
      <w:r w:rsidR="00DC71A0">
        <w:t xml:space="preserve">The purpose is to support the legal aspects of marine data </w:t>
      </w:r>
      <w:r w:rsidR="000B4D13">
        <w:t xml:space="preserve">providing a legal structure of sourced and versioned objects that is compatible with the </w:t>
      </w:r>
      <w:r w:rsidR="00AF48C9">
        <w:t xml:space="preserve">ISO 19152 Land </w:t>
      </w:r>
      <w:r w:rsidR="00DA5986">
        <w:t>A</w:t>
      </w:r>
      <w:r w:rsidR="00AF48C9">
        <w:t xml:space="preserve">dministration </w:t>
      </w:r>
      <w:r w:rsidR="00DA5986">
        <w:t>D</w:t>
      </w:r>
      <w:r w:rsidR="00AF48C9">
        <w:t>omain model structure. This integration bridge</w:t>
      </w:r>
      <w:r w:rsidR="00DA5986">
        <w:t>s</w:t>
      </w:r>
      <w:r w:rsidR="00AF48C9">
        <w:t xml:space="preserve"> both </w:t>
      </w:r>
      <w:r w:rsidR="00DA5986">
        <w:t xml:space="preserve">the </w:t>
      </w:r>
      <w:r w:rsidR="00AF48C9">
        <w:t xml:space="preserve">land and maritime domain structurally and provides to the S-100 series a standard which effectively supports the description of legal objects. This product specification aims is to facilitate the exchange of </w:t>
      </w:r>
      <w:r w:rsidR="00AA332C">
        <w:t>MLB</w:t>
      </w:r>
      <w:r w:rsidR="00AF48C9">
        <w:t xml:space="preserve"> information and to do so </w:t>
      </w:r>
      <w:r>
        <w:t>defines several profiles established as conformance classes to this specification that address several distinct use cases</w:t>
      </w:r>
      <w:r w:rsidR="000B4D13">
        <w:t xml:space="preserve"> as described in </w:t>
      </w:r>
      <w:r w:rsidR="00A81813">
        <w:fldChar w:fldCharType="begin"/>
      </w:r>
      <w:r w:rsidR="00A81813">
        <w:instrText xml:space="preserve"> REF _Ref444795341 \n \h </w:instrText>
      </w:r>
      <w:r w:rsidR="00A81813">
        <w:fldChar w:fldCharType="separate"/>
      </w:r>
      <w:r w:rsidR="00C036DC">
        <w:t>Appendix  C</w:t>
      </w:r>
      <w:r w:rsidR="00A81813">
        <w:fldChar w:fldCharType="end"/>
      </w:r>
      <w:r w:rsidR="00A81813">
        <w:t xml:space="preserve">. </w:t>
      </w:r>
      <w:r w:rsidR="000B4D13">
        <w:t xml:space="preserve">Structures are provided for the </w:t>
      </w:r>
      <w:r>
        <w:t xml:space="preserve">distribution of data as part of other hydrographic chart products, or as a stand-alone data product on maritime limits. </w:t>
      </w:r>
      <w:r w:rsidR="00644F35">
        <w:t>Also structures</w:t>
      </w:r>
      <w:r>
        <w:t xml:space="preserve"> support data development and verification and the management of intellectual property </w:t>
      </w:r>
      <w:r w:rsidR="00644F35">
        <w:t xml:space="preserve">and </w:t>
      </w:r>
      <w:r>
        <w:t xml:space="preserve">the provision of all the </w:t>
      </w:r>
      <w:r w:rsidR="00644F35">
        <w:t>rigorous description of MLB data in a manner to support legal proceedings</w:t>
      </w:r>
      <w:r>
        <w:t xml:space="preserve">. </w:t>
      </w:r>
      <w:bookmarkStart w:id="35" w:name="_Toc115659228"/>
      <w:bookmarkStart w:id="36" w:name="_Toc171499666"/>
      <w:bookmarkEnd w:id="33"/>
      <w:bookmarkEnd w:id="34"/>
    </w:p>
    <w:p w14:paraId="6FB7DAEE" w14:textId="56E68650" w:rsidR="008A2933" w:rsidRDefault="008A2933" w:rsidP="008A2933">
      <w:pPr>
        <w:pStyle w:val="BodyText"/>
      </w:pPr>
      <w:r>
        <w:t xml:space="preserve">Datasets that conform to this product specification comply with one </w:t>
      </w:r>
      <w:r w:rsidRPr="0005035B">
        <w:t xml:space="preserve">of </w:t>
      </w:r>
      <w:r w:rsidR="00740ED9" w:rsidRPr="0005035B">
        <w:t xml:space="preserve">five </w:t>
      </w:r>
      <w:r w:rsidRPr="0005035B">
        <w:t>conformance</w:t>
      </w:r>
      <w:r>
        <w:t xml:space="preserve"> classes</w:t>
      </w:r>
      <w:r w:rsidR="0056799B">
        <w:t xml:space="preserve"> defined in</w:t>
      </w:r>
      <w:r w:rsidR="00DA5986">
        <w:t xml:space="preserve"> </w:t>
      </w:r>
      <w:r w:rsidR="00DA5986">
        <w:fldChar w:fldCharType="begin"/>
      </w:r>
      <w:r w:rsidR="00DA5986">
        <w:instrText xml:space="preserve"> REF _Ref444775463 \n \h </w:instrText>
      </w:r>
      <w:r w:rsidR="00DA5986">
        <w:fldChar w:fldCharType="separate"/>
      </w:r>
      <w:r w:rsidR="00C036DC">
        <w:t>Appendix  A</w:t>
      </w:r>
      <w:r w:rsidR="00DA5986">
        <w:fldChar w:fldCharType="end"/>
      </w:r>
      <w:r>
        <w:t>. These are profiles of this product specification in alignment with the use cases identified in</w:t>
      </w:r>
      <w:r w:rsidR="00DA5986">
        <w:t xml:space="preserve"> </w:t>
      </w:r>
      <w:r w:rsidR="00DA5986">
        <w:fldChar w:fldCharType="begin"/>
      </w:r>
      <w:r w:rsidR="00DA5986">
        <w:instrText xml:space="preserve"> REF _Ref444795341 \n \h </w:instrText>
      </w:r>
      <w:r w:rsidR="00DA5986">
        <w:fldChar w:fldCharType="separate"/>
      </w:r>
      <w:r w:rsidR="00C036DC">
        <w:t>Appendix  C</w:t>
      </w:r>
      <w:r w:rsidR="00DA5986">
        <w:fldChar w:fldCharType="end"/>
      </w:r>
      <w:r>
        <w:t xml:space="preserve">. </w:t>
      </w:r>
    </w:p>
    <w:p w14:paraId="7B56C177" w14:textId="77777777" w:rsidR="003F0166" w:rsidRDefault="003F0166" w:rsidP="003F0166">
      <w:pPr>
        <w:pStyle w:val="Heading2"/>
      </w:pPr>
      <w:r>
        <w:t>Spatial Extent</w:t>
      </w:r>
    </w:p>
    <w:p w14:paraId="4A48DD74" w14:textId="77777777" w:rsidR="003F0166" w:rsidRDefault="003F0166" w:rsidP="003F0166">
      <w:pPr>
        <w:pStyle w:val="BodyText"/>
      </w:pPr>
      <w:r>
        <w:t xml:space="preserve">This product specification applies to the </w:t>
      </w:r>
      <w:r w:rsidRPr="00300B5B">
        <w:t xml:space="preserve">area </w:t>
      </w:r>
      <w:r>
        <w:t>of</w:t>
      </w:r>
      <w:r w:rsidRPr="00300B5B">
        <w:t xml:space="preserve"> maritime interest</w:t>
      </w:r>
      <w:r>
        <w:t>, the boundaries of which are described as an instance of the ISO Metadata element EX_Extent as an EX_GeographicBoundingBox in clause</w:t>
      </w:r>
      <w:r w:rsidR="00B7130E">
        <w:t xml:space="preserve"> </w:t>
      </w:r>
      <w:r w:rsidR="001B7BB8">
        <w:fldChar w:fldCharType="begin"/>
      </w:r>
      <w:r w:rsidR="001B7BB8">
        <w:instrText xml:space="preserve"> REF _Ref443474332 \r \h </w:instrText>
      </w:r>
      <w:r w:rsidR="001B7BB8">
        <w:fldChar w:fldCharType="separate"/>
      </w:r>
      <w:r w:rsidR="00C036DC">
        <w:t>5.3.1</w:t>
      </w:r>
      <w:r w:rsidR="001B7BB8">
        <w:fldChar w:fldCharType="end"/>
      </w:r>
      <w:r>
        <w:t>.</w:t>
      </w:r>
    </w:p>
    <w:p w14:paraId="68648248" w14:textId="77777777" w:rsidR="00CE5D5D" w:rsidRDefault="003F0166" w:rsidP="003F0166">
      <w:pPr>
        <w:pStyle w:val="Heading3"/>
      </w:pPr>
      <w:bookmarkStart w:id="37" w:name="_Ref443474332"/>
      <w:r>
        <w:t>D</w:t>
      </w:r>
      <w:r w:rsidR="00CE5D5D">
        <w:t>escription</w:t>
      </w:r>
      <w:bookmarkEnd w:id="35"/>
      <w:bookmarkEnd w:id="36"/>
      <w:bookmarkEnd w:id="37"/>
    </w:p>
    <w:p w14:paraId="72E6E782" w14:textId="64BB8F64" w:rsidR="00F0348C" w:rsidRDefault="00CE5D5D" w:rsidP="00CF632B">
      <w:pPr>
        <w:pStyle w:val="BodyText"/>
      </w:pPr>
      <w:r>
        <w:t xml:space="preserve">The </w:t>
      </w:r>
      <w:r w:rsidR="007B7011" w:rsidRPr="007B7011">
        <w:t>IHO S-121 - Product Specification for Maritime Limits and Boundaries</w:t>
      </w:r>
      <w:r>
        <w:t xml:space="preserve"> contains </w:t>
      </w:r>
      <w:r w:rsidR="00DA631B">
        <w:t xml:space="preserve">a set of </w:t>
      </w:r>
      <w:r w:rsidR="00AF48C9">
        <w:t>MLB</w:t>
      </w:r>
      <w:r w:rsidR="00DA631B">
        <w:t xml:space="preserve"> expressed as set of objects compliant with the IHO S-100 Universal Hydrographic Data Model. </w:t>
      </w:r>
      <w:r w:rsidR="00162080">
        <w:t xml:space="preserve">Although existing object and attribute definitions from the IHO object catalogue are used where possible, a number of new objects and attributes have also been defined where required. The objects and attributes used in this product specification are described in </w:t>
      </w:r>
      <w:r w:rsidR="00AA332C">
        <w:fldChar w:fldCharType="begin"/>
      </w:r>
      <w:r w:rsidR="00AA332C">
        <w:instrText xml:space="preserve"> REF _Ref381686163 \n \h </w:instrText>
      </w:r>
      <w:r w:rsidR="00AA332C">
        <w:fldChar w:fldCharType="separate"/>
      </w:r>
      <w:r w:rsidR="00C036DC">
        <w:t>Appendix  G</w:t>
      </w:r>
      <w:r w:rsidR="00AA332C">
        <w:fldChar w:fldCharType="end"/>
      </w:r>
    </w:p>
    <w:p w14:paraId="1F4C60E3" w14:textId="77777777" w:rsidR="00CE5D5D" w:rsidRDefault="00162080" w:rsidP="00CF632B">
      <w:pPr>
        <w:pStyle w:val="BodyText"/>
      </w:pPr>
      <w:r>
        <w:t>The product specification also includes metadata derived from both S-100 and from ISO 19115:2003 Geographic Information – Metadata. In addition to general discovery metadata and descriptive metadata, there are metadata elements used to describe the quality of the data</w:t>
      </w:r>
      <w:r w:rsidR="00CE5D5D">
        <w:t xml:space="preserve">. </w:t>
      </w:r>
    </w:p>
    <w:p w14:paraId="502DA547" w14:textId="77777777" w:rsidR="003F0166" w:rsidRPr="00300B5B" w:rsidRDefault="003F0166" w:rsidP="00BB2631">
      <w:pPr>
        <w:pStyle w:val="Heading4"/>
      </w:pPr>
      <w:r w:rsidRPr="00300B5B">
        <w:t xml:space="preserve">West </w:t>
      </w:r>
      <w:r>
        <w:t>B</w:t>
      </w:r>
      <w:r w:rsidRPr="00300B5B">
        <w:t xml:space="preserve">ound </w:t>
      </w:r>
      <w:r>
        <w:t>L</w:t>
      </w:r>
      <w:r w:rsidRPr="00300B5B">
        <w:t>ongitude</w:t>
      </w:r>
    </w:p>
    <w:p w14:paraId="022A7335" w14:textId="77777777" w:rsidR="003F0166" w:rsidRDefault="003F0166" w:rsidP="00C81259">
      <w:pPr>
        <w:pStyle w:val="BodyText"/>
        <w:spacing w:before="0"/>
        <w:ind w:left="562"/>
      </w:pPr>
      <w:r>
        <w:t>-1</w:t>
      </w:r>
      <w:r w:rsidR="007B7011">
        <w:t>80</w:t>
      </w:r>
    </w:p>
    <w:p w14:paraId="319266A3" w14:textId="77777777" w:rsidR="003F0166" w:rsidRDefault="003F0166" w:rsidP="00BB2631">
      <w:pPr>
        <w:pStyle w:val="Heading4"/>
      </w:pPr>
      <w:r>
        <w:t>East Bound Longitude</w:t>
      </w:r>
    </w:p>
    <w:p w14:paraId="58783F67" w14:textId="77777777" w:rsidR="003F0166" w:rsidRDefault="007B7011" w:rsidP="00C81259">
      <w:pPr>
        <w:pStyle w:val="BodyText"/>
        <w:spacing w:before="0"/>
        <w:ind w:left="562"/>
      </w:pPr>
      <w:r>
        <w:t>180</w:t>
      </w:r>
    </w:p>
    <w:p w14:paraId="18252824" w14:textId="77777777" w:rsidR="003F0166" w:rsidRDefault="003F0166" w:rsidP="00BB2631">
      <w:pPr>
        <w:pStyle w:val="Heading4"/>
      </w:pPr>
      <w:r>
        <w:t>South Bound Latitude</w:t>
      </w:r>
    </w:p>
    <w:p w14:paraId="648198C2" w14:textId="77777777" w:rsidR="003F0166" w:rsidRDefault="007B7011" w:rsidP="00C81259">
      <w:pPr>
        <w:pStyle w:val="BodyText"/>
        <w:spacing w:before="0"/>
        <w:ind w:left="562"/>
      </w:pPr>
      <w:r>
        <w:t>-90</w:t>
      </w:r>
    </w:p>
    <w:p w14:paraId="5ACE46B5" w14:textId="77777777" w:rsidR="003F0166" w:rsidRDefault="003F0166" w:rsidP="00BB2631">
      <w:pPr>
        <w:pStyle w:val="Heading4"/>
      </w:pPr>
      <w:r>
        <w:t>North Bound Latitude</w:t>
      </w:r>
    </w:p>
    <w:p w14:paraId="367B6DBD" w14:textId="77777777" w:rsidR="003F0166" w:rsidRDefault="003F0166" w:rsidP="00C81259">
      <w:pPr>
        <w:pStyle w:val="BodyText"/>
        <w:spacing w:before="0"/>
        <w:ind w:left="562"/>
      </w:pPr>
      <w:r>
        <w:t>+90</w:t>
      </w:r>
    </w:p>
    <w:p w14:paraId="382DB949" w14:textId="77777777" w:rsidR="00D93C39" w:rsidRDefault="00D93C39" w:rsidP="00983F08">
      <w:pPr>
        <w:pStyle w:val="Heading2"/>
      </w:pPr>
      <w:r>
        <w:t>Purpose</w:t>
      </w:r>
    </w:p>
    <w:p w14:paraId="4D2A0640" w14:textId="77777777" w:rsidR="00D93C39" w:rsidRDefault="003D30F9" w:rsidP="00D93C39">
      <w:pPr>
        <w:pStyle w:val="BodyText"/>
      </w:pPr>
      <w:r w:rsidRPr="003D30F9">
        <w:t xml:space="preserve">The purpose of the data presented in this standard is to cover legal objects through a structure that bridges the land </w:t>
      </w:r>
      <w:r>
        <w:t xml:space="preserve">and marine domain </w:t>
      </w:r>
      <w:r w:rsidRPr="003D30F9">
        <w:t>and facilitate data exchange. T</w:t>
      </w:r>
      <w:r>
        <w:t>o do so, t</w:t>
      </w:r>
      <w:r w:rsidRPr="003D30F9">
        <w:t xml:space="preserve">he </w:t>
      </w:r>
      <w:r>
        <w:t xml:space="preserve">data </w:t>
      </w:r>
      <w:r w:rsidRPr="003D30F9">
        <w:t xml:space="preserve">described can </w:t>
      </w:r>
      <w:r w:rsidR="00693343">
        <w:t xml:space="preserve">be </w:t>
      </w:r>
      <w:r w:rsidRPr="003D30F9">
        <w:t>attributed to specific party, rights,</w:t>
      </w:r>
      <w:r>
        <w:t xml:space="preserve"> restrictions, responsibilities and</w:t>
      </w:r>
      <w:r w:rsidRPr="003D30F9">
        <w:t xml:space="preserve"> sources</w:t>
      </w:r>
      <w:r>
        <w:t xml:space="preserve"> to satisfy and properly reflect </w:t>
      </w:r>
      <w:r w:rsidRPr="003D30F9">
        <w:t xml:space="preserve">the legal description, usage and maintenance of marine legal objects. </w:t>
      </w:r>
      <w:r>
        <w:t>In this standard</w:t>
      </w:r>
      <w:r w:rsidR="00353588">
        <w:t>,</w:t>
      </w:r>
      <w:r>
        <w:t xml:space="preserve"> points (locations), lines (limits) and areas (zones) are considered objects. </w:t>
      </w:r>
      <w:r w:rsidR="00353588">
        <w:t>Z</w:t>
      </w:r>
      <w:r>
        <w:t xml:space="preserve">ones may be defined by several limit objects </w:t>
      </w:r>
      <w:r w:rsidR="00353588">
        <w:t xml:space="preserve">and </w:t>
      </w:r>
      <w:r>
        <w:t xml:space="preserve">limit objects may be shared between different adjacent </w:t>
      </w:r>
      <w:r w:rsidR="00644F35">
        <w:t>zones</w:t>
      </w:r>
      <w:r>
        <w:t>.</w:t>
      </w:r>
      <w:r w:rsidR="00851A5B">
        <w:t xml:space="preserve"> </w:t>
      </w:r>
    </w:p>
    <w:p w14:paraId="603EB232" w14:textId="77777777" w:rsidR="00D93C39" w:rsidRDefault="00D93C39" w:rsidP="00983F08">
      <w:pPr>
        <w:pStyle w:val="Heading2"/>
      </w:pPr>
      <w:bookmarkStart w:id="38" w:name="_Ref383520323"/>
      <w:r>
        <w:t xml:space="preserve">Data Product </w:t>
      </w:r>
      <w:r w:rsidR="003F0166">
        <w:t xml:space="preserve">Specification </w:t>
      </w:r>
      <w:r>
        <w:t>Metadata</w:t>
      </w:r>
      <w:bookmarkEnd w:id="38"/>
    </w:p>
    <w:p w14:paraId="6047060C" w14:textId="77777777" w:rsidR="00D93C39" w:rsidRDefault="00D93C39" w:rsidP="00D93C39">
      <w:pPr>
        <w:pStyle w:val="BodyText"/>
      </w:pPr>
      <w:r>
        <w:t>The following metadata shall be included in each instance of a Maritime Boundary data product.</w:t>
      </w:r>
      <w:r w:rsidR="00851A5B">
        <w:t xml:space="preserve"> </w:t>
      </w:r>
    </w:p>
    <w:p w14:paraId="1FBFEB0E" w14:textId="77777777" w:rsidR="00D93C39" w:rsidRDefault="00D93C39" w:rsidP="002B2357">
      <w:pPr>
        <w:pStyle w:val="Body"/>
      </w:pPr>
    </w:p>
    <w:tbl>
      <w:tblPr>
        <w:tblW w:w="8931" w:type="dxa"/>
        <w:tblInd w:w="675" w:type="dxa"/>
        <w:tblBorders>
          <w:top w:val="nil"/>
          <w:left w:val="nil"/>
          <w:bottom w:val="nil"/>
          <w:right w:val="nil"/>
        </w:tblBorders>
        <w:tblLayout w:type="fixed"/>
        <w:tblLook w:val="0000" w:firstRow="0" w:lastRow="0" w:firstColumn="0" w:lastColumn="0" w:noHBand="0" w:noVBand="0"/>
      </w:tblPr>
      <w:tblGrid>
        <w:gridCol w:w="426"/>
        <w:gridCol w:w="1275"/>
        <w:gridCol w:w="1985"/>
        <w:gridCol w:w="1134"/>
        <w:gridCol w:w="1559"/>
        <w:gridCol w:w="2552"/>
      </w:tblGrid>
      <w:tr w:rsidR="00267607" w:rsidRPr="00DD703D" w14:paraId="59555822" w14:textId="77777777" w:rsidTr="00BB2631">
        <w:trPr>
          <w:trHeight w:val="110"/>
        </w:trPr>
        <w:tc>
          <w:tcPr>
            <w:tcW w:w="426" w:type="dxa"/>
            <w:tcBorders>
              <w:top w:val="single" w:sz="8" w:space="0" w:color="000000"/>
              <w:left w:val="single" w:sz="8" w:space="0" w:color="000000"/>
              <w:bottom w:val="single" w:sz="8" w:space="0" w:color="000000"/>
              <w:right w:val="single" w:sz="8" w:space="0" w:color="000000"/>
            </w:tcBorders>
          </w:tcPr>
          <w:p w14:paraId="20A932C2" w14:textId="77777777" w:rsidR="00267607" w:rsidRPr="00DD703D" w:rsidRDefault="00267607" w:rsidP="00C4253F">
            <w:pPr>
              <w:keepNext/>
              <w:autoSpaceDE w:val="0"/>
              <w:autoSpaceDN w:val="0"/>
              <w:adjustRightInd w:val="0"/>
              <w:spacing w:before="60" w:after="60"/>
              <w:jc w:val="center"/>
              <w:rPr>
                <w:rFonts w:ascii="Arial" w:eastAsia="Calibri" w:hAnsi="Arial" w:cs="Arial"/>
                <w:b/>
                <w:bCs/>
                <w:color w:val="000000"/>
                <w:sz w:val="16"/>
                <w:szCs w:val="16"/>
                <w:lang w:val="en-CA"/>
              </w:rPr>
            </w:pPr>
          </w:p>
        </w:tc>
        <w:tc>
          <w:tcPr>
            <w:tcW w:w="1275" w:type="dxa"/>
            <w:tcBorders>
              <w:top w:val="single" w:sz="8" w:space="0" w:color="000000"/>
              <w:left w:val="single" w:sz="8" w:space="0" w:color="000000"/>
              <w:bottom w:val="single" w:sz="8" w:space="0" w:color="000000"/>
              <w:right w:val="single" w:sz="8" w:space="0" w:color="000000"/>
            </w:tcBorders>
          </w:tcPr>
          <w:p w14:paraId="160CF892" w14:textId="77777777" w:rsidR="00267607" w:rsidRPr="00DD703D" w:rsidRDefault="00267607" w:rsidP="00C4253F">
            <w:pPr>
              <w:keepNext/>
              <w:autoSpaceDE w:val="0"/>
              <w:autoSpaceDN w:val="0"/>
              <w:adjustRightInd w:val="0"/>
              <w:spacing w:before="60" w:after="60"/>
              <w:jc w:val="center"/>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Item Name </w:t>
            </w:r>
          </w:p>
        </w:tc>
        <w:tc>
          <w:tcPr>
            <w:tcW w:w="1985" w:type="dxa"/>
            <w:tcBorders>
              <w:top w:val="single" w:sz="8" w:space="0" w:color="000000"/>
              <w:left w:val="single" w:sz="8" w:space="0" w:color="000000"/>
              <w:bottom w:val="single" w:sz="8" w:space="0" w:color="000000"/>
              <w:right w:val="single" w:sz="8" w:space="0" w:color="000000"/>
            </w:tcBorders>
          </w:tcPr>
          <w:p w14:paraId="0AA8C672" w14:textId="77777777" w:rsidR="00267607" w:rsidRPr="00DD703D" w:rsidRDefault="00267607" w:rsidP="00C4253F">
            <w:pPr>
              <w:keepNext/>
              <w:autoSpaceDE w:val="0"/>
              <w:autoSpaceDN w:val="0"/>
              <w:adjustRightInd w:val="0"/>
              <w:spacing w:before="60" w:after="60"/>
              <w:jc w:val="center"/>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Description </w:t>
            </w:r>
          </w:p>
        </w:tc>
        <w:tc>
          <w:tcPr>
            <w:tcW w:w="1134" w:type="dxa"/>
            <w:tcBorders>
              <w:top w:val="single" w:sz="8" w:space="0" w:color="000000"/>
              <w:left w:val="single" w:sz="8" w:space="0" w:color="000000"/>
              <w:bottom w:val="single" w:sz="8" w:space="0" w:color="000000"/>
              <w:right w:val="single" w:sz="8" w:space="0" w:color="000000"/>
            </w:tcBorders>
          </w:tcPr>
          <w:p w14:paraId="07D1A8E2" w14:textId="77777777" w:rsidR="00267607" w:rsidRPr="00DD703D" w:rsidRDefault="00267607" w:rsidP="00C4253F">
            <w:pPr>
              <w:keepNext/>
              <w:autoSpaceDE w:val="0"/>
              <w:autoSpaceDN w:val="0"/>
              <w:adjustRightInd w:val="0"/>
              <w:spacing w:before="60" w:after="60"/>
              <w:jc w:val="center"/>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Multiplicity </w:t>
            </w:r>
          </w:p>
        </w:tc>
        <w:tc>
          <w:tcPr>
            <w:tcW w:w="1559" w:type="dxa"/>
            <w:tcBorders>
              <w:top w:val="single" w:sz="8" w:space="0" w:color="000000"/>
              <w:left w:val="single" w:sz="8" w:space="0" w:color="000000"/>
              <w:bottom w:val="single" w:sz="8" w:space="0" w:color="000000"/>
              <w:right w:val="single" w:sz="8" w:space="0" w:color="000000"/>
            </w:tcBorders>
          </w:tcPr>
          <w:p w14:paraId="114892B0" w14:textId="77777777" w:rsidR="00267607" w:rsidRPr="00DD703D" w:rsidRDefault="00267607" w:rsidP="00C4253F">
            <w:pPr>
              <w:keepNext/>
              <w:autoSpaceDE w:val="0"/>
              <w:autoSpaceDN w:val="0"/>
              <w:adjustRightInd w:val="0"/>
              <w:spacing w:before="60" w:after="60"/>
              <w:jc w:val="center"/>
              <w:rPr>
                <w:rFonts w:ascii="Arial" w:eastAsia="Calibri" w:hAnsi="Arial" w:cs="Arial"/>
                <w:color w:val="000000"/>
                <w:sz w:val="16"/>
                <w:szCs w:val="16"/>
                <w:lang w:val="en-CA"/>
              </w:rPr>
            </w:pPr>
            <w:r w:rsidRPr="00DD703D">
              <w:rPr>
                <w:rFonts w:ascii="Arial" w:eastAsia="Calibri" w:hAnsi="Arial" w:cs="Arial"/>
                <w:b/>
                <w:bCs/>
                <w:color w:val="000000"/>
                <w:sz w:val="16"/>
                <w:szCs w:val="16"/>
                <w:lang w:val="en-CA"/>
              </w:rPr>
              <w:t xml:space="preserve">Type </w:t>
            </w:r>
          </w:p>
        </w:tc>
        <w:tc>
          <w:tcPr>
            <w:tcW w:w="2552" w:type="dxa"/>
            <w:tcBorders>
              <w:top w:val="single" w:sz="8" w:space="0" w:color="000000"/>
              <w:left w:val="single" w:sz="8" w:space="0" w:color="000000"/>
              <w:bottom w:val="single" w:sz="8" w:space="0" w:color="000000"/>
              <w:right w:val="single" w:sz="8" w:space="0" w:color="000000"/>
            </w:tcBorders>
          </w:tcPr>
          <w:p w14:paraId="28302056" w14:textId="77777777" w:rsidR="00267607" w:rsidRPr="00DD703D" w:rsidRDefault="00267607" w:rsidP="00C4253F">
            <w:pPr>
              <w:keepNext/>
              <w:autoSpaceDE w:val="0"/>
              <w:autoSpaceDN w:val="0"/>
              <w:adjustRightInd w:val="0"/>
              <w:spacing w:before="60" w:after="60"/>
              <w:jc w:val="center"/>
              <w:rPr>
                <w:rFonts w:ascii="Arial" w:eastAsia="Calibri" w:hAnsi="Arial" w:cs="Arial"/>
                <w:b/>
                <w:bCs/>
                <w:color w:val="000000"/>
                <w:sz w:val="16"/>
                <w:szCs w:val="16"/>
                <w:lang w:val="en-CA"/>
              </w:rPr>
            </w:pPr>
            <w:r>
              <w:rPr>
                <w:rFonts w:ascii="Arial" w:eastAsia="Calibri" w:hAnsi="Arial" w:cs="Arial"/>
                <w:b/>
                <w:bCs/>
                <w:color w:val="000000"/>
                <w:sz w:val="16"/>
                <w:szCs w:val="16"/>
                <w:lang w:val="en-CA"/>
              </w:rPr>
              <w:t>Content</w:t>
            </w:r>
          </w:p>
        </w:tc>
      </w:tr>
      <w:tr w:rsidR="00267607" w:rsidRPr="00DD703D" w14:paraId="19B8569D" w14:textId="77777777" w:rsidTr="00BB2631">
        <w:trPr>
          <w:trHeight w:val="106"/>
        </w:trPr>
        <w:tc>
          <w:tcPr>
            <w:tcW w:w="426" w:type="dxa"/>
            <w:tcBorders>
              <w:top w:val="single" w:sz="8" w:space="0" w:color="000000"/>
              <w:left w:val="single" w:sz="8" w:space="0" w:color="000000"/>
              <w:bottom w:val="single" w:sz="8" w:space="0" w:color="000000"/>
              <w:right w:val="single" w:sz="8" w:space="0" w:color="000000"/>
            </w:tcBorders>
          </w:tcPr>
          <w:p w14:paraId="3A2308D6" w14:textId="77777777" w:rsidR="00267607" w:rsidRPr="00DD703D" w:rsidRDefault="00267607" w:rsidP="00C4253F">
            <w:pPr>
              <w:keepNext/>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1</w:t>
            </w:r>
          </w:p>
        </w:tc>
        <w:tc>
          <w:tcPr>
            <w:tcW w:w="1275" w:type="dxa"/>
            <w:tcBorders>
              <w:top w:val="single" w:sz="8" w:space="0" w:color="000000"/>
              <w:left w:val="single" w:sz="8" w:space="0" w:color="000000"/>
              <w:bottom w:val="single" w:sz="8" w:space="0" w:color="000000"/>
              <w:right w:val="single" w:sz="8" w:space="0" w:color="000000"/>
            </w:tcBorders>
          </w:tcPr>
          <w:p w14:paraId="6D16D693" w14:textId="77777777" w:rsidR="00267607" w:rsidRPr="00DD703D" w:rsidRDefault="00267607" w:rsidP="00C4253F">
            <w:pPr>
              <w:keepNext/>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title </w:t>
            </w:r>
          </w:p>
        </w:tc>
        <w:tc>
          <w:tcPr>
            <w:tcW w:w="1985" w:type="dxa"/>
            <w:tcBorders>
              <w:top w:val="single" w:sz="8" w:space="0" w:color="000000"/>
              <w:left w:val="single" w:sz="8" w:space="0" w:color="000000"/>
              <w:bottom w:val="single" w:sz="8" w:space="0" w:color="000000"/>
              <w:right w:val="single" w:sz="8" w:space="0" w:color="000000"/>
            </w:tcBorders>
          </w:tcPr>
          <w:p w14:paraId="2032C7A1" w14:textId="77777777" w:rsidR="00267607" w:rsidRPr="00DD703D" w:rsidRDefault="00267607" w:rsidP="00C4253F">
            <w:pPr>
              <w:keepNext/>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Title of the data product specification </w:t>
            </w:r>
          </w:p>
        </w:tc>
        <w:tc>
          <w:tcPr>
            <w:tcW w:w="1134" w:type="dxa"/>
            <w:tcBorders>
              <w:top w:val="single" w:sz="8" w:space="0" w:color="000000"/>
              <w:left w:val="single" w:sz="8" w:space="0" w:color="000000"/>
              <w:bottom w:val="single" w:sz="8" w:space="0" w:color="000000"/>
              <w:right w:val="single" w:sz="8" w:space="0" w:color="000000"/>
            </w:tcBorders>
          </w:tcPr>
          <w:p w14:paraId="572139A3" w14:textId="77777777" w:rsidR="00267607" w:rsidRPr="00DD703D" w:rsidRDefault="00267607" w:rsidP="00C4253F">
            <w:pPr>
              <w:keepNext/>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30AD0D5D" w14:textId="77777777" w:rsidR="00267607" w:rsidRPr="00DD703D" w:rsidRDefault="00267607" w:rsidP="00C4253F">
            <w:pPr>
              <w:keepNext/>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CharacterString </w:t>
            </w:r>
          </w:p>
        </w:tc>
        <w:tc>
          <w:tcPr>
            <w:tcW w:w="2552" w:type="dxa"/>
            <w:tcBorders>
              <w:top w:val="single" w:sz="8" w:space="0" w:color="000000"/>
              <w:left w:val="single" w:sz="8" w:space="0" w:color="000000"/>
              <w:bottom w:val="single" w:sz="8" w:space="0" w:color="000000"/>
              <w:right w:val="single" w:sz="8" w:space="0" w:color="000000"/>
            </w:tcBorders>
          </w:tcPr>
          <w:p w14:paraId="79E678E1" w14:textId="77777777" w:rsidR="00267607" w:rsidRPr="00DD703D" w:rsidRDefault="007B7011" w:rsidP="007B7011">
            <w:pPr>
              <w:keepNext/>
              <w:autoSpaceDE w:val="0"/>
              <w:autoSpaceDN w:val="0"/>
              <w:adjustRightInd w:val="0"/>
              <w:spacing w:before="60" w:after="60"/>
              <w:rPr>
                <w:rFonts w:ascii="Arial" w:eastAsia="Calibri" w:hAnsi="Arial" w:cs="Arial"/>
                <w:color w:val="000000"/>
                <w:sz w:val="16"/>
                <w:szCs w:val="16"/>
                <w:lang w:val="en-CA"/>
              </w:rPr>
            </w:pPr>
            <w:r w:rsidRPr="007B7011">
              <w:rPr>
                <w:rFonts w:ascii="Arial" w:eastAsia="Calibri" w:hAnsi="Arial" w:cs="Arial"/>
                <w:color w:val="000000"/>
                <w:sz w:val="16"/>
                <w:szCs w:val="16"/>
                <w:lang w:val="en-CA"/>
              </w:rPr>
              <w:t xml:space="preserve">IHO S-121 - Product Specification for Maritime Limits and Boundaries </w:t>
            </w:r>
          </w:p>
        </w:tc>
      </w:tr>
      <w:tr w:rsidR="00420A38" w:rsidRPr="00DD703D" w14:paraId="00AD3956" w14:textId="77777777" w:rsidTr="00BB2631">
        <w:trPr>
          <w:trHeight w:val="106"/>
        </w:trPr>
        <w:tc>
          <w:tcPr>
            <w:tcW w:w="426" w:type="dxa"/>
            <w:tcBorders>
              <w:top w:val="single" w:sz="8" w:space="0" w:color="000000"/>
              <w:left w:val="single" w:sz="8" w:space="0" w:color="000000"/>
              <w:bottom w:val="single" w:sz="8" w:space="0" w:color="000000"/>
              <w:right w:val="single" w:sz="8" w:space="0" w:color="000000"/>
            </w:tcBorders>
          </w:tcPr>
          <w:p w14:paraId="4FDF76B6" w14:textId="77777777" w:rsidR="00420A38"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2</w:t>
            </w:r>
          </w:p>
        </w:tc>
        <w:tc>
          <w:tcPr>
            <w:tcW w:w="1275" w:type="dxa"/>
            <w:tcBorders>
              <w:top w:val="single" w:sz="8" w:space="0" w:color="000000"/>
              <w:left w:val="single" w:sz="8" w:space="0" w:color="000000"/>
              <w:bottom w:val="single" w:sz="8" w:space="0" w:color="000000"/>
              <w:right w:val="single" w:sz="8" w:space="0" w:color="000000"/>
            </w:tcBorders>
          </w:tcPr>
          <w:p w14:paraId="4ADA0E5D" w14:textId="77777777" w:rsidR="00420A38"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S-100 version</w:t>
            </w:r>
          </w:p>
        </w:tc>
        <w:tc>
          <w:tcPr>
            <w:tcW w:w="1985" w:type="dxa"/>
            <w:tcBorders>
              <w:top w:val="single" w:sz="8" w:space="0" w:color="000000"/>
              <w:left w:val="single" w:sz="8" w:space="0" w:color="000000"/>
              <w:bottom w:val="single" w:sz="8" w:space="0" w:color="000000"/>
              <w:right w:val="single" w:sz="8" w:space="0" w:color="000000"/>
            </w:tcBorders>
          </w:tcPr>
          <w:p w14:paraId="2A65F55B" w14:textId="77777777" w:rsidR="00420A38" w:rsidRPr="00DD703D" w:rsidRDefault="00420A38"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The version of S-100 upon which the product is based</w:t>
            </w:r>
          </w:p>
        </w:tc>
        <w:tc>
          <w:tcPr>
            <w:tcW w:w="1134" w:type="dxa"/>
            <w:tcBorders>
              <w:top w:val="single" w:sz="8" w:space="0" w:color="000000"/>
              <w:left w:val="single" w:sz="8" w:space="0" w:color="000000"/>
              <w:bottom w:val="single" w:sz="8" w:space="0" w:color="000000"/>
              <w:right w:val="single" w:sz="8" w:space="0" w:color="000000"/>
            </w:tcBorders>
          </w:tcPr>
          <w:p w14:paraId="2482694B" w14:textId="77777777" w:rsidR="00420A38"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1</w:t>
            </w:r>
          </w:p>
        </w:tc>
        <w:tc>
          <w:tcPr>
            <w:tcW w:w="1559" w:type="dxa"/>
            <w:tcBorders>
              <w:top w:val="single" w:sz="8" w:space="0" w:color="000000"/>
              <w:left w:val="single" w:sz="8" w:space="0" w:color="000000"/>
              <w:bottom w:val="single" w:sz="8" w:space="0" w:color="000000"/>
              <w:right w:val="single" w:sz="8" w:space="0" w:color="000000"/>
            </w:tcBorders>
          </w:tcPr>
          <w:p w14:paraId="3A0E35CB" w14:textId="77777777" w:rsidR="00420A38" w:rsidRPr="00DD703D" w:rsidRDefault="00420A38"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CharacterString</w:t>
            </w:r>
          </w:p>
        </w:tc>
        <w:tc>
          <w:tcPr>
            <w:tcW w:w="2552" w:type="dxa"/>
            <w:tcBorders>
              <w:top w:val="single" w:sz="8" w:space="0" w:color="000000"/>
              <w:left w:val="single" w:sz="8" w:space="0" w:color="000000"/>
              <w:bottom w:val="single" w:sz="8" w:space="0" w:color="000000"/>
              <w:right w:val="single" w:sz="8" w:space="0" w:color="000000"/>
            </w:tcBorders>
          </w:tcPr>
          <w:p w14:paraId="4E327487" w14:textId="77777777" w:rsidR="00420A38" w:rsidRDefault="00420A38"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Version 1.0.0</w:t>
            </w:r>
          </w:p>
        </w:tc>
      </w:tr>
      <w:tr w:rsidR="00267607" w:rsidRPr="00DD703D" w14:paraId="72A5FB91" w14:textId="77777777" w:rsidTr="00BB2631">
        <w:trPr>
          <w:trHeight w:val="106"/>
        </w:trPr>
        <w:tc>
          <w:tcPr>
            <w:tcW w:w="426" w:type="dxa"/>
            <w:tcBorders>
              <w:top w:val="single" w:sz="8" w:space="0" w:color="000000"/>
              <w:left w:val="single" w:sz="8" w:space="0" w:color="000000"/>
              <w:bottom w:val="single" w:sz="8" w:space="0" w:color="000000"/>
              <w:right w:val="single" w:sz="8" w:space="0" w:color="000000"/>
            </w:tcBorders>
          </w:tcPr>
          <w:p w14:paraId="107D4700"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3</w:t>
            </w:r>
          </w:p>
        </w:tc>
        <w:tc>
          <w:tcPr>
            <w:tcW w:w="1275" w:type="dxa"/>
            <w:tcBorders>
              <w:top w:val="single" w:sz="8" w:space="0" w:color="000000"/>
              <w:left w:val="single" w:sz="8" w:space="0" w:color="000000"/>
              <w:bottom w:val="single" w:sz="8" w:space="0" w:color="000000"/>
              <w:right w:val="single" w:sz="8" w:space="0" w:color="000000"/>
            </w:tcBorders>
          </w:tcPr>
          <w:p w14:paraId="31198BAA"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version </w:t>
            </w:r>
          </w:p>
        </w:tc>
        <w:tc>
          <w:tcPr>
            <w:tcW w:w="1985" w:type="dxa"/>
            <w:tcBorders>
              <w:top w:val="single" w:sz="8" w:space="0" w:color="000000"/>
              <w:left w:val="single" w:sz="8" w:space="0" w:color="000000"/>
              <w:bottom w:val="single" w:sz="8" w:space="0" w:color="000000"/>
              <w:right w:val="single" w:sz="8" w:space="0" w:color="000000"/>
            </w:tcBorders>
          </w:tcPr>
          <w:p w14:paraId="3C0FD4BC"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Version of the data product specification </w:t>
            </w:r>
          </w:p>
        </w:tc>
        <w:tc>
          <w:tcPr>
            <w:tcW w:w="1134" w:type="dxa"/>
            <w:tcBorders>
              <w:top w:val="single" w:sz="8" w:space="0" w:color="000000"/>
              <w:left w:val="single" w:sz="8" w:space="0" w:color="000000"/>
              <w:bottom w:val="single" w:sz="8" w:space="0" w:color="000000"/>
              <w:right w:val="single" w:sz="8" w:space="0" w:color="000000"/>
            </w:tcBorders>
          </w:tcPr>
          <w:p w14:paraId="4660F591"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10B9A5ED"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CharacterString </w:t>
            </w:r>
          </w:p>
        </w:tc>
        <w:tc>
          <w:tcPr>
            <w:tcW w:w="2552" w:type="dxa"/>
            <w:tcBorders>
              <w:top w:val="single" w:sz="8" w:space="0" w:color="000000"/>
              <w:left w:val="single" w:sz="8" w:space="0" w:color="000000"/>
              <w:bottom w:val="single" w:sz="8" w:space="0" w:color="000000"/>
              <w:right w:val="single" w:sz="8" w:space="0" w:color="000000"/>
            </w:tcBorders>
          </w:tcPr>
          <w:p w14:paraId="3D1F3E4E"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Version 1.0</w:t>
            </w:r>
          </w:p>
        </w:tc>
      </w:tr>
      <w:tr w:rsidR="00267607" w:rsidRPr="00DD703D" w14:paraId="7935858D"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64B0E395"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4</w:t>
            </w:r>
          </w:p>
        </w:tc>
        <w:tc>
          <w:tcPr>
            <w:tcW w:w="1275" w:type="dxa"/>
            <w:tcBorders>
              <w:top w:val="single" w:sz="8" w:space="0" w:color="000000"/>
              <w:left w:val="single" w:sz="8" w:space="0" w:color="000000"/>
              <w:bottom w:val="single" w:sz="8" w:space="0" w:color="000000"/>
              <w:right w:val="single" w:sz="8" w:space="0" w:color="000000"/>
            </w:tcBorders>
          </w:tcPr>
          <w:p w14:paraId="7117B959"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date </w:t>
            </w:r>
          </w:p>
        </w:tc>
        <w:tc>
          <w:tcPr>
            <w:tcW w:w="1985" w:type="dxa"/>
            <w:tcBorders>
              <w:top w:val="single" w:sz="8" w:space="0" w:color="000000"/>
              <w:left w:val="single" w:sz="8" w:space="0" w:color="000000"/>
              <w:bottom w:val="single" w:sz="8" w:space="0" w:color="000000"/>
              <w:right w:val="single" w:sz="8" w:space="0" w:color="000000"/>
            </w:tcBorders>
          </w:tcPr>
          <w:p w14:paraId="362E6C97"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Date the product specification was created / last updated </w:t>
            </w:r>
          </w:p>
        </w:tc>
        <w:tc>
          <w:tcPr>
            <w:tcW w:w="1134" w:type="dxa"/>
            <w:tcBorders>
              <w:top w:val="single" w:sz="8" w:space="0" w:color="000000"/>
              <w:left w:val="single" w:sz="8" w:space="0" w:color="000000"/>
              <w:bottom w:val="single" w:sz="8" w:space="0" w:color="000000"/>
              <w:right w:val="single" w:sz="8" w:space="0" w:color="000000"/>
            </w:tcBorders>
          </w:tcPr>
          <w:p w14:paraId="2E08AE01"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1E082B57"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Date </w:t>
            </w:r>
          </w:p>
        </w:tc>
        <w:tc>
          <w:tcPr>
            <w:tcW w:w="2552" w:type="dxa"/>
            <w:tcBorders>
              <w:top w:val="single" w:sz="8" w:space="0" w:color="000000"/>
              <w:left w:val="single" w:sz="8" w:space="0" w:color="000000"/>
              <w:bottom w:val="single" w:sz="8" w:space="0" w:color="000000"/>
              <w:right w:val="single" w:sz="8" w:space="0" w:color="000000"/>
            </w:tcBorders>
          </w:tcPr>
          <w:p w14:paraId="3A736D51" w14:textId="77777777" w:rsidR="00267607" w:rsidRPr="00DD703D" w:rsidRDefault="00267607" w:rsidP="007B7011">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31 March 201</w:t>
            </w:r>
            <w:r w:rsidR="007B7011">
              <w:rPr>
                <w:rFonts w:ascii="Arial" w:eastAsia="Calibri" w:hAnsi="Arial" w:cs="Arial"/>
                <w:color w:val="000000"/>
                <w:sz w:val="16"/>
                <w:szCs w:val="16"/>
                <w:lang w:val="en-CA"/>
              </w:rPr>
              <w:t>6</w:t>
            </w:r>
          </w:p>
        </w:tc>
      </w:tr>
      <w:tr w:rsidR="00267607" w:rsidRPr="00DD703D" w14:paraId="19D2289A"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15517D38"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5</w:t>
            </w:r>
          </w:p>
        </w:tc>
        <w:tc>
          <w:tcPr>
            <w:tcW w:w="1275" w:type="dxa"/>
            <w:tcBorders>
              <w:top w:val="single" w:sz="8" w:space="0" w:color="000000"/>
              <w:left w:val="single" w:sz="8" w:space="0" w:color="000000"/>
              <w:bottom w:val="single" w:sz="8" w:space="0" w:color="000000"/>
              <w:right w:val="single" w:sz="8" w:space="0" w:color="000000"/>
            </w:tcBorders>
          </w:tcPr>
          <w:p w14:paraId="723D7EB8"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language </w:t>
            </w:r>
          </w:p>
        </w:tc>
        <w:tc>
          <w:tcPr>
            <w:tcW w:w="1985" w:type="dxa"/>
            <w:tcBorders>
              <w:top w:val="single" w:sz="8" w:space="0" w:color="000000"/>
              <w:left w:val="single" w:sz="8" w:space="0" w:color="000000"/>
              <w:bottom w:val="single" w:sz="8" w:space="0" w:color="000000"/>
              <w:right w:val="single" w:sz="8" w:space="0" w:color="000000"/>
            </w:tcBorders>
          </w:tcPr>
          <w:p w14:paraId="3C334D95"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Language(s) of the data product specification, e.g. translations </w:t>
            </w:r>
          </w:p>
        </w:tc>
        <w:tc>
          <w:tcPr>
            <w:tcW w:w="1134" w:type="dxa"/>
            <w:tcBorders>
              <w:top w:val="single" w:sz="8" w:space="0" w:color="000000"/>
              <w:left w:val="single" w:sz="8" w:space="0" w:color="000000"/>
              <w:bottom w:val="single" w:sz="8" w:space="0" w:color="000000"/>
              <w:right w:val="single" w:sz="8" w:space="0" w:color="000000"/>
            </w:tcBorders>
          </w:tcPr>
          <w:p w14:paraId="173426F9"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46C7C9C4"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CharacterString </w:t>
            </w:r>
          </w:p>
        </w:tc>
        <w:tc>
          <w:tcPr>
            <w:tcW w:w="2552" w:type="dxa"/>
            <w:tcBorders>
              <w:top w:val="single" w:sz="8" w:space="0" w:color="000000"/>
              <w:left w:val="single" w:sz="8" w:space="0" w:color="000000"/>
              <w:bottom w:val="single" w:sz="8" w:space="0" w:color="000000"/>
              <w:right w:val="single" w:sz="8" w:space="0" w:color="000000"/>
            </w:tcBorders>
          </w:tcPr>
          <w:p w14:paraId="79943D97" w14:textId="77777777" w:rsidR="00267607" w:rsidRDefault="00267607"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Eng</w:t>
            </w:r>
          </w:p>
          <w:p w14:paraId="470BBE72" w14:textId="77777777" w:rsidR="00420A38" w:rsidRDefault="00267607" w:rsidP="00420A38">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 xml:space="preserve">This does not exclude </w:t>
            </w:r>
            <w:r w:rsidR="00AC7FD4">
              <w:rPr>
                <w:rFonts w:ascii="Arial" w:eastAsia="Calibri" w:hAnsi="Arial" w:cs="Arial"/>
                <w:color w:val="000000"/>
                <w:sz w:val="16"/>
                <w:szCs w:val="16"/>
                <w:lang w:val="en-CA"/>
              </w:rPr>
              <w:t xml:space="preserve">instances of </w:t>
            </w:r>
            <w:r>
              <w:rPr>
                <w:rFonts w:ascii="Arial" w:eastAsia="Calibri" w:hAnsi="Arial" w:cs="Arial"/>
                <w:color w:val="000000"/>
                <w:sz w:val="16"/>
                <w:szCs w:val="16"/>
                <w:lang w:val="en-CA"/>
              </w:rPr>
              <w:t>data being in multiple languages</w:t>
            </w:r>
            <w:r w:rsidR="00AC7FD4">
              <w:rPr>
                <w:rFonts w:ascii="Arial" w:eastAsia="Calibri" w:hAnsi="Arial" w:cs="Arial"/>
                <w:color w:val="000000"/>
                <w:sz w:val="16"/>
                <w:szCs w:val="16"/>
                <w:lang w:val="en-CA"/>
              </w:rPr>
              <w:t>.</w:t>
            </w:r>
          </w:p>
          <w:p w14:paraId="2895E72B" w14:textId="77777777" w:rsidR="00267607" w:rsidRPr="00DD703D" w:rsidRDefault="00267607" w:rsidP="00420A38">
            <w:pPr>
              <w:autoSpaceDE w:val="0"/>
              <w:autoSpaceDN w:val="0"/>
              <w:adjustRightInd w:val="0"/>
              <w:spacing w:before="60" w:after="60"/>
              <w:rPr>
                <w:rFonts w:ascii="Arial" w:eastAsia="Calibri" w:hAnsi="Arial" w:cs="Arial"/>
                <w:color w:val="000000"/>
                <w:sz w:val="16"/>
                <w:szCs w:val="16"/>
                <w:lang w:val="en-CA"/>
              </w:rPr>
            </w:pPr>
          </w:p>
        </w:tc>
      </w:tr>
      <w:tr w:rsidR="00267607" w:rsidRPr="00DD703D" w14:paraId="39A91850"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2E6C5677"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6</w:t>
            </w:r>
          </w:p>
        </w:tc>
        <w:tc>
          <w:tcPr>
            <w:tcW w:w="1275" w:type="dxa"/>
            <w:tcBorders>
              <w:top w:val="single" w:sz="8" w:space="0" w:color="000000"/>
              <w:left w:val="single" w:sz="8" w:space="0" w:color="000000"/>
              <w:bottom w:val="single" w:sz="8" w:space="0" w:color="000000"/>
              <w:right w:val="single" w:sz="8" w:space="0" w:color="000000"/>
            </w:tcBorders>
          </w:tcPr>
          <w:p w14:paraId="0D3DE7C1"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classification </w:t>
            </w:r>
          </w:p>
        </w:tc>
        <w:tc>
          <w:tcPr>
            <w:tcW w:w="1985" w:type="dxa"/>
            <w:tcBorders>
              <w:top w:val="single" w:sz="8" w:space="0" w:color="000000"/>
              <w:left w:val="single" w:sz="8" w:space="0" w:color="000000"/>
              <w:bottom w:val="single" w:sz="8" w:space="0" w:color="000000"/>
              <w:right w:val="single" w:sz="8" w:space="0" w:color="000000"/>
            </w:tcBorders>
          </w:tcPr>
          <w:p w14:paraId="1AF08665"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Security classification code on the data product specification </w:t>
            </w:r>
          </w:p>
        </w:tc>
        <w:tc>
          <w:tcPr>
            <w:tcW w:w="1134" w:type="dxa"/>
            <w:tcBorders>
              <w:top w:val="single" w:sz="8" w:space="0" w:color="000000"/>
              <w:left w:val="single" w:sz="8" w:space="0" w:color="000000"/>
              <w:bottom w:val="single" w:sz="8" w:space="0" w:color="000000"/>
              <w:right w:val="single" w:sz="8" w:space="0" w:color="000000"/>
            </w:tcBorders>
          </w:tcPr>
          <w:p w14:paraId="18609BC6"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0..1 </w:t>
            </w:r>
          </w:p>
        </w:tc>
        <w:tc>
          <w:tcPr>
            <w:tcW w:w="1559" w:type="dxa"/>
            <w:tcBorders>
              <w:top w:val="single" w:sz="8" w:space="0" w:color="000000"/>
              <w:left w:val="single" w:sz="8" w:space="0" w:color="000000"/>
              <w:bottom w:val="single" w:sz="8" w:space="0" w:color="000000"/>
              <w:right w:val="single" w:sz="8" w:space="0" w:color="000000"/>
            </w:tcBorders>
          </w:tcPr>
          <w:p w14:paraId="4D44AE8E"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MD_Classification</w:t>
            </w:r>
            <w:r>
              <w:rPr>
                <w:rFonts w:ascii="Arial" w:eastAsia="Calibri" w:hAnsi="Arial" w:cs="Arial"/>
                <w:color w:val="000000"/>
                <w:sz w:val="16"/>
                <w:szCs w:val="16"/>
                <w:lang w:val="en-CA"/>
              </w:rPr>
              <w:br/>
            </w:r>
            <w:r w:rsidRPr="00DD703D">
              <w:rPr>
                <w:rFonts w:ascii="Arial" w:eastAsia="Calibri" w:hAnsi="Arial" w:cs="Arial"/>
                <w:color w:val="000000"/>
                <w:sz w:val="16"/>
                <w:szCs w:val="16"/>
                <w:lang w:val="en-CA"/>
              </w:rPr>
              <w:t xml:space="preserve">Code (ISO 19115) </w:t>
            </w:r>
          </w:p>
        </w:tc>
        <w:tc>
          <w:tcPr>
            <w:tcW w:w="2552" w:type="dxa"/>
            <w:tcBorders>
              <w:top w:val="single" w:sz="8" w:space="0" w:color="000000"/>
              <w:left w:val="single" w:sz="8" w:space="0" w:color="000000"/>
              <w:bottom w:val="single" w:sz="8" w:space="0" w:color="000000"/>
              <w:right w:val="single" w:sz="8" w:space="0" w:color="000000"/>
            </w:tcBorders>
          </w:tcPr>
          <w:p w14:paraId="5EE95D31" w14:textId="77777777" w:rsidR="00267607" w:rsidRPr="00DD703D" w:rsidRDefault="00267607" w:rsidP="00402B66">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 xml:space="preserve"> The default value is “unclassified” however any value from the code list MD_ClassificationCode may be used, see clause 5.9.</w:t>
            </w:r>
          </w:p>
        </w:tc>
      </w:tr>
      <w:tr w:rsidR="00267607" w:rsidRPr="007B7011" w14:paraId="500F1149"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2716840A"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7</w:t>
            </w:r>
          </w:p>
        </w:tc>
        <w:tc>
          <w:tcPr>
            <w:tcW w:w="1275" w:type="dxa"/>
            <w:tcBorders>
              <w:top w:val="single" w:sz="8" w:space="0" w:color="000000"/>
              <w:left w:val="single" w:sz="8" w:space="0" w:color="000000"/>
              <w:bottom w:val="single" w:sz="8" w:space="0" w:color="000000"/>
              <w:right w:val="single" w:sz="8" w:space="0" w:color="000000"/>
            </w:tcBorders>
          </w:tcPr>
          <w:p w14:paraId="25D43858"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contact </w:t>
            </w:r>
          </w:p>
        </w:tc>
        <w:tc>
          <w:tcPr>
            <w:tcW w:w="1985" w:type="dxa"/>
            <w:tcBorders>
              <w:top w:val="single" w:sz="8" w:space="0" w:color="000000"/>
              <w:left w:val="single" w:sz="8" w:space="0" w:color="000000"/>
              <w:bottom w:val="single" w:sz="8" w:space="0" w:color="000000"/>
              <w:right w:val="single" w:sz="8" w:space="0" w:color="000000"/>
            </w:tcBorders>
          </w:tcPr>
          <w:p w14:paraId="59825119"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Party responsible for the data product specification </w:t>
            </w:r>
          </w:p>
        </w:tc>
        <w:tc>
          <w:tcPr>
            <w:tcW w:w="1134" w:type="dxa"/>
            <w:tcBorders>
              <w:top w:val="single" w:sz="8" w:space="0" w:color="000000"/>
              <w:left w:val="single" w:sz="8" w:space="0" w:color="000000"/>
              <w:bottom w:val="single" w:sz="8" w:space="0" w:color="000000"/>
              <w:right w:val="single" w:sz="8" w:space="0" w:color="000000"/>
            </w:tcBorders>
          </w:tcPr>
          <w:p w14:paraId="776E10B5"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5483EDC8"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CI_Responsible</w:t>
            </w:r>
            <w:r>
              <w:rPr>
                <w:rFonts w:ascii="Arial" w:eastAsia="Calibri" w:hAnsi="Arial" w:cs="Arial"/>
                <w:color w:val="000000"/>
                <w:sz w:val="16"/>
                <w:szCs w:val="16"/>
                <w:lang w:val="en-CA"/>
              </w:rPr>
              <w:br/>
            </w:r>
            <w:r w:rsidRPr="00DD703D">
              <w:rPr>
                <w:rFonts w:ascii="Arial" w:eastAsia="Calibri" w:hAnsi="Arial" w:cs="Arial"/>
                <w:color w:val="000000"/>
                <w:sz w:val="16"/>
                <w:szCs w:val="16"/>
                <w:lang w:val="en-CA"/>
              </w:rPr>
              <w:t xml:space="preserve">Party (ISO 19115) </w:t>
            </w:r>
          </w:p>
        </w:tc>
        <w:tc>
          <w:tcPr>
            <w:tcW w:w="2552" w:type="dxa"/>
            <w:tcBorders>
              <w:top w:val="single" w:sz="8" w:space="0" w:color="000000"/>
              <w:left w:val="single" w:sz="8" w:space="0" w:color="000000"/>
              <w:bottom w:val="single" w:sz="8" w:space="0" w:color="000000"/>
              <w:right w:val="single" w:sz="8" w:space="0" w:color="000000"/>
            </w:tcBorders>
          </w:tcPr>
          <w:p w14:paraId="6445FF93" w14:textId="77777777" w:rsidR="00267607" w:rsidRPr="007B7011" w:rsidRDefault="007B7011" w:rsidP="007B7011">
            <w:pPr>
              <w:autoSpaceDE w:val="0"/>
              <w:autoSpaceDN w:val="0"/>
              <w:adjustRightInd w:val="0"/>
              <w:spacing w:before="60" w:after="60"/>
              <w:rPr>
                <w:rFonts w:ascii="Arial" w:eastAsia="Calibri" w:hAnsi="Arial" w:cs="Arial"/>
                <w:color w:val="000000"/>
                <w:sz w:val="16"/>
                <w:szCs w:val="16"/>
                <w:lang w:val="fr-CA"/>
              </w:rPr>
            </w:pPr>
            <w:r w:rsidRPr="007B7011">
              <w:rPr>
                <w:rFonts w:ascii="Arial" w:eastAsia="Calibri" w:hAnsi="Arial" w:cs="Arial"/>
                <w:color w:val="000000"/>
                <w:sz w:val="16"/>
                <w:szCs w:val="16"/>
                <w:lang w:val="fr-CA"/>
              </w:rPr>
              <w:t xml:space="preserve">International Hydrographic Bureau </w:t>
            </w:r>
            <w:r w:rsidRPr="007B7011">
              <w:rPr>
                <w:rFonts w:ascii="Arial" w:eastAsia="Calibri" w:hAnsi="Arial" w:cs="Arial"/>
                <w:color w:val="000000"/>
                <w:sz w:val="16"/>
                <w:szCs w:val="16"/>
                <w:lang w:val="fr-CA"/>
              </w:rPr>
              <w:br/>
              <w:t>4b quai Antoine 1er</w:t>
            </w:r>
            <w:r w:rsidRPr="007B7011">
              <w:rPr>
                <w:rFonts w:ascii="Arial" w:eastAsia="Calibri" w:hAnsi="Arial" w:cs="Arial"/>
                <w:color w:val="000000"/>
                <w:sz w:val="16"/>
                <w:szCs w:val="16"/>
                <w:lang w:val="fr-CA"/>
              </w:rPr>
              <w:br/>
              <w:t>B.P. 445</w:t>
            </w:r>
            <w:r w:rsidRPr="007B7011">
              <w:rPr>
                <w:rFonts w:ascii="Arial" w:eastAsia="Calibri" w:hAnsi="Arial" w:cs="Arial"/>
                <w:color w:val="000000"/>
                <w:sz w:val="16"/>
                <w:szCs w:val="16"/>
                <w:lang w:val="fr-CA"/>
              </w:rPr>
              <w:br/>
              <w:t>MC 98011 MONACO CEDEX</w:t>
            </w:r>
          </w:p>
          <w:p w14:paraId="6C6A9626" w14:textId="77777777" w:rsidR="007B7011" w:rsidRPr="007B7011" w:rsidRDefault="007B7011" w:rsidP="007B7011">
            <w:pPr>
              <w:autoSpaceDE w:val="0"/>
              <w:autoSpaceDN w:val="0"/>
              <w:adjustRightInd w:val="0"/>
              <w:spacing w:before="60" w:after="60"/>
              <w:rPr>
                <w:rFonts w:ascii="Arial" w:eastAsia="Calibri" w:hAnsi="Arial" w:cs="Arial"/>
                <w:color w:val="000000"/>
                <w:sz w:val="16"/>
                <w:szCs w:val="16"/>
              </w:rPr>
            </w:pPr>
            <w:r w:rsidRPr="007B7011">
              <w:rPr>
                <w:rFonts w:ascii="Arial" w:eastAsia="Calibri" w:hAnsi="Arial" w:cs="Arial"/>
                <w:color w:val="000000"/>
                <w:sz w:val="16"/>
                <w:szCs w:val="16"/>
              </w:rPr>
              <w:t>Telephone: +377 93 10 81 00</w:t>
            </w:r>
            <w:r>
              <w:rPr>
                <w:rFonts w:ascii="Arial" w:eastAsia="Calibri" w:hAnsi="Arial" w:cs="Arial"/>
                <w:color w:val="000000"/>
                <w:sz w:val="16"/>
                <w:szCs w:val="16"/>
              </w:rPr>
              <w:br/>
            </w:r>
            <w:r w:rsidRPr="007B7011">
              <w:rPr>
                <w:rFonts w:ascii="Arial" w:eastAsia="Calibri" w:hAnsi="Arial" w:cs="Arial"/>
                <w:color w:val="000000"/>
                <w:sz w:val="16"/>
                <w:szCs w:val="16"/>
              </w:rPr>
              <w:t>Telefax: + 377 93 10 81 40</w:t>
            </w:r>
            <w:r>
              <w:rPr>
                <w:rFonts w:ascii="Arial" w:eastAsia="Calibri" w:hAnsi="Arial" w:cs="Arial"/>
                <w:color w:val="000000"/>
                <w:sz w:val="16"/>
                <w:szCs w:val="16"/>
              </w:rPr>
              <w:br/>
            </w:r>
            <w:r w:rsidRPr="007B7011">
              <w:rPr>
                <w:rFonts w:ascii="Arial" w:eastAsia="Calibri" w:hAnsi="Arial" w:cs="Arial"/>
                <w:color w:val="000000"/>
                <w:sz w:val="16"/>
                <w:szCs w:val="16"/>
              </w:rPr>
              <w:t>Email: info@iho.int</w:t>
            </w:r>
          </w:p>
        </w:tc>
      </w:tr>
      <w:tr w:rsidR="00267607" w:rsidRPr="00DD703D" w14:paraId="31F98941"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6D17037F"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8</w:t>
            </w:r>
          </w:p>
        </w:tc>
        <w:tc>
          <w:tcPr>
            <w:tcW w:w="1275" w:type="dxa"/>
            <w:tcBorders>
              <w:top w:val="single" w:sz="8" w:space="0" w:color="000000"/>
              <w:left w:val="single" w:sz="8" w:space="0" w:color="000000"/>
              <w:bottom w:val="single" w:sz="8" w:space="0" w:color="000000"/>
              <w:right w:val="single" w:sz="8" w:space="0" w:color="000000"/>
            </w:tcBorders>
          </w:tcPr>
          <w:p w14:paraId="26EE0125"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URL </w:t>
            </w:r>
          </w:p>
        </w:tc>
        <w:tc>
          <w:tcPr>
            <w:tcW w:w="1985" w:type="dxa"/>
            <w:tcBorders>
              <w:top w:val="single" w:sz="8" w:space="0" w:color="000000"/>
              <w:left w:val="single" w:sz="8" w:space="0" w:color="000000"/>
              <w:bottom w:val="single" w:sz="8" w:space="0" w:color="000000"/>
              <w:right w:val="single" w:sz="8" w:space="0" w:color="000000"/>
            </w:tcBorders>
          </w:tcPr>
          <w:p w14:paraId="13AEB266"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Online-address where the resource is downloadable </w:t>
            </w:r>
          </w:p>
        </w:tc>
        <w:tc>
          <w:tcPr>
            <w:tcW w:w="1134" w:type="dxa"/>
            <w:tcBorders>
              <w:top w:val="single" w:sz="8" w:space="0" w:color="000000"/>
              <w:left w:val="single" w:sz="8" w:space="0" w:color="000000"/>
              <w:bottom w:val="single" w:sz="8" w:space="0" w:color="000000"/>
              <w:right w:val="single" w:sz="8" w:space="0" w:color="000000"/>
            </w:tcBorders>
          </w:tcPr>
          <w:p w14:paraId="2FFEB13F"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0..1 </w:t>
            </w:r>
          </w:p>
        </w:tc>
        <w:tc>
          <w:tcPr>
            <w:tcW w:w="1559" w:type="dxa"/>
            <w:tcBorders>
              <w:top w:val="single" w:sz="8" w:space="0" w:color="000000"/>
              <w:left w:val="single" w:sz="8" w:space="0" w:color="000000"/>
              <w:bottom w:val="single" w:sz="8" w:space="0" w:color="000000"/>
              <w:right w:val="single" w:sz="8" w:space="0" w:color="000000"/>
            </w:tcBorders>
          </w:tcPr>
          <w:p w14:paraId="58E28E95"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URL </w:t>
            </w:r>
          </w:p>
        </w:tc>
        <w:tc>
          <w:tcPr>
            <w:tcW w:w="2552" w:type="dxa"/>
            <w:tcBorders>
              <w:top w:val="single" w:sz="8" w:space="0" w:color="000000"/>
              <w:left w:val="single" w:sz="8" w:space="0" w:color="000000"/>
              <w:bottom w:val="single" w:sz="8" w:space="0" w:color="000000"/>
              <w:right w:val="single" w:sz="8" w:space="0" w:color="000000"/>
            </w:tcBorders>
          </w:tcPr>
          <w:p w14:paraId="0684DC06" w14:textId="77777777" w:rsidR="00267607" w:rsidRPr="00DD703D" w:rsidRDefault="00260F9F"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&lt;</w:t>
            </w:r>
            <w:hyperlink r:id="rId12" w:history="1">
              <w:r w:rsidRPr="008630DD">
                <w:rPr>
                  <w:rStyle w:val="Hyperlink"/>
                  <w:rFonts w:ascii="Arial" w:eastAsia="Calibri" w:hAnsi="Arial" w:cs="Arial"/>
                  <w:sz w:val="16"/>
                  <w:szCs w:val="16"/>
                  <w:lang w:val="en-CA"/>
                </w:rPr>
                <w:t>https://www.iho.int/srv1/index.php?option=com_content&amp;view=article&amp;id=448&amp;Itemid=345&amp;lang=en</w:t>
              </w:r>
            </w:hyperlink>
            <w:r>
              <w:rPr>
                <w:rFonts w:ascii="Arial" w:eastAsia="Calibri" w:hAnsi="Arial" w:cs="Arial"/>
                <w:color w:val="000000"/>
                <w:sz w:val="16"/>
                <w:szCs w:val="16"/>
                <w:lang w:val="en-CA"/>
              </w:rPr>
              <w:t xml:space="preserve"> &gt;</w:t>
            </w:r>
          </w:p>
        </w:tc>
      </w:tr>
      <w:tr w:rsidR="00267607" w:rsidRPr="00DD703D" w14:paraId="42976892" w14:textId="77777777" w:rsidTr="00BB2631">
        <w:trPr>
          <w:trHeight w:val="198"/>
        </w:trPr>
        <w:tc>
          <w:tcPr>
            <w:tcW w:w="426" w:type="dxa"/>
            <w:tcBorders>
              <w:top w:val="single" w:sz="8" w:space="0" w:color="000000"/>
              <w:left w:val="single" w:sz="8" w:space="0" w:color="000000"/>
              <w:bottom w:val="single" w:sz="8" w:space="0" w:color="000000"/>
              <w:right w:val="single" w:sz="8" w:space="0" w:color="000000"/>
            </w:tcBorders>
          </w:tcPr>
          <w:p w14:paraId="4D13497F"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9</w:t>
            </w:r>
          </w:p>
        </w:tc>
        <w:tc>
          <w:tcPr>
            <w:tcW w:w="1275" w:type="dxa"/>
            <w:tcBorders>
              <w:top w:val="single" w:sz="8" w:space="0" w:color="000000"/>
              <w:left w:val="single" w:sz="8" w:space="0" w:color="000000"/>
              <w:bottom w:val="single" w:sz="8" w:space="0" w:color="000000"/>
              <w:right w:val="single" w:sz="8" w:space="0" w:color="000000"/>
            </w:tcBorders>
          </w:tcPr>
          <w:p w14:paraId="77F76087"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identifier </w:t>
            </w:r>
          </w:p>
        </w:tc>
        <w:tc>
          <w:tcPr>
            <w:tcW w:w="1985" w:type="dxa"/>
            <w:tcBorders>
              <w:top w:val="single" w:sz="8" w:space="0" w:color="000000"/>
              <w:left w:val="single" w:sz="8" w:space="0" w:color="000000"/>
              <w:bottom w:val="single" w:sz="8" w:space="0" w:color="000000"/>
              <w:right w:val="single" w:sz="8" w:space="0" w:color="000000"/>
            </w:tcBorders>
          </w:tcPr>
          <w:p w14:paraId="683F219D"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Persistent unique identifier for a published versi</w:t>
            </w:r>
            <w:r>
              <w:rPr>
                <w:rFonts w:ascii="Arial" w:eastAsia="Calibri" w:hAnsi="Arial" w:cs="Arial"/>
                <w:color w:val="000000"/>
                <w:sz w:val="16"/>
                <w:szCs w:val="16"/>
                <w:lang w:val="en-CA"/>
              </w:rPr>
              <w:t>on of the product specification</w:t>
            </w:r>
            <w:r w:rsidRPr="00DD703D">
              <w:rPr>
                <w:rFonts w:ascii="Arial" w:eastAsia="Calibri" w:hAnsi="Arial" w:cs="Arial"/>
                <w:color w:val="000000"/>
                <w:sz w:val="16"/>
                <w:szCs w:val="16"/>
                <w:lang w:val="en-CA"/>
              </w:rPr>
              <w:t xml:space="preserve">. </w:t>
            </w:r>
          </w:p>
        </w:tc>
        <w:tc>
          <w:tcPr>
            <w:tcW w:w="1134" w:type="dxa"/>
            <w:tcBorders>
              <w:top w:val="single" w:sz="8" w:space="0" w:color="000000"/>
              <w:left w:val="single" w:sz="8" w:space="0" w:color="000000"/>
              <w:bottom w:val="single" w:sz="8" w:space="0" w:color="000000"/>
              <w:right w:val="single" w:sz="8" w:space="0" w:color="000000"/>
            </w:tcBorders>
          </w:tcPr>
          <w:p w14:paraId="58F96691"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72E09D0B"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CharacterString </w:t>
            </w:r>
          </w:p>
        </w:tc>
        <w:tc>
          <w:tcPr>
            <w:tcW w:w="2552" w:type="dxa"/>
            <w:tcBorders>
              <w:top w:val="single" w:sz="8" w:space="0" w:color="000000"/>
              <w:left w:val="single" w:sz="8" w:space="0" w:color="000000"/>
              <w:bottom w:val="single" w:sz="8" w:space="0" w:color="000000"/>
              <w:right w:val="single" w:sz="8" w:space="0" w:color="000000"/>
            </w:tcBorders>
          </w:tcPr>
          <w:p w14:paraId="2DF59D11" w14:textId="77777777" w:rsidR="00267607" w:rsidRPr="00DD703D" w:rsidRDefault="00260F9F" w:rsidP="00DD703D">
            <w:pPr>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S121</w:t>
            </w:r>
          </w:p>
        </w:tc>
      </w:tr>
      <w:tr w:rsidR="00267607" w:rsidRPr="00DD703D" w14:paraId="7A5A6D58" w14:textId="77777777" w:rsidTr="00BB2631">
        <w:trPr>
          <w:trHeight w:val="197"/>
        </w:trPr>
        <w:tc>
          <w:tcPr>
            <w:tcW w:w="426" w:type="dxa"/>
            <w:tcBorders>
              <w:top w:val="single" w:sz="8" w:space="0" w:color="000000"/>
              <w:left w:val="single" w:sz="8" w:space="0" w:color="000000"/>
              <w:bottom w:val="single" w:sz="8" w:space="0" w:color="000000"/>
              <w:right w:val="single" w:sz="8" w:space="0" w:color="000000"/>
            </w:tcBorders>
          </w:tcPr>
          <w:p w14:paraId="4593893F" w14:textId="77777777" w:rsidR="00267607" w:rsidRPr="00DD703D" w:rsidRDefault="00420A38" w:rsidP="00DD703D">
            <w:pPr>
              <w:autoSpaceDE w:val="0"/>
              <w:autoSpaceDN w:val="0"/>
              <w:adjustRightInd w:val="0"/>
              <w:spacing w:before="60" w:after="60"/>
              <w:jc w:val="both"/>
              <w:rPr>
                <w:rFonts w:ascii="Arial" w:eastAsia="Calibri" w:hAnsi="Arial" w:cs="Arial"/>
                <w:color w:val="000000"/>
                <w:sz w:val="16"/>
                <w:szCs w:val="16"/>
                <w:lang w:val="en-CA"/>
              </w:rPr>
            </w:pPr>
            <w:r>
              <w:rPr>
                <w:rFonts w:ascii="Arial" w:eastAsia="Calibri" w:hAnsi="Arial" w:cs="Arial"/>
                <w:color w:val="000000"/>
                <w:sz w:val="16"/>
                <w:szCs w:val="16"/>
                <w:lang w:val="en-CA"/>
              </w:rPr>
              <w:t>10</w:t>
            </w:r>
          </w:p>
        </w:tc>
        <w:tc>
          <w:tcPr>
            <w:tcW w:w="1275" w:type="dxa"/>
            <w:tcBorders>
              <w:top w:val="single" w:sz="8" w:space="0" w:color="000000"/>
              <w:left w:val="single" w:sz="8" w:space="0" w:color="000000"/>
              <w:bottom w:val="single" w:sz="8" w:space="0" w:color="000000"/>
              <w:right w:val="single" w:sz="8" w:space="0" w:color="000000"/>
            </w:tcBorders>
          </w:tcPr>
          <w:p w14:paraId="4805186B"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maintenance </w:t>
            </w:r>
          </w:p>
        </w:tc>
        <w:tc>
          <w:tcPr>
            <w:tcW w:w="1985" w:type="dxa"/>
            <w:tcBorders>
              <w:top w:val="single" w:sz="8" w:space="0" w:color="000000"/>
              <w:left w:val="single" w:sz="8" w:space="0" w:color="000000"/>
              <w:bottom w:val="single" w:sz="8" w:space="0" w:color="000000"/>
              <w:right w:val="single" w:sz="8" w:space="0" w:color="000000"/>
            </w:tcBorders>
          </w:tcPr>
          <w:p w14:paraId="0686953F"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Description of the maintenance regime for the product specification. </w:t>
            </w:r>
          </w:p>
        </w:tc>
        <w:tc>
          <w:tcPr>
            <w:tcW w:w="1134" w:type="dxa"/>
            <w:tcBorders>
              <w:top w:val="single" w:sz="8" w:space="0" w:color="000000"/>
              <w:left w:val="single" w:sz="8" w:space="0" w:color="000000"/>
              <w:bottom w:val="single" w:sz="8" w:space="0" w:color="000000"/>
              <w:right w:val="single" w:sz="8" w:space="0" w:color="000000"/>
            </w:tcBorders>
          </w:tcPr>
          <w:p w14:paraId="7418333A" w14:textId="77777777" w:rsidR="00267607" w:rsidRPr="00DD703D" w:rsidRDefault="00267607" w:rsidP="00DD703D">
            <w:pPr>
              <w:autoSpaceDE w:val="0"/>
              <w:autoSpaceDN w:val="0"/>
              <w:adjustRightInd w:val="0"/>
              <w:spacing w:before="60" w:after="60"/>
              <w:jc w:val="both"/>
              <w:rPr>
                <w:rFonts w:ascii="Arial" w:eastAsia="Calibri" w:hAnsi="Arial" w:cs="Arial"/>
                <w:color w:val="000000"/>
                <w:sz w:val="16"/>
                <w:szCs w:val="16"/>
                <w:lang w:val="en-CA"/>
              </w:rPr>
            </w:pPr>
            <w:r w:rsidRPr="00DD703D">
              <w:rPr>
                <w:rFonts w:ascii="Arial" w:eastAsia="Calibri" w:hAnsi="Arial" w:cs="Arial"/>
                <w:color w:val="000000"/>
                <w:sz w:val="16"/>
                <w:szCs w:val="16"/>
                <w:lang w:val="en-CA"/>
              </w:rPr>
              <w:t xml:space="preserve">1 </w:t>
            </w:r>
          </w:p>
        </w:tc>
        <w:tc>
          <w:tcPr>
            <w:tcW w:w="1559" w:type="dxa"/>
            <w:tcBorders>
              <w:top w:val="single" w:sz="8" w:space="0" w:color="000000"/>
              <w:left w:val="single" w:sz="8" w:space="0" w:color="000000"/>
              <w:bottom w:val="single" w:sz="8" w:space="0" w:color="000000"/>
              <w:right w:val="single" w:sz="8" w:space="0" w:color="000000"/>
            </w:tcBorders>
          </w:tcPr>
          <w:p w14:paraId="5F7231C1" w14:textId="77777777" w:rsidR="00267607" w:rsidRPr="00DD703D" w:rsidRDefault="00267607" w:rsidP="00DD703D">
            <w:pPr>
              <w:autoSpaceDE w:val="0"/>
              <w:autoSpaceDN w:val="0"/>
              <w:adjustRightInd w:val="0"/>
              <w:spacing w:before="60" w:after="60"/>
              <w:rPr>
                <w:rFonts w:ascii="Arial" w:eastAsia="Calibri" w:hAnsi="Arial" w:cs="Arial"/>
                <w:color w:val="000000"/>
                <w:sz w:val="16"/>
                <w:szCs w:val="16"/>
                <w:lang w:val="en-CA"/>
              </w:rPr>
            </w:pPr>
            <w:r w:rsidRPr="00DD703D">
              <w:rPr>
                <w:rFonts w:ascii="Arial" w:eastAsia="Calibri" w:hAnsi="Arial" w:cs="Arial"/>
                <w:color w:val="000000"/>
                <w:sz w:val="16"/>
                <w:szCs w:val="16"/>
                <w:lang w:val="en-CA"/>
              </w:rPr>
              <w:t>MD_Maintenance</w:t>
            </w:r>
            <w:r>
              <w:rPr>
                <w:rFonts w:ascii="Arial" w:eastAsia="Calibri" w:hAnsi="Arial" w:cs="Arial"/>
                <w:color w:val="000000"/>
                <w:sz w:val="16"/>
                <w:szCs w:val="16"/>
                <w:lang w:val="en-CA"/>
              </w:rPr>
              <w:br/>
            </w:r>
            <w:r w:rsidRPr="00DD703D">
              <w:rPr>
                <w:rFonts w:ascii="Arial" w:eastAsia="Calibri" w:hAnsi="Arial" w:cs="Arial"/>
                <w:color w:val="000000"/>
                <w:sz w:val="16"/>
                <w:szCs w:val="16"/>
                <w:lang w:val="en-CA"/>
              </w:rPr>
              <w:t xml:space="preserve">Information </w:t>
            </w:r>
            <w:r>
              <w:rPr>
                <w:rFonts w:ascii="Arial" w:eastAsia="Calibri" w:hAnsi="Arial" w:cs="Arial"/>
                <w:color w:val="000000"/>
                <w:sz w:val="16"/>
                <w:szCs w:val="16"/>
                <w:lang w:val="en-CA"/>
              </w:rPr>
              <w:br/>
            </w:r>
            <w:r w:rsidRPr="00DD703D">
              <w:rPr>
                <w:rFonts w:ascii="Arial" w:eastAsia="Calibri" w:hAnsi="Arial" w:cs="Arial"/>
                <w:color w:val="000000"/>
                <w:sz w:val="16"/>
                <w:szCs w:val="16"/>
                <w:lang w:val="en-CA"/>
              </w:rPr>
              <w:t xml:space="preserve">(ISO 19115) </w:t>
            </w:r>
          </w:p>
        </w:tc>
        <w:tc>
          <w:tcPr>
            <w:tcW w:w="2552" w:type="dxa"/>
            <w:tcBorders>
              <w:top w:val="single" w:sz="8" w:space="0" w:color="000000"/>
              <w:left w:val="single" w:sz="8" w:space="0" w:color="000000"/>
              <w:bottom w:val="single" w:sz="8" w:space="0" w:color="000000"/>
              <w:right w:val="single" w:sz="8" w:space="0" w:color="000000"/>
            </w:tcBorders>
          </w:tcPr>
          <w:p w14:paraId="3AEB925A" w14:textId="77777777" w:rsidR="00267607" w:rsidRPr="00DD703D" w:rsidRDefault="00260F9F" w:rsidP="002C590C">
            <w:pPr>
              <w:keepNext/>
              <w:autoSpaceDE w:val="0"/>
              <w:autoSpaceDN w:val="0"/>
              <w:adjustRightInd w:val="0"/>
              <w:spacing w:before="60" w:after="60"/>
              <w:rPr>
                <w:rFonts w:ascii="Arial" w:eastAsia="Calibri" w:hAnsi="Arial" w:cs="Arial"/>
                <w:color w:val="000000"/>
                <w:sz w:val="16"/>
                <w:szCs w:val="16"/>
                <w:lang w:val="en-CA"/>
              </w:rPr>
            </w:pPr>
            <w:r>
              <w:rPr>
                <w:rFonts w:ascii="Arial" w:eastAsia="Calibri" w:hAnsi="Arial" w:cs="Arial"/>
                <w:color w:val="000000"/>
                <w:sz w:val="16"/>
                <w:szCs w:val="16"/>
                <w:lang w:val="en-CA"/>
              </w:rPr>
              <w:t>IHO S-121 project team, part of the IHO S-100 Working Group</w:t>
            </w:r>
          </w:p>
        </w:tc>
      </w:tr>
    </w:tbl>
    <w:p w14:paraId="7A21C353" w14:textId="77777777" w:rsidR="002C590C" w:rsidRPr="002C590C" w:rsidRDefault="002C590C">
      <w:pPr>
        <w:pStyle w:val="Caption"/>
        <w:rPr>
          <w:b/>
        </w:rPr>
      </w:pPr>
      <w:bookmarkStart w:id="39" w:name="_Ref383520258"/>
      <w:bookmarkStart w:id="40" w:name="_Ref383520248"/>
      <w:r w:rsidRPr="002C590C">
        <w:rPr>
          <w:b/>
        </w:rPr>
        <w:t xml:space="preserve">Table </w:t>
      </w:r>
      <w:r w:rsidR="00244C0F">
        <w:rPr>
          <w:b/>
        </w:rPr>
        <w:fldChar w:fldCharType="begin"/>
      </w:r>
      <w:r w:rsidR="00244C0F">
        <w:rPr>
          <w:b/>
        </w:rPr>
        <w:instrText xml:space="preserve"> STYLEREF 1 \s </w:instrText>
      </w:r>
      <w:r w:rsidR="00244C0F">
        <w:rPr>
          <w:b/>
        </w:rPr>
        <w:fldChar w:fldCharType="separate"/>
      </w:r>
      <w:r w:rsidR="00C036DC">
        <w:rPr>
          <w:b/>
          <w:noProof/>
        </w:rPr>
        <w:t>5</w:t>
      </w:r>
      <w:r w:rsidR="00244C0F">
        <w:rPr>
          <w:b/>
        </w:rPr>
        <w:fldChar w:fldCharType="end"/>
      </w:r>
      <w:r w:rsidR="00244C0F">
        <w:rPr>
          <w:b/>
        </w:rPr>
        <w:noBreakHyphen/>
      </w:r>
      <w:r w:rsidR="00244C0F">
        <w:rPr>
          <w:b/>
        </w:rPr>
        <w:fldChar w:fldCharType="begin"/>
      </w:r>
      <w:r w:rsidR="00244C0F">
        <w:rPr>
          <w:b/>
        </w:rPr>
        <w:instrText xml:space="preserve"> SEQ Table \* ARABIC \s 1 </w:instrText>
      </w:r>
      <w:r w:rsidR="00244C0F">
        <w:rPr>
          <w:b/>
        </w:rPr>
        <w:fldChar w:fldCharType="separate"/>
      </w:r>
      <w:r w:rsidR="00C036DC">
        <w:rPr>
          <w:b/>
          <w:noProof/>
        </w:rPr>
        <w:t>1</w:t>
      </w:r>
      <w:r w:rsidR="00244C0F">
        <w:rPr>
          <w:b/>
        </w:rPr>
        <w:fldChar w:fldCharType="end"/>
      </w:r>
      <w:bookmarkEnd w:id="39"/>
      <w:r w:rsidRPr="002C590C">
        <w:rPr>
          <w:b/>
        </w:rPr>
        <w:t xml:space="preserve"> – Data Product Metadata</w:t>
      </w:r>
      <w:bookmarkEnd w:id="40"/>
    </w:p>
    <w:p w14:paraId="7C4F38D1" w14:textId="77777777" w:rsidR="00314B43" w:rsidRDefault="00314B43" w:rsidP="00314B43">
      <w:pPr>
        <w:pStyle w:val="Heading2"/>
      </w:pPr>
      <w:r>
        <w:t>Product Specification Maintenance</w:t>
      </w:r>
    </w:p>
    <w:p w14:paraId="064398E6" w14:textId="77777777" w:rsidR="00314B43" w:rsidRDefault="009973FC" w:rsidP="00314B43">
      <w:pPr>
        <w:pStyle w:val="BodyText"/>
      </w:pPr>
      <w:r w:rsidRPr="009973FC">
        <w:t xml:space="preserve">This data product is managed by the </w:t>
      </w:r>
      <w:r w:rsidR="00260F9F">
        <w:t>S-121 Project Team of the IHO S-100 Working Group</w:t>
      </w:r>
      <w:r w:rsidRPr="009973FC">
        <w:t xml:space="preserve">. The maintenance of the </w:t>
      </w:r>
      <w:r w:rsidR="00260F9F">
        <w:t>S-121</w:t>
      </w:r>
      <w:r w:rsidRPr="009973FC">
        <w:t xml:space="preserve"> compliant data is done by the </w:t>
      </w:r>
      <w:r w:rsidR="00260F9F">
        <w:t>various nations that have implemented this standard or have developed their own national profiles of this standard</w:t>
      </w:r>
      <w:r w:rsidRPr="009973FC">
        <w:t>.</w:t>
      </w:r>
    </w:p>
    <w:p w14:paraId="6A4D637A" w14:textId="77777777" w:rsidR="008F4B9E" w:rsidRPr="00D71ED3" w:rsidRDefault="003E39B6" w:rsidP="00BB2631">
      <w:pPr>
        <w:pStyle w:val="Heading1"/>
      </w:pPr>
      <w:bookmarkStart w:id="41" w:name="_Toc379188724"/>
      <w:bookmarkStart w:id="42" w:name="_Toc381888422"/>
      <w:bookmarkStart w:id="43" w:name="_Toc467765170"/>
      <w:r>
        <w:t xml:space="preserve">Specification </w:t>
      </w:r>
      <w:bookmarkEnd w:id="41"/>
      <w:r>
        <w:t>Scope</w:t>
      </w:r>
      <w:bookmarkEnd w:id="42"/>
      <w:bookmarkEnd w:id="43"/>
    </w:p>
    <w:p w14:paraId="35EE3ACE" w14:textId="77777777" w:rsidR="005D3E4A" w:rsidRDefault="005D3E4A" w:rsidP="00BB2631">
      <w:pPr>
        <w:pStyle w:val="Heading2"/>
      </w:pPr>
      <w:r>
        <w:t>Scope General</w:t>
      </w:r>
    </w:p>
    <w:p w14:paraId="0F52B181" w14:textId="77777777" w:rsidR="0005035B" w:rsidRPr="0005035B" w:rsidRDefault="00CE5D5D" w:rsidP="0005035B">
      <w:pPr>
        <w:pStyle w:val="BodyText"/>
      </w:pPr>
      <w:r w:rsidRPr="0005035B">
        <w:t xml:space="preserve">This </w:t>
      </w:r>
      <w:r w:rsidR="00A35A9A" w:rsidRPr="0005035B">
        <w:t xml:space="preserve">product specification describes the </w:t>
      </w:r>
      <w:r w:rsidR="00260F9F" w:rsidRPr="0005035B">
        <w:t>S-121</w:t>
      </w:r>
      <w:r w:rsidR="00A35A9A" w:rsidRPr="0005035B">
        <w:t xml:space="preserve"> data product </w:t>
      </w:r>
      <w:r w:rsidR="003A7FF4" w:rsidRPr="0005035B">
        <w:t xml:space="preserve">for Marine Limits </w:t>
      </w:r>
      <w:r w:rsidR="00851A5B" w:rsidRPr="0005035B">
        <w:t>and</w:t>
      </w:r>
      <w:r w:rsidR="003A7FF4" w:rsidRPr="0005035B">
        <w:t xml:space="preserve"> Boundaries </w:t>
      </w:r>
      <w:r w:rsidR="00A35A9A" w:rsidRPr="00851A5B">
        <w:t xml:space="preserve">which contains a set of </w:t>
      </w:r>
      <w:r w:rsidR="003A7FF4" w:rsidRPr="00851A5B">
        <w:t xml:space="preserve">feature objects to which can be attributed to specific party, rights, restrictions, responsibilities and sources to satisfy and properly reflect the legal description </w:t>
      </w:r>
      <w:r w:rsidR="00A102AA" w:rsidRPr="00851A5B">
        <w:t xml:space="preserve">These features may be used </w:t>
      </w:r>
      <w:r w:rsidR="003A7FF4" w:rsidRPr="00851A5B">
        <w:t>as a theme</w:t>
      </w:r>
      <w:r w:rsidR="00851A5B">
        <w:t xml:space="preserve"> </w:t>
      </w:r>
      <w:r w:rsidR="00A102AA" w:rsidRPr="00851A5B">
        <w:t xml:space="preserve">or may be combined in other products such as </w:t>
      </w:r>
      <w:r w:rsidR="00BB2631" w:rsidRPr="00851A5B">
        <w:t xml:space="preserve">in </w:t>
      </w:r>
      <w:r w:rsidR="00A102AA" w:rsidRPr="00851A5B">
        <w:t>a navigational chart.</w:t>
      </w:r>
      <w:bookmarkStart w:id="44" w:name="_Toc115659230"/>
      <w:bookmarkStart w:id="45" w:name="_Toc171499668"/>
      <w:bookmarkStart w:id="46" w:name="_Ref381686498"/>
      <w:bookmarkStart w:id="47" w:name="_Ref381686532"/>
    </w:p>
    <w:p w14:paraId="72704BF8" w14:textId="77777777" w:rsidR="00CE5D5D" w:rsidRDefault="00CE5D5D" w:rsidP="00983F08">
      <w:pPr>
        <w:pStyle w:val="Heading2"/>
      </w:pPr>
      <w:r>
        <w:t xml:space="preserve">Scope </w:t>
      </w:r>
      <w:bookmarkEnd w:id="44"/>
      <w:bookmarkEnd w:id="45"/>
      <w:bookmarkEnd w:id="46"/>
      <w:bookmarkEnd w:id="47"/>
      <w:r w:rsidR="009973FC">
        <w:t>ID</w:t>
      </w:r>
    </w:p>
    <w:p w14:paraId="591F6C71" w14:textId="77777777" w:rsidR="00CE5D5D" w:rsidRDefault="00CE5D5D" w:rsidP="00300B5B">
      <w:pPr>
        <w:pStyle w:val="BodyText"/>
      </w:pPr>
      <w:r>
        <w:t>Global</w:t>
      </w:r>
    </w:p>
    <w:p w14:paraId="259014ED" w14:textId="77777777" w:rsidR="00CE5D5D" w:rsidRDefault="00CE5D5D" w:rsidP="00300B5B">
      <w:pPr>
        <w:pStyle w:val="BodyText"/>
      </w:pPr>
      <w:r>
        <w:t>Note: "Global" means that this scope refers to all parts of this data product specifications.</w:t>
      </w:r>
    </w:p>
    <w:p w14:paraId="237F94D4" w14:textId="77777777" w:rsidR="00CE5D5D" w:rsidRDefault="00CE5D5D" w:rsidP="00983F08">
      <w:pPr>
        <w:pStyle w:val="Heading2"/>
      </w:pPr>
      <w:bookmarkStart w:id="48" w:name="_Toc171499669"/>
      <w:r>
        <w:t>Level</w:t>
      </w:r>
      <w:bookmarkEnd w:id="48"/>
    </w:p>
    <w:p w14:paraId="707D3C7D" w14:textId="77777777" w:rsidR="00CE5D5D" w:rsidRDefault="00CE5D5D" w:rsidP="00300B5B">
      <w:pPr>
        <w:pStyle w:val="BodyText"/>
      </w:pPr>
      <w:r>
        <w:t xml:space="preserve">This scope refers to the following level according to the ISO 19115 standard: </w:t>
      </w:r>
    </w:p>
    <w:p w14:paraId="0F867F73" w14:textId="77777777" w:rsidR="00CE5D5D" w:rsidRDefault="00CE5D5D" w:rsidP="00300B5B">
      <w:pPr>
        <w:pStyle w:val="BodyText"/>
      </w:pPr>
      <w:r>
        <w:t>006 - series</w:t>
      </w:r>
    </w:p>
    <w:p w14:paraId="35D411F4" w14:textId="77777777" w:rsidR="00CE5D5D" w:rsidRDefault="00CE5D5D" w:rsidP="00983F08">
      <w:pPr>
        <w:pStyle w:val="Heading2"/>
      </w:pPr>
      <w:bookmarkStart w:id="49" w:name="_Toc171499670"/>
      <w:r>
        <w:t>Level name</w:t>
      </w:r>
      <w:bookmarkEnd w:id="49"/>
    </w:p>
    <w:p w14:paraId="23C199CE" w14:textId="77777777" w:rsidR="00CE5D5D" w:rsidRDefault="00260F9F" w:rsidP="00300B5B">
      <w:pPr>
        <w:pStyle w:val="BodyText"/>
      </w:pPr>
      <w:r>
        <w:t>S-121</w:t>
      </w:r>
    </w:p>
    <w:p w14:paraId="55363758" w14:textId="77777777" w:rsidR="00CE5D5D" w:rsidRDefault="003E39B6" w:rsidP="00BB2631">
      <w:pPr>
        <w:pStyle w:val="Heading1"/>
      </w:pPr>
      <w:bookmarkStart w:id="50" w:name="_Toc160262667"/>
      <w:bookmarkStart w:id="51" w:name="_Toc160268607"/>
      <w:bookmarkStart w:id="52" w:name="_Toc115659240"/>
      <w:bookmarkStart w:id="53" w:name="_Toc171499676"/>
      <w:bookmarkStart w:id="54" w:name="_Toc379188725"/>
      <w:bookmarkStart w:id="55" w:name="_Toc381888423"/>
      <w:bookmarkStart w:id="56" w:name="_Toc467765171"/>
      <w:bookmarkEnd w:id="50"/>
      <w:bookmarkEnd w:id="51"/>
      <w:r>
        <w:t>Data</w:t>
      </w:r>
      <w:bookmarkEnd w:id="52"/>
      <w:bookmarkEnd w:id="53"/>
      <w:bookmarkEnd w:id="54"/>
      <w:r w:rsidR="009973FC">
        <w:t xml:space="preserve">set </w:t>
      </w:r>
      <w:r>
        <w:t>Identification</w:t>
      </w:r>
      <w:bookmarkEnd w:id="55"/>
      <w:bookmarkEnd w:id="56"/>
    </w:p>
    <w:p w14:paraId="1BF61E10" w14:textId="77777777" w:rsidR="00CE5D5D" w:rsidRDefault="00CE5D5D" w:rsidP="00983F08">
      <w:pPr>
        <w:pStyle w:val="Heading2"/>
      </w:pPr>
      <w:bookmarkStart w:id="57" w:name="_Toc171499677"/>
      <w:r>
        <w:t>Title</w:t>
      </w:r>
      <w:bookmarkEnd w:id="57"/>
    </w:p>
    <w:p w14:paraId="4BEBFF4A" w14:textId="77777777" w:rsidR="00CE5D5D" w:rsidRDefault="00260F9F" w:rsidP="002B2357">
      <w:pPr>
        <w:pStyle w:val="Body"/>
      </w:pPr>
      <w:r w:rsidRPr="00260F9F">
        <w:t>IHO S-121 - Product Specification for Maritime Limits and Boundaries</w:t>
      </w:r>
    </w:p>
    <w:p w14:paraId="37AD8B8E" w14:textId="77777777" w:rsidR="00CE5D5D" w:rsidRDefault="00CE5D5D" w:rsidP="00983F08">
      <w:pPr>
        <w:pStyle w:val="Heading2"/>
      </w:pPr>
      <w:bookmarkStart w:id="58" w:name="_Toc171499678"/>
      <w:r>
        <w:t>Alternate title</w:t>
      </w:r>
      <w:bookmarkEnd w:id="58"/>
    </w:p>
    <w:p w14:paraId="17CF9FFA" w14:textId="77777777" w:rsidR="00CE5D5D" w:rsidRDefault="00260F9F" w:rsidP="002B2357">
      <w:pPr>
        <w:pStyle w:val="Body"/>
      </w:pPr>
      <w:r>
        <w:t>S-121</w:t>
      </w:r>
    </w:p>
    <w:p w14:paraId="1339080C" w14:textId="77777777" w:rsidR="00CE5D5D" w:rsidRDefault="00CE5D5D" w:rsidP="00983F08">
      <w:pPr>
        <w:pStyle w:val="Heading2"/>
      </w:pPr>
      <w:bookmarkStart w:id="59" w:name="_Toc171499679"/>
      <w:r>
        <w:t>Abstract</w:t>
      </w:r>
      <w:bookmarkEnd w:id="59"/>
    </w:p>
    <w:p w14:paraId="0DF6801E" w14:textId="79CC287F" w:rsidR="007412E8" w:rsidRDefault="007412E8" w:rsidP="002B2357">
      <w:pPr>
        <w:pStyle w:val="Body"/>
      </w:pPr>
      <w:r w:rsidRPr="0030581E">
        <w:t xml:space="preserve">This </w:t>
      </w:r>
      <w:r>
        <w:t xml:space="preserve">document describes a product specification for </w:t>
      </w:r>
      <w:r w:rsidRPr="0030581E">
        <w:t>Maritime Limits and Boundaries (</w:t>
      </w:r>
      <w:r w:rsidR="00AA332C">
        <w:t>MLB</w:t>
      </w:r>
      <w:r w:rsidRPr="0030581E">
        <w:t>)</w:t>
      </w:r>
      <w:r>
        <w:t xml:space="preserve">. </w:t>
      </w:r>
      <w:r w:rsidR="004904C4">
        <w:t xml:space="preserve">The dataset can be expressed based on </w:t>
      </w:r>
      <w:r>
        <w:t>several profile</w:t>
      </w:r>
      <w:r w:rsidR="00CB1A8A">
        <w:t xml:space="preserve">s </w:t>
      </w:r>
      <w:r w:rsidR="004904C4">
        <w:t xml:space="preserve">defined in </w:t>
      </w:r>
      <w:r w:rsidR="00CB1A8A">
        <w:t xml:space="preserve">this product </w:t>
      </w:r>
      <w:r w:rsidR="00C036DC">
        <w:t>specification, which</w:t>
      </w:r>
      <w:r w:rsidR="004904C4">
        <w:t xml:space="preserve"> are </w:t>
      </w:r>
      <w:r w:rsidR="00CB1A8A">
        <w:t xml:space="preserve">established as conformance classes, </w:t>
      </w:r>
      <w:r>
        <w:t>to cover different use cases as described in</w:t>
      </w:r>
      <w:r w:rsidR="00FB2087">
        <w:t xml:space="preserve"> </w:t>
      </w:r>
      <w:r w:rsidR="00FB2087">
        <w:fldChar w:fldCharType="begin"/>
      </w:r>
      <w:r w:rsidR="00FB2087">
        <w:instrText xml:space="preserve"> REF _Ref444804386 \n \h </w:instrText>
      </w:r>
      <w:r w:rsidR="00FB2087">
        <w:fldChar w:fldCharType="separate"/>
      </w:r>
      <w:r w:rsidR="00C036DC">
        <w:t>Appendix  C</w:t>
      </w:r>
      <w:r w:rsidR="00FB2087">
        <w:fldChar w:fldCharType="end"/>
      </w:r>
      <w:r>
        <w:t>.</w:t>
      </w:r>
      <w:r w:rsidR="00851A5B">
        <w:t xml:space="preserve"> </w:t>
      </w:r>
      <w:r w:rsidR="00CB1A8A">
        <w:t xml:space="preserve"> </w:t>
      </w:r>
    </w:p>
    <w:p w14:paraId="449DA483" w14:textId="77777777" w:rsidR="00CE5D5D" w:rsidRDefault="00CE5D5D" w:rsidP="00983F08">
      <w:pPr>
        <w:pStyle w:val="Heading2"/>
      </w:pPr>
      <w:bookmarkStart w:id="60" w:name="_Toc171499681"/>
      <w:r>
        <w:t>Topic category</w:t>
      </w:r>
      <w:bookmarkEnd w:id="60"/>
    </w:p>
    <w:p w14:paraId="6EBD1678" w14:textId="77777777" w:rsidR="00CE5D5D" w:rsidRPr="006A034A" w:rsidRDefault="00CE5D5D" w:rsidP="006A034A">
      <w:pPr>
        <w:pStyle w:val="BodyText"/>
      </w:pPr>
      <w:r>
        <w:t xml:space="preserve">Main </w:t>
      </w:r>
      <w:r w:rsidRPr="006A034A">
        <w:t>topics for the product, as defined by the ISO 19115:</w:t>
      </w:r>
    </w:p>
    <w:p w14:paraId="6713F479" w14:textId="77777777" w:rsidR="00E54345" w:rsidRPr="00E54345" w:rsidRDefault="00E54345" w:rsidP="00E54345">
      <w:pPr>
        <w:pStyle w:val="BodyText"/>
      </w:pPr>
      <w:r w:rsidRPr="00E54345">
        <w:t>003 - boundaries</w:t>
      </w:r>
    </w:p>
    <w:p w14:paraId="0396C1F8" w14:textId="77777777" w:rsidR="00E54345" w:rsidRPr="00E54345" w:rsidRDefault="00E54345" w:rsidP="006A034A">
      <w:pPr>
        <w:pStyle w:val="BodyText"/>
      </w:pPr>
      <w:r w:rsidRPr="00E54345">
        <w:t xml:space="preserve">012 - inland waters </w:t>
      </w:r>
    </w:p>
    <w:p w14:paraId="499BEBCF" w14:textId="77777777" w:rsidR="00CE5D5D" w:rsidRPr="00E54345" w:rsidRDefault="00E54345" w:rsidP="006A034A">
      <w:pPr>
        <w:pStyle w:val="BodyText"/>
      </w:pPr>
      <w:r w:rsidRPr="00E54345">
        <w:t>013 -</w:t>
      </w:r>
      <w:r w:rsidR="00CE5D5D" w:rsidRPr="00E54345">
        <w:t xml:space="preserve"> location</w:t>
      </w:r>
    </w:p>
    <w:p w14:paraId="7DB23E2F" w14:textId="77777777" w:rsidR="00E54345" w:rsidRPr="00E54345" w:rsidRDefault="00E54345" w:rsidP="006A034A">
      <w:pPr>
        <w:pStyle w:val="BodyText"/>
      </w:pPr>
      <w:r w:rsidRPr="00E54345">
        <w:t xml:space="preserve">014 </w:t>
      </w:r>
      <w:r w:rsidR="00F36FAD" w:rsidRPr="00E54345">
        <w:t>-</w:t>
      </w:r>
      <w:r w:rsidR="00874B5B">
        <w:t xml:space="preserve"> </w:t>
      </w:r>
      <w:r w:rsidRPr="00E54345">
        <w:t>oceans</w:t>
      </w:r>
    </w:p>
    <w:p w14:paraId="3A08970C" w14:textId="77777777" w:rsidR="00CE5D5D" w:rsidRDefault="00CE5D5D" w:rsidP="00983F08">
      <w:pPr>
        <w:pStyle w:val="Heading2"/>
      </w:pPr>
      <w:bookmarkStart w:id="61" w:name="_Toc115659248"/>
      <w:bookmarkStart w:id="62" w:name="_Toc171499684"/>
      <w:bookmarkStart w:id="63" w:name="_Ref381686029"/>
      <w:bookmarkStart w:id="64" w:name="_Toc167093545"/>
      <w:r>
        <w:t xml:space="preserve">Geographic </w:t>
      </w:r>
      <w:r w:rsidR="00753330">
        <w:t>d</w:t>
      </w:r>
      <w:r>
        <w:t>escription</w:t>
      </w:r>
      <w:bookmarkEnd w:id="61"/>
      <w:bookmarkEnd w:id="62"/>
      <w:bookmarkEnd w:id="63"/>
    </w:p>
    <w:p w14:paraId="76977881" w14:textId="77777777" w:rsidR="004C5727" w:rsidRPr="004C5727" w:rsidRDefault="004C5727" w:rsidP="004C5727">
      <w:pPr>
        <w:pStyle w:val="BodyText"/>
        <w:rPr>
          <w:lang w:eastAsia="en-CA"/>
        </w:rPr>
      </w:pPr>
      <w:r>
        <w:rPr>
          <w:lang w:eastAsia="en-CA"/>
        </w:rPr>
        <w:t>The extent element of MD_DataIdentification is conditional; either the EX_GeographicBoundingBox or the EX_GeographicDescription subclass of extent’s geographicElement Role shall be included if the dataset is spatially referenced. If necessary both may be used.</w:t>
      </w:r>
      <w:r w:rsidR="0085031D">
        <w:rPr>
          <w:lang w:eastAsia="en-CA"/>
        </w:rPr>
        <w:t xml:space="preserve"> If a code is used then the following applies.</w:t>
      </w:r>
    </w:p>
    <w:p w14:paraId="2BF6E234" w14:textId="77777777" w:rsidR="00753330" w:rsidRDefault="00753330" w:rsidP="00983F08">
      <w:pPr>
        <w:pStyle w:val="Heading3"/>
      </w:pPr>
      <w:bookmarkStart w:id="65" w:name="_Toc139186994"/>
      <w:bookmarkStart w:id="66" w:name="_Toc171499686"/>
      <w:bookmarkStart w:id="67" w:name="_Toc171499685"/>
      <w:r>
        <w:t>Code</w:t>
      </w:r>
      <w:bookmarkEnd w:id="65"/>
      <w:bookmarkEnd w:id="66"/>
    </w:p>
    <w:p w14:paraId="3950A9C0" w14:textId="77777777" w:rsidR="00753330" w:rsidRDefault="00753330" w:rsidP="002B2357">
      <w:pPr>
        <w:pStyle w:val="Body"/>
      </w:pPr>
      <w:r>
        <w:t>Code of the geographical region covered by the product according to the ISO 3166-1:</w:t>
      </w:r>
      <w:r w:rsidR="009973FC">
        <w:t>1997</w:t>
      </w:r>
    </w:p>
    <w:p w14:paraId="668D01D1" w14:textId="77777777" w:rsidR="00A1768E" w:rsidRDefault="00260F9F" w:rsidP="002B2357">
      <w:pPr>
        <w:pStyle w:val="Body"/>
      </w:pPr>
      <w:r>
        <w:t>Any code from ISO 3166-1 may be used to identify different national areas of interest. This IHO standard is suitable for addressing Maritime Limits and Boundaries for the whole world</w:t>
      </w:r>
      <w:r w:rsidR="00A1768E" w:rsidRPr="00A1768E">
        <w:t>.</w:t>
      </w:r>
    </w:p>
    <w:p w14:paraId="4A8B8B50" w14:textId="77777777" w:rsidR="004C6801" w:rsidRDefault="004C6801" w:rsidP="00983F08">
      <w:pPr>
        <w:pStyle w:val="Heading2"/>
      </w:pPr>
      <w:bookmarkStart w:id="68" w:name="_Toc115659247"/>
      <w:bookmarkStart w:id="69" w:name="_Toc171499683"/>
      <w:bookmarkStart w:id="70" w:name="_Ref381686038"/>
      <w:bookmarkStart w:id="71" w:name="_Toc171499680"/>
      <w:bookmarkStart w:id="72" w:name="_Toc115659252"/>
      <w:bookmarkStart w:id="73" w:name="_Toc171499688"/>
      <w:bookmarkEnd w:id="67"/>
      <w:r>
        <w:t>Spatial resolution</w:t>
      </w:r>
      <w:bookmarkEnd w:id="68"/>
      <w:bookmarkEnd w:id="69"/>
      <w:bookmarkEnd w:id="70"/>
    </w:p>
    <w:p w14:paraId="666C547A" w14:textId="77777777" w:rsidR="004C6801" w:rsidRDefault="004C6801" w:rsidP="004C6801">
      <w:pPr>
        <w:keepNext/>
        <w:spacing w:before="240"/>
        <w:ind w:firstLine="576"/>
        <w:rPr>
          <w:rFonts w:ascii="Arial" w:hAnsi="Arial" w:cs="Arial"/>
          <w:sz w:val="22"/>
          <w:szCs w:val="22"/>
          <w:lang w:val="en-CA"/>
        </w:rPr>
      </w:pPr>
      <w:r w:rsidRPr="002301F3">
        <w:rPr>
          <w:rFonts w:ascii="Arial" w:hAnsi="Arial" w:cs="Arial"/>
          <w:sz w:val="22"/>
          <w:szCs w:val="22"/>
          <w:lang w:val="en-CA"/>
        </w:rPr>
        <w:t>Spatial resolution of the data:</w:t>
      </w:r>
    </w:p>
    <w:p w14:paraId="64F1B30C" w14:textId="77777777" w:rsidR="0005035B" w:rsidRDefault="004C6801" w:rsidP="0005035B">
      <w:pPr>
        <w:pStyle w:val="BodyText"/>
      </w:pPr>
      <w:r>
        <w:t xml:space="preserve">Maritime limits and boundaries </w:t>
      </w:r>
      <w:r w:rsidR="00FB2087">
        <w:t xml:space="preserve">normally </w:t>
      </w:r>
      <w:r>
        <w:t xml:space="preserve">are calculated to a high accuracy based on control points that themselves are </w:t>
      </w:r>
      <w:r w:rsidR="00FB2087">
        <w:t xml:space="preserve">normally </w:t>
      </w:r>
      <w:r>
        <w:t>determined to a high accuracy.</w:t>
      </w:r>
      <w:r w:rsidR="00FB2087">
        <w:t xml:space="preserve"> The product specification does not require high precision, but allows it.</w:t>
      </w:r>
      <w:r w:rsidR="00851A5B">
        <w:t xml:space="preserve"> </w:t>
      </w:r>
      <w:r w:rsidR="00FB2087">
        <w:t>At high precision</w:t>
      </w:r>
      <w:r w:rsidR="00B15DDF">
        <w:t xml:space="preserve"> most computation operation will be done a</w:t>
      </w:r>
      <w:r w:rsidR="00596185">
        <w:t>t</w:t>
      </w:r>
      <w:r w:rsidR="00B15DDF">
        <w:t xml:space="preserve"> the cm level</w:t>
      </w:r>
      <w:r w:rsidR="00FB2087">
        <w:t>,</w:t>
      </w:r>
      <w:r w:rsidR="00B15DDF" w:rsidRPr="000A7CB4">
        <w:t xml:space="preserve"> </w:t>
      </w:r>
      <w:r w:rsidR="00B15DDF">
        <w:t>but t</w:t>
      </w:r>
      <w:r w:rsidR="00C177D3" w:rsidRPr="000A7CB4">
        <w:t xml:space="preserve">he </w:t>
      </w:r>
      <w:r w:rsidR="00596185" w:rsidRPr="000A7CB4">
        <w:t xml:space="preserve">effective </w:t>
      </w:r>
      <w:r w:rsidR="00596185">
        <w:t>spatial</w:t>
      </w:r>
      <w:r w:rsidR="00B15DDF">
        <w:t xml:space="preserve"> </w:t>
      </w:r>
      <w:r w:rsidR="00F36FAD" w:rsidRPr="000A7CB4">
        <w:t>resolution</w:t>
      </w:r>
      <w:r w:rsidR="00C177D3" w:rsidRPr="000A7CB4">
        <w:t xml:space="preserve"> shall be </w:t>
      </w:r>
      <w:r w:rsidR="00B15DDF">
        <w:t xml:space="preserve">set </w:t>
      </w:r>
      <w:r w:rsidR="00C177D3" w:rsidRPr="000A7CB4">
        <w:t xml:space="preserve">at the </w:t>
      </w:r>
      <w:r w:rsidR="00B15DDF">
        <w:t>mm</w:t>
      </w:r>
      <w:r w:rsidR="00C177D3" w:rsidRPr="000A7CB4">
        <w:t xml:space="preserve"> level, </w:t>
      </w:r>
      <w:r w:rsidR="00B15DDF">
        <w:t xml:space="preserve">to allow for </w:t>
      </w:r>
      <w:r w:rsidR="006D3A61">
        <w:t>any sub</w:t>
      </w:r>
      <w:r w:rsidR="00863F02">
        <w:t>-</w:t>
      </w:r>
      <w:r w:rsidR="006D3A61">
        <w:t>centimetric data to be stored in the system</w:t>
      </w:r>
      <w:r w:rsidR="00B15DDF">
        <w:t>. The m</w:t>
      </w:r>
      <w:r w:rsidR="006D3A61">
        <w:t xml:space="preserve">m resolution </w:t>
      </w:r>
      <w:r w:rsidR="00C177D3" w:rsidRPr="000A7CB4">
        <w:t xml:space="preserve">thus </w:t>
      </w:r>
      <w:r w:rsidR="000A7CB4" w:rsidRPr="000A7CB4">
        <w:t>requir</w:t>
      </w:r>
      <w:r w:rsidR="00B15DDF">
        <w:t>es</w:t>
      </w:r>
      <w:r w:rsidR="000A7CB4" w:rsidRPr="000A7CB4">
        <w:t xml:space="preserve"> </w:t>
      </w:r>
      <w:r w:rsidR="00C177D3" w:rsidRPr="000A7CB4">
        <w:t>DD°MM</w:t>
      </w:r>
      <w:r w:rsidR="00874B5B">
        <w:t>’</w:t>
      </w:r>
      <w:r w:rsidR="00C177D3" w:rsidRPr="000A7CB4">
        <w:t>SS.SSSS</w:t>
      </w:r>
      <w:r w:rsidR="006D3A61">
        <w:t>S</w:t>
      </w:r>
      <w:r w:rsidR="00874B5B">
        <w:t>”</w:t>
      </w:r>
      <w:r w:rsidR="00C177D3" w:rsidRPr="000A7CB4">
        <w:t xml:space="preserve"> or DD.DDDDDDD</w:t>
      </w:r>
      <w:r w:rsidR="006D3A61">
        <w:t>DD</w:t>
      </w:r>
      <w:r w:rsidR="00863F02">
        <w:t>°</w:t>
      </w:r>
      <w:r w:rsidR="00596185">
        <w:t>.</w:t>
      </w:r>
      <w:r w:rsidR="00C177D3" w:rsidRPr="000A7CB4">
        <w:t xml:space="preserve"> </w:t>
      </w:r>
      <w:r w:rsidR="00740ED9" w:rsidRPr="000A7CB4">
        <w:t xml:space="preserve">However, </w:t>
      </w:r>
      <w:r w:rsidR="00C177D3" w:rsidRPr="000A7CB4">
        <w:t xml:space="preserve">each data </w:t>
      </w:r>
      <w:r w:rsidR="009973FC">
        <w:t xml:space="preserve">element </w:t>
      </w:r>
      <w:r w:rsidR="008C022F">
        <w:t xml:space="preserve">or group of elements </w:t>
      </w:r>
      <w:r w:rsidR="00C177D3" w:rsidRPr="000A7CB4">
        <w:t xml:space="preserve">shall be accompanied with </w:t>
      </w:r>
      <w:r w:rsidR="00740ED9" w:rsidRPr="000A7CB4">
        <w:t xml:space="preserve">an </w:t>
      </w:r>
      <w:r w:rsidR="00C177D3" w:rsidRPr="000A7CB4">
        <w:t>accuracy and precision value</w:t>
      </w:r>
      <w:r w:rsidR="007D2AD9" w:rsidRPr="000A7CB4">
        <w:t xml:space="preserve"> for that particular element</w:t>
      </w:r>
      <w:r w:rsidR="009973FC">
        <w:t xml:space="preserve"> or group</w:t>
      </w:r>
      <w:r w:rsidR="00C177D3" w:rsidRPr="000A7CB4">
        <w:t>.</w:t>
      </w:r>
      <w:bookmarkStart w:id="74" w:name="_Toc115659246"/>
      <w:bookmarkStart w:id="75" w:name="_Toc171499682"/>
      <w:bookmarkEnd w:id="71"/>
    </w:p>
    <w:p w14:paraId="276EAE53" w14:textId="77777777" w:rsidR="00753330" w:rsidRDefault="00753330" w:rsidP="00983F08">
      <w:pPr>
        <w:pStyle w:val="Heading2"/>
      </w:pPr>
      <w:r>
        <w:t>Purpose</w:t>
      </w:r>
    </w:p>
    <w:p w14:paraId="5C226D42" w14:textId="77777777" w:rsidR="00753330" w:rsidRPr="00DF6C8E" w:rsidRDefault="00753330" w:rsidP="002B2357">
      <w:pPr>
        <w:pStyle w:val="Body"/>
      </w:pPr>
      <w:r>
        <w:t xml:space="preserve">The </w:t>
      </w:r>
      <w:r w:rsidR="00260F9F">
        <w:t>S-121</w:t>
      </w:r>
      <w:r>
        <w:t xml:space="preserve"> </w:t>
      </w:r>
      <w:r w:rsidR="00AA332C">
        <w:t>MLB</w:t>
      </w:r>
      <w:r>
        <w:t xml:space="preserve"> data provides </w:t>
      </w:r>
      <w:r w:rsidR="004904C4">
        <w:t xml:space="preserve">authoritative, accurate, and accessible data to describe </w:t>
      </w:r>
      <w:r w:rsidR="00AA332C">
        <w:t xml:space="preserve">a </w:t>
      </w:r>
      <w:r>
        <w:t xml:space="preserve">specific set of marine </w:t>
      </w:r>
      <w:r w:rsidR="004904C4">
        <w:t>legal object</w:t>
      </w:r>
      <w:r>
        <w:t xml:space="preserve"> (zone</w:t>
      </w:r>
      <w:r w:rsidR="004904C4">
        <w:t>, limit or location</w:t>
      </w:r>
      <w:r>
        <w:t xml:space="preserve">). </w:t>
      </w:r>
      <w:r w:rsidR="004904C4">
        <w:t>MLB objects</w:t>
      </w:r>
      <w:r w:rsidRPr="00DF6C8E">
        <w:t xml:space="preserve"> may be considered as an independent data set, or the data may serve as a foundation for the production of other data products such as navigational charts. </w:t>
      </w:r>
      <w:r w:rsidR="004904C4">
        <w:t xml:space="preserve">The conformance </w:t>
      </w:r>
      <w:r w:rsidR="00851A5B">
        <w:t>class</w:t>
      </w:r>
      <w:r w:rsidR="004904C4">
        <w:t xml:space="preserve"> used by the </w:t>
      </w:r>
      <w:r w:rsidR="00667068">
        <w:t xml:space="preserve">dataset </w:t>
      </w:r>
      <w:r w:rsidR="004904C4">
        <w:t xml:space="preserve">is indicative of </w:t>
      </w:r>
      <w:r w:rsidR="00667068">
        <w:t>its intended</w:t>
      </w:r>
      <w:r w:rsidR="004904C4">
        <w:t xml:space="preserve"> </w:t>
      </w:r>
      <w:r w:rsidR="00667068">
        <w:t>usage and purpose.</w:t>
      </w:r>
    </w:p>
    <w:bookmarkEnd w:id="74"/>
    <w:bookmarkEnd w:id="75"/>
    <w:p w14:paraId="2FC66547" w14:textId="77777777" w:rsidR="00753330" w:rsidRDefault="00753330" w:rsidP="00983F08">
      <w:pPr>
        <w:pStyle w:val="Heading2"/>
      </w:pPr>
      <w:r>
        <w:t>Language</w:t>
      </w:r>
    </w:p>
    <w:p w14:paraId="692828A3" w14:textId="77777777" w:rsidR="00753330" w:rsidRDefault="00260F9F" w:rsidP="00753330">
      <w:pPr>
        <w:pStyle w:val="BodyText"/>
      </w:pPr>
      <w:r>
        <w:t>Data sets for exchange internationally will be in English. Nations may also maintain data sets in any other language. O</w:t>
      </w:r>
      <w:r w:rsidR="009973FC">
        <w:t>ther language information</w:t>
      </w:r>
      <w:r w:rsidR="009973FC" w:rsidRPr="009973FC">
        <w:t xml:space="preserve"> will be included as required as </w:t>
      </w:r>
      <w:r w:rsidR="003D307E">
        <w:t>"</w:t>
      </w:r>
      <w:r w:rsidR="009973FC" w:rsidRPr="009973FC">
        <w:t>locale</w:t>
      </w:r>
      <w:r w:rsidR="003D307E">
        <w:t>"</w:t>
      </w:r>
      <w:r w:rsidR="009973FC" w:rsidRPr="009973FC">
        <w:t xml:space="preserve"> information (See ISO 19115:2003 Annex J).</w:t>
      </w:r>
    </w:p>
    <w:p w14:paraId="44ABD8DF" w14:textId="77777777" w:rsidR="00753330" w:rsidRDefault="00753330" w:rsidP="00983F08">
      <w:pPr>
        <w:pStyle w:val="Heading2"/>
      </w:pPr>
      <w:bookmarkStart w:id="76" w:name="_Ref381686075"/>
      <w:r>
        <w:t>Classification</w:t>
      </w:r>
      <w:bookmarkEnd w:id="76"/>
    </w:p>
    <w:p w14:paraId="0FABACD2" w14:textId="77777777" w:rsidR="00753330" w:rsidRDefault="00402B66" w:rsidP="00402B66">
      <w:pPr>
        <w:pStyle w:val="BodyText"/>
        <w:rPr>
          <w:rFonts w:eastAsia="Calibri"/>
        </w:rPr>
      </w:pPr>
      <w:r w:rsidRPr="00402B66">
        <w:rPr>
          <w:rFonts w:eastAsia="Calibri"/>
        </w:rPr>
        <w:t xml:space="preserve">The default value </w:t>
      </w:r>
      <w:r>
        <w:rPr>
          <w:rFonts w:eastAsia="Calibri"/>
        </w:rPr>
        <w:t xml:space="preserve">of the Maritime Boundaries and Limits data is </w:t>
      </w:r>
      <w:r w:rsidR="00596185">
        <w:rPr>
          <w:rFonts w:eastAsia="Calibri"/>
        </w:rPr>
        <w:t>“forOfficialUseOnly”</w:t>
      </w:r>
      <w:r w:rsidR="000A7CB4">
        <w:rPr>
          <w:rFonts w:eastAsia="Calibri"/>
        </w:rPr>
        <w:t>;</w:t>
      </w:r>
      <w:r w:rsidRPr="00402B66">
        <w:rPr>
          <w:rFonts w:eastAsia="Calibri"/>
        </w:rPr>
        <w:t xml:space="preserve"> however</w:t>
      </w:r>
      <w:r w:rsidR="00BB2631">
        <w:rPr>
          <w:rFonts w:eastAsia="Calibri"/>
        </w:rPr>
        <w:t>,</w:t>
      </w:r>
      <w:r w:rsidRPr="00402B66">
        <w:rPr>
          <w:rFonts w:eastAsia="Calibri"/>
        </w:rPr>
        <w:t xml:space="preserve"> any value from the code list MD_ClassificationCode may be used.</w:t>
      </w:r>
      <w:r>
        <w:rPr>
          <w:rFonts w:eastAsia="Calibri"/>
        </w:rPr>
        <w:t xml:space="preserve"> Certain types of data may be </w:t>
      </w:r>
      <w:r w:rsidR="00596185">
        <w:rPr>
          <w:rFonts w:eastAsia="Calibri"/>
        </w:rPr>
        <w:t xml:space="preserve">“Unclassified’, </w:t>
      </w:r>
      <w:r>
        <w:rPr>
          <w:rFonts w:eastAsia="Calibri"/>
        </w:rPr>
        <w:t>“sensitiveButUnclassified”, “protected” or of “limitedDistribution”. The full list of classification codes from ISO 19115 are:</w:t>
      </w:r>
    </w:p>
    <w:p w14:paraId="4811A48B" w14:textId="77777777" w:rsidR="00402B66" w:rsidRDefault="00402B66" w:rsidP="0019080C">
      <w:pPr>
        <w:pStyle w:val="BodyText"/>
        <w:numPr>
          <w:ilvl w:val="0"/>
          <w:numId w:val="12"/>
        </w:numPr>
        <w:spacing w:before="120"/>
        <w:ind w:left="1281" w:hanging="357"/>
        <w:rPr>
          <w:rFonts w:eastAsia="Calibri"/>
        </w:rPr>
      </w:pPr>
      <w:r>
        <w:rPr>
          <w:rFonts w:eastAsia="Calibri"/>
        </w:rPr>
        <w:t>unclassified,</w:t>
      </w:r>
    </w:p>
    <w:p w14:paraId="67E2416F" w14:textId="77777777" w:rsidR="00402B66" w:rsidRDefault="00402B66" w:rsidP="0019080C">
      <w:pPr>
        <w:pStyle w:val="BodyText"/>
        <w:numPr>
          <w:ilvl w:val="0"/>
          <w:numId w:val="12"/>
        </w:numPr>
        <w:spacing w:before="0"/>
        <w:ind w:left="1281" w:hanging="357"/>
        <w:rPr>
          <w:rFonts w:eastAsia="Calibri"/>
        </w:rPr>
      </w:pPr>
      <w:r>
        <w:rPr>
          <w:rFonts w:eastAsia="Calibri"/>
        </w:rPr>
        <w:t>restricted,</w:t>
      </w:r>
    </w:p>
    <w:p w14:paraId="6DF53077" w14:textId="77777777" w:rsidR="00402B66" w:rsidRDefault="00402B66" w:rsidP="0019080C">
      <w:pPr>
        <w:pStyle w:val="BodyText"/>
        <w:numPr>
          <w:ilvl w:val="0"/>
          <w:numId w:val="12"/>
        </w:numPr>
        <w:spacing w:before="0"/>
        <w:ind w:left="1281" w:hanging="357"/>
        <w:rPr>
          <w:rFonts w:eastAsia="Calibri"/>
        </w:rPr>
      </w:pPr>
      <w:r>
        <w:rPr>
          <w:rFonts w:eastAsia="Calibri"/>
        </w:rPr>
        <w:t>confidential,</w:t>
      </w:r>
    </w:p>
    <w:p w14:paraId="725129B5" w14:textId="77777777" w:rsidR="00402B66" w:rsidRDefault="00402B66" w:rsidP="0019080C">
      <w:pPr>
        <w:pStyle w:val="BodyText"/>
        <w:numPr>
          <w:ilvl w:val="0"/>
          <w:numId w:val="12"/>
        </w:numPr>
        <w:spacing w:before="0"/>
        <w:ind w:left="1281" w:hanging="357"/>
        <w:rPr>
          <w:rFonts w:eastAsia="Calibri"/>
        </w:rPr>
      </w:pPr>
      <w:r>
        <w:rPr>
          <w:rFonts w:eastAsia="Calibri"/>
        </w:rPr>
        <w:t>secret,</w:t>
      </w:r>
    </w:p>
    <w:p w14:paraId="2EB9F4EC" w14:textId="77777777" w:rsidR="00402B66" w:rsidRDefault="00402B66" w:rsidP="0019080C">
      <w:pPr>
        <w:pStyle w:val="BodyText"/>
        <w:numPr>
          <w:ilvl w:val="0"/>
          <w:numId w:val="12"/>
        </w:numPr>
        <w:spacing w:before="0"/>
        <w:ind w:left="1281" w:hanging="357"/>
        <w:rPr>
          <w:rFonts w:eastAsia="Calibri"/>
        </w:rPr>
      </w:pPr>
      <w:r>
        <w:rPr>
          <w:rFonts w:eastAsia="Calibri"/>
        </w:rPr>
        <w:t>topSecret,</w:t>
      </w:r>
    </w:p>
    <w:p w14:paraId="2EF5D86E" w14:textId="77777777" w:rsidR="00402B66" w:rsidRDefault="00402B66" w:rsidP="0019080C">
      <w:pPr>
        <w:pStyle w:val="BodyText"/>
        <w:numPr>
          <w:ilvl w:val="0"/>
          <w:numId w:val="12"/>
        </w:numPr>
        <w:spacing w:before="0"/>
        <w:ind w:left="1281" w:hanging="357"/>
        <w:rPr>
          <w:rFonts w:eastAsia="Calibri"/>
        </w:rPr>
      </w:pPr>
      <w:r>
        <w:rPr>
          <w:rFonts w:eastAsia="Calibri"/>
        </w:rPr>
        <w:t>sensitiveButUnclassified,</w:t>
      </w:r>
    </w:p>
    <w:p w14:paraId="287CAD82" w14:textId="77777777" w:rsidR="00402B66" w:rsidRDefault="00402B66" w:rsidP="0019080C">
      <w:pPr>
        <w:pStyle w:val="BodyText"/>
        <w:numPr>
          <w:ilvl w:val="0"/>
          <w:numId w:val="12"/>
        </w:numPr>
        <w:spacing w:before="0"/>
        <w:ind w:left="1281" w:hanging="357"/>
        <w:rPr>
          <w:rFonts w:eastAsia="Calibri"/>
        </w:rPr>
      </w:pPr>
      <w:r>
        <w:rPr>
          <w:rFonts w:eastAsia="Calibri"/>
        </w:rPr>
        <w:t>forOfficialUseOnly,</w:t>
      </w:r>
    </w:p>
    <w:p w14:paraId="52191AE2" w14:textId="77777777" w:rsidR="00402B66" w:rsidRDefault="00402B66" w:rsidP="0019080C">
      <w:pPr>
        <w:pStyle w:val="BodyText"/>
        <w:numPr>
          <w:ilvl w:val="0"/>
          <w:numId w:val="12"/>
        </w:numPr>
        <w:spacing w:before="0"/>
        <w:ind w:left="1281" w:hanging="357"/>
        <w:rPr>
          <w:rFonts w:eastAsia="Calibri"/>
        </w:rPr>
      </w:pPr>
      <w:r>
        <w:rPr>
          <w:rFonts w:eastAsia="Calibri"/>
        </w:rPr>
        <w:t>protected,</w:t>
      </w:r>
    </w:p>
    <w:p w14:paraId="282934F5" w14:textId="77777777" w:rsidR="00402B66" w:rsidRDefault="00402B66" w:rsidP="0019080C">
      <w:pPr>
        <w:pStyle w:val="BodyText"/>
        <w:numPr>
          <w:ilvl w:val="0"/>
          <w:numId w:val="12"/>
        </w:numPr>
        <w:spacing w:before="0"/>
        <w:ind w:left="1281" w:hanging="357"/>
        <w:rPr>
          <w:rFonts w:eastAsia="Calibri"/>
        </w:rPr>
      </w:pPr>
      <w:r>
        <w:rPr>
          <w:rFonts w:eastAsia="Calibri"/>
        </w:rPr>
        <w:t>limitedDistribution.</w:t>
      </w:r>
    </w:p>
    <w:p w14:paraId="4FE16136" w14:textId="77777777" w:rsidR="00753330" w:rsidRDefault="00753330" w:rsidP="00983F08">
      <w:pPr>
        <w:pStyle w:val="Heading2"/>
      </w:pPr>
      <w:r>
        <w:t>Spatial representation type</w:t>
      </w:r>
    </w:p>
    <w:p w14:paraId="145B3607" w14:textId="77777777" w:rsidR="00753330" w:rsidRDefault="00753330" w:rsidP="00753330">
      <w:pPr>
        <w:pStyle w:val="BodyText"/>
      </w:pPr>
      <w:r>
        <w:t xml:space="preserve">Type of spatial representation for the product, as defined by the ISO 19115 </w:t>
      </w:r>
    </w:p>
    <w:p w14:paraId="0A34631E" w14:textId="77777777" w:rsidR="00753330" w:rsidRDefault="00753330" w:rsidP="00753330">
      <w:pPr>
        <w:pStyle w:val="BodyText"/>
      </w:pPr>
      <w:r>
        <w:t>001 - vector</w:t>
      </w:r>
    </w:p>
    <w:p w14:paraId="16CB2EB2" w14:textId="77777777" w:rsidR="00402B66" w:rsidRDefault="00402B66" w:rsidP="00983F08">
      <w:pPr>
        <w:pStyle w:val="Heading2"/>
      </w:pPr>
      <w:bookmarkStart w:id="77" w:name="_Toc115659253"/>
      <w:bookmarkStart w:id="78" w:name="_Toc171499689"/>
      <w:bookmarkStart w:id="79" w:name="_Toc379188726"/>
      <w:bookmarkEnd w:id="64"/>
      <w:bookmarkEnd w:id="72"/>
      <w:bookmarkEnd w:id="73"/>
      <w:r>
        <w:t>Point of contact</w:t>
      </w:r>
    </w:p>
    <w:p w14:paraId="0BCB305E" w14:textId="77777777" w:rsidR="008057D5" w:rsidRDefault="008057D5" w:rsidP="008057D5">
      <w:pPr>
        <w:pStyle w:val="BodyText"/>
        <w:keepNext/>
        <w:keepLines/>
        <w:spacing w:before="0"/>
        <w:ind w:left="562"/>
      </w:pPr>
      <w:r>
        <w:t xml:space="preserve">International Hydrographic Bureau </w:t>
      </w:r>
    </w:p>
    <w:p w14:paraId="0D0B477D" w14:textId="77777777" w:rsidR="008057D5" w:rsidRDefault="008057D5" w:rsidP="008057D5">
      <w:pPr>
        <w:pStyle w:val="BodyText"/>
        <w:keepNext/>
        <w:keepLines/>
        <w:spacing w:before="0"/>
        <w:ind w:left="562"/>
      </w:pPr>
      <w:r>
        <w:t>4b quai Antoine 1er</w:t>
      </w:r>
    </w:p>
    <w:p w14:paraId="04C248E0" w14:textId="77777777" w:rsidR="008057D5" w:rsidRDefault="008057D5" w:rsidP="008057D5">
      <w:pPr>
        <w:pStyle w:val="BodyText"/>
        <w:keepNext/>
        <w:keepLines/>
        <w:spacing w:before="0"/>
        <w:ind w:left="562"/>
      </w:pPr>
      <w:r>
        <w:t>B.P. 445</w:t>
      </w:r>
    </w:p>
    <w:p w14:paraId="2C727146" w14:textId="77777777" w:rsidR="008057D5" w:rsidRDefault="008057D5" w:rsidP="008057D5">
      <w:pPr>
        <w:pStyle w:val="BodyText"/>
        <w:keepNext/>
        <w:keepLines/>
        <w:spacing w:before="0"/>
        <w:ind w:left="562"/>
      </w:pPr>
      <w:r>
        <w:t>MC 98011 MONACO CEDEX</w:t>
      </w:r>
    </w:p>
    <w:p w14:paraId="3D70513D" w14:textId="77777777" w:rsidR="008057D5" w:rsidRDefault="008057D5" w:rsidP="008057D5">
      <w:pPr>
        <w:pStyle w:val="BodyText"/>
        <w:keepNext/>
        <w:keepLines/>
        <w:spacing w:before="0"/>
        <w:ind w:left="562"/>
      </w:pPr>
      <w:r>
        <w:t>Telephone: +377 93 10 81 00</w:t>
      </w:r>
    </w:p>
    <w:p w14:paraId="18E95D97" w14:textId="77777777" w:rsidR="008057D5" w:rsidRDefault="008057D5" w:rsidP="008057D5">
      <w:pPr>
        <w:pStyle w:val="BodyText"/>
        <w:keepNext/>
        <w:keepLines/>
        <w:spacing w:before="0"/>
        <w:ind w:left="562"/>
      </w:pPr>
      <w:r>
        <w:t>Telefax: + 377 93 10 81 40</w:t>
      </w:r>
    </w:p>
    <w:p w14:paraId="4BB827D2" w14:textId="77777777" w:rsidR="004C5727" w:rsidRDefault="008057D5" w:rsidP="008057D5">
      <w:pPr>
        <w:pStyle w:val="BodyText"/>
        <w:keepNext/>
        <w:keepLines/>
        <w:spacing w:before="0"/>
        <w:ind w:left="562"/>
        <w:rPr>
          <w:sz w:val="20"/>
          <w:szCs w:val="20"/>
        </w:rPr>
      </w:pPr>
      <w:r>
        <w:t>Email: info@iho.int</w:t>
      </w:r>
    </w:p>
    <w:p w14:paraId="72DC8571" w14:textId="77777777" w:rsidR="004C5727" w:rsidRDefault="004C5727" w:rsidP="00C4253F">
      <w:pPr>
        <w:pStyle w:val="BodyText"/>
        <w:spacing w:before="0"/>
        <w:rPr>
          <w:sz w:val="20"/>
          <w:szCs w:val="20"/>
        </w:rPr>
      </w:pPr>
    </w:p>
    <w:p w14:paraId="10F83E4F" w14:textId="77777777" w:rsidR="00402B66" w:rsidRDefault="007A3BEB" w:rsidP="00983F08">
      <w:pPr>
        <w:pStyle w:val="Heading2"/>
      </w:pPr>
      <w:bookmarkStart w:id="80" w:name="_Ref381686107"/>
      <w:r>
        <w:t>Use L</w:t>
      </w:r>
      <w:r w:rsidR="00402B66">
        <w:t>imitation</w:t>
      </w:r>
      <w:bookmarkEnd w:id="80"/>
    </w:p>
    <w:p w14:paraId="1E7B12BA" w14:textId="77777777" w:rsidR="00402B66" w:rsidRPr="002600D6" w:rsidRDefault="00EE4A2E" w:rsidP="00402B66">
      <w:pPr>
        <w:pStyle w:val="BodyText"/>
      </w:pPr>
      <w:r w:rsidRPr="00863F02">
        <w:t xml:space="preserve">The allowed uses of the data are defined in clause </w:t>
      </w:r>
      <w:r w:rsidR="00BB24BB">
        <w:fldChar w:fldCharType="begin"/>
      </w:r>
      <w:r w:rsidR="00BB24BB">
        <w:instrText xml:space="preserve"> REF _Ref443474743 \r \h </w:instrText>
      </w:r>
      <w:r w:rsidR="00BB24BB">
        <w:fldChar w:fldCharType="separate"/>
      </w:r>
      <w:r w:rsidR="00C036DC">
        <w:t>8.1</w:t>
      </w:r>
      <w:r w:rsidR="00BB24BB">
        <w:fldChar w:fldCharType="end"/>
      </w:r>
      <w:r w:rsidR="00BB24BB">
        <w:t xml:space="preserve"> </w:t>
      </w:r>
      <w:r w:rsidRPr="00863F02">
        <w:t xml:space="preserve">in accordance with the use cases as defined in </w:t>
      </w:r>
      <w:r w:rsidR="000520F0" w:rsidRPr="0082567A">
        <w:rPr>
          <w:sz w:val="20"/>
          <w:lang w:val="en-US"/>
        </w:rPr>
        <w:fldChar w:fldCharType="begin"/>
      </w:r>
      <w:r w:rsidR="000520F0" w:rsidRPr="0082567A">
        <w:rPr>
          <w:sz w:val="20"/>
          <w:lang w:val="en-US"/>
        </w:rPr>
        <w:instrText xml:space="preserve"> REF _Ref444789922 \n \h </w:instrText>
      </w:r>
      <w:r w:rsidR="000520F0">
        <w:rPr>
          <w:sz w:val="20"/>
          <w:lang w:val="en-US"/>
        </w:rPr>
        <w:instrText xml:space="preserve"> \* MERGEFORMAT </w:instrText>
      </w:r>
      <w:r w:rsidR="000520F0" w:rsidRPr="0082567A">
        <w:rPr>
          <w:sz w:val="20"/>
          <w:lang w:val="en-US"/>
        </w:rPr>
      </w:r>
      <w:r w:rsidR="000520F0" w:rsidRPr="0082567A">
        <w:rPr>
          <w:sz w:val="20"/>
          <w:lang w:val="en-US"/>
        </w:rPr>
        <w:fldChar w:fldCharType="separate"/>
      </w:r>
      <w:r w:rsidR="00C036DC">
        <w:rPr>
          <w:sz w:val="20"/>
          <w:lang w:val="en-US"/>
        </w:rPr>
        <w:t>Appendix  C</w:t>
      </w:r>
      <w:r w:rsidR="000520F0" w:rsidRPr="0082567A">
        <w:rPr>
          <w:sz w:val="20"/>
          <w:lang w:val="en-US"/>
        </w:rPr>
        <w:fldChar w:fldCharType="end"/>
      </w:r>
      <w:r w:rsidR="000520F0">
        <w:rPr>
          <w:sz w:val="20"/>
          <w:lang w:val="en-US"/>
        </w:rPr>
        <w:t>.</w:t>
      </w:r>
    </w:p>
    <w:p w14:paraId="728A1B9F" w14:textId="77777777" w:rsidR="00CE5D5D" w:rsidRDefault="003E39B6" w:rsidP="00BB2631">
      <w:pPr>
        <w:pStyle w:val="Heading1"/>
      </w:pPr>
      <w:bookmarkStart w:id="81" w:name="_Toc381888424"/>
      <w:bookmarkStart w:id="82" w:name="_Toc467765172"/>
      <w:r>
        <w:t xml:space="preserve">Data Content </w:t>
      </w:r>
      <w:bookmarkEnd w:id="77"/>
      <w:bookmarkEnd w:id="78"/>
      <w:r>
        <w:t xml:space="preserve">and </w:t>
      </w:r>
      <w:bookmarkEnd w:id="79"/>
      <w:r>
        <w:t>Structure</w:t>
      </w:r>
      <w:bookmarkEnd w:id="81"/>
      <w:bookmarkEnd w:id="82"/>
    </w:p>
    <w:p w14:paraId="3752897D" w14:textId="77777777" w:rsidR="00CE5D5D" w:rsidRDefault="00462CE2" w:rsidP="00983F08">
      <w:pPr>
        <w:pStyle w:val="Heading2"/>
      </w:pPr>
      <w:bookmarkStart w:id="83" w:name="_Ref443474743"/>
      <w:r>
        <w:t>Introduction</w:t>
      </w:r>
      <w:bookmarkEnd w:id="83"/>
    </w:p>
    <w:p w14:paraId="74715B72" w14:textId="283A87F3" w:rsidR="001033A3" w:rsidRDefault="00CE5D5D" w:rsidP="002B2357">
      <w:pPr>
        <w:pStyle w:val="Body"/>
      </w:pPr>
      <w:r>
        <w:t xml:space="preserve">The </w:t>
      </w:r>
      <w:r w:rsidR="008057D5">
        <w:t>S-121</w:t>
      </w:r>
      <w:r>
        <w:t xml:space="preserve"> </w:t>
      </w:r>
      <w:r w:rsidR="001033A3">
        <w:t xml:space="preserve">suite of data </w:t>
      </w:r>
      <w:r>
        <w:t>product</w:t>
      </w:r>
      <w:r w:rsidR="001033A3">
        <w:t>s</w:t>
      </w:r>
      <w:r>
        <w:t xml:space="preserve"> </w:t>
      </w:r>
      <w:r w:rsidR="001033A3">
        <w:t xml:space="preserve">consists of the following sub-products. Each is defined </w:t>
      </w:r>
      <w:r w:rsidR="00B7130E">
        <w:t xml:space="preserve">in </w:t>
      </w:r>
      <w:r w:rsidR="001033A3">
        <w:t xml:space="preserve">a conformance class in </w:t>
      </w:r>
      <w:r w:rsidR="00DF5931">
        <w:fldChar w:fldCharType="begin"/>
      </w:r>
      <w:r w:rsidR="00DF5931">
        <w:instrText xml:space="preserve"> REF _Ref444775463 \r \h </w:instrText>
      </w:r>
      <w:r w:rsidR="00DF5931">
        <w:fldChar w:fldCharType="separate"/>
      </w:r>
      <w:r w:rsidR="00C036DC">
        <w:t>Appendix  A</w:t>
      </w:r>
      <w:r w:rsidR="00DF5931">
        <w:fldChar w:fldCharType="end"/>
      </w:r>
      <w:r w:rsidR="001033A3">
        <w:t xml:space="preserve">. </w:t>
      </w:r>
    </w:p>
    <w:p w14:paraId="3BCE18DA" w14:textId="77777777" w:rsidR="001F3CF2" w:rsidRDefault="001F3CF2" w:rsidP="001F3CF2">
      <w:pPr>
        <w:pStyle w:val="BodyText"/>
        <w:ind w:left="720"/>
      </w:pPr>
    </w:p>
    <w:tbl>
      <w:tblPr>
        <w:tblW w:w="9030"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
        <w:gridCol w:w="1357"/>
        <w:gridCol w:w="2319"/>
        <w:gridCol w:w="1792"/>
        <w:gridCol w:w="3149"/>
      </w:tblGrid>
      <w:tr w:rsidR="00502AD8" w14:paraId="0A7C0964" w14:textId="77777777" w:rsidTr="007817F9">
        <w:tc>
          <w:tcPr>
            <w:tcW w:w="414" w:type="dxa"/>
          </w:tcPr>
          <w:p w14:paraId="6C9C4786" w14:textId="77777777" w:rsidR="00200599" w:rsidRPr="002C590C" w:rsidRDefault="00200599" w:rsidP="001F3CF2">
            <w:pPr>
              <w:pStyle w:val="Tabletype"/>
              <w:rPr>
                <w:b/>
                <w:color w:val="000000" w:themeColor="text1"/>
              </w:rPr>
            </w:pPr>
          </w:p>
        </w:tc>
        <w:tc>
          <w:tcPr>
            <w:tcW w:w="1287" w:type="dxa"/>
            <w:shd w:val="clear" w:color="auto" w:fill="auto"/>
          </w:tcPr>
          <w:p w14:paraId="4270C1D6" w14:textId="77777777" w:rsidR="00200599" w:rsidRPr="002C590C" w:rsidRDefault="00200599" w:rsidP="001F3CF2">
            <w:pPr>
              <w:pStyle w:val="Tabletype"/>
              <w:rPr>
                <w:b/>
                <w:color w:val="000000" w:themeColor="text1"/>
              </w:rPr>
            </w:pPr>
            <w:r w:rsidRPr="002C590C">
              <w:rPr>
                <w:b/>
                <w:color w:val="000000" w:themeColor="text1"/>
              </w:rPr>
              <w:t>Dataset Type</w:t>
            </w:r>
          </w:p>
        </w:tc>
        <w:tc>
          <w:tcPr>
            <w:tcW w:w="2340" w:type="dxa"/>
            <w:shd w:val="clear" w:color="auto" w:fill="auto"/>
          </w:tcPr>
          <w:p w14:paraId="7AC906C8" w14:textId="77777777" w:rsidR="00200599" w:rsidRPr="002C590C" w:rsidRDefault="00200599" w:rsidP="001F3CF2">
            <w:pPr>
              <w:pStyle w:val="Tabletype"/>
              <w:rPr>
                <w:b/>
                <w:color w:val="000000" w:themeColor="text1"/>
              </w:rPr>
            </w:pPr>
            <w:r w:rsidRPr="002C590C">
              <w:rPr>
                <w:b/>
                <w:color w:val="000000" w:themeColor="text1"/>
              </w:rPr>
              <w:t>Description</w:t>
            </w:r>
          </w:p>
        </w:tc>
        <w:tc>
          <w:tcPr>
            <w:tcW w:w="1800" w:type="dxa"/>
            <w:shd w:val="clear" w:color="auto" w:fill="auto"/>
          </w:tcPr>
          <w:p w14:paraId="0D1610E8" w14:textId="77777777" w:rsidR="00200599" w:rsidRPr="002C590C" w:rsidRDefault="00200599" w:rsidP="001F3CF2">
            <w:pPr>
              <w:pStyle w:val="Tabletype"/>
              <w:rPr>
                <w:b/>
                <w:color w:val="000000" w:themeColor="text1"/>
              </w:rPr>
            </w:pPr>
            <w:r w:rsidRPr="002C590C">
              <w:rPr>
                <w:b/>
                <w:color w:val="000000" w:themeColor="text1"/>
              </w:rPr>
              <w:t>Limitations</w:t>
            </w:r>
          </w:p>
        </w:tc>
        <w:tc>
          <w:tcPr>
            <w:tcW w:w="3189" w:type="dxa"/>
          </w:tcPr>
          <w:p w14:paraId="22935DA3" w14:textId="77777777" w:rsidR="00200599" w:rsidRPr="002C590C" w:rsidRDefault="00200599" w:rsidP="001F3CF2">
            <w:pPr>
              <w:pStyle w:val="Tabletype"/>
              <w:rPr>
                <w:b/>
                <w:color w:val="000000" w:themeColor="text1"/>
              </w:rPr>
            </w:pPr>
            <w:r>
              <w:rPr>
                <w:b/>
                <w:color w:val="000000" w:themeColor="text1"/>
              </w:rPr>
              <w:t>Example</w:t>
            </w:r>
          </w:p>
        </w:tc>
      </w:tr>
      <w:tr w:rsidR="00502AD8" w14:paraId="6C4DE123" w14:textId="77777777" w:rsidTr="007817F9">
        <w:tc>
          <w:tcPr>
            <w:tcW w:w="414" w:type="dxa"/>
          </w:tcPr>
          <w:p w14:paraId="5380E644" w14:textId="77777777" w:rsidR="00200599" w:rsidRPr="002C590C" w:rsidRDefault="00200599" w:rsidP="001F3CF2">
            <w:pPr>
              <w:pStyle w:val="Tabletype"/>
              <w:rPr>
                <w:color w:val="000000" w:themeColor="text1"/>
              </w:rPr>
            </w:pPr>
            <w:r w:rsidRPr="002C590C">
              <w:rPr>
                <w:color w:val="000000" w:themeColor="text1"/>
              </w:rPr>
              <w:t>1</w:t>
            </w:r>
          </w:p>
        </w:tc>
        <w:tc>
          <w:tcPr>
            <w:tcW w:w="1287" w:type="dxa"/>
            <w:shd w:val="clear" w:color="auto" w:fill="auto"/>
          </w:tcPr>
          <w:p w14:paraId="130EAD9A" w14:textId="77777777" w:rsidR="00200599" w:rsidRPr="002C590C" w:rsidRDefault="00502AD8" w:rsidP="007817F9">
            <w:pPr>
              <w:pStyle w:val="Tabletype"/>
              <w:rPr>
                <w:color w:val="000000" w:themeColor="text1"/>
              </w:rPr>
            </w:pPr>
            <w:r>
              <w:rPr>
                <w:color w:val="000000" w:themeColor="text1"/>
              </w:rPr>
              <w:t>Administration</w:t>
            </w:r>
          </w:p>
        </w:tc>
        <w:tc>
          <w:tcPr>
            <w:tcW w:w="2340" w:type="dxa"/>
            <w:shd w:val="clear" w:color="auto" w:fill="auto"/>
          </w:tcPr>
          <w:p w14:paraId="352699D4" w14:textId="77777777" w:rsidR="00200599" w:rsidRPr="002C590C" w:rsidRDefault="00200599" w:rsidP="008C022F">
            <w:pPr>
              <w:pStyle w:val="Tabletype"/>
              <w:rPr>
                <w:color w:val="000000" w:themeColor="text1"/>
              </w:rPr>
            </w:pPr>
            <w:r w:rsidRPr="002C590C">
              <w:rPr>
                <w:color w:val="000000" w:themeColor="text1"/>
              </w:rPr>
              <w:t>A set of all the data elements used to generate the other data outputs.</w:t>
            </w:r>
          </w:p>
        </w:tc>
        <w:tc>
          <w:tcPr>
            <w:tcW w:w="1800" w:type="dxa"/>
            <w:shd w:val="clear" w:color="auto" w:fill="auto"/>
          </w:tcPr>
          <w:p w14:paraId="24E82C4A" w14:textId="77777777" w:rsidR="00200599" w:rsidRPr="002C590C" w:rsidRDefault="00200599" w:rsidP="001F3CF2">
            <w:pPr>
              <w:pStyle w:val="Tabletype"/>
              <w:rPr>
                <w:color w:val="000000" w:themeColor="text1"/>
              </w:rPr>
            </w:pPr>
            <w:r w:rsidRPr="002C590C">
              <w:rPr>
                <w:color w:val="000000" w:themeColor="text1"/>
              </w:rPr>
              <w:t>Available only for internal use</w:t>
            </w:r>
            <w:r>
              <w:rPr>
                <w:color w:val="000000" w:themeColor="text1"/>
              </w:rPr>
              <w:t xml:space="preserve"> within nations</w:t>
            </w:r>
            <w:r w:rsidR="007817F9">
              <w:rPr>
                <w:color w:val="000000" w:themeColor="text1"/>
              </w:rPr>
              <w:t>.</w:t>
            </w:r>
          </w:p>
        </w:tc>
        <w:tc>
          <w:tcPr>
            <w:tcW w:w="3189" w:type="dxa"/>
          </w:tcPr>
          <w:p w14:paraId="79F7D74A" w14:textId="77777777" w:rsidR="005D7D53" w:rsidRDefault="005D7D53" w:rsidP="00A47C7C">
            <w:pPr>
              <w:pStyle w:val="Tabletype"/>
              <w:numPr>
                <w:ilvl w:val="0"/>
                <w:numId w:val="47"/>
              </w:numPr>
              <w:ind w:left="94" w:hanging="94"/>
              <w:rPr>
                <w:color w:val="000000" w:themeColor="text1"/>
              </w:rPr>
            </w:pPr>
            <w:r>
              <w:rPr>
                <w:color w:val="000000" w:themeColor="text1"/>
              </w:rPr>
              <w:t>Support UNCLOS zones.</w:t>
            </w:r>
          </w:p>
          <w:p w14:paraId="340B2BDE" w14:textId="77777777" w:rsidR="005D7D53" w:rsidRDefault="005D7D53" w:rsidP="00A47C7C">
            <w:pPr>
              <w:pStyle w:val="Tabletype"/>
              <w:numPr>
                <w:ilvl w:val="0"/>
                <w:numId w:val="47"/>
              </w:numPr>
              <w:ind w:left="94" w:hanging="94"/>
              <w:rPr>
                <w:color w:val="000000" w:themeColor="text1"/>
              </w:rPr>
            </w:pPr>
            <w:r>
              <w:rPr>
                <w:color w:val="000000" w:themeColor="text1"/>
              </w:rPr>
              <w:t xml:space="preserve">Support all maritime jurisdiction zones of a State. </w:t>
            </w:r>
          </w:p>
          <w:p w14:paraId="2B9EB266" w14:textId="77777777" w:rsidR="005D7D53" w:rsidRDefault="005D7D53" w:rsidP="00A47C7C">
            <w:pPr>
              <w:pStyle w:val="Tabletype"/>
              <w:numPr>
                <w:ilvl w:val="0"/>
                <w:numId w:val="47"/>
              </w:numPr>
              <w:ind w:left="94" w:hanging="94"/>
              <w:rPr>
                <w:color w:val="000000" w:themeColor="text1"/>
              </w:rPr>
            </w:pPr>
            <w:r>
              <w:rPr>
                <w:color w:val="000000" w:themeColor="text1"/>
              </w:rPr>
              <w:t>Support the marine cadaster dataset</w:t>
            </w:r>
          </w:p>
          <w:p w14:paraId="022EC93A" w14:textId="77777777" w:rsidR="005D7D53" w:rsidRDefault="005D7D53" w:rsidP="00A47C7C">
            <w:pPr>
              <w:pStyle w:val="Tabletype"/>
              <w:numPr>
                <w:ilvl w:val="0"/>
                <w:numId w:val="47"/>
              </w:numPr>
              <w:ind w:left="94" w:hanging="94"/>
              <w:rPr>
                <w:color w:val="000000" w:themeColor="text1"/>
              </w:rPr>
            </w:pPr>
            <w:r>
              <w:rPr>
                <w:color w:val="000000" w:themeColor="text1"/>
              </w:rPr>
              <w:t>Support the Marine protected areas.</w:t>
            </w:r>
          </w:p>
          <w:p w14:paraId="57EA6533" w14:textId="77777777" w:rsidR="005D7D53" w:rsidRDefault="005D7D53" w:rsidP="00A47C7C">
            <w:pPr>
              <w:pStyle w:val="Tabletype"/>
              <w:numPr>
                <w:ilvl w:val="0"/>
                <w:numId w:val="47"/>
              </w:numPr>
              <w:ind w:left="94" w:hanging="94"/>
              <w:rPr>
                <w:color w:val="000000" w:themeColor="text1"/>
              </w:rPr>
            </w:pPr>
            <w:r>
              <w:rPr>
                <w:color w:val="000000" w:themeColor="text1"/>
              </w:rPr>
              <w:t>Support Marine Separation Schemes as a single continuous entity.</w:t>
            </w:r>
          </w:p>
          <w:p w14:paraId="56393909" w14:textId="77777777" w:rsidR="00200599" w:rsidRPr="002C590C" w:rsidRDefault="005D7D53" w:rsidP="00A47C7C">
            <w:pPr>
              <w:pStyle w:val="Tabletype"/>
              <w:numPr>
                <w:ilvl w:val="0"/>
                <w:numId w:val="47"/>
              </w:numPr>
              <w:ind w:left="94" w:hanging="94"/>
              <w:rPr>
                <w:color w:val="000000" w:themeColor="text1"/>
              </w:rPr>
            </w:pPr>
            <w:r>
              <w:rPr>
                <w:color w:val="000000" w:themeColor="text1"/>
              </w:rPr>
              <w:t>Internal database transfer for either backup.</w:t>
            </w:r>
          </w:p>
        </w:tc>
      </w:tr>
      <w:tr w:rsidR="00502AD8" w14:paraId="1EC4305A" w14:textId="77777777" w:rsidTr="007817F9">
        <w:tc>
          <w:tcPr>
            <w:tcW w:w="414" w:type="dxa"/>
          </w:tcPr>
          <w:p w14:paraId="02C2F7E0" w14:textId="77777777" w:rsidR="00200599" w:rsidRPr="002C590C" w:rsidRDefault="00200599" w:rsidP="001F3CF2">
            <w:pPr>
              <w:pStyle w:val="Tabletype"/>
              <w:rPr>
                <w:color w:val="000000" w:themeColor="text1"/>
              </w:rPr>
            </w:pPr>
            <w:r w:rsidRPr="002C590C">
              <w:rPr>
                <w:color w:val="000000" w:themeColor="text1"/>
              </w:rPr>
              <w:t>2</w:t>
            </w:r>
          </w:p>
        </w:tc>
        <w:tc>
          <w:tcPr>
            <w:tcW w:w="1287" w:type="dxa"/>
            <w:shd w:val="clear" w:color="auto" w:fill="auto"/>
          </w:tcPr>
          <w:p w14:paraId="0CABFF1B" w14:textId="77777777" w:rsidR="00200599" w:rsidRPr="002C590C" w:rsidRDefault="00200599" w:rsidP="007817F9">
            <w:pPr>
              <w:pStyle w:val="Tabletype"/>
              <w:rPr>
                <w:color w:val="000000" w:themeColor="text1"/>
              </w:rPr>
            </w:pPr>
            <w:r w:rsidRPr="002C590C">
              <w:rPr>
                <w:color w:val="000000" w:themeColor="text1"/>
              </w:rPr>
              <w:t xml:space="preserve">Production </w:t>
            </w:r>
          </w:p>
        </w:tc>
        <w:tc>
          <w:tcPr>
            <w:tcW w:w="2340" w:type="dxa"/>
            <w:shd w:val="clear" w:color="auto" w:fill="auto"/>
          </w:tcPr>
          <w:p w14:paraId="3D66612A" w14:textId="77777777" w:rsidR="00200599" w:rsidRPr="002C590C" w:rsidRDefault="00200599" w:rsidP="00AA332C">
            <w:pPr>
              <w:pStyle w:val="Tabletype"/>
              <w:rPr>
                <w:color w:val="000000" w:themeColor="text1"/>
              </w:rPr>
            </w:pPr>
            <w:r w:rsidRPr="002C590C">
              <w:rPr>
                <w:color w:val="000000" w:themeColor="text1"/>
              </w:rPr>
              <w:t xml:space="preserve">An approved dated set of </w:t>
            </w:r>
            <w:r w:rsidR="007817F9">
              <w:rPr>
                <w:color w:val="000000" w:themeColor="text1"/>
              </w:rPr>
              <w:t>MLB</w:t>
            </w:r>
            <w:r w:rsidRPr="002C590C">
              <w:rPr>
                <w:color w:val="000000" w:themeColor="text1"/>
              </w:rPr>
              <w:t xml:space="preserve"> data for use in production of other data products.</w:t>
            </w:r>
          </w:p>
        </w:tc>
        <w:tc>
          <w:tcPr>
            <w:tcW w:w="1800" w:type="dxa"/>
            <w:shd w:val="clear" w:color="auto" w:fill="auto"/>
          </w:tcPr>
          <w:p w14:paraId="1BAA5521" w14:textId="77777777" w:rsidR="00200599" w:rsidRPr="002C590C" w:rsidRDefault="00200599" w:rsidP="008057D5">
            <w:pPr>
              <w:pStyle w:val="Tabletype"/>
              <w:rPr>
                <w:color w:val="000000" w:themeColor="text1"/>
              </w:rPr>
            </w:pPr>
            <w:r>
              <w:rPr>
                <w:color w:val="000000" w:themeColor="text1"/>
              </w:rPr>
              <w:t xml:space="preserve">Available to other groups </w:t>
            </w:r>
            <w:r w:rsidRPr="002C590C">
              <w:rPr>
                <w:color w:val="000000" w:themeColor="text1"/>
              </w:rPr>
              <w:t>for inclusion in the production of charts or maps.</w:t>
            </w:r>
          </w:p>
        </w:tc>
        <w:tc>
          <w:tcPr>
            <w:tcW w:w="3189" w:type="dxa"/>
          </w:tcPr>
          <w:p w14:paraId="7090851D" w14:textId="77777777" w:rsidR="00200599" w:rsidRDefault="005D7D53" w:rsidP="00A47C7C">
            <w:pPr>
              <w:pStyle w:val="Tabletype"/>
              <w:numPr>
                <w:ilvl w:val="0"/>
                <w:numId w:val="47"/>
              </w:numPr>
              <w:ind w:left="94" w:hanging="94"/>
              <w:rPr>
                <w:color w:val="000000" w:themeColor="text1"/>
              </w:rPr>
            </w:pPr>
            <w:r>
              <w:rPr>
                <w:color w:val="000000" w:themeColor="text1"/>
              </w:rPr>
              <w:t>Support E</w:t>
            </w:r>
            <w:r w:rsidR="007817F9">
              <w:rPr>
                <w:color w:val="000000" w:themeColor="text1"/>
              </w:rPr>
              <w:t>lectronic Nautical Chart</w:t>
            </w:r>
            <w:r>
              <w:rPr>
                <w:color w:val="000000" w:themeColor="text1"/>
              </w:rPr>
              <w:t xml:space="preserve"> creation.</w:t>
            </w:r>
          </w:p>
          <w:p w14:paraId="734F973A" w14:textId="77777777" w:rsidR="005D7D53" w:rsidRDefault="007817F9" w:rsidP="00A47C7C">
            <w:pPr>
              <w:pStyle w:val="Tabletype"/>
              <w:numPr>
                <w:ilvl w:val="0"/>
                <w:numId w:val="47"/>
              </w:numPr>
              <w:ind w:left="94" w:hanging="94"/>
              <w:rPr>
                <w:color w:val="000000" w:themeColor="text1"/>
              </w:rPr>
            </w:pPr>
            <w:r>
              <w:rPr>
                <w:color w:val="000000" w:themeColor="text1"/>
              </w:rPr>
              <w:t>Support Raster Nautical Chart creation</w:t>
            </w:r>
            <w:r w:rsidR="005D7D53">
              <w:rPr>
                <w:color w:val="000000" w:themeColor="text1"/>
              </w:rPr>
              <w:t>.</w:t>
            </w:r>
          </w:p>
          <w:p w14:paraId="4F698946" w14:textId="77777777" w:rsidR="007817F9" w:rsidRDefault="007817F9" w:rsidP="00A47C7C">
            <w:pPr>
              <w:pStyle w:val="Tabletype"/>
              <w:numPr>
                <w:ilvl w:val="0"/>
                <w:numId w:val="47"/>
              </w:numPr>
              <w:ind w:left="94" w:hanging="94"/>
              <w:rPr>
                <w:color w:val="000000" w:themeColor="text1"/>
              </w:rPr>
            </w:pPr>
            <w:r>
              <w:rPr>
                <w:color w:val="000000" w:themeColor="text1"/>
              </w:rPr>
              <w:t xml:space="preserve">Support the creation </w:t>
            </w:r>
            <w:r w:rsidR="00C35C4A">
              <w:rPr>
                <w:color w:val="000000" w:themeColor="text1"/>
              </w:rPr>
              <w:t>Additional</w:t>
            </w:r>
            <w:r>
              <w:rPr>
                <w:color w:val="000000" w:themeColor="text1"/>
              </w:rPr>
              <w:t xml:space="preserve"> Military Layers.</w:t>
            </w:r>
          </w:p>
        </w:tc>
      </w:tr>
      <w:tr w:rsidR="00502AD8" w14:paraId="28A8D176" w14:textId="77777777" w:rsidTr="007817F9">
        <w:tc>
          <w:tcPr>
            <w:tcW w:w="414" w:type="dxa"/>
          </w:tcPr>
          <w:p w14:paraId="677FB214" w14:textId="77777777" w:rsidR="00200599" w:rsidRPr="002C590C" w:rsidRDefault="00200599" w:rsidP="001F3CF2">
            <w:pPr>
              <w:pStyle w:val="Tabletype"/>
              <w:rPr>
                <w:color w:val="000000" w:themeColor="text1"/>
              </w:rPr>
            </w:pPr>
            <w:r w:rsidRPr="002C590C">
              <w:rPr>
                <w:color w:val="000000" w:themeColor="text1"/>
              </w:rPr>
              <w:t>3</w:t>
            </w:r>
          </w:p>
        </w:tc>
        <w:tc>
          <w:tcPr>
            <w:tcW w:w="1287" w:type="dxa"/>
            <w:shd w:val="clear" w:color="auto" w:fill="auto"/>
          </w:tcPr>
          <w:p w14:paraId="28DF8AC0" w14:textId="77777777" w:rsidR="00200599" w:rsidRPr="002C590C" w:rsidRDefault="00200599" w:rsidP="007817F9">
            <w:pPr>
              <w:pStyle w:val="Tabletype"/>
              <w:rPr>
                <w:color w:val="000000" w:themeColor="text1"/>
              </w:rPr>
            </w:pPr>
            <w:r w:rsidRPr="002C590C">
              <w:rPr>
                <w:color w:val="000000" w:themeColor="text1"/>
              </w:rPr>
              <w:t xml:space="preserve">Legal </w:t>
            </w:r>
            <w:r>
              <w:rPr>
                <w:color w:val="000000" w:themeColor="text1"/>
              </w:rPr>
              <w:t>Declaration</w:t>
            </w:r>
            <w:r w:rsidRPr="002C590C">
              <w:rPr>
                <w:color w:val="000000" w:themeColor="text1"/>
              </w:rPr>
              <w:t xml:space="preserve"> </w:t>
            </w:r>
          </w:p>
        </w:tc>
        <w:tc>
          <w:tcPr>
            <w:tcW w:w="2340" w:type="dxa"/>
            <w:shd w:val="clear" w:color="auto" w:fill="auto"/>
          </w:tcPr>
          <w:p w14:paraId="22DAA74B" w14:textId="77777777" w:rsidR="00200599" w:rsidRPr="002C590C" w:rsidRDefault="00355365" w:rsidP="00355365">
            <w:pPr>
              <w:pStyle w:val="Tabletype"/>
              <w:rPr>
                <w:color w:val="000000" w:themeColor="text1"/>
              </w:rPr>
            </w:pPr>
            <w:r>
              <w:rPr>
                <w:color w:val="000000" w:themeColor="text1"/>
              </w:rPr>
              <w:t>Official or unofficial legal declaration of MLB object(s).</w:t>
            </w:r>
          </w:p>
        </w:tc>
        <w:tc>
          <w:tcPr>
            <w:tcW w:w="1800" w:type="dxa"/>
            <w:shd w:val="clear" w:color="auto" w:fill="auto"/>
          </w:tcPr>
          <w:p w14:paraId="39509CEC" w14:textId="77777777" w:rsidR="00355365" w:rsidRPr="002C590C" w:rsidRDefault="00355365" w:rsidP="00355365">
            <w:pPr>
              <w:pStyle w:val="Tabletype"/>
              <w:rPr>
                <w:color w:val="000000" w:themeColor="text1"/>
              </w:rPr>
            </w:pPr>
            <w:r>
              <w:rPr>
                <w:color w:val="000000" w:themeColor="text1"/>
              </w:rPr>
              <w:t>Usage may</w:t>
            </w:r>
            <w:r w:rsidR="001A1271">
              <w:rPr>
                <w:color w:val="000000" w:themeColor="text1"/>
              </w:rPr>
              <w:t xml:space="preserve"> be</w:t>
            </w:r>
            <w:r>
              <w:rPr>
                <w:color w:val="000000" w:themeColor="text1"/>
              </w:rPr>
              <w:t xml:space="preserve"> limited depending on the implementation policies associated with the State’s governance procedures.</w:t>
            </w:r>
          </w:p>
        </w:tc>
        <w:tc>
          <w:tcPr>
            <w:tcW w:w="3189" w:type="dxa"/>
          </w:tcPr>
          <w:p w14:paraId="64A0D7CF" w14:textId="77777777" w:rsidR="00200599" w:rsidRDefault="005D7D53" w:rsidP="00A47C7C">
            <w:pPr>
              <w:pStyle w:val="Tabletype"/>
              <w:numPr>
                <w:ilvl w:val="0"/>
                <w:numId w:val="47"/>
              </w:numPr>
              <w:ind w:left="94" w:hanging="94"/>
              <w:rPr>
                <w:color w:val="000000" w:themeColor="text1"/>
              </w:rPr>
            </w:pPr>
            <w:r>
              <w:rPr>
                <w:color w:val="000000" w:themeColor="text1"/>
              </w:rPr>
              <w:t>Provide human and computer readable file to support the creation of legal declaration</w:t>
            </w:r>
            <w:r w:rsidR="007817F9">
              <w:rPr>
                <w:color w:val="000000" w:themeColor="text1"/>
              </w:rPr>
              <w:t>s</w:t>
            </w:r>
            <w:r>
              <w:rPr>
                <w:color w:val="000000" w:themeColor="text1"/>
              </w:rPr>
              <w:t>.</w:t>
            </w:r>
          </w:p>
          <w:p w14:paraId="09840462" w14:textId="77777777" w:rsidR="005D7D53" w:rsidRPr="002C590C" w:rsidRDefault="00C35C4A" w:rsidP="00A47C7C">
            <w:pPr>
              <w:pStyle w:val="Tabletype"/>
              <w:numPr>
                <w:ilvl w:val="0"/>
                <w:numId w:val="47"/>
              </w:numPr>
              <w:ind w:left="94" w:hanging="94"/>
              <w:rPr>
                <w:color w:val="000000" w:themeColor="text1"/>
              </w:rPr>
            </w:pPr>
            <w:r>
              <w:rPr>
                <w:color w:val="000000" w:themeColor="text1"/>
              </w:rPr>
              <w:t>Support d</w:t>
            </w:r>
            <w:r w:rsidR="005D7D53">
              <w:rPr>
                <w:color w:val="000000" w:themeColor="text1"/>
              </w:rPr>
              <w:t>ata submission to the UN.</w:t>
            </w:r>
          </w:p>
        </w:tc>
      </w:tr>
      <w:tr w:rsidR="00502AD8" w14:paraId="064A1501" w14:textId="77777777" w:rsidTr="007817F9">
        <w:tc>
          <w:tcPr>
            <w:tcW w:w="414" w:type="dxa"/>
          </w:tcPr>
          <w:p w14:paraId="6F7855A2" w14:textId="77777777" w:rsidR="00200599" w:rsidRPr="002C590C" w:rsidRDefault="00200599" w:rsidP="001F3CF2">
            <w:pPr>
              <w:pStyle w:val="Tabletype"/>
              <w:rPr>
                <w:color w:val="000000" w:themeColor="text1"/>
              </w:rPr>
            </w:pPr>
            <w:r w:rsidRPr="002C590C">
              <w:rPr>
                <w:color w:val="000000" w:themeColor="text1"/>
              </w:rPr>
              <w:t>4</w:t>
            </w:r>
          </w:p>
        </w:tc>
        <w:tc>
          <w:tcPr>
            <w:tcW w:w="1287" w:type="dxa"/>
            <w:shd w:val="clear" w:color="auto" w:fill="auto"/>
          </w:tcPr>
          <w:p w14:paraId="767A29C6" w14:textId="77777777" w:rsidR="00200599" w:rsidRPr="002C590C" w:rsidRDefault="00200599" w:rsidP="007817F9">
            <w:pPr>
              <w:pStyle w:val="Tabletype"/>
              <w:rPr>
                <w:color w:val="000000" w:themeColor="text1"/>
              </w:rPr>
            </w:pPr>
            <w:r w:rsidRPr="002C590C">
              <w:rPr>
                <w:color w:val="000000" w:themeColor="text1"/>
              </w:rPr>
              <w:t xml:space="preserve">Client Specific </w:t>
            </w:r>
          </w:p>
        </w:tc>
        <w:tc>
          <w:tcPr>
            <w:tcW w:w="2340" w:type="dxa"/>
            <w:shd w:val="clear" w:color="auto" w:fill="auto"/>
          </w:tcPr>
          <w:p w14:paraId="47A18FEF" w14:textId="77777777" w:rsidR="00355365" w:rsidRPr="002C590C" w:rsidRDefault="00200599" w:rsidP="001A1271">
            <w:pPr>
              <w:pStyle w:val="Tabletype"/>
              <w:rPr>
                <w:color w:val="000000" w:themeColor="text1"/>
              </w:rPr>
            </w:pPr>
            <w:r w:rsidRPr="002C590C">
              <w:rPr>
                <w:color w:val="000000" w:themeColor="text1"/>
              </w:rPr>
              <w:t>A</w:t>
            </w:r>
            <w:r w:rsidR="00355365">
              <w:rPr>
                <w:color w:val="000000" w:themeColor="text1"/>
              </w:rPr>
              <w:t xml:space="preserve"> specific</w:t>
            </w:r>
            <w:r w:rsidRPr="002C590C">
              <w:rPr>
                <w:color w:val="000000" w:themeColor="text1"/>
              </w:rPr>
              <w:t xml:space="preserve"> extract</w:t>
            </w:r>
            <w:r w:rsidR="00355365">
              <w:rPr>
                <w:color w:val="000000" w:themeColor="text1"/>
              </w:rPr>
              <w:t>ion</w:t>
            </w:r>
            <w:r w:rsidRPr="002C590C">
              <w:rPr>
                <w:color w:val="000000" w:themeColor="text1"/>
              </w:rPr>
              <w:t xml:space="preserve"> from the </w:t>
            </w:r>
            <w:r w:rsidR="00502AD8">
              <w:rPr>
                <w:color w:val="000000" w:themeColor="text1"/>
              </w:rPr>
              <w:t>Administration Dataset</w:t>
            </w:r>
            <w:r w:rsidRPr="002C590C">
              <w:rPr>
                <w:color w:val="000000" w:themeColor="text1"/>
              </w:rPr>
              <w:t xml:space="preserve"> </w:t>
            </w:r>
            <w:r w:rsidR="00355365">
              <w:rPr>
                <w:color w:val="000000" w:themeColor="text1"/>
              </w:rPr>
              <w:t xml:space="preserve">to address specific client needs. </w:t>
            </w:r>
          </w:p>
        </w:tc>
        <w:tc>
          <w:tcPr>
            <w:tcW w:w="1800" w:type="dxa"/>
            <w:shd w:val="clear" w:color="auto" w:fill="auto"/>
          </w:tcPr>
          <w:p w14:paraId="1C1B992C" w14:textId="77777777" w:rsidR="00200599" w:rsidRPr="002C590C" w:rsidRDefault="00200599" w:rsidP="001F3CF2">
            <w:pPr>
              <w:pStyle w:val="Tabletype"/>
              <w:rPr>
                <w:color w:val="000000" w:themeColor="text1"/>
              </w:rPr>
            </w:pPr>
            <w:r w:rsidRPr="002C590C">
              <w:rPr>
                <w:color w:val="000000" w:themeColor="text1"/>
              </w:rPr>
              <w:t>Restricted to the data types identified in the client agreement.</w:t>
            </w:r>
          </w:p>
          <w:p w14:paraId="69CFDC30" w14:textId="77777777" w:rsidR="00200599" w:rsidRPr="002C590C" w:rsidRDefault="00200599" w:rsidP="008057D5">
            <w:pPr>
              <w:pStyle w:val="Tabletype"/>
              <w:rPr>
                <w:color w:val="000000" w:themeColor="text1"/>
              </w:rPr>
            </w:pPr>
            <w:r w:rsidRPr="002C590C">
              <w:rPr>
                <w:color w:val="000000" w:themeColor="text1"/>
              </w:rPr>
              <w:t>This may include production data available to other agencies</w:t>
            </w:r>
            <w:r>
              <w:rPr>
                <w:color w:val="000000" w:themeColor="text1"/>
              </w:rPr>
              <w:t xml:space="preserve"> or nations.</w:t>
            </w:r>
          </w:p>
        </w:tc>
        <w:tc>
          <w:tcPr>
            <w:tcW w:w="3189" w:type="dxa"/>
          </w:tcPr>
          <w:p w14:paraId="663F07E9" w14:textId="77777777" w:rsidR="00200599" w:rsidRDefault="00355365" w:rsidP="00A47C7C">
            <w:pPr>
              <w:pStyle w:val="Tabletype"/>
              <w:numPr>
                <w:ilvl w:val="0"/>
                <w:numId w:val="47"/>
              </w:numPr>
              <w:ind w:left="94" w:hanging="94"/>
              <w:rPr>
                <w:color w:val="000000" w:themeColor="text1"/>
              </w:rPr>
            </w:pPr>
            <w:r>
              <w:rPr>
                <w:color w:val="000000" w:themeColor="text1"/>
              </w:rPr>
              <w:t>Support C</w:t>
            </w:r>
            <w:r w:rsidR="005D7D53">
              <w:rPr>
                <w:color w:val="000000" w:themeColor="text1"/>
              </w:rPr>
              <w:t>ourt case for a specific location</w:t>
            </w:r>
            <w:r>
              <w:rPr>
                <w:color w:val="000000" w:themeColor="text1"/>
              </w:rPr>
              <w:t xml:space="preserve"> in time</w:t>
            </w:r>
            <w:r w:rsidR="005D7D53">
              <w:rPr>
                <w:color w:val="000000" w:themeColor="text1"/>
              </w:rPr>
              <w:t>.</w:t>
            </w:r>
          </w:p>
          <w:p w14:paraId="1B1F53C2" w14:textId="77777777" w:rsidR="00355365" w:rsidRDefault="00355365" w:rsidP="00A47C7C">
            <w:pPr>
              <w:pStyle w:val="Tabletype"/>
              <w:numPr>
                <w:ilvl w:val="0"/>
                <w:numId w:val="47"/>
              </w:numPr>
              <w:ind w:left="94" w:hanging="94"/>
              <w:rPr>
                <w:color w:val="000000" w:themeColor="text1"/>
              </w:rPr>
            </w:pPr>
            <w:r>
              <w:rPr>
                <w:color w:val="000000" w:themeColor="text1"/>
              </w:rPr>
              <w:t xml:space="preserve">Justify </w:t>
            </w:r>
            <w:r w:rsidR="00AA332C">
              <w:rPr>
                <w:color w:val="000000" w:themeColor="text1"/>
              </w:rPr>
              <w:t>MLB</w:t>
            </w:r>
            <w:r>
              <w:rPr>
                <w:color w:val="000000" w:themeColor="text1"/>
              </w:rPr>
              <w:t xml:space="preserve"> constructs and evolutions in time.</w:t>
            </w:r>
          </w:p>
          <w:p w14:paraId="1BDCF25A" w14:textId="77777777" w:rsidR="00355365" w:rsidRPr="00355365" w:rsidRDefault="005D7D53" w:rsidP="00A47C7C">
            <w:pPr>
              <w:pStyle w:val="Tabletype"/>
              <w:numPr>
                <w:ilvl w:val="0"/>
                <w:numId w:val="47"/>
              </w:numPr>
              <w:ind w:left="94" w:hanging="94"/>
              <w:rPr>
                <w:color w:val="000000" w:themeColor="text1"/>
              </w:rPr>
            </w:pPr>
            <w:r>
              <w:rPr>
                <w:color w:val="000000" w:themeColor="text1"/>
              </w:rPr>
              <w:t xml:space="preserve">Provide the results of specific </w:t>
            </w:r>
            <w:r w:rsidR="00AA332C">
              <w:rPr>
                <w:color w:val="000000" w:themeColor="text1"/>
              </w:rPr>
              <w:t>MLB</w:t>
            </w:r>
            <w:r>
              <w:rPr>
                <w:color w:val="000000" w:themeColor="text1"/>
              </w:rPr>
              <w:t xml:space="preserve"> </w:t>
            </w:r>
            <w:r w:rsidR="00355365">
              <w:rPr>
                <w:color w:val="000000" w:themeColor="text1"/>
              </w:rPr>
              <w:t>evaluations.</w:t>
            </w:r>
          </w:p>
        </w:tc>
      </w:tr>
      <w:tr w:rsidR="00502AD8" w14:paraId="7A978BE2" w14:textId="77777777" w:rsidTr="007817F9">
        <w:tc>
          <w:tcPr>
            <w:tcW w:w="414" w:type="dxa"/>
          </w:tcPr>
          <w:p w14:paraId="63148494" w14:textId="77777777" w:rsidR="00200599" w:rsidRPr="002C590C" w:rsidRDefault="00200599" w:rsidP="001F3CF2">
            <w:pPr>
              <w:pStyle w:val="Tabletype"/>
              <w:rPr>
                <w:color w:val="000000" w:themeColor="text1"/>
              </w:rPr>
            </w:pPr>
            <w:r w:rsidRPr="002C590C">
              <w:rPr>
                <w:color w:val="000000" w:themeColor="text1"/>
              </w:rPr>
              <w:t>5</w:t>
            </w:r>
          </w:p>
        </w:tc>
        <w:tc>
          <w:tcPr>
            <w:tcW w:w="1287" w:type="dxa"/>
            <w:shd w:val="clear" w:color="auto" w:fill="auto"/>
          </w:tcPr>
          <w:p w14:paraId="252F0AF8" w14:textId="77777777" w:rsidR="00200599" w:rsidRPr="002C590C" w:rsidRDefault="00200599" w:rsidP="007817F9">
            <w:pPr>
              <w:pStyle w:val="Tabletype"/>
              <w:rPr>
                <w:color w:val="000000" w:themeColor="text1"/>
              </w:rPr>
            </w:pPr>
            <w:r w:rsidRPr="002C590C">
              <w:rPr>
                <w:color w:val="000000" w:themeColor="text1"/>
              </w:rPr>
              <w:t>General Public Release</w:t>
            </w:r>
          </w:p>
        </w:tc>
        <w:tc>
          <w:tcPr>
            <w:tcW w:w="2340" w:type="dxa"/>
            <w:shd w:val="clear" w:color="auto" w:fill="auto"/>
          </w:tcPr>
          <w:p w14:paraId="18C48079" w14:textId="77777777" w:rsidR="00200599" w:rsidRPr="002C590C" w:rsidRDefault="00200599" w:rsidP="00AA332C">
            <w:pPr>
              <w:pStyle w:val="Tabletype"/>
              <w:rPr>
                <w:color w:val="000000" w:themeColor="text1"/>
              </w:rPr>
            </w:pPr>
            <w:r w:rsidRPr="002C590C">
              <w:rPr>
                <w:color w:val="000000" w:themeColor="text1"/>
              </w:rPr>
              <w:t xml:space="preserve">An approved dated set of </w:t>
            </w:r>
            <w:r w:rsidR="001A1271">
              <w:rPr>
                <w:color w:val="000000" w:themeColor="text1"/>
              </w:rPr>
              <w:t>MLB</w:t>
            </w:r>
            <w:r w:rsidR="00AA332C">
              <w:rPr>
                <w:color w:val="000000" w:themeColor="text1"/>
              </w:rPr>
              <w:t xml:space="preserve"> data</w:t>
            </w:r>
            <w:r w:rsidRPr="002C590C">
              <w:rPr>
                <w:color w:val="000000" w:themeColor="text1"/>
              </w:rPr>
              <w:t xml:space="preserve"> that may be distributed to the general public for use.</w:t>
            </w:r>
          </w:p>
        </w:tc>
        <w:tc>
          <w:tcPr>
            <w:tcW w:w="1800" w:type="dxa"/>
            <w:shd w:val="clear" w:color="auto" w:fill="auto"/>
          </w:tcPr>
          <w:p w14:paraId="45815429" w14:textId="77777777" w:rsidR="00200599" w:rsidRPr="002C590C" w:rsidRDefault="00200599" w:rsidP="001A1271">
            <w:pPr>
              <w:pStyle w:val="Tabletype"/>
              <w:keepNext/>
              <w:rPr>
                <w:color w:val="000000" w:themeColor="text1"/>
              </w:rPr>
            </w:pPr>
            <w:r w:rsidRPr="002C590C">
              <w:rPr>
                <w:color w:val="000000" w:themeColor="text1"/>
              </w:rPr>
              <w:t xml:space="preserve">Released publically - </w:t>
            </w:r>
            <w:r w:rsidR="001A1271">
              <w:rPr>
                <w:color w:val="000000" w:themeColor="text1"/>
              </w:rPr>
              <w:t>MLBs</w:t>
            </w:r>
            <w:r w:rsidRPr="002C590C">
              <w:rPr>
                <w:color w:val="000000" w:themeColor="text1"/>
              </w:rPr>
              <w:t xml:space="preserve"> </w:t>
            </w:r>
            <w:r>
              <w:rPr>
                <w:color w:val="000000" w:themeColor="text1"/>
              </w:rPr>
              <w:t>may be</w:t>
            </w:r>
            <w:r w:rsidRPr="002C590C">
              <w:rPr>
                <w:color w:val="000000" w:themeColor="text1"/>
              </w:rPr>
              <w:t xml:space="preserve"> reduced in resolution, and </w:t>
            </w:r>
            <w:r w:rsidR="001A1271">
              <w:rPr>
                <w:color w:val="000000" w:themeColor="text1"/>
              </w:rPr>
              <w:t xml:space="preserve">could include </w:t>
            </w:r>
            <w:r w:rsidRPr="002C590C">
              <w:rPr>
                <w:color w:val="000000" w:themeColor="text1"/>
              </w:rPr>
              <w:t xml:space="preserve">a </w:t>
            </w:r>
            <w:r w:rsidR="001A1271">
              <w:rPr>
                <w:color w:val="000000" w:themeColor="text1"/>
              </w:rPr>
              <w:t xml:space="preserve">limiting legal usage </w:t>
            </w:r>
            <w:r w:rsidRPr="002C590C">
              <w:rPr>
                <w:color w:val="000000" w:themeColor="text1"/>
              </w:rPr>
              <w:t>statement</w:t>
            </w:r>
            <w:r w:rsidR="001A1271">
              <w:rPr>
                <w:color w:val="000000" w:themeColor="text1"/>
              </w:rPr>
              <w:t>.</w:t>
            </w:r>
          </w:p>
        </w:tc>
        <w:tc>
          <w:tcPr>
            <w:tcW w:w="3189" w:type="dxa"/>
          </w:tcPr>
          <w:p w14:paraId="0D867733" w14:textId="77777777" w:rsidR="00200599" w:rsidRPr="002C590C" w:rsidRDefault="005D7D53" w:rsidP="00A47C7C">
            <w:pPr>
              <w:pStyle w:val="Tabletype"/>
              <w:numPr>
                <w:ilvl w:val="0"/>
                <w:numId w:val="47"/>
              </w:numPr>
              <w:ind w:left="94" w:hanging="94"/>
              <w:rPr>
                <w:color w:val="000000" w:themeColor="text1"/>
              </w:rPr>
            </w:pPr>
            <w:r>
              <w:rPr>
                <w:color w:val="000000" w:themeColor="text1"/>
              </w:rPr>
              <w:t xml:space="preserve">Provide </w:t>
            </w:r>
            <w:r w:rsidR="00C35C4A">
              <w:rPr>
                <w:color w:val="000000" w:themeColor="text1"/>
              </w:rPr>
              <w:t xml:space="preserve">GML, </w:t>
            </w:r>
            <w:r>
              <w:rPr>
                <w:color w:val="000000" w:themeColor="text1"/>
              </w:rPr>
              <w:t>KML, Text</w:t>
            </w:r>
            <w:r w:rsidR="00C35C4A">
              <w:rPr>
                <w:color w:val="000000" w:themeColor="text1"/>
              </w:rPr>
              <w:t>, and manufacturer specific data formats (such as Shapefiles)</w:t>
            </w:r>
          </w:p>
        </w:tc>
      </w:tr>
    </w:tbl>
    <w:p w14:paraId="22DE4B53" w14:textId="77777777" w:rsidR="002C590C" w:rsidRPr="002C590C" w:rsidRDefault="002C590C">
      <w:pPr>
        <w:pStyle w:val="Caption"/>
        <w:rPr>
          <w:b/>
        </w:rPr>
      </w:pPr>
      <w:r w:rsidRPr="002C590C">
        <w:rPr>
          <w:b/>
        </w:rPr>
        <w:t xml:space="preserve">Table </w:t>
      </w:r>
      <w:r w:rsidR="00244C0F">
        <w:rPr>
          <w:b/>
        </w:rPr>
        <w:fldChar w:fldCharType="begin"/>
      </w:r>
      <w:r w:rsidR="00244C0F">
        <w:rPr>
          <w:b/>
        </w:rPr>
        <w:instrText xml:space="preserve"> STYLEREF 1 \s </w:instrText>
      </w:r>
      <w:r w:rsidR="00244C0F">
        <w:rPr>
          <w:b/>
        </w:rPr>
        <w:fldChar w:fldCharType="separate"/>
      </w:r>
      <w:r w:rsidR="00C036DC">
        <w:rPr>
          <w:b/>
          <w:noProof/>
        </w:rPr>
        <w:t>8</w:t>
      </w:r>
      <w:r w:rsidR="00244C0F">
        <w:rPr>
          <w:b/>
        </w:rPr>
        <w:fldChar w:fldCharType="end"/>
      </w:r>
      <w:r w:rsidR="00244C0F">
        <w:rPr>
          <w:b/>
        </w:rPr>
        <w:noBreakHyphen/>
      </w:r>
      <w:r w:rsidR="00244C0F">
        <w:rPr>
          <w:b/>
        </w:rPr>
        <w:fldChar w:fldCharType="begin"/>
      </w:r>
      <w:r w:rsidR="00244C0F">
        <w:rPr>
          <w:b/>
        </w:rPr>
        <w:instrText xml:space="preserve"> SEQ Table \* ARABIC \s 1 </w:instrText>
      </w:r>
      <w:r w:rsidR="00244C0F">
        <w:rPr>
          <w:b/>
        </w:rPr>
        <w:fldChar w:fldCharType="separate"/>
      </w:r>
      <w:r w:rsidR="00C036DC">
        <w:rPr>
          <w:b/>
          <w:noProof/>
        </w:rPr>
        <w:t>1</w:t>
      </w:r>
      <w:r w:rsidR="00244C0F">
        <w:rPr>
          <w:b/>
        </w:rPr>
        <w:fldChar w:fldCharType="end"/>
      </w:r>
      <w:r w:rsidRPr="002C590C">
        <w:rPr>
          <w:b/>
        </w:rPr>
        <w:t xml:space="preserve"> – Data Content and Structure</w:t>
      </w:r>
    </w:p>
    <w:p w14:paraId="44FC6A1F" w14:textId="77777777" w:rsidR="001F3CF2" w:rsidRDefault="001F3CF2" w:rsidP="002B2357">
      <w:pPr>
        <w:pStyle w:val="Body"/>
      </w:pPr>
    </w:p>
    <w:p w14:paraId="227FFF3B" w14:textId="77777777" w:rsidR="00CE5D5D" w:rsidRDefault="00CE5D5D" w:rsidP="00BB2631">
      <w:pPr>
        <w:pStyle w:val="Heading2"/>
      </w:pPr>
      <w:bookmarkStart w:id="84" w:name="_Toc115659256"/>
      <w:bookmarkStart w:id="85" w:name="_Toc171499692"/>
      <w:bookmarkStart w:id="86" w:name="_Ref381686884"/>
      <w:r>
        <w:t>Application schema</w:t>
      </w:r>
      <w:bookmarkEnd w:id="84"/>
      <w:bookmarkEnd w:id="85"/>
      <w:bookmarkEnd w:id="86"/>
    </w:p>
    <w:p w14:paraId="236F375A" w14:textId="687E39D6" w:rsidR="00920F58" w:rsidRDefault="00CE5D5D" w:rsidP="00FA1D3D">
      <w:pPr>
        <w:pStyle w:val="BodyText"/>
      </w:pPr>
      <w:r>
        <w:t xml:space="preserve">The conceptual model of the </w:t>
      </w:r>
      <w:r w:rsidR="008057D5">
        <w:t>S-121 Product Specification</w:t>
      </w:r>
      <w:r w:rsidR="00FA1D3D">
        <w:t xml:space="preserve"> is</w:t>
      </w:r>
      <w:r>
        <w:t xml:space="preserve"> provided in</w:t>
      </w:r>
      <w:r w:rsidR="00C35C4A">
        <w:t xml:space="preserve"> </w:t>
      </w:r>
      <w:r w:rsidR="00C35C4A">
        <w:fldChar w:fldCharType="begin"/>
      </w:r>
      <w:r w:rsidR="00C35C4A">
        <w:instrText xml:space="preserve"> REF _Ref381686145 \n \h </w:instrText>
      </w:r>
      <w:r w:rsidR="00C35C4A">
        <w:fldChar w:fldCharType="separate"/>
      </w:r>
      <w:r w:rsidR="00C036DC">
        <w:t>Appendix  F</w:t>
      </w:r>
      <w:r w:rsidR="00C35C4A">
        <w:fldChar w:fldCharType="end"/>
      </w:r>
      <w:r w:rsidR="00920F58">
        <w:t>.</w:t>
      </w:r>
    </w:p>
    <w:p w14:paraId="7CAB4505" w14:textId="77777777" w:rsidR="00CE5D5D" w:rsidRDefault="00920F58" w:rsidP="00FA1D3D">
      <w:pPr>
        <w:pStyle w:val="BodyText"/>
      </w:pPr>
      <w:r>
        <w:t>Every feature instance shall be assigned a UUID.</w:t>
      </w:r>
    </w:p>
    <w:p w14:paraId="5183BC0A" w14:textId="77777777" w:rsidR="00CE5D5D" w:rsidRDefault="00CE5D5D" w:rsidP="00983F08">
      <w:pPr>
        <w:pStyle w:val="Heading3"/>
      </w:pPr>
      <w:bookmarkStart w:id="87" w:name="_Toc115659257"/>
      <w:bookmarkStart w:id="88" w:name="_Toc171499693"/>
      <w:r>
        <w:t>Feature catalogue</w:t>
      </w:r>
      <w:bookmarkEnd w:id="87"/>
      <w:bookmarkEnd w:id="88"/>
    </w:p>
    <w:p w14:paraId="45D1A2C6" w14:textId="4D7DA84C" w:rsidR="00CE5D5D" w:rsidRDefault="00CE5D5D" w:rsidP="00FA1D3D">
      <w:pPr>
        <w:pStyle w:val="BodyText"/>
      </w:pPr>
      <w:r>
        <w:t xml:space="preserve">The feature catalogue, entitled </w:t>
      </w:r>
      <w:r w:rsidR="008057D5">
        <w:t>S-121 Feature Catalogue</w:t>
      </w:r>
      <w:r>
        <w:t xml:space="preserve">, edition </w:t>
      </w:r>
      <w:r w:rsidR="00FA1D3D">
        <w:t>1</w:t>
      </w:r>
      <w:r>
        <w:t xml:space="preserve">.0, </w:t>
      </w:r>
      <w:r w:rsidR="00FA1D3D">
        <w:t>is</w:t>
      </w:r>
      <w:r>
        <w:t xml:space="preserve"> provided in</w:t>
      </w:r>
      <w:r w:rsidR="00C35C4A">
        <w:t xml:space="preserve"> </w:t>
      </w:r>
      <w:r w:rsidR="00C35C4A">
        <w:fldChar w:fldCharType="begin"/>
      </w:r>
      <w:r w:rsidR="00C35C4A">
        <w:instrText xml:space="preserve"> REF _Ref381686163 \n \h </w:instrText>
      </w:r>
      <w:r w:rsidR="00C35C4A">
        <w:fldChar w:fldCharType="separate"/>
      </w:r>
      <w:r w:rsidR="00C036DC">
        <w:t>Appendix  G</w:t>
      </w:r>
      <w:r w:rsidR="00C35C4A">
        <w:fldChar w:fldCharType="end"/>
      </w:r>
      <w:r>
        <w:t>.</w:t>
      </w:r>
    </w:p>
    <w:p w14:paraId="165E694A" w14:textId="77777777" w:rsidR="005E0E4D" w:rsidRPr="000B623D" w:rsidRDefault="005E0E4D" w:rsidP="00BB2631">
      <w:pPr>
        <w:pStyle w:val="Heading3"/>
      </w:pPr>
      <w:r>
        <w:t>Dataset Types</w:t>
      </w:r>
    </w:p>
    <w:p w14:paraId="3EF9E9D0" w14:textId="77777777" w:rsidR="005E0E4D" w:rsidRDefault="005E0E4D" w:rsidP="005E0E4D">
      <w:pPr>
        <w:pStyle w:val="BodyText"/>
      </w:pPr>
      <w:r>
        <w:t xml:space="preserve">The </w:t>
      </w:r>
      <w:r w:rsidR="008057D5">
        <w:t xml:space="preserve">S-121 Product Specification </w:t>
      </w:r>
      <w:r>
        <w:t xml:space="preserve">contains a specific set of features related specifically to </w:t>
      </w:r>
      <w:r w:rsidR="001A1271">
        <w:t>MLBs</w:t>
      </w:r>
      <w:r>
        <w:t>. This is a scale independent set of data, dependent upon the use case</w:t>
      </w:r>
      <w:r w:rsidR="008057D5">
        <w:t>. I</w:t>
      </w:r>
      <w:r>
        <w:t>t is not necessarily a complete set of data and it may be combined with other data.</w:t>
      </w:r>
    </w:p>
    <w:p w14:paraId="148BB7AB" w14:textId="77777777" w:rsidR="005E0E4D" w:rsidRPr="000B623D" w:rsidRDefault="005E0E4D" w:rsidP="005E0E4D">
      <w:pPr>
        <w:pStyle w:val="Heading3"/>
      </w:pPr>
      <w:r>
        <w:t>Geometry</w:t>
      </w:r>
    </w:p>
    <w:p w14:paraId="4F11CC33" w14:textId="77777777" w:rsidR="005E0E4D" w:rsidRDefault="005B3944" w:rsidP="005E0E4D">
      <w:pPr>
        <w:pStyle w:val="BodyText"/>
      </w:pPr>
      <w:r>
        <w:t xml:space="preserve">The </w:t>
      </w:r>
      <w:r w:rsidR="008057D5">
        <w:t xml:space="preserve">S-121 Product Specification </w:t>
      </w:r>
      <w:r>
        <w:t xml:space="preserve">consists of </w:t>
      </w:r>
      <w:r w:rsidR="00551AA3">
        <w:t>a</w:t>
      </w:r>
      <w:r w:rsidR="00551AA3" w:rsidRPr="00551AA3">
        <w:t xml:space="preserve"> set of point, curve and surface primitives</w:t>
      </w:r>
      <w:r w:rsidR="00551AA3">
        <w:t xml:space="preserve"> in accordance with</w:t>
      </w:r>
      <w:r w:rsidR="004071CF" w:rsidRPr="004071CF">
        <w:t xml:space="preserve"> S-100 Level of Geometry </w:t>
      </w:r>
      <w:r w:rsidR="00551AA3">
        <w:t>level 3a.</w:t>
      </w:r>
    </w:p>
    <w:p w14:paraId="78D39964" w14:textId="77777777" w:rsidR="00551AA3" w:rsidRDefault="00551AA3" w:rsidP="005E0E4D">
      <w:pPr>
        <w:pStyle w:val="BodyText"/>
      </w:pPr>
      <w:r>
        <w:t xml:space="preserve">Each feature type is independent and Maritime Boundaries may cross other Maritime Boundaries or zones (areas). A particular feature may be a </w:t>
      </w:r>
      <w:r w:rsidRPr="008057D5">
        <w:rPr>
          <w:b/>
        </w:rPr>
        <w:t>zone</w:t>
      </w:r>
      <w:r>
        <w:t xml:space="preserve"> represented by a geometric surface</w:t>
      </w:r>
      <w:r w:rsidR="008057D5">
        <w:t xml:space="preserve">, a </w:t>
      </w:r>
      <w:r w:rsidR="008057D5" w:rsidRPr="008057D5">
        <w:rPr>
          <w:b/>
        </w:rPr>
        <w:t>limit</w:t>
      </w:r>
      <w:r w:rsidR="008057D5">
        <w:t xml:space="preserve"> </w:t>
      </w:r>
      <w:r>
        <w:t>represented as curves (polylines)</w:t>
      </w:r>
      <w:r w:rsidR="008057D5">
        <w:t xml:space="preserve"> or a </w:t>
      </w:r>
      <w:r w:rsidR="008057D5" w:rsidRPr="008057D5">
        <w:rPr>
          <w:b/>
        </w:rPr>
        <w:t>location</w:t>
      </w:r>
      <w:r w:rsidR="008057D5">
        <w:t xml:space="preserve"> represented by a</w:t>
      </w:r>
      <w:r>
        <w:t xml:space="preserve"> point. </w:t>
      </w:r>
    </w:p>
    <w:p w14:paraId="68B07B80" w14:textId="03853D9B" w:rsidR="00FD4BC2" w:rsidRDefault="00FD4BC2" w:rsidP="005E0E4D">
      <w:pPr>
        <w:pStyle w:val="BodyText"/>
      </w:pPr>
      <w:r>
        <w:t>A description of the intrinsic geometric type of feature objects and its relationship to the geometric primitives used to represent an object are described in</w:t>
      </w:r>
      <w:r w:rsidR="00C35C4A">
        <w:t xml:space="preserve"> </w:t>
      </w:r>
      <w:r w:rsidR="00C35C4A">
        <w:fldChar w:fldCharType="begin"/>
      </w:r>
      <w:r w:rsidR="00C35C4A">
        <w:instrText xml:space="preserve"> REF _Ref443486442 \n \h </w:instrText>
      </w:r>
      <w:r w:rsidR="00C35C4A">
        <w:fldChar w:fldCharType="separate"/>
      </w:r>
      <w:r w:rsidR="00C036DC">
        <w:t>Appendix  D</w:t>
      </w:r>
      <w:r w:rsidR="00C35C4A">
        <w:fldChar w:fldCharType="end"/>
      </w:r>
      <w:r w:rsidRPr="00B7130E">
        <w:t>.</w:t>
      </w:r>
      <w:r w:rsidR="00DF5931">
        <w:t xml:space="preserve"> The intrinsic type of a feature is recorded in the Feature Catalogue.</w:t>
      </w:r>
    </w:p>
    <w:p w14:paraId="557EC62D" w14:textId="77777777" w:rsidR="00551AA3" w:rsidRDefault="00551AA3" w:rsidP="005E0E4D">
      <w:pPr>
        <w:pStyle w:val="BodyText"/>
      </w:pPr>
      <w:r>
        <w:t xml:space="preserve">The geometry of each feature type and the feature types referenced by it shall form a </w:t>
      </w:r>
      <w:r w:rsidR="0051003F">
        <w:t>consistent</w:t>
      </w:r>
      <w:r>
        <w:t xml:space="preserve"> geometric complex; however, </w:t>
      </w:r>
      <w:r w:rsidR="0051003F">
        <w:t xml:space="preserve">other independent features or complexes of features may also exist in the same data set. </w:t>
      </w:r>
    </w:p>
    <w:p w14:paraId="7B857CAB" w14:textId="77777777" w:rsidR="00A81813" w:rsidRDefault="00A81813" w:rsidP="005E0E4D">
      <w:pPr>
        <w:pStyle w:val="BodyText"/>
      </w:pPr>
      <w:r>
        <w:t xml:space="preserve">It has to be said that the object information structure brought in by the LADM, is allowing for the description of </w:t>
      </w:r>
      <w:r w:rsidR="00317C92">
        <w:t>conceptual feature</w:t>
      </w:r>
      <w:r w:rsidR="00FC73E2">
        <w:t>s</w:t>
      </w:r>
      <w:r w:rsidR="00317C92">
        <w:t xml:space="preserve"> which can only be </w:t>
      </w:r>
      <w:r>
        <w:t>represent</w:t>
      </w:r>
      <w:r w:rsidR="00317C92">
        <w:t xml:space="preserve">ed </w:t>
      </w:r>
      <w:r w:rsidR="00FC73E2">
        <w:t xml:space="preserve">graphically </w:t>
      </w:r>
      <w:r w:rsidR="00317C92">
        <w:t xml:space="preserve">through the established geometry of its related features. Such conceptual </w:t>
      </w:r>
      <w:r w:rsidR="00FC73E2">
        <w:t>feature would not be found in a</w:t>
      </w:r>
      <w:r w:rsidR="00317C92">
        <w:t xml:space="preserve"> charting exchange format</w:t>
      </w:r>
      <w:r w:rsidR="00FC73E2">
        <w:t xml:space="preserve"> but the related features could</w:t>
      </w:r>
      <w:r w:rsidR="00317C92">
        <w:t>.</w:t>
      </w:r>
    </w:p>
    <w:p w14:paraId="4B0CA189" w14:textId="77777777" w:rsidR="00CE5D5D" w:rsidRDefault="0051003F" w:rsidP="00BB2631">
      <w:pPr>
        <w:pStyle w:val="Heading1"/>
      </w:pPr>
      <w:bookmarkStart w:id="89" w:name="_Toc171499695"/>
      <w:bookmarkStart w:id="90" w:name="_Toc379188727"/>
      <w:bookmarkStart w:id="91" w:name="_Toc381888425"/>
      <w:bookmarkStart w:id="92" w:name="_Toc467765173"/>
      <w:bookmarkStart w:id="93" w:name="_Toc115659264"/>
      <w:r>
        <w:t xml:space="preserve">Coordinate </w:t>
      </w:r>
      <w:r w:rsidR="003E39B6">
        <w:t xml:space="preserve">Reference </w:t>
      </w:r>
      <w:bookmarkEnd w:id="89"/>
      <w:bookmarkEnd w:id="90"/>
      <w:r w:rsidR="003E39B6">
        <w:t>System</w:t>
      </w:r>
      <w:bookmarkEnd w:id="91"/>
      <w:r>
        <w:t xml:space="preserve"> (CRS)</w:t>
      </w:r>
      <w:bookmarkEnd w:id="92"/>
    </w:p>
    <w:p w14:paraId="3E9DD086" w14:textId="77777777" w:rsidR="00CE5D5D" w:rsidRPr="000B623D" w:rsidRDefault="001C6582" w:rsidP="00983F08">
      <w:pPr>
        <w:pStyle w:val="Heading2"/>
      </w:pPr>
      <w:bookmarkStart w:id="94" w:name="_Toc171499696"/>
      <w:r>
        <w:t>Horizontal</w:t>
      </w:r>
      <w:r w:rsidRPr="000B623D">
        <w:t xml:space="preserve"> </w:t>
      </w:r>
      <w:r w:rsidR="00CE5D5D" w:rsidRPr="000B623D">
        <w:t>reference system</w:t>
      </w:r>
      <w:bookmarkEnd w:id="94"/>
    </w:p>
    <w:p w14:paraId="475570A8" w14:textId="77777777" w:rsidR="00365189" w:rsidRPr="003A731B" w:rsidRDefault="00CE5D5D" w:rsidP="00FA1D3D">
      <w:pPr>
        <w:pStyle w:val="BodyText"/>
      </w:pPr>
      <w:r>
        <w:t xml:space="preserve">Spatial data are expressed in latitude (φ) and longitude (λ) geographic coordinates in reference to the </w:t>
      </w:r>
      <w:r w:rsidR="00365189">
        <w:t xml:space="preserve">one of the reference horizontal reference systems defined in </w:t>
      </w:r>
      <w:r w:rsidR="003A731B">
        <w:t>Appendix</w:t>
      </w:r>
      <w:r w:rsidR="00365189">
        <w:t xml:space="preserve"> B.2 </w:t>
      </w:r>
      <w:r w:rsidR="00365189" w:rsidRPr="003A731B">
        <w:t xml:space="preserve">Table B1. </w:t>
      </w:r>
    </w:p>
    <w:p w14:paraId="33CFBDEA" w14:textId="77777777" w:rsidR="00CE5D5D" w:rsidRPr="003A731B" w:rsidRDefault="00CE5D5D" w:rsidP="00FA1D3D">
      <w:pPr>
        <w:pStyle w:val="BodyText"/>
      </w:pPr>
      <w:r w:rsidRPr="003A731B">
        <w:t>The longitude is stored as a negative number to represent a position west of the prime meridian (0°).</w:t>
      </w:r>
      <w:r w:rsidR="00D56F1C">
        <w:t xml:space="preserve"> Latitude is stored as a negative number to represent a position south of the equator.</w:t>
      </w:r>
    </w:p>
    <w:p w14:paraId="43B58E87" w14:textId="77777777" w:rsidR="0051003F" w:rsidRPr="000B623D" w:rsidRDefault="00D56F1C" w:rsidP="00D56F1C">
      <w:pPr>
        <w:pStyle w:val="BodyText"/>
      </w:pPr>
      <w:r>
        <w:t>Different</w:t>
      </w:r>
      <w:r w:rsidR="007C7F71" w:rsidRPr="003A731B">
        <w:t xml:space="preserve"> reference system</w:t>
      </w:r>
      <w:r>
        <w:t xml:space="preserve">s are used by various nations. Because the coastline and baseline are linked to the land, the reference systems used to define national sets of </w:t>
      </w:r>
      <w:r w:rsidR="001A1271">
        <w:t>MLBs</w:t>
      </w:r>
      <w:r>
        <w:t xml:space="preserve"> tend to be the land based reference systems that are associated with various continents and other land masses. International data may be referenced to a world reference system such as WGS 84, but in such cases the transformations </w:t>
      </w:r>
      <w:r w:rsidR="001A1271">
        <w:t xml:space="preserve">parameters </w:t>
      </w:r>
      <w:r>
        <w:t>to local land based reference systems may also be required.</w:t>
      </w:r>
    </w:p>
    <w:p w14:paraId="2729A6B0" w14:textId="77777777" w:rsidR="0051003F" w:rsidRPr="003A731B" w:rsidRDefault="00126D57" w:rsidP="0051003F">
      <w:pPr>
        <w:pStyle w:val="BodyText"/>
      </w:pPr>
      <w:r>
        <w:t>MLB</w:t>
      </w:r>
      <w:r w:rsidR="0051003F">
        <w:t xml:space="preserve"> data is geographic data</w:t>
      </w:r>
      <w:r w:rsidR="001A1271">
        <w:t xml:space="preserve"> and therefore is not projected</w:t>
      </w:r>
      <w:r w:rsidR="0051003F" w:rsidRPr="003A731B">
        <w:t xml:space="preserve">. </w:t>
      </w:r>
    </w:p>
    <w:p w14:paraId="03EC7905" w14:textId="77777777" w:rsidR="001C6582" w:rsidRPr="000B623D" w:rsidRDefault="001C6582" w:rsidP="00983F08">
      <w:pPr>
        <w:pStyle w:val="Heading2"/>
      </w:pPr>
      <w:r>
        <w:t>Vertical</w:t>
      </w:r>
      <w:r w:rsidRPr="000B623D">
        <w:t xml:space="preserve"> </w:t>
      </w:r>
      <w:r w:rsidR="009B1B81">
        <w:t>c</w:t>
      </w:r>
      <w:r w:rsidR="0051003F">
        <w:t xml:space="preserve">oordinate </w:t>
      </w:r>
      <w:r w:rsidRPr="000B623D">
        <w:t>reference system</w:t>
      </w:r>
    </w:p>
    <w:p w14:paraId="21EB6872" w14:textId="77777777" w:rsidR="002A6D9E" w:rsidRDefault="001C6582" w:rsidP="001C6582">
      <w:pPr>
        <w:pStyle w:val="BodyText"/>
      </w:pPr>
      <w:r>
        <w:t>Vertical position is expressed in meters above or below a vertical reference</w:t>
      </w:r>
      <w:r w:rsidR="002A6D9E">
        <w:t>. There are several Vertical Reference systems used, as described in</w:t>
      </w:r>
      <w:r>
        <w:t xml:space="preserve"> Appendix B.</w:t>
      </w:r>
      <w:r w:rsidR="002A6D9E">
        <w:t>3</w:t>
      </w:r>
      <w:r>
        <w:t xml:space="preserve"> </w:t>
      </w:r>
      <w:r w:rsidRPr="003A731B">
        <w:t>Table B</w:t>
      </w:r>
      <w:r w:rsidR="002A6D9E">
        <w:t>2</w:t>
      </w:r>
      <w:r w:rsidRPr="003A731B">
        <w:t xml:space="preserve">. </w:t>
      </w:r>
    </w:p>
    <w:p w14:paraId="5F1296A8" w14:textId="29990B66" w:rsidR="001C6582" w:rsidRDefault="002A6D9E" w:rsidP="001C6582">
      <w:pPr>
        <w:pStyle w:val="BodyText"/>
      </w:pPr>
      <w:r>
        <w:t>The IHO S-100 object catalogue included vertical datums as registered attributes, although IHO also indicates that S-100 is not an exhaustive or authoritative definition. The IHO vertical datum codes are also included in</w:t>
      </w:r>
      <w:r w:rsidR="00C35C4A">
        <w:t xml:space="preserve"> </w:t>
      </w:r>
      <w:r w:rsidR="00C35C4A">
        <w:fldChar w:fldCharType="begin"/>
      </w:r>
      <w:r w:rsidR="00C35C4A">
        <w:instrText xml:space="preserve"> REF _Ref444805236 \n \h </w:instrText>
      </w:r>
      <w:r w:rsidR="00C35C4A">
        <w:fldChar w:fldCharType="separate"/>
      </w:r>
      <w:r w:rsidR="00C036DC">
        <w:t>Appendix  B</w:t>
      </w:r>
      <w:r w:rsidR="00C35C4A">
        <w:fldChar w:fldCharType="end"/>
      </w:r>
      <w:r>
        <w:t>.</w:t>
      </w:r>
    </w:p>
    <w:p w14:paraId="672AA28A" w14:textId="77777777" w:rsidR="009B1B81" w:rsidRPr="000B623D" w:rsidRDefault="009B1B81" w:rsidP="009B1B81">
      <w:pPr>
        <w:pStyle w:val="Heading2"/>
      </w:pPr>
      <w:r>
        <w:t xml:space="preserve">Temporal </w:t>
      </w:r>
      <w:r w:rsidRPr="000B623D">
        <w:t>reference system</w:t>
      </w:r>
    </w:p>
    <w:p w14:paraId="69AA7D78" w14:textId="77777777" w:rsidR="009B1B81" w:rsidRDefault="00590104">
      <w:pPr>
        <w:pStyle w:val="BodyText"/>
      </w:pPr>
      <w:r>
        <w:t xml:space="preserve">Time is measured </w:t>
      </w:r>
      <w:r w:rsidR="008D61C2">
        <w:t>by reference to Calendar dates and Clock time in accordance with ISO 19108:2002 Temporal Schema clause 5.4.4</w:t>
      </w:r>
      <w:r w:rsidR="009B1B81">
        <w:t>.</w:t>
      </w:r>
    </w:p>
    <w:p w14:paraId="4C9C4FAA" w14:textId="77777777" w:rsidR="0051003F" w:rsidRPr="003A731B" w:rsidRDefault="0051003F" w:rsidP="00C4253F">
      <w:pPr>
        <w:pStyle w:val="Heading2"/>
      </w:pPr>
      <w:r>
        <w:t xml:space="preserve">Coordinate </w:t>
      </w:r>
      <w:r w:rsidR="009B1B81">
        <w:t>r</w:t>
      </w:r>
      <w:r>
        <w:t xml:space="preserve">eference </w:t>
      </w:r>
      <w:r w:rsidR="009B1B81">
        <w:t>s</w:t>
      </w:r>
      <w:r>
        <w:t xml:space="preserve">ystem </w:t>
      </w:r>
      <w:r w:rsidR="009B1B81">
        <w:t>r</w:t>
      </w:r>
      <w:r>
        <w:t>egistry</w:t>
      </w:r>
    </w:p>
    <w:p w14:paraId="23A91C41" w14:textId="6F570259" w:rsidR="0051003F" w:rsidRDefault="0051003F" w:rsidP="0051003F">
      <w:pPr>
        <w:pStyle w:val="Body"/>
      </w:pPr>
      <w:r w:rsidRPr="003A731B">
        <w:t>The International Association of Oil and Gas Producers (formally the EPSG) has established a register of Coordinate Reference Systems</w:t>
      </w:r>
      <w:r w:rsidRPr="001C6582">
        <w:t xml:space="preserve"> that has been recognized </w:t>
      </w:r>
      <w:r w:rsidRPr="004C3661">
        <w:t>b</w:t>
      </w:r>
      <w:r w:rsidRPr="005A50D6">
        <w:t xml:space="preserve">y the International Organization for </w:t>
      </w:r>
      <w:r w:rsidRPr="00BD5561">
        <w:t>Standardization</w:t>
      </w:r>
      <w:r w:rsidRPr="003C7C94">
        <w:t xml:space="preserve"> </w:t>
      </w:r>
      <w:r w:rsidRPr="00F32B55">
        <w:t>Technical Committee TC211. This register is not the authori</w:t>
      </w:r>
      <w:r>
        <w:t>ta</w:t>
      </w:r>
      <w:r w:rsidRPr="00F32B55">
        <w:t>tive defini</w:t>
      </w:r>
      <w:r w:rsidRPr="000A322D">
        <w:t xml:space="preserve">tion of </w:t>
      </w:r>
      <w:r w:rsidRPr="00117FEB">
        <w:t>the CRS but it establishes a code that may be used to identify a CRS</w:t>
      </w:r>
      <w:r w:rsidRPr="00235821">
        <w:t xml:space="preserve">. These codes have been included in </w:t>
      </w:r>
      <w:r w:rsidR="00C35C4A">
        <w:fldChar w:fldCharType="begin"/>
      </w:r>
      <w:r w:rsidR="00C35C4A">
        <w:instrText xml:space="preserve"> REF _Ref444805236 \n \h </w:instrText>
      </w:r>
      <w:r w:rsidR="00C35C4A">
        <w:fldChar w:fldCharType="separate"/>
      </w:r>
      <w:r w:rsidR="00C036DC">
        <w:t>Appendix  B</w:t>
      </w:r>
      <w:r w:rsidR="00C35C4A">
        <w:fldChar w:fldCharType="end"/>
      </w:r>
      <w:r w:rsidRPr="00235821">
        <w:t xml:space="preserve">. The </w:t>
      </w:r>
      <w:r>
        <w:t xml:space="preserve">registry containing the </w:t>
      </w:r>
      <w:r w:rsidRPr="00235821">
        <w:t xml:space="preserve">register is available at </w:t>
      </w:r>
      <w:r w:rsidRPr="00EA7CF3">
        <w:t>&lt;</w:t>
      </w:r>
      <w:r w:rsidRPr="00DF551D">
        <w:t>http://www.epsg-registry.org/</w:t>
      </w:r>
      <w:r w:rsidRPr="00997545">
        <w:t>&gt; or &lt;</w:t>
      </w:r>
      <w:r w:rsidRPr="00026643">
        <w:t xml:space="preserve"> </w:t>
      </w:r>
      <w:hyperlink r:id="rId13" w:history="1">
        <w:r w:rsidRPr="003A731B">
          <w:t>http://www.opg.org</w:t>
        </w:r>
      </w:hyperlink>
      <w:r w:rsidRPr="003A731B">
        <w:t>.uk &gt;.</w:t>
      </w:r>
    </w:p>
    <w:p w14:paraId="29ADA7E1" w14:textId="7801F64E" w:rsidR="0051003F" w:rsidRDefault="0051003F" w:rsidP="0051003F">
      <w:pPr>
        <w:pStyle w:val="Body"/>
      </w:pPr>
      <w:r>
        <w:t xml:space="preserve">The IHO S-100 object catalogue also included horizontal datums as registered attributes, although IHO also indicates that S-100 is not an exhaustive or authoritative definition. The IHO code for NAD83 is HORDAT_75. These codes are also included in </w:t>
      </w:r>
      <w:r w:rsidR="00C35C4A">
        <w:fldChar w:fldCharType="begin"/>
      </w:r>
      <w:r w:rsidR="00C35C4A">
        <w:instrText xml:space="preserve"> REF _Ref444805236 \n \h </w:instrText>
      </w:r>
      <w:r w:rsidR="00C35C4A">
        <w:fldChar w:fldCharType="separate"/>
      </w:r>
      <w:r w:rsidR="00C036DC">
        <w:t>Appendix  B</w:t>
      </w:r>
      <w:r w:rsidR="00C35C4A">
        <w:fldChar w:fldCharType="end"/>
      </w:r>
      <w:r>
        <w:t>.</w:t>
      </w:r>
    </w:p>
    <w:p w14:paraId="060E3A69" w14:textId="77777777" w:rsidR="00CE5D5D" w:rsidRDefault="003E39B6" w:rsidP="00BB2631">
      <w:pPr>
        <w:pStyle w:val="Heading1"/>
      </w:pPr>
      <w:bookmarkStart w:id="95" w:name="_Toc115659268"/>
      <w:bookmarkStart w:id="96" w:name="_Toc171499702"/>
      <w:bookmarkStart w:id="97" w:name="_Toc379188728"/>
      <w:bookmarkStart w:id="98" w:name="_Toc381888426"/>
      <w:bookmarkStart w:id="99" w:name="_Toc467765174"/>
      <w:bookmarkEnd w:id="93"/>
      <w:r>
        <w:t xml:space="preserve">Data </w:t>
      </w:r>
      <w:bookmarkEnd w:id="95"/>
      <w:bookmarkEnd w:id="96"/>
      <w:bookmarkEnd w:id="97"/>
      <w:r>
        <w:t>Quality</w:t>
      </w:r>
      <w:bookmarkEnd w:id="98"/>
      <w:bookmarkEnd w:id="99"/>
    </w:p>
    <w:p w14:paraId="6AE36F30" w14:textId="77777777" w:rsidR="00CE5D5D" w:rsidRPr="003E1C12" w:rsidRDefault="00CE5D5D" w:rsidP="00983F08">
      <w:pPr>
        <w:pStyle w:val="Heading2"/>
      </w:pPr>
      <w:bookmarkStart w:id="100" w:name="_Toc171499703"/>
      <w:bookmarkStart w:id="101" w:name="_Ref381686895"/>
      <w:r w:rsidRPr="003E1C12">
        <w:t>Completeness</w:t>
      </w:r>
      <w:bookmarkEnd w:id="100"/>
      <w:bookmarkEnd w:id="101"/>
    </w:p>
    <w:p w14:paraId="322D6240" w14:textId="77777777" w:rsidR="00CE5D5D" w:rsidRPr="00FA1D3D" w:rsidRDefault="00D56F1C" w:rsidP="002B2357">
      <w:pPr>
        <w:pStyle w:val="Body"/>
      </w:pPr>
      <w:r>
        <w:t>An S-121</w:t>
      </w:r>
      <w:r w:rsidR="00CE5D5D">
        <w:t xml:space="preserve"> product </w:t>
      </w:r>
      <w:r w:rsidR="00CE5D5D" w:rsidRPr="00FA1D3D">
        <w:t xml:space="preserve">contains a quality geometric and attributive description (current, accurate, consistent), homogeneous and standardised of the entire </w:t>
      </w:r>
      <w:r w:rsidR="005A50D6">
        <w:t xml:space="preserve">set of </w:t>
      </w:r>
      <w:r w:rsidR="00B91DB6">
        <w:t>MLB</w:t>
      </w:r>
      <w:r w:rsidR="005A50D6">
        <w:t xml:space="preserve"> managed by the </w:t>
      </w:r>
      <w:r>
        <w:t>organization which issued the data set</w:t>
      </w:r>
      <w:r w:rsidR="00CE5D5D" w:rsidRPr="00FA1D3D">
        <w:t>.</w:t>
      </w:r>
      <w:r w:rsidR="00BD5561">
        <w:t xml:space="preserve"> </w:t>
      </w:r>
    </w:p>
    <w:p w14:paraId="121EF49D" w14:textId="77777777" w:rsidR="00F32B55" w:rsidRDefault="00B91DB6" w:rsidP="00FA7F94">
      <w:pPr>
        <w:pStyle w:val="Body"/>
        <w:keepNext/>
        <w:keepLines/>
      </w:pPr>
      <w:r>
        <w:t xml:space="preserve">A data </w:t>
      </w:r>
      <w:r w:rsidR="00F32B55">
        <w:t xml:space="preserve">set of Maritime Limits and Boundaries </w:t>
      </w:r>
      <w:r>
        <w:t>could consist</w:t>
      </w:r>
      <w:r w:rsidR="00F32B55">
        <w:t xml:space="preserve"> of:</w:t>
      </w:r>
    </w:p>
    <w:p w14:paraId="489AE9D3" w14:textId="77777777" w:rsidR="00C05F21" w:rsidRDefault="00C05F21" w:rsidP="00FA7F94">
      <w:pPr>
        <w:pStyle w:val="Body"/>
        <w:keepNext/>
        <w:keepLines/>
        <w:numPr>
          <w:ilvl w:val="0"/>
          <w:numId w:val="13"/>
        </w:numPr>
        <w:spacing w:after="60"/>
        <w:ind w:left="1281" w:hanging="357"/>
      </w:pPr>
      <w:r>
        <w:t>Shoreline</w:t>
      </w:r>
      <w:r w:rsidR="000D1E71">
        <w:t xml:space="preserve"> &amp; Coastline</w:t>
      </w:r>
    </w:p>
    <w:p w14:paraId="7A0925BB" w14:textId="77777777" w:rsidR="000D1E71" w:rsidRDefault="000D1E71" w:rsidP="00FA7F94">
      <w:pPr>
        <w:pStyle w:val="Body"/>
        <w:keepNext/>
        <w:keepLines/>
        <w:numPr>
          <w:ilvl w:val="0"/>
          <w:numId w:val="13"/>
        </w:numPr>
        <w:spacing w:after="60"/>
        <w:ind w:left="1281" w:hanging="357"/>
      </w:pPr>
      <w:r>
        <w:t>Internal Waters</w:t>
      </w:r>
    </w:p>
    <w:p w14:paraId="4BF96E38" w14:textId="77777777" w:rsidR="000D1E71" w:rsidRDefault="000D1E71" w:rsidP="00FA7F94">
      <w:pPr>
        <w:pStyle w:val="Body"/>
        <w:keepNext/>
        <w:keepLines/>
        <w:numPr>
          <w:ilvl w:val="0"/>
          <w:numId w:val="13"/>
        </w:numPr>
        <w:spacing w:after="60"/>
        <w:ind w:left="1281" w:hanging="357"/>
      </w:pPr>
      <w:r>
        <w:t>Archipelagic Waters</w:t>
      </w:r>
      <w:r w:rsidR="008570A1">
        <w:t xml:space="preserve"> </w:t>
      </w:r>
    </w:p>
    <w:p w14:paraId="3B063AC7" w14:textId="77777777" w:rsidR="00C05F21" w:rsidRDefault="00C05F21" w:rsidP="0019080C">
      <w:pPr>
        <w:pStyle w:val="Body"/>
        <w:numPr>
          <w:ilvl w:val="0"/>
          <w:numId w:val="13"/>
        </w:numPr>
        <w:spacing w:after="60"/>
        <w:ind w:left="1281" w:hanging="357"/>
      </w:pPr>
      <w:r>
        <w:t xml:space="preserve">Territorial Sea </w:t>
      </w:r>
    </w:p>
    <w:p w14:paraId="7909B55D" w14:textId="77777777" w:rsidR="00C05F21" w:rsidRDefault="00C05F21" w:rsidP="0019080C">
      <w:pPr>
        <w:pStyle w:val="Body"/>
        <w:numPr>
          <w:ilvl w:val="0"/>
          <w:numId w:val="13"/>
        </w:numPr>
        <w:spacing w:after="60"/>
        <w:ind w:left="1281" w:hanging="357"/>
      </w:pPr>
      <w:r>
        <w:t>Contiguous Zone</w:t>
      </w:r>
    </w:p>
    <w:p w14:paraId="047F9F29" w14:textId="77777777" w:rsidR="00C05F21" w:rsidRDefault="00C05F21" w:rsidP="0019080C">
      <w:pPr>
        <w:pStyle w:val="Body"/>
        <w:numPr>
          <w:ilvl w:val="0"/>
          <w:numId w:val="13"/>
        </w:numPr>
        <w:spacing w:after="60"/>
        <w:ind w:left="1281" w:hanging="357"/>
      </w:pPr>
      <w:r>
        <w:t>Exclusive Economic Zone</w:t>
      </w:r>
    </w:p>
    <w:p w14:paraId="2F098A70" w14:textId="77777777" w:rsidR="00C05F21" w:rsidRDefault="00166DED" w:rsidP="0019080C">
      <w:pPr>
        <w:pStyle w:val="Body"/>
        <w:numPr>
          <w:ilvl w:val="0"/>
          <w:numId w:val="13"/>
        </w:numPr>
        <w:spacing w:after="60"/>
        <w:ind w:left="1281" w:hanging="357"/>
      </w:pPr>
      <w:r>
        <w:t>Continental Shelf</w:t>
      </w:r>
    </w:p>
    <w:p w14:paraId="1C10BA6A" w14:textId="77777777" w:rsidR="00317C92" w:rsidRDefault="00B7130E" w:rsidP="00317C92">
      <w:pPr>
        <w:pStyle w:val="Body"/>
        <w:numPr>
          <w:ilvl w:val="0"/>
          <w:numId w:val="13"/>
        </w:numPr>
        <w:spacing w:after="60"/>
        <w:ind w:left="1281" w:hanging="357"/>
      </w:pPr>
      <w:r>
        <w:t xml:space="preserve">International </w:t>
      </w:r>
      <w:r w:rsidR="000D1E71">
        <w:t xml:space="preserve">Boundaries </w:t>
      </w:r>
    </w:p>
    <w:p w14:paraId="48CC322C" w14:textId="7E5316C7" w:rsidR="00317C92" w:rsidRDefault="00317C92" w:rsidP="00502AD8">
      <w:pPr>
        <w:pStyle w:val="Body"/>
        <w:spacing w:after="60"/>
      </w:pPr>
      <w:r>
        <w:t xml:space="preserve">See </w:t>
      </w:r>
      <w:r>
        <w:fldChar w:fldCharType="begin"/>
      </w:r>
      <w:r>
        <w:instrText xml:space="preserve"> REF _Ref381686163 \n \h </w:instrText>
      </w:r>
      <w:r>
        <w:fldChar w:fldCharType="separate"/>
      </w:r>
      <w:r w:rsidR="00C036DC">
        <w:t>Appendix  G</w:t>
      </w:r>
      <w:r>
        <w:fldChar w:fldCharType="end"/>
      </w:r>
      <w:r>
        <w:t xml:space="preserve"> for more information.</w:t>
      </w:r>
    </w:p>
    <w:p w14:paraId="5CADAEA1" w14:textId="77777777" w:rsidR="00C05F21" w:rsidRDefault="00C05F21" w:rsidP="002B2357">
      <w:pPr>
        <w:pStyle w:val="Body"/>
      </w:pPr>
    </w:p>
    <w:p w14:paraId="0E113EDE" w14:textId="77777777" w:rsidR="00CE5D5D" w:rsidRPr="003E1C12" w:rsidRDefault="00CE5D5D" w:rsidP="00983F08">
      <w:pPr>
        <w:pStyle w:val="Heading3"/>
      </w:pPr>
      <w:bookmarkStart w:id="102" w:name="_Toc171499704"/>
      <w:bookmarkStart w:id="103" w:name="_Ref381686933"/>
      <w:r w:rsidRPr="003E1C12">
        <w:t>Commission</w:t>
      </w:r>
      <w:bookmarkEnd w:id="102"/>
      <w:bookmarkEnd w:id="103"/>
    </w:p>
    <w:p w14:paraId="46A57F19" w14:textId="77777777" w:rsidR="00C35C4A" w:rsidRDefault="00C35C4A" w:rsidP="002B2357">
      <w:pPr>
        <w:pStyle w:val="Body"/>
      </w:pPr>
      <w:r>
        <w:t xml:space="preserve">MLB data is legal data </w:t>
      </w:r>
      <w:r w:rsidR="00A47C7C">
        <w:t xml:space="preserve">and therefore </w:t>
      </w:r>
      <w:r>
        <w:t xml:space="preserve">redundant and oversampled data elements are not permitted. </w:t>
      </w:r>
      <w:r w:rsidR="00FC73E2">
        <w:t xml:space="preserve">Oversampling means more </w:t>
      </w:r>
    </w:p>
    <w:p w14:paraId="5609C19D" w14:textId="77777777" w:rsidR="00A076F8" w:rsidRDefault="00CE5D5D" w:rsidP="002B2357">
      <w:pPr>
        <w:pStyle w:val="Body"/>
      </w:pPr>
      <w:r w:rsidRPr="00FA1D3D">
        <w:t xml:space="preserve">Evaluation methods used for the detection of data in excess </w:t>
      </w:r>
      <w:r w:rsidR="00C35C4A">
        <w:t xml:space="preserve">of the required data </w:t>
      </w:r>
      <w:r w:rsidR="00A076F8">
        <w:t xml:space="preserve">consist of two cases: </w:t>
      </w:r>
    </w:p>
    <w:p w14:paraId="4F559494" w14:textId="77777777" w:rsidR="00A076F8" w:rsidRDefault="00A076F8" w:rsidP="0019080C">
      <w:pPr>
        <w:pStyle w:val="Body"/>
        <w:numPr>
          <w:ilvl w:val="0"/>
          <w:numId w:val="14"/>
        </w:numPr>
      </w:pPr>
      <w:r>
        <w:t xml:space="preserve">Redundant data will be </w:t>
      </w:r>
      <w:r w:rsidR="00C35C4A">
        <w:t>identified and considered an error</w:t>
      </w:r>
      <w:r>
        <w:t>;</w:t>
      </w:r>
    </w:p>
    <w:p w14:paraId="2131C4DD" w14:textId="77777777" w:rsidR="00A076F8" w:rsidRDefault="00A076F8" w:rsidP="0019080C">
      <w:pPr>
        <w:pStyle w:val="Body"/>
        <w:numPr>
          <w:ilvl w:val="0"/>
          <w:numId w:val="14"/>
        </w:numPr>
      </w:pPr>
      <w:r>
        <w:t xml:space="preserve">Oversampled </w:t>
      </w:r>
      <w:r w:rsidR="00C35C4A">
        <w:t xml:space="preserve">source </w:t>
      </w:r>
      <w:r>
        <w:t>data will be reduced to sample accuracies</w:t>
      </w:r>
      <w:r w:rsidR="00C35C4A">
        <w:t xml:space="preserve"> by the data producer.</w:t>
      </w:r>
    </w:p>
    <w:p w14:paraId="0D5A16A0" w14:textId="77777777" w:rsidR="00834150" w:rsidRDefault="00834150" w:rsidP="007537AA">
      <w:pPr>
        <w:pStyle w:val="BodyText"/>
      </w:pPr>
      <w:r w:rsidRPr="00C4253F">
        <w:t>Duplicate instances of features are not permitted. Multiple instances of feature classes shall be differentiated by means of attributes or metadata.</w:t>
      </w:r>
    </w:p>
    <w:p w14:paraId="54229E6A" w14:textId="77777777" w:rsidR="00CE5D5D" w:rsidRPr="003E1C12" w:rsidRDefault="00CE5D5D" w:rsidP="00983F08">
      <w:pPr>
        <w:pStyle w:val="Heading3"/>
      </w:pPr>
      <w:bookmarkStart w:id="104" w:name="_Toc171499705"/>
      <w:bookmarkStart w:id="105" w:name="_Ref381686952"/>
      <w:r w:rsidRPr="003E1C12">
        <w:t>Omission</w:t>
      </w:r>
      <w:bookmarkEnd w:id="104"/>
      <w:bookmarkEnd w:id="105"/>
    </w:p>
    <w:p w14:paraId="4F241B61" w14:textId="549DC7A7" w:rsidR="00CE5D5D" w:rsidRPr="007E4DC7" w:rsidRDefault="00317C92" w:rsidP="002B2357">
      <w:pPr>
        <w:pStyle w:val="Body"/>
        <w:rPr>
          <w:lang w:val="en-US"/>
        </w:rPr>
      </w:pPr>
      <w:r>
        <w:t xml:space="preserve">The description of jurisdictions zones through the definition of MLBs is often done through conceptual descriptions which can either be complete or incomplete. For the sake of clarity the feature object defined in </w:t>
      </w:r>
      <w:r>
        <w:fldChar w:fldCharType="begin"/>
      </w:r>
      <w:r>
        <w:instrText xml:space="preserve"> REF _Ref381686163 \n \h </w:instrText>
      </w:r>
      <w:r>
        <w:fldChar w:fldCharType="separate"/>
      </w:r>
      <w:r w:rsidR="00C036DC">
        <w:t>Appendix  G</w:t>
      </w:r>
      <w:r>
        <w:fldChar w:fldCharType="end"/>
      </w:r>
      <w:r>
        <w:t xml:space="preserve"> have very </w:t>
      </w:r>
      <w:r w:rsidR="00D06E8D">
        <w:t>strict geometric</w:t>
      </w:r>
      <w:r>
        <w:t xml:space="preserve"> primitive</w:t>
      </w:r>
      <w:r w:rsidR="00D06E8D">
        <w:t xml:space="preserve"> to ensure that when an object is defined its geometries match the objects definition a legally binding requirement</w:t>
      </w:r>
      <w:r>
        <w:t xml:space="preserve">, but in order to also support conceptual description, these features also supports to be </w:t>
      </w:r>
      <w:r w:rsidR="00D06E8D">
        <w:t xml:space="preserve">described </w:t>
      </w:r>
      <w:r>
        <w:t>textual</w:t>
      </w:r>
      <w:r w:rsidR="00D06E8D">
        <w:t>ly or by reference to other object.</w:t>
      </w:r>
      <w:r>
        <w:t xml:space="preserve"> </w:t>
      </w:r>
      <w:r w:rsidR="00D06E8D">
        <w:t>This standard is extremely permissive conceptually, but quite clear and exhaustive at the feature level which do possess geometries a condition needed to support S-101 requirements. For geometrically defined object c</w:t>
      </w:r>
      <w:r w:rsidR="00AC73F1">
        <w:t>ertain objects types; such as geodetic lines</w:t>
      </w:r>
      <w:r w:rsidR="00B91DB6">
        <w:t xml:space="preserve"> or loxodromes</w:t>
      </w:r>
      <w:r w:rsidR="00AC73F1">
        <w:t>, shall meet densification requirements.</w:t>
      </w:r>
    </w:p>
    <w:p w14:paraId="373B2E08" w14:textId="77777777" w:rsidR="00CE5D5D" w:rsidRPr="003E1C12" w:rsidRDefault="00CE5D5D" w:rsidP="00983F08">
      <w:pPr>
        <w:pStyle w:val="Heading2"/>
      </w:pPr>
      <w:bookmarkStart w:id="106" w:name="_Toc115659272"/>
      <w:bookmarkStart w:id="107" w:name="_Toc171499706"/>
      <w:r w:rsidRPr="003E1C12">
        <w:t>Logical consistency</w:t>
      </w:r>
      <w:bookmarkEnd w:id="106"/>
      <w:bookmarkEnd w:id="107"/>
    </w:p>
    <w:p w14:paraId="7461C1EB" w14:textId="77777777" w:rsidR="00CE5D5D" w:rsidRPr="003E1C12" w:rsidRDefault="00CE5D5D" w:rsidP="00983F08">
      <w:pPr>
        <w:pStyle w:val="Heading3"/>
      </w:pPr>
      <w:bookmarkStart w:id="108" w:name="_Toc115659273"/>
      <w:bookmarkStart w:id="109" w:name="_Toc171499707"/>
      <w:bookmarkStart w:id="110" w:name="_Ref381686961"/>
      <w:r w:rsidRPr="003E1C12">
        <w:t>Conceptual consistency</w:t>
      </w:r>
      <w:bookmarkEnd w:id="108"/>
      <w:bookmarkEnd w:id="109"/>
      <w:bookmarkEnd w:id="110"/>
    </w:p>
    <w:p w14:paraId="65594C7B" w14:textId="7DFA145C" w:rsidR="00CE5D5D" w:rsidRDefault="00CE5D5D" w:rsidP="002B2357">
      <w:pPr>
        <w:pStyle w:val="Body"/>
      </w:pPr>
      <w:r>
        <w:t xml:space="preserve">The conceptual model of </w:t>
      </w:r>
      <w:r w:rsidR="00D56F1C">
        <w:t>S-121</w:t>
      </w:r>
      <w:r>
        <w:t xml:space="preserve"> can be found in</w:t>
      </w:r>
      <w:r w:rsidR="00C35C4A">
        <w:t xml:space="preserve"> </w:t>
      </w:r>
      <w:r w:rsidR="00C35C4A">
        <w:fldChar w:fldCharType="begin"/>
      </w:r>
      <w:r w:rsidR="00C35C4A">
        <w:instrText xml:space="preserve"> REF _Ref381686145 \n \h </w:instrText>
      </w:r>
      <w:r w:rsidR="00C35C4A">
        <w:fldChar w:fldCharType="separate"/>
      </w:r>
      <w:r w:rsidR="00C036DC">
        <w:t>Appendix  F</w:t>
      </w:r>
      <w:r w:rsidR="00C35C4A">
        <w:fldChar w:fldCharType="end"/>
      </w:r>
      <w:r>
        <w:t>.</w:t>
      </w:r>
      <w:r w:rsidR="00C35C4A">
        <w:t xml:space="preserve"> Data sets conforming to this product specification shall also conform to the standard ISO 19152 as it is expressed in </w:t>
      </w:r>
      <w:r w:rsidR="00C35C4A">
        <w:fldChar w:fldCharType="begin"/>
      </w:r>
      <w:r w:rsidR="00C35C4A">
        <w:instrText xml:space="preserve"> REF _Ref443579569 \n \h </w:instrText>
      </w:r>
      <w:r w:rsidR="00C35C4A">
        <w:fldChar w:fldCharType="separate"/>
      </w:r>
      <w:r w:rsidR="00C036DC">
        <w:t>Appendix  E</w:t>
      </w:r>
      <w:r w:rsidR="00C35C4A">
        <w:fldChar w:fldCharType="end"/>
      </w:r>
    </w:p>
    <w:p w14:paraId="2DD7EB1E" w14:textId="7DEBF80B" w:rsidR="00CE5D5D" w:rsidRPr="00FA1D3D" w:rsidRDefault="00CE5D5D" w:rsidP="002B2357">
      <w:pPr>
        <w:pStyle w:val="Body"/>
      </w:pPr>
      <w:r w:rsidRPr="00FA1D3D">
        <w:t xml:space="preserve">The physical implementation of the </w:t>
      </w:r>
      <w:r w:rsidR="00955980">
        <w:t>S-121</w:t>
      </w:r>
      <w:r w:rsidR="00F32B55" w:rsidRPr="00FA1D3D">
        <w:t xml:space="preserve"> </w:t>
      </w:r>
      <w:r w:rsidRPr="00FA1D3D">
        <w:t xml:space="preserve">product </w:t>
      </w:r>
      <w:r w:rsidR="00F32B55">
        <w:t>aligns with the conceptual model according to the conformance classes defined in</w:t>
      </w:r>
      <w:r w:rsidR="00C35C4A">
        <w:t xml:space="preserve"> </w:t>
      </w:r>
      <w:r w:rsidR="00C35C4A">
        <w:fldChar w:fldCharType="begin"/>
      </w:r>
      <w:r w:rsidR="00C35C4A">
        <w:instrText xml:space="preserve"> REF _Ref444775463 \n \h </w:instrText>
      </w:r>
      <w:r w:rsidR="00C35C4A">
        <w:fldChar w:fldCharType="separate"/>
      </w:r>
      <w:r w:rsidR="00C036DC">
        <w:t>Appendix  A</w:t>
      </w:r>
      <w:r w:rsidR="00C35C4A">
        <w:fldChar w:fldCharType="end"/>
      </w:r>
      <w:r w:rsidR="00F32B55">
        <w:t xml:space="preserve">. The conceptual model remains the same for all conformance classes except that different objects and attributes are included in the data set under each conformance class, and the accuracy of the attributes may be reduced for </w:t>
      </w:r>
      <w:r w:rsidR="00A076F8">
        <w:t>different</w:t>
      </w:r>
      <w:r w:rsidR="00F32B55">
        <w:t xml:space="preserve"> product</w:t>
      </w:r>
      <w:r w:rsidR="00B91DB6">
        <w:t xml:space="preserve">. </w:t>
      </w:r>
    </w:p>
    <w:p w14:paraId="4F63AEF8" w14:textId="77777777" w:rsidR="00CE5D5D" w:rsidRPr="003E1C12" w:rsidRDefault="00CE5D5D" w:rsidP="00983F08">
      <w:pPr>
        <w:pStyle w:val="Heading3"/>
      </w:pPr>
      <w:bookmarkStart w:id="111" w:name="_Toc115659274"/>
      <w:bookmarkStart w:id="112" w:name="_Toc171499708"/>
      <w:r w:rsidRPr="003E1C12">
        <w:t>Domain consistency</w:t>
      </w:r>
      <w:bookmarkEnd w:id="111"/>
      <w:bookmarkEnd w:id="112"/>
    </w:p>
    <w:p w14:paraId="3E3C4E77" w14:textId="6097AA1E" w:rsidR="00CE5D5D" w:rsidRPr="00FA1D3D" w:rsidRDefault="00CE5D5D" w:rsidP="002B2357">
      <w:pPr>
        <w:pStyle w:val="Body"/>
      </w:pPr>
      <w:r w:rsidRPr="00FA1D3D">
        <w:t xml:space="preserve">The attributive values are </w:t>
      </w:r>
      <w:r w:rsidR="006F2A93" w:rsidRPr="00FA1D3D">
        <w:t xml:space="preserve">validated </w:t>
      </w:r>
      <w:r w:rsidR="006F2A93">
        <w:t>to</w:t>
      </w:r>
      <w:r w:rsidR="000A322D">
        <w:t xml:space="preserve"> ensure they are within </w:t>
      </w:r>
      <w:r w:rsidR="00333416">
        <w:t xml:space="preserve">defined </w:t>
      </w:r>
      <w:r w:rsidR="000A322D">
        <w:t>range</w:t>
      </w:r>
      <w:r w:rsidR="00333416">
        <w:t>. The allowed ranges are defined in the feature catalogue in</w:t>
      </w:r>
      <w:r w:rsidR="00C35C4A">
        <w:t xml:space="preserve"> </w:t>
      </w:r>
      <w:r w:rsidR="00C35C4A">
        <w:fldChar w:fldCharType="begin"/>
      </w:r>
      <w:r w:rsidR="00C35C4A">
        <w:instrText xml:space="preserve"> REF _Ref381686163 \n \h </w:instrText>
      </w:r>
      <w:r w:rsidR="00C35C4A">
        <w:fldChar w:fldCharType="separate"/>
      </w:r>
      <w:r w:rsidR="00C036DC">
        <w:t>Appendix  G</w:t>
      </w:r>
      <w:r w:rsidR="00C35C4A">
        <w:fldChar w:fldCharType="end"/>
      </w:r>
      <w:r w:rsidR="000A322D" w:rsidRPr="00FA1D3D">
        <w:t>.</w:t>
      </w:r>
    </w:p>
    <w:p w14:paraId="2A9AF410" w14:textId="77777777" w:rsidR="00CE5D5D" w:rsidRPr="003E1C12" w:rsidRDefault="00CE5D5D" w:rsidP="00983F08">
      <w:pPr>
        <w:pStyle w:val="Heading3"/>
      </w:pPr>
      <w:bookmarkStart w:id="113" w:name="_Toc115659275"/>
      <w:bookmarkStart w:id="114" w:name="_Toc171499709"/>
      <w:bookmarkStart w:id="115" w:name="_Ref381687014"/>
      <w:r w:rsidRPr="003E1C12">
        <w:t>Format consistency</w:t>
      </w:r>
      <w:bookmarkEnd w:id="113"/>
      <w:bookmarkEnd w:id="114"/>
      <w:bookmarkEnd w:id="115"/>
    </w:p>
    <w:p w14:paraId="1591D292" w14:textId="77777777" w:rsidR="00CE5D5D" w:rsidRPr="00FA1D3D" w:rsidRDefault="00D07BBB" w:rsidP="002B2357">
      <w:pPr>
        <w:pStyle w:val="Body"/>
      </w:pPr>
      <w:r>
        <w:t>S-121</w:t>
      </w:r>
      <w:r w:rsidR="000A322D" w:rsidRPr="00FA1D3D">
        <w:t xml:space="preserve"> </w:t>
      </w:r>
      <w:r w:rsidR="00CE5D5D" w:rsidRPr="00FA1D3D">
        <w:t xml:space="preserve">data formats </w:t>
      </w:r>
      <w:r w:rsidR="000A322D">
        <w:t xml:space="preserve">for the various conformance classes </w:t>
      </w:r>
      <w:r w:rsidR="00CE5D5D" w:rsidRPr="00FA1D3D">
        <w:t xml:space="preserve">conform to the </w:t>
      </w:r>
      <w:r w:rsidR="000A322D">
        <w:t>S-100 standard, and are generated by GIS software that complies with this standard</w:t>
      </w:r>
      <w:r w:rsidR="00CE5D5D" w:rsidRPr="00FA1D3D">
        <w:t>.</w:t>
      </w:r>
      <w:r w:rsidR="00C35C4A">
        <w:t xml:space="preserve"> </w:t>
      </w:r>
    </w:p>
    <w:p w14:paraId="1647ECD4" w14:textId="77777777" w:rsidR="00CE5D5D" w:rsidRPr="003E1C12" w:rsidRDefault="00CE5D5D" w:rsidP="00983F08">
      <w:pPr>
        <w:pStyle w:val="Heading3"/>
      </w:pPr>
      <w:bookmarkStart w:id="116" w:name="_Toc115659276"/>
      <w:bookmarkStart w:id="117" w:name="_Toc171499710"/>
      <w:bookmarkStart w:id="118" w:name="_Ref381687034"/>
      <w:r w:rsidRPr="003E1C12">
        <w:t>Topological consistency</w:t>
      </w:r>
      <w:bookmarkEnd w:id="116"/>
      <w:bookmarkEnd w:id="117"/>
      <w:bookmarkEnd w:id="118"/>
    </w:p>
    <w:p w14:paraId="605546EC" w14:textId="77777777" w:rsidR="00CE5D5D" w:rsidRPr="00FA1D3D" w:rsidRDefault="00CE5D5D" w:rsidP="002B2357">
      <w:pPr>
        <w:pStyle w:val="Body"/>
      </w:pPr>
      <w:r w:rsidRPr="00FA1D3D">
        <w:t xml:space="preserve">The spatial relations of the entities of </w:t>
      </w:r>
      <w:r w:rsidR="00955980">
        <w:t>S-121</w:t>
      </w:r>
      <w:r w:rsidR="000A322D" w:rsidRPr="00FA1D3D">
        <w:t xml:space="preserve"> </w:t>
      </w:r>
      <w:r w:rsidRPr="00FA1D3D">
        <w:t xml:space="preserve">datasets are systematically validated by means of </w:t>
      </w:r>
      <w:r w:rsidR="000A322D">
        <w:t>commercial GIS</w:t>
      </w:r>
      <w:r w:rsidRPr="00FA1D3D">
        <w:t xml:space="preserve"> software</w:t>
      </w:r>
      <w:r w:rsidR="00A076F8">
        <w:t xml:space="preserve"> implementing ISO 19107</w:t>
      </w:r>
      <w:r w:rsidR="008570A1">
        <w:t>-Geographic Information-Spatial Schema</w:t>
      </w:r>
      <w:r w:rsidRPr="00FA1D3D">
        <w:t>.</w:t>
      </w:r>
    </w:p>
    <w:p w14:paraId="428EB7A2" w14:textId="77777777" w:rsidR="00CE5D5D" w:rsidRPr="00FA1D3D" w:rsidRDefault="00CE5D5D" w:rsidP="002B2357">
      <w:pPr>
        <w:pStyle w:val="Body"/>
      </w:pPr>
      <w:r w:rsidRPr="00FA1D3D">
        <w:t xml:space="preserve">The validation performed consists in detecting and correcting within reasonable measures: </w:t>
      </w:r>
      <w:r w:rsidR="000A322D">
        <w:t>adjacency and connectivity calculations to avoid any inadvertent misconnections, slivers, or crosses</w:t>
      </w:r>
      <w:r w:rsidRPr="00FA1D3D">
        <w:t>.</w:t>
      </w:r>
    </w:p>
    <w:p w14:paraId="78278AE7" w14:textId="77777777" w:rsidR="00CE5D5D" w:rsidRPr="003E1C12" w:rsidRDefault="00CE5D5D" w:rsidP="00983F08">
      <w:pPr>
        <w:pStyle w:val="Heading2"/>
      </w:pPr>
      <w:bookmarkStart w:id="119" w:name="_Toc115659277"/>
      <w:bookmarkStart w:id="120" w:name="_Toc171499711"/>
      <w:bookmarkStart w:id="121" w:name="_Ref381687043"/>
      <w:r w:rsidRPr="003E1C12">
        <w:t>Positional accuracy</w:t>
      </w:r>
      <w:bookmarkEnd w:id="119"/>
      <w:bookmarkEnd w:id="120"/>
      <w:bookmarkEnd w:id="121"/>
    </w:p>
    <w:p w14:paraId="2008C3F2" w14:textId="77777777" w:rsidR="00CE5D5D" w:rsidRPr="003E1C12" w:rsidRDefault="00CE5D5D" w:rsidP="00983F08">
      <w:pPr>
        <w:pStyle w:val="Heading3"/>
      </w:pPr>
      <w:bookmarkStart w:id="122" w:name="_Toc171499712"/>
      <w:bookmarkStart w:id="123" w:name="_Ref381686474"/>
      <w:r w:rsidRPr="003E1C12">
        <w:t>Absolute external positional accuracy</w:t>
      </w:r>
      <w:bookmarkEnd w:id="122"/>
      <w:bookmarkEnd w:id="123"/>
    </w:p>
    <w:p w14:paraId="0B51D07E" w14:textId="77777777" w:rsidR="002D1408" w:rsidRDefault="00CE5D5D" w:rsidP="002D1408">
      <w:pPr>
        <w:pStyle w:val="Body"/>
      </w:pPr>
      <w:r>
        <w:t xml:space="preserve">The </w:t>
      </w:r>
      <w:r w:rsidR="00447E77">
        <w:t xml:space="preserve">positional </w:t>
      </w:r>
      <w:r>
        <w:t xml:space="preserve">accuracy of objects is </w:t>
      </w:r>
      <w:r w:rsidRPr="00FA1D3D">
        <w:t xml:space="preserve">the difference between </w:t>
      </w:r>
      <w:r w:rsidR="00447E77">
        <w:t xml:space="preserve">the </w:t>
      </w:r>
      <w:r w:rsidR="00BA6B73">
        <w:t xml:space="preserve">measured </w:t>
      </w:r>
      <w:r w:rsidRPr="00FA1D3D">
        <w:t xml:space="preserve">position </w:t>
      </w:r>
      <w:r w:rsidR="00BA6B73">
        <w:t xml:space="preserve">found </w:t>
      </w:r>
      <w:r w:rsidRPr="00FA1D3D">
        <w:t xml:space="preserve">in the dataset and their </w:t>
      </w:r>
      <w:r w:rsidR="00447E77">
        <w:t xml:space="preserve">true </w:t>
      </w:r>
      <w:r w:rsidRPr="00FA1D3D">
        <w:t xml:space="preserve">positions </w:t>
      </w:r>
      <w:r w:rsidR="00447E77">
        <w:t>on the</w:t>
      </w:r>
      <w:r w:rsidRPr="00FA1D3D">
        <w:t xml:space="preserve"> </w:t>
      </w:r>
      <w:r w:rsidR="00447E77">
        <w:t xml:space="preserve">datum of </w:t>
      </w:r>
      <w:r w:rsidRPr="00FA1D3D">
        <w:t xml:space="preserve">reference. The accuracy may vary from one </w:t>
      </w:r>
      <w:r w:rsidR="00447E77" w:rsidRPr="00FA1D3D">
        <w:t>object</w:t>
      </w:r>
      <w:r w:rsidRPr="00FA1D3D">
        <w:t xml:space="preserve"> to another</w:t>
      </w:r>
      <w:r w:rsidR="002D1408">
        <w:t xml:space="preserve">. </w:t>
      </w:r>
    </w:p>
    <w:p w14:paraId="5CB82061" w14:textId="77777777" w:rsidR="002D1408" w:rsidRPr="00FA1D3D" w:rsidRDefault="00A746E6" w:rsidP="00447E77">
      <w:pPr>
        <w:pStyle w:val="Body"/>
      </w:pPr>
      <w:r>
        <w:t xml:space="preserve">When </w:t>
      </w:r>
      <w:r w:rsidR="00046724">
        <w:t xml:space="preserve">a sufficient number </w:t>
      </w:r>
      <w:r>
        <w:t>of measurements are available t</w:t>
      </w:r>
      <w:r w:rsidR="002D1408">
        <w:t>he absolute external positional accuracy</w:t>
      </w:r>
      <w:r w:rsidR="00CE5D5D" w:rsidRPr="00FA1D3D">
        <w:t xml:space="preserve"> is provided in </w:t>
      </w:r>
      <w:r w:rsidR="00117FEB">
        <w:t xml:space="preserve">an </w:t>
      </w:r>
      <w:r w:rsidR="00CE5D5D" w:rsidRPr="00FA1D3D">
        <w:t xml:space="preserve">attribute </w:t>
      </w:r>
      <w:r w:rsidR="002D1408">
        <w:t xml:space="preserve">for </w:t>
      </w:r>
      <w:r w:rsidR="00CE5D5D" w:rsidRPr="00FA1D3D">
        <w:t>each feature occurrence and is expressed according to the CMAS.</w:t>
      </w:r>
      <w:r w:rsidR="00582EC7">
        <w:t xml:space="preserve"> </w:t>
      </w:r>
    </w:p>
    <w:p w14:paraId="1EBF0255" w14:textId="77777777" w:rsidR="00CE5D5D" w:rsidRPr="00FA1D3D" w:rsidRDefault="00CE5D5D" w:rsidP="00FA7F94">
      <w:pPr>
        <w:pStyle w:val="Body"/>
        <w:keepNext/>
        <w:spacing w:after="80"/>
        <w:ind w:left="562"/>
      </w:pPr>
      <w:r w:rsidRPr="00FA1D3D">
        <w:t>Standard Circular Error:</w:t>
      </w:r>
      <w:r w:rsidRPr="00FA1D3D">
        <w:tab/>
      </w:r>
      <w:r w:rsidRPr="00FA1D3D">
        <w:rPr>
          <w:rFonts w:ascii="Symbol" w:hAnsi="Symbol"/>
        </w:rPr>
        <w:t></w:t>
      </w:r>
      <w:r w:rsidRPr="00FA1D3D">
        <w:rPr>
          <w:vertAlign w:val="subscript"/>
        </w:rPr>
        <w:t>c</w:t>
      </w:r>
      <w:r w:rsidRPr="00FA1D3D">
        <w:t xml:space="preserve"> = 0.7071 (</w:t>
      </w:r>
      <w:r w:rsidRPr="00FA1D3D">
        <w:rPr>
          <w:rFonts w:ascii="Symbol" w:hAnsi="Symbol"/>
        </w:rPr>
        <w:t></w:t>
      </w:r>
      <w:r w:rsidRPr="00FA1D3D">
        <w:rPr>
          <w:vertAlign w:val="subscript"/>
        </w:rPr>
        <w:t>x</w:t>
      </w:r>
      <w:r w:rsidRPr="00FA1D3D">
        <w:t xml:space="preserve">2 + </w:t>
      </w:r>
      <w:r w:rsidRPr="00FA1D3D">
        <w:rPr>
          <w:rFonts w:ascii="Symbol" w:hAnsi="Symbol"/>
        </w:rPr>
        <w:t></w:t>
      </w:r>
      <w:r w:rsidRPr="00FA1D3D">
        <w:rPr>
          <w:vertAlign w:val="subscript"/>
        </w:rPr>
        <w:t>y</w:t>
      </w:r>
      <w:r w:rsidRPr="00FA1D3D">
        <w:t>2)</w:t>
      </w:r>
      <w:r w:rsidRPr="00FA1D3D">
        <w:rPr>
          <w:vertAlign w:val="superscript"/>
        </w:rPr>
        <w:t>½</w:t>
      </w:r>
    </w:p>
    <w:p w14:paraId="20C9293C" w14:textId="77777777" w:rsidR="00CE5D5D" w:rsidRPr="00FA1D3D" w:rsidRDefault="00CE5D5D" w:rsidP="00FA7F94">
      <w:pPr>
        <w:pStyle w:val="Body"/>
        <w:spacing w:after="80"/>
        <w:ind w:left="562"/>
      </w:pPr>
      <w:r w:rsidRPr="00FA1D3D">
        <w:tab/>
      </w:r>
      <w:r w:rsidRPr="00FA1D3D">
        <w:rPr>
          <w:rFonts w:ascii="Symbol" w:hAnsi="Symbol"/>
        </w:rPr>
        <w:t></w:t>
      </w:r>
      <w:r w:rsidRPr="00FA1D3D">
        <w:rPr>
          <w:vertAlign w:val="subscript"/>
        </w:rPr>
        <w:t>x</w:t>
      </w:r>
      <w:r w:rsidRPr="00FA1D3D">
        <w:t xml:space="preserve"> : standard deviation in the X-axis</w:t>
      </w:r>
    </w:p>
    <w:p w14:paraId="603F98AB" w14:textId="77777777" w:rsidR="00CE5D5D" w:rsidRPr="00FA1D3D" w:rsidRDefault="00CE5D5D" w:rsidP="00FA7F94">
      <w:pPr>
        <w:pStyle w:val="Body"/>
        <w:spacing w:after="80"/>
        <w:ind w:left="562"/>
      </w:pPr>
      <w:r w:rsidRPr="00FA1D3D">
        <w:tab/>
      </w:r>
      <w:r w:rsidRPr="00FA1D3D">
        <w:rPr>
          <w:rFonts w:ascii="Symbol" w:hAnsi="Symbol"/>
        </w:rPr>
        <w:t></w:t>
      </w:r>
      <w:r w:rsidRPr="00FA1D3D">
        <w:rPr>
          <w:vertAlign w:val="subscript"/>
        </w:rPr>
        <w:t>y</w:t>
      </w:r>
      <w:r w:rsidRPr="00FA1D3D">
        <w:t xml:space="preserve"> : standard deviation in the Y-axis</w:t>
      </w:r>
    </w:p>
    <w:p w14:paraId="02D0C8F8" w14:textId="77777777" w:rsidR="00CE5D5D" w:rsidRPr="00FA1D3D" w:rsidRDefault="00CE5D5D" w:rsidP="00FA7F94">
      <w:pPr>
        <w:pStyle w:val="Body"/>
        <w:spacing w:after="120"/>
        <w:ind w:left="562"/>
      </w:pPr>
      <w:r w:rsidRPr="00FA1D3D">
        <w:t xml:space="preserve">Circular Map Accuracy Standard: </w:t>
      </w:r>
      <w:r w:rsidRPr="00FA1D3D">
        <w:tab/>
        <w:t xml:space="preserve">CMAS = 2.1460 </w:t>
      </w:r>
      <w:r w:rsidRPr="00FA1D3D">
        <w:rPr>
          <w:rFonts w:ascii="Symbol" w:hAnsi="Symbol"/>
        </w:rPr>
        <w:t></w:t>
      </w:r>
      <w:r w:rsidRPr="00FA1D3D">
        <w:rPr>
          <w:vertAlign w:val="subscript"/>
        </w:rPr>
        <w:t>c</w:t>
      </w:r>
    </w:p>
    <w:p w14:paraId="1EBA7457" w14:textId="77777777" w:rsidR="00A746E6" w:rsidRDefault="00A746E6" w:rsidP="00692D55">
      <w:pPr>
        <w:pStyle w:val="Body"/>
      </w:pPr>
      <w:r>
        <w:t>Because th</w:t>
      </w:r>
      <w:r w:rsidR="00046724">
        <w:t>is document is defined to manage</w:t>
      </w:r>
      <w:r>
        <w:t xml:space="preserve"> hydrographic data</w:t>
      </w:r>
      <w:r w:rsidR="00046724">
        <w:t xml:space="preserve">, </w:t>
      </w:r>
      <w:r>
        <w:t>which are often composed of unique measurements</w:t>
      </w:r>
      <w:r w:rsidR="00046724">
        <w:t>,</w:t>
      </w:r>
      <w:r w:rsidR="005C13BC">
        <w:t xml:space="preserve"> </w:t>
      </w:r>
      <w:r w:rsidR="00046724">
        <w:t xml:space="preserve">this often </w:t>
      </w:r>
      <w:r w:rsidR="005C13BC">
        <w:t xml:space="preserve">makes the </w:t>
      </w:r>
      <w:r>
        <w:t xml:space="preserve">error </w:t>
      </w:r>
      <w:r w:rsidR="005C13BC">
        <w:t>measurement impossible</w:t>
      </w:r>
      <w:r w:rsidR="00046724">
        <w:t>;</w:t>
      </w:r>
      <w:r w:rsidR="005C13BC">
        <w:t xml:space="preserve"> therefore such accuracies </w:t>
      </w:r>
      <w:r>
        <w:t xml:space="preserve">can only be estimated. </w:t>
      </w:r>
    </w:p>
    <w:p w14:paraId="720DE175" w14:textId="77777777" w:rsidR="00A746E6" w:rsidRDefault="005C13BC" w:rsidP="00692D55">
      <w:pPr>
        <w:pStyle w:val="Body"/>
      </w:pPr>
      <w:r>
        <w:t xml:space="preserve">The estimation of those </w:t>
      </w:r>
      <w:r w:rsidR="003A36F3">
        <w:t>error</w:t>
      </w:r>
      <w:r>
        <w:t>s</w:t>
      </w:r>
      <w:r w:rsidR="003A36F3">
        <w:t xml:space="preserve"> is based on the positioning method and </w:t>
      </w:r>
      <w:r w:rsidR="002158EB">
        <w:t>equipment</w:t>
      </w:r>
      <w:r w:rsidR="003A36F3">
        <w:t xml:space="preserve"> used to perform the measurements</w:t>
      </w:r>
      <w:r w:rsidR="002158EB">
        <w:t xml:space="preserve">. </w:t>
      </w:r>
      <w:r w:rsidR="003A36F3">
        <w:t xml:space="preserve">The table below is then used to associate the object with a </w:t>
      </w:r>
      <w:r w:rsidR="00CF2CC8">
        <w:t>C</w:t>
      </w:r>
      <w:r w:rsidR="003A36F3">
        <w:t xml:space="preserve">ategory of </w:t>
      </w:r>
      <w:r w:rsidR="00CF2CC8">
        <w:t>Estimated D</w:t>
      </w:r>
      <w:r w:rsidR="003A36F3">
        <w:t xml:space="preserve">ata </w:t>
      </w:r>
      <w:r w:rsidR="00CF2CC8">
        <w:t>Accuracy</w:t>
      </w:r>
      <w:r w:rsidR="00E53495">
        <w:t xml:space="preserve"> (CEDA)</w:t>
      </w:r>
      <w:r w:rsidR="00A746E6">
        <w:t>.</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
        <w:gridCol w:w="2084"/>
        <w:gridCol w:w="6090"/>
      </w:tblGrid>
      <w:tr w:rsidR="00CF2CC8" w14:paraId="6A8DBAB7" w14:textId="77777777" w:rsidTr="00CB5367">
        <w:tc>
          <w:tcPr>
            <w:tcW w:w="727" w:type="dxa"/>
            <w:shd w:val="clear" w:color="auto" w:fill="auto"/>
          </w:tcPr>
          <w:p w14:paraId="198F2AA9" w14:textId="77777777" w:rsidR="00CF2CC8" w:rsidRPr="002C590C" w:rsidRDefault="00CF2CC8" w:rsidP="00261B00">
            <w:pPr>
              <w:pStyle w:val="Tabletype"/>
              <w:rPr>
                <w:b/>
                <w:color w:val="000000" w:themeColor="text1"/>
              </w:rPr>
            </w:pPr>
            <w:r w:rsidRPr="002C590C">
              <w:rPr>
                <w:b/>
                <w:color w:val="000000" w:themeColor="text1"/>
              </w:rPr>
              <w:t>CEDA</w:t>
            </w:r>
          </w:p>
        </w:tc>
        <w:tc>
          <w:tcPr>
            <w:tcW w:w="2084" w:type="dxa"/>
          </w:tcPr>
          <w:p w14:paraId="24645144" w14:textId="77777777" w:rsidR="00CF2CC8" w:rsidRPr="002C590C" w:rsidRDefault="00CF2CC8" w:rsidP="00261B00">
            <w:pPr>
              <w:pStyle w:val="Tabletype"/>
              <w:rPr>
                <w:b/>
                <w:color w:val="000000" w:themeColor="text1"/>
              </w:rPr>
            </w:pPr>
            <w:r w:rsidRPr="002C590C">
              <w:rPr>
                <w:b/>
                <w:color w:val="000000" w:themeColor="text1"/>
              </w:rPr>
              <w:t>Position Accuracy</w:t>
            </w:r>
          </w:p>
        </w:tc>
        <w:tc>
          <w:tcPr>
            <w:tcW w:w="6090" w:type="dxa"/>
            <w:shd w:val="clear" w:color="auto" w:fill="auto"/>
          </w:tcPr>
          <w:p w14:paraId="378E5633" w14:textId="77777777" w:rsidR="00CF2CC8" w:rsidRPr="002C590C" w:rsidRDefault="00CF2CC8" w:rsidP="00261B00">
            <w:pPr>
              <w:pStyle w:val="Tabletype"/>
              <w:rPr>
                <w:b/>
                <w:color w:val="000000" w:themeColor="text1"/>
              </w:rPr>
            </w:pPr>
            <w:r w:rsidRPr="002C590C">
              <w:rPr>
                <w:b/>
                <w:color w:val="000000" w:themeColor="text1"/>
              </w:rPr>
              <w:t xml:space="preserve">Data </w:t>
            </w:r>
            <w:r w:rsidR="005C13BC" w:rsidRPr="002C590C">
              <w:rPr>
                <w:b/>
                <w:color w:val="000000" w:themeColor="text1"/>
              </w:rPr>
              <w:t xml:space="preserve">types </w:t>
            </w:r>
            <w:r w:rsidRPr="002C590C">
              <w:rPr>
                <w:b/>
                <w:color w:val="000000" w:themeColor="text1"/>
              </w:rPr>
              <w:t>example</w:t>
            </w:r>
          </w:p>
        </w:tc>
      </w:tr>
      <w:tr w:rsidR="00CF2CC8" w14:paraId="1DC26753" w14:textId="77777777" w:rsidTr="00CB5367">
        <w:tc>
          <w:tcPr>
            <w:tcW w:w="727" w:type="dxa"/>
            <w:shd w:val="clear" w:color="auto" w:fill="auto"/>
          </w:tcPr>
          <w:p w14:paraId="5A40F6AA" w14:textId="77777777" w:rsidR="00CF2CC8" w:rsidRPr="002C590C" w:rsidRDefault="00CF2CC8" w:rsidP="00261B00">
            <w:pPr>
              <w:pStyle w:val="Tabletype"/>
              <w:rPr>
                <w:color w:val="000000" w:themeColor="text1"/>
              </w:rPr>
            </w:pPr>
            <w:r w:rsidRPr="002C590C">
              <w:rPr>
                <w:color w:val="000000" w:themeColor="text1"/>
              </w:rPr>
              <w:t>0</w:t>
            </w:r>
          </w:p>
        </w:tc>
        <w:tc>
          <w:tcPr>
            <w:tcW w:w="2084" w:type="dxa"/>
          </w:tcPr>
          <w:p w14:paraId="0943BF16" w14:textId="77777777" w:rsidR="00CF2CC8" w:rsidRPr="002C590C" w:rsidRDefault="00CF2CC8" w:rsidP="00261B00">
            <w:pPr>
              <w:pStyle w:val="Tabletype"/>
              <w:rPr>
                <w:color w:val="000000" w:themeColor="text1"/>
              </w:rPr>
            </w:pPr>
            <w:r w:rsidRPr="002C590C">
              <w:rPr>
                <w:color w:val="000000" w:themeColor="text1"/>
              </w:rPr>
              <w:t>Milimetric of better (&lt;=mm)</w:t>
            </w:r>
          </w:p>
        </w:tc>
        <w:tc>
          <w:tcPr>
            <w:tcW w:w="6090" w:type="dxa"/>
            <w:shd w:val="clear" w:color="auto" w:fill="auto"/>
          </w:tcPr>
          <w:p w14:paraId="070674FB" w14:textId="77777777" w:rsidR="00CF2CC8" w:rsidRPr="002C590C" w:rsidRDefault="00CF2CC8" w:rsidP="00E768B5">
            <w:pPr>
              <w:pStyle w:val="Tabletype"/>
              <w:rPr>
                <w:color w:val="000000" w:themeColor="text1"/>
              </w:rPr>
            </w:pPr>
            <w:r w:rsidRPr="002C590C">
              <w:rPr>
                <w:color w:val="000000" w:themeColor="text1"/>
              </w:rPr>
              <w:t>Milimetric precision is described here but will be used to describe rare datasets. (Control points measured very precisely such as the VLBI stations).</w:t>
            </w:r>
          </w:p>
        </w:tc>
      </w:tr>
      <w:tr w:rsidR="00CF2CC8" w14:paraId="4ECFCC23" w14:textId="77777777" w:rsidTr="00CB5367">
        <w:tc>
          <w:tcPr>
            <w:tcW w:w="727" w:type="dxa"/>
            <w:shd w:val="clear" w:color="auto" w:fill="auto"/>
          </w:tcPr>
          <w:p w14:paraId="4602A016" w14:textId="77777777" w:rsidR="00CF2CC8" w:rsidRPr="002C590C" w:rsidRDefault="00CF2CC8" w:rsidP="00261B00">
            <w:pPr>
              <w:pStyle w:val="Tabletype"/>
              <w:rPr>
                <w:color w:val="000000" w:themeColor="text1"/>
              </w:rPr>
            </w:pPr>
            <w:r w:rsidRPr="002C590C">
              <w:rPr>
                <w:color w:val="000000" w:themeColor="text1"/>
              </w:rPr>
              <w:t>1</w:t>
            </w:r>
          </w:p>
        </w:tc>
        <w:tc>
          <w:tcPr>
            <w:tcW w:w="2084" w:type="dxa"/>
          </w:tcPr>
          <w:p w14:paraId="6DC44A06" w14:textId="77777777" w:rsidR="00CF2CC8" w:rsidRPr="002C590C" w:rsidRDefault="00CF2CC8" w:rsidP="00261B00">
            <w:pPr>
              <w:pStyle w:val="Tabletype"/>
              <w:rPr>
                <w:color w:val="000000" w:themeColor="text1"/>
              </w:rPr>
            </w:pPr>
            <w:r w:rsidRPr="002C590C">
              <w:rPr>
                <w:color w:val="000000" w:themeColor="text1"/>
              </w:rPr>
              <w:t>Centimetric or better (&lt;=cm)</w:t>
            </w:r>
          </w:p>
        </w:tc>
        <w:tc>
          <w:tcPr>
            <w:tcW w:w="6090" w:type="dxa"/>
            <w:shd w:val="clear" w:color="auto" w:fill="auto"/>
          </w:tcPr>
          <w:p w14:paraId="1E58C6D0" w14:textId="77777777" w:rsidR="00CF2CC8" w:rsidRPr="002C590C" w:rsidRDefault="00CF2CC8" w:rsidP="00E768B5">
            <w:pPr>
              <w:pStyle w:val="Tabletype"/>
              <w:rPr>
                <w:color w:val="000000" w:themeColor="text1"/>
              </w:rPr>
            </w:pPr>
            <w:r w:rsidRPr="002C590C">
              <w:rPr>
                <w:color w:val="000000" w:themeColor="text1"/>
              </w:rPr>
              <w:t>Most precise data accuracy typically needed in hydrography. Data example would be some computation results like construction lines, surveying results, and control points locations.</w:t>
            </w:r>
          </w:p>
        </w:tc>
      </w:tr>
      <w:tr w:rsidR="00CF2CC8" w14:paraId="7050FC62" w14:textId="77777777" w:rsidTr="00CB5367">
        <w:tc>
          <w:tcPr>
            <w:tcW w:w="727" w:type="dxa"/>
            <w:shd w:val="clear" w:color="auto" w:fill="auto"/>
          </w:tcPr>
          <w:p w14:paraId="14D74BDC" w14:textId="77777777" w:rsidR="00CF2CC8" w:rsidRPr="002C590C" w:rsidRDefault="00CF2CC8" w:rsidP="00261B00">
            <w:pPr>
              <w:pStyle w:val="Tabletype"/>
              <w:rPr>
                <w:color w:val="000000" w:themeColor="text1"/>
              </w:rPr>
            </w:pPr>
            <w:r w:rsidRPr="002C590C">
              <w:rPr>
                <w:color w:val="000000" w:themeColor="text1"/>
              </w:rPr>
              <w:t>2</w:t>
            </w:r>
          </w:p>
        </w:tc>
        <w:tc>
          <w:tcPr>
            <w:tcW w:w="2084" w:type="dxa"/>
          </w:tcPr>
          <w:p w14:paraId="2285F50A" w14:textId="77777777" w:rsidR="00CF2CC8" w:rsidRPr="002C590C" w:rsidRDefault="00CF2CC8" w:rsidP="00261B00">
            <w:pPr>
              <w:pStyle w:val="Tabletype"/>
              <w:rPr>
                <w:color w:val="000000" w:themeColor="text1"/>
              </w:rPr>
            </w:pPr>
            <w:r w:rsidRPr="002C590C">
              <w:rPr>
                <w:color w:val="000000" w:themeColor="text1"/>
              </w:rPr>
              <w:t>Decimetric or better</w:t>
            </w:r>
          </w:p>
          <w:p w14:paraId="08164A5E" w14:textId="77777777" w:rsidR="00CF2CC8" w:rsidRPr="002C590C" w:rsidRDefault="00CF2CC8" w:rsidP="00261B00">
            <w:pPr>
              <w:pStyle w:val="Tabletype"/>
              <w:rPr>
                <w:color w:val="000000" w:themeColor="text1"/>
              </w:rPr>
            </w:pPr>
            <w:r w:rsidRPr="002C590C">
              <w:rPr>
                <w:color w:val="000000" w:themeColor="text1"/>
              </w:rPr>
              <w:t>(&lt;=dm)</w:t>
            </w:r>
          </w:p>
        </w:tc>
        <w:tc>
          <w:tcPr>
            <w:tcW w:w="6090" w:type="dxa"/>
            <w:shd w:val="clear" w:color="auto" w:fill="auto"/>
          </w:tcPr>
          <w:p w14:paraId="5A2FA16F" w14:textId="77777777" w:rsidR="00CF2CC8" w:rsidRPr="002C590C" w:rsidRDefault="00CF2CC8" w:rsidP="00261B00">
            <w:pPr>
              <w:pStyle w:val="Tabletype"/>
              <w:rPr>
                <w:color w:val="000000" w:themeColor="text1"/>
              </w:rPr>
            </w:pPr>
            <w:r w:rsidRPr="002C590C">
              <w:rPr>
                <w:color w:val="000000" w:themeColor="text1"/>
              </w:rPr>
              <w:t>Data example would be lidar surveys</w:t>
            </w:r>
          </w:p>
        </w:tc>
      </w:tr>
      <w:tr w:rsidR="00CF2CC8" w14:paraId="1C3D169E" w14:textId="77777777" w:rsidTr="00CB5367">
        <w:tc>
          <w:tcPr>
            <w:tcW w:w="727" w:type="dxa"/>
            <w:shd w:val="clear" w:color="auto" w:fill="auto"/>
          </w:tcPr>
          <w:p w14:paraId="6DEF2C5E" w14:textId="77777777" w:rsidR="00CF2CC8" w:rsidRPr="002C590C" w:rsidRDefault="00CF2CC8" w:rsidP="00261B00">
            <w:pPr>
              <w:pStyle w:val="Tabletype"/>
              <w:rPr>
                <w:color w:val="000000" w:themeColor="text1"/>
              </w:rPr>
            </w:pPr>
            <w:r w:rsidRPr="002C590C">
              <w:rPr>
                <w:color w:val="000000" w:themeColor="text1"/>
              </w:rPr>
              <w:t>3</w:t>
            </w:r>
          </w:p>
        </w:tc>
        <w:tc>
          <w:tcPr>
            <w:tcW w:w="2084" w:type="dxa"/>
          </w:tcPr>
          <w:p w14:paraId="0B85FA3A" w14:textId="77777777" w:rsidR="00CF2CC8" w:rsidRPr="002C590C" w:rsidRDefault="00CF2CC8" w:rsidP="00E13680">
            <w:pPr>
              <w:pStyle w:val="Tabletype"/>
              <w:rPr>
                <w:color w:val="000000" w:themeColor="text1"/>
              </w:rPr>
            </w:pPr>
            <w:r w:rsidRPr="002C590C">
              <w:rPr>
                <w:color w:val="000000" w:themeColor="text1"/>
              </w:rPr>
              <w:t>Metric</w:t>
            </w:r>
            <w:r w:rsidR="002D69A9" w:rsidRPr="002C590C">
              <w:rPr>
                <w:color w:val="000000" w:themeColor="text1"/>
              </w:rPr>
              <w:t xml:space="preserve"> </w:t>
            </w:r>
            <w:r w:rsidR="00046724" w:rsidRPr="002C590C">
              <w:rPr>
                <w:color w:val="000000" w:themeColor="text1"/>
              </w:rPr>
              <w:t>(to the meter)</w:t>
            </w:r>
            <w:r w:rsidRPr="002C590C">
              <w:rPr>
                <w:color w:val="000000" w:themeColor="text1"/>
              </w:rPr>
              <w:t xml:space="preserve"> or better</w:t>
            </w:r>
            <w:r w:rsidR="00046724" w:rsidRPr="002C590C">
              <w:rPr>
                <w:color w:val="000000" w:themeColor="text1"/>
              </w:rPr>
              <w:t xml:space="preserve"> </w:t>
            </w:r>
            <w:r w:rsidRPr="002C590C">
              <w:rPr>
                <w:color w:val="000000" w:themeColor="text1"/>
              </w:rPr>
              <w:t>(&lt;=m)</w:t>
            </w:r>
          </w:p>
        </w:tc>
        <w:tc>
          <w:tcPr>
            <w:tcW w:w="6090" w:type="dxa"/>
            <w:shd w:val="clear" w:color="auto" w:fill="auto"/>
          </w:tcPr>
          <w:p w14:paraId="2DDD4216" w14:textId="77777777" w:rsidR="00CF2CC8" w:rsidRPr="002C590C" w:rsidRDefault="00CF2CC8" w:rsidP="00261B00">
            <w:pPr>
              <w:pStyle w:val="Tabletype"/>
              <w:rPr>
                <w:color w:val="000000" w:themeColor="text1"/>
              </w:rPr>
            </w:pPr>
            <w:r w:rsidRPr="002C590C">
              <w:rPr>
                <w:color w:val="000000" w:themeColor="text1"/>
              </w:rPr>
              <w:t>Data example would be aerial photographs</w:t>
            </w:r>
          </w:p>
        </w:tc>
      </w:tr>
      <w:tr w:rsidR="00CF2CC8" w14:paraId="3083877D" w14:textId="77777777" w:rsidTr="00CB5367">
        <w:tc>
          <w:tcPr>
            <w:tcW w:w="727" w:type="dxa"/>
            <w:shd w:val="clear" w:color="auto" w:fill="auto"/>
          </w:tcPr>
          <w:p w14:paraId="6E996FF5" w14:textId="77777777" w:rsidR="00CF2CC8" w:rsidRPr="002C590C" w:rsidRDefault="00CF2CC8" w:rsidP="00261B00">
            <w:pPr>
              <w:pStyle w:val="Tabletype"/>
              <w:rPr>
                <w:color w:val="000000" w:themeColor="text1"/>
              </w:rPr>
            </w:pPr>
            <w:r w:rsidRPr="002C590C">
              <w:rPr>
                <w:color w:val="000000" w:themeColor="text1"/>
              </w:rPr>
              <w:t>4</w:t>
            </w:r>
          </w:p>
        </w:tc>
        <w:tc>
          <w:tcPr>
            <w:tcW w:w="2084" w:type="dxa"/>
          </w:tcPr>
          <w:p w14:paraId="0F68EB90" w14:textId="77777777" w:rsidR="00CF2CC8" w:rsidRPr="002C590C" w:rsidRDefault="00CF2CC8" w:rsidP="009B5482">
            <w:pPr>
              <w:pStyle w:val="Tabletype"/>
              <w:rPr>
                <w:color w:val="000000" w:themeColor="text1"/>
              </w:rPr>
            </w:pPr>
            <w:r w:rsidRPr="002C590C">
              <w:rPr>
                <w:color w:val="000000" w:themeColor="text1"/>
              </w:rPr>
              <w:t>Decametric or better</w:t>
            </w:r>
          </w:p>
          <w:p w14:paraId="4721B9F8" w14:textId="77777777" w:rsidR="00CF2CC8" w:rsidRPr="002C590C" w:rsidRDefault="00CF2CC8" w:rsidP="009B5482">
            <w:pPr>
              <w:pStyle w:val="Tabletype"/>
              <w:rPr>
                <w:color w:val="000000" w:themeColor="text1"/>
              </w:rPr>
            </w:pPr>
            <w:r w:rsidRPr="002C590C">
              <w:rPr>
                <w:color w:val="000000" w:themeColor="text1"/>
              </w:rPr>
              <w:t>(&lt;=dam)</w:t>
            </w:r>
          </w:p>
        </w:tc>
        <w:tc>
          <w:tcPr>
            <w:tcW w:w="6090" w:type="dxa"/>
            <w:shd w:val="clear" w:color="auto" w:fill="auto"/>
          </w:tcPr>
          <w:p w14:paraId="73E843F2" w14:textId="77777777" w:rsidR="00CF2CC8" w:rsidRPr="002C590C" w:rsidRDefault="00CF2CC8" w:rsidP="00261B00">
            <w:pPr>
              <w:pStyle w:val="Tabletype"/>
              <w:rPr>
                <w:color w:val="000000" w:themeColor="text1"/>
              </w:rPr>
            </w:pPr>
            <w:r w:rsidRPr="002C590C">
              <w:rPr>
                <w:color w:val="000000" w:themeColor="text1"/>
              </w:rPr>
              <w:t>Satellite Imagery</w:t>
            </w:r>
            <w:r w:rsidR="00046724" w:rsidRPr="002C590C">
              <w:rPr>
                <w:color w:val="000000" w:themeColor="text1"/>
              </w:rPr>
              <w:t xml:space="preserve"> (Landsat)</w:t>
            </w:r>
          </w:p>
        </w:tc>
      </w:tr>
      <w:tr w:rsidR="00CF2CC8" w14:paraId="6778F5A8" w14:textId="77777777" w:rsidTr="00CB5367">
        <w:tc>
          <w:tcPr>
            <w:tcW w:w="727" w:type="dxa"/>
            <w:shd w:val="clear" w:color="auto" w:fill="auto"/>
          </w:tcPr>
          <w:p w14:paraId="40F18187" w14:textId="77777777" w:rsidR="00CF2CC8" w:rsidRPr="002C590C" w:rsidRDefault="00CF2CC8" w:rsidP="00261B00">
            <w:pPr>
              <w:pStyle w:val="Tabletype"/>
              <w:rPr>
                <w:color w:val="000000" w:themeColor="text1"/>
              </w:rPr>
            </w:pPr>
            <w:r w:rsidRPr="002C590C">
              <w:rPr>
                <w:color w:val="000000" w:themeColor="text1"/>
              </w:rPr>
              <w:t>5</w:t>
            </w:r>
          </w:p>
        </w:tc>
        <w:tc>
          <w:tcPr>
            <w:tcW w:w="2084" w:type="dxa"/>
          </w:tcPr>
          <w:p w14:paraId="0C02FDF3" w14:textId="77777777" w:rsidR="00CF2CC8" w:rsidRPr="002C590C" w:rsidRDefault="00CF2CC8" w:rsidP="009B5482">
            <w:pPr>
              <w:pStyle w:val="Tabletype"/>
              <w:rPr>
                <w:color w:val="000000" w:themeColor="text1"/>
              </w:rPr>
            </w:pPr>
            <w:r w:rsidRPr="002C590C">
              <w:rPr>
                <w:color w:val="000000" w:themeColor="text1"/>
              </w:rPr>
              <w:t>Hectometric or better</w:t>
            </w:r>
          </w:p>
          <w:p w14:paraId="69D507F3" w14:textId="77777777" w:rsidR="00CF2CC8" w:rsidRPr="002C590C" w:rsidRDefault="00CF2CC8" w:rsidP="00F86037">
            <w:pPr>
              <w:pStyle w:val="Tabletype"/>
              <w:rPr>
                <w:color w:val="000000" w:themeColor="text1"/>
              </w:rPr>
            </w:pPr>
            <w:r w:rsidRPr="002C590C">
              <w:rPr>
                <w:color w:val="000000" w:themeColor="text1"/>
              </w:rPr>
              <w:t>(&lt;=hm)</w:t>
            </w:r>
          </w:p>
        </w:tc>
        <w:tc>
          <w:tcPr>
            <w:tcW w:w="6090" w:type="dxa"/>
            <w:shd w:val="clear" w:color="auto" w:fill="auto"/>
          </w:tcPr>
          <w:p w14:paraId="2C9EE9B8" w14:textId="77777777" w:rsidR="00CF2CC8" w:rsidRPr="002C590C" w:rsidRDefault="00CF2CC8" w:rsidP="00D07BBB">
            <w:pPr>
              <w:pStyle w:val="Tabletype"/>
              <w:rPr>
                <w:color w:val="000000" w:themeColor="text1"/>
              </w:rPr>
            </w:pPr>
            <w:r w:rsidRPr="002C590C">
              <w:rPr>
                <w:color w:val="000000" w:themeColor="text1"/>
              </w:rPr>
              <w:t xml:space="preserve">Coastline </w:t>
            </w:r>
            <w:r w:rsidR="00D07BBB">
              <w:rPr>
                <w:color w:val="000000" w:themeColor="text1"/>
              </w:rPr>
              <w:t>form land data sets.</w:t>
            </w:r>
          </w:p>
        </w:tc>
      </w:tr>
      <w:tr w:rsidR="00CF2CC8" w14:paraId="3FFFD8C0" w14:textId="77777777" w:rsidTr="00CB5367">
        <w:tc>
          <w:tcPr>
            <w:tcW w:w="727" w:type="dxa"/>
            <w:shd w:val="clear" w:color="auto" w:fill="auto"/>
          </w:tcPr>
          <w:p w14:paraId="2675289E" w14:textId="77777777" w:rsidR="00CF2CC8" w:rsidRPr="002C590C" w:rsidRDefault="00CF2CC8" w:rsidP="00261B00">
            <w:pPr>
              <w:pStyle w:val="Tabletype"/>
              <w:rPr>
                <w:color w:val="000000" w:themeColor="text1"/>
              </w:rPr>
            </w:pPr>
            <w:r w:rsidRPr="002C590C">
              <w:rPr>
                <w:color w:val="000000" w:themeColor="text1"/>
              </w:rPr>
              <w:t>6</w:t>
            </w:r>
          </w:p>
        </w:tc>
        <w:tc>
          <w:tcPr>
            <w:tcW w:w="2084" w:type="dxa"/>
          </w:tcPr>
          <w:p w14:paraId="77A3EF2A" w14:textId="77777777" w:rsidR="00CF2CC8" w:rsidRPr="002C590C" w:rsidRDefault="00CF2CC8" w:rsidP="009B5482">
            <w:pPr>
              <w:pStyle w:val="Tabletype"/>
              <w:rPr>
                <w:color w:val="000000" w:themeColor="text1"/>
              </w:rPr>
            </w:pPr>
            <w:r w:rsidRPr="002C590C">
              <w:rPr>
                <w:color w:val="000000" w:themeColor="text1"/>
              </w:rPr>
              <w:t>Kilometric or better</w:t>
            </w:r>
          </w:p>
          <w:p w14:paraId="671B202E" w14:textId="77777777" w:rsidR="00CF2CC8" w:rsidRPr="002C590C" w:rsidRDefault="00CF2CC8" w:rsidP="00F86037">
            <w:pPr>
              <w:pStyle w:val="Tabletype"/>
              <w:rPr>
                <w:color w:val="000000" w:themeColor="text1"/>
              </w:rPr>
            </w:pPr>
            <w:r w:rsidRPr="002C590C">
              <w:rPr>
                <w:color w:val="000000" w:themeColor="text1"/>
              </w:rPr>
              <w:t>(&lt;=km)</w:t>
            </w:r>
          </w:p>
        </w:tc>
        <w:tc>
          <w:tcPr>
            <w:tcW w:w="6090" w:type="dxa"/>
            <w:shd w:val="clear" w:color="auto" w:fill="auto"/>
          </w:tcPr>
          <w:p w14:paraId="16AE83B8" w14:textId="29BD8F17" w:rsidR="00CF2CC8" w:rsidRPr="002C590C" w:rsidRDefault="00046724" w:rsidP="00D07BBB">
            <w:pPr>
              <w:pStyle w:val="Tabletype"/>
              <w:rPr>
                <w:color w:val="000000" w:themeColor="text1"/>
              </w:rPr>
            </w:pPr>
            <w:r w:rsidRPr="002C590C">
              <w:rPr>
                <w:color w:val="000000" w:themeColor="text1"/>
              </w:rPr>
              <w:t>Historical</w:t>
            </w:r>
            <w:r w:rsidR="00CF2CC8" w:rsidRPr="002C590C">
              <w:rPr>
                <w:color w:val="000000" w:themeColor="text1"/>
              </w:rPr>
              <w:t xml:space="preserve"> data </w:t>
            </w:r>
            <w:r w:rsidRPr="002C590C">
              <w:rPr>
                <w:color w:val="000000" w:themeColor="text1"/>
              </w:rPr>
              <w:t>(</w:t>
            </w:r>
            <w:r w:rsidR="00D07BBB">
              <w:rPr>
                <w:color w:val="000000" w:themeColor="text1"/>
              </w:rPr>
              <w:t xml:space="preserve">Frobisher, </w:t>
            </w:r>
            <w:r w:rsidRPr="002C590C">
              <w:rPr>
                <w:color w:val="000000" w:themeColor="text1"/>
              </w:rPr>
              <w:t>Cpt. Cook</w:t>
            </w:r>
            <w:r w:rsidR="00D07BBB">
              <w:rPr>
                <w:color w:val="000000" w:themeColor="text1"/>
              </w:rPr>
              <w:t>, etc</w:t>
            </w:r>
            <w:r w:rsidR="00C036DC">
              <w:rPr>
                <w:color w:val="000000" w:themeColor="text1"/>
              </w:rPr>
              <w:t>.</w:t>
            </w:r>
            <w:r w:rsidR="00C036DC" w:rsidRPr="002C590C">
              <w:rPr>
                <w:color w:val="000000" w:themeColor="text1"/>
              </w:rPr>
              <w:t>)</w:t>
            </w:r>
          </w:p>
        </w:tc>
      </w:tr>
      <w:tr w:rsidR="00CF2CC8" w14:paraId="03250093" w14:textId="77777777" w:rsidTr="00CB5367">
        <w:tc>
          <w:tcPr>
            <w:tcW w:w="727" w:type="dxa"/>
            <w:shd w:val="clear" w:color="auto" w:fill="auto"/>
          </w:tcPr>
          <w:p w14:paraId="552B0C59" w14:textId="77777777" w:rsidR="00CF2CC8" w:rsidRPr="002C590C" w:rsidRDefault="00CF2CC8" w:rsidP="00261B00">
            <w:pPr>
              <w:pStyle w:val="Tabletype"/>
              <w:rPr>
                <w:color w:val="000000" w:themeColor="text1"/>
              </w:rPr>
            </w:pPr>
            <w:r w:rsidRPr="002C590C">
              <w:rPr>
                <w:color w:val="000000" w:themeColor="text1"/>
              </w:rPr>
              <w:t>7</w:t>
            </w:r>
          </w:p>
        </w:tc>
        <w:tc>
          <w:tcPr>
            <w:tcW w:w="2084" w:type="dxa"/>
          </w:tcPr>
          <w:p w14:paraId="6F85A0EC" w14:textId="77777777" w:rsidR="00CF2CC8" w:rsidRPr="002C590C" w:rsidRDefault="00CF2CC8" w:rsidP="00F86037">
            <w:pPr>
              <w:pStyle w:val="Tabletype"/>
              <w:rPr>
                <w:color w:val="000000" w:themeColor="text1"/>
              </w:rPr>
            </w:pPr>
            <w:r w:rsidRPr="002C590C">
              <w:rPr>
                <w:color w:val="000000" w:themeColor="text1"/>
              </w:rPr>
              <w:t>Worst then Kilometric</w:t>
            </w:r>
          </w:p>
          <w:p w14:paraId="747B81D5" w14:textId="77777777" w:rsidR="00CF2CC8" w:rsidRPr="002C590C" w:rsidRDefault="00CF2CC8" w:rsidP="00F86037">
            <w:pPr>
              <w:pStyle w:val="Tabletype"/>
              <w:rPr>
                <w:color w:val="000000" w:themeColor="text1"/>
              </w:rPr>
            </w:pPr>
            <w:r w:rsidRPr="002C590C">
              <w:rPr>
                <w:color w:val="000000" w:themeColor="text1"/>
              </w:rPr>
              <w:t xml:space="preserve">(&gt;km) </w:t>
            </w:r>
          </w:p>
        </w:tc>
        <w:tc>
          <w:tcPr>
            <w:tcW w:w="6090" w:type="dxa"/>
            <w:shd w:val="clear" w:color="auto" w:fill="auto"/>
          </w:tcPr>
          <w:p w14:paraId="4130AB36" w14:textId="77777777" w:rsidR="00CF2CC8" w:rsidRPr="002C590C" w:rsidRDefault="00CF2CC8" w:rsidP="002C590C">
            <w:pPr>
              <w:pStyle w:val="Tabletype"/>
              <w:keepNext/>
              <w:rPr>
                <w:color w:val="000000" w:themeColor="text1"/>
              </w:rPr>
            </w:pPr>
            <w:r w:rsidRPr="002C590C">
              <w:rPr>
                <w:color w:val="000000" w:themeColor="text1"/>
              </w:rPr>
              <w:t>Some data found on old horizontal datum</w:t>
            </w:r>
          </w:p>
        </w:tc>
      </w:tr>
    </w:tbl>
    <w:p w14:paraId="3D93C598" w14:textId="77777777" w:rsidR="002C590C" w:rsidRPr="002C590C" w:rsidRDefault="002C590C">
      <w:pPr>
        <w:pStyle w:val="Caption"/>
        <w:rPr>
          <w:b/>
        </w:rPr>
      </w:pPr>
      <w:r w:rsidRPr="002C590C">
        <w:rPr>
          <w:b/>
        </w:rPr>
        <w:t xml:space="preserve">Table </w:t>
      </w:r>
      <w:r w:rsidR="00244C0F">
        <w:rPr>
          <w:b/>
        </w:rPr>
        <w:fldChar w:fldCharType="begin"/>
      </w:r>
      <w:r w:rsidR="00244C0F">
        <w:rPr>
          <w:b/>
        </w:rPr>
        <w:instrText xml:space="preserve"> STYLEREF 1 \s </w:instrText>
      </w:r>
      <w:r w:rsidR="00244C0F">
        <w:rPr>
          <w:b/>
        </w:rPr>
        <w:fldChar w:fldCharType="separate"/>
      </w:r>
      <w:r w:rsidR="00C036DC">
        <w:rPr>
          <w:b/>
          <w:noProof/>
        </w:rPr>
        <w:t>10</w:t>
      </w:r>
      <w:r w:rsidR="00244C0F">
        <w:rPr>
          <w:b/>
        </w:rPr>
        <w:fldChar w:fldCharType="end"/>
      </w:r>
      <w:r w:rsidR="00244C0F">
        <w:rPr>
          <w:b/>
        </w:rPr>
        <w:noBreakHyphen/>
      </w:r>
      <w:r w:rsidR="00244C0F">
        <w:rPr>
          <w:b/>
        </w:rPr>
        <w:fldChar w:fldCharType="begin"/>
      </w:r>
      <w:r w:rsidR="00244C0F">
        <w:rPr>
          <w:b/>
        </w:rPr>
        <w:instrText xml:space="preserve"> SEQ Table \* ARABIC \s 1 </w:instrText>
      </w:r>
      <w:r w:rsidR="00244C0F">
        <w:rPr>
          <w:b/>
        </w:rPr>
        <w:fldChar w:fldCharType="separate"/>
      </w:r>
      <w:r w:rsidR="00C036DC">
        <w:rPr>
          <w:b/>
          <w:noProof/>
        </w:rPr>
        <w:t>1</w:t>
      </w:r>
      <w:r w:rsidR="00244C0F">
        <w:rPr>
          <w:b/>
        </w:rPr>
        <w:fldChar w:fldCharType="end"/>
      </w:r>
      <w:r w:rsidRPr="002C590C">
        <w:rPr>
          <w:b/>
        </w:rPr>
        <w:t xml:space="preserve"> – Absolute external positional accuracy</w:t>
      </w:r>
    </w:p>
    <w:p w14:paraId="691028EB" w14:textId="77777777" w:rsidR="002158EB" w:rsidRDefault="002158EB" w:rsidP="00692D55">
      <w:pPr>
        <w:pStyle w:val="Body"/>
      </w:pPr>
    </w:p>
    <w:p w14:paraId="2BFEA1E7" w14:textId="77777777" w:rsidR="002D1408" w:rsidRDefault="00582EC7" w:rsidP="00692D55">
      <w:pPr>
        <w:pStyle w:val="Body"/>
      </w:pPr>
      <w:r>
        <w:t>The</w:t>
      </w:r>
      <w:r w:rsidR="00CE5D5D" w:rsidRPr="00FA1D3D">
        <w:t xml:space="preserve"> </w:t>
      </w:r>
      <w:r w:rsidR="00D43B04">
        <w:t>horizontal</w:t>
      </w:r>
      <w:r w:rsidR="00D43B04" w:rsidRPr="00FA1D3D">
        <w:t xml:space="preserve"> </w:t>
      </w:r>
      <w:r w:rsidR="00CE5D5D" w:rsidRPr="00FA1D3D">
        <w:t xml:space="preserve">accuracy </w:t>
      </w:r>
      <w:r>
        <w:t xml:space="preserve">of this specification </w:t>
      </w:r>
      <w:r w:rsidR="00856997">
        <w:t>is</w:t>
      </w:r>
      <w:r>
        <w:t xml:space="preserve"> meant to support the best available data </w:t>
      </w:r>
      <w:r w:rsidR="002D1408">
        <w:t>wi</w:t>
      </w:r>
      <w:r w:rsidR="00D43B04">
        <w:t>t</w:t>
      </w:r>
      <w:r w:rsidR="002D1408">
        <w:t xml:space="preserve">h milimetric </w:t>
      </w:r>
      <w:r w:rsidR="00863F02">
        <w:t>accuracies;</w:t>
      </w:r>
      <w:r w:rsidR="002158EB">
        <w:t xml:space="preserve"> even so such precision</w:t>
      </w:r>
      <w:r w:rsidR="00D43B04">
        <w:t xml:space="preserve"> may be exaggerated</w:t>
      </w:r>
      <w:r w:rsidR="002158EB">
        <w:t xml:space="preserve">. The </w:t>
      </w:r>
      <w:r w:rsidR="00AA332C">
        <w:t>MLB</w:t>
      </w:r>
      <w:r>
        <w:t xml:space="preserve"> </w:t>
      </w:r>
      <w:r w:rsidR="00FC4ACB">
        <w:t>object</w:t>
      </w:r>
      <w:r w:rsidR="002158EB">
        <w:t>s</w:t>
      </w:r>
      <w:r w:rsidR="00FC4ACB">
        <w:t xml:space="preserve"> have accuracies that can vary greatly based on source type, acquisition date and so forth</w:t>
      </w:r>
      <w:r w:rsidR="008431D0">
        <w:t xml:space="preserve"> and can range between </w:t>
      </w:r>
      <w:r w:rsidR="002158EB">
        <w:t>c</w:t>
      </w:r>
      <w:r w:rsidR="001B7589">
        <w:t>m</w:t>
      </w:r>
      <w:r w:rsidR="008431D0">
        <w:t xml:space="preserve"> to k</w:t>
      </w:r>
      <w:r w:rsidR="001B7589">
        <w:t>m</w:t>
      </w:r>
      <w:r w:rsidR="008431D0">
        <w:t xml:space="preserve"> accuracies</w:t>
      </w:r>
      <w:r w:rsidR="00FC4ACB">
        <w:t xml:space="preserve">. </w:t>
      </w:r>
    </w:p>
    <w:p w14:paraId="6295EF49" w14:textId="77777777" w:rsidR="001B7589" w:rsidRDefault="002D1408" w:rsidP="00692D55">
      <w:pPr>
        <w:pStyle w:val="Body"/>
      </w:pPr>
      <w:r>
        <w:t xml:space="preserve">The </w:t>
      </w:r>
      <w:r w:rsidR="00FC4ACB">
        <w:t xml:space="preserve">computed </w:t>
      </w:r>
      <w:r w:rsidR="008431D0">
        <w:t xml:space="preserve">operations, the </w:t>
      </w:r>
      <w:r w:rsidR="00FC4ACB">
        <w:t xml:space="preserve">objects </w:t>
      </w:r>
      <w:r w:rsidR="00856997">
        <w:t>accuracies</w:t>
      </w:r>
      <w:r w:rsidR="00582EC7">
        <w:t xml:space="preserve"> </w:t>
      </w:r>
      <w:r w:rsidR="008431D0">
        <w:t>can be s</w:t>
      </w:r>
      <w:r w:rsidR="001B7589">
        <w:t>ub-</w:t>
      </w:r>
      <w:r w:rsidR="00FC4ACB">
        <w:t>m</w:t>
      </w:r>
      <w:r w:rsidR="001B7589">
        <w:t>m</w:t>
      </w:r>
      <w:r w:rsidR="00FC4ACB">
        <w:t xml:space="preserve"> to </w:t>
      </w:r>
      <w:r w:rsidR="001B7589">
        <w:t>m</w:t>
      </w:r>
      <w:r w:rsidR="00FC4ACB">
        <w:t xml:space="preserve"> accuracies</w:t>
      </w:r>
      <w:r w:rsidR="001B7589">
        <w:t xml:space="preserve"> based on the </w:t>
      </w:r>
      <w:r>
        <w:t xml:space="preserve">situation, </w:t>
      </w:r>
      <w:r w:rsidR="001B7589">
        <w:t>operation type</w:t>
      </w:r>
      <w:r>
        <w:t xml:space="preserve"> and </w:t>
      </w:r>
      <w:r w:rsidR="008431D0">
        <w:t>software algorithm used</w:t>
      </w:r>
      <w:r w:rsidR="00FC4ACB">
        <w:t xml:space="preserve">. </w:t>
      </w:r>
    </w:p>
    <w:p w14:paraId="2D09B197" w14:textId="77777777" w:rsidR="00CE5D5D" w:rsidRPr="003E1C12" w:rsidRDefault="008431D0" w:rsidP="00FA7F94">
      <w:pPr>
        <w:pStyle w:val="Body"/>
      </w:pPr>
      <w:r>
        <w:t xml:space="preserve">Because different </w:t>
      </w:r>
      <w:r w:rsidR="002158EB">
        <w:t>data</w:t>
      </w:r>
      <w:r>
        <w:t xml:space="preserve"> and methodologies can be </w:t>
      </w:r>
      <w:r w:rsidR="002158EB">
        <w:t xml:space="preserve">grouped to </w:t>
      </w:r>
      <w:r>
        <w:t xml:space="preserve">generate </w:t>
      </w:r>
      <w:r w:rsidR="002158EB">
        <w:t xml:space="preserve">larger </w:t>
      </w:r>
      <w:r>
        <w:t xml:space="preserve">objects, </w:t>
      </w:r>
      <w:r w:rsidR="002158EB">
        <w:t xml:space="preserve">these objects are to be attributed </w:t>
      </w:r>
      <w:r w:rsidR="00D43B04">
        <w:t>to</w:t>
      </w:r>
      <w:r w:rsidR="002158EB">
        <w:t xml:space="preserve"> ranges of CEDA. </w:t>
      </w:r>
    </w:p>
    <w:p w14:paraId="67EEC12C" w14:textId="77777777" w:rsidR="00CE5D5D" w:rsidRPr="003E1C12" w:rsidRDefault="00CE5D5D" w:rsidP="00983F08">
      <w:pPr>
        <w:pStyle w:val="Heading2"/>
      </w:pPr>
      <w:bookmarkStart w:id="124" w:name="_Toc115659281"/>
      <w:bookmarkStart w:id="125" w:name="_Toc171499715"/>
      <w:r w:rsidRPr="003E1C12">
        <w:t>Temporal accuracy</w:t>
      </w:r>
      <w:bookmarkEnd w:id="124"/>
      <w:bookmarkEnd w:id="125"/>
    </w:p>
    <w:p w14:paraId="4D75B496" w14:textId="77777777" w:rsidR="00CE5D5D" w:rsidRPr="00FA1D3D" w:rsidRDefault="00A076F8" w:rsidP="002B2357">
      <w:pPr>
        <w:pStyle w:val="Body"/>
      </w:pPr>
      <w:bookmarkStart w:id="126" w:name="_Toc115659282"/>
      <w:bookmarkStart w:id="127" w:name="_Toc171499716"/>
      <w:r>
        <w:t>Constituent of data obje</w:t>
      </w:r>
      <w:r w:rsidR="00A4018D">
        <w:t>c</w:t>
      </w:r>
      <w:r>
        <w:t>ts may be collected at different dates. A single creation date may be assigned to a component object derived from different sources.</w:t>
      </w:r>
    </w:p>
    <w:p w14:paraId="379DC525" w14:textId="77777777" w:rsidR="00CE5D5D" w:rsidRPr="003E1C12" w:rsidRDefault="00CE5D5D" w:rsidP="00983F08">
      <w:pPr>
        <w:pStyle w:val="Heading2"/>
      </w:pPr>
      <w:bookmarkStart w:id="128" w:name="_Toc171499719"/>
      <w:bookmarkEnd w:id="126"/>
      <w:bookmarkEnd w:id="127"/>
      <w:r w:rsidRPr="003E1C12">
        <w:t>Thematic accuracy</w:t>
      </w:r>
      <w:bookmarkEnd w:id="128"/>
    </w:p>
    <w:p w14:paraId="3AA0F070" w14:textId="77777777" w:rsidR="00CE5D5D" w:rsidRPr="003E1C12" w:rsidRDefault="00CE5D5D" w:rsidP="00983F08">
      <w:pPr>
        <w:pStyle w:val="Heading3"/>
      </w:pPr>
      <w:bookmarkStart w:id="129" w:name="_Toc115659286"/>
      <w:bookmarkStart w:id="130" w:name="_Toc171499720"/>
      <w:r w:rsidRPr="003E1C12">
        <w:t>Thematic classification correctness</w:t>
      </w:r>
      <w:bookmarkEnd w:id="129"/>
      <w:bookmarkEnd w:id="130"/>
    </w:p>
    <w:p w14:paraId="4B34C3EA" w14:textId="77777777" w:rsidR="00C4253F" w:rsidRDefault="00EC568A" w:rsidP="00481D7A">
      <w:pPr>
        <w:pStyle w:val="Body"/>
        <w:rPr>
          <w:lang w:val="en-US"/>
        </w:rPr>
      </w:pPr>
      <w:r>
        <w:t>Each of the standardized object</w:t>
      </w:r>
      <w:r w:rsidR="00C4253F">
        <w:t>s</w:t>
      </w:r>
      <w:r>
        <w:t xml:space="preserve"> will have a</w:t>
      </w:r>
      <w:r w:rsidR="00DA7B34">
        <w:t>n</w:t>
      </w:r>
      <w:r>
        <w:t xml:space="preserve"> IHO code to serve as a linkage to proper depiction based on </w:t>
      </w:r>
      <w:r w:rsidR="00D07BBB">
        <w:t>the</w:t>
      </w:r>
      <w:r>
        <w:t xml:space="preserve"> IHO S-</w:t>
      </w:r>
      <w:r w:rsidR="00D07BBB">
        <w:t>100</w:t>
      </w:r>
      <w:r>
        <w:t xml:space="preserve"> </w:t>
      </w:r>
      <w:r w:rsidR="00D07BBB">
        <w:t>Feature Concept Dictionary</w:t>
      </w:r>
      <w:r>
        <w:t>. When an object will be realised into a specific object the corresponding IHO code shall be linked to the object to ensure that the proper thematic classification is used. Through such automation, no further verification is needed.</w:t>
      </w:r>
      <w:r w:rsidR="00851A5B">
        <w:t xml:space="preserve"> </w:t>
      </w:r>
      <w:r w:rsidDel="00EC568A">
        <w:t xml:space="preserve"> </w:t>
      </w:r>
    </w:p>
    <w:p w14:paraId="424CCFEF" w14:textId="77777777" w:rsidR="00CE5D5D" w:rsidRPr="003E1C12" w:rsidRDefault="00CE5D5D" w:rsidP="00983F08">
      <w:pPr>
        <w:pStyle w:val="Heading3"/>
      </w:pPr>
      <w:bookmarkStart w:id="131" w:name="_Toc171499721"/>
      <w:r w:rsidRPr="003E1C12">
        <w:t>Non quantitative attribute accuracy</w:t>
      </w:r>
      <w:bookmarkEnd w:id="131"/>
    </w:p>
    <w:p w14:paraId="17D1DB32" w14:textId="77777777" w:rsidR="00D43B04" w:rsidRDefault="00CE5D5D" w:rsidP="00863F02">
      <w:pPr>
        <w:pStyle w:val="BodyText"/>
      </w:pPr>
      <w:r w:rsidRPr="00FA1D3D">
        <w:t>The method used for evaluating the accuracy of the non</w:t>
      </w:r>
      <w:r w:rsidR="001E2604">
        <w:t>-</w:t>
      </w:r>
      <w:r w:rsidRPr="00FA1D3D">
        <w:t xml:space="preserve">quantitative attribute </w:t>
      </w:r>
      <w:r w:rsidR="009B7726" w:rsidRPr="00FA1D3D">
        <w:t>values with respect to reality is determined</w:t>
      </w:r>
      <w:r w:rsidR="009B7726">
        <w:t xml:space="preserve"> by the type of data and its method of acquisition, and thus rely on the metadata information, and data description provided at the time of the dataset integration. </w:t>
      </w:r>
    </w:p>
    <w:p w14:paraId="68D2B8B2" w14:textId="77777777" w:rsidR="00D43B04" w:rsidRDefault="00CE5D5D" w:rsidP="00983F08">
      <w:pPr>
        <w:pStyle w:val="Heading3"/>
      </w:pPr>
      <w:bookmarkStart w:id="132" w:name="_Toc115659288"/>
      <w:bookmarkStart w:id="133" w:name="_Toc171499722"/>
      <w:r w:rsidRPr="003E1C12">
        <w:t>Quantitative attribute accuracy</w:t>
      </w:r>
      <w:bookmarkEnd w:id="132"/>
      <w:bookmarkEnd w:id="133"/>
    </w:p>
    <w:p w14:paraId="770472F5" w14:textId="77777777" w:rsidR="00CE5D5D" w:rsidRPr="00FA1D3D" w:rsidRDefault="00CE5D5D" w:rsidP="002B2357">
      <w:pPr>
        <w:pStyle w:val="Body"/>
      </w:pPr>
      <w:r w:rsidRPr="00FA1D3D">
        <w:t>The method used for evaluating the accuracy of the quantitative attribute values with respect to reality is determined</w:t>
      </w:r>
      <w:r w:rsidR="00D517B4">
        <w:t xml:space="preserve"> </w:t>
      </w:r>
      <w:r w:rsidR="009B7726">
        <w:t xml:space="preserve">by the type of data and its method of acquisition, and </w:t>
      </w:r>
      <w:r w:rsidR="00D43B04">
        <w:t xml:space="preserve">may be calculated in accordance with clause </w:t>
      </w:r>
      <w:r w:rsidR="002D69A9">
        <w:fldChar w:fldCharType="begin"/>
      </w:r>
      <w:r w:rsidR="002D69A9">
        <w:instrText xml:space="preserve"> REF _Ref381686474 \r \h </w:instrText>
      </w:r>
      <w:r w:rsidR="002D69A9">
        <w:fldChar w:fldCharType="separate"/>
      </w:r>
      <w:r w:rsidR="00C036DC">
        <w:t>10.3.1</w:t>
      </w:r>
      <w:r w:rsidR="002D69A9">
        <w:fldChar w:fldCharType="end"/>
      </w:r>
      <w:r w:rsidR="00D43B04">
        <w:t xml:space="preserve"> or may</w:t>
      </w:r>
      <w:r w:rsidR="009B7726">
        <w:t xml:space="preserve"> rely on the metadata information</w:t>
      </w:r>
      <w:r w:rsidR="00D43B04">
        <w:t>.</w:t>
      </w:r>
      <w:r w:rsidR="00851A5B">
        <w:t xml:space="preserve"> </w:t>
      </w:r>
    </w:p>
    <w:p w14:paraId="00BB093C" w14:textId="77777777" w:rsidR="00CE5D5D" w:rsidRDefault="003E39B6" w:rsidP="00BB2631">
      <w:pPr>
        <w:pStyle w:val="Heading1"/>
      </w:pPr>
      <w:bookmarkStart w:id="134" w:name="_Toc171499724"/>
      <w:bookmarkStart w:id="135" w:name="_Toc379188729"/>
      <w:bookmarkStart w:id="136" w:name="_Toc381888427"/>
      <w:bookmarkStart w:id="137" w:name="_Toc467765175"/>
      <w:r>
        <w:t xml:space="preserve">Data </w:t>
      </w:r>
      <w:bookmarkEnd w:id="134"/>
      <w:bookmarkEnd w:id="135"/>
      <w:r>
        <w:t>Capture</w:t>
      </w:r>
      <w:bookmarkEnd w:id="136"/>
      <w:r w:rsidR="002D684F">
        <w:t xml:space="preserve"> and Classification</w:t>
      </w:r>
      <w:bookmarkEnd w:id="137"/>
    </w:p>
    <w:p w14:paraId="225DE963" w14:textId="77777777" w:rsidR="00CE5D5D" w:rsidRPr="003E1C12" w:rsidRDefault="00CE5D5D" w:rsidP="00983F08">
      <w:pPr>
        <w:pStyle w:val="Heading2"/>
      </w:pPr>
      <w:bookmarkStart w:id="138" w:name="_Toc171499725"/>
      <w:r w:rsidRPr="003E1C12">
        <w:t>Description</w:t>
      </w:r>
      <w:bookmarkEnd w:id="138"/>
    </w:p>
    <w:p w14:paraId="07CF435A" w14:textId="77777777" w:rsidR="00CE5D5D" w:rsidRDefault="001E3049" w:rsidP="002B2357">
      <w:pPr>
        <w:pStyle w:val="Body"/>
      </w:pPr>
      <w:r>
        <w:t xml:space="preserve">The </w:t>
      </w:r>
      <w:r w:rsidR="00AA332C">
        <w:t>MLB</w:t>
      </w:r>
      <w:r>
        <w:t xml:space="preserve"> data is primarily acquired form multiple external and internal sources. Data is acquired from the best available </w:t>
      </w:r>
      <w:r w:rsidR="00754797">
        <w:t>sources, which</w:t>
      </w:r>
      <w:r>
        <w:t xml:space="preserve"> may be exi</w:t>
      </w:r>
      <w:r w:rsidR="00D43B04">
        <w:t>s</w:t>
      </w:r>
      <w:r>
        <w:t xml:space="preserve">ting chart data, </w:t>
      </w:r>
      <w:r w:rsidR="00D07BBB">
        <w:t>land map</w:t>
      </w:r>
      <w:r>
        <w:t xml:space="preserve"> databases, satellite </w:t>
      </w:r>
      <w:r w:rsidR="002158EB">
        <w:t>imagery</w:t>
      </w:r>
      <w:r>
        <w:t>, lidar surveys, etc. Critical points may be defined in treaties and other agreements.</w:t>
      </w:r>
      <w:r w:rsidR="00D06E8D">
        <w:t xml:space="preserve"> The S-121 source object is design to support these descriptions and relationships.</w:t>
      </w:r>
      <w:r w:rsidRPr="00FA1D3D" w:rsidDel="001E3049">
        <w:t xml:space="preserve"> </w:t>
      </w:r>
    </w:p>
    <w:p w14:paraId="35577E25" w14:textId="77777777" w:rsidR="002D684F" w:rsidRDefault="002D684F" w:rsidP="002D684F">
      <w:pPr>
        <w:pStyle w:val="Heading1"/>
      </w:pPr>
      <w:bookmarkStart w:id="139" w:name="_Toc467765176"/>
      <w:r>
        <w:t>Maintenance</w:t>
      </w:r>
      <w:bookmarkEnd w:id="139"/>
    </w:p>
    <w:p w14:paraId="788F143D" w14:textId="77777777" w:rsidR="001E2C58" w:rsidRPr="003E1C12" w:rsidRDefault="001E2C58" w:rsidP="001E2C58">
      <w:pPr>
        <w:pStyle w:val="Heading2"/>
      </w:pPr>
      <w:r w:rsidRPr="001E2C58">
        <w:t>Maintenance and Update Frequency</w:t>
      </w:r>
    </w:p>
    <w:p w14:paraId="24085299" w14:textId="77777777" w:rsidR="001E2C58" w:rsidRPr="007E4DC7" w:rsidRDefault="001E2C58" w:rsidP="001E2C58">
      <w:pPr>
        <w:pStyle w:val="Body"/>
        <w:rPr>
          <w:lang w:val="en-US"/>
        </w:rPr>
      </w:pPr>
      <w:r>
        <w:t xml:space="preserve">Maintenance of </w:t>
      </w:r>
      <w:r w:rsidRPr="00FA1D3D">
        <w:t xml:space="preserve">the </w:t>
      </w:r>
      <w:r w:rsidR="00D07BBB">
        <w:t>S-121</w:t>
      </w:r>
      <w:r w:rsidRPr="00FA1D3D">
        <w:t xml:space="preserve"> data is done </w:t>
      </w:r>
      <w:r>
        <w:t xml:space="preserve">by the </w:t>
      </w:r>
      <w:r w:rsidR="00D07BBB">
        <w:t>nation issuing the data set</w:t>
      </w:r>
      <w:r>
        <w:t xml:space="preserve"> based on input received from either internal or external data sources. </w:t>
      </w:r>
      <w:r w:rsidRPr="00FA1D3D">
        <w:t xml:space="preserve">The frequency of maintenance updates </w:t>
      </w:r>
      <w:r>
        <w:t>of the database is driven by the availability of new or better data.</w:t>
      </w:r>
      <w:r w:rsidRPr="00FA1D3D" w:rsidDel="00E33C30">
        <w:t xml:space="preserve"> </w:t>
      </w:r>
    </w:p>
    <w:p w14:paraId="6E557F23" w14:textId="77777777" w:rsidR="001E2C58" w:rsidRDefault="001E2C58" w:rsidP="001E2C58">
      <w:pPr>
        <w:pStyle w:val="Body"/>
      </w:pPr>
      <w:r w:rsidRPr="00FA1D3D">
        <w:t xml:space="preserve">In order to help </w:t>
      </w:r>
      <w:r w:rsidR="00D07BBB">
        <w:t>S-121</w:t>
      </w:r>
      <w:r w:rsidRPr="00FA1D3D">
        <w:t xml:space="preserve"> data users in their management of the various update releases, updates </w:t>
      </w:r>
      <w:r w:rsidR="00D07BBB">
        <w:t>shall be</w:t>
      </w:r>
      <w:r w:rsidRPr="00FA1D3D">
        <w:t xml:space="preserve"> packaged and distributed by change effects (addition, retirement, modification, confirmation). </w:t>
      </w:r>
    </w:p>
    <w:p w14:paraId="60FB4D76" w14:textId="77777777" w:rsidR="00D06E8D" w:rsidRDefault="00BB33F0" w:rsidP="001E2C58">
      <w:pPr>
        <w:pStyle w:val="Body"/>
      </w:pPr>
      <w:r>
        <w:t>V</w:t>
      </w:r>
      <w:r w:rsidR="00D06E8D">
        <w:t>ersioning capacities are established for all objects within the model, both information and feature objects.</w:t>
      </w:r>
    </w:p>
    <w:p w14:paraId="23D78980" w14:textId="77777777" w:rsidR="001E2C58" w:rsidRPr="003E1C12" w:rsidRDefault="001E2C58" w:rsidP="001E2C58">
      <w:pPr>
        <w:pStyle w:val="Heading2"/>
      </w:pPr>
      <w:r>
        <w:t>Data Source</w:t>
      </w:r>
    </w:p>
    <w:p w14:paraId="1EC2C0FA" w14:textId="77777777" w:rsidR="001E2C58" w:rsidRPr="00FA1D3D" w:rsidDel="009E74D5" w:rsidRDefault="00B210C8" w:rsidP="001E2C58">
      <w:pPr>
        <w:pStyle w:val="Body"/>
      </w:pPr>
      <w:r w:rsidRPr="00C4253F">
        <w:t xml:space="preserve">Data source are multiple and diverse. </w:t>
      </w:r>
      <w:r w:rsidR="00D07BBB">
        <w:t>Each nation that implements S-121 will be responsible for its own data sources</w:t>
      </w:r>
      <w:r w:rsidR="00D06E8D">
        <w:t>, which can be described and put in relation with the associated objects using the S121_source object.</w:t>
      </w:r>
    </w:p>
    <w:p w14:paraId="3072099E" w14:textId="77777777" w:rsidR="001E2C58" w:rsidRPr="003E1C12" w:rsidRDefault="003458C3" w:rsidP="001E2C58">
      <w:pPr>
        <w:pStyle w:val="Heading2"/>
      </w:pPr>
      <w:r>
        <w:t>Production Process</w:t>
      </w:r>
    </w:p>
    <w:p w14:paraId="21E7C13A" w14:textId="77777777" w:rsidR="001E2C58" w:rsidRPr="00FA1D3D" w:rsidDel="009E74D5" w:rsidRDefault="00B210C8" w:rsidP="001E2C58">
      <w:pPr>
        <w:pStyle w:val="Body"/>
      </w:pPr>
      <w:r>
        <w:t>On</w:t>
      </w:r>
      <w:r w:rsidR="00C4253F">
        <w:t>e</w:t>
      </w:r>
      <w:r>
        <w:t xml:space="preserve"> important production aspect of the </w:t>
      </w:r>
      <w:r w:rsidR="00D07BBB">
        <w:t>S-121 Product Specification</w:t>
      </w:r>
      <w:r>
        <w:t xml:space="preserve"> is that it shall serve </w:t>
      </w:r>
      <w:r w:rsidR="00DD4D3E">
        <w:t xml:space="preserve">through </w:t>
      </w:r>
      <w:r w:rsidR="00A23AEB">
        <w:t>an</w:t>
      </w:r>
      <w:r w:rsidR="00DD4D3E">
        <w:t xml:space="preserve"> exchange format </w:t>
      </w:r>
      <w:r>
        <w:t xml:space="preserve">only the dataset that are in compliance with </w:t>
      </w:r>
      <w:r w:rsidR="00A23AEB">
        <w:t>S-100 with properly defined metadata.</w:t>
      </w:r>
    </w:p>
    <w:p w14:paraId="52EC84D8" w14:textId="77777777" w:rsidR="002D684F" w:rsidRDefault="002D684F" w:rsidP="002D684F">
      <w:pPr>
        <w:pStyle w:val="Heading1"/>
      </w:pPr>
      <w:bookmarkStart w:id="140" w:name="_Toc467765177"/>
      <w:r>
        <w:t>Portrayal</w:t>
      </w:r>
      <w:bookmarkEnd w:id="140"/>
    </w:p>
    <w:p w14:paraId="56B123D7" w14:textId="77777777" w:rsidR="003458C3" w:rsidRPr="00FA1D3D" w:rsidRDefault="003458C3" w:rsidP="003458C3">
      <w:pPr>
        <w:pStyle w:val="Body"/>
      </w:pPr>
      <w:r>
        <w:t>Portrayal will be in compliance with the S-100 standards where they apply. Some of the output use cases do not require a portrayal specificati</w:t>
      </w:r>
      <w:r w:rsidR="007537AA">
        <w:t>on because the data is internal</w:t>
      </w:r>
      <w:r>
        <w:t xml:space="preserve"> or defined according to client requirements. The Publicly Released Dataset will use S-100 portrayal or Web based portrayal such as in a Web Based Service</w:t>
      </w:r>
      <w:r>
        <w:rPr>
          <w:rStyle w:val="FootnoteReference"/>
        </w:rPr>
        <w:footnoteReference w:id="3"/>
      </w:r>
      <w:r>
        <w:t xml:space="preserve">. Some new symbology </w:t>
      </w:r>
      <w:r w:rsidR="007537AA">
        <w:t>may</w:t>
      </w:r>
      <w:r>
        <w:t xml:space="preserve">be required for the portrayal of specific objects unique to </w:t>
      </w:r>
      <w:r w:rsidR="00126D57">
        <w:t>MLBs</w:t>
      </w:r>
      <w:r>
        <w:t>.</w:t>
      </w:r>
    </w:p>
    <w:p w14:paraId="64B8D2FC" w14:textId="77777777" w:rsidR="001740BD" w:rsidRDefault="003E39B6" w:rsidP="00BB2631">
      <w:pPr>
        <w:pStyle w:val="Heading1"/>
      </w:pPr>
      <w:bookmarkStart w:id="141" w:name="_Toc171499730"/>
      <w:bookmarkStart w:id="142" w:name="_Toc379188730"/>
      <w:bookmarkStart w:id="143" w:name="_Toc381888428"/>
      <w:bookmarkStart w:id="144" w:name="_Toc467765178"/>
      <w:bookmarkStart w:id="145" w:name="_Toc115659316"/>
      <w:bookmarkStart w:id="146" w:name="_Toc171499751"/>
      <w:r>
        <w:t xml:space="preserve">Data </w:t>
      </w:r>
      <w:bookmarkEnd w:id="141"/>
      <w:r w:rsidR="001740BD">
        <w:t>Format</w:t>
      </w:r>
      <w:bookmarkEnd w:id="142"/>
      <w:bookmarkEnd w:id="143"/>
      <w:r w:rsidR="003458C3">
        <w:t xml:space="preserve"> (encoding)</w:t>
      </w:r>
      <w:bookmarkEnd w:id="144"/>
    </w:p>
    <w:p w14:paraId="2182EC42" w14:textId="77777777" w:rsidR="001E3049" w:rsidRDefault="001E3049" w:rsidP="002B2357">
      <w:pPr>
        <w:pStyle w:val="Body"/>
      </w:pPr>
      <w:r>
        <w:t xml:space="preserve">The data format for the data provided is dependent upon the use </w:t>
      </w:r>
      <w:r w:rsidR="00851A5B">
        <w:t xml:space="preserve">case. </w:t>
      </w:r>
    </w:p>
    <w:p w14:paraId="36AE6A3B" w14:textId="77777777" w:rsidR="001E3049" w:rsidRDefault="00502AD8" w:rsidP="0019080C">
      <w:pPr>
        <w:pStyle w:val="Body"/>
        <w:numPr>
          <w:ilvl w:val="0"/>
          <w:numId w:val="15"/>
        </w:numPr>
      </w:pPr>
      <w:r>
        <w:rPr>
          <w:b/>
        </w:rPr>
        <w:t>Administration</w:t>
      </w:r>
      <w:r>
        <w:t xml:space="preserve"> </w:t>
      </w:r>
      <w:r w:rsidR="001E3049">
        <w:t xml:space="preserve">- Data is internal and not transferred. It is in the form of a </w:t>
      </w:r>
      <w:r w:rsidR="00A47C7C">
        <w:t xml:space="preserve">GIS system or </w:t>
      </w:r>
      <w:r w:rsidR="001E3049">
        <w:t xml:space="preserve">database structure and is encoded only as part of maintenance in a manner </w:t>
      </w:r>
      <w:r w:rsidR="002158EB">
        <w:t>proprietary</w:t>
      </w:r>
      <w:r w:rsidR="00EF31B1">
        <w:t xml:space="preserve"> to the system.</w:t>
      </w:r>
    </w:p>
    <w:p w14:paraId="5C2E337F" w14:textId="77777777" w:rsidR="001E3049" w:rsidRDefault="001E3049" w:rsidP="0019080C">
      <w:pPr>
        <w:pStyle w:val="Body"/>
        <w:numPr>
          <w:ilvl w:val="0"/>
          <w:numId w:val="15"/>
        </w:numPr>
      </w:pPr>
      <w:r w:rsidRPr="00A47C7C">
        <w:rPr>
          <w:b/>
        </w:rPr>
        <w:t>Production</w:t>
      </w:r>
      <w:r>
        <w:t xml:space="preserve">– </w:t>
      </w:r>
      <w:r w:rsidR="00A47C7C" w:rsidRPr="002C590C">
        <w:rPr>
          <w:color w:val="000000" w:themeColor="text1"/>
        </w:rPr>
        <w:t xml:space="preserve">An approved dated set of </w:t>
      </w:r>
      <w:r w:rsidR="00A47C7C">
        <w:rPr>
          <w:color w:val="000000" w:themeColor="text1"/>
        </w:rPr>
        <w:t>MLB</w:t>
      </w:r>
      <w:r w:rsidR="00A47C7C" w:rsidRPr="002C590C">
        <w:rPr>
          <w:color w:val="000000" w:themeColor="text1"/>
        </w:rPr>
        <w:t xml:space="preserve"> data for use in production of other data products.</w:t>
      </w:r>
      <w:r w:rsidR="00A47C7C">
        <w:rPr>
          <w:color w:val="000000" w:themeColor="text1"/>
        </w:rPr>
        <w:t xml:space="preserve"> </w:t>
      </w:r>
      <w:r>
        <w:t xml:space="preserve">Data is formatted in </w:t>
      </w:r>
      <w:r w:rsidR="00D43B04">
        <w:t>S</w:t>
      </w:r>
      <w:r>
        <w:t xml:space="preserve">-100 format </w:t>
      </w:r>
      <w:r w:rsidR="00851A5B">
        <w:t>(or</w:t>
      </w:r>
      <w:r w:rsidR="00EF31B1">
        <w:t xml:space="preserve"> in some cases in S-57 format) </w:t>
      </w:r>
      <w:r>
        <w:t>in a manner support</w:t>
      </w:r>
      <w:r w:rsidR="00EF31B1">
        <w:t>ed by the production GIS system.</w:t>
      </w:r>
    </w:p>
    <w:p w14:paraId="737A75B6" w14:textId="77777777" w:rsidR="001E3049" w:rsidRDefault="001E3049" w:rsidP="004110BC">
      <w:pPr>
        <w:pStyle w:val="Body"/>
        <w:numPr>
          <w:ilvl w:val="0"/>
          <w:numId w:val="15"/>
        </w:numPr>
        <w:ind w:left="900"/>
      </w:pPr>
      <w:r w:rsidRPr="00A47C7C">
        <w:rPr>
          <w:b/>
        </w:rPr>
        <w:t xml:space="preserve">Legal </w:t>
      </w:r>
      <w:r w:rsidR="00754797" w:rsidRPr="00A47C7C">
        <w:rPr>
          <w:b/>
        </w:rPr>
        <w:t>Declaration</w:t>
      </w:r>
      <w:r>
        <w:t xml:space="preserve"> – Data is provided </w:t>
      </w:r>
      <w:r w:rsidR="009E3661">
        <w:t xml:space="preserve">as official (or unofficial) legal declaration of MLB objects including supporting information that can be used to verify the correctness of the data. </w:t>
      </w:r>
      <w:r w:rsidR="00D07BBB">
        <w:t>It is important that legal support data be simple to interpret</w:t>
      </w:r>
      <w:r w:rsidR="00EF31B1">
        <w:t xml:space="preserve">. Since only sections of the data will be extracted and examined the efficiency of the data format is not important. The data may be verbose, but it must be easy to read by humans </w:t>
      </w:r>
      <w:r w:rsidR="009E3661">
        <w:t xml:space="preserve">examining </w:t>
      </w:r>
      <w:r w:rsidR="00EF31B1">
        <w:t>the data.</w:t>
      </w:r>
    </w:p>
    <w:p w14:paraId="3C02BA82" w14:textId="77777777" w:rsidR="001E3049" w:rsidRDefault="001E3049" w:rsidP="0019080C">
      <w:pPr>
        <w:pStyle w:val="Body"/>
        <w:numPr>
          <w:ilvl w:val="0"/>
          <w:numId w:val="15"/>
        </w:numPr>
      </w:pPr>
      <w:r w:rsidRPr="00E53495">
        <w:rPr>
          <w:b/>
        </w:rPr>
        <w:t>Client Specific</w:t>
      </w:r>
      <w:r w:rsidR="00754797">
        <w:t xml:space="preserve"> </w:t>
      </w:r>
      <w:r>
        <w:t xml:space="preserve">– </w:t>
      </w:r>
      <w:r w:rsidR="009E3661" w:rsidRPr="002C590C">
        <w:rPr>
          <w:color w:val="000000" w:themeColor="text1"/>
        </w:rPr>
        <w:t>A</w:t>
      </w:r>
      <w:r w:rsidR="009E3661">
        <w:rPr>
          <w:color w:val="000000" w:themeColor="text1"/>
        </w:rPr>
        <w:t xml:space="preserve"> specific</w:t>
      </w:r>
      <w:r w:rsidR="009E3661" w:rsidRPr="002C590C">
        <w:rPr>
          <w:color w:val="000000" w:themeColor="text1"/>
        </w:rPr>
        <w:t xml:space="preserve"> extract</w:t>
      </w:r>
      <w:r w:rsidR="009E3661">
        <w:rPr>
          <w:color w:val="000000" w:themeColor="text1"/>
        </w:rPr>
        <w:t>ion</w:t>
      </w:r>
      <w:r w:rsidR="009E3661" w:rsidRPr="002C590C">
        <w:rPr>
          <w:color w:val="000000" w:themeColor="text1"/>
        </w:rPr>
        <w:t xml:space="preserve"> from the </w:t>
      </w:r>
      <w:r w:rsidR="009E3661">
        <w:rPr>
          <w:color w:val="000000" w:themeColor="text1"/>
        </w:rPr>
        <w:t>MLB</w:t>
      </w:r>
      <w:r w:rsidR="009E3661" w:rsidRPr="002C590C">
        <w:rPr>
          <w:color w:val="000000" w:themeColor="text1"/>
        </w:rPr>
        <w:t xml:space="preserve"> </w:t>
      </w:r>
      <w:r w:rsidR="009E3661">
        <w:rPr>
          <w:color w:val="000000" w:themeColor="text1"/>
        </w:rPr>
        <w:t>d</w:t>
      </w:r>
      <w:r w:rsidR="009E3661" w:rsidRPr="002C590C">
        <w:rPr>
          <w:color w:val="000000" w:themeColor="text1"/>
        </w:rPr>
        <w:t>ata</w:t>
      </w:r>
      <w:r w:rsidR="009E3661">
        <w:rPr>
          <w:color w:val="000000" w:themeColor="text1"/>
        </w:rPr>
        <w:t xml:space="preserve"> to address specific client needs</w:t>
      </w:r>
      <w:r w:rsidR="009E3661">
        <w:t xml:space="preserve"> </w:t>
      </w:r>
      <w:r>
        <w:t xml:space="preserve">in accordance with </w:t>
      </w:r>
      <w:r w:rsidR="009E3661">
        <w:t xml:space="preserve">a </w:t>
      </w:r>
      <w:r>
        <w:t xml:space="preserve">client agreement, typically </w:t>
      </w:r>
      <w:r w:rsidR="007537AA">
        <w:t>a</w:t>
      </w:r>
      <w:r>
        <w:t>n S-100 or S-57 file or a GIS compatible file.</w:t>
      </w:r>
    </w:p>
    <w:p w14:paraId="4FB9DC93" w14:textId="77777777" w:rsidR="001E3049" w:rsidRDefault="001E3049" w:rsidP="0019080C">
      <w:pPr>
        <w:pStyle w:val="Body"/>
        <w:numPr>
          <w:ilvl w:val="0"/>
          <w:numId w:val="15"/>
        </w:numPr>
      </w:pPr>
      <w:r w:rsidRPr="00A47C7C">
        <w:rPr>
          <w:b/>
        </w:rPr>
        <w:t>General Public Release</w:t>
      </w:r>
      <w:r w:rsidR="00754797">
        <w:t xml:space="preserve"> </w:t>
      </w:r>
      <w:r>
        <w:t xml:space="preserve">– </w:t>
      </w:r>
      <w:r w:rsidR="009E3661" w:rsidRPr="002C590C">
        <w:rPr>
          <w:color w:val="000000" w:themeColor="text1"/>
        </w:rPr>
        <w:t xml:space="preserve">An approved dated set of </w:t>
      </w:r>
      <w:r w:rsidR="009E3661">
        <w:rPr>
          <w:color w:val="000000" w:themeColor="text1"/>
        </w:rPr>
        <w:t>MLB</w:t>
      </w:r>
      <w:r w:rsidR="009E3661" w:rsidRPr="002C590C">
        <w:rPr>
          <w:color w:val="000000" w:themeColor="text1"/>
        </w:rPr>
        <w:t xml:space="preserve"> </w:t>
      </w:r>
      <w:r w:rsidR="009E3661">
        <w:rPr>
          <w:color w:val="000000" w:themeColor="text1"/>
        </w:rPr>
        <w:t xml:space="preserve">data </w:t>
      </w:r>
      <w:r w:rsidR="009E3661" w:rsidRPr="002C590C">
        <w:rPr>
          <w:color w:val="000000" w:themeColor="text1"/>
        </w:rPr>
        <w:t>that may be distributed to the general public for use.</w:t>
      </w:r>
      <w:r w:rsidR="009E3661">
        <w:rPr>
          <w:color w:val="000000" w:themeColor="text1"/>
        </w:rPr>
        <w:t xml:space="preserve"> </w:t>
      </w:r>
      <w:r>
        <w:t>Data is provided as an S-100</w:t>
      </w:r>
      <w:r w:rsidR="00E33C30">
        <w:t xml:space="preserve"> dataset encoded as </w:t>
      </w:r>
      <w:r w:rsidR="007537AA">
        <w:t xml:space="preserve">a </w:t>
      </w:r>
      <w:r w:rsidR="00E33C30">
        <w:t>GML or KML file</w:t>
      </w:r>
      <w:r w:rsidR="009E3661">
        <w:t>, in a GIS vendor specific file format or through an MSDI service</w:t>
      </w:r>
      <w:r w:rsidR="00E33C30">
        <w:t>.</w:t>
      </w:r>
    </w:p>
    <w:p w14:paraId="284FDAF4" w14:textId="77777777" w:rsidR="001740BD" w:rsidRDefault="003E39B6" w:rsidP="00BB2631">
      <w:pPr>
        <w:pStyle w:val="Heading1"/>
      </w:pPr>
      <w:bookmarkStart w:id="147" w:name="_Toc379188731"/>
      <w:bookmarkStart w:id="148" w:name="_Toc381888429"/>
      <w:bookmarkStart w:id="149" w:name="_Toc467765179"/>
      <w:r>
        <w:t xml:space="preserve">Data </w:t>
      </w:r>
      <w:bookmarkEnd w:id="147"/>
      <w:r>
        <w:t>Delivery</w:t>
      </w:r>
      <w:bookmarkEnd w:id="148"/>
      <w:bookmarkEnd w:id="149"/>
    </w:p>
    <w:p w14:paraId="1A8F9D88" w14:textId="77777777" w:rsidR="001740BD" w:rsidRPr="00FA1D3D" w:rsidRDefault="005E04D2" w:rsidP="002B2357">
      <w:pPr>
        <w:pStyle w:val="Body"/>
      </w:pPr>
      <w:r>
        <w:t xml:space="preserve"> M</w:t>
      </w:r>
      <w:r w:rsidR="001740BD" w:rsidRPr="00FA1D3D">
        <w:t xml:space="preserve">ultiple encodings and product delivery mechanisms for the data are permitted. The GML </w:t>
      </w:r>
      <w:r w:rsidR="00E33C30">
        <w:t xml:space="preserve">(ISO 19136) </w:t>
      </w:r>
      <w:r w:rsidR="001740BD" w:rsidRPr="00FA1D3D">
        <w:t xml:space="preserve">encoding is identified as a neutral </w:t>
      </w:r>
      <w:r w:rsidR="001740BD" w:rsidRPr="00AD2BC9">
        <w:t>encoding</w:t>
      </w:r>
      <w:r w:rsidR="001740BD" w:rsidRPr="00AD2BC9">
        <w:rPr>
          <w:rStyle w:val="FootnoteReference"/>
        </w:rPr>
        <w:footnoteReference w:id="4"/>
      </w:r>
      <w:r w:rsidR="001740BD" w:rsidRPr="00AD2BC9">
        <w:t>.</w:t>
      </w:r>
    </w:p>
    <w:p w14:paraId="129B2A8C" w14:textId="77777777" w:rsidR="00CE5D5D" w:rsidRDefault="003E39B6" w:rsidP="00BB2631">
      <w:pPr>
        <w:pStyle w:val="Heading1"/>
      </w:pPr>
      <w:bookmarkStart w:id="150" w:name="_Toc381888430"/>
      <w:bookmarkStart w:id="151" w:name="_Toc467765180"/>
      <w:bookmarkEnd w:id="145"/>
      <w:bookmarkEnd w:id="146"/>
      <w:r>
        <w:t>Metadata</w:t>
      </w:r>
      <w:bookmarkEnd w:id="150"/>
      <w:bookmarkEnd w:id="151"/>
    </w:p>
    <w:p w14:paraId="65BC02EA" w14:textId="77777777" w:rsidR="00CE5D5D" w:rsidRDefault="00CE5D5D" w:rsidP="002B2357">
      <w:pPr>
        <w:pStyle w:val="Body"/>
      </w:pPr>
      <w:r>
        <w:t xml:space="preserve">The </w:t>
      </w:r>
      <w:r w:rsidR="00EF31B1">
        <w:t>S-121 Product Specification</w:t>
      </w:r>
      <w:r>
        <w:t xml:space="preserve"> makes use of the </w:t>
      </w:r>
      <w:r w:rsidR="00EA7CF3">
        <w:t>IHO S-100 and ISO 19115:2003</w:t>
      </w:r>
      <w:r>
        <w:t xml:space="preserve"> metadata. The Metadata in this dataset complies with the </w:t>
      </w:r>
      <w:r w:rsidR="00E33C30">
        <w:t>S-100.</w:t>
      </w:r>
      <w:r w:rsidR="00E33C30">
        <w:rPr>
          <w:rStyle w:val="FootnoteReference"/>
        </w:rPr>
        <w:footnoteReference w:id="5"/>
      </w:r>
    </w:p>
    <w:p w14:paraId="78C8C4D7" w14:textId="4487F4A6" w:rsidR="00D87D97" w:rsidRDefault="00D87D97" w:rsidP="002B2357">
      <w:pPr>
        <w:pStyle w:val="Body"/>
      </w:pPr>
      <w:r>
        <w:t xml:space="preserve">The metadata for an entire data product data set is defined in </w:t>
      </w:r>
      <w:r w:rsidR="002C590C" w:rsidRPr="002C590C">
        <w:fldChar w:fldCharType="begin"/>
      </w:r>
      <w:r w:rsidR="002C590C" w:rsidRPr="002C590C">
        <w:instrText xml:space="preserve"> REF _Ref383520258 \h  \* MERGEFORMAT </w:instrText>
      </w:r>
      <w:r w:rsidR="002C590C" w:rsidRPr="002C590C">
        <w:fldChar w:fldCharType="separate"/>
      </w:r>
      <w:r w:rsidR="00C036DC" w:rsidRPr="00C036DC">
        <w:t xml:space="preserve">Table </w:t>
      </w:r>
      <w:r w:rsidR="00C036DC" w:rsidRPr="00C036DC">
        <w:rPr>
          <w:noProof/>
        </w:rPr>
        <w:t>5</w:t>
      </w:r>
      <w:r w:rsidR="00C036DC" w:rsidRPr="00C036DC">
        <w:rPr>
          <w:noProof/>
        </w:rPr>
        <w:noBreakHyphen/>
        <w:t>1</w:t>
      </w:r>
      <w:r w:rsidR="002C590C" w:rsidRPr="002C590C">
        <w:fldChar w:fldCharType="end"/>
      </w:r>
      <w:r w:rsidRPr="002C590C">
        <w:t>,</w:t>
      </w:r>
      <w:r>
        <w:t xml:space="preserve"> clause </w:t>
      </w:r>
      <w:r w:rsidR="002C590C">
        <w:fldChar w:fldCharType="begin"/>
      </w:r>
      <w:r w:rsidR="002C590C">
        <w:instrText xml:space="preserve"> REF _Ref383520323 \r \h </w:instrText>
      </w:r>
      <w:r w:rsidR="002C590C">
        <w:fldChar w:fldCharType="separate"/>
      </w:r>
      <w:r w:rsidR="00C036DC">
        <w:t>5.5</w:t>
      </w:r>
      <w:r w:rsidR="002C590C">
        <w:fldChar w:fldCharType="end"/>
      </w:r>
      <w:r>
        <w:t xml:space="preserve"> in this document.</w:t>
      </w:r>
      <w:r w:rsidR="002C590C">
        <w:t xml:space="preserve"> Additional metadata may be defined to be associated with any feature instance in a dataset.</w:t>
      </w:r>
    </w:p>
    <w:p w14:paraId="49345348" w14:textId="77777777" w:rsidR="00C56AE1" w:rsidRPr="00C96F8F" w:rsidRDefault="00C56AE1" w:rsidP="00C56AE1"/>
    <w:p w14:paraId="776BCFA3" w14:textId="77777777" w:rsidR="00C56AE1" w:rsidRDefault="00C56AE1" w:rsidP="00C56AE1">
      <w:pPr>
        <w:sectPr w:rsidR="00C56AE1" w:rsidSect="005D2CC8">
          <w:pgSz w:w="12240" w:h="15840"/>
          <w:pgMar w:top="1440" w:right="1440" w:bottom="1440" w:left="1440" w:header="708" w:footer="708" w:gutter="0"/>
          <w:pgNumType w:start="1"/>
          <w:cols w:space="708"/>
          <w:docGrid w:linePitch="360"/>
        </w:sectPr>
      </w:pPr>
    </w:p>
    <w:p w14:paraId="7E09A249" w14:textId="77777777" w:rsidR="00C56AE1" w:rsidRDefault="00C56AE1" w:rsidP="00C56AE1"/>
    <w:p w14:paraId="52A3D74F" w14:textId="77777777" w:rsidR="00C56AE1" w:rsidRPr="002D0EC4" w:rsidRDefault="00C56AE1" w:rsidP="00C56AE1">
      <w:pPr>
        <w:pStyle w:val="Appendix"/>
        <w:keepLines w:val="0"/>
        <w:pageBreakBefore w:val="0"/>
        <w:numPr>
          <w:ilvl w:val="0"/>
          <w:numId w:val="48"/>
        </w:numPr>
        <w:ind w:left="990"/>
        <w:outlineLvl w:val="0"/>
        <w:rPr>
          <w:sz w:val="28"/>
        </w:rPr>
      </w:pPr>
      <w:bookmarkStart w:id="152" w:name="_Ref444775463"/>
      <w:bookmarkStart w:id="153" w:name="_Ref444789897"/>
      <w:bookmarkStart w:id="154" w:name="_Ref444793994"/>
      <w:bookmarkStart w:id="155" w:name="_Toc467765181"/>
      <w:r w:rsidRPr="002D0EC4">
        <w:rPr>
          <w:sz w:val="28"/>
        </w:rPr>
        <w:t>Abstract Test Suite and Conformance Classes</w:t>
      </w:r>
      <w:bookmarkEnd w:id="152"/>
      <w:bookmarkEnd w:id="153"/>
      <w:bookmarkEnd w:id="154"/>
      <w:bookmarkEnd w:id="155"/>
    </w:p>
    <w:p w14:paraId="7287D739" w14:textId="77777777" w:rsidR="00C56AE1" w:rsidRPr="002D0EC4" w:rsidRDefault="00C56AE1" w:rsidP="00C56AE1">
      <w:pPr>
        <w:pStyle w:val="Subtitle"/>
        <w:rPr>
          <w:b/>
          <w:sz w:val="28"/>
        </w:rPr>
      </w:pPr>
      <w:r w:rsidRPr="002D0EC4">
        <w:rPr>
          <w:b/>
          <w:sz w:val="28"/>
        </w:rPr>
        <w:t>(Normative)</w:t>
      </w:r>
    </w:p>
    <w:p w14:paraId="6058AAA1" w14:textId="77777777" w:rsidR="003B32F1" w:rsidRPr="00C56AE1" w:rsidRDefault="003B32F1" w:rsidP="003B32F1">
      <w:pPr>
        <w:pStyle w:val="Appendix"/>
        <w:keepLines w:val="0"/>
        <w:pageBreakBefore w:val="0"/>
        <w:numPr>
          <w:ilvl w:val="1"/>
          <w:numId w:val="48"/>
        </w:numPr>
        <w:jc w:val="left"/>
        <w:outlineLvl w:val="0"/>
        <w:rPr>
          <w:b w:val="0"/>
        </w:rPr>
      </w:pPr>
      <w:bookmarkStart w:id="156" w:name="_Toc467765182"/>
      <w:bookmarkStart w:id="157" w:name="_Toc444711245"/>
      <w:r w:rsidRPr="009D1574">
        <w:t>Test case for attribute assignation to feature classes</w:t>
      </w:r>
      <w:bookmarkEnd w:id="156"/>
      <w:r w:rsidRPr="00C56AE1">
        <w:rPr>
          <w:b w:val="0"/>
        </w:rPr>
        <w:t xml:space="preserve"> </w:t>
      </w:r>
    </w:p>
    <w:p w14:paraId="4496C552" w14:textId="77777777" w:rsidR="003B32F1" w:rsidRDefault="003B32F1" w:rsidP="003B32F1">
      <w:pPr>
        <w:pStyle w:val="ListNumber"/>
        <w:numPr>
          <w:ilvl w:val="0"/>
          <w:numId w:val="4"/>
        </w:numPr>
        <w:spacing w:after="240" w:line="230" w:lineRule="atLeast"/>
        <w:jc w:val="both"/>
        <w:rPr>
          <w:rFonts w:ascii="Arial" w:hAnsi="Arial" w:cs="Arial"/>
          <w:sz w:val="20"/>
          <w:szCs w:val="20"/>
        </w:rPr>
      </w:pPr>
      <w:r>
        <w:rPr>
          <w:rFonts w:ascii="Arial" w:hAnsi="Arial" w:cs="Arial"/>
          <w:sz w:val="20"/>
          <w:szCs w:val="20"/>
        </w:rPr>
        <w:t xml:space="preserve">Test purpose: Verify that all attributes associated to feature classes are provided. </w:t>
      </w:r>
    </w:p>
    <w:p w14:paraId="671CA4AB" w14:textId="77777777" w:rsidR="003B32F1" w:rsidRDefault="003B32F1" w:rsidP="003B32F1">
      <w:pPr>
        <w:pStyle w:val="ListNumber"/>
        <w:numPr>
          <w:ilvl w:val="0"/>
          <w:numId w:val="4"/>
        </w:numPr>
        <w:spacing w:after="240" w:line="230" w:lineRule="atLeast"/>
        <w:jc w:val="both"/>
        <w:rPr>
          <w:rFonts w:ascii="Arial" w:hAnsi="Arial" w:cs="Arial"/>
          <w:sz w:val="20"/>
          <w:szCs w:val="20"/>
        </w:rPr>
      </w:pPr>
      <w:r>
        <w:rPr>
          <w:rFonts w:ascii="Arial" w:hAnsi="Arial" w:cs="Arial"/>
          <w:sz w:val="20"/>
          <w:szCs w:val="20"/>
        </w:rPr>
        <w:t>Test method: Check that all attributes that are defined for each feature class in the feature catalogue are provided.</w:t>
      </w:r>
    </w:p>
    <w:p w14:paraId="50E611B5" w14:textId="2EC14AAA" w:rsidR="003B32F1" w:rsidRDefault="003B32F1" w:rsidP="003B32F1">
      <w:pPr>
        <w:pStyle w:val="ListNumber"/>
        <w:numPr>
          <w:ilvl w:val="0"/>
          <w:numId w:val="4"/>
        </w:numPr>
        <w:spacing w:after="240" w:line="230" w:lineRule="atLeast"/>
        <w:jc w:val="both"/>
        <w:rPr>
          <w:rFonts w:ascii="Arial" w:hAnsi="Arial" w:cs="Arial"/>
          <w:sz w:val="20"/>
          <w:szCs w:val="20"/>
        </w:rPr>
      </w:pPr>
      <w:r>
        <w:rPr>
          <w:rFonts w:ascii="Arial" w:hAnsi="Arial" w:cs="Arial"/>
          <w:sz w:val="20"/>
          <w:szCs w:val="20"/>
        </w:rPr>
        <w:t>Reference:</w:t>
      </w:r>
      <w:r w:rsidR="00851A5B">
        <w:rPr>
          <w:rFonts w:ascii="Arial" w:hAnsi="Arial" w:cs="Arial"/>
          <w:sz w:val="20"/>
          <w:szCs w:val="20"/>
        </w:rPr>
        <w:t xml:space="preserve"> </w:t>
      </w:r>
      <w:r w:rsidR="004A7816">
        <w:rPr>
          <w:rFonts w:ascii="Arial" w:hAnsi="Arial" w:cs="Arial"/>
          <w:sz w:val="20"/>
          <w:szCs w:val="20"/>
        </w:rPr>
        <w:fldChar w:fldCharType="begin"/>
      </w:r>
      <w:r w:rsidR="004A7816">
        <w:rPr>
          <w:rFonts w:ascii="Arial" w:hAnsi="Arial" w:cs="Arial"/>
          <w:sz w:val="20"/>
          <w:szCs w:val="20"/>
        </w:rPr>
        <w:instrText xml:space="preserve"> REF _Ref381686163 \n \h </w:instrText>
      </w:r>
      <w:r w:rsidR="004A7816">
        <w:rPr>
          <w:rFonts w:ascii="Arial" w:hAnsi="Arial" w:cs="Arial"/>
          <w:sz w:val="20"/>
          <w:szCs w:val="20"/>
        </w:rPr>
      </w:r>
      <w:r w:rsidR="004A7816">
        <w:rPr>
          <w:rFonts w:ascii="Arial" w:hAnsi="Arial" w:cs="Arial"/>
          <w:sz w:val="20"/>
          <w:szCs w:val="20"/>
        </w:rPr>
        <w:fldChar w:fldCharType="separate"/>
      </w:r>
      <w:r w:rsidR="00C036DC">
        <w:rPr>
          <w:rFonts w:ascii="Arial" w:hAnsi="Arial" w:cs="Arial"/>
          <w:sz w:val="20"/>
          <w:szCs w:val="20"/>
        </w:rPr>
        <w:t>Appendix  G</w:t>
      </w:r>
      <w:r w:rsidR="004A7816">
        <w:rPr>
          <w:rFonts w:ascii="Arial" w:hAnsi="Arial" w:cs="Arial"/>
          <w:sz w:val="20"/>
          <w:szCs w:val="20"/>
        </w:rPr>
        <w:fldChar w:fldCharType="end"/>
      </w:r>
    </w:p>
    <w:p w14:paraId="25422193" w14:textId="77777777" w:rsidR="003B32F1" w:rsidRDefault="003B32F1" w:rsidP="003B32F1">
      <w:pPr>
        <w:pStyle w:val="ListNumber"/>
        <w:numPr>
          <w:ilvl w:val="0"/>
          <w:numId w:val="4"/>
        </w:numPr>
        <w:spacing w:after="240" w:line="230" w:lineRule="atLeast"/>
        <w:jc w:val="both"/>
        <w:rPr>
          <w:rFonts w:ascii="Arial" w:hAnsi="Arial" w:cs="Arial"/>
          <w:sz w:val="20"/>
          <w:szCs w:val="20"/>
        </w:rPr>
      </w:pPr>
      <w:r>
        <w:rPr>
          <w:rFonts w:ascii="Arial" w:hAnsi="Arial" w:cs="Arial"/>
          <w:sz w:val="20"/>
          <w:szCs w:val="20"/>
        </w:rPr>
        <w:t>Test type: Basic.</w:t>
      </w:r>
    </w:p>
    <w:p w14:paraId="750ECF8D" w14:textId="77777777" w:rsidR="003B32F1" w:rsidRPr="00C56AE1" w:rsidRDefault="003B32F1" w:rsidP="003B32F1">
      <w:pPr>
        <w:pStyle w:val="Appendix"/>
        <w:keepLines w:val="0"/>
        <w:pageBreakBefore w:val="0"/>
        <w:numPr>
          <w:ilvl w:val="1"/>
          <w:numId w:val="48"/>
        </w:numPr>
        <w:jc w:val="left"/>
        <w:outlineLvl w:val="0"/>
        <w:rPr>
          <w:b w:val="0"/>
        </w:rPr>
      </w:pPr>
      <w:bookmarkStart w:id="158" w:name="_Toc467765183"/>
      <w:r w:rsidRPr="006B7957">
        <w:t>Test case for attribute domains</w:t>
      </w:r>
      <w:bookmarkEnd w:id="158"/>
      <w:r w:rsidRPr="009D1574">
        <w:t xml:space="preserve"> </w:t>
      </w:r>
    </w:p>
    <w:p w14:paraId="543D5B8B" w14:textId="77777777" w:rsidR="003B32F1" w:rsidRDefault="003B32F1" w:rsidP="003B32F1">
      <w:pPr>
        <w:pStyle w:val="ListNumber5"/>
        <w:ind w:left="1080"/>
      </w:pPr>
      <w:r>
        <w:t>a)</w:t>
      </w:r>
      <w:r>
        <w:tab/>
        <w:t>Test purpose: Verify that attribute domains respect feature catalogue definition.</w:t>
      </w:r>
    </w:p>
    <w:p w14:paraId="50EDBF22" w14:textId="77777777" w:rsidR="003B32F1" w:rsidRDefault="003B32F1" w:rsidP="003B32F1">
      <w:pPr>
        <w:pStyle w:val="ListNumber5"/>
        <w:ind w:left="1080"/>
      </w:pPr>
      <w:r>
        <w:t>b)</w:t>
      </w:r>
      <w:r>
        <w:tab/>
        <w:t>Test method: Check that all attribute domains defined in the feature catalogue are respected.</w:t>
      </w:r>
    </w:p>
    <w:p w14:paraId="4BCA5ACF" w14:textId="485A24BD" w:rsidR="003B32F1" w:rsidRDefault="003B32F1" w:rsidP="003B32F1">
      <w:pPr>
        <w:pStyle w:val="ListNumber5"/>
        <w:ind w:left="1080"/>
      </w:pPr>
      <w:r>
        <w:t>c)</w:t>
      </w:r>
      <w:r>
        <w:tab/>
        <w:t>Reference:</w:t>
      </w:r>
      <w:r w:rsidR="00851A5B">
        <w:t xml:space="preserve"> </w:t>
      </w:r>
      <w:r w:rsidR="004A7816">
        <w:rPr>
          <w:rFonts w:cs="Arial"/>
        </w:rPr>
        <w:fldChar w:fldCharType="begin"/>
      </w:r>
      <w:r w:rsidR="004A7816">
        <w:rPr>
          <w:rFonts w:cs="Arial"/>
        </w:rPr>
        <w:instrText xml:space="preserve"> REF _Ref381686163 \n \h </w:instrText>
      </w:r>
      <w:r w:rsidR="004A7816">
        <w:rPr>
          <w:rFonts w:cs="Arial"/>
        </w:rPr>
      </w:r>
      <w:r w:rsidR="004A7816">
        <w:rPr>
          <w:rFonts w:cs="Arial"/>
        </w:rPr>
        <w:fldChar w:fldCharType="separate"/>
      </w:r>
      <w:r w:rsidR="00C036DC">
        <w:rPr>
          <w:rFonts w:cs="Arial"/>
        </w:rPr>
        <w:t>Appendix  G</w:t>
      </w:r>
      <w:r w:rsidR="004A7816">
        <w:rPr>
          <w:rFonts w:cs="Arial"/>
        </w:rPr>
        <w:fldChar w:fldCharType="end"/>
      </w:r>
    </w:p>
    <w:p w14:paraId="2D0AA0C6" w14:textId="77777777" w:rsidR="003B32F1" w:rsidRDefault="003B32F1" w:rsidP="003B32F1">
      <w:pPr>
        <w:pStyle w:val="ListNumber5"/>
        <w:ind w:left="1080"/>
      </w:pPr>
      <w:r>
        <w:t>d)</w:t>
      </w:r>
      <w:r>
        <w:tab/>
        <w:t>Test type: Basic.</w:t>
      </w:r>
    </w:p>
    <w:p w14:paraId="0BC6A326" w14:textId="77777777" w:rsidR="003B32F1" w:rsidRPr="00C56AE1" w:rsidRDefault="003B32F1" w:rsidP="003B32F1">
      <w:pPr>
        <w:pStyle w:val="Appendix"/>
        <w:keepLines w:val="0"/>
        <w:pageBreakBefore w:val="0"/>
        <w:numPr>
          <w:ilvl w:val="1"/>
          <w:numId w:val="48"/>
        </w:numPr>
        <w:jc w:val="left"/>
        <w:outlineLvl w:val="0"/>
        <w:rPr>
          <w:b w:val="0"/>
        </w:rPr>
      </w:pPr>
      <w:bookmarkStart w:id="159" w:name="_Toc467765184"/>
      <w:r w:rsidRPr="006B7957">
        <w:t>Test case for UUID</w:t>
      </w:r>
      <w:bookmarkEnd w:id="159"/>
    </w:p>
    <w:p w14:paraId="5E6DACC3" w14:textId="77777777" w:rsidR="003B32F1" w:rsidRPr="006B7957" w:rsidRDefault="003B32F1" w:rsidP="003B32F1">
      <w:pPr>
        <w:pStyle w:val="ListNumber"/>
        <w:numPr>
          <w:ilvl w:val="0"/>
          <w:numId w:val="9"/>
        </w:numPr>
        <w:spacing w:after="240" w:line="230" w:lineRule="atLeast"/>
        <w:jc w:val="both"/>
        <w:rPr>
          <w:rFonts w:ascii="Arial" w:hAnsi="Arial" w:cs="Arial"/>
          <w:sz w:val="20"/>
          <w:szCs w:val="20"/>
        </w:rPr>
      </w:pPr>
      <w:r w:rsidRPr="006B7957">
        <w:rPr>
          <w:rFonts w:ascii="Arial" w:hAnsi="Arial" w:cs="Arial"/>
          <w:sz w:val="20"/>
          <w:szCs w:val="20"/>
        </w:rPr>
        <w:t xml:space="preserve">Test purpose: Verify that a </w:t>
      </w:r>
      <w:r>
        <w:rPr>
          <w:rFonts w:ascii="Arial" w:hAnsi="Arial" w:cs="Arial"/>
          <w:sz w:val="20"/>
          <w:szCs w:val="20"/>
        </w:rPr>
        <w:t>UUID attribute</w:t>
      </w:r>
      <w:r w:rsidRPr="006B7957">
        <w:rPr>
          <w:rFonts w:ascii="Arial" w:hAnsi="Arial" w:cs="Arial"/>
          <w:sz w:val="20"/>
          <w:szCs w:val="20"/>
        </w:rPr>
        <w:t xml:space="preserve"> is defined for all feature instances.</w:t>
      </w:r>
    </w:p>
    <w:p w14:paraId="3089AB61" w14:textId="77777777" w:rsidR="003B32F1" w:rsidRPr="006B7957" w:rsidRDefault="003B32F1" w:rsidP="003B32F1">
      <w:pPr>
        <w:pStyle w:val="ListNumber"/>
        <w:numPr>
          <w:ilvl w:val="0"/>
          <w:numId w:val="9"/>
        </w:numPr>
        <w:spacing w:after="240" w:line="230" w:lineRule="atLeast"/>
        <w:jc w:val="both"/>
        <w:rPr>
          <w:rFonts w:ascii="Arial" w:hAnsi="Arial" w:cs="Arial"/>
          <w:sz w:val="20"/>
          <w:szCs w:val="20"/>
        </w:rPr>
      </w:pPr>
      <w:r w:rsidRPr="006B7957">
        <w:rPr>
          <w:rFonts w:ascii="Arial" w:hAnsi="Arial" w:cs="Arial"/>
          <w:sz w:val="20"/>
          <w:szCs w:val="20"/>
        </w:rPr>
        <w:t xml:space="preserve">Test method: Check that UUID exists for all feature instances in the </w:t>
      </w:r>
      <w:r w:rsidR="00502AD8">
        <w:rPr>
          <w:rFonts w:ascii="Arial" w:hAnsi="Arial" w:cs="Arial"/>
          <w:sz w:val="20"/>
          <w:szCs w:val="20"/>
        </w:rPr>
        <w:t>Administration</w:t>
      </w:r>
      <w:r w:rsidRPr="006B7957">
        <w:rPr>
          <w:rFonts w:ascii="Arial" w:hAnsi="Arial" w:cs="Arial"/>
          <w:sz w:val="20"/>
          <w:szCs w:val="20"/>
        </w:rPr>
        <w:t xml:space="preserve"> database (and therefore for all other use cases) and c</w:t>
      </w:r>
      <w:r>
        <w:rPr>
          <w:rFonts w:ascii="Arial" w:hAnsi="Arial" w:cs="Arial"/>
          <w:sz w:val="20"/>
          <w:szCs w:val="20"/>
        </w:rPr>
        <w:t>heck that no duplication exists</w:t>
      </w:r>
      <w:r w:rsidRPr="006B7957">
        <w:rPr>
          <w:rFonts w:ascii="Arial" w:hAnsi="Arial" w:cs="Arial"/>
          <w:sz w:val="20"/>
          <w:szCs w:val="20"/>
        </w:rPr>
        <w:t xml:space="preserve">. This will be done by database tools used to implement the </w:t>
      </w:r>
      <w:r w:rsidR="00502AD8">
        <w:rPr>
          <w:rFonts w:ascii="Arial" w:hAnsi="Arial" w:cs="Arial"/>
          <w:sz w:val="20"/>
          <w:szCs w:val="20"/>
        </w:rPr>
        <w:t>Administration</w:t>
      </w:r>
      <w:r w:rsidRPr="006B7957">
        <w:rPr>
          <w:rFonts w:ascii="Arial" w:hAnsi="Arial" w:cs="Arial"/>
          <w:sz w:val="20"/>
          <w:szCs w:val="20"/>
        </w:rPr>
        <w:t xml:space="preserve"> database.</w:t>
      </w:r>
    </w:p>
    <w:p w14:paraId="2C80695A" w14:textId="77777777" w:rsidR="003B32F1" w:rsidRPr="006B7957" w:rsidRDefault="003B32F1" w:rsidP="003B32F1">
      <w:pPr>
        <w:pStyle w:val="ListNumber"/>
        <w:numPr>
          <w:ilvl w:val="0"/>
          <w:numId w:val="9"/>
        </w:numPr>
        <w:spacing w:after="240" w:line="230" w:lineRule="atLeast"/>
        <w:jc w:val="both"/>
        <w:rPr>
          <w:rFonts w:ascii="Arial" w:hAnsi="Arial" w:cs="Arial"/>
          <w:sz w:val="20"/>
          <w:szCs w:val="20"/>
        </w:rPr>
      </w:pPr>
      <w:r w:rsidRPr="006B7957">
        <w:rPr>
          <w:rFonts w:ascii="Arial" w:hAnsi="Arial" w:cs="Arial"/>
          <w:sz w:val="20"/>
          <w:szCs w:val="20"/>
        </w:rPr>
        <w:t xml:space="preserve">Reference: Clause </w:t>
      </w:r>
      <w:r w:rsidRPr="006B7957">
        <w:rPr>
          <w:rFonts w:ascii="Arial" w:hAnsi="Arial" w:cs="Arial"/>
          <w:sz w:val="20"/>
          <w:szCs w:val="20"/>
        </w:rPr>
        <w:fldChar w:fldCharType="begin"/>
      </w:r>
      <w:r w:rsidRPr="006B7957">
        <w:rPr>
          <w:rFonts w:ascii="Arial" w:hAnsi="Arial" w:cs="Arial"/>
          <w:sz w:val="20"/>
          <w:szCs w:val="20"/>
        </w:rPr>
        <w:instrText xml:space="preserve"> REF _Ref381686884 \r \h </w:instrText>
      </w:r>
      <w:r w:rsidRPr="00BB2631">
        <w:rPr>
          <w:rFonts w:ascii="Arial" w:hAnsi="Arial" w:cs="Arial"/>
          <w:sz w:val="20"/>
          <w:szCs w:val="20"/>
        </w:rPr>
        <w:instrText xml:space="preserve"> \* MERGEFORMAT </w:instrText>
      </w:r>
      <w:r w:rsidRPr="006B7957">
        <w:rPr>
          <w:rFonts w:ascii="Arial" w:hAnsi="Arial" w:cs="Arial"/>
          <w:sz w:val="20"/>
          <w:szCs w:val="20"/>
        </w:rPr>
      </w:r>
      <w:r w:rsidRPr="006B7957">
        <w:rPr>
          <w:rFonts w:ascii="Arial" w:hAnsi="Arial" w:cs="Arial"/>
          <w:sz w:val="20"/>
          <w:szCs w:val="20"/>
        </w:rPr>
        <w:fldChar w:fldCharType="separate"/>
      </w:r>
      <w:r w:rsidR="00C036DC">
        <w:rPr>
          <w:rFonts w:ascii="Arial" w:hAnsi="Arial" w:cs="Arial"/>
          <w:sz w:val="20"/>
          <w:szCs w:val="20"/>
        </w:rPr>
        <w:t>8.2</w:t>
      </w:r>
      <w:r w:rsidRPr="006B7957">
        <w:rPr>
          <w:rFonts w:ascii="Arial" w:hAnsi="Arial" w:cs="Arial"/>
          <w:sz w:val="20"/>
          <w:szCs w:val="20"/>
        </w:rPr>
        <w:fldChar w:fldCharType="end"/>
      </w:r>
    </w:p>
    <w:p w14:paraId="5556759D" w14:textId="77777777" w:rsidR="003B32F1" w:rsidRPr="006B7957" w:rsidRDefault="003B32F1" w:rsidP="003B32F1">
      <w:pPr>
        <w:pStyle w:val="ListNumber"/>
        <w:numPr>
          <w:ilvl w:val="0"/>
          <w:numId w:val="9"/>
        </w:numPr>
        <w:spacing w:after="240" w:line="230" w:lineRule="atLeast"/>
        <w:jc w:val="both"/>
        <w:rPr>
          <w:rFonts w:ascii="Arial" w:hAnsi="Arial" w:cs="Arial"/>
          <w:sz w:val="20"/>
          <w:szCs w:val="20"/>
        </w:rPr>
      </w:pPr>
      <w:r w:rsidRPr="006B7957">
        <w:rPr>
          <w:rFonts w:ascii="Arial" w:hAnsi="Arial" w:cs="Arial"/>
          <w:sz w:val="20"/>
          <w:szCs w:val="20"/>
        </w:rPr>
        <w:t>Test type: Basic.</w:t>
      </w:r>
    </w:p>
    <w:p w14:paraId="70EAF2A8" w14:textId="77777777" w:rsidR="003B32F1" w:rsidRPr="00C56AE1" w:rsidRDefault="003B32F1" w:rsidP="003B32F1">
      <w:pPr>
        <w:pStyle w:val="Appendix"/>
        <w:keepLines w:val="0"/>
        <w:pageBreakBefore w:val="0"/>
        <w:numPr>
          <w:ilvl w:val="1"/>
          <w:numId w:val="48"/>
        </w:numPr>
        <w:jc w:val="left"/>
        <w:outlineLvl w:val="0"/>
        <w:rPr>
          <w:b w:val="0"/>
        </w:rPr>
      </w:pPr>
      <w:bookmarkStart w:id="160" w:name="_Toc467765185"/>
      <w:r w:rsidRPr="006B7957">
        <w:t>Test case for data completeness</w:t>
      </w:r>
      <w:bookmarkEnd w:id="160"/>
      <w:r w:rsidRPr="00C56AE1">
        <w:rPr>
          <w:b w:val="0"/>
        </w:rPr>
        <w:t xml:space="preserve"> </w:t>
      </w:r>
    </w:p>
    <w:p w14:paraId="006C0315" w14:textId="77777777" w:rsidR="00E17C86" w:rsidRDefault="00E17C86" w:rsidP="00E17C86">
      <w:pPr>
        <w:pStyle w:val="ListNumber"/>
        <w:numPr>
          <w:ilvl w:val="0"/>
          <w:numId w:val="10"/>
        </w:numPr>
        <w:spacing w:after="240" w:line="230" w:lineRule="atLeast"/>
        <w:jc w:val="both"/>
        <w:rPr>
          <w:rFonts w:ascii="Arial" w:hAnsi="Arial" w:cs="Arial"/>
          <w:sz w:val="20"/>
          <w:szCs w:val="20"/>
        </w:rPr>
      </w:pPr>
      <w:r>
        <w:rPr>
          <w:rFonts w:ascii="Arial" w:hAnsi="Arial" w:cs="Arial"/>
          <w:sz w:val="20"/>
          <w:szCs w:val="20"/>
        </w:rPr>
        <w:t>Test purpose: Verify that all features include all the feature types required for the specific conformance class. Five conformance classes have been defined in accordance with the Use Cases defined in Appendix C. Each described in a sub-test case in table A-1.</w:t>
      </w:r>
    </w:p>
    <w:p w14:paraId="4ABEED68" w14:textId="77777777" w:rsidR="00E17C86" w:rsidRDefault="00E17C86" w:rsidP="00E17C86">
      <w:pPr>
        <w:pStyle w:val="ListNumber"/>
        <w:numPr>
          <w:ilvl w:val="0"/>
          <w:numId w:val="10"/>
        </w:numPr>
        <w:spacing w:after="240" w:line="230" w:lineRule="atLeast"/>
        <w:jc w:val="both"/>
        <w:rPr>
          <w:rFonts w:ascii="Arial" w:hAnsi="Arial" w:cs="Arial"/>
          <w:sz w:val="20"/>
          <w:szCs w:val="20"/>
        </w:rPr>
      </w:pPr>
      <w:r>
        <w:rPr>
          <w:rFonts w:ascii="Arial" w:hAnsi="Arial" w:cs="Arial"/>
          <w:sz w:val="20"/>
          <w:szCs w:val="20"/>
        </w:rPr>
        <w:t>Test method: Check that each feature required by the use case is available.</w:t>
      </w:r>
    </w:p>
    <w:p w14:paraId="19A69224" w14:textId="77777777" w:rsidR="00E17C86" w:rsidRDefault="00E17C86" w:rsidP="00E17C86">
      <w:pPr>
        <w:pStyle w:val="ListNumber"/>
        <w:numPr>
          <w:ilvl w:val="0"/>
          <w:numId w:val="10"/>
        </w:numPr>
        <w:spacing w:after="240" w:line="230" w:lineRule="atLeast"/>
        <w:jc w:val="both"/>
        <w:rPr>
          <w:rFonts w:ascii="Arial" w:hAnsi="Arial" w:cs="Arial"/>
          <w:sz w:val="20"/>
          <w:szCs w:val="20"/>
        </w:rPr>
      </w:pPr>
      <w:r>
        <w:rPr>
          <w:rFonts w:ascii="Arial" w:hAnsi="Arial" w:cs="Arial"/>
          <w:sz w:val="20"/>
          <w:szCs w:val="20"/>
        </w:rPr>
        <w:t xml:space="preserve">Reference: </w:t>
      </w:r>
      <w:r w:rsidRPr="005A69ED">
        <w:rPr>
          <w:rFonts w:ascii="Arial" w:hAnsi="Arial" w:cs="Arial"/>
          <w:sz w:val="20"/>
          <w:szCs w:val="20"/>
        </w:rPr>
        <w:t xml:space="preserve">Section </w:t>
      </w:r>
      <w:r w:rsidRPr="006B7957">
        <w:rPr>
          <w:rFonts w:ascii="Arial" w:hAnsi="Arial" w:cs="Arial"/>
          <w:sz w:val="20"/>
          <w:szCs w:val="20"/>
        </w:rPr>
        <w:fldChar w:fldCharType="begin"/>
      </w:r>
      <w:r w:rsidRPr="00BB2631">
        <w:rPr>
          <w:rFonts w:ascii="Arial" w:hAnsi="Arial" w:cs="Arial"/>
          <w:sz w:val="20"/>
          <w:szCs w:val="20"/>
        </w:rPr>
        <w:instrText xml:space="preserve"> REF _Ref381686895 \r \h  \* MERGEFORMAT </w:instrText>
      </w:r>
      <w:r w:rsidRPr="006B7957">
        <w:rPr>
          <w:rFonts w:ascii="Arial" w:hAnsi="Arial" w:cs="Arial"/>
          <w:sz w:val="20"/>
          <w:szCs w:val="20"/>
        </w:rPr>
      </w:r>
      <w:r w:rsidRPr="006B7957">
        <w:rPr>
          <w:rFonts w:ascii="Arial" w:hAnsi="Arial" w:cs="Arial"/>
          <w:sz w:val="20"/>
          <w:szCs w:val="20"/>
        </w:rPr>
        <w:fldChar w:fldCharType="separate"/>
      </w:r>
      <w:r w:rsidR="00C036DC">
        <w:rPr>
          <w:rFonts w:ascii="Arial" w:hAnsi="Arial" w:cs="Arial"/>
          <w:sz w:val="20"/>
          <w:szCs w:val="20"/>
        </w:rPr>
        <w:t>10.1</w:t>
      </w:r>
      <w:r w:rsidRPr="006B7957">
        <w:rPr>
          <w:rFonts w:ascii="Arial" w:hAnsi="Arial" w:cs="Arial"/>
          <w:sz w:val="20"/>
          <w:szCs w:val="20"/>
        </w:rPr>
        <w:fldChar w:fldCharType="end"/>
      </w:r>
    </w:p>
    <w:p w14:paraId="2641287A" w14:textId="77777777" w:rsidR="00E17C86" w:rsidRDefault="00E17C86" w:rsidP="00E17C86">
      <w:pPr>
        <w:pStyle w:val="ListNumber"/>
        <w:numPr>
          <w:ilvl w:val="0"/>
          <w:numId w:val="10"/>
        </w:numPr>
        <w:spacing w:after="240" w:line="230" w:lineRule="atLeast"/>
        <w:jc w:val="both"/>
        <w:rPr>
          <w:rFonts w:ascii="Arial" w:hAnsi="Arial" w:cs="Arial"/>
          <w:sz w:val="20"/>
          <w:szCs w:val="20"/>
        </w:rPr>
      </w:pPr>
      <w:r>
        <w:rPr>
          <w:rFonts w:ascii="Arial" w:hAnsi="Arial" w:cs="Arial"/>
          <w:sz w:val="20"/>
          <w:szCs w:val="20"/>
        </w:rPr>
        <w:t>Test type: Basic.</w:t>
      </w:r>
    </w:p>
    <w:p w14:paraId="2CBA890B" w14:textId="77777777" w:rsidR="00E17C86" w:rsidRDefault="00E17C86" w:rsidP="00E17C86">
      <w:pPr>
        <w:pStyle w:val="BodyText"/>
      </w:pPr>
      <w:r>
        <w:t>Sub test cases establishing the conformance classes are defined in the following table.</w:t>
      </w:r>
    </w:p>
    <w:p w14:paraId="0B2831BB" w14:textId="77777777" w:rsidR="00E17C86" w:rsidRDefault="00E17C86" w:rsidP="00E17C86">
      <w:pPr>
        <w:pStyle w:val="BodyText"/>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090"/>
        <w:gridCol w:w="2779"/>
        <w:gridCol w:w="2414"/>
      </w:tblGrid>
      <w:tr w:rsidR="00E17C86" w14:paraId="45C831FB" w14:textId="77777777" w:rsidTr="008D727D">
        <w:tc>
          <w:tcPr>
            <w:tcW w:w="534" w:type="dxa"/>
          </w:tcPr>
          <w:p w14:paraId="20089865" w14:textId="77777777" w:rsidR="00E17C86" w:rsidRPr="00244C0F" w:rsidRDefault="00E17C86" w:rsidP="008D727D">
            <w:pPr>
              <w:pStyle w:val="Tabletype"/>
              <w:keepNext/>
              <w:keepLines/>
              <w:rPr>
                <w:b/>
                <w:color w:val="000000" w:themeColor="text1"/>
              </w:rPr>
            </w:pPr>
          </w:p>
        </w:tc>
        <w:tc>
          <w:tcPr>
            <w:tcW w:w="2090" w:type="dxa"/>
            <w:shd w:val="clear" w:color="auto" w:fill="auto"/>
          </w:tcPr>
          <w:p w14:paraId="04CB1CC8" w14:textId="77777777" w:rsidR="00E17C86" w:rsidRPr="00244C0F" w:rsidRDefault="00E17C86" w:rsidP="008D727D">
            <w:pPr>
              <w:pStyle w:val="Tabletype"/>
              <w:keepNext/>
              <w:keepLines/>
              <w:rPr>
                <w:b/>
                <w:color w:val="000000" w:themeColor="text1"/>
              </w:rPr>
            </w:pPr>
            <w:r w:rsidRPr="00244C0F">
              <w:rPr>
                <w:b/>
                <w:color w:val="000000" w:themeColor="text1"/>
              </w:rPr>
              <w:t>Dataset Type</w:t>
            </w:r>
          </w:p>
        </w:tc>
        <w:tc>
          <w:tcPr>
            <w:tcW w:w="2779" w:type="dxa"/>
            <w:shd w:val="clear" w:color="auto" w:fill="auto"/>
          </w:tcPr>
          <w:p w14:paraId="7F1BE012" w14:textId="77777777" w:rsidR="00E17C86" w:rsidRPr="00244C0F" w:rsidRDefault="00E17C86" w:rsidP="008D727D">
            <w:pPr>
              <w:pStyle w:val="Tabletype"/>
              <w:keepNext/>
              <w:keepLines/>
              <w:rPr>
                <w:b/>
                <w:color w:val="000000" w:themeColor="text1"/>
              </w:rPr>
            </w:pPr>
            <w:r w:rsidRPr="00244C0F">
              <w:rPr>
                <w:b/>
                <w:color w:val="000000" w:themeColor="text1"/>
              </w:rPr>
              <w:t>Conformance Class</w:t>
            </w:r>
          </w:p>
        </w:tc>
        <w:tc>
          <w:tcPr>
            <w:tcW w:w="2414" w:type="dxa"/>
            <w:shd w:val="clear" w:color="auto" w:fill="auto"/>
          </w:tcPr>
          <w:p w14:paraId="6B701450" w14:textId="77777777" w:rsidR="00E17C86" w:rsidRPr="00244C0F" w:rsidRDefault="00E17C86" w:rsidP="008D727D">
            <w:pPr>
              <w:pStyle w:val="Tabletype"/>
              <w:keepNext/>
              <w:keepLines/>
              <w:rPr>
                <w:b/>
                <w:color w:val="000000" w:themeColor="text1"/>
              </w:rPr>
            </w:pPr>
            <w:r w:rsidRPr="00244C0F">
              <w:rPr>
                <w:b/>
                <w:color w:val="000000" w:themeColor="text1"/>
              </w:rPr>
              <w:t>List of allowed Features and Attributes.</w:t>
            </w:r>
          </w:p>
        </w:tc>
      </w:tr>
      <w:tr w:rsidR="00E17C86" w14:paraId="7D09D769" w14:textId="77777777" w:rsidTr="008D727D">
        <w:tc>
          <w:tcPr>
            <w:tcW w:w="534" w:type="dxa"/>
          </w:tcPr>
          <w:p w14:paraId="2C3239D5" w14:textId="77777777" w:rsidR="00E17C86" w:rsidRPr="00244C0F" w:rsidRDefault="00E17C86" w:rsidP="008D727D">
            <w:pPr>
              <w:pStyle w:val="Tabletype"/>
              <w:keepNext/>
              <w:keepLines/>
              <w:rPr>
                <w:color w:val="000000" w:themeColor="text1"/>
              </w:rPr>
            </w:pPr>
            <w:r w:rsidRPr="00244C0F">
              <w:rPr>
                <w:color w:val="000000" w:themeColor="text1"/>
              </w:rPr>
              <w:t>1</w:t>
            </w:r>
          </w:p>
        </w:tc>
        <w:tc>
          <w:tcPr>
            <w:tcW w:w="2090" w:type="dxa"/>
            <w:shd w:val="clear" w:color="auto" w:fill="auto"/>
          </w:tcPr>
          <w:p w14:paraId="1DE17D71" w14:textId="77777777" w:rsidR="00E17C86" w:rsidRPr="00244C0F" w:rsidRDefault="00502AD8" w:rsidP="004A7816">
            <w:pPr>
              <w:pStyle w:val="Tabletype"/>
              <w:keepNext/>
              <w:keepLines/>
              <w:rPr>
                <w:color w:val="000000" w:themeColor="text1"/>
              </w:rPr>
            </w:pPr>
            <w:r>
              <w:rPr>
                <w:color w:val="000000" w:themeColor="text1"/>
              </w:rPr>
              <w:t>Administration</w:t>
            </w:r>
            <w:r w:rsidRPr="00244C0F">
              <w:rPr>
                <w:color w:val="000000" w:themeColor="text1"/>
              </w:rPr>
              <w:t xml:space="preserve"> </w:t>
            </w:r>
          </w:p>
        </w:tc>
        <w:tc>
          <w:tcPr>
            <w:tcW w:w="2779" w:type="dxa"/>
            <w:shd w:val="clear" w:color="auto" w:fill="auto"/>
          </w:tcPr>
          <w:p w14:paraId="6E962274" w14:textId="77777777" w:rsidR="00E17C86" w:rsidRPr="00244C0F" w:rsidRDefault="00502AD8" w:rsidP="008D727D">
            <w:pPr>
              <w:pStyle w:val="Tabletype"/>
              <w:keepNext/>
              <w:keepLines/>
              <w:rPr>
                <w:color w:val="000000" w:themeColor="text1"/>
              </w:rPr>
            </w:pPr>
            <w:r>
              <w:rPr>
                <w:color w:val="000000" w:themeColor="text1"/>
              </w:rPr>
              <w:t>Adm</w:t>
            </w:r>
            <w:r w:rsidR="00E17C86" w:rsidRPr="00244C0F">
              <w:rPr>
                <w:color w:val="000000" w:themeColor="text1"/>
              </w:rPr>
              <w:t>. Conformance Class</w:t>
            </w:r>
          </w:p>
        </w:tc>
        <w:tc>
          <w:tcPr>
            <w:tcW w:w="2414" w:type="dxa"/>
            <w:shd w:val="clear" w:color="auto" w:fill="auto"/>
          </w:tcPr>
          <w:p w14:paraId="10B4A425" w14:textId="77777777" w:rsidR="00E17C86" w:rsidRPr="00244C0F" w:rsidRDefault="00E17C86" w:rsidP="008D727D">
            <w:pPr>
              <w:pStyle w:val="Tabletype"/>
              <w:keepNext/>
              <w:keepLines/>
              <w:rPr>
                <w:color w:val="000000" w:themeColor="text1"/>
              </w:rPr>
            </w:pPr>
            <w:r w:rsidRPr="00244C0F">
              <w:rPr>
                <w:color w:val="000000" w:themeColor="text1"/>
              </w:rPr>
              <w:t xml:space="preserve">All available Features and Attributes in the </w:t>
            </w:r>
            <w:r>
              <w:rPr>
                <w:color w:val="000000" w:themeColor="text1"/>
              </w:rPr>
              <w:t>S-121 product Specification</w:t>
            </w:r>
            <w:r w:rsidRPr="00244C0F">
              <w:rPr>
                <w:color w:val="000000" w:themeColor="text1"/>
              </w:rPr>
              <w:t>. See C.2.1</w:t>
            </w:r>
          </w:p>
        </w:tc>
      </w:tr>
      <w:tr w:rsidR="00E17C86" w14:paraId="49E9853F" w14:textId="77777777" w:rsidTr="008D727D">
        <w:tc>
          <w:tcPr>
            <w:tcW w:w="534" w:type="dxa"/>
          </w:tcPr>
          <w:p w14:paraId="7D99CB48" w14:textId="77777777" w:rsidR="00E17C86" w:rsidRPr="00244C0F" w:rsidRDefault="00E17C86" w:rsidP="008D727D">
            <w:pPr>
              <w:pStyle w:val="Tabletype"/>
              <w:keepNext/>
              <w:keepLines/>
              <w:rPr>
                <w:color w:val="000000" w:themeColor="text1"/>
              </w:rPr>
            </w:pPr>
            <w:r w:rsidRPr="00244C0F">
              <w:rPr>
                <w:color w:val="000000" w:themeColor="text1"/>
              </w:rPr>
              <w:t>2</w:t>
            </w:r>
          </w:p>
        </w:tc>
        <w:tc>
          <w:tcPr>
            <w:tcW w:w="2090" w:type="dxa"/>
            <w:shd w:val="clear" w:color="auto" w:fill="auto"/>
          </w:tcPr>
          <w:p w14:paraId="101877FA" w14:textId="77777777" w:rsidR="00E17C86" w:rsidRPr="00244C0F" w:rsidRDefault="00E17C86" w:rsidP="004A7816">
            <w:pPr>
              <w:pStyle w:val="Tabletype"/>
              <w:keepNext/>
              <w:keepLines/>
              <w:rPr>
                <w:color w:val="000000" w:themeColor="text1"/>
              </w:rPr>
            </w:pPr>
            <w:r w:rsidRPr="00244C0F">
              <w:rPr>
                <w:color w:val="000000" w:themeColor="text1"/>
              </w:rPr>
              <w:t xml:space="preserve">Production </w:t>
            </w:r>
          </w:p>
        </w:tc>
        <w:tc>
          <w:tcPr>
            <w:tcW w:w="2779" w:type="dxa"/>
            <w:shd w:val="clear" w:color="auto" w:fill="auto"/>
          </w:tcPr>
          <w:p w14:paraId="15BF7E2D" w14:textId="77777777" w:rsidR="00E17C86" w:rsidRPr="00244C0F" w:rsidRDefault="00E17C86" w:rsidP="008D727D">
            <w:pPr>
              <w:pStyle w:val="Tabletype"/>
              <w:keepNext/>
              <w:keepLines/>
              <w:rPr>
                <w:color w:val="000000" w:themeColor="text1"/>
              </w:rPr>
            </w:pPr>
            <w:r w:rsidRPr="00244C0F">
              <w:rPr>
                <w:color w:val="000000" w:themeColor="text1"/>
              </w:rPr>
              <w:t>Prd. Conformance Class</w:t>
            </w:r>
          </w:p>
        </w:tc>
        <w:tc>
          <w:tcPr>
            <w:tcW w:w="2414" w:type="dxa"/>
            <w:shd w:val="clear" w:color="auto" w:fill="auto"/>
          </w:tcPr>
          <w:p w14:paraId="6E583B58" w14:textId="77777777" w:rsidR="00E17C86" w:rsidRPr="00244C0F" w:rsidRDefault="00E17C86" w:rsidP="008D727D">
            <w:pPr>
              <w:pStyle w:val="Tabletype"/>
              <w:keepNext/>
              <w:keepLines/>
              <w:rPr>
                <w:color w:val="000000" w:themeColor="text1"/>
              </w:rPr>
            </w:pPr>
            <w:r w:rsidRPr="00244C0F">
              <w:rPr>
                <w:color w:val="000000" w:themeColor="text1"/>
              </w:rPr>
              <w:t>Features and Attributes with official status required for publication of charts. See C.2.2</w:t>
            </w:r>
          </w:p>
        </w:tc>
      </w:tr>
      <w:tr w:rsidR="00E17C86" w14:paraId="63DDEA59" w14:textId="77777777" w:rsidTr="008D727D">
        <w:tc>
          <w:tcPr>
            <w:tcW w:w="534" w:type="dxa"/>
          </w:tcPr>
          <w:p w14:paraId="1EA9997B" w14:textId="77777777" w:rsidR="00E17C86" w:rsidRPr="00244C0F" w:rsidRDefault="00E17C86" w:rsidP="008D727D">
            <w:pPr>
              <w:pStyle w:val="Tabletype"/>
              <w:rPr>
                <w:color w:val="000000" w:themeColor="text1"/>
              </w:rPr>
            </w:pPr>
            <w:r w:rsidRPr="00244C0F">
              <w:rPr>
                <w:color w:val="000000" w:themeColor="text1"/>
              </w:rPr>
              <w:t>3</w:t>
            </w:r>
          </w:p>
        </w:tc>
        <w:tc>
          <w:tcPr>
            <w:tcW w:w="2090" w:type="dxa"/>
            <w:shd w:val="clear" w:color="auto" w:fill="auto"/>
          </w:tcPr>
          <w:p w14:paraId="6B71C41F" w14:textId="77777777" w:rsidR="00E17C86" w:rsidRPr="00244C0F" w:rsidRDefault="00E17C86" w:rsidP="004A7816">
            <w:pPr>
              <w:pStyle w:val="Tabletype"/>
              <w:rPr>
                <w:color w:val="000000" w:themeColor="text1"/>
              </w:rPr>
            </w:pPr>
            <w:r>
              <w:rPr>
                <w:color w:val="000000" w:themeColor="text1"/>
              </w:rPr>
              <w:t xml:space="preserve">Legal Declaration </w:t>
            </w:r>
          </w:p>
        </w:tc>
        <w:tc>
          <w:tcPr>
            <w:tcW w:w="2779" w:type="dxa"/>
            <w:shd w:val="clear" w:color="auto" w:fill="auto"/>
          </w:tcPr>
          <w:p w14:paraId="067DBB32" w14:textId="77777777" w:rsidR="00E17C86" w:rsidRPr="00244C0F" w:rsidRDefault="00E17C86" w:rsidP="008D727D">
            <w:pPr>
              <w:pStyle w:val="Tabletype"/>
              <w:rPr>
                <w:color w:val="000000" w:themeColor="text1"/>
              </w:rPr>
            </w:pPr>
            <w:r w:rsidRPr="00244C0F">
              <w:rPr>
                <w:color w:val="000000" w:themeColor="text1"/>
              </w:rPr>
              <w:t>Lgl. Conformance Class</w:t>
            </w:r>
          </w:p>
        </w:tc>
        <w:tc>
          <w:tcPr>
            <w:tcW w:w="2414" w:type="dxa"/>
            <w:shd w:val="clear" w:color="auto" w:fill="auto"/>
          </w:tcPr>
          <w:p w14:paraId="2083303A" w14:textId="77777777" w:rsidR="00E17C86" w:rsidRPr="00244C0F" w:rsidRDefault="00E17C86" w:rsidP="008D727D">
            <w:pPr>
              <w:pStyle w:val="Tabletype"/>
              <w:rPr>
                <w:color w:val="000000" w:themeColor="text1"/>
              </w:rPr>
            </w:pPr>
            <w:r w:rsidRPr="00244C0F">
              <w:rPr>
                <w:color w:val="000000" w:themeColor="text1"/>
              </w:rPr>
              <w:t xml:space="preserve">All available Features and Attributes required to support </w:t>
            </w:r>
            <w:r>
              <w:rPr>
                <w:color w:val="000000" w:themeColor="text1"/>
              </w:rPr>
              <w:t>legal</w:t>
            </w:r>
            <w:r w:rsidRPr="00244C0F">
              <w:rPr>
                <w:color w:val="000000" w:themeColor="text1"/>
              </w:rPr>
              <w:t xml:space="preserve"> proceedings. See C.2.3</w:t>
            </w:r>
          </w:p>
        </w:tc>
      </w:tr>
      <w:tr w:rsidR="00E17C86" w14:paraId="09369864" w14:textId="77777777" w:rsidTr="008D727D">
        <w:tc>
          <w:tcPr>
            <w:tcW w:w="534" w:type="dxa"/>
          </w:tcPr>
          <w:p w14:paraId="53744AE6" w14:textId="77777777" w:rsidR="00E17C86" w:rsidRPr="00244C0F" w:rsidRDefault="00E17C86" w:rsidP="008D727D">
            <w:pPr>
              <w:pStyle w:val="Tabletype"/>
              <w:rPr>
                <w:color w:val="000000" w:themeColor="text1"/>
              </w:rPr>
            </w:pPr>
            <w:r w:rsidRPr="00244C0F">
              <w:rPr>
                <w:color w:val="000000" w:themeColor="text1"/>
              </w:rPr>
              <w:t>4</w:t>
            </w:r>
          </w:p>
        </w:tc>
        <w:tc>
          <w:tcPr>
            <w:tcW w:w="2090" w:type="dxa"/>
            <w:shd w:val="clear" w:color="auto" w:fill="auto"/>
          </w:tcPr>
          <w:p w14:paraId="2F6A28FB" w14:textId="77777777" w:rsidR="00E17C86" w:rsidRPr="00244C0F" w:rsidRDefault="00E17C86" w:rsidP="004A7816">
            <w:pPr>
              <w:pStyle w:val="Tabletype"/>
              <w:rPr>
                <w:color w:val="000000" w:themeColor="text1"/>
              </w:rPr>
            </w:pPr>
            <w:r w:rsidRPr="00244C0F">
              <w:rPr>
                <w:color w:val="000000" w:themeColor="text1"/>
              </w:rPr>
              <w:t xml:space="preserve">Client Specific </w:t>
            </w:r>
          </w:p>
        </w:tc>
        <w:tc>
          <w:tcPr>
            <w:tcW w:w="2779" w:type="dxa"/>
            <w:shd w:val="clear" w:color="auto" w:fill="auto"/>
          </w:tcPr>
          <w:p w14:paraId="16B2ED58" w14:textId="77777777" w:rsidR="00E17C86" w:rsidRPr="00244C0F" w:rsidRDefault="00E17C86" w:rsidP="008D727D">
            <w:pPr>
              <w:pStyle w:val="Tabletype"/>
              <w:rPr>
                <w:color w:val="000000" w:themeColor="text1"/>
              </w:rPr>
            </w:pPr>
            <w:r w:rsidRPr="00244C0F">
              <w:rPr>
                <w:color w:val="000000" w:themeColor="text1"/>
              </w:rPr>
              <w:t>Cli. Conformance Class</w:t>
            </w:r>
          </w:p>
        </w:tc>
        <w:tc>
          <w:tcPr>
            <w:tcW w:w="2414" w:type="dxa"/>
            <w:shd w:val="clear" w:color="auto" w:fill="auto"/>
          </w:tcPr>
          <w:p w14:paraId="6947F95F" w14:textId="77777777" w:rsidR="00E17C86" w:rsidRPr="00244C0F" w:rsidRDefault="00E17C86" w:rsidP="008D727D">
            <w:pPr>
              <w:pStyle w:val="Tabletype"/>
              <w:rPr>
                <w:color w:val="000000" w:themeColor="text1"/>
              </w:rPr>
            </w:pPr>
            <w:r w:rsidRPr="00244C0F">
              <w:rPr>
                <w:color w:val="000000" w:themeColor="text1"/>
              </w:rPr>
              <w:t>Features and Attributes required to support client agreements. See C.2.4</w:t>
            </w:r>
          </w:p>
        </w:tc>
      </w:tr>
      <w:tr w:rsidR="00E17C86" w14:paraId="39DE891F" w14:textId="77777777" w:rsidTr="008D727D">
        <w:tc>
          <w:tcPr>
            <w:tcW w:w="534" w:type="dxa"/>
          </w:tcPr>
          <w:p w14:paraId="0E80F6DE" w14:textId="77777777" w:rsidR="00E17C86" w:rsidRPr="00244C0F" w:rsidRDefault="00E17C86" w:rsidP="008D727D">
            <w:pPr>
              <w:pStyle w:val="Tabletype"/>
              <w:rPr>
                <w:color w:val="000000" w:themeColor="text1"/>
              </w:rPr>
            </w:pPr>
            <w:r w:rsidRPr="00244C0F">
              <w:rPr>
                <w:color w:val="000000" w:themeColor="text1"/>
              </w:rPr>
              <w:t>5</w:t>
            </w:r>
          </w:p>
        </w:tc>
        <w:tc>
          <w:tcPr>
            <w:tcW w:w="2090" w:type="dxa"/>
            <w:shd w:val="clear" w:color="auto" w:fill="auto"/>
          </w:tcPr>
          <w:p w14:paraId="048B6184" w14:textId="77777777" w:rsidR="00E17C86" w:rsidRPr="00244C0F" w:rsidRDefault="00E17C86" w:rsidP="004A7816">
            <w:pPr>
              <w:pStyle w:val="Tabletype"/>
              <w:rPr>
                <w:color w:val="000000" w:themeColor="text1"/>
              </w:rPr>
            </w:pPr>
            <w:r w:rsidRPr="00244C0F">
              <w:rPr>
                <w:color w:val="000000" w:themeColor="text1"/>
              </w:rPr>
              <w:t xml:space="preserve">General Public Release </w:t>
            </w:r>
          </w:p>
        </w:tc>
        <w:tc>
          <w:tcPr>
            <w:tcW w:w="2779" w:type="dxa"/>
            <w:shd w:val="clear" w:color="auto" w:fill="auto"/>
          </w:tcPr>
          <w:p w14:paraId="7228C7A3" w14:textId="77777777" w:rsidR="00E17C86" w:rsidRPr="00244C0F" w:rsidRDefault="00E17C86" w:rsidP="008D727D">
            <w:pPr>
              <w:pStyle w:val="Tabletype"/>
              <w:rPr>
                <w:color w:val="000000" w:themeColor="text1"/>
              </w:rPr>
            </w:pPr>
            <w:r w:rsidRPr="00244C0F">
              <w:rPr>
                <w:color w:val="000000" w:themeColor="text1"/>
              </w:rPr>
              <w:t>Gen. Conformance Class</w:t>
            </w:r>
          </w:p>
        </w:tc>
        <w:tc>
          <w:tcPr>
            <w:tcW w:w="2414" w:type="dxa"/>
            <w:shd w:val="clear" w:color="auto" w:fill="auto"/>
          </w:tcPr>
          <w:p w14:paraId="217FAB62" w14:textId="77777777" w:rsidR="00E17C86" w:rsidRPr="00244C0F" w:rsidRDefault="00E17C86" w:rsidP="008D727D">
            <w:pPr>
              <w:pStyle w:val="Tabletype"/>
              <w:keepNext/>
              <w:rPr>
                <w:color w:val="000000" w:themeColor="text1"/>
              </w:rPr>
            </w:pPr>
            <w:r w:rsidRPr="00244C0F">
              <w:rPr>
                <w:color w:val="000000" w:themeColor="text1"/>
              </w:rPr>
              <w:t>Limited selection of Features and Attributes allowed for release to the general public. See C.2.5</w:t>
            </w:r>
          </w:p>
        </w:tc>
      </w:tr>
    </w:tbl>
    <w:p w14:paraId="293F3EC8" w14:textId="77777777" w:rsidR="00E17C86" w:rsidRPr="00244C0F" w:rsidRDefault="00E17C86" w:rsidP="00E17C86">
      <w:pPr>
        <w:pStyle w:val="Caption"/>
        <w:rPr>
          <w:color w:val="000000" w:themeColor="text1"/>
        </w:rPr>
      </w:pPr>
      <w:r w:rsidRPr="00244C0F">
        <w:rPr>
          <w:color w:val="000000" w:themeColor="text1"/>
        </w:rPr>
        <w:t xml:space="preserve">Table A- </w:t>
      </w:r>
      <w:r w:rsidRPr="00244C0F">
        <w:rPr>
          <w:color w:val="000000" w:themeColor="text1"/>
        </w:rPr>
        <w:fldChar w:fldCharType="begin"/>
      </w:r>
      <w:r w:rsidRPr="00244C0F">
        <w:rPr>
          <w:color w:val="000000" w:themeColor="text1"/>
        </w:rPr>
        <w:instrText xml:space="preserve"> SEQ Table_A- \* ARABIC </w:instrText>
      </w:r>
      <w:r w:rsidRPr="00244C0F">
        <w:rPr>
          <w:color w:val="000000" w:themeColor="text1"/>
        </w:rPr>
        <w:fldChar w:fldCharType="separate"/>
      </w:r>
      <w:r w:rsidR="00C036DC">
        <w:rPr>
          <w:noProof/>
          <w:color w:val="000000" w:themeColor="text1"/>
        </w:rPr>
        <w:t>1</w:t>
      </w:r>
      <w:r w:rsidRPr="00244C0F">
        <w:rPr>
          <w:color w:val="000000" w:themeColor="text1"/>
        </w:rPr>
        <w:fldChar w:fldCharType="end"/>
      </w:r>
      <w:r w:rsidRPr="00244C0F">
        <w:rPr>
          <w:color w:val="000000" w:themeColor="text1"/>
        </w:rPr>
        <w:t xml:space="preserve"> – Conformance Class Elements</w:t>
      </w:r>
    </w:p>
    <w:p w14:paraId="7A58544C" w14:textId="77777777" w:rsidR="00E17C86" w:rsidRDefault="00E17C86" w:rsidP="00E17C86">
      <w:pPr>
        <w:pStyle w:val="ListNumber"/>
        <w:numPr>
          <w:ilvl w:val="0"/>
          <w:numId w:val="0"/>
        </w:numPr>
        <w:spacing w:after="240" w:line="230" w:lineRule="atLeast"/>
        <w:ind w:left="360" w:hanging="360"/>
        <w:jc w:val="both"/>
        <w:rPr>
          <w:rFonts w:ascii="Arial" w:hAnsi="Arial" w:cs="Arial"/>
          <w:sz w:val="20"/>
          <w:szCs w:val="20"/>
        </w:rPr>
      </w:pPr>
    </w:p>
    <w:p w14:paraId="29A6D90D" w14:textId="77777777" w:rsidR="003B32F1" w:rsidRPr="00C56AE1" w:rsidRDefault="003B32F1" w:rsidP="003B32F1">
      <w:pPr>
        <w:pStyle w:val="Appendix"/>
        <w:keepLines w:val="0"/>
        <w:pageBreakBefore w:val="0"/>
        <w:numPr>
          <w:ilvl w:val="1"/>
          <w:numId w:val="48"/>
        </w:numPr>
        <w:jc w:val="left"/>
        <w:outlineLvl w:val="0"/>
        <w:rPr>
          <w:b w:val="0"/>
        </w:rPr>
      </w:pPr>
      <w:bookmarkStart w:id="161" w:name="_Toc467765186"/>
      <w:r w:rsidRPr="006B7957">
        <w:t>Test case for feature commission</w:t>
      </w:r>
      <w:bookmarkEnd w:id="161"/>
      <w:r w:rsidRPr="00C56AE1">
        <w:rPr>
          <w:b w:val="0"/>
        </w:rPr>
        <w:t xml:space="preserve"> </w:t>
      </w:r>
    </w:p>
    <w:p w14:paraId="00E1A1DE" w14:textId="77777777" w:rsidR="00E17C86" w:rsidRDefault="00E17C86" w:rsidP="00E17C86">
      <w:pPr>
        <w:pStyle w:val="ListNumber"/>
        <w:numPr>
          <w:ilvl w:val="0"/>
          <w:numId w:val="20"/>
        </w:numPr>
        <w:spacing w:after="240" w:line="230" w:lineRule="atLeast"/>
        <w:jc w:val="both"/>
        <w:rPr>
          <w:rFonts w:ascii="Arial" w:hAnsi="Arial" w:cs="Arial"/>
          <w:sz w:val="20"/>
          <w:szCs w:val="20"/>
        </w:rPr>
      </w:pPr>
      <w:r>
        <w:rPr>
          <w:rFonts w:ascii="Arial" w:hAnsi="Arial" w:cs="Arial"/>
          <w:sz w:val="20"/>
          <w:szCs w:val="20"/>
        </w:rPr>
        <w:t>Test purpose: Verify that feature is not duplicated with another feature from the same class.</w:t>
      </w:r>
    </w:p>
    <w:p w14:paraId="6B0B6277" w14:textId="77777777" w:rsidR="00E17C86" w:rsidRDefault="00E17C86" w:rsidP="00E17C86">
      <w:pPr>
        <w:pStyle w:val="ListNumber"/>
        <w:numPr>
          <w:ilvl w:val="0"/>
          <w:numId w:val="20"/>
        </w:numPr>
        <w:spacing w:after="240" w:line="230" w:lineRule="atLeast"/>
        <w:jc w:val="both"/>
        <w:rPr>
          <w:rFonts w:ascii="Arial" w:hAnsi="Arial" w:cs="Arial"/>
          <w:sz w:val="20"/>
          <w:szCs w:val="20"/>
        </w:rPr>
      </w:pPr>
      <w:r>
        <w:rPr>
          <w:rFonts w:ascii="Arial" w:hAnsi="Arial" w:cs="Arial"/>
          <w:sz w:val="20"/>
          <w:szCs w:val="20"/>
        </w:rPr>
        <w:t xml:space="preserve">Test method: Check that each feature is not duplicated with itself. Multiple feature instances from the same class shall not be duplicated. If two instances of a feature class </w:t>
      </w:r>
      <w:r w:rsidR="00851A5B">
        <w:rPr>
          <w:rFonts w:ascii="Arial" w:hAnsi="Arial" w:cs="Arial"/>
          <w:sz w:val="20"/>
          <w:szCs w:val="20"/>
        </w:rPr>
        <w:t>exist</w:t>
      </w:r>
      <w:r>
        <w:rPr>
          <w:rFonts w:ascii="Arial" w:hAnsi="Arial" w:cs="Arial"/>
          <w:sz w:val="20"/>
          <w:szCs w:val="20"/>
        </w:rPr>
        <w:t xml:space="preserve"> they must be differentiated by means of attributes or metadata.</w:t>
      </w:r>
    </w:p>
    <w:p w14:paraId="2ECD5E80" w14:textId="77777777" w:rsidR="00E17C86" w:rsidRDefault="00E17C86" w:rsidP="00E17C86">
      <w:pPr>
        <w:pStyle w:val="ListNumber"/>
        <w:numPr>
          <w:ilvl w:val="0"/>
          <w:numId w:val="20"/>
        </w:numPr>
        <w:spacing w:after="240" w:line="230" w:lineRule="atLeast"/>
        <w:jc w:val="both"/>
        <w:rPr>
          <w:rFonts w:ascii="Arial" w:hAnsi="Arial" w:cs="Arial"/>
          <w:sz w:val="20"/>
          <w:szCs w:val="20"/>
        </w:rPr>
      </w:pPr>
      <w:r>
        <w:rPr>
          <w:rFonts w:ascii="Arial" w:hAnsi="Arial" w:cs="Arial"/>
          <w:sz w:val="20"/>
          <w:szCs w:val="20"/>
        </w:rPr>
        <w:t>Reference: Clause</w:t>
      </w:r>
      <w:r w:rsidRPr="005A69ED">
        <w:rPr>
          <w:rFonts w:ascii="Arial" w:hAnsi="Arial" w:cs="Arial"/>
          <w:sz w:val="20"/>
          <w:szCs w:val="20"/>
        </w:rPr>
        <w:t xml:space="preserve"> </w:t>
      </w:r>
      <w:r>
        <w:rPr>
          <w:rFonts w:ascii="Arial" w:hAnsi="Arial" w:cs="Arial"/>
          <w:sz w:val="20"/>
          <w:szCs w:val="20"/>
        </w:rPr>
        <w:fldChar w:fldCharType="begin"/>
      </w:r>
      <w:r>
        <w:rPr>
          <w:rFonts w:ascii="Arial" w:hAnsi="Arial" w:cs="Arial"/>
          <w:sz w:val="20"/>
          <w:szCs w:val="20"/>
        </w:rPr>
        <w:instrText xml:space="preserve"> REF _Ref381686933 \r \h </w:instrText>
      </w:r>
      <w:r>
        <w:rPr>
          <w:rFonts w:ascii="Arial" w:hAnsi="Arial" w:cs="Arial"/>
          <w:sz w:val="20"/>
          <w:szCs w:val="20"/>
        </w:rPr>
      </w:r>
      <w:r>
        <w:rPr>
          <w:rFonts w:ascii="Arial" w:hAnsi="Arial" w:cs="Arial"/>
          <w:sz w:val="20"/>
          <w:szCs w:val="20"/>
        </w:rPr>
        <w:fldChar w:fldCharType="separate"/>
      </w:r>
      <w:r w:rsidR="00C036DC">
        <w:rPr>
          <w:rFonts w:ascii="Arial" w:hAnsi="Arial" w:cs="Arial"/>
          <w:sz w:val="20"/>
          <w:szCs w:val="20"/>
        </w:rPr>
        <w:t>10.1.1</w:t>
      </w:r>
      <w:r>
        <w:rPr>
          <w:rFonts w:ascii="Arial" w:hAnsi="Arial" w:cs="Arial"/>
          <w:sz w:val="20"/>
          <w:szCs w:val="20"/>
        </w:rPr>
        <w:fldChar w:fldCharType="end"/>
      </w:r>
    </w:p>
    <w:p w14:paraId="17AF2FD7" w14:textId="77777777" w:rsidR="00E17C86" w:rsidRDefault="00E17C86" w:rsidP="00E17C86">
      <w:pPr>
        <w:pStyle w:val="ListNumber"/>
        <w:numPr>
          <w:ilvl w:val="0"/>
          <w:numId w:val="20"/>
        </w:numPr>
        <w:spacing w:after="240" w:line="230" w:lineRule="atLeast"/>
        <w:jc w:val="both"/>
        <w:rPr>
          <w:rFonts w:ascii="Arial" w:hAnsi="Arial" w:cs="Arial"/>
          <w:sz w:val="20"/>
          <w:szCs w:val="20"/>
        </w:rPr>
      </w:pPr>
      <w:r>
        <w:rPr>
          <w:rFonts w:ascii="Arial" w:hAnsi="Arial" w:cs="Arial"/>
          <w:sz w:val="20"/>
          <w:szCs w:val="20"/>
        </w:rPr>
        <w:t>Test type: Basic.</w:t>
      </w:r>
    </w:p>
    <w:p w14:paraId="36CB0EB1" w14:textId="77777777" w:rsidR="003B32F1" w:rsidRPr="00C56AE1" w:rsidRDefault="003B32F1" w:rsidP="003B32F1">
      <w:pPr>
        <w:pStyle w:val="Appendix"/>
        <w:keepLines w:val="0"/>
        <w:pageBreakBefore w:val="0"/>
        <w:numPr>
          <w:ilvl w:val="1"/>
          <w:numId w:val="48"/>
        </w:numPr>
        <w:jc w:val="left"/>
        <w:outlineLvl w:val="0"/>
        <w:rPr>
          <w:b w:val="0"/>
        </w:rPr>
      </w:pPr>
      <w:bookmarkStart w:id="162" w:name="_Toc467765187"/>
      <w:bookmarkEnd w:id="157"/>
      <w:r w:rsidRPr="006B7957">
        <w:t>Test case for omission</w:t>
      </w:r>
      <w:bookmarkEnd w:id="162"/>
      <w:r w:rsidRPr="00C56AE1">
        <w:rPr>
          <w:b w:val="0"/>
        </w:rPr>
        <w:t xml:space="preserve"> </w:t>
      </w:r>
    </w:p>
    <w:p w14:paraId="26FF6FFF" w14:textId="77777777" w:rsidR="00E17C86" w:rsidRPr="00AC73F1" w:rsidRDefault="00E17C86" w:rsidP="00E17C86">
      <w:pPr>
        <w:pStyle w:val="ListNumber"/>
        <w:numPr>
          <w:ilvl w:val="0"/>
          <w:numId w:val="11"/>
        </w:numPr>
        <w:spacing w:after="240" w:line="230" w:lineRule="atLeast"/>
        <w:jc w:val="both"/>
        <w:rPr>
          <w:rFonts w:ascii="Arial" w:hAnsi="Arial" w:cs="Arial"/>
          <w:sz w:val="20"/>
          <w:szCs w:val="20"/>
        </w:rPr>
      </w:pPr>
      <w:r w:rsidRPr="00AC73F1">
        <w:rPr>
          <w:rFonts w:ascii="Arial" w:hAnsi="Arial" w:cs="Arial"/>
          <w:sz w:val="20"/>
          <w:szCs w:val="20"/>
        </w:rPr>
        <w:t xml:space="preserve">Test purpose: Verify </w:t>
      </w:r>
      <w:r>
        <w:rPr>
          <w:rFonts w:ascii="Arial" w:hAnsi="Arial" w:cs="Arial"/>
          <w:sz w:val="20"/>
          <w:szCs w:val="20"/>
        </w:rPr>
        <w:t>that data is not missing</w:t>
      </w:r>
      <w:r w:rsidRPr="00AC73F1">
        <w:rPr>
          <w:rFonts w:ascii="Arial" w:hAnsi="Arial" w:cs="Arial"/>
          <w:sz w:val="20"/>
          <w:szCs w:val="20"/>
        </w:rPr>
        <w:t>.</w:t>
      </w:r>
    </w:p>
    <w:p w14:paraId="30785F5B" w14:textId="45403D5A" w:rsidR="00E17C86" w:rsidRPr="00AC73F1" w:rsidRDefault="00E17C86" w:rsidP="00E17C86">
      <w:pPr>
        <w:pStyle w:val="ListNumber"/>
        <w:numPr>
          <w:ilvl w:val="0"/>
          <w:numId w:val="11"/>
        </w:numPr>
        <w:spacing w:after="240" w:line="230" w:lineRule="atLeast"/>
        <w:jc w:val="both"/>
        <w:rPr>
          <w:rFonts w:ascii="Arial" w:hAnsi="Arial" w:cs="Arial"/>
          <w:sz w:val="20"/>
          <w:szCs w:val="20"/>
        </w:rPr>
      </w:pPr>
      <w:r w:rsidRPr="00AC73F1">
        <w:rPr>
          <w:rFonts w:ascii="Arial" w:hAnsi="Arial" w:cs="Arial"/>
          <w:sz w:val="20"/>
          <w:szCs w:val="20"/>
        </w:rPr>
        <w:t xml:space="preserve">Test method: Check that </w:t>
      </w:r>
      <w:r w:rsidR="00F605E7">
        <w:rPr>
          <w:rFonts w:ascii="Arial" w:hAnsi="Arial" w:cs="Arial"/>
          <w:sz w:val="20"/>
          <w:szCs w:val="20"/>
        </w:rPr>
        <w:t xml:space="preserve">geometrically defined </w:t>
      </w:r>
      <w:r w:rsidRPr="00AC73F1">
        <w:rPr>
          <w:rFonts w:ascii="Arial" w:hAnsi="Arial" w:cs="Arial"/>
          <w:sz w:val="20"/>
          <w:szCs w:val="20"/>
        </w:rPr>
        <w:t>linear feature</w:t>
      </w:r>
      <w:r w:rsidR="00851A5B">
        <w:rPr>
          <w:rFonts w:ascii="Arial" w:hAnsi="Arial" w:cs="Arial"/>
          <w:sz w:val="20"/>
          <w:szCs w:val="20"/>
        </w:rPr>
        <w:t>s</w:t>
      </w:r>
      <w:r w:rsidRPr="00AC73F1">
        <w:rPr>
          <w:rFonts w:ascii="Arial" w:hAnsi="Arial" w:cs="Arial"/>
          <w:sz w:val="20"/>
          <w:szCs w:val="20"/>
        </w:rPr>
        <w:t xml:space="preserve"> </w:t>
      </w:r>
      <w:r>
        <w:rPr>
          <w:rFonts w:ascii="Arial" w:hAnsi="Arial" w:cs="Arial"/>
          <w:sz w:val="20"/>
          <w:szCs w:val="20"/>
        </w:rPr>
        <w:t xml:space="preserve">are logically continuous using in-house software and that </w:t>
      </w:r>
      <w:r w:rsidR="00F605E7">
        <w:rPr>
          <w:rFonts w:ascii="Arial" w:hAnsi="Arial" w:cs="Arial"/>
          <w:sz w:val="20"/>
          <w:szCs w:val="20"/>
        </w:rPr>
        <w:t xml:space="preserve">geometrically defined </w:t>
      </w:r>
      <w:r>
        <w:rPr>
          <w:rFonts w:ascii="Arial" w:hAnsi="Arial" w:cs="Arial"/>
          <w:sz w:val="20"/>
          <w:szCs w:val="20"/>
        </w:rPr>
        <w:t>area features are bounded by as set of boundary objects</w:t>
      </w:r>
      <w:r w:rsidRPr="00AC73F1">
        <w:rPr>
          <w:rFonts w:ascii="Arial" w:hAnsi="Arial" w:cs="Arial"/>
          <w:sz w:val="20"/>
          <w:szCs w:val="20"/>
        </w:rPr>
        <w:t>.</w:t>
      </w:r>
      <w:r>
        <w:rPr>
          <w:rFonts w:ascii="Arial" w:hAnsi="Arial" w:cs="Arial"/>
          <w:sz w:val="20"/>
          <w:szCs w:val="20"/>
        </w:rPr>
        <w:t xml:space="preserve"> Selected objects that have a required density, as specified in </w:t>
      </w:r>
      <w:r>
        <w:rPr>
          <w:rFonts w:ascii="Arial" w:hAnsi="Arial" w:cs="Arial"/>
          <w:sz w:val="20"/>
          <w:szCs w:val="20"/>
        </w:rPr>
        <w:fldChar w:fldCharType="begin"/>
      </w:r>
      <w:r>
        <w:rPr>
          <w:rFonts w:ascii="Arial" w:hAnsi="Arial" w:cs="Arial"/>
          <w:sz w:val="20"/>
          <w:szCs w:val="20"/>
        </w:rPr>
        <w:instrText xml:space="preserve"> REF _Ref381686981 \r \h </w:instrText>
      </w:r>
      <w:r>
        <w:rPr>
          <w:rFonts w:ascii="Arial" w:hAnsi="Arial" w:cs="Arial"/>
          <w:sz w:val="20"/>
          <w:szCs w:val="20"/>
        </w:rPr>
      </w:r>
      <w:r>
        <w:rPr>
          <w:rFonts w:ascii="Arial" w:hAnsi="Arial" w:cs="Arial"/>
          <w:sz w:val="20"/>
          <w:szCs w:val="20"/>
        </w:rPr>
        <w:fldChar w:fldCharType="separate"/>
      </w:r>
      <w:r w:rsidR="00C036DC">
        <w:rPr>
          <w:rFonts w:ascii="Arial" w:hAnsi="Arial" w:cs="Arial"/>
          <w:sz w:val="20"/>
          <w:szCs w:val="20"/>
        </w:rPr>
        <w:t>Appendix  G</w:t>
      </w:r>
      <w:r>
        <w:rPr>
          <w:rFonts w:ascii="Arial" w:hAnsi="Arial" w:cs="Arial"/>
          <w:sz w:val="20"/>
          <w:szCs w:val="20"/>
        </w:rPr>
        <w:fldChar w:fldCharType="end"/>
      </w:r>
      <w:r>
        <w:rPr>
          <w:rFonts w:ascii="Arial" w:hAnsi="Arial" w:cs="Arial"/>
          <w:sz w:val="20"/>
          <w:szCs w:val="20"/>
        </w:rPr>
        <w:t xml:space="preserve">, shall be defined accordingly. </w:t>
      </w:r>
    </w:p>
    <w:p w14:paraId="14EEF81C" w14:textId="77777777" w:rsidR="00E17C86" w:rsidRPr="00333416" w:rsidRDefault="00E17C86" w:rsidP="00E17C86">
      <w:pPr>
        <w:pStyle w:val="ListNumber"/>
        <w:numPr>
          <w:ilvl w:val="0"/>
          <w:numId w:val="11"/>
        </w:numPr>
        <w:spacing w:after="240" w:line="230" w:lineRule="atLeast"/>
        <w:jc w:val="both"/>
        <w:rPr>
          <w:rFonts w:ascii="Arial" w:hAnsi="Arial" w:cs="Arial"/>
          <w:sz w:val="20"/>
          <w:szCs w:val="20"/>
        </w:rPr>
      </w:pPr>
      <w:r w:rsidRPr="00333416">
        <w:rPr>
          <w:rFonts w:ascii="Arial" w:hAnsi="Arial" w:cs="Arial"/>
          <w:sz w:val="20"/>
          <w:szCs w:val="20"/>
        </w:rPr>
        <w:t xml:space="preserve">Reference: </w:t>
      </w:r>
      <w:r>
        <w:rPr>
          <w:rFonts w:ascii="Arial" w:hAnsi="Arial" w:cs="Arial"/>
          <w:sz w:val="20"/>
          <w:szCs w:val="20"/>
        </w:rPr>
        <w:t>Clause</w:t>
      </w:r>
      <w:r w:rsidRPr="005A69ED">
        <w:rPr>
          <w:rFonts w:ascii="Arial" w:hAnsi="Arial" w:cs="Arial"/>
          <w:sz w:val="20"/>
          <w:szCs w:val="20"/>
        </w:rPr>
        <w:t xml:space="preserve"> </w:t>
      </w:r>
      <w:r w:rsidRPr="003458C3">
        <w:rPr>
          <w:rFonts w:ascii="Arial" w:hAnsi="Arial" w:cs="Arial"/>
          <w:sz w:val="20"/>
          <w:szCs w:val="20"/>
        </w:rPr>
        <w:fldChar w:fldCharType="begin"/>
      </w:r>
      <w:r w:rsidRPr="00BB2631">
        <w:rPr>
          <w:rFonts w:ascii="Arial" w:hAnsi="Arial" w:cs="Arial"/>
          <w:sz w:val="20"/>
          <w:szCs w:val="20"/>
        </w:rPr>
        <w:instrText xml:space="preserve"> REF _Ref381686952 \r \h  \* MERGEFORMAT </w:instrText>
      </w:r>
      <w:r w:rsidRPr="003458C3">
        <w:rPr>
          <w:rFonts w:ascii="Arial" w:hAnsi="Arial" w:cs="Arial"/>
          <w:sz w:val="20"/>
          <w:szCs w:val="20"/>
        </w:rPr>
      </w:r>
      <w:r w:rsidRPr="003458C3">
        <w:rPr>
          <w:rFonts w:ascii="Arial" w:hAnsi="Arial" w:cs="Arial"/>
          <w:sz w:val="20"/>
          <w:szCs w:val="20"/>
        </w:rPr>
        <w:fldChar w:fldCharType="separate"/>
      </w:r>
      <w:r w:rsidR="00C036DC">
        <w:rPr>
          <w:rFonts w:ascii="Arial" w:hAnsi="Arial" w:cs="Arial"/>
          <w:sz w:val="20"/>
          <w:szCs w:val="20"/>
        </w:rPr>
        <w:t>10.1.2</w:t>
      </w:r>
      <w:r w:rsidRPr="003458C3">
        <w:rPr>
          <w:rFonts w:ascii="Arial" w:hAnsi="Arial" w:cs="Arial"/>
          <w:sz w:val="20"/>
          <w:szCs w:val="20"/>
        </w:rPr>
        <w:fldChar w:fldCharType="end"/>
      </w:r>
      <w:r>
        <w:rPr>
          <w:rFonts w:ascii="Arial" w:hAnsi="Arial" w:cs="Arial"/>
          <w:sz w:val="20"/>
          <w:szCs w:val="20"/>
        </w:rPr>
        <w:t xml:space="preserve"> and </w:t>
      </w:r>
      <w:r w:rsidRPr="003458C3">
        <w:rPr>
          <w:rFonts w:ascii="Arial" w:hAnsi="Arial" w:cs="Arial"/>
          <w:sz w:val="20"/>
          <w:szCs w:val="20"/>
        </w:rPr>
        <w:fldChar w:fldCharType="begin"/>
      </w:r>
      <w:r w:rsidRPr="00BB2631">
        <w:rPr>
          <w:rFonts w:ascii="Arial" w:hAnsi="Arial" w:cs="Arial"/>
          <w:sz w:val="20"/>
          <w:szCs w:val="20"/>
        </w:rPr>
        <w:instrText xml:space="preserve"> REF _Ref381686961 \r \h  \* MERGEFORMAT </w:instrText>
      </w:r>
      <w:r w:rsidRPr="003458C3">
        <w:rPr>
          <w:rFonts w:ascii="Arial" w:hAnsi="Arial" w:cs="Arial"/>
          <w:sz w:val="20"/>
          <w:szCs w:val="20"/>
        </w:rPr>
      </w:r>
      <w:r w:rsidRPr="003458C3">
        <w:rPr>
          <w:rFonts w:ascii="Arial" w:hAnsi="Arial" w:cs="Arial"/>
          <w:sz w:val="20"/>
          <w:szCs w:val="20"/>
        </w:rPr>
        <w:fldChar w:fldCharType="separate"/>
      </w:r>
      <w:r w:rsidR="00C036DC">
        <w:rPr>
          <w:rFonts w:ascii="Arial" w:hAnsi="Arial" w:cs="Arial"/>
          <w:sz w:val="20"/>
          <w:szCs w:val="20"/>
        </w:rPr>
        <w:t>10.2.1</w:t>
      </w:r>
      <w:r w:rsidRPr="003458C3">
        <w:rPr>
          <w:rFonts w:ascii="Arial" w:hAnsi="Arial" w:cs="Arial"/>
          <w:sz w:val="20"/>
          <w:szCs w:val="20"/>
        </w:rPr>
        <w:fldChar w:fldCharType="end"/>
      </w:r>
    </w:p>
    <w:p w14:paraId="2EB0F9AE" w14:textId="77777777" w:rsidR="00E17C86" w:rsidRDefault="00E17C86" w:rsidP="00E17C86">
      <w:pPr>
        <w:pStyle w:val="ListNumber"/>
        <w:numPr>
          <w:ilvl w:val="0"/>
          <w:numId w:val="11"/>
        </w:numPr>
        <w:spacing w:after="240" w:line="230" w:lineRule="atLeast"/>
        <w:jc w:val="both"/>
        <w:rPr>
          <w:rFonts w:ascii="Arial" w:hAnsi="Arial" w:cs="Arial"/>
          <w:sz w:val="20"/>
          <w:szCs w:val="20"/>
        </w:rPr>
      </w:pPr>
      <w:r w:rsidRPr="00333416">
        <w:rPr>
          <w:rFonts w:ascii="Arial" w:hAnsi="Arial" w:cs="Arial"/>
          <w:sz w:val="20"/>
          <w:szCs w:val="20"/>
        </w:rPr>
        <w:t>Test type: Basic.</w:t>
      </w:r>
    </w:p>
    <w:p w14:paraId="566741D4" w14:textId="77777777" w:rsidR="003B32F1" w:rsidRPr="00C56AE1" w:rsidRDefault="003B32F1" w:rsidP="003B32F1">
      <w:pPr>
        <w:pStyle w:val="Appendix"/>
        <w:keepLines w:val="0"/>
        <w:pageBreakBefore w:val="0"/>
        <w:numPr>
          <w:ilvl w:val="1"/>
          <w:numId w:val="48"/>
        </w:numPr>
        <w:jc w:val="left"/>
        <w:outlineLvl w:val="0"/>
        <w:rPr>
          <w:b w:val="0"/>
        </w:rPr>
      </w:pPr>
      <w:bookmarkStart w:id="163" w:name="_Toc467765188"/>
      <w:r w:rsidRPr="006B7957">
        <w:t>Test case for domain consistency</w:t>
      </w:r>
      <w:bookmarkEnd w:id="163"/>
      <w:r w:rsidRPr="00C56AE1">
        <w:rPr>
          <w:b w:val="0"/>
        </w:rPr>
        <w:t xml:space="preserve"> </w:t>
      </w:r>
    </w:p>
    <w:p w14:paraId="52555601" w14:textId="77777777" w:rsidR="00E17C86" w:rsidRPr="00AC73F1" w:rsidRDefault="00E17C86" w:rsidP="00E17C86">
      <w:pPr>
        <w:pStyle w:val="ListNumber"/>
        <w:numPr>
          <w:ilvl w:val="0"/>
          <w:numId w:val="17"/>
        </w:numPr>
        <w:spacing w:after="240" w:line="230" w:lineRule="atLeast"/>
        <w:jc w:val="both"/>
        <w:rPr>
          <w:rFonts w:ascii="Arial" w:hAnsi="Arial" w:cs="Arial"/>
          <w:sz w:val="20"/>
          <w:szCs w:val="20"/>
        </w:rPr>
      </w:pPr>
      <w:r w:rsidRPr="00AC73F1">
        <w:rPr>
          <w:rFonts w:ascii="Arial" w:hAnsi="Arial" w:cs="Arial"/>
          <w:sz w:val="20"/>
          <w:szCs w:val="20"/>
        </w:rPr>
        <w:t xml:space="preserve">Test purpose: Verify </w:t>
      </w:r>
      <w:r>
        <w:rPr>
          <w:rFonts w:ascii="Arial" w:hAnsi="Arial" w:cs="Arial"/>
          <w:sz w:val="20"/>
          <w:szCs w:val="20"/>
        </w:rPr>
        <w:t>that attribute values are within specified ranges</w:t>
      </w:r>
      <w:r w:rsidRPr="00AC73F1">
        <w:rPr>
          <w:rFonts w:ascii="Arial" w:hAnsi="Arial" w:cs="Arial"/>
          <w:sz w:val="20"/>
          <w:szCs w:val="20"/>
        </w:rPr>
        <w:t>.</w:t>
      </w:r>
    </w:p>
    <w:p w14:paraId="2ED14519" w14:textId="77777777" w:rsidR="00E17C86" w:rsidRPr="00503D60" w:rsidRDefault="00E17C86" w:rsidP="00E17C86">
      <w:pPr>
        <w:pStyle w:val="ListNumber"/>
        <w:numPr>
          <w:ilvl w:val="0"/>
          <w:numId w:val="17"/>
        </w:numPr>
        <w:spacing w:after="240" w:line="230" w:lineRule="atLeast"/>
        <w:jc w:val="both"/>
        <w:rPr>
          <w:rFonts w:ascii="Arial" w:hAnsi="Arial" w:cs="Arial"/>
          <w:sz w:val="20"/>
          <w:szCs w:val="20"/>
        </w:rPr>
      </w:pPr>
      <w:r w:rsidRPr="00503D60">
        <w:rPr>
          <w:rFonts w:ascii="Arial" w:hAnsi="Arial" w:cs="Arial"/>
          <w:sz w:val="20"/>
          <w:szCs w:val="20"/>
        </w:rPr>
        <w:t>Test method: Check that attribute values are within range by means of in-house software. Authorized combinations of attribute values are validated by means of in-house software.</w:t>
      </w:r>
    </w:p>
    <w:p w14:paraId="2D5496AA" w14:textId="77777777" w:rsidR="00E17C86" w:rsidRPr="00333416" w:rsidRDefault="00E17C86" w:rsidP="00E17C86">
      <w:pPr>
        <w:pStyle w:val="ListNumber"/>
        <w:numPr>
          <w:ilvl w:val="0"/>
          <w:numId w:val="17"/>
        </w:numPr>
        <w:spacing w:after="240" w:line="230" w:lineRule="atLeast"/>
        <w:jc w:val="both"/>
        <w:rPr>
          <w:rFonts w:ascii="Arial" w:hAnsi="Arial" w:cs="Arial"/>
          <w:sz w:val="20"/>
          <w:szCs w:val="20"/>
        </w:rPr>
      </w:pPr>
      <w:r w:rsidRPr="00333416">
        <w:rPr>
          <w:rFonts w:ascii="Arial" w:hAnsi="Arial" w:cs="Arial"/>
          <w:sz w:val="20"/>
          <w:szCs w:val="20"/>
        </w:rPr>
        <w:t xml:space="preserve">Reference: </w:t>
      </w:r>
      <w:r w:rsidRPr="006B7957">
        <w:rPr>
          <w:rFonts w:ascii="Arial" w:hAnsi="Arial" w:cs="Arial"/>
          <w:sz w:val="20"/>
          <w:szCs w:val="20"/>
        </w:rPr>
        <w:t xml:space="preserve">Clause </w:t>
      </w:r>
      <w:r w:rsidRPr="00BB2631">
        <w:rPr>
          <w:rFonts w:ascii="Arial" w:hAnsi="Arial" w:cs="Arial"/>
          <w:sz w:val="20"/>
          <w:szCs w:val="20"/>
        </w:rPr>
        <w:t>10</w:t>
      </w:r>
      <w:r w:rsidRPr="006B7957">
        <w:rPr>
          <w:rFonts w:ascii="Arial" w:hAnsi="Arial" w:cs="Arial"/>
          <w:sz w:val="20"/>
          <w:szCs w:val="20"/>
        </w:rPr>
        <w:t>.2.2</w:t>
      </w:r>
    </w:p>
    <w:p w14:paraId="2124D5A5" w14:textId="77777777" w:rsidR="00E17C86" w:rsidRPr="00125D1C" w:rsidRDefault="00E17C86" w:rsidP="00E17C86">
      <w:pPr>
        <w:pStyle w:val="ListNumber"/>
        <w:numPr>
          <w:ilvl w:val="0"/>
          <w:numId w:val="17"/>
        </w:numPr>
        <w:spacing w:after="240" w:line="230" w:lineRule="atLeast"/>
        <w:jc w:val="both"/>
        <w:rPr>
          <w:rFonts w:ascii="Arial" w:hAnsi="Arial" w:cs="Arial"/>
          <w:sz w:val="20"/>
          <w:szCs w:val="20"/>
        </w:rPr>
      </w:pPr>
      <w:r w:rsidRPr="00125D1C">
        <w:rPr>
          <w:rFonts w:ascii="Arial" w:hAnsi="Arial" w:cs="Arial"/>
          <w:sz w:val="20"/>
          <w:szCs w:val="20"/>
        </w:rPr>
        <w:t>Test type: Basic.</w:t>
      </w:r>
    </w:p>
    <w:p w14:paraId="1D24E546" w14:textId="77777777" w:rsidR="003B32F1" w:rsidRPr="00C56AE1" w:rsidRDefault="003B32F1" w:rsidP="003B32F1">
      <w:pPr>
        <w:pStyle w:val="Appendix"/>
        <w:keepLines w:val="0"/>
        <w:pageBreakBefore w:val="0"/>
        <w:numPr>
          <w:ilvl w:val="1"/>
          <w:numId w:val="48"/>
        </w:numPr>
        <w:jc w:val="left"/>
        <w:outlineLvl w:val="0"/>
        <w:rPr>
          <w:b w:val="0"/>
        </w:rPr>
      </w:pPr>
      <w:bookmarkStart w:id="164" w:name="_Toc467765189"/>
      <w:r w:rsidRPr="006B7957">
        <w:t>Test case for format consistency</w:t>
      </w:r>
      <w:bookmarkEnd w:id="164"/>
      <w:r>
        <w:t xml:space="preserve"> </w:t>
      </w:r>
    </w:p>
    <w:p w14:paraId="2B7C691A" w14:textId="77777777" w:rsidR="00E17C86" w:rsidRPr="00AC73F1" w:rsidRDefault="00E17C86" w:rsidP="00E17C86">
      <w:pPr>
        <w:pStyle w:val="ListNumber"/>
        <w:numPr>
          <w:ilvl w:val="0"/>
          <w:numId w:val="21"/>
        </w:numPr>
        <w:spacing w:after="240" w:line="230" w:lineRule="atLeast"/>
        <w:jc w:val="both"/>
        <w:rPr>
          <w:rFonts w:ascii="Arial" w:hAnsi="Arial" w:cs="Arial"/>
          <w:sz w:val="20"/>
          <w:szCs w:val="20"/>
        </w:rPr>
      </w:pPr>
      <w:r w:rsidRPr="00AC73F1">
        <w:rPr>
          <w:rFonts w:ascii="Arial" w:hAnsi="Arial" w:cs="Arial"/>
          <w:sz w:val="20"/>
          <w:szCs w:val="20"/>
        </w:rPr>
        <w:t xml:space="preserve">Test purpose: Verify </w:t>
      </w:r>
      <w:r>
        <w:rPr>
          <w:rFonts w:ascii="Arial" w:hAnsi="Arial" w:cs="Arial"/>
          <w:sz w:val="20"/>
          <w:szCs w:val="20"/>
        </w:rPr>
        <w:t>that format is compliant with the formats allowed under S-100. The formats allowed depend upon the use cases</w:t>
      </w:r>
      <w:r w:rsidRPr="00AC73F1">
        <w:rPr>
          <w:rFonts w:ascii="Arial" w:hAnsi="Arial" w:cs="Arial"/>
          <w:sz w:val="20"/>
          <w:szCs w:val="20"/>
        </w:rPr>
        <w:t>.</w:t>
      </w:r>
    </w:p>
    <w:p w14:paraId="5ED8C689" w14:textId="77777777" w:rsidR="00E17C86" w:rsidRPr="00AC73F1" w:rsidRDefault="00E17C86" w:rsidP="00E17C86">
      <w:pPr>
        <w:pStyle w:val="ListNumber"/>
        <w:numPr>
          <w:ilvl w:val="0"/>
          <w:numId w:val="21"/>
        </w:numPr>
        <w:spacing w:after="240" w:line="230" w:lineRule="atLeast"/>
        <w:jc w:val="both"/>
        <w:rPr>
          <w:rFonts w:ascii="Arial" w:hAnsi="Arial" w:cs="Arial"/>
          <w:sz w:val="20"/>
          <w:szCs w:val="20"/>
        </w:rPr>
      </w:pPr>
      <w:r w:rsidRPr="00AC73F1">
        <w:rPr>
          <w:rFonts w:ascii="Arial" w:hAnsi="Arial" w:cs="Arial"/>
          <w:sz w:val="20"/>
          <w:szCs w:val="20"/>
        </w:rPr>
        <w:t xml:space="preserve">Test method: </w:t>
      </w:r>
      <w:r>
        <w:rPr>
          <w:rFonts w:ascii="Arial" w:hAnsi="Arial" w:cs="Arial"/>
          <w:sz w:val="20"/>
          <w:szCs w:val="20"/>
        </w:rPr>
        <w:t xml:space="preserve">The format consistency test is done by the GIS software producing the data. </w:t>
      </w:r>
    </w:p>
    <w:p w14:paraId="3D456989" w14:textId="77777777" w:rsidR="00E17C86" w:rsidRPr="00333416" w:rsidRDefault="00E17C86" w:rsidP="00E17C86">
      <w:pPr>
        <w:pStyle w:val="ListNumber"/>
        <w:numPr>
          <w:ilvl w:val="0"/>
          <w:numId w:val="21"/>
        </w:numPr>
        <w:spacing w:after="240" w:line="230" w:lineRule="atLeast"/>
        <w:jc w:val="both"/>
        <w:rPr>
          <w:rFonts w:ascii="Arial" w:hAnsi="Arial" w:cs="Arial"/>
          <w:sz w:val="20"/>
          <w:szCs w:val="20"/>
        </w:rPr>
      </w:pPr>
      <w:r w:rsidRPr="00333416">
        <w:rPr>
          <w:rFonts w:ascii="Arial" w:hAnsi="Arial" w:cs="Arial"/>
          <w:sz w:val="20"/>
          <w:szCs w:val="20"/>
        </w:rPr>
        <w:t xml:space="preserve">Reference: </w:t>
      </w:r>
      <w:r>
        <w:rPr>
          <w:rFonts w:ascii="Arial" w:hAnsi="Arial" w:cs="Arial"/>
          <w:sz w:val="20"/>
          <w:szCs w:val="20"/>
        </w:rPr>
        <w:t>Clause</w:t>
      </w:r>
      <w:r w:rsidRPr="00333416">
        <w:rPr>
          <w:rFonts w:ascii="Arial" w:hAnsi="Arial" w:cs="Arial"/>
          <w:sz w:val="20"/>
          <w:szCs w:val="20"/>
        </w:rPr>
        <w:t xml:space="preserve"> </w:t>
      </w:r>
      <w:r w:rsidRPr="003458C3">
        <w:rPr>
          <w:rFonts w:ascii="Arial" w:hAnsi="Arial" w:cs="Arial"/>
          <w:sz w:val="20"/>
          <w:szCs w:val="20"/>
        </w:rPr>
        <w:fldChar w:fldCharType="begin"/>
      </w:r>
      <w:r w:rsidRPr="00BB2631">
        <w:rPr>
          <w:rFonts w:ascii="Arial" w:hAnsi="Arial" w:cs="Arial"/>
          <w:sz w:val="20"/>
          <w:szCs w:val="20"/>
        </w:rPr>
        <w:instrText xml:space="preserve"> REF _Ref381687014 \r \h  \* MERGEFORMAT </w:instrText>
      </w:r>
      <w:r w:rsidRPr="003458C3">
        <w:rPr>
          <w:rFonts w:ascii="Arial" w:hAnsi="Arial" w:cs="Arial"/>
          <w:sz w:val="20"/>
          <w:szCs w:val="20"/>
        </w:rPr>
      </w:r>
      <w:r w:rsidRPr="003458C3">
        <w:rPr>
          <w:rFonts w:ascii="Arial" w:hAnsi="Arial" w:cs="Arial"/>
          <w:sz w:val="20"/>
          <w:szCs w:val="20"/>
        </w:rPr>
        <w:fldChar w:fldCharType="separate"/>
      </w:r>
      <w:r w:rsidR="00C036DC">
        <w:rPr>
          <w:rFonts w:ascii="Arial" w:hAnsi="Arial" w:cs="Arial"/>
          <w:sz w:val="20"/>
          <w:szCs w:val="20"/>
        </w:rPr>
        <w:t>10.2.3</w:t>
      </w:r>
      <w:r w:rsidRPr="003458C3">
        <w:rPr>
          <w:rFonts w:ascii="Arial" w:hAnsi="Arial" w:cs="Arial"/>
          <w:sz w:val="20"/>
          <w:szCs w:val="20"/>
        </w:rPr>
        <w:fldChar w:fldCharType="end"/>
      </w:r>
    </w:p>
    <w:p w14:paraId="2AEE7899" w14:textId="77777777" w:rsidR="00E17C86" w:rsidRDefault="00E17C86" w:rsidP="00E17C86">
      <w:pPr>
        <w:pStyle w:val="ListNumber"/>
        <w:numPr>
          <w:ilvl w:val="0"/>
          <w:numId w:val="21"/>
        </w:numPr>
        <w:spacing w:after="240" w:line="230" w:lineRule="atLeast"/>
        <w:jc w:val="both"/>
        <w:rPr>
          <w:rFonts w:ascii="Arial" w:hAnsi="Arial" w:cs="Arial"/>
          <w:sz w:val="20"/>
          <w:szCs w:val="20"/>
        </w:rPr>
      </w:pPr>
      <w:r w:rsidRPr="00333416">
        <w:rPr>
          <w:rFonts w:ascii="Arial" w:hAnsi="Arial" w:cs="Arial"/>
          <w:sz w:val="20"/>
          <w:szCs w:val="20"/>
        </w:rPr>
        <w:t>Test type: Basic.</w:t>
      </w:r>
    </w:p>
    <w:p w14:paraId="19955888" w14:textId="77777777" w:rsidR="00E17C86" w:rsidRPr="00C56AE1" w:rsidRDefault="00E17C86" w:rsidP="00E17C86">
      <w:pPr>
        <w:pStyle w:val="Appendix"/>
        <w:keepLines w:val="0"/>
        <w:pageBreakBefore w:val="0"/>
        <w:numPr>
          <w:ilvl w:val="1"/>
          <w:numId w:val="48"/>
        </w:numPr>
        <w:jc w:val="left"/>
        <w:outlineLvl w:val="0"/>
        <w:rPr>
          <w:b w:val="0"/>
        </w:rPr>
      </w:pPr>
      <w:bookmarkStart w:id="165" w:name="_Toc467765190"/>
      <w:r w:rsidRPr="006B7957">
        <w:t xml:space="preserve">Test case for </w:t>
      </w:r>
      <w:r>
        <w:t>topological consistency</w:t>
      </w:r>
      <w:bookmarkEnd w:id="165"/>
    </w:p>
    <w:p w14:paraId="11720FCF" w14:textId="77777777" w:rsidR="00E17C86" w:rsidRPr="00AC73F1" w:rsidRDefault="00E17C86" w:rsidP="00E17C86">
      <w:pPr>
        <w:pStyle w:val="ListNumber"/>
        <w:numPr>
          <w:ilvl w:val="0"/>
          <w:numId w:val="18"/>
        </w:numPr>
        <w:spacing w:after="240" w:line="230" w:lineRule="atLeast"/>
        <w:jc w:val="both"/>
        <w:rPr>
          <w:rFonts w:ascii="Arial" w:hAnsi="Arial" w:cs="Arial"/>
          <w:sz w:val="20"/>
          <w:szCs w:val="20"/>
        </w:rPr>
      </w:pPr>
      <w:r w:rsidRPr="00AC73F1">
        <w:rPr>
          <w:rFonts w:ascii="Arial" w:hAnsi="Arial" w:cs="Arial"/>
          <w:sz w:val="20"/>
          <w:szCs w:val="20"/>
        </w:rPr>
        <w:t xml:space="preserve">Test purpose: Verify </w:t>
      </w:r>
      <w:r>
        <w:rPr>
          <w:rFonts w:ascii="Arial" w:hAnsi="Arial" w:cs="Arial"/>
          <w:sz w:val="20"/>
          <w:szCs w:val="20"/>
        </w:rPr>
        <w:t>that object topology is consistent and in alignment with the data model</w:t>
      </w:r>
      <w:r w:rsidRPr="00AC73F1">
        <w:rPr>
          <w:rFonts w:ascii="Arial" w:hAnsi="Arial" w:cs="Arial"/>
          <w:sz w:val="20"/>
          <w:szCs w:val="20"/>
        </w:rPr>
        <w:t>.</w:t>
      </w:r>
    </w:p>
    <w:p w14:paraId="5FD526BA" w14:textId="77777777" w:rsidR="00E17C86" w:rsidRPr="00AC73F1" w:rsidRDefault="00E17C86" w:rsidP="00E17C86">
      <w:pPr>
        <w:pStyle w:val="ListNumber"/>
        <w:numPr>
          <w:ilvl w:val="0"/>
          <w:numId w:val="18"/>
        </w:numPr>
        <w:spacing w:after="240" w:line="230" w:lineRule="atLeast"/>
        <w:jc w:val="both"/>
        <w:rPr>
          <w:rFonts w:ascii="Arial" w:hAnsi="Arial" w:cs="Arial"/>
          <w:sz w:val="20"/>
          <w:szCs w:val="20"/>
        </w:rPr>
      </w:pPr>
      <w:r w:rsidRPr="00AC73F1">
        <w:rPr>
          <w:rFonts w:ascii="Arial" w:hAnsi="Arial" w:cs="Arial"/>
          <w:sz w:val="20"/>
          <w:szCs w:val="20"/>
        </w:rPr>
        <w:t xml:space="preserve">Test method: </w:t>
      </w:r>
      <w:r>
        <w:rPr>
          <w:rFonts w:ascii="Arial" w:hAnsi="Arial" w:cs="Arial"/>
          <w:sz w:val="20"/>
          <w:szCs w:val="20"/>
        </w:rPr>
        <w:t xml:space="preserve">The object topology consistency test is done by the GIS software. </w:t>
      </w:r>
    </w:p>
    <w:p w14:paraId="0F3BA60F" w14:textId="77777777" w:rsidR="00E17C86" w:rsidRPr="00333416" w:rsidRDefault="00E17C86" w:rsidP="00E17C86">
      <w:pPr>
        <w:pStyle w:val="ListNumber"/>
        <w:numPr>
          <w:ilvl w:val="0"/>
          <w:numId w:val="18"/>
        </w:numPr>
        <w:spacing w:after="240" w:line="230" w:lineRule="atLeast"/>
        <w:jc w:val="both"/>
        <w:rPr>
          <w:rFonts w:ascii="Arial" w:hAnsi="Arial" w:cs="Arial"/>
          <w:sz w:val="20"/>
          <w:szCs w:val="20"/>
        </w:rPr>
      </w:pPr>
      <w:r w:rsidRPr="00333416">
        <w:rPr>
          <w:rFonts w:ascii="Arial" w:hAnsi="Arial" w:cs="Arial"/>
          <w:sz w:val="20"/>
          <w:szCs w:val="20"/>
        </w:rPr>
        <w:t xml:space="preserve">Reference: </w:t>
      </w:r>
      <w:r>
        <w:rPr>
          <w:rFonts w:ascii="Arial" w:hAnsi="Arial" w:cs="Arial"/>
          <w:sz w:val="20"/>
          <w:szCs w:val="20"/>
        </w:rPr>
        <w:t>Clause</w:t>
      </w:r>
      <w:r w:rsidRPr="00333416" w:rsidDel="00C96682">
        <w:rPr>
          <w:rFonts w:ascii="Arial" w:hAnsi="Arial" w:cs="Arial"/>
          <w:sz w:val="20"/>
          <w:szCs w:val="20"/>
        </w:rPr>
        <w:t xml:space="preserve"> </w:t>
      </w:r>
      <w:r w:rsidRPr="003458C3">
        <w:rPr>
          <w:rFonts w:ascii="Arial" w:hAnsi="Arial" w:cs="Arial"/>
          <w:sz w:val="20"/>
          <w:szCs w:val="20"/>
        </w:rPr>
        <w:fldChar w:fldCharType="begin"/>
      </w:r>
      <w:r w:rsidRPr="00BB2631">
        <w:rPr>
          <w:rFonts w:ascii="Arial" w:hAnsi="Arial" w:cs="Arial"/>
          <w:sz w:val="20"/>
          <w:szCs w:val="20"/>
        </w:rPr>
        <w:instrText xml:space="preserve"> REF _Ref381687034 \r \h  \* MERGEFORMAT </w:instrText>
      </w:r>
      <w:r w:rsidRPr="003458C3">
        <w:rPr>
          <w:rFonts w:ascii="Arial" w:hAnsi="Arial" w:cs="Arial"/>
          <w:sz w:val="20"/>
          <w:szCs w:val="20"/>
        </w:rPr>
      </w:r>
      <w:r w:rsidRPr="003458C3">
        <w:rPr>
          <w:rFonts w:ascii="Arial" w:hAnsi="Arial" w:cs="Arial"/>
          <w:sz w:val="20"/>
          <w:szCs w:val="20"/>
        </w:rPr>
        <w:fldChar w:fldCharType="separate"/>
      </w:r>
      <w:r w:rsidR="00C036DC">
        <w:rPr>
          <w:rFonts w:ascii="Arial" w:hAnsi="Arial" w:cs="Arial"/>
          <w:sz w:val="20"/>
          <w:szCs w:val="20"/>
        </w:rPr>
        <w:t>10.2.4</w:t>
      </w:r>
      <w:r w:rsidRPr="003458C3">
        <w:rPr>
          <w:rFonts w:ascii="Arial" w:hAnsi="Arial" w:cs="Arial"/>
          <w:sz w:val="20"/>
          <w:szCs w:val="20"/>
        </w:rPr>
        <w:fldChar w:fldCharType="end"/>
      </w:r>
    </w:p>
    <w:p w14:paraId="7E5E43EB" w14:textId="77777777" w:rsidR="00E17C86" w:rsidRDefault="00E17C86" w:rsidP="00E17C86">
      <w:pPr>
        <w:pStyle w:val="ListNumber"/>
        <w:numPr>
          <w:ilvl w:val="0"/>
          <w:numId w:val="18"/>
        </w:numPr>
        <w:spacing w:after="240" w:line="230" w:lineRule="atLeast"/>
        <w:jc w:val="both"/>
        <w:rPr>
          <w:rFonts w:ascii="Arial" w:hAnsi="Arial" w:cs="Arial"/>
          <w:sz w:val="20"/>
          <w:szCs w:val="20"/>
        </w:rPr>
      </w:pPr>
      <w:r w:rsidRPr="00333416">
        <w:rPr>
          <w:rFonts w:ascii="Arial" w:hAnsi="Arial" w:cs="Arial"/>
          <w:sz w:val="20"/>
          <w:szCs w:val="20"/>
        </w:rPr>
        <w:t>Test type: Basic.</w:t>
      </w:r>
    </w:p>
    <w:p w14:paraId="0160909A" w14:textId="77777777" w:rsidR="00E17C86" w:rsidRPr="00C56AE1" w:rsidRDefault="00E17C86" w:rsidP="00E17C86">
      <w:pPr>
        <w:pStyle w:val="Appendix"/>
        <w:keepLines w:val="0"/>
        <w:pageBreakBefore w:val="0"/>
        <w:numPr>
          <w:ilvl w:val="1"/>
          <w:numId w:val="48"/>
        </w:numPr>
        <w:jc w:val="left"/>
        <w:outlineLvl w:val="0"/>
        <w:rPr>
          <w:b w:val="0"/>
        </w:rPr>
      </w:pPr>
      <w:bookmarkStart w:id="166" w:name="_Toc467765191"/>
      <w:r w:rsidRPr="006B7957">
        <w:t>Test case for data accuracy</w:t>
      </w:r>
      <w:bookmarkEnd w:id="166"/>
    </w:p>
    <w:p w14:paraId="70980BBB" w14:textId="77777777" w:rsidR="00E17C86" w:rsidRPr="00AC73F1" w:rsidRDefault="00E17C86" w:rsidP="00E17C86">
      <w:pPr>
        <w:pStyle w:val="ListNumber"/>
        <w:numPr>
          <w:ilvl w:val="0"/>
          <w:numId w:val="19"/>
        </w:numPr>
        <w:spacing w:after="240" w:line="230" w:lineRule="atLeast"/>
        <w:jc w:val="both"/>
        <w:rPr>
          <w:rFonts w:ascii="Arial" w:hAnsi="Arial" w:cs="Arial"/>
          <w:sz w:val="20"/>
          <w:szCs w:val="20"/>
        </w:rPr>
      </w:pPr>
      <w:r w:rsidRPr="00AC73F1">
        <w:rPr>
          <w:rFonts w:ascii="Arial" w:hAnsi="Arial" w:cs="Arial"/>
          <w:sz w:val="20"/>
          <w:szCs w:val="20"/>
        </w:rPr>
        <w:t xml:space="preserve">Test purpose: Verify </w:t>
      </w:r>
      <w:r>
        <w:rPr>
          <w:rFonts w:ascii="Arial" w:hAnsi="Arial" w:cs="Arial"/>
          <w:sz w:val="20"/>
          <w:szCs w:val="20"/>
        </w:rPr>
        <w:t>that objects and attributes are represented to the accuracies specified in the metadata associated with the data types within the data set</w:t>
      </w:r>
      <w:r w:rsidRPr="00AC73F1">
        <w:rPr>
          <w:rFonts w:ascii="Arial" w:hAnsi="Arial" w:cs="Arial"/>
          <w:sz w:val="20"/>
          <w:szCs w:val="20"/>
        </w:rPr>
        <w:t>.</w:t>
      </w:r>
    </w:p>
    <w:p w14:paraId="1406F016" w14:textId="77777777" w:rsidR="00E17C86" w:rsidRPr="00AC73F1" w:rsidRDefault="00E17C86" w:rsidP="00E17C86">
      <w:pPr>
        <w:pStyle w:val="ListNumber"/>
        <w:numPr>
          <w:ilvl w:val="0"/>
          <w:numId w:val="19"/>
        </w:numPr>
        <w:spacing w:after="240" w:line="230" w:lineRule="atLeast"/>
        <w:jc w:val="both"/>
        <w:rPr>
          <w:rFonts w:ascii="Arial" w:hAnsi="Arial" w:cs="Arial"/>
          <w:sz w:val="20"/>
          <w:szCs w:val="20"/>
        </w:rPr>
      </w:pPr>
      <w:r w:rsidRPr="00AC73F1">
        <w:rPr>
          <w:rFonts w:ascii="Arial" w:hAnsi="Arial" w:cs="Arial"/>
          <w:sz w:val="20"/>
          <w:szCs w:val="20"/>
        </w:rPr>
        <w:t xml:space="preserve">Test method: </w:t>
      </w:r>
      <w:r>
        <w:rPr>
          <w:rFonts w:ascii="Arial" w:hAnsi="Arial" w:cs="Arial"/>
          <w:sz w:val="20"/>
          <w:szCs w:val="20"/>
        </w:rPr>
        <w:t xml:space="preserve">Verify that all data elements are associated with metadata elements that describe the accuracy in terms of the CEDA value. </w:t>
      </w:r>
    </w:p>
    <w:p w14:paraId="69353144" w14:textId="77777777" w:rsidR="00E17C86" w:rsidRPr="00333416" w:rsidRDefault="00E17C86" w:rsidP="00E17C86">
      <w:pPr>
        <w:pStyle w:val="ListNumber"/>
        <w:numPr>
          <w:ilvl w:val="0"/>
          <w:numId w:val="19"/>
        </w:numPr>
        <w:spacing w:after="240" w:line="230" w:lineRule="atLeast"/>
        <w:jc w:val="both"/>
        <w:rPr>
          <w:rFonts w:ascii="Arial" w:hAnsi="Arial" w:cs="Arial"/>
          <w:sz w:val="20"/>
          <w:szCs w:val="20"/>
        </w:rPr>
      </w:pPr>
      <w:r w:rsidRPr="00333416">
        <w:rPr>
          <w:rFonts w:ascii="Arial" w:hAnsi="Arial" w:cs="Arial"/>
          <w:sz w:val="20"/>
          <w:szCs w:val="20"/>
        </w:rPr>
        <w:t xml:space="preserve">Reference: Section </w:t>
      </w:r>
      <w:r>
        <w:rPr>
          <w:rFonts w:ascii="Arial" w:hAnsi="Arial" w:cs="Arial"/>
          <w:sz w:val="20"/>
          <w:szCs w:val="20"/>
        </w:rPr>
        <w:fldChar w:fldCharType="begin"/>
      </w:r>
      <w:r>
        <w:rPr>
          <w:rFonts w:ascii="Arial" w:hAnsi="Arial" w:cs="Arial"/>
          <w:sz w:val="20"/>
          <w:szCs w:val="20"/>
        </w:rPr>
        <w:instrText xml:space="preserve"> REF _Ref381687043 \r \h </w:instrText>
      </w:r>
      <w:r>
        <w:rPr>
          <w:rFonts w:ascii="Arial" w:hAnsi="Arial" w:cs="Arial"/>
          <w:sz w:val="20"/>
          <w:szCs w:val="20"/>
        </w:rPr>
      </w:r>
      <w:r>
        <w:rPr>
          <w:rFonts w:ascii="Arial" w:hAnsi="Arial" w:cs="Arial"/>
          <w:sz w:val="20"/>
          <w:szCs w:val="20"/>
        </w:rPr>
        <w:fldChar w:fldCharType="separate"/>
      </w:r>
      <w:r w:rsidR="00C036DC">
        <w:rPr>
          <w:rFonts w:ascii="Arial" w:hAnsi="Arial" w:cs="Arial"/>
          <w:sz w:val="20"/>
          <w:szCs w:val="20"/>
        </w:rPr>
        <w:t>10.3</w:t>
      </w:r>
      <w:r>
        <w:rPr>
          <w:rFonts w:ascii="Arial" w:hAnsi="Arial" w:cs="Arial"/>
          <w:sz w:val="20"/>
          <w:szCs w:val="20"/>
        </w:rPr>
        <w:fldChar w:fldCharType="end"/>
      </w:r>
    </w:p>
    <w:p w14:paraId="38AFDD2A" w14:textId="77777777" w:rsidR="00E17C86" w:rsidRDefault="00E17C86" w:rsidP="00E17C86">
      <w:pPr>
        <w:pStyle w:val="ListNumber"/>
        <w:numPr>
          <w:ilvl w:val="0"/>
          <w:numId w:val="19"/>
        </w:numPr>
        <w:spacing w:after="240" w:line="230" w:lineRule="atLeast"/>
        <w:jc w:val="both"/>
        <w:rPr>
          <w:rFonts w:ascii="Arial" w:hAnsi="Arial" w:cs="Arial"/>
          <w:sz w:val="20"/>
          <w:szCs w:val="20"/>
        </w:rPr>
      </w:pPr>
      <w:r w:rsidRPr="00333416">
        <w:rPr>
          <w:rFonts w:ascii="Arial" w:hAnsi="Arial" w:cs="Arial"/>
          <w:sz w:val="20"/>
          <w:szCs w:val="20"/>
        </w:rPr>
        <w:t>Test type: Basic.</w:t>
      </w:r>
    </w:p>
    <w:p w14:paraId="4DC45778" w14:textId="77777777" w:rsidR="00E17C86" w:rsidRDefault="00E17C86" w:rsidP="00E17C86">
      <w:pPr>
        <w:pStyle w:val="BodyText"/>
        <w:ind w:left="360"/>
        <w:rPr>
          <w:color w:val="000000" w:themeColor="text1"/>
        </w:rPr>
      </w:pPr>
    </w:p>
    <w:p w14:paraId="005C6DD1" w14:textId="77777777" w:rsidR="003B32F1" w:rsidRPr="00C96F8F" w:rsidRDefault="003B32F1" w:rsidP="003B32F1"/>
    <w:p w14:paraId="74ED8885" w14:textId="77777777" w:rsidR="003B32F1" w:rsidRDefault="003B32F1" w:rsidP="003B32F1">
      <w:pPr>
        <w:sectPr w:rsidR="003B32F1" w:rsidSect="00550065">
          <w:pgSz w:w="12240" w:h="15840"/>
          <w:pgMar w:top="1440" w:right="1440" w:bottom="1440" w:left="1440" w:header="708" w:footer="708" w:gutter="0"/>
          <w:cols w:space="708"/>
          <w:docGrid w:linePitch="360"/>
        </w:sectPr>
      </w:pPr>
    </w:p>
    <w:p w14:paraId="579B4CDA" w14:textId="77777777" w:rsidR="003B32F1" w:rsidRDefault="003B32F1" w:rsidP="003B32F1"/>
    <w:p w14:paraId="7BE03D0E" w14:textId="77777777" w:rsidR="003B32F1" w:rsidRPr="002D0EC4" w:rsidRDefault="00E17C86" w:rsidP="003B32F1">
      <w:pPr>
        <w:pStyle w:val="Appendix"/>
        <w:keepLines w:val="0"/>
        <w:pageBreakBefore w:val="0"/>
        <w:numPr>
          <w:ilvl w:val="0"/>
          <w:numId w:val="48"/>
        </w:numPr>
        <w:ind w:left="990"/>
        <w:outlineLvl w:val="0"/>
        <w:rPr>
          <w:sz w:val="28"/>
        </w:rPr>
      </w:pPr>
      <w:bookmarkStart w:id="167" w:name="_Toc379188738"/>
      <w:bookmarkStart w:id="168" w:name="_Ref444775614"/>
      <w:bookmarkStart w:id="169" w:name="_Ref444789910"/>
      <w:bookmarkStart w:id="170" w:name="_Ref444805236"/>
      <w:bookmarkStart w:id="171" w:name="_Toc467765192"/>
      <w:r w:rsidRPr="002D0EC4">
        <w:rPr>
          <w:sz w:val="28"/>
        </w:rPr>
        <w:t>Geodetic Datums</w:t>
      </w:r>
      <w:bookmarkEnd w:id="167"/>
      <w:bookmarkEnd w:id="168"/>
      <w:bookmarkEnd w:id="169"/>
      <w:bookmarkEnd w:id="170"/>
      <w:bookmarkEnd w:id="171"/>
      <w:r w:rsidRPr="002D0EC4">
        <w:rPr>
          <w:sz w:val="28"/>
        </w:rPr>
        <w:t xml:space="preserve"> </w:t>
      </w:r>
    </w:p>
    <w:p w14:paraId="64933792" w14:textId="77777777" w:rsidR="003B32F1" w:rsidRPr="002D0EC4" w:rsidRDefault="00851A5B" w:rsidP="003B32F1">
      <w:pPr>
        <w:pStyle w:val="Subtitle"/>
        <w:rPr>
          <w:b/>
          <w:sz w:val="28"/>
        </w:rPr>
      </w:pPr>
      <w:r w:rsidRPr="002D0EC4">
        <w:rPr>
          <w:b/>
          <w:sz w:val="28"/>
        </w:rPr>
        <w:t xml:space="preserve"> </w:t>
      </w:r>
      <w:r w:rsidR="00E17C86" w:rsidRPr="002D0EC4">
        <w:rPr>
          <w:b/>
          <w:sz w:val="28"/>
        </w:rPr>
        <w:t>(Informative)</w:t>
      </w:r>
      <w:r w:rsidRPr="002D0EC4">
        <w:rPr>
          <w:b/>
          <w:sz w:val="28"/>
        </w:rPr>
        <w:t xml:space="preserve"> </w:t>
      </w:r>
    </w:p>
    <w:p w14:paraId="7EC7D50B" w14:textId="77777777" w:rsidR="003B32F1" w:rsidRPr="00C56AE1" w:rsidRDefault="00E17C86" w:rsidP="003B32F1">
      <w:pPr>
        <w:pStyle w:val="Appendix"/>
        <w:keepLines w:val="0"/>
        <w:pageBreakBefore w:val="0"/>
        <w:numPr>
          <w:ilvl w:val="1"/>
          <w:numId w:val="48"/>
        </w:numPr>
        <w:jc w:val="left"/>
        <w:outlineLvl w:val="0"/>
        <w:rPr>
          <w:b w:val="0"/>
        </w:rPr>
      </w:pPr>
      <w:bookmarkStart w:id="172" w:name="_Toc467765193"/>
      <w:r w:rsidRPr="009D1574">
        <w:t>Overview</w:t>
      </w:r>
      <w:bookmarkEnd w:id="172"/>
      <w:r w:rsidRPr="009D1574">
        <w:t xml:space="preserve"> </w:t>
      </w:r>
    </w:p>
    <w:p w14:paraId="5345149C" w14:textId="77777777" w:rsidR="00E17C86" w:rsidRDefault="00E17C86" w:rsidP="00E17C86">
      <w:pPr>
        <w:pStyle w:val="BodyText"/>
      </w:pPr>
      <w:r>
        <w:t xml:space="preserve">A geodetic datum defines a specific coordinate system and a detailed knowledge of the horizontal and vertical datums are critical for establishing </w:t>
      </w:r>
      <w:r w:rsidR="004A7816">
        <w:t>MLB</w:t>
      </w:r>
      <w:r>
        <w:t xml:space="preserve">s. The earth is not a perfect sphere and is best approximated by an ellipsoid; however, even an ellipsoidal surface is only an approximation of the shape of the earth, and there sometimes can be significant errors. Different datums are referenced to the centre of the earth and to the two foci that establish the reference ellipsoid. Many different datums exist and have been defined for good reasons. The earth is constantly moving and the continents drift, which means that the reference systems also drift, so they need to be established at specific dates (or epochs). </w:t>
      </w:r>
    </w:p>
    <w:p w14:paraId="1C348A34" w14:textId="77777777" w:rsidR="00E17C86" w:rsidRDefault="00E17C86" w:rsidP="00E17C86">
      <w:pPr>
        <w:pStyle w:val="BodyText"/>
      </w:pPr>
      <w:r>
        <w:t xml:space="preserve">Local datums establish a best fit of the local geography to the ellipsoid. Very local datums may be established for high accuracy surveying for applications such as drilling an oil well. Although there may be many such local datums defined they are not widely used. Two types of datums are in wide use, world-wide datums such as WGS84, and continent wide datums such as NAD83 (North American Datum 83) and ETRS89 (European Terrestrial Reference System 1989). NAD83 is referenced to the North American continental plate and ETRS89 is referenced to the Eurasian plate. Even islands move with respect to adjacent landmass. The OSGB36 (Ordinance Survey of Great Britain 36) datum is referenced to the island mass of Great Britain. For example the European plate drifts with respect to the North American plate by approximately 2 cm per year. In addition the continental plates rotate and the spin of the earth precesses meaning that the position of true North changes. It can only be known with respect to a specific reference system at a given time. A world-wide system such as WGS84 </w:t>
      </w:r>
      <w:r w:rsidR="004A7816">
        <w:t>or ITRF 2008</w:t>
      </w:r>
      <w:r w:rsidR="009E3661">
        <w:t xml:space="preserve"> </w:t>
      </w:r>
      <w:r>
        <w:t>is needed for global mapping and applications such as the establishment of satellite orbits that have a global scope.</w:t>
      </w:r>
    </w:p>
    <w:p w14:paraId="26A6A517" w14:textId="77777777" w:rsidR="00E17C86" w:rsidRDefault="00E17C86" w:rsidP="00E17C86">
      <w:pPr>
        <w:pStyle w:val="BodyText"/>
      </w:pPr>
      <w:r>
        <w:t xml:space="preserve">The earth is also not of constant density and is spinning, so the gravitational pull across the earth is uneven. The surface of constant gravitational pull is called the geoid. The level of the sea, in the absence of tides currents and weather adjusts to this constant gravitational surface, so sea level is dependent upon the geoid. Of course the sea is dynamic and the influence of tides, weather and currents always exists, so there are many different ways of measuring sea level. Some are deliberately biased the lowest tides and other conditions to make navigation safer. Others represent different conditions. </w:t>
      </w:r>
    </w:p>
    <w:p w14:paraId="62181FAC" w14:textId="77777777" w:rsidR="00E17C86" w:rsidRDefault="00E17C86" w:rsidP="00E17C86">
      <w:pPr>
        <w:pStyle w:val="BodyText"/>
      </w:pPr>
      <w:r>
        <w:t xml:space="preserve">In establishing </w:t>
      </w:r>
      <w:r w:rsidR="004A7816">
        <w:t>MLB</w:t>
      </w:r>
      <w:r>
        <w:t>s, countries must work with their neighbours. For example, the United States is referenced to the same North American tectonic plate system as is Canada and uses NAD83, (and sometimes its predecessor NAD27) as the horizontal datum. Greenland is geologically part of North America, but it is a major island and there may be minor differences in its reference framework.</w:t>
      </w:r>
    </w:p>
    <w:p w14:paraId="5283EBCA" w14:textId="77777777" w:rsidR="00E17C86" w:rsidRPr="00C56AE1" w:rsidRDefault="00E17C86" w:rsidP="00E17C86">
      <w:pPr>
        <w:pStyle w:val="Appendix"/>
        <w:keepLines w:val="0"/>
        <w:pageBreakBefore w:val="0"/>
        <w:numPr>
          <w:ilvl w:val="1"/>
          <w:numId w:val="48"/>
        </w:numPr>
        <w:jc w:val="left"/>
        <w:outlineLvl w:val="0"/>
        <w:rPr>
          <w:b w:val="0"/>
        </w:rPr>
      </w:pPr>
      <w:bookmarkStart w:id="173" w:name="_Toc467765194"/>
      <w:r w:rsidRPr="006B7957">
        <w:t>Horizontal Datums</w:t>
      </w:r>
      <w:bookmarkEnd w:id="173"/>
      <w:r>
        <w:t xml:space="preserve"> </w:t>
      </w:r>
    </w:p>
    <w:p w14:paraId="29F98A36" w14:textId="77777777" w:rsidR="00E17C86" w:rsidRDefault="00E17C86" w:rsidP="00E17C86">
      <w:pPr>
        <w:pStyle w:val="BodyText"/>
      </w:pPr>
      <w:r>
        <w:t>This product specification makes use of horizontal datums of used by various nations.</w:t>
      </w:r>
    </w:p>
    <w:p w14:paraId="65380DAF" w14:textId="77777777" w:rsidR="00E17C86" w:rsidRDefault="00E17C86" w:rsidP="00E17C86">
      <w:pPr>
        <w:pStyle w:val="BodyText"/>
      </w:pPr>
      <w:r>
        <w:t xml:space="preserve">Codes are assigned to identify the various horizontal datums in the EPSG </w:t>
      </w:r>
      <w:r w:rsidRPr="00DB46D9">
        <w:t xml:space="preserve">Geodetic Parameter </w:t>
      </w:r>
      <w:r>
        <w:t xml:space="preserve">Registry. This registry is available at &lt; </w:t>
      </w:r>
      <w:hyperlink r:id="rId14" w:history="1">
        <w:r w:rsidRPr="008630DD">
          <w:rPr>
            <w:rStyle w:val="Hyperlink"/>
          </w:rPr>
          <w:t>https://www.epsg-registry.org/</w:t>
        </w:r>
      </w:hyperlink>
      <w:r>
        <w:t xml:space="preserve"> &gt;.</w:t>
      </w:r>
    </w:p>
    <w:p w14:paraId="3271EB23" w14:textId="77777777" w:rsidR="00E17C86" w:rsidRPr="00C56AE1" w:rsidRDefault="00E17C86" w:rsidP="00E17C86">
      <w:pPr>
        <w:pStyle w:val="Appendix"/>
        <w:keepLines w:val="0"/>
        <w:pageBreakBefore w:val="0"/>
        <w:numPr>
          <w:ilvl w:val="1"/>
          <w:numId w:val="48"/>
        </w:numPr>
        <w:jc w:val="left"/>
        <w:outlineLvl w:val="0"/>
        <w:rPr>
          <w:b w:val="0"/>
        </w:rPr>
      </w:pPr>
      <w:bookmarkStart w:id="174" w:name="_Toc467765195"/>
      <w:r w:rsidRPr="006B7957">
        <w:t>Vertical Datums</w:t>
      </w:r>
      <w:bookmarkEnd w:id="174"/>
      <w:r>
        <w:t xml:space="preserve"> </w:t>
      </w:r>
    </w:p>
    <w:p w14:paraId="57565B28" w14:textId="77777777" w:rsidR="00E17C86" w:rsidRDefault="00E17C86" w:rsidP="00E17C86">
      <w:pPr>
        <w:pStyle w:val="BodyText"/>
      </w:pPr>
      <w:r>
        <w:t>The hydrographic vertical datums are given in Table B.1.</w:t>
      </w:r>
    </w:p>
    <w:p w14:paraId="26F3E546" w14:textId="4C7E859A" w:rsidR="00E17C86" w:rsidRDefault="00E17C86" w:rsidP="00E17C86">
      <w:pPr>
        <w:pStyle w:val="BodyText"/>
      </w:pPr>
      <w:r>
        <w:t xml:space="preserve">In addition, a continuous vertical datum maybe referenced to the adjacent land and continues into the sea. Actual water level must be referenced with respect to such an </w:t>
      </w:r>
      <w:r w:rsidR="00C036DC">
        <w:t>ellipsoidal-based</w:t>
      </w:r>
      <w:r>
        <w:t xml:space="preserve"> vertical datum.</w:t>
      </w:r>
    </w:p>
    <w:p w14:paraId="75AF7CCD" w14:textId="77777777" w:rsidR="00E17C86" w:rsidRDefault="00E17C86" w:rsidP="00E17C86"/>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137"/>
        <w:gridCol w:w="1876"/>
        <w:gridCol w:w="5941"/>
      </w:tblGrid>
      <w:tr w:rsidR="00E17C86" w:rsidRPr="00AA5334" w14:paraId="1B041C67" w14:textId="77777777" w:rsidTr="008D727D">
        <w:trPr>
          <w:trHeight w:val="420"/>
        </w:trPr>
        <w:tc>
          <w:tcPr>
            <w:tcW w:w="417" w:type="dxa"/>
          </w:tcPr>
          <w:p w14:paraId="6853C486"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w:t>
            </w:r>
          </w:p>
        </w:tc>
        <w:tc>
          <w:tcPr>
            <w:tcW w:w="1137" w:type="dxa"/>
            <w:shd w:val="clear" w:color="auto" w:fill="auto"/>
            <w:noWrap/>
            <w:vAlign w:val="center"/>
            <w:hideMark/>
          </w:tcPr>
          <w:p w14:paraId="70A732DA"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MHW</w:t>
            </w:r>
          </w:p>
        </w:tc>
        <w:tc>
          <w:tcPr>
            <w:tcW w:w="1876" w:type="dxa"/>
            <w:shd w:val="clear" w:color="auto" w:fill="auto"/>
            <w:noWrap/>
            <w:vAlign w:val="center"/>
            <w:hideMark/>
          </w:tcPr>
          <w:p w14:paraId="5956BDCB"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 xml:space="preserve">Mean High Water </w:t>
            </w:r>
          </w:p>
        </w:tc>
        <w:tc>
          <w:tcPr>
            <w:tcW w:w="5941" w:type="dxa"/>
            <w:shd w:val="clear" w:color="auto" w:fill="auto"/>
            <w:noWrap/>
            <w:vAlign w:val="center"/>
            <w:hideMark/>
          </w:tcPr>
          <w:p w14:paraId="6FBC0476"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Ordinary, usual or customary water level of medium high tide between high spring and high neap tides.* Associated with High Water Mark (HWM) and Ordinary High Water Mark (OHWM). *There is no fixed time element (e.g. a tidal day, a tidal month, etc.) for the determination of the MHW because the emphasis is on locating the "mark" on the shore.</w:t>
            </w:r>
          </w:p>
        </w:tc>
      </w:tr>
      <w:tr w:rsidR="00E17C86" w:rsidRPr="00AA5334" w14:paraId="33E210BC" w14:textId="77777777" w:rsidTr="008D727D">
        <w:trPr>
          <w:trHeight w:val="420"/>
        </w:trPr>
        <w:tc>
          <w:tcPr>
            <w:tcW w:w="417" w:type="dxa"/>
          </w:tcPr>
          <w:p w14:paraId="07C266E0"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2</w:t>
            </w:r>
          </w:p>
        </w:tc>
        <w:tc>
          <w:tcPr>
            <w:tcW w:w="1137" w:type="dxa"/>
            <w:shd w:val="clear" w:color="auto" w:fill="auto"/>
            <w:noWrap/>
            <w:vAlign w:val="center"/>
            <w:hideMark/>
          </w:tcPr>
          <w:p w14:paraId="47F14F7B"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MLW</w:t>
            </w:r>
          </w:p>
        </w:tc>
        <w:tc>
          <w:tcPr>
            <w:tcW w:w="1876" w:type="dxa"/>
            <w:shd w:val="clear" w:color="auto" w:fill="auto"/>
            <w:noWrap/>
            <w:vAlign w:val="center"/>
            <w:hideMark/>
          </w:tcPr>
          <w:p w14:paraId="0F82ECB1"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Mean Low Water</w:t>
            </w:r>
          </w:p>
        </w:tc>
        <w:tc>
          <w:tcPr>
            <w:tcW w:w="5941" w:type="dxa"/>
            <w:shd w:val="clear" w:color="auto" w:fill="auto"/>
            <w:noWrap/>
            <w:vAlign w:val="center"/>
            <w:hideMark/>
          </w:tcPr>
          <w:p w14:paraId="2CBEEEF6"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Ordinary water level of medium low tide between low spring and low neap tides.</w:t>
            </w:r>
          </w:p>
        </w:tc>
      </w:tr>
      <w:tr w:rsidR="00E17C86" w:rsidRPr="00AA5334" w14:paraId="399FE2EC" w14:textId="77777777" w:rsidTr="008D727D">
        <w:trPr>
          <w:trHeight w:val="420"/>
        </w:trPr>
        <w:tc>
          <w:tcPr>
            <w:tcW w:w="417" w:type="dxa"/>
          </w:tcPr>
          <w:p w14:paraId="02A8CD13"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3</w:t>
            </w:r>
          </w:p>
        </w:tc>
        <w:tc>
          <w:tcPr>
            <w:tcW w:w="1137" w:type="dxa"/>
            <w:shd w:val="clear" w:color="auto" w:fill="auto"/>
            <w:noWrap/>
            <w:vAlign w:val="center"/>
            <w:hideMark/>
          </w:tcPr>
          <w:p w14:paraId="20CFFE0A"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HWS</w:t>
            </w:r>
          </w:p>
        </w:tc>
        <w:tc>
          <w:tcPr>
            <w:tcW w:w="1876" w:type="dxa"/>
            <w:shd w:val="clear" w:color="auto" w:fill="auto"/>
            <w:noWrap/>
            <w:vAlign w:val="center"/>
            <w:hideMark/>
          </w:tcPr>
          <w:p w14:paraId="66517896"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High Spring tide</w:t>
            </w:r>
          </w:p>
        </w:tc>
        <w:tc>
          <w:tcPr>
            <w:tcW w:w="5941" w:type="dxa"/>
            <w:shd w:val="clear" w:color="auto" w:fill="auto"/>
            <w:noWrap/>
            <w:vAlign w:val="center"/>
            <w:hideMark/>
          </w:tcPr>
          <w:p w14:paraId="5E8BF0C0"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Tide of increased range occurring near the times of full Moon and new Moon resulting from tidal forces of the Sun and Moon acting in the same direction.</w:t>
            </w:r>
          </w:p>
        </w:tc>
      </w:tr>
      <w:tr w:rsidR="00E17C86" w:rsidRPr="00AA5334" w14:paraId="797375A8" w14:textId="77777777" w:rsidTr="008D727D">
        <w:trPr>
          <w:trHeight w:val="420"/>
        </w:trPr>
        <w:tc>
          <w:tcPr>
            <w:tcW w:w="417" w:type="dxa"/>
          </w:tcPr>
          <w:p w14:paraId="45D14429"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4</w:t>
            </w:r>
          </w:p>
        </w:tc>
        <w:tc>
          <w:tcPr>
            <w:tcW w:w="1137" w:type="dxa"/>
            <w:shd w:val="clear" w:color="auto" w:fill="auto"/>
            <w:noWrap/>
            <w:vAlign w:val="center"/>
            <w:hideMark/>
          </w:tcPr>
          <w:p w14:paraId="0830BD3A"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LWS</w:t>
            </w:r>
          </w:p>
        </w:tc>
        <w:tc>
          <w:tcPr>
            <w:tcW w:w="1876" w:type="dxa"/>
            <w:shd w:val="clear" w:color="auto" w:fill="auto"/>
            <w:noWrap/>
            <w:vAlign w:val="center"/>
            <w:hideMark/>
          </w:tcPr>
          <w:p w14:paraId="50D815DD"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 Spring tide</w:t>
            </w:r>
          </w:p>
        </w:tc>
        <w:tc>
          <w:tcPr>
            <w:tcW w:w="5941" w:type="dxa"/>
            <w:shd w:val="clear" w:color="auto" w:fill="auto"/>
            <w:noWrap/>
            <w:vAlign w:val="center"/>
            <w:hideMark/>
          </w:tcPr>
          <w:p w14:paraId="0CCB972E"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Tide of increased range occurring near the times of full Moon and new Moon resulting from tidal forces of the Sun and Moon acting in the same direction.</w:t>
            </w:r>
          </w:p>
        </w:tc>
      </w:tr>
      <w:tr w:rsidR="00E17C86" w:rsidRPr="00AA5334" w14:paraId="68EFC88E" w14:textId="77777777" w:rsidTr="008D727D">
        <w:trPr>
          <w:trHeight w:val="420"/>
        </w:trPr>
        <w:tc>
          <w:tcPr>
            <w:tcW w:w="417" w:type="dxa"/>
          </w:tcPr>
          <w:p w14:paraId="5D75A5D7"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5</w:t>
            </w:r>
          </w:p>
        </w:tc>
        <w:tc>
          <w:tcPr>
            <w:tcW w:w="1137" w:type="dxa"/>
            <w:shd w:val="clear" w:color="auto" w:fill="auto"/>
            <w:noWrap/>
            <w:vAlign w:val="center"/>
            <w:hideMark/>
          </w:tcPr>
          <w:p w14:paraId="05681408"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HWN</w:t>
            </w:r>
          </w:p>
        </w:tc>
        <w:tc>
          <w:tcPr>
            <w:tcW w:w="1876" w:type="dxa"/>
            <w:shd w:val="clear" w:color="auto" w:fill="auto"/>
            <w:noWrap/>
            <w:vAlign w:val="center"/>
            <w:hideMark/>
          </w:tcPr>
          <w:p w14:paraId="04D5321B"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High Neap tide</w:t>
            </w:r>
          </w:p>
        </w:tc>
        <w:tc>
          <w:tcPr>
            <w:tcW w:w="5941" w:type="dxa"/>
            <w:shd w:val="clear" w:color="auto" w:fill="auto"/>
            <w:noWrap/>
            <w:vAlign w:val="center"/>
            <w:hideMark/>
          </w:tcPr>
          <w:p w14:paraId="01EFD5F5"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Tide of decreased range occurring near the times of first and third (last) quarters of the moon when the tidal forces of the Sun and Moon are opposed.</w:t>
            </w:r>
          </w:p>
        </w:tc>
      </w:tr>
      <w:tr w:rsidR="00E17C86" w:rsidRPr="00AA5334" w14:paraId="1253A6C7" w14:textId="77777777" w:rsidTr="008D727D">
        <w:trPr>
          <w:trHeight w:val="420"/>
        </w:trPr>
        <w:tc>
          <w:tcPr>
            <w:tcW w:w="417" w:type="dxa"/>
          </w:tcPr>
          <w:p w14:paraId="51EDE467"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6</w:t>
            </w:r>
          </w:p>
        </w:tc>
        <w:tc>
          <w:tcPr>
            <w:tcW w:w="1137" w:type="dxa"/>
            <w:shd w:val="clear" w:color="auto" w:fill="auto"/>
            <w:noWrap/>
            <w:vAlign w:val="center"/>
            <w:hideMark/>
          </w:tcPr>
          <w:p w14:paraId="2E6014B7"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LWN</w:t>
            </w:r>
          </w:p>
        </w:tc>
        <w:tc>
          <w:tcPr>
            <w:tcW w:w="1876" w:type="dxa"/>
            <w:shd w:val="clear" w:color="auto" w:fill="auto"/>
            <w:noWrap/>
            <w:vAlign w:val="center"/>
            <w:hideMark/>
          </w:tcPr>
          <w:p w14:paraId="37078D64"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 Neap tide</w:t>
            </w:r>
          </w:p>
        </w:tc>
        <w:tc>
          <w:tcPr>
            <w:tcW w:w="5941" w:type="dxa"/>
            <w:shd w:val="clear" w:color="auto" w:fill="auto"/>
            <w:noWrap/>
            <w:vAlign w:val="center"/>
            <w:hideMark/>
          </w:tcPr>
          <w:p w14:paraId="37C81829"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Tide of decreased range occurring near the times of first and third (last) quarters of the moon when the tidal forces of the Sun and Moon are opposed.</w:t>
            </w:r>
          </w:p>
        </w:tc>
      </w:tr>
      <w:tr w:rsidR="00E17C86" w:rsidRPr="00AA5334" w14:paraId="01C085FC" w14:textId="77777777" w:rsidTr="008D727D">
        <w:trPr>
          <w:trHeight w:val="420"/>
        </w:trPr>
        <w:tc>
          <w:tcPr>
            <w:tcW w:w="417" w:type="dxa"/>
          </w:tcPr>
          <w:p w14:paraId="2E31D784"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7</w:t>
            </w:r>
          </w:p>
        </w:tc>
        <w:tc>
          <w:tcPr>
            <w:tcW w:w="1137" w:type="dxa"/>
            <w:shd w:val="clear" w:color="auto" w:fill="auto"/>
            <w:noWrap/>
            <w:vAlign w:val="center"/>
            <w:hideMark/>
          </w:tcPr>
          <w:p w14:paraId="4925B7C6"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HHWLT</w:t>
            </w:r>
          </w:p>
        </w:tc>
        <w:tc>
          <w:tcPr>
            <w:tcW w:w="1876" w:type="dxa"/>
            <w:shd w:val="clear" w:color="auto" w:fill="auto"/>
            <w:noWrap/>
            <w:vAlign w:val="center"/>
            <w:hideMark/>
          </w:tcPr>
          <w:p w14:paraId="4707F215"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 xml:space="preserve">Higher high water large tide </w:t>
            </w:r>
          </w:p>
        </w:tc>
        <w:tc>
          <w:tcPr>
            <w:tcW w:w="5941" w:type="dxa"/>
            <w:shd w:val="clear" w:color="auto" w:fill="auto"/>
            <w:noWrap/>
            <w:vAlign w:val="center"/>
            <w:hideMark/>
          </w:tcPr>
          <w:p w14:paraId="16DEF097"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of the highest high waters, one from each of 19 years of predictions.</w:t>
            </w:r>
          </w:p>
        </w:tc>
      </w:tr>
      <w:tr w:rsidR="00E17C86" w:rsidRPr="00AA5334" w14:paraId="5BC5A012" w14:textId="77777777" w:rsidTr="008D727D">
        <w:trPr>
          <w:trHeight w:val="420"/>
        </w:trPr>
        <w:tc>
          <w:tcPr>
            <w:tcW w:w="417" w:type="dxa"/>
          </w:tcPr>
          <w:p w14:paraId="51E0BFB4"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8</w:t>
            </w:r>
          </w:p>
        </w:tc>
        <w:tc>
          <w:tcPr>
            <w:tcW w:w="1137" w:type="dxa"/>
            <w:shd w:val="clear" w:color="auto" w:fill="auto"/>
            <w:noWrap/>
            <w:vAlign w:val="center"/>
            <w:hideMark/>
          </w:tcPr>
          <w:p w14:paraId="36274E36"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HHWMT</w:t>
            </w:r>
          </w:p>
        </w:tc>
        <w:tc>
          <w:tcPr>
            <w:tcW w:w="1876" w:type="dxa"/>
            <w:shd w:val="clear" w:color="auto" w:fill="auto"/>
            <w:noWrap/>
            <w:vAlign w:val="center"/>
            <w:hideMark/>
          </w:tcPr>
          <w:p w14:paraId="1CF034BA"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Higher high water mean tide</w:t>
            </w:r>
          </w:p>
        </w:tc>
        <w:tc>
          <w:tcPr>
            <w:tcW w:w="5941" w:type="dxa"/>
            <w:shd w:val="clear" w:color="auto" w:fill="auto"/>
            <w:noWrap/>
            <w:vAlign w:val="center"/>
            <w:hideMark/>
          </w:tcPr>
          <w:p w14:paraId="46238582"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from all the higher high waters from 19 years of predictions.</w:t>
            </w:r>
          </w:p>
        </w:tc>
      </w:tr>
      <w:tr w:rsidR="00E17C86" w:rsidRPr="00AA5334" w14:paraId="09E4463B" w14:textId="77777777" w:rsidTr="008D727D">
        <w:trPr>
          <w:trHeight w:val="420"/>
        </w:trPr>
        <w:tc>
          <w:tcPr>
            <w:tcW w:w="417" w:type="dxa"/>
          </w:tcPr>
          <w:p w14:paraId="479AB632"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9</w:t>
            </w:r>
          </w:p>
        </w:tc>
        <w:tc>
          <w:tcPr>
            <w:tcW w:w="1137" w:type="dxa"/>
            <w:shd w:val="clear" w:color="auto" w:fill="auto"/>
            <w:noWrap/>
            <w:vAlign w:val="center"/>
            <w:hideMark/>
          </w:tcPr>
          <w:p w14:paraId="154C65F9"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LLWLT</w:t>
            </w:r>
          </w:p>
        </w:tc>
        <w:tc>
          <w:tcPr>
            <w:tcW w:w="1876" w:type="dxa"/>
            <w:shd w:val="clear" w:color="auto" w:fill="auto"/>
            <w:noWrap/>
            <w:vAlign w:val="center"/>
            <w:hideMark/>
          </w:tcPr>
          <w:p w14:paraId="2EF0B1B6"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Lower low water large tide or Lowest normal tide or Chart datum</w:t>
            </w:r>
          </w:p>
        </w:tc>
        <w:tc>
          <w:tcPr>
            <w:tcW w:w="5941" w:type="dxa"/>
            <w:shd w:val="clear" w:color="auto" w:fill="auto"/>
            <w:noWrap/>
            <w:vAlign w:val="center"/>
            <w:hideMark/>
          </w:tcPr>
          <w:p w14:paraId="62DE6C0E"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of the lowest low waters, one from each of19 years of predictions. Synonymous with LLWLT</w:t>
            </w:r>
            <w:r w:rsidR="00851A5B">
              <w:rPr>
                <w:rFonts w:ascii="Arial" w:hAnsi="Arial" w:cs="Arial"/>
                <w:color w:val="000000" w:themeColor="text1"/>
                <w:sz w:val="18"/>
                <w:szCs w:val="18"/>
              </w:rPr>
              <w:t xml:space="preserve"> </w:t>
            </w:r>
            <w:r w:rsidRPr="00AA5334">
              <w:rPr>
                <w:rFonts w:ascii="Arial" w:hAnsi="Arial" w:cs="Arial"/>
                <w:color w:val="000000" w:themeColor="text1"/>
                <w:sz w:val="18"/>
                <w:szCs w:val="18"/>
              </w:rPr>
              <w:t>(on older charts it may refer to a variety of low water chart datums). Chart Datum is the plane of vertical reference to which all charted depths and drying heights are related.</w:t>
            </w:r>
          </w:p>
        </w:tc>
      </w:tr>
      <w:tr w:rsidR="00E17C86" w:rsidRPr="00AA5334" w14:paraId="1E62BA52" w14:textId="77777777" w:rsidTr="008D727D">
        <w:trPr>
          <w:trHeight w:val="420"/>
        </w:trPr>
        <w:tc>
          <w:tcPr>
            <w:tcW w:w="417" w:type="dxa"/>
          </w:tcPr>
          <w:p w14:paraId="1567038D"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10</w:t>
            </w:r>
          </w:p>
        </w:tc>
        <w:tc>
          <w:tcPr>
            <w:tcW w:w="1137" w:type="dxa"/>
            <w:shd w:val="clear" w:color="auto" w:fill="auto"/>
            <w:noWrap/>
            <w:vAlign w:val="center"/>
            <w:hideMark/>
          </w:tcPr>
          <w:p w14:paraId="2C0001F4"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 xml:space="preserve">LLWMT </w:t>
            </w:r>
          </w:p>
        </w:tc>
        <w:tc>
          <w:tcPr>
            <w:tcW w:w="1876" w:type="dxa"/>
            <w:shd w:val="clear" w:color="auto" w:fill="auto"/>
            <w:noWrap/>
            <w:vAlign w:val="center"/>
            <w:hideMark/>
          </w:tcPr>
          <w:p w14:paraId="1757BD4B"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Lower low water mean tide</w:t>
            </w:r>
          </w:p>
        </w:tc>
        <w:tc>
          <w:tcPr>
            <w:tcW w:w="5941" w:type="dxa"/>
            <w:shd w:val="clear" w:color="auto" w:fill="auto"/>
            <w:noWrap/>
            <w:vAlign w:val="bottom"/>
            <w:hideMark/>
          </w:tcPr>
          <w:p w14:paraId="1C059CF2"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of all the lower low waters from 19 years of predictions.</w:t>
            </w:r>
          </w:p>
        </w:tc>
      </w:tr>
      <w:tr w:rsidR="00E17C86" w:rsidRPr="00AA5334" w14:paraId="6ADEA1F4" w14:textId="77777777" w:rsidTr="008D727D">
        <w:trPr>
          <w:trHeight w:val="420"/>
        </w:trPr>
        <w:tc>
          <w:tcPr>
            <w:tcW w:w="417" w:type="dxa"/>
          </w:tcPr>
          <w:p w14:paraId="4C929D6D"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11</w:t>
            </w:r>
          </w:p>
        </w:tc>
        <w:tc>
          <w:tcPr>
            <w:tcW w:w="1137" w:type="dxa"/>
            <w:shd w:val="clear" w:color="auto" w:fill="auto"/>
            <w:noWrap/>
            <w:vAlign w:val="center"/>
            <w:hideMark/>
          </w:tcPr>
          <w:p w14:paraId="2FAE3CEF"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MWL</w:t>
            </w:r>
          </w:p>
        </w:tc>
        <w:tc>
          <w:tcPr>
            <w:tcW w:w="1876" w:type="dxa"/>
            <w:shd w:val="clear" w:color="auto" w:fill="auto"/>
            <w:noWrap/>
            <w:vAlign w:val="center"/>
            <w:hideMark/>
          </w:tcPr>
          <w:p w14:paraId="4A646A99"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Mean water level</w:t>
            </w:r>
          </w:p>
        </w:tc>
        <w:tc>
          <w:tcPr>
            <w:tcW w:w="5941" w:type="dxa"/>
            <w:shd w:val="clear" w:color="auto" w:fill="auto"/>
            <w:noWrap/>
            <w:vAlign w:val="center"/>
            <w:hideMark/>
          </w:tcPr>
          <w:p w14:paraId="095A5E41"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of all hourly water levels over the available period of record.</w:t>
            </w:r>
          </w:p>
        </w:tc>
      </w:tr>
      <w:tr w:rsidR="00E17C86" w:rsidRPr="00AA5334" w14:paraId="408358D3" w14:textId="77777777" w:rsidTr="008D727D">
        <w:trPr>
          <w:trHeight w:val="420"/>
        </w:trPr>
        <w:tc>
          <w:tcPr>
            <w:tcW w:w="417" w:type="dxa"/>
          </w:tcPr>
          <w:p w14:paraId="79F7EC46"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12</w:t>
            </w:r>
          </w:p>
        </w:tc>
        <w:tc>
          <w:tcPr>
            <w:tcW w:w="1137" w:type="dxa"/>
            <w:shd w:val="clear" w:color="auto" w:fill="auto"/>
            <w:noWrap/>
            <w:vAlign w:val="center"/>
            <w:hideMark/>
          </w:tcPr>
          <w:p w14:paraId="37302328"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LAT</w:t>
            </w:r>
          </w:p>
        </w:tc>
        <w:tc>
          <w:tcPr>
            <w:tcW w:w="1876" w:type="dxa"/>
            <w:shd w:val="clear" w:color="auto" w:fill="auto"/>
            <w:noWrap/>
            <w:vAlign w:val="center"/>
            <w:hideMark/>
          </w:tcPr>
          <w:p w14:paraId="4CC17465"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Lowest Astronomical Tide</w:t>
            </w:r>
          </w:p>
        </w:tc>
        <w:tc>
          <w:tcPr>
            <w:tcW w:w="5941" w:type="dxa"/>
            <w:shd w:val="clear" w:color="auto" w:fill="auto"/>
            <w:noWrap/>
            <w:vAlign w:val="center"/>
            <w:hideMark/>
          </w:tcPr>
          <w:p w14:paraId="349B2FBE"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lowest level that can be predicted to occur under average meteorological conditions and under a combination of astronomical conditions.</w:t>
            </w:r>
          </w:p>
        </w:tc>
      </w:tr>
      <w:tr w:rsidR="00E17C86" w:rsidRPr="00AA5334" w14:paraId="398414E2" w14:textId="77777777" w:rsidTr="008D727D">
        <w:trPr>
          <w:trHeight w:val="420"/>
        </w:trPr>
        <w:tc>
          <w:tcPr>
            <w:tcW w:w="417" w:type="dxa"/>
          </w:tcPr>
          <w:p w14:paraId="09F37777"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13</w:t>
            </w:r>
          </w:p>
        </w:tc>
        <w:tc>
          <w:tcPr>
            <w:tcW w:w="1137" w:type="dxa"/>
            <w:shd w:val="clear" w:color="auto" w:fill="auto"/>
            <w:noWrap/>
            <w:vAlign w:val="center"/>
            <w:hideMark/>
          </w:tcPr>
          <w:p w14:paraId="5C3AB76B"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LLWST</w:t>
            </w:r>
          </w:p>
        </w:tc>
        <w:tc>
          <w:tcPr>
            <w:tcW w:w="1876" w:type="dxa"/>
            <w:shd w:val="clear" w:color="auto" w:fill="auto"/>
            <w:noWrap/>
            <w:vAlign w:val="center"/>
            <w:hideMark/>
          </w:tcPr>
          <w:p w14:paraId="539B5DA2"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Lowest Low Water Spring Tide</w:t>
            </w:r>
          </w:p>
        </w:tc>
        <w:tc>
          <w:tcPr>
            <w:tcW w:w="5941" w:type="dxa"/>
            <w:shd w:val="clear" w:color="auto" w:fill="auto"/>
            <w:noWrap/>
            <w:vAlign w:val="center"/>
            <w:hideMark/>
          </w:tcPr>
          <w:p w14:paraId="0A6400EC"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The average of the lowest low water observations of spring tides, over a specified period.</w:t>
            </w:r>
          </w:p>
        </w:tc>
      </w:tr>
      <w:tr w:rsidR="00E17C86" w:rsidRPr="00AA5334" w14:paraId="5D8D3A5B" w14:textId="77777777" w:rsidTr="008D727D">
        <w:trPr>
          <w:trHeight w:val="420"/>
        </w:trPr>
        <w:tc>
          <w:tcPr>
            <w:tcW w:w="417" w:type="dxa"/>
          </w:tcPr>
          <w:p w14:paraId="1B21EFF4"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14</w:t>
            </w:r>
          </w:p>
        </w:tc>
        <w:tc>
          <w:tcPr>
            <w:tcW w:w="1137" w:type="dxa"/>
            <w:shd w:val="clear" w:color="auto" w:fill="auto"/>
            <w:noWrap/>
            <w:vAlign w:val="center"/>
            <w:hideMark/>
          </w:tcPr>
          <w:p w14:paraId="7FFF32E9"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HW</w:t>
            </w:r>
          </w:p>
        </w:tc>
        <w:tc>
          <w:tcPr>
            <w:tcW w:w="1876" w:type="dxa"/>
            <w:shd w:val="clear" w:color="auto" w:fill="auto"/>
            <w:noWrap/>
            <w:vAlign w:val="center"/>
            <w:hideMark/>
          </w:tcPr>
          <w:p w14:paraId="7C511B96"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High tide</w:t>
            </w:r>
          </w:p>
        </w:tc>
        <w:tc>
          <w:tcPr>
            <w:tcW w:w="5941" w:type="dxa"/>
            <w:shd w:val="clear" w:color="auto" w:fill="auto"/>
            <w:noWrap/>
            <w:vAlign w:val="center"/>
            <w:hideMark/>
          </w:tcPr>
          <w:p w14:paraId="4E9C4EF0"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 xml:space="preserve">The highest level reached at a place by the water surface in one oscillation. Also called high water. </w:t>
            </w:r>
          </w:p>
        </w:tc>
      </w:tr>
      <w:tr w:rsidR="00E17C86" w:rsidRPr="00AA5334" w14:paraId="6683A858" w14:textId="77777777" w:rsidTr="008D727D">
        <w:trPr>
          <w:trHeight w:val="420"/>
        </w:trPr>
        <w:tc>
          <w:tcPr>
            <w:tcW w:w="417" w:type="dxa"/>
          </w:tcPr>
          <w:p w14:paraId="0E04A7DA"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15</w:t>
            </w:r>
          </w:p>
        </w:tc>
        <w:tc>
          <w:tcPr>
            <w:tcW w:w="1137" w:type="dxa"/>
            <w:shd w:val="clear" w:color="auto" w:fill="auto"/>
            <w:noWrap/>
            <w:vAlign w:val="center"/>
            <w:hideMark/>
          </w:tcPr>
          <w:p w14:paraId="63A81429" w14:textId="77777777" w:rsidR="00E17C86" w:rsidRPr="00AA5334" w:rsidRDefault="00E17C86" w:rsidP="008D727D">
            <w:pPr>
              <w:rPr>
                <w:rFonts w:ascii="Arial" w:hAnsi="Arial" w:cs="Arial"/>
                <w:b/>
                <w:color w:val="000000" w:themeColor="text1"/>
                <w:sz w:val="18"/>
                <w:szCs w:val="18"/>
              </w:rPr>
            </w:pPr>
            <w:r w:rsidRPr="00AA5334">
              <w:rPr>
                <w:rFonts w:ascii="Arial" w:hAnsi="Arial" w:cs="Arial"/>
                <w:b/>
                <w:color w:val="000000" w:themeColor="text1"/>
                <w:sz w:val="18"/>
                <w:szCs w:val="18"/>
              </w:rPr>
              <w:t>LW</w:t>
            </w:r>
          </w:p>
        </w:tc>
        <w:tc>
          <w:tcPr>
            <w:tcW w:w="1876" w:type="dxa"/>
            <w:shd w:val="clear" w:color="auto" w:fill="auto"/>
            <w:noWrap/>
            <w:vAlign w:val="center"/>
            <w:hideMark/>
          </w:tcPr>
          <w:p w14:paraId="421A4B0D" w14:textId="77777777" w:rsidR="00E17C86" w:rsidRPr="00AA5334" w:rsidRDefault="00E17C86" w:rsidP="008D727D">
            <w:pPr>
              <w:rPr>
                <w:rFonts w:ascii="Arial" w:hAnsi="Arial" w:cs="Arial"/>
                <w:color w:val="000000" w:themeColor="text1"/>
                <w:sz w:val="18"/>
                <w:szCs w:val="18"/>
              </w:rPr>
            </w:pPr>
            <w:r w:rsidRPr="00AA5334">
              <w:rPr>
                <w:rFonts w:ascii="Arial" w:hAnsi="Arial" w:cs="Arial"/>
                <w:color w:val="000000" w:themeColor="text1"/>
                <w:sz w:val="18"/>
                <w:szCs w:val="18"/>
              </w:rPr>
              <w:t>Low tide</w:t>
            </w:r>
          </w:p>
        </w:tc>
        <w:tc>
          <w:tcPr>
            <w:tcW w:w="5941" w:type="dxa"/>
            <w:shd w:val="clear" w:color="auto" w:fill="auto"/>
            <w:noWrap/>
            <w:vAlign w:val="center"/>
            <w:hideMark/>
          </w:tcPr>
          <w:p w14:paraId="05BE099E" w14:textId="77777777" w:rsidR="00E17C86" w:rsidRPr="00AA5334" w:rsidRDefault="00E17C86" w:rsidP="008D727D">
            <w:pPr>
              <w:keepNext/>
              <w:rPr>
                <w:rFonts w:ascii="Arial" w:hAnsi="Arial" w:cs="Arial"/>
                <w:color w:val="000000" w:themeColor="text1"/>
                <w:sz w:val="18"/>
                <w:szCs w:val="18"/>
              </w:rPr>
            </w:pPr>
            <w:r w:rsidRPr="00AA5334">
              <w:rPr>
                <w:rFonts w:ascii="Arial" w:hAnsi="Arial" w:cs="Arial"/>
                <w:color w:val="000000" w:themeColor="text1"/>
                <w:sz w:val="18"/>
                <w:szCs w:val="18"/>
              </w:rPr>
              <w:t>The lowest level reached at a place by the water surface in one oscillation. Also called low water.</w:t>
            </w:r>
          </w:p>
        </w:tc>
      </w:tr>
    </w:tbl>
    <w:p w14:paraId="63DE2FC7" w14:textId="77777777" w:rsidR="00E17C86" w:rsidRPr="00244C0F" w:rsidRDefault="00E17C86" w:rsidP="00E17C86">
      <w:pPr>
        <w:pStyle w:val="Caption"/>
        <w:rPr>
          <w:b/>
          <w:color w:val="000000" w:themeColor="text1"/>
        </w:rPr>
      </w:pPr>
      <w:r w:rsidRPr="00244C0F">
        <w:rPr>
          <w:b/>
          <w:color w:val="000000" w:themeColor="text1"/>
        </w:rPr>
        <w:t xml:space="preserve">Table B- </w:t>
      </w:r>
      <w:r w:rsidRPr="00244C0F">
        <w:rPr>
          <w:b/>
          <w:color w:val="000000" w:themeColor="text1"/>
        </w:rPr>
        <w:fldChar w:fldCharType="begin"/>
      </w:r>
      <w:r w:rsidRPr="00244C0F">
        <w:rPr>
          <w:b/>
          <w:color w:val="000000" w:themeColor="text1"/>
        </w:rPr>
        <w:instrText xml:space="preserve"> SEQ Table_B- \* ARABIC </w:instrText>
      </w:r>
      <w:r w:rsidRPr="00244C0F">
        <w:rPr>
          <w:b/>
          <w:color w:val="000000" w:themeColor="text1"/>
        </w:rPr>
        <w:fldChar w:fldCharType="separate"/>
      </w:r>
      <w:r w:rsidR="00C036DC">
        <w:rPr>
          <w:b/>
          <w:noProof/>
          <w:color w:val="000000" w:themeColor="text1"/>
        </w:rPr>
        <w:t>1</w:t>
      </w:r>
      <w:r w:rsidRPr="00244C0F">
        <w:rPr>
          <w:b/>
          <w:color w:val="000000" w:themeColor="text1"/>
        </w:rPr>
        <w:fldChar w:fldCharType="end"/>
      </w:r>
      <w:r w:rsidRPr="00244C0F">
        <w:rPr>
          <w:b/>
          <w:color w:val="000000" w:themeColor="text1"/>
        </w:rPr>
        <w:t xml:space="preserve"> </w:t>
      </w:r>
      <w:r w:rsidRPr="00244C0F">
        <w:rPr>
          <w:b/>
          <w:color w:val="000000" w:themeColor="text1"/>
          <w:lang w:val="en-CA"/>
        </w:rPr>
        <w:t xml:space="preserve">– Hydrographic </w:t>
      </w:r>
      <w:r w:rsidR="00851A5B" w:rsidRPr="00244C0F">
        <w:rPr>
          <w:b/>
          <w:color w:val="000000" w:themeColor="text1"/>
          <w:lang w:val="en-CA"/>
        </w:rPr>
        <w:t>Water level</w:t>
      </w:r>
      <w:r w:rsidRPr="00244C0F">
        <w:rPr>
          <w:b/>
          <w:color w:val="000000" w:themeColor="text1"/>
          <w:lang w:val="en-CA"/>
        </w:rPr>
        <w:t xml:space="preserve"> references</w:t>
      </w:r>
      <w:r w:rsidRPr="00244C0F">
        <w:rPr>
          <w:rStyle w:val="FootnoteReference"/>
          <w:b/>
          <w:color w:val="000000" w:themeColor="text1"/>
          <w:lang w:val="en-CA"/>
        </w:rPr>
        <w:footnoteReference w:id="6"/>
      </w:r>
    </w:p>
    <w:p w14:paraId="5DDBD024" w14:textId="77777777" w:rsidR="00E17C86" w:rsidRDefault="00E17C86" w:rsidP="00E17C86">
      <w:pPr>
        <w:pStyle w:val="BodyText"/>
      </w:pPr>
    </w:p>
    <w:p w14:paraId="54CCCFAA" w14:textId="77777777" w:rsidR="002368E7" w:rsidRPr="00C96F8F" w:rsidRDefault="002368E7" w:rsidP="002368E7"/>
    <w:p w14:paraId="50479DC0"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667BA54A" w14:textId="77777777" w:rsidR="002368E7" w:rsidRPr="002368E7" w:rsidRDefault="002368E7" w:rsidP="002368E7">
      <w:pPr>
        <w:pStyle w:val="Appendix"/>
        <w:keepLines w:val="0"/>
        <w:pageBreakBefore w:val="0"/>
        <w:numPr>
          <w:ilvl w:val="0"/>
          <w:numId w:val="48"/>
        </w:numPr>
        <w:outlineLvl w:val="0"/>
      </w:pPr>
      <w:bookmarkStart w:id="175" w:name="_Toc379188740"/>
      <w:bookmarkStart w:id="176" w:name="_Ref444789922"/>
      <w:bookmarkStart w:id="177" w:name="_Ref444795341"/>
      <w:bookmarkStart w:id="178" w:name="_Ref444804386"/>
      <w:bookmarkStart w:id="179" w:name="_Ref445286972"/>
      <w:bookmarkStart w:id="180" w:name="_Ref445628596"/>
      <w:bookmarkStart w:id="181" w:name="_Toc467765196"/>
      <w:r>
        <w:t>Use Case Analysis</w:t>
      </w:r>
      <w:bookmarkEnd w:id="175"/>
      <w:bookmarkEnd w:id="176"/>
      <w:bookmarkEnd w:id="177"/>
      <w:bookmarkEnd w:id="178"/>
      <w:bookmarkEnd w:id="179"/>
      <w:bookmarkEnd w:id="180"/>
      <w:bookmarkEnd w:id="181"/>
    </w:p>
    <w:p w14:paraId="30810038" w14:textId="77777777" w:rsidR="002368E7" w:rsidRPr="00B702BD" w:rsidRDefault="00FD3DC5" w:rsidP="002368E7">
      <w:pPr>
        <w:pStyle w:val="Appendix"/>
        <w:keepLines w:val="0"/>
        <w:pageBreakBefore w:val="0"/>
        <w:numPr>
          <w:ilvl w:val="1"/>
          <w:numId w:val="48"/>
        </w:numPr>
        <w:jc w:val="left"/>
        <w:outlineLvl w:val="0"/>
      </w:pPr>
      <w:bookmarkStart w:id="182" w:name="_Toc467765197"/>
      <w:r w:rsidRPr="009D1574">
        <w:t>Overview</w:t>
      </w:r>
      <w:bookmarkEnd w:id="182"/>
    </w:p>
    <w:p w14:paraId="5FF2333E" w14:textId="2CD851F8" w:rsidR="00FD3DC5" w:rsidRDefault="00FD3DC5" w:rsidP="00FD3DC5">
      <w:pPr>
        <w:pStyle w:val="BodyText"/>
      </w:pPr>
      <w:r>
        <w:t xml:space="preserve">This product specification for </w:t>
      </w:r>
      <w:r w:rsidR="00147813">
        <w:t>MLBs</w:t>
      </w:r>
      <w:r>
        <w:t xml:space="preserve"> addresses several different diverse use cases. The basic </w:t>
      </w:r>
      <w:r w:rsidR="00147813">
        <w:t>underlying model</w:t>
      </w:r>
      <w:r>
        <w:t xml:space="preserve"> remains the same however there are some variations in the extent of the data distributed </w:t>
      </w:r>
      <w:r w:rsidR="00147813">
        <w:t>under different use cases</w:t>
      </w:r>
      <w:r>
        <w:t xml:space="preserve">. This is addressed in this document by the establishment of separate conformance classes in </w:t>
      </w:r>
      <w:r w:rsidR="00147813">
        <w:fldChar w:fldCharType="begin"/>
      </w:r>
      <w:r w:rsidR="00147813">
        <w:instrText xml:space="preserve"> REF _Ref444775463 \r \h </w:instrText>
      </w:r>
      <w:r w:rsidR="00147813">
        <w:fldChar w:fldCharType="separate"/>
      </w:r>
      <w:r w:rsidR="00C036DC">
        <w:t>Appendix  A</w:t>
      </w:r>
      <w:r w:rsidR="00147813">
        <w:fldChar w:fldCharType="end"/>
      </w:r>
      <w:r>
        <w:t xml:space="preserve"> for each use case. These conformance classes align with the use cases defined in this Appendix.</w:t>
      </w:r>
    </w:p>
    <w:p w14:paraId="69A4B5A0" w14:textId="77777777" w:rsidR="00FD3DC5" w:rsidRDefault="00FD3DC5" w:rsidP="00FD3DC5">
      <w:pPr>
        <w:pStyle w:val="BodyText"/>
      </w:pPr>
      <w:r>
        <w:t xml:space="preserve">The </w:t>
      </w:r>
      <w:r w:rsidR="00502AD8">
        <w:rPr>
          <w:b/>
        </w:rPr>
        <w:t>Administration</w:t>
      </w:r>
      <w:r w:rsidRPr="00C36B49">
        <w:rPr>
          <w:b/>
        </w:rPr>
        <w:t xml:space="preserve"> </w:t>
      </w:r>
      <w:r w:rsidR="00E637D8">
        <w:rPr>
          <w:b/>
        </w:rPr>
        <w:t>Use</w:t>
      </w:r>
      <w:r w:rsidR="00F16E33">
        <w:rPr>
          <w:b/>
        </w:rPr>
        <w:t xml:space="preserve"> Case</w:t>
      </w:r>
      <w:r w:rsidR="00F16E33">
        <w:t xml:space="preserve"> </w:t>
      </w:r>
      <w:r w:rsidR="00E637D8">
        <w:t>addresses the establishment and maintenance of MLB data. It aggregates of all the working data that is needed to support the creation of the released datasets. It is used to develop, maintain and calculate the MLBs and update them as new information becomes available</w:t>
      </w:r>
      <w:r>
        <w:t>. The</w:t>
      </w:r>
      <w:r w:rsidR="00E637D8">
        <w:t>se</w:t>
      </w:r>
      <w:r>
        <w:t xml:space="preserve"> calculations </w:t>
      </w:r>
      <w:r w:rsidRPr="00F97BAD">
        <w:t>in</w:t>
      </w:r>
      <w:r>
        <w:t xml:space="preserve">volve </w:t>
      </w:r>
      <w:r w:rsidRPr="00F97BAD">
        <w:t xml:space="preserve">the use </w:t>
      </w:r>
      <w:r w:rsidR="00E637D8">
        <w:t xml:space="preserve">and integration </w:t>
      </w:r>
      <w:r w:rsidRPr="00F97BAD">
        <w:t>of other external datasets such as the coastline, the shoreline, and other boundaries</w:t>
      </w:r>
      <w:r>
        <w:t xml:space="preserve"> into the </w:t>
      </w:r>
      <w:r w:rsidR="00502AD8">
        <w:t>administration</w:t>
      </w:r>
      <w:r w:rsidR="00E637D8">
        <w:t xml:space="preserve"> environment. </w:t>
      </w:r>
    </w:p>
    <w:p w14:paraId="6ED8AEBD" w14:textId="77777777" w:rsidR="00E637D8" w:rsidRDefault="00E637D8" w:rsidP="00E637D8">
      <w:pPr>
        <w:pStyle w:val="BodyText"/>
      </w:pPr>
      <w:r>
        <w:t xml:space="preserve">Each of the </w:t>
      </w:r>
      <w:r>
        <w:rPr>
          <w:b/>
        </w:rPr>
        <w:t xml:space="preserve">use cases </w:t>
      </w:r>
      <w:r>
        <w:t>described below address the need for different output datasets</w:t>
      </w:r>
      <w:r w:rsidR="00851A5B">
        <w:t xml:space="preserve"> </w:t>
      </w:r>
      <w:r>
        <w:t xml:space="preserve">that </w:t>
      </w:r>
      <w:r w:rsidR="008D4F4E">
        <w:t>form</w:t>
      </w:r>
      <w:r w:rsidRPr="00C36B49">
        <w:t xml:space="preserve"> </w:t>
      </w:r>
      <w:r>
        <w:t>a</w:t>
      </w:r>
      <w:r w:rsidRPr="00C36B49">
        <w:t xml:space="preserve"> </w:t>
      </w:r>
      <w:r>
        <w:t xml:space="preserve">subset of the information found in the </w:t>
      </w:r>
      <w:r w:rsidR="00502AD8">
        <w:t>administration</w:t>
      </w:r>
      <w:r w:rsidRPr="00C36B49">
        <w:t xml:space="preserve"> </w:t>
      </w:r>
      <w:r w:rsidR="008D4F4E">
        <w:t>environment</w:t>
      </w:r>
      <w:r>
        <w:t>. It is expected that these released dataset be associated with respective and distinct stages of testing and approval defined by the State.</w:t>
      </w:r>
    </w:p>
    <w:p w14:paraId="09B46CEB" w14:textId="77777777" w:rsidR="00FD3DC5" w:rsidRDefault="00FD3DC5" w:rsidP="00FD3DC5">
      <w:pPr>
        <w:pStyle w:val="BodyText"/>
      </w:pPr>
      <w:r>
        <w:t>The output data sets are:</w:t>
      </w:r>
    </w:p>
    <w:p w14:paraId="69C32858" w14:textId="77777777" w:rsidR="00FD3DC5" w:rsidRDefault="00FD3DC5" w:rsidP="00FD3DC5">
      <w:pPr>
        <w:pStyle w:val="BodyText"/>
        <w:ind w:left="720"/>
      </w:pPr>
      <w:r>
        <w:t xml:space="preserve">1) </w:t>
      </w:r>
      <w:r w:rsidR="00502AD8">
        <w:rPr>
          <w:b/>
        </w:rPr>
        <w:t>Administration Dataset</w:t>
      </w:r>
      <w:r>
        <w:t xml:space="preserve"> – </w:t>
      </w:r>
      <w:r w:rsidR="008D4F4E">
        <w:t xml:space="preserve">Contains </w:t>
      </w:r>
      <w:r>
        <w:t>all the data elements used to generate the other data outputs</w:t>
      </w:r>
      <w:r w:rsidR="008D4F4E">
        <w:t xml:space="preserve">, some of which may be </w:t>
      </w:r>
      <w:r w:rsidR="008D4F4E">
        <w:rPr>
          <w:color w:val="000000" w:themeColor="text1"/>
        </w:rPr>
        <w:t>a</w:t>
      </w:r>
      <w:r w:rsidR="008D4F4E" w:rsidRPr="002C590C">
        <w:rPr>
          <w:color w:val="000000" w:themeColor="text1"/>
        </w:rPr>
        <w:t xml:space="preserve">vailable only for </w:t>
      </w:r>
      <w:r w:rsidR="008D4F4E">
        <w:rPr>
          <w:color w:val="000000" w:themeColor="text1"/>
        </w:rPr>
        <w:t xml:space="preserve">a State’s </w:t>
      </w:r>
      <w:r w:rsidR="008D4F4E" w:rsidRPr="002C590C">
        <w:rPr>
          <w:color w:val="000000" w:themeColor="text1"/>
        </w:rPr>
        <w:t xml:space="preserve">internal </w:t>
      </w:r>
      <w:r w:rsidR="008D4F4E">
        <w:rPr>
          <w:color w:val="000000" w:themeColor="text1"/>
        </w:rPr>
        <w:t>use.</w:t>
      </w:r>
      <w:r w:rsidR="008D4F4E">
        <w:t xml:space="preserve"> This dataset may also contain </w:t>
      </w:r>
      <w:r w:rsidR="00502AD8">
        <w:t>all the Party, Rights, Sources</w:t>
      </w:r>
      <w:r w:rsidR="008D4F4E">
        <w:t xml:space="preserve"> information used to maintain and update the MLBs Such a dataset can be used to describe all maritime jurisdiction zones of a State, marine cadaster dataset, marine protected areas, marine Separation Schemes as a single continuous entity</w:t>
      </w:r>
      <w:r>
        <w:t>.</w:t>
      </w:r>
    </w:p>
    <w:p w14:paraId="7EEFA1EA" w14:textId="77777777" w:rsidR="00FD3DC5" w:rsidRDefault="00FD3DC5" w:rsidP="00FD3DC5">
      <w:pPr>
        <w:pStyle w:val="BodyText"/>
        <w:ind w:left="720"/>
      </w:pPr>
      <w:r>
        <w:t xml:space="preserve">2) </w:t>
      </w:r>
      <w:r>
        <w:rPr>
          <w:b/>
        </w:rPr>
        <w:t>Production</w:t>
      </w:r>
      <w:r w:rsidRPr="00D10775">
        <w:rPr>
          <w:b/>
        </w:rPr>
        <w:t xml:space="preserve"> Dataset</w:t>
      </w:r>
      <w:r>
        <w:t xml:space="preserve"> – An approved dated set of </w:t>
      </w:r>
      <w:r w:rsidR="008D4F4E">
        <w:t>MLB</w:t>
      </w:r>
      <w:r>
        <w:t xml:space="preserve"> data for use in production of other data products</w:t>
      </w:r>
      <w:r w:rsidR="008D4F4E">
        <w:t>, such as Electronic Nautical Chart, Raster Nautical Chart, or Additional Military Layers</w:t>
      </w:r>
      <w:r>
        <w:t>.</w:t>
      </w:r>
    </w:p>
    <w:p w14:paraId="4A238811" w14:textId="77777777" w:rsidR="00FD3DC5" w:rsidRDefault="00FD3DC5" w:rsidP="00FD3DC5">
      <w:pPr>
        <w:pStyle w:val="BodyText"/>
        <w:ind w:left="720"/>
      </w:pPr>
      <w:r>
        <w:t xml:space="preserve">3) </w:t>
      </w:r>
      <w:r>
        <w:rPr>
          <w:b/>
        </w:rPr>
        <w:t>Legal Declaration Dataset</w:t>
      </w:r>
      <w:r>
        <w:t xml:space="preserve"> – An </w:t>
      </w:r>
      <w:r w:rsidR="008D4F4E" w:rsidRPr="00265E2D">
        <w:t>Official or unofficial legal declaration of MLB object(s)</w:t>
      </w:r>
      <w:r w:rsidR="008D4F4E">
        <w:t xml:space="preserve"> </w:t>
      </w:r>
      <w:r>
        <w:t>extract</w:t>
      </w:r>
      <w:r w:rsidR="008D4F4E">
        <w:t>ed</w:t>
      </w:r>
      <w:r>
        <w:t xml:space="preserve"> </w:t>
      </w:r>
      <w:r w:rsidR="008D4F4E">
        <w:t xml:space="preserve">directly </w:t>
      </w:r>
      <w:r>
        <w:t xml:space="preserve">from the </w:t>
      </w:r>
      <w:r w:rsidR="00502AD8">
        <w:t>administration</w:t>
      </w:r>
      <w:r w:rsidR="008D4F4E">
        <w:t xml:space="preserve"> environment </w:t>
      </w:r>
      <w:r>
        <w:t>at a specific date and time</w:t>
      </w:r>
      <w:r w:rsidR="008D4F4E">
        <w:t>. Its u</w:t>
      </w:r>
      <w:r w:rsidR="008D4F4E">
        <w:rPr>
          <w:color w:val="000000" w:themeColor="text1"/>
        </w:rPr>
        <w:t xml:space="preserve">sage may be limited depending on the implementation policies associated with the State’s governance procedures. This dataset is a </w:t>
      </w:r>
      <w:r w:rsidR="008D4F4E" w:rsidRPr="00265E2D">
        <w:rPr>
          <w:color w:val="000000" w:themeColor="text1"/>
        </w:rPr>
        <w:t xml:space="preserve">human and computer readable file </w:t>
      </w:r>
      <w:r w:rsidR="008D4F4E">
        <w:rPr>
          <w:color w:val="000000" w:themeColor="text1"/>
        </w:rPr>
        <w:t>formatted to contain all elements to be considered a valid legal declaration</w:t>
      </w:r>
      <w:r w:rsidR="008D4F4E" w:rsidRPr="00265E2D">
        <w:rPr>
          <w:color w:val="000000" w:themeColor="text1"/>
        </w:rPr>
        <w:t>.</w:t>
      </w:r>
      <w:r w:rsidR="008D4F4E">
        <w:rPr>
          <w:color w:val="000000" w:themeColor="text1"/>
        </w:rPr>
        <w:t xml:space="preserve"> Such dataset can be used to support a State create, manage and update official legal declaration defining MLB objects and can be used to submit data to the UN.</w:t>
      </w:r>
    </w:p>
    <w:p w14:paraId="5027C9F8" w14:textId="77777777" w:rsidR="00FD3DC5" w:rsidRDefault="00FD3DC5" w:rsidP="00FD3DC5">
      <w:pPr>
        <w:pStyle w:val="BodyText"/>
        <w:ind w:left="720"/>
      </w:pPr>
      <w:r>
        <w:t xml:space="preserve">4) </w:t>
      </w:r>
      <w:r>
        <w:rPr>
          <w:b/>
        </w:rPr>
        <w:t>Client Specific</w:t>
      </w:r>
      <w:r w:rsidRPr="00D10775">
        <w:rPr>
          <w:b/>
        </w:rPr>
        <w:t xml:space="preserve"> Dataset</w:t>
      </w:r>
      <w:r>
        <w:t xml:space="preserve"> – A</w:t>
      </w:r>
      <w:r w:rsidR="008D4F4E" w:rsidRPr="008D4F4E">
        <w:t xml:space="preserve"> </w:t>
      </w:r>
      <w:r w:rsidR="008D4F4E">
        <w:t>client specific</w:t>
      </w:r>
      <w:r>
        <w:t xml:space="preserve"> extract</w:t>
      </w:r>
      <w:r w:rsidR="008D4F4E">
        <w:t>ion</w:t>
      </w:r>
      <w:r>
        <w:t xml:space="preserve"> from the </w:t>
      </w:r>
      <w:r w:rsidR="00502AD8">
        <w:t>administration</w:t>
      </w:r>
      <w:r>
        <w:t xml:space="preserve"> </w:t>
      </w:r>
      <w:r w:rsidR="008D4F4E">
        <w:t xml:space="preserve">environment </w:t>
      </w:r>
      <w:r w:rsidR="00851A5B">
        <w:t>at a specific date and time.</w:t>
      </w:r>
      <w:r>
        <w:t xml:space="preserve"> </w:t>
      </w:r>
      <w:r w:rsidR="008D4F4E">
        <w:t>This extraction would be restricted to the data types identified in the client agreement. Through this usage, specific data can be made to other agencies, departments or nations, and can also be used to support the State position in court cases, to justify MLB constructs and evolution in time or provide the results of specific MLB evaluations.</w:t>
      </w:r>
    </w:p>
    <w:p w14:paraId="217C081C" w14:textId="77777777" w:rsidR="002368E7" w:rsidRDefault="00FD3DC5" w:rsidP="00FD3DC5">
      <w:pPr>
        <w:pStyle w:val="BodyText"/>
        <w:ind w:left="720"/>
        <w:rPr>
          <w:color w:val="000000" w:themeColor="text1"/>
        </w:rPr>
      </w:pPr>
      <w:r>
        <w:t xml:space="preserve">5) </w:t>
      </w:r>
      <w:r>
        <w:rPr>
          <w:b/>
        </w:rPr>
        <w:t>General Public Release</w:t>
      </w:r>
      <w:r w:rsidRPr="00D10775">
        <w:rPr>
          <w:b/>
        </w:rPr>
        <w:t xml:space="preserve"> Dataset</w:t>
      </w:r>
      <w:r>
        <w:t xml:space="preserve"> – An approved dated set of </w:t>
      </w:r>
      <w:r w:rsidR="008D4F4E">
        <w:t>MLB</w:t>
      </w:r>
      <w:r>
        <w:t xml:space="preserve">s that may be distributed to the general public for use. </w:t>
      </w:r>
      <w:r w:rsidR="008D4F4E" w:rsidRPr="00487EE4">
        <w:t>This dataset may be reduced in resolution, and could include a special limiting legal usage statement in its metadata.</w:t>
      </w:r>
    </w:p>
    <w:p w14:paraId="2E4FEBEC" w14:textId="77777777" w:rsidR="002368E7" w:rsidRPr="00B702BD" w:rsidRDefault="00FD3DC5" w:rsidP="002368E7">
      <w:pPr>
        <w:pStyle w:val="Appendix"/>
        <w:keepLines w:val="0"/>
        <w:pageBreakBefore w:val="0"/>
        <w:numPr>
          <w:ilvl w:val="1"/>
          <w:numId w:val="48"/>
        </w:numPr>
        <w:jc w:val="left"/>
        <w:outlineLvl w:val="0"/>
      </w:pPr>
      <w:bookmarkStart w:id="183" w:name="_Toc467765198"/>
      <w:r w:rsidRPr="006B7957">
        <w:t>Use Cases</w:t>
      </w:r>
      <w:bookmarkEnd w:id="183"/>
    </w:p>
    <w:p w14:paraId="4B1A76BB" w14:textId="77777777" w:rsidR="00FD3DC5" w:rsidRPr="00552540" w:rsidRDefault="00FD3DC5" w:rsidP="00FD3DC5">
      <w:pPr>
        <w:pStyle w:val="ListNumber5"/>
        <w:ind w:hanging="1582"/>
      </w:pPr>
      <w:r w:rsidRPr="00FD3DC5">
        <w:rPr>
          <w:rFonts w:cs="Arial"/>
          <w:b/>
          <w:bCs/>
          <w:color w:val="365F91"/>
          <w:kern w:val="32"/>
          <w:sz w:val="24"/>
          <w:szCs w:val="32"/>
          <w:lang w:val="en-CA"/>
        </w:rPr>
        <w:t>Use Case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18CCDE4C" w14:textId="77777777" w:rsidTr="008D727D">
        <w:tc>
          <w:tcPr>
            <w:tcW w:w="2088" w:type="dxa"/>
            <w:shd w:val="clear" w:color="auto" w:fill="D9D9D9"/>
          </w:tcPr>
          <w:p w14:paraId="5149AE0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12A681C3"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24AF2AF5" w14:textId="77777777" w:rsidTr="008D727D">
        <w:tc>
          <w:tcPr>
            <w:tcW w:w="2088" w:type="dxa"/>
            <w:shd w:val="clear" w:color="auto" w:fill="auto"/>
          </w:tcPr>
          <w:p w14:paraId="0678D5E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64B23BDB" w14:textId="77777777" w:rsidR="00FD3DC5" w:rsidRPr="006C7355" w:rsidRDefault="00FD3DC5" w:rsidP="00F605E7">
            <w:pPr>
              <w:rPr>
                <w:rFonts w:ascii="Calibri" w:eastAsia="Calibri" w:hAnsi="Calibri"/>
                <w:color w:val="000000"/>
                <w:sz w:val="22"/>
                <w:szCs w:val="22"/>
                <w:lang w:val="en-CA"/>
              </w:rPr>
            </w:pPr>
            <w:r>
              <w:rPr>
                <w:rFonts w:ascii="Calibri" w:eastAsia="Calibri" w:hAnsi="Calibri"/>
                <w:color w:val="000000"/>
                <w:sz w:val="22"/>
                <w:szCs w:val="22"/>
                <w:lang w:val="en-CA"/>
              </w:rPr>
              <w:t xml:space="preserve">Data </w:t>
            </w:r>
            <w:r w:rsidR="00F605E7">
              <w:rPr>
                <w:rFonts w:ascii="Calibri" w:eastAsia="Calibri" w:hAnsi="Calibri"/>
                <w:color w:val="000000"/>
                <w:sz w:val="22"/>
                <w:szCs w:val="22"/>
                <w:lang w:val="en-CA"/>
              </w:rPr>
              <w:t>Administration</w:t>
            </w:r>
          </w:p>
        </w:tc>
      </w:tr>
      <w:tr w:rsidR="00FD3DC5" w:rsidRPr="006C7355" w14:paraId="3D2BAC8E" w14:textId="77777777" w:rsidTr="008D727D">
        <w:tc>
          <w:tcPr>
            <w:tcW w:w="2088" w:type="dxa"/>
            <w:tcBorders>
              <w:bottom w:val="single" w:sz="4" w:space="0" w:color="auto"/>
            </w:tcBorders>
            <w:shd w:val="clear" w:color="auto" w:fill="auto"/>
          </w:tcPr>
          <w:p w14:paraId="6F0FD02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4CB0FECC"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1</w:t>
            </w:r>
          </w:p>
        </w:tc>
      </w:tr>
      <w:tr w:rsidR="00FD3DC5" w:rsidRPr="006C7355" w14:paraId="4CDFFEBF" w14:textId="77777777" w:rsidTr="008D727D">
        <w:tc>
          <w:tcPr>
            <w:tcW w:w="2088" w:type="dxa"/>
            <w:shd w:val="clear" w:color="auto" w:fill="FFFFFF"/>
          </w:tcPr>
          <w:p w14:paraId="4F879243"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1F02E38B" w14:textId="77777777" w:rsidR="00FD3DC5" w:rsidRPr="006C7355" w:rsidRDefault="00FD3DC5" w:rsidP="005D4FCE">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Allow the maintenance, edition and computation of all of the Maritime Limits and Boundaries in a form ready for distribution and use. The portion of the data holdings which form the base for the calculations of the </w:t>
            </w:r>
            <w:r>
              <w:rPr>
                <w:rFonts w:ascii="Calibri" w:eastAsia="Calibri" w:hAnsi="Calibri"/>
                <w:color w:val="000000"/>
                <w:sz w:val="22"/>
                <w:szCs w:val="22"/>
                <w:lang w:val="en-CA"/>
              </w:rPr>
              <w:t>MLBs</w:t>
            </w:r>
            <w:r w:rsidRPr="006C7355">
              <w:rPr>
                <w:rFonts w:ascii="Calibri" w:eastAsia="Calibri" w:hAnsi="Calibri"/>
                <w:color w:val="000000"/>
                <w:sz w:val="22"/>
                <w:szCs w:val="22"/>
                <w:lang w:val="en-CA"/>
              </w:rPr>
              <w:t xml:space="preserve"> is called the </w:t>
            </w:r>
            <w:r w:rsidR="00502AD8">
              <w:rPr>
                <w:rFonts w:ascii="Calibri" w:eastAsia="Calibri" w:hAnsi="Calibri"/>
                <w:color w:val="000000"/>
                <w:sz w:val="22"/>
                <w:szCs w:val="22"/>
                <w:lang w:val="en-CA"/>
              </w:rPr>
              <w:t>Administration Dataset</w:t>
            </w:r>
            <w:r w:rsidRPr="006C7355">
              <w:rPr>
                <w:rFonts w:ascii="Calibri" w:eastAsia="Calibri" w:hAnsi="Calibri"/>
                <w:color w:val="000000"/>
                <w:sz w:val="22"/>
                <w:szCs w:val="22"/>
                <w:lang w:val="en-CA"/>
              </w:rPr>
              <w:t xml:space="preserve">. </w:t>
            </w:r>
          </w:p>
        </w:tc>
      </w:tr>
      <w:tr w:rsidR="00FD3DC5" w:rsidRPr="006C7355" w14:paraId="1F15CDDC" w14:textId="77777777" w:rsidTr="008D727D">
        <w:tc>
          <w:tcPr>
            <w:tcW w:w="2088" w:type="dxa"/>
            <w:shd w:val="clear" w:color="auto" w:fill="FFFFFF"/>
          </w:tcPr>
          <w:p w14:paraId="483CC88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5EE555B4" w14:textId="77777777" w:rsidR="00FD3DC5" w:rsidRPr="006C7355" w:rsidRDefault="00FD3DC5" w:rsidP="00F605E7">
            <w:pPr>
              <w:tabs>
                <w:tab w:val="left" w:pos="2837"/>
              </w:tabs>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output of this use case is a maintained </w:t>
            </w:r>
            <w:r w:rsidR="00F605E7">
              <w:rPr>
                <w:rFonts w:ascii="Calibri" w:eastAsia="Calibri" w:hAnsi="Calibri"/>
                <w:b/>
                <w:color w:val="000000"/>
                <w:sz w:val="22"/>
                <w:szCs w:val="22"/>
                <w:lang w:val="en-CA"/>
              </w:rPr>
              <w:t>Administration</w:t>
            </w:r>
            <w:r w:rsidR="00F605E7" w:rsidRPr="006C7355">
              <w:rPr>
                <w:rFonts w:ascii="Calibri" w:eastAsia="Calibri" w:hAnsi="Calibri"/>
                <w:b/>
                <w:color w:val="000000"/>
                <w:sz w:val="22"/>
                <w:szCs w:val="22"/>
                <w:lang w:val="en-CA"/>
              </w:rPr>
              <w:t xml:space="preserve"> </w:t>
            </w:r>
            <w:r w:rsidRPr="006C7355">
              <w:rPr>
                <w:rFonts w:ascii="Calibri" w:eastAsia="Calibri" w:hAnsi="Calibri"/>
                <w:b/>
                <w:color w:val="000000"/>
                <w:sz w:val="22"/>
                <w:szCs w:val="22"/>
                <w:lang w:val="en-CA"/>
              </w:rPr>
              <w:t>Dataset</w:t>
            </w:r>
            <w:r w:rsidRPr="006C7355">
              <w:rPr>
                <w:rFonts w:ascii="Calibri" w:eastAsia="Calibri" w:hAnsi="Calibri"/>
                <w:color w:val="000000"/>
                <w:sz w:val="22"/>
                <w:szCs w:val="22"/>
                <w:lang w:val="en-CA"/>
              </w:rPr>
              <w:t xml:space="preserve"> within a database</w:t>
            </w:r>
            <w:r w:rsidR="005D4FCE">
              <w:rPr>
                <w:rFonts w:ascii="Calibri" w:eastAsia="Calibri" w:hAnsi="Calibri"/>
                <w:color w:val="000000"/>
                <w:sz w:val="22"/>
                <w:szCs w:val="22"/>
                <w:lang w:val="en-CA"/>
              </w:rPr>
              <w:t xml:space="preserve"> or GIS system</w:t>
            </w:r>
            <w:r w:rsidRPr="006C7355">
              <w:rPr>
                <w:rFonts w:ascii="Calibri" w:eastAsia="Calibri" w:hAnsi="Calibri"/>
                <w:color w:val="000000"/>
                <w:sz w:val="22"/>
                <w:szCs w:val="22"/>
                <w:lang w:val="en-CA"/>
              </w:rPr>
              <w:t>.</w:t>
            </w:r>
          </w:p>
        </w:tc>
      </w:tr>
      <w:tr w:rsidR="00FD3DC5" w:rsidRPr="006C7355" w14:paraId="1EFBFE1A" w14:textId="77777777" w:rsidTr="008D727D">
        <w:tc>
          <w:tcPr>
            <w:tcW w:w="2088" w:type="dxa"/>
            <w:shd w:val="clear" w:color="auto" w:fill="FFFFFF"/>
          </w:tcPr>
          <w:p w14:paraId="228720E1"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350514CE" w14:textId="77777777" w:rsidR="00FD3DC5" w:rsidRPr="006C7355" w:rsidRDefault="00FD3DC5" w:rsidP="00421DC7">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w:t>
            </w:r>
            <w:r>
              <w:rPr>
                <w:rFonts w:ascii="Calibri" w:eastAsia="Calibri" w:hAnsi="Calibri"/>
                <w:color w:val="000000"/>
                <w:sz w:val="22"/>
                <w:szCs w:val="22"/>
                <w:lang w:val="en-CA"/>
              </w:rPr>
              <w:t>national authority in various countries responsible for the S-121 MLB data.</w:t>
            </w:r>
          </w:p>
        </w:tc>
      </w:tr>
      <w:tr w:rsidR="00FD3DC5" w:rsidRPr="006C7355" w14:paraId="6BC146D4" w14:textId="77777777" w:rsidTr="008D727D">
        <w:tc>
          <w:tcPr>
            <w:tcW w:w="2088" w:type="dxa"/>
            <w:shd w:val="clear" w:color="auto" w:fill="FFFFFF"/>
          </w:tcPr>
          <w:p w14:paraId="444FE810"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488685A1" w14:textId="77777777" w:rsidR="00FD3DC5" w:rsidRPr="006C7355" w:rsidRDefault="00FD3DC5" w:rsidP="005D4FCE">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Initial data loading, and </w:t>
            </w:r>
            <w:r w:rsidR="005D4FCE">
              <w:rPr>
                <w:rFonts w:ascii="Calibri" w:eastAsia="Calibri" w:hAnsi="Calibri"/>
                <w:color w:val="000000"/>
                <w:sz w:val="22"/>
                <w:szCs w:val="22"/>
                <w:lang w:val="en-CA"/>
              </w:rPr>
              <w:t>input of</w:t>
            </w:r>
            <w:r w:rsidRPr="006C7355">
              <w:rPr>
                <w:rFonts w:ascii="Calibri" w:eastAsia="Calibri" w:hAnsi="Calibri"/>
                <w:color w:val="000000"/>
                <w:sz w:val="22"/>
                <w:szCs w:val="22"/>
                <w:lang w:val="en-CA"/>
              </w:rPr>
              <w:t xml:space="preserve"> external data sources</w:t>
            </w:r>
          </w:p>
        </w:tc>
      </w:tr>
      <w:tr w:rsidR="00FD3DC5" w:rsidRPr="006C7355" w14:paraId="342C47E4" w14:textId="77777777" w:rsidTr="008D727D">
        <w:tc>
          <w:tcPr>
            <w:tcW w:w="2088" w:type="dxa"/>
            <w:shd w:val="clear" w:color="auto" w:fill="auto"/>
          </w:tcPr>
          <w:p w14:paraId="70C72EF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2460E48A"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u w:val="single"/>
                <w:lang w:val="en-CA"/>
              </w:rPr>
              <w:t>Read</w:t>
            </w:r>
            <w:r w:rsidRPr="006C7355">
              <w:rPr>
                <w:rFonts w:ascii="Calibri" w:eastAsia="Calibri" w:hAnsi="Calibri"/>
                <w:color w:val="000000"/>
                <w:sz w:val="22"/>
                <w:szCs w:val="22"/>
                <w:lang w:val="en-CA"/>
              </w:rPr>
              <w:t xml:space="preserve">, </w:t>
            </w:r>
            <w:r w:rsidRPr="006C7355">
              <w:rPr>
                <w:rFonts w:ascii="Calibri" w:eastAsia="Calibri" w:hAnsi="Calibri"/>
                <w:color w:val="000000"/>
                <w:sz w:val="22"/>
                <w:szCs w:val="22"/>
                <w:u w:val="single"/>
                <w:lang w:val="en-CA"/>
              </w:rPr>
              <w:t>Write</w:t>
            </w:r>
            <w:r w:rsidRPr="006C7355">
              <w:rPr>
                <w:rFonts w:ascii="Calibri" w:eastAsia="Calibri" w:hAnsi="Calibri"/>
                <w:color w:val="000000"/>
                <w:sz w:val="22"/>
                <w:szCs w:val="22"/>
                <w:lang w:val="en-CA"/>
              </w:rPr>
              <w:t xml:space="preserve"> and </w:t>
            </w:r>
            <w:r w:rsidRPr="006C7355">
              <w:rPr>
                <w:rFonts w:ascii="Calibri" w:eastAsia="Calibri" w:hAnsi="Calibri"/>
                <w:color w:val="000000"/>
                <w:sz w:val="22"/>
                <w:szCs w:val="22"/>
                <w:u w:val="single"/>
                <w:lang w:val="en-CA"/>
              </w:rPr>
              <w:t>Modify</w:t>
            </w:r>
            <w:r w:rsidRPr="006C7355">
              <w:rPr>
                <w:rFonts w:ascii="Calibri" w:eastAsia="Calibri" w:hAnsi="Calibri"/>
                <w:color w:val="000000"/>
                <w:sz w:val="22"/>
                <w:szCs w:val="22"/>
                <w:lang w:val="en-CA"/>
              </w:rPr>
              <w:t xml:space="preserve"> on all data and all metadata related to the data content within the </w:t>
            </w:r>
            <w:r w:rsidR="00502AD8">
              <w:rPr>
                <w:rFonts w:ascii="Calibri" w:eastAsia="Calibri" w:hAnsi="Calibri"/>
                <w:color w:val="000000"/>
                <w:sz w:val="22"/>
                <w:szCs w:val="22"/>
                <w:lang w:val="en-CA"/>
              </w:rPr>
              <w:t>Administration Dataset</w:t>
            </w:r>
            <w:r w:rsidRPr="006C7355">
              <w:rPr>
                <w:rFonts w:ascii="Calibri" w:eastAsia="Calibri" w:hAnsi="Calibri"/>
                <w:color w:val="000000"/>
                <w:sz w:val="22"/>
                <w:szCs w:val="22"/>
                <w:lang w:val="en-CA"/>
              </w:rPr>
              <w:t>.</w:t>
            </w:r>
          </w:p>
        </w:tc>
      </w:tr>
      <w:tr w:rsidR="00FD3DC5" w:rsidRPr="006C7355" w14:paraId="093C9920" w14:textId="77777777" w:rsidTr="008D727D">
        <w:tc>
          <w:tcPr>
            <w:tcW w:w="2088" w:type="dxa"/>
            <w:shd w:val="clear" w:color="auto" w:fill="auto"/>
          </w:tcPr>
          <w:p w14:paraId="21CED3CA"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169FBDAF"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All</w:t>
            </w:r>
          </w:p>
        </w:tc>
      </w:tr>
      <w:tr w:rsidR="00FD3DC5" w:rsidRPr="006C7355" w14:paraId="2767F5FD" w14:textId="77777777" w:rsidTr="008D727D">
        <w:tc>
          <w:tcPr>
            <w:tcW w:w="2088" w:type="dxa"/>
            <w:shd w:val="clear" w:color="auto" w:fill="auto"/>
          </w:tcPr>
          <w:p w14:paraId="74CB1D1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2F27EB99"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Edit and update all Maritime Line Limits and Boundaries.</w:t>
            </w:r>
          </w:p>
          <w:p w14:paraId="29862A52"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Verify all external data sources and ready them for internal usage.</w:t>
            </w:r>
          </w:p>
          <w:p w14:paraId="1B12482F" w14:textId="77777777" w:rsidR="00FD3DC5" w:rsidRPr="006C7355" w:rsidRDefault="00FD3DC5" w:rsidP="008D727D">
            <w:pPr>
              <w:rPr>
                <w:rFonts w:ascii="Cambria" w:hAnsi="Cambria"/>
                <w:color w:val="000000"/>
                <w:sz w:val="22"/>
                <w:szCs w:val="22"/>
                <w:lang w:val="en-CA"/>
              </w:rPr>
            </w:pPr>
            <w:r w:rsidRPr="006C7355">
              <w:rPr>
                <w:rFonts w:ascii="Calibri" w:eastAsia="Calibri" w:hAnsi="Calibri"/>
                <w:color w:val="000000"/>
                <w:sz w:val="22"/>
                <w:szCs w:val="22"/>
                <w:lang w:val="en-CA"/>
              </w:rPr>
              <w:t>Create and update all metadata</w:t>
            </w:r>
            <w:r w:rsidR="005D4FCE">
              <w:rPr>
                <w:rFonts w:ascii="Calibri" w:eastAsia="Calibri" w:hAnsi="Calibri"/>
                <w:color w:val="000000"/>
                <w:sz w:val="22"/>
                <w:szCs w:val="22"/>
                <w:lang w:val="en-CA"/>
              </w:rPr>
              <w:t xml:space="preserve">. </w:t>
            </w:r>
            <w:r w:rsidRPr="006C7355">
              <w:rPr>
                <w:rFonts w:ascii="Calibri" w:eastAsia="Calibri" w:hAnsi="Calibri"/>
                <w:color w:val="000000"/>
                <w:sz w:val="22"/>
                <w:szCs w:val="22"/>
                <w:lang w:val="en-CA"/>
              </w:rPr>
              <w:t>Release all official products.</w:t>
            </w:r>
          </w:p>
        </w:tc>
      </w:tr>
      <w:tr w:rsidR="00FD3DC5" w:rsidRPr="006C7355" w14:paraId="3F7790F9" w14:textId="77777777" w:rsidTr="008D727D">
        <w:tc>
          <w:tcPr>
            <w:tcW w:w="2088" w:type="dxa"/>
            <w:shd w:val="clear" w:color="auto" w:fill="auto"/>
          </w:tcPr>
          <w:p w14:paraId="5A54A641"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7C7AE00E"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Only member</w:t>
            </w:r>
            <w:r>
              <w:rPr>
                <w:rFonts w:ascii="Calibri" w:eastAsia="Calibri" w:hAnsi="Calibri"/>
                <w:color w:val="000000"/>
                <w:sz w:val="22"/>
                <w:szCs w:val="22"/>
                <w:lang w:val="en-CA"/>
              </w:rPr>
              <w:t>s</w:t>
            </w:r>
            <w:r w:rsidRPr="006C7355">
              <w:rPr>
                <w:rFonts w:ascii="Calibri" w:eastAsia="Calibri" w:hAnsi="Calibri"/>
                <w:color w:val="000000"/>
                <w:sz w:val="22"/>
                <w:szCs w:val="22"/>
                <w:lang w:val="en-CA"/>
              </w:rPr>
              <w:t xml:space="preserve"> of the </w:t>
            </w:r>
            <w:r>
              <w:rPr>
                <w:rFonts w:ascii="Calibri" w:eastAsia="Calibri" w:hAnsi="Calibri"/>
                <w:color w:val="000000"/>
                <w:sz w:val="22"/>
                <w:szCs w:val="22"/>
                <w:lang w:val="en-CA"/>
              </w:rPr>
              <w:t>national authority responsible for the data set</w:t>
            </w:r>
            <w:r w:rsidRPr="006C7355">
              <w:rPr>
                <w:rFonts w:ascii="Calibri" w:eastAsia="Calibri" w:hAnsi="Calibri"/>
                <w:color w:val="000000"/>
                <w:sz w:val="22"/>
                <w:szCs w:val="22"/>
                <w:lang w:val="en-CA"/>
              </w:rPr>
              <w:t xml:space="preserve"> are permitted to modify the data content. </w:t>
            </w:r>
          </w:p>
          <w:p w14:paraId="10F26E21" w14:textId="77777777" w:rsidR="00FD3DC5" w:rsidRPr="006C7355" w:rsidRDefault="005D4FCE" w:rsidP="008D727D">
            <w:pPr>
              <w:rPr>
                <w:rFonts w:ascii="Calibri" w:eastAsia="Calibri" w:hAnsi="Calibri"/>
                <w:color w:val="000000"/>
                <w:sz w:val="22"/>
                <w:szCs w:val="22"/>
                <w:lang w:val="en-CA"/>
              </w:rPr>
            </w:pPr>
            <w:r>
              <w:rPr>
                <w:rFonts w:ascii="Calibri" w:eastAsia="Calibri" w:hAnsi="Calibri"/>
                <w:color w:val="000000"/>
                <w:sz w:val="22"/>
                <w:szCs w:val="22"/>
                <w:lang w:val="en-CA"/>
              </w:rPr>
              <w:t>S</w:t>
            </w:r>
            <w:r w:rsidR="00FD3DC5" w:rsidRPr="006C7355">
              <w:rPr>
                <w:rFonts w:ascii="Calibri" w:eastAsia="Calibri" w:hAnsi="Calibri"/>
                <w:color w:val="000000"/>
                <w:sz w:val="22"/>
                <w:szCs w:val="22"/>
                <w:lang w:val="en-CA"/>
              </w:rPr>
              <w:t xml:space="preserve">ecurity parameters are required to insure the integrity of the Maritime Lines, limits and Boundaries data in the </w:t>
            </w:r>
            <w:r w:rsidR="00502AD8">
              <w:rPr>
                <w:rFonts w:ascii="Calibri" w:eastAsia="Calibri" w:hAnsi="Calibri"/>
                <w:color w:val="000000"/>
                <w:sz w:val="22"/>
                <w:szCs w:val="22"/>
                <w:lang w:val="en-CA"/>
              </w:rPr>
              <w:t>Administration Dataset</w:t>
            </w:r>
            <w:r w:rsidR="00FD3DC5" w:rsidRPr="006C7355">
              <w:rPr>
                <w:rFonts w:ascii="Calibri" w:eastAsia="Calibri" w:hAnsi="Calibri"/>
                <w:color w:val="000000"/>
                <w:sz w:val="22"/>
                <w:szCs w:val="22"/>
                <w:lang w:val="en-CA"/>
              </w:rPr>
              <w:t>.</w:t>
            </w:r>
          </w:p>
        </w:tc>
      </w:tr>
    </w:tbl>
    <w:p w14:paraId="69018801" w14:textId="77777777" w:rsidR="00FD3DC5" w:rsidRPr="00AD2BC9" w:rsidRDefault="00FD3DC5" w:rsidP="00FD3DC5">
      <w:pPr>
        <w:pStyle w:val="ListNumber5"/>
        <w:rPr>
          <w:lang w:val="en-CA"/>
        </w:rPr>
      </w:pPr>
    </w:p>
    <w:p w14:paraId="7ACB8F9C" w14:textId="77777777" w:rsidR="00FD3DC5" w:rsidRPr="00FD3DC5" w:rsidRDefault="00FD3DC5" w:rsidP="00FD3DC5">
      <w:pPr>
        <w:pStyle w:val="ListNumber5"/>
        <w:ind w:hanging="1582"/>
        <w:rPr>
          <w:rFonts w:cs="Arial"/>
          <w:b/>
          <w:bCs/>
          <w:color w:val="365F91"/>
          <w:kern w:val="32"/>
          <w:sz w:val="24"/>
          <w:szCs w:val="32"/>
          <w:lang w:val="en-CA"/>
        </w:rPr>
      </w:pPr>
      <w:r w:rsidRPr="00FD3DC5">
        <w:rPr>
          <w:rFonts w:cs="Arial"/>
          <w:b/>
          <w:bCs/>
          <w:color w:val="365F91"/>
          <w:kern w:val="32"/>
          <w:sz w:val="24"/>
          <w:szCs w:val="32"/>
          <w:lang w:val="en-CA"/>
        </w:rPr>
        <w:t>Use Case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3F37AF59" w14:textId="77777777" w:rsidTr="008D727D">
        <w:tc>
          <w:tcPr>
            <w:tcW w:w="2088" w:type="dxa"/>
            <w:shd w:val="clear" w:color="auto" w:fill="D9D9D9"/>
          </w:tcPr>
          <w:p w14:paraId="6E51608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42F15431"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694D96C5" w14:textId="77777777" w:rsidTr="008D727D">
        <w:tc>
          <w:tcPr>
            <w:tcW w:w="2088" w:type="dxa"/>
            <w:shd w:val="clear" w:color="auto" w:fill="auto"/>
          </w:tcPr>
          <w:p w14:paraId="564EB11D"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23ED7FD3"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Production</w:t>
            </w:r>
          </w:p>
        </w:tc>
      </w:tr>
      <w:tr w:rsidR="00FD3DC5" w:rsidRPr="006C7355" w14:paraId="473DF849" w14:textId="77777777" w:rsidTr="008D727D">
        <w:tc>
          <w:tcPr>
            <w:tcW w:w="2088" w:type="dxa"/>
            <w:tcBorders>
              <w:bottom w:val="single" w:sz="4" w:space="0" w:color="auto"/>
            </w:tcBorders>
            <w:shd w:val="clear" w:color="auto" w:fill="auto"/>
          </w:tcPr>
          <w:p w14:paraId="609DEA9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253D99B2"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2</w:t>
            </w:r>
          </w:p>
        </w:tc>
      </w:tr>
      <w:tr w:rsidR="00FD3DC5" w:rsidRPr="006C7355" w14:paraId="69184DD1" w14:textId="77777777" w:rsidTr="008D727D">
        <w:tc>
          <w:tcPr>
            <w:tcW w:w="2088" w:type="dxa"/>
            <w:shd w:val="clear" w:color="auto" w:fill="FFFFFF"/>
          </w:tcPr>
          <w:p w14:paraId="2F6AF25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34DEF98C"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Allow access to officially released Maritime Limits and Boundary data for use in the </w:t>
            </w:r>
            <w:r w:rsidRPr="006C7355">
              <w:rPr>
                <w:rFonts w:ascii="Calibri" w:eastAsia="Calibri" w:hAnsi="Calibri"/>
                <w:b/>
                <w:color w:val="000000"/>
                <w:sz w:val="22"/>
                <w:szCs w:val="22"/>
                <w:lang w:val="en-CA"/>
              </w:rPr>
              <w:t>production</w:t>
            </w:r>
            <w:r w:rsidRPr="006C7355">
              <w:rPr>
                <w:rFonts w:ascii="Calibri" w:eastAsia="Calibri" w:hAnsi="Calibri"/>
                <w:color w:val="000000"/>
                <w:sz w:val="22"/>
                <w:szCs w:val="22"/>
                <w:lang w:val="en-CA"/>
              </w:rPr>
              <w:t xml:space="preserve"> of other data products. This is only a subset of the available data in the </w:t>
            </w:r>
            <w:r w:rsidR="00502AD8">
              <w:rPr>
                <w:rFonts w:ascii="Calibri" w:eastAsia="Calibri" w:hAnsi="Calibri"/>
                <w:color w:val="000000"/>
                <w:sz w:val="22"/>
                <w:szCs w:val="22"/>
                <w:lang w:val="en-CA"/>
              </w:rPr>
              <w:t>Administration Dataset</w:t>
            </w:r>
            <w:r w:rsidRPr="006C7355">
              <w:rPr>
                <w:rFonts w:ascii="Calibri" w:eastAsia="Calibri" w:hAnsi="Calibri"/>
                <w:color w:val="000000"/>
                <w:sz w:val="22"/>
                <w:szCs w:val="22"/>
                <w:lang w:val="en-CA"/>
              </w:rPr>
              <w:t>.</w:t>
            </w:r>
          </w:p>
        </w:tc>
      </w:tr>
      <w:tr w:rsidR="00FD3DC5" w:rsidRPr="006C7355" w14:paraId="3528BF40" w14:textId="77777777" w:rsidTr="008D727D">
        <w:tc>
          <w:tcPr>
            <w:tcW w:w="2088" w:type="dxa"/>
            <w:shd w:val="clear" w:color="auto" w:fill="FFFFFF"/>
          </w:tcPr>
          <w:p w14:paraId="646E429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74FD5166" w14:textId="77777777" w:rsidR="00FD3DC5" w:rsidRPr="006C7355" w:rsidRDefault="00FD3DC5" w:rsidP="008D727D">
            <w:pPr>
              <w:tabs>
                <w:tab w:val="left" w:pos="2837"/>
              </w:tabs>
              <w:rPr>
                <w:rFonts w:ascii="Calibri" w:eastAsia="Calibri" w:hAnsi="Calibri"/>
                <w:color w:val="000000"/>
                <w:sz w:val="22"/>
                <w:szCs w:val="22"/>
                <w:lang w:val="en-CA"/>
              </w:rPr>
            </w:pPr>
            <w:r w:rsidRPr="006C7355">
              <w:rPr>
                <w:rFonts w:ascii="Calibri" w:eastAsia="Calibri" w:hAnsi="Calibri"/>
                <w:color w:val="000000"/>
                <w:sz w:val="22"/>
                <w:szCs w:val="22"/>
                <w:lang w:val="en-CA"/>
              </w:rPr>
              <w:t>The output of the this use case is an approved and time stamped set of Maritime Limits and Boundary data for use in production of other data products</w:t>
            </w:r>
            <w:r w:rsidR="005D4FCE">
              <w:rPr>
                <w:rFonts w:ascii="Calibri" w:eastAsia="Calibri" w:hAnsi="Calibri"/>
                <w:color w:val="000000"/>
                <w:sz w:val="22"/>
                <w:szCs w:val="22"/>
                <w:lang w:val="en-CA"/>
              </w:rPr>
              <w:t>.</w:t>
            </w:r>
          </w:p>
        </w:tc>
      </w:tr>
      <w:tr w:rsidR="00FD3DC5" w:rsidRPr="006C7355" w14:paraId="78CE5D42" w14:textId="77777777" w:rsidTr="008D727D">
        <w:tc>
          <w:tcPr>
            <w:tcW w:w="2088" w:type="dxa"/>
            <w:shd w:val="clear" w:color="auto" w:fill="FFFFFF"/>
          </w:tcPr>
          <w:p w14:paraId="773DC43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179CE372" w14:textId="77777777" w:rsidR="00FD3DC5" w:rsidRPr="006C7355" w:rsidRDefault="00FD3DC5" w:rsidP="005D4FCE">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w:t>
            </w:r>
            <w:r>
              <w:rPr>
                <w:rFonts w:ascii="Calibri" w:eastAsia="Calibri" w:hAnsi="Calibri"/>
                <w:color w:val="000000"/>
                <w:sz w:val="22"/>
                <w:szCs w:val="22"/>
                <w:lang w:val="en-CA"/>
              </w:rPr>
              <w:t xml:space="preserve">national authority responsible for the S-121 MLB data together with the organizations responsible for dependent products (such as the use of some MLB data in </w:t>
            </w:r>
            <w:r w:rsidR="00851A5B">
              <w:rPr>
                <w:rFonts w:ascii="Calibri" w:eastAsia="Calibri" w:hAnsi="Calibri"/>
                <w:color w:val="000000"/>
                <w:sz w:val="22"/>
                <w:szCs w:val="22"/>
                <w:lang w:val="en-CA"/>
              </w:rPr>
              <w:t>an</w:t>
            </w:r>
            <w:r>
              <w:rPr>
                <w:rFonts w:ascii="Calibri" w:eastAsia="Calibri" w:hAnsi="Calibri"/>
                <w:color w:val="000000"/>
                <w:sz w:val="22"/>
                <w:szCs w:val="22"/>
                <w:lang w:val="en-CA"/>
              </w:rPr>
              <w:t xml:space="preserve"> S-101 nautical chart).</w:t>
            </w:r>
          </w:p>
        </w:tc>
      </w:tr>
      <w:tr w:rsidR="00FD3DC5" w:rsidRPr="006C7355" w14:paraId="39EB2A48" w14:textId="77777777" w:rsidTr="008D727D">
        <w:tc>
          <w:tcPr>
            <w:tcW w:w="2088" w:type="dxa"/>
            <w:shd w:val="clear" w:color="auto" w:fill="FFFFFF"/>
          </w:tcPr>
          <w:p w14:paraId="1FDCACC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6FDE302D" w14:textId="77777777" w:rsidR="00FD3DC5" w:rsidRPr="006C7355" w:rsidRDefault="00FD3DC5" w:rsidP="005D4FCE">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Initial data loading, and </w:t>
            </w:r>
            <w:r w:rsidR="005D4FCE">
              <w:rPr>
                <w:rFonts w:ascii="Calibri" w:eastAsia="Calibri" w:hAnsi="Calibri"/>
                <w:color w:val="000000"/>
                <w:sz w:val="22"/>
                <w:szCs w:val="22"/>
                <w:lang w:val="en-CA"/>
              </w:rPr>
              <w:t>input of</w:t>
            </w:r>
            <w:r w:rsidR="005D4FCE" w:rsidRPr="006C7355" w:rsidDel="005D4FCE">
              <w:rPr>
                <w:rFonts w:ascii="Calibri" w:eastAsia="Calibri" w:hAnsi="Calibri"/>
                <w:color w:val="000000"/>
                <w:sz w:val="22"/>
                <w:szCs w:val="22"/>
                <w:lang w:val="en-CA"/>
              </w:rPr>
              <w:t xml:space="preserve"> </w:t>
            </w:r>
            <w:r w:rsidRPr="006C7355">
              <w:rPr>
                <w:rFonts w:ascii="Calibri" w:eastAsia="Calibri" w:hAnsi="Calibri"/>
                <w:color w:val="000000"/>
                <w:sz w:val="22"/>
                <w:szCs w:val="22"/>
                <w:lang w:val="en-CA"/>
              </w:rPr>
              <w:t>external data sources</w:t>
            </w:r>
          </w:p>
        </w:tc>
      </w:tr>
      <w:tr w:rsidR="00FD3DC5" w:rsidRPr="006C7355" w14:paraId="4EE94494" w14:textId="77777777" w:rsidTr="008D727D">
        <w:tc>
          <w:tcPr>
            <w:tcW w:w="2088" w:type="dxa"/>
            <w:shd w:val="clear" w:color="auto" w:fill="auto"/>
          </w:tcPr>
          <w:p w14:paraId="0DC1D06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5F655E8E" w14:textId="77777777" w:rsidR="00FD3DC5" w:rsidRPr="006C7355" w:rsidRDefault="00FD3DC5" w:rsidP="005D4FCE">
            <w:pPr>
              <w:rPr>
                <w:rFonts w:ascii="Calibri" w:eastAsia="Calibri" w:hAnsi="Calibri"/>
                <w:color w:val="000000"/>
                <w:sz w:val="22"/>
                <w:szCs w:val="22"/>
                <w:lang w:val="en-CA"/>
              </w:rPr>
            </w:pPr>
            <w:r w:rsidRPr="006C7355">
              <w:rPr>
                <w:rFonts w:ascii="Calibri" w:eastAsia="Calibri" w:hAnsi="Calibri"/>
                <w:color w:val="000000"/>
                <w:sz w:val="22"/>
                <w:szCs w:val="22"/>
                <w:u w:val="single"/>
                <w:lang w:val="en-CA"/>
              </w:rPr>
              <w:t>Read</w:t>
            </w:r>
            <w:r w:rsidRPr="006C7355">
              <w:rPr>
                <w:rFonts w:ascii="Calibri" w:eastAsia="Calibri" w:hAnsi="Calibri"/>
                <w:color w:val="000000"/>
                <w:sz w:val="22"/>
                <w:szCs w:val="22"/>
                <w:lang w:val="en-CA"/>
              </w:rPr>
              <w:t xml:space="preserve"> access only to the official set of </w:t>
            </w:r>
            <w:r w:rsidR="005D4FCE">
              <w:rPr>
                <w:rFonts w:ascii="Calibri" w:eastAsia="Calibri" w:hAnsi="Calibri"/>
                <w:color w:val="000000"/>
                <w:sz w:val="22"/>
                <w:szCs w:val="22"/>
                <w:lang w:val="en-CA"/>
              </w:rPr>
              <w:t>MLB</w:t>
            </w:r>
            <w:r w:rsidR="00851A5B">
              <w:rPr>
                <w:rFonts w:ascii="Calibri" w:eastAsia="Calibri" w:hAnsi="Calibri"/>
                <w:color w:val="000000"/>
                <w:sz w:val="22"/>
                <w:szCs w:val="22"/>
                <w:lang w:val="en-CA"/>
              </w:rPr>
              <w:t xml:space="preserve"> </w:t>
            </w:r>
            <w:r w:rsidRPr="006C7355">
              <w:rPr>
                <w:rFonts w:ascii="Calibri" w:eastAsia="Calibri" w:hAnsi="Calibri"/>
                <w:color w:val="000000"/>
                <w:sz w:val="22"/>
                <w:szCs w:val="22"/>
                <w:lang w:val="en-CA"/>
              </w:rPr>
              <w:t>data for use in production of other data products.</w:t>
            </w:r>
          </w:p>
        </w:tc>
      </w:tr>
      <w:tr w:rsidR="00FD3DC5" w:rsidRPr="006C7355" w14:paraId="1E0BE107" w14:textId="77777777" w:rsidTr="008D727D">
        <w:tc>
          <w:tcPr>
            <w:tcW w:w="2088" w:type="dxa"/>
            <w:shd w:val="clear" w:color="auto" w:fill="auto"/>
          </w:tcPr>
          <w:p w14:paraId="65F8B72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1198629D"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All</w:t>
            </w:r>
          </w:p>
        </w:tc>
      </w:tr>
      <w:tr w:rsidR="00FD3DC5" w:rsidRPr="006C7355" w14:paraId="1D300C06" w14:textId="77777777" w:rsidTr="008D727D">
        <w:tc>
          <w:tcPr>
            <w:tcW w:w="2088" w:type="dxa"/>
            <w:shd w:val="clear" w:color="auto" w:fill="auto"/>
          </w:tcPr>
          <w:p w14:paraId="48C481AA"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35AF3279" w14:textId="77777777" w:rsidR="00FD3DC5" w:rsidRPr="006C7355" w:rsidRDefault="00FD3DC5" w:rsidP="005D4FCE">
            <w:pPr>
              <w:rPr>
                <w:rFonts w:ascii="Calibri" w:eastAsia="Calibri" w:hAnsi="Calibri"/>
                <w:sz w:val="22"/>
                <w:szCs w:val="22"/>
              </w:rPr>
            </w:pPr>
            <w:r w:rsidRPr="006C7355">
              <w:rPr>
                <w:rFonts w:ascii="Calibri" w:eastAsia="Calibri" w:hAnsi="Calibri"/>
                <w:sz w:val="22"/>
                <w:szCs w:val="22"/>
              </w:rPr>
              <w:t xml:space="preserve">The relevant parts of the official </w:t>
            </w:r>
            <w:r w:rsidR="005D4FCE">
              <w:rPr>
                <w:rFonts w:ascii="Calibri" w:eastAsia="Calibri" w:hAnsi="Calibri"/>
                <w:sz w:val="22"/>
                <w:szCs w:val="22"/>
              </w:rPr>
              <w:t>data</w:t>
            </w:r>
            <w:r w:rsidRPr="006C7355">
              <w:rPr>
                <w:rFonts w:ascii="Calibri" w:eastAsia="Calibri" w:hAnsi="Calibri"/>
                <w:sz w:val="22"/>
                <w:szCs w:val="22"/>
              </w:rPr>
              <w:t xml:space="preserve"> and their associated official </w:t>
            </w:r>
            <w:r w:rsidR="005D4FCE">
              <w:rPr>
                <w:rFonts w:ascii="Calibri" w:eastAsia="Calibri" w:hAnsi="Calibri"/>
                <w:sz w:val="22"/>
                <w:szCs w:val="22"/>
              </w:rPr>
              <w:t>m</w:t>
            </w:r>
            <w:r w:rsidR="005D4FCE" w:rsidRPr="006C7355">
              <w:rPr>
                <w:rFonts w:ascii="Calibri" w:eastAsia="Calibri" w:hAnsi="Calibri"/>
                <w:sz w:val="22"/>
                <w:szCs w:val="22"/>
              </w:rPr>
              <w:t>etadata</w:t>
            </w:r>
            <w:r w:rsidRPr="006C7355">
              <w:rPr>
                <w:rFonts w:ascii="Calibri" w:eastAsia="Calibri" w:hAnsi="Calibri"/>
                <w:sz w:val="22"/>
                <w:szCs w:val="22"/>
              </w:rPr>
              <w:t xml:space="preserve">. </w:t>
            </w:r>
          </w:p>
        </w:tc>
      </w:tr>
      <w:tr w:rsidR="00FD3DC5" w:rsidRPr="006C7355" w14:paraId="4E3D92D5" w14:textId="77777777" w:rsidTr="008D727D">
        <w:tc>
          <w:tcPr>
            <w:tcW w:w="2088" w:type="dxa"/>
            <w:shd w:val="clear" w:color="auto" w:fill="auto"/>
          </w:tcPr>
          <w:p w14:paraId="574A014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4D1F8BA8" w14:textId="77777777" w:rsidR="00FD3DC5" w:rsidRPr="006C7355" w:rsidRDefault="005D4FCE" w:rsidP="005D4FCE">
            <w:pPr>
              <w:rPr>
                <w:rFonts w:ascii="Calibri" w:eastAsia="Calibri" w:hAnsi="Calibri"/>
                <w:sz w:val="22"/>
                <w:szCs w:val="22"/>
              </w:rPr>
            </w:pPr>
            <w:r>
              <w:rPr>
                <w:rFonts w:ascii="Calibri" w:eastAsia="Calibri" w:hAnsi="Calibri"/>
                <w:sz w:val="22"/>
                <w:szCs w:val="22"/>
              </w:rPr>
              <w:t>In many countries p</w:t>
            </w:r>
            <w:r w:rsidRPr="006C7355">
              <w:rPr>
                <w:rFonts w:ascii="Calibri" w:eastAsia="Calibri" w:hAnsi="Calibri"/>
                <w:sz w:val="22"/>
                <w:szCs w:val="22"/>
              </w:rPr>
              <w:t xml:space="preserve">roduction </w:t>
            </w:r>
            <w:r>
              <w:rPr>
                <w:rFonts w:ascii="Calibri" w:eastAsia="Calibri" w:hAnsi="Calibri"/>
                <w:sz w:val="22"/>
                <w:szCs w:val="22"/>
              </w:rPr>
              <w:t xml:space="preserve">data </w:t>
            </w:r>
            <w:r w:rsidRPr="006C7355">
              <w:rPr>
                <w:rFonts w:ascii="Calibri" w:eastAsia="Calibri" w:hAnsi="Calibri"/>
                <w:sz w:val="22"/>
                <w:szCs w:val="22"/>
              </w:rPr>
              <w:t>is not allowed to represent the baselines, or the contiguous zone on the charts.</w:t>
            </w:r>
          </w:p>
        </w:tc>
      </w:tr>
    </w:tbl>
    <w:p w14:paraId="2B36D750" w14:textId="77777777" w:rsidR="00FD3DC5" w:rsidRDefault="00FD3DC5" w:rsidP="00FD3DC5">
      <w:pPr>
        <w:pStyle w:val="ListNumber5"/>
        <w:rPr>
          <w:lang w:val="en-CA"/>
        </w:rPr>
      </w:pPr>
    </w:p>
    <w:p w14:paraId="71EEDB0C" w14:textId="77777777" w:rsidR="00FD3DC5" w:rsidRPr="00FD3DC5" w:rsidRDefault="00FD3DC5" w:rsidP="00FD3DC5">
      <w:pPr>
        <w:pStyle w:val="ListNumber5"/>
        <w:ind w:hanging="1582"/>
        <w:rPr>
          <w:rFonts w:cs="Arial"/>
          <w:b/>
          <w:bCs/>
          <w:color w:val="365F91"/>
          <w:kern w:val="32"/>
          <w:sz w:val="24"/>
          <w:szCs w:val="32"/>
          <w:lang w:val="en-CA"/>
        </w:rPr>
      </w:pPr>
      <w:r w:rsidRPr="00FD3DC5">
        <w:rPr>
          <w:rFonts w:cs="Arial"/>
          <w:b/>
          <w:bCs/>
          <w:color w:val="365F91"/>
          <w:kern w:val="32"/>
          <w:sz w:val="24"/>
          <w:szCs w:val="32"/>
          <w:lang w:val="en-CA"/>
        </w:rPr>
        <w:t>Use Case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0450BF38" w14:textId="77777777" w:rsidTr="008D727D">
        <w:tc>
          <w:tcPr>
            <w:tcW w:w="2088" w:type="dxa"/>
            <w:shd w:val="clear" w:color="auto" w:fill="D9D9D9"/>
          </w:tcPr>
          <w:p w14:paraId="7356440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4F7CDDA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17EB9045" w14:textId="77777777" w:rsidTr="008D727D">
        <w:tc>
          <w:tcPr>
            <w:tcW w:w="2088" w:type="dxa"/>
            <w:shd w:val="clear" w:color="auto" w:fill="auto"/>
          </w:tcPr>
          <w:p w14:paraId="28C46F8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12F68F7E"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Legal Support Data</w:t>
            </w:r>
          </w:p>
        </w:tc>
      </w:tr>
      <w:tr w:rsidR="00FD3DC5" w:rsidRPr="006C7355" w14:paraId="7DDE6A8B" w14:textId="77777777" w:rsidTr="008D727D">
        <w:tc>
          <w:tcPr>
            <w:tcW w:w="2088" w:type="dxa"/>
            <w:tcBorders>
              <w:bottom w:val="single" w:sz="4" w:space="0" w:color="auto"/>
            </w:tcBorders>
            <w:shd w:val="clear" w:color="auto" w:fill="auto"/>
          </w:tcPr>
          <w:p w14:paraId="430A631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0088096E"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3</w:t>
            </w:r>
          </w:p>
        </w:tc>
      </w:tr>
      <w:tr w:rsidR="00FD3DC5" w:rsidRPr="006C7355" w14:paraId="1D2E531C" w14:textId="77777777" w:rsidTr="008D727D">
        <w:tc>
          <w:tcPr>
            <w:tcW w:w="2088" w:type="dxa"/>
            <w:shd w:val="clear" w:color="auto" w:fill="FFFFFF"/>
          </w:tcPr>
          <w:p w14:paraId="58AA4F6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18B61AC9"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Allow the gathering of information that pertains to specific </w:t>
            </w:r>
            <w:r>
              <w:rPr>
                <w:rFonts w:ascii="Calibri" w:eastAsia="Calibri" w:hAnsi="Calibri"/>
                <w:color w:val="000000"/>
                <w:sz w:val="22"/>
                <w:szCs w:val="22"/>
                <w:lang w:val="en-CA"/>
              </w:rPr>
              <w:t>legal</w:t>
            </w:r>
            <w:r w:rsidRPr="006C7355">
              <w:rPr>
                <w:rFonts w:ascii="Calibri" w:eastAsia="Calibri" w:hAnsi="Calibri"/>
                <w:color w:val="000000"/>
                <w:sz w:val="22"/>
                <w:szCs w:val="22"/>
                <w:lang w:val="en-CA"/>
              </w:rPr>
              <w:t xml:space="preserve"> cases, involving official data and metadata release, linkages between release editions or computation dependencies between the different products.</w:t>
            </w:r>
          </w:p>
        </w:tc>
      </w:tr>
      <w:tr w:rsidR="00FD3DC5" w:rsidRPr="006C7355" w14:paraId="7965E19E" w14:textId="77777777" w:rsidTr="008D727D">
        <w:tc>
          <w:tcPr>
            <w:tcW w:w="2088" w:type="dxa"/>
            <w:shd w:val="clear" w:color="auto" w:fill="FFFFFF"/>
          </w:tcPr>
          <w:p w14:paraId="1537149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7D1DC044" w14:textId="77777777" w:rsidR="00FD3DC5" w:rsidRPr="006C7355" w:rsidRDefault="00FD3DC5" w:rsidP="005D4FCE">
            <w:pPr>
              <w:tabs>
                <w:tab w:val="left" w:pos="2837"/>
              </w:tabs>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output of this use case is an extract from the </w:t>
            </w:r>
            <w:r w:rsidR="00502AD8">
              <w:rPr>
                <w:rFonts w:ascii="Calibri" w:eastAsia="Calibri" w:hAnsi="Calibri"/>
                <w:color w:val="000000"/>
                <w:sz w:val="22"/>
                <w:szCs w:val="22"/>
                <w:lang w:val="en-CA"/>
              </w:rPr>
              <w:t>Administration Dataset</w:t>
            </w:r>
            <w:r w:rsidRPr="006C7355">
              <w:rPr>
                <w:rFonts w:ascii="Calibri" w:eastAsia="Calibri" w:hAnsi="Calibri"/>
                <w:color w:val="000000"/>
                <w:sz w:val="22"/>
                <w:szCs w:val="22"/>
                <w:lang w:val="en-CA"/>
              </w:rPr>
              <w:t xml:space="preserve"> at a specific date and </w:t>
            </w:r>
            <w:r w:rsidR="00851A5B" w:rsidRPr="006C7355">
              <w:rPr>
                <w:rFonts w:ascii="Calibri" w:eastAsia="Calibri" w:hAnsi="Calibri"/>
                <w:color w:val="000000"/>
                <w:sz w:val="22"/>
                <w:szCs w:val="22"/>
                <w:lang w:val="en-CA"/>
              </w:rPr>
              <w:t>time as</w:t>
            </w:r>
            <w:r w:rsidRPr="006C7355">
              <w:rPr>
                <w:rFonts w:ascii="Calibri" w:eastAsia="Calibri" w:hAnsi="Calibri"/>
                <w:color w:val="000000"/>
                <w:sz w:val="22"/>
                <w:szCs w:val="22"/>
                <w:lang w:val="en-CA"/>
              </w:rPr>
              <w:t xml:space="preserve"> well as all the supporting information that can be used to verify the correctness for use in a court of law.</w:t>
            </w:r>
            <w:r>
              <w:rPr>
                <w:rFonts w:ascii="Calibri" w:eastAsia="Calibri" w:hAnsi="Calibri"/>
                <w:color w:val="000000"/>
                <w:sz w:val="22"/>
                <w:szCs w:val="22"/>
                <w:lang w:val="en-CA"/>
              </w:rPr>
              <w:t xml:space="preserve"> The data must be easy to read by </w:t>
            </w:r>
            <w:r w:rsidR="005D4FCE">
              <w:rPr>
                <w:rFonts w:ascii="Calibri" w:eastAsia="Calibri" w:hAnsi="Calibri"/>
                <w:color w:val="000000"/>
                <w:sz w:val="22"/>
                <w:szCs w:val="22"/>
                <w:lang w:val="en-CA"/>
              </w:rPr>
              <w:t xml:space="preserve">legal practitioners </w:t>
            </w:r>
            <w:r>
              <w:rPr>
                <w:rFonts w:ascii="Calibri" w:eastAsia="Calibri" w:hAnsi="Calibri"/>
                <w:color w:val="000000"/>
                <w:sz w:val="22"/>
                <w:szCs w:val="22"/>
                <w:lang w:val="en-CA"/>
              </w:rPr>
              <w:t xml:space="preserve">and may consist of </w:t>
            </w:r>
            <w:r w:rsidR="005D4FCE">
              <w:rPr>
                <w:rFonts w:ascii="Calibri" w:eastAsia="Calibri" w:hAnsi="Calibri"/>
                <w:color w:val="000000"/>
                <w:sz w:val="22"/>
                <w:szCs w:val="22"/>
                <w:lang w:val="en-CA"/>
              </w:rPr>
              <w:t xml:space="preserve">structured </w:t>
            </w:r>
            <w:r>
              <w:rPr>
                <w:rFonts w:ascii="Calibri" w:eastAsia="Calibri" w:hAnsi="Calibri"/>
                <w:color w:val="000000"/>
                <w:sz w:val="22"/>
                <w:szCs w:val="22"/>
                <w:lang w:val="en-CA"/>
              </w:rPr>
              <w:t>text with a possible associated image. Since only a small portion of the data will ever be examined manually, the efficiency of this output is not important. What is most important is that the data is presented in a clear and unambiguous manner.</w:t>
            </w:r>
          </w:p>
        </w:tc>
      </w:tr>
      <w:tr w:rsidR="00FD3DC5" w:rsidRPr="006C7355" w14:paraId="16119088" w14:textId="77777777" w:rsidTr="008D727D">
        <w:tc>
          <w:tcPr>
            <w:tcW w:w="2088" w:type="dxa"/>
            <w:shd w:val="clear" w:color="auto" w:fill="FFFFFF"/>
          </w:tcPr>
          <w:p w14:paraId="548D606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4EB87948"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Court experts</w:t>
            </w:r>
            <w:r w:rsidR="00851A5B">
              <w:rPr>
                <w:rFonts w:ascii="Calibri" w:eastAsia="Calibri" w:hAnsi="Calibri"/>
                <w:color w:val="000000"/>
                <w:sz w:val="22"/>
                <w:szCs w:val="22"/>
                <w:lang w:val="en-CA"/>
              </w:rPr>
              <w:t xml:space="preserve"> </w:t>
            </w:r>
            <w:r w:rsidRPr="006C7355">
              <w:rPr>
                <w:rFonts w:ascii="Calibri" w:eastAsia="Calibri" w:hAnsi="Calibri"/>
                <w:color w:val="000000"/>
                <w:sz w:val="22"/>
                <w:szCs w:val="22"/>
                <w:lang w:val="en-CA"/>
              </w:rPr>
              <w:t>or case preparations for court cases</w:t>
            </w:r>
          </w:p>
        </w:tc>
      </w:tr>
      <w:tr w:rsidR="00FD3DC5" w:rsidRPr="006C7355" w14:paraId="1D8A09AC" w14:textId="77777777" w:rsidTr="008D727D">
        <w:tc>
          <w:tcPr>
            <w:tcW w:w="2088" w:type="dxa"/>
            <w:shd w:val="clear" w:color="auto" w:fill="FFFFFF"/>
          </w:tcPr>
          <w:p w14:paraId="3AE26EEC"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1BC63272" w14:textId="77777777" w:rsidR="00FD3DC5" w:rsidRPr="006C7355" w:rsidRDefault="00FD3DC5" w:rsidP="008D727D">
            <w:pPr>
              <w:rPr>
                <w:rFonts w:ascii="Calibri" w:eastAsia="Calibri" w:hAnsi="Calibri"/>
                <w:sz w:val="22"/>
                <w:szCs w:val="22"/>
              </w:rPr>
            </w:pPr>
            <w:r w:rsidRPr="006C7355">
              <w:rPr>
                <w:rFonts w:ascii="Calibri" w:eastAsia="Calibri" w:hAnsi="Calibri"/>
                <w:sz w:val="22"/>
                <w:szCs w:val="22"/>
              </w:rPr>
              <w:t>There needs to be a specific request made to define criteria used in the data extraction from the database to support the requirements of the particular court case for use in legal proceedings.</w:t>
            </w:r>
          </w:p>
        </w:tc>
      </w:tr>
      <w:tr w:rsidR="00FD3DC5" w:rsidRPr="006C7355" w14:paraId="7C2C57B1" w14:textId="77777777" w:rsidTr="008D727D">
        <w:tc>
          <w:tcPr>
            <w:tcW w:w="2088" w:type="dxa"/>
            <w:shd w:val="clear" w:color="auto" w:fill="auto"/>
          </w:tcPr>
          <w:p w14:paraId="53A1BF2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7F3054A6" w14:textId="77777777" w:rsidR="00FD3DC5" w:rsidRPr="006C7355" w:rsidRDefault="00FD3DC5" w:rsidP="00A32838">
            <w:pPr>
              <w:rPr>
                <w:rFonts w:ascii="Calibri" w:eastAsia="Calibri" w:hAnsi="Calibri"/>
                <w:sz w:val="22"/>
                <w:szCs w:val="22"/>
              </w:rPr>
            </w:pPr>
            <w:r w:rsidRPr="006C7355">
              <w:rPr>
                <w:rFonts w:ascii="Calibri" w:eastAsia="Calibri" w:hAnsi="Calibri"/>
                <w:sz w:val="22"/>
                <w:szCs w:val="22"/>
              </w:rPr>
              <w:t xml:space="preserve">Read access only to all </w:t>
            </w:r>
            <w:r w:rsidR="00A32838">
              <w:rPr>
                <w:rFonts w:ascii="Calibri" w:eastAsia="Calibri" w:hAnsi="Calibri"/>
                <w:sz w:val="22"/>
                <w:szCs w:val="22"/>
              </w:rPr>
              <w:t>c</w:t>
            </w:r>
            <w:r w:rsidR="00A32838" w:rsidRPr="006C7355">
              <w:rPr>
                <w:rFonts w:ascii="Calibri" w:eastAsia="Calibri" w:hAnsi="Calibri"/>
                <w:sz w:val="22"/>
                <w:szCs w:val="22"/>
              </w:rPr>
              <w:t xml:space="preserve">ourt </w:t>
            </w:r>
            <w:r w:rsidR="00A32838">
              <w:rPr>
                <w:rFonts w:ascii="Calibri" w:eastAsia="Calibri" w:hAnsi="Calibri"/>
                <w:sz w:val="22"/>
                <w:szCs w:val="22"/>
              </w:rPr>
              <w:t>r</w:t>
            </w:r>
            <w:r w:rsidR="00A32838" w:rsidRPr="006C7355">
              <w:rPr>
                <w:rFonts w:ascii="Calibri" w:eastAsia="Calibri" w:hAnsi="Calibri"/>
                <w:sz w:val="22"/>
                <w:szCs w:val="22"/>
              </w:rPr>
              <w:t xml:space="preserve">elease </w:t>
            </w:r>
            <w:r w:rsidRPr="006C7355">
              <w:rPr>
                <w:rFonts w:ascii="Calibri" w:eastAsia="Calibri" w:hAnsi="Calibri"/>
                <w:sz w:val="22"/>
                <w:szCs w:val="22"/>
              </w:rPr>
              <w:t xml:space="preserve">data sets, </w:t>
            </w:r>
            <w:r w:rsidR="00A32838">
              <w:rPr>
                <w:rFonts w:ascii="Calibri" w:eastAsia="Calibri" w:hAnsi="Calibri"/>
                <w:sz w:val="22"/>
                <w:szCs w:val="22"/>
              </w:rPr>
              <w:t>o</w:t>
            </w:r>
            <w:r w:rsidR="00A32838" w:rsidRPr="006C7355">
              <w:rPr>
                <w:rFonts w:ascii="Calibri" w:eastAsia="Calibri" w:hAnsi="Calibri"/>
                <w:sz w:val="22"/>
                <w:szCs w:val="22"/>
              </w:rPr>
              <w:t xml:space="preserve">fficial </w:t>
            </w:r>
            <w:r w:rsidR="00A32838">
              <w:rPr>
                <w:rFonts w:ascii="Calibri" w:eastAsia="Calibri" w:hAnsi="Calibri"/>
                <w:sz w:val="22"/>
                <w:szCs w:val="22"/>
              </w:rPr>
              <w:t>r</w:t>
            </w:r>
            <w:r w:rsidR="00A32838" w:rsidRPr="006C7355">
              <w:rPr>
                <w:rFonts w:ascii="Calibri" w:eastAsia="Calibri" w:hAnsi="Calibri"/>
                <w:sz w:val="22"/>
                <w:szCs w:val="22"/>
              </w:rPr>
              <w:t xml:space="preserve">elease </w:t>
            </w:r>
            <w:r w:rsidRPr="006C7355">
              <w:rPr>
                <w:rFonts w:ascii="Calibri" w:eastAsia="Calibri" w:hAnsi="Calibri"/>
                <w:sz w:val="22"/>
                <w:szCs w:val="22"/>
              </w:rPr>
              <w:t xml:space="preserve">data sets for production and </w:t>
            </w:r>
            <w:r w:rsidR="00A32838">
              <w:rPr>
                <w:rFonts w:ascii="Calibri" w:eastAsia="Calibri" w:hAnsi="Calibri"/>
                <w:sz w:val="22"/>
                <w:szCs w:val="22"/>
              </w:rPr>
              <w:t>o</w:t>
            </w:r>
            <w:r w:rsidR="00A32838" w:rsidRPr="006C7355">
              <w:rPr>
                <w:rFonts w:ascii="Calibri" w:eastAsia="Calibri" w:hAnsi="Calibri"/>
                <w:sz w:val="22"/>
                <w:szCs w:val="22"/>
              </w:rPr>
              <w:t xml:space="preserve">fficial </w:t>
            </w:r>
            <w:r w:rsidRPr="006C7355">
              <w:rPr>
                <w:rFonts w:ascii="Calibri" w:eastAsia="Calibri" w:hAnsi="Calibri"/>
                <w:sz w:val="22"/>
                <w:szCs w:val="22"/>
              </w:rPr>
              <w:t xml:space="preserve">releases for other purposes. </w:t>
            </w:r>
          </w:p>
        </w:tc>
      </w:tr>
      <w:tr w:rsidR="00FD3DC5" w:rsidRPr="006C7355" w14:paraId="2CC00F57" w14:textId="77777777" w:rsidTr="008D727D">
        <w:tc>
          <w:tcPr>
            <w:tcW w:w="2088" w:type="dxa"/>
            <w:shd w:val="clear" w:color="auto" w:fill="auto"/>
          </w:tcPr>
          <w:p w14:paraId="4C2D1703"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78D8B5B6" w14:textId="77777777" w:rsidR="00FD3DC5" w:rsidRPr="006C7355" w:rsidRDefault="00FD3DC5" w:rsidP="00A32838">
            <w:pPr>
              <w:rPr>
                <w:rFonts w:ascii="Calibri" w:eastAsia="Calibri" w:hAnsi="Calibri"/>
                <w:sz w:val="22"/>
                <w:szCs w:val="22"/>
              </w:rPr>
            </w:pPr>
            <w:r w:rsidRPr="006C7355">
              <w:rPr>
                <w:rFonts w:ascii="Calibri" w:eastAsia="Calibri" w:hAnsi="Calibri"/>
                <w:sz w:val="22"/>
                <w:szCs w:val="22"/>
              </w:rPr>
              <w:t xml:space="preserve">The entire official </w:t>
            </w:r>
            <w:r w:rsidR="00A32838">
              <w:rPr>
                <w:rFonts w:ascii="Calibri" w:eastAsia="Calibri" w:hAnsi="Calibri"/>
                <w:sz w:val="22"/>
                <w:szCs w:val="22"/>
              </w:rPr>
              <w:t>legal support data and</w:t>
            </w:r>
            <w:r w:rsidRPr="006C7355">
              <w:rPr>
                <w:rFonts w:ascii="Calibri" w:eastAsia="Calibri" w:hAnsi="Calibri"/>
                <w:sz w:val="22"/>
                <w:szCs w:val="22"/>
              </w:rPr>
              <w:t xml:space="preserve"> all associated official Metadata plus additional legal references, documentation and computational relationship between the data elements. </w:t>
            </w:r>
          </w:p>
        </w:tc>
      </w:tr>
      <w:tr w:rsidR="00FD3DC5" w:rsidRPr="006C7355" w14:paraId="59ADC9AE" w14:textId="77777777" w:rsidTr="008D727D">
        <w:tc>
          <w:tcPr>
            <w:tcW w:w="2088" w:type="dxa"/>
            <w:shd w:val="clear" w:color="auto" w:fill="auto"/>
          </w:tcPr>
          <w:p w14:paraId="5F1938C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65A3D84C" w14:textId="77777777" w:rsidR="00FD3DC5" w:rsidRPr="006C7355" w:rsidRDefault="00FD3DC5" w:rsidP="008D727D">
            <w:pPr>
              <w:rPr>
                <w:rFonts w:ascii="Calibri" w:eastAsia="Calibri" w:hAnsi="Calibri"/>
                <w:sz w:val="22"/>
                <w:szCs w:val="22"/>
              </w:rPr>
            </w:pPr>
            <w:r w:rsidRPr="006C7355">
              <w:rPr>
                <w:rFonts w:ascii="Calibri" w:eastAsia="Calibri" w:hAnsi="Calibri"/>
                <w:sz w:val="22"/>
                <w:szCs w:val="22"/>
              </w:rPr>
              <w:t>Consultation purposes.</w:t>
            </w:r>
          </w:p>
        </w:tc>
      </w:tr>
      <w:tr w:rsidR="00FD3DC5" w:rsidRPr="006C7355" w14:paraId="389935AB" w14:textId="77777777" w:rsidTr="008D727D">
        <w:tc>
          <w:tcPr>
            <w:tcW w:w="2088" w:type="dxa"/>
            <w:shd w:val="clear" w:color="auto" w:fill="auto"/>
          </w:tcPr>
          <w:p w14:paraId="7B1EEB8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6C3E99A5" w14:textId="77777777" w:rsidR="00FD3DC5" w:rsidRPr="006C7355" w:rsidRDefault="00A32838" w:rsidP="00A32838">
            <w:pPr>
              <w:rPr>
                <w:rFonts w:ascii="Calibri" w:eastAsia="Calibri" w:hAnsi="Calibri"/>
                <w:sz w:val="22"/>
                <w:szCs w:val="22"/>
              </w:rPr>
            </w:pPr>
            <w:r>
              <w:rPr>
                <w:rFonts w:ascii="Calibri" w:eastAsia="Calibri" w:hAnsi="Calibri"/>
                <w:sz w:val="22"/>
                <w:szCs w:val="22"/>
              </w:rPr>
              <w:t>Some</w:t>
            </w:r>
            <w:r w:rsidRPr="006C7355">
              <w:rPr>
                <w:rFonts w:ascii="Calibri" w:eastAsia="Calibri" w:hAnsi="Calibri"/>
                <w:sz w:val="22"/>
                <w:szCs w:val="22"/>
              </w:rPr>
              <w:t xml:space="preserve"> </w:t>
            </w:r>
            <w:r w:rsidR="00FD3DC5" w:rsidRPr="006C7355">
              <w:rPr>
                <w:rFonts w:ascii="Calibri" w:eastAsia="Calibri" w:hAnsi="Calibri"/>
                <w:sz w:val="22"/>
                <w:szCs w:val="22"/>
              </w:rPr>
              <w:t xml:space="preserve">material </w:t>
            </w:r>
            <w:r>
              <w:rPr>
                <w:rFonts w:ascii="Calibri" w:eastAsia="Calibri" w:hAnsi="Calibri"/>
                <w:sz w:val="22"/>
                <w:szCs w:val="22"/>
              </w:rPr>
              <w:t xml:space="preserve">may be </w:t>
            </w:r>
            <w:r w:rsidR="00FD3DC5" w:rsidRPr="006C7355">
              <w:rPr>
                <w:rFonts w:ascii="Calibri" w:eastAsia="Calibri" w:hAnsi="Calibri"/>
                <w:sz w:val="22"/>
                <w:szCs w:val="22"/>
              </w:rPr>
              <w:t xml:space="preserve">covered by legal protection orders or other legal restrictions </w:t>
            </w:r>
            <w:r>
              <w:rPr>
                <w:rFonts w:ascii="Calibri" w:eastAsia="Calibri" w:hAnsi="Calibri"/>
                <w:sz w:val="22"/>
                <w:szCs w:val="22"/>
              </w:rPr>
              <w:t xml:space="preserve">and security needs to be maintained. </w:t>
            </w:r>
          </w:p>
        </w:tc>
      </w:tr>
    </w:tbl>
    <w:p w14:paraId="68ACBC28" w14:textId="77777777" w:rsidR="00FD3DC5" w:rsidRDefault="00FD3DC5" w:rsidP="00FD3DC5">
      <w:pPr>
        <w:pStyle w:val="ListNumber5"/>
        <w:rPr>
          <w:lang w:val="en-CA"/>
        </w:rPr>
      </w:pPr>
    </w:p>
    <w:p w14:paraId="45BB3EF8" w14:textId="77777777" w:rsidR="00FD3DC5" w:rsidRPr="00FD3DC5" w:rsidRDefault="00FD3DC5" w:rsidP="00FD3DC5">
      <w:pPr>
        <w:pStyle w:val="ListNumber5"/>
        <w:ind w:hanging="1582"/>
        <w:rPr>
          <w:rFonts w:cs="Arial"/>
          <w:b/>
          <w:bCs/>
          <w:color w:val="365F91"/>
          <w:kern w:val="32"/>
          <w:sz w:val="24"/>
          <w:szCs w:val="32"/>
          <w:lang w:val="en-CA"/>
        </w:rPr>
      </w:pPr>
      <w:r w:rsidRPr="00FD3DC5">
        <w:rPr>
          <w:rFonts w:cs="Arial"/>
          <w:b/>
          <w:bCs/>
          <w:color w:val="365F91"/>
          <w:kern w:val="32"/>
          <w:sz w:val="24"/>
          <w:szCs w:val="32"/>
          <w:lang w:val="en-CA"/>
        </w:rPr>
        <w:t>Use Case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685F6170" w14:textId="77777777" w:rsidTr="008D727D">
        <w:tc>
          <w:tcPr>
            <w:tcW w:w="2088" w:type="dxa"/>
            <w:shd w:val="clear" w:color="auto" w:fill="D9D9D9"/>
          </w:tcPr>
          <w:p w14:paraId="3B6B944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292415A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4FC83C5B" w14:textId="77777777" w:rsidTr="008D727D">
        <w:tc>
          <w:tcPr>
            <w:tcW w:w="2088" w:type="dxa"/>
            <w:shd w:val="clear" w:color="auto" w:fill="auto"/>
          </w:tcPr>
          <w:p w14:paraId="2E29E140"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17B32CBE"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Client Data (Intellectual Property)</w:t>
            </w:r>
          </w:p>
        </w:tc>
      </w:tr>
      <w:tr w:rsidR="00FD3DC5" w:rsidRPr="006C7355" w14:paraId="10390BD6" w14:textId="77777777" w:rsidTr="008D727D">
        <w:tc>
          <w:tcPr>
            <w:tcW w:w="2088" w:type="dxa"/>
            <w:tcBorders>
              <w:bottom w:val="single" w:sz="4" w:space="0" w:color="auto"/>
            </w:tcBorders>
            <w:shd w:val="clear" w:color="auto" w:fill="auto"/>
          </w:tcPr>
          <w:p w14:paraId="4FC045E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1E467667"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4</w:t>
            </w:r>
          </w:p>
        </w:tc>
      </w:tr>
      <w:tr w:rsidR="00FD3DC5" w:rsidRPr="006C7355" w14:paraId="0A41E5C1" w14:textId="77777777" w:rsidTr="008D727D">
        <w:tc>
          <w:tcPr>
            <w:tcW w:w="2088" w:type="dxa"/>
            <w:shd w:val="clear" w:color="auto" w:fill="FFFFFF"/>
          </w:tcPr>
          <w:p w14:paraId="7787CFF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3042B5B6" w14:textId="77777777" w:rsidR="00FD3DC5" w:rsidRPr="006C7355" w:rsidRDefault="00FD3DC5" w:rsidP="00A32838">
            <w:pPr>
              <w:rPr>
                <w:rFonts w:ascii="Calibri" w:eastAsia="Calibri" w:hAnsi="Calibri"/>
                <w:color w:val="000000"/>
                <w:sz w:val="22"/>
                <w:szCs w:val="22"/>
                <w:lang w:val="en-CA"/>
              </w:rPr>
            </w:pPr>
            <w:r w:rsidRPr="006C7355">
              <w:rPr>
                <w:rFonts w:ascii="Calibri" w:eastAsia="Calibri" w:hAnsi="Calibri"/>
                <w:color w:val="000000"/>
                <w:sz w:val="22"/>
                <w:szCs w:val="22"/>
                <w:lang w:val="en-CA"/>
              </w:rPr>
              <w:t>Allow the gathering of information that pertains to specific requests, involving further computation and work. These requests maybe subject to license agreements (MOU and DULA) and involve intellectual property rights.</w:t>
            </w:r>
          </w:p>
        </w:tc>
      </w:tr>
      <w:tr w:rsidR="00FD3DC5" w:rsidRPr="006C7355" w14:paraId="3A39155D" w14:textId="77777777" w:rsidTr="008D727D">
        <w:tc>
          <w:tcPr>
            <w:tcW w:w="2088" w:type="dxa"/>
            <w:shd w:val="clear" w:color="auto" w:fill="FFFFFF"/>
          </w:tcPr>
          <w:p w14:paraId="1D17E067"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3808873E" w14:textId="77777777" w:rsidR="00FD3DC5" w:rsidRPr="006C7355" w:rsidRDefault="00FD3DC5" w:rsidP="003A27C7">
            <w:pPr>
              <w:tabs>
                <w:tab w:val="left" w:pos="2837"/>
              </w:tabs>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output of the this use case is an extract from the </w:t>
            </w:r>
            <w:r w:rsidR="00502AD8">
              <w:rPr>
                <w:rFonts w:ascii="Calibri" w:eastAsia="Calibri" w:hAnsi="Calibri"/>
                <w:color w:val="000000"/>
                <w:sz w:val="22"/>
                <w:szCs w:val="22"/>
                <w:lang w:val="en-CA"/>
              </w:rPr>
              <w:t>Administration Dataset</w:t>
            </w:r>
            <w:r w:rsidRPr="006C7355">
              <w:rPr>
                <w:rFonts w:ascii="Calibri" w:eastAsia="Calibri" w:hAnsi="Calibri"/>
                <w:color w:val="000000"/>
                <w:sz w:val="22"/>
                <w:szCs w:val="22"/>
                <w:lang w:val="en-CA"/>
              </w:rPr>
              <w:t xml:space="preserve"> at a specific date and </w:t>
            </w:r>
            <w:r w:rsidR="00851A5B" w:rsidRPr="006C7355">
              <w:rPr>
                <w:rFonts w:ascii="Calibri" w:eastAsia="Calibri" w:hAnsi="Calibri"/>
                <w:color w:val="000000"/>
                <w:sz w:val="22"/>
                <w:szCs w:val="22"/>
                <w:lang w:val="en-CA"/>
              </w:rPr>
              <w:t>time as</w:t>
            </w:r>
            <w:r w:rsidRPr="006C7355">
              <w:rPr>
                <w:rFonts w:ascii="Calibri" w:eastAsia="Calibri" w:hAnsi="Calibri"/>
                <w:color w:val="000000"/>
                <w:sz w:val="22"/>
                <w:szCs w:val="22"/>
                <w:lang w:val="en-CA"/>
              </w:rPr>
              <w:t xml:space="preserve"> well as all specific additional information maintained to support specific data for a </w:t>
            </w:r>
            <w:r>
              <w:rPr>
                <w:rFonts w:ascii="Calibri" w:eastAsia="Calibri" w:hAnsi="Calibri"/>
                <w:b/>
                <w:color w:val="000000"/>
                <w:sz w:val="22"/>
                <w:szCs w:val="22"/>
                <w:lang w:val="en-CA"/>
              </w:rPr>
              <w:t>client</w:t>
            </w:r>
            <w:r w:rsidRPr="006C7355">
              <w:rPr>
                <w:rFonts w:ascii="Calibri" w:eastAsia="Calibri" w:hAnsi="Calibri"/>
                <w:color w:val="000000"/>
                <w:sz w:val="22"/>
                <w:szCs w:val="22"/>
                <w:lang w:val="en-CA"/>
              </w:rPr>
              <w:t xml:space="preserve"> under an agreement.</w:t>
            </w:r>
          </w:p>
        </w:tc>
      </w:tr>
      <w:tr w:rsidR="00FD3DC5" w:rsidRPr="006C7355" w14:paraId="13821A0F" w14:textId="77777777" w:rsidTr="008D727D">
        <w:tc>
          <w:tcPr>
            <w:tcW w:w="2088" w:type="dxa"/>
            <w:shd w:val="clear" w:color="auto" w:fill="FFFFFF"/>
          </w:tcPr>
          <w:p w14:paraId="3AF56155"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72A3DDD5"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Clients</w:t>
            </w:r>
          </w:p>
        </w:tc>
      </w:tr>
      <w:tr w:rsidR="00FD3DC5" w:rsidRPr="006C7355" w14:paraId="225B2CA0" w14:textId="77777777" w:rsidTr="008D727D">
        <w:tc>
          <w:tcPr>
            <w:tcW w:w="2088" w:type="dxa"/>
            <w:shd w:val="clear" w:color="auto" w:fill="FFFFFF"/>
          </w:tcPr>
          <w:p w14:paraId="012E77A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6EB1496F"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Have a signed and valid agreement </w:t>
            </w:r>
            <w:r>
              <w:rPr>
                <w:rFonts w:ascii="Calibri" w:eastAsia="Calibri" w:hAnsi="Calibri"/>
                <w:color w:val="000000"/>
                <w:sz w:val="22"/>
                <w:szCs w:val="22"/>
                <w:lang w:val="en-CA"/>
              </w:rPr>
              <w:t>in place</w:t>
            </w:r>
            <w:r w:rsidRPr="006C7355">
              <w:rPr>
                <w:rFonts w:ascii="Calibri" w:eastAsia="Calibri" w:hAnsi="Calibri"/>
                <w:color w:val="000000"/>
                <w:sz w:val="22"/>
                <w:szCs w:val="22"/>
                <w:lang w:val="en-CA"/>
              </w:rPr>
              <w:t>.</w:t>
            </w:r>
          </w:p>
        </w:tc>
      </w:tr>
      <w:tr w:rsidR="00FD3DC5" w:rsidRPr="006C7355" w14:paraId="4602E414" w14:textId="77777777" w:rsidTr="008D727D">
        <w:tc>
          <w:tcPr>
            <w:tcW w:w="2088" w:type="dxa"/>
            <w:shd w:val="clear" w:color="auto" w:fill="auto"/>
          </w:tcPr>
          <w:p w14:paraId="1ECBBA8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08BFED65"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Read access only to the relevant IP Release dataset only</w:t>
            </w:r>
          </w:p>
        </w:tc>
      </w:tr>
      <w:tr w:rsidR="00FD3DC5" w:rsidRPr="006C7355" w14:paraId="3B682182" w14:textId="77777777" w:rsidTr="008D727D">
        <w:tc>
          <w:tcPr>
            <w:tcW w:w="2088" w:type="dxa"/>
            <w:shd w:val="clear" w:color="auto" w:fill="auto"/>
          </w:tcPr>
          <w:p w14:paraId="77F4A96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0014DCD2" w14:textId="77777777" w:rsidR="00FD3DC5" w:rsidRPr="006C7355" w:rsidRDefault="00FD3DC5" w:rsidP="008D727D">
            <w:pPr>
              <w:rPr>
                <w:rFonts w:ascii="Calibri" w:eastAsia="Calibri" w:hAnsi="Calibri"/>
                <w:sz w:val="22"/>
                <w:szCs w:val="22"/>
              </w:rPr>
            </w:pPr>
            <w:r w:rsidRPr="006C7355">
              <w:rPr>
                <w:rFonts w:ascii="Calibri" w:eastAsia="Calibri" w:hAnsi="Calibri"/>
                <w:sz w:val="22"/>
                <w:szCs w:val="22"/>
              </w:rPr>
              <w:t xml:space="preserve">The entire official </w:t>
            </w:r>
            <w:r w:rsidR="003A27C7">
              <w:rPr>
                <w:rFonts w:ascii="Calibri" w:eastAsia="Calibri" w:hAnsi="Calibri"/>
                <w:sz w:val="22"/>
                <w:szCs w:val="22"/>
              </w:rPr>
              <w:t>legal support data and</w:t>
            </w:r>
            <w:r w:rsidRPr="006C7355">
              <w:rPr>
                <w:rFonts w:ascii="Calibri" w:eastAsia="Calibri" w:hAnsi="Calibri"/>
                <w:sz w:val="22"/>
                <w:szCs w:val="22"/>
              </w:rPr>
              <w:t xml:space="preserve"> their associated official Metadata plus additional data elements identified in the agreement between </w:t>
            </w:r>
            <w:r>
              <w:rPr>
                <w:rFonts w:ascii="Calibri" w:eastAsia="Calibri" w:hAnsi="Calibri"/>
                <w:sz w:val="22"/>
                <w:szCs w:val="22"/>
              </w:rPr>
              <w:t>the national authority</w:t>
            </w:r>
            <w:r w:rsidRPr="006C7355">
              <w:rPr>
                <w:rFonts w:ascii="Calibri" w:eastAsia="Calibri" w:hAnsi="Calibri"/>
                <w:sz w:val="22"/>
                <w:szCs w:val="22"/>
              </w:rPr>
              <w:t xml:space="preserve"> and the Client organization. </w:t>
            </w:r>
          </w:p>
        </w:tc>
      </w:tr>
      <w:tr w:rsidR="00FD3DC5" w:rsidRPr="006C7355" w14:paraId="471EB540" w14:textId="77777777" w:rsidTr="008D727D">
        <w:tc>
          <w:tcPr>
            <w:tcW w:w="2088" w:type="dxa"/>
            <w:shd w:val="clear" w:color="auto" w:fill="auto"/>
          </w:tcPr>
          <w:p w14:paraId="24DA3B11"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6318BD30" w14:textId="77777777" w:rsidR="00FD3DC5" w:rsidRPr="006C7355" w:rsidRDefault="00FD3DC5" w:rsidP="008D727D">
            <w:pPr>
              <w:rPr>
                <w:rFonts w:ascii="Calibri" w:eastAsia="Calibri" w:hAnsi="Calibri"/>
                <w:sz w:val="22"/>
                <w:szCs w:val="22"/>
              </w:rPr>
            </w:pPr>
            <w:r w:rsidRPr="006C7355">
              <w:rPr>
                <w:rFonts w:ascii="Calibri" w:eastAsia="Calibri" w:hAnsi="Calibri"/>
                <w:sz w:val="22"/>
                <w:szCs w:val="22"/>
              </w:rPr>
              <w:t>Consultation purposes.</w:t>
            </w:r>
          </w:p>
        </w:tc>
      </w:tr>
      <w:tr w:rsidR="00FD3DC5" w:rsidRPr="006C7355" w14:paraId="4C034BA0" w14:textId="77777777" w:rsidTr="008D727D">
        <w:tc>
          <w:tcPr>
            <w:tcW w:w="2088" w:type="dxa"/>
            <w:shd w:val="clear" w:color="auto" w:fill="auto"/>
          </w:tcPr>
          <w:p w14:paraId="001C37CA"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5594E433" w14:textId="77777777" w:rsidR="00FD3DC5" w:rsidRPr="006C7355" w:rsidRDefault="00FD3DC5" w:rsidP="003A27C7">
            <w:pPr>
              <w:rPr>
                <w:rFonts w:ascii="Calibri" w:eastAsia="Calibri" w:hAnsi="Calibri"/>
                <w:sz w:val="22"/>
                <w:szCs w:val="22"/>
              </w:rPr>
            </w:pPr>
            <w:r w:rsidRPr="006C7355">
              <w:rPr>
                <w:rFonts w:ascii="Calibri" w:eastAsia="Calibri" w:hAnsi="Calibri"/>
                <w:sz w:val="22"/>
                <w:szCs w:val="22"/>
              </w:rPr>
              <w:t xml:space="preserve">Any material covered by </w:t>
            </w:r>
            <w:r w:rsidR="003A27C7">
              <w:rPr>
                <w:rFonts w:ascii="Calibri" w:eastAsia="Calibri" w:hAnsi="Calibri"/>
                <w:sz w:val="22"/>
                <w:szCs w:val="22"/>
              </w:rPr>
              <w:t xml:space="preserve">intellectual property </w:t>
            </w:r>
            <w:r w:rsidRPr="006C7355">
              <w:rPr>
                <w:rFonts w:ascii="Calibri" w:eastAsia="Calibri" w:hAnsi="Calibri"/>
                <w:sz w:val="22"/>
                <w:szCs w:val="22"/>
              </w:rPr>
              <w:t xml:space="preserve">restrictions </w:t>
            </w:r>
            <w:r w:rsidR="003A27C7">
              <w:rPr>
                <w:rFonts w:ascii="Calibri" w:eastAsia="Calibri" w:hAnsi="Calibri"/>
                <w:sz w:val="22"/>
                <w:szCs w:val="22"/>
              </w:rPr>
              <w:t>requires security to be maintained.</w:t>
            </w:r>
          </w:p>
        </w:tc>
      </w:tr>
    </w:tbl>
    <w:p w14:paraId="35790BD9" w14:textId="77777777" w:rsidR="00FD3DC5" w:rsidRDefault="00FD3DC5" w:rsidP="00FD3DC5">
      <w:pPr>
        <w:pStyle w:val="ListNumber5"/>
        <w:rPr>
          <w:lang w:val="en-CA"/>
        </w:rPr>
      </w:pPr>
    </w:p>
    <w:p w14:paraId="7FC84BAF" w14:textId="77777777" w:rsidR="00FD3DC5" w:rsidRPr="00FD3DC5" w:rsidRDefault="00FD3DC5" w:rsidP="00FD3DC5">
      <w:pPr>
        <w:pStyle w:val="ListNumber5"/>
        <w:ind w:hanging="1582"/>
        <w:rPr>
          <w:rFonts w:cs="Arial"/>
          <w:b/>
          <w:bCs/>
          <w:color w:val="365F91"/>
          <w:kern w:val="32"/>
          <w:sz w:val="24"/>
          <w:szCs w:val="32"/>
          <w:lang w:val="en-CA"/>
        </w:rPr>
      </w:pPr>
      <w:r w:rsidRPr="00FD3DC5">
        <w:rPr>
          <w:rFonts w:cs="Arial"/>
          <w:b/>
          <w:bCs/>
          <w:color w:val="365F91"/>
          <w:kern w:val="32"/>
          <w:sz w:val="24"/>
          <w:szCs w:val="32"/>
          <w:lang w:val="en-CA"/>
        </w:rPr>
        <w:t>Use Case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FD3DC5" w:rsidRPr="006C7355" w14:paraId="0B83FF0A" w14:textId="77777777" w:rsidTr="008D727D">
        <w:tc>
          <w:tcPr>
            <w:tcW w:w="2088" w:type="dxa"/>
            <w:shd w:val="clear" w:color="auto" w:fill="D9D9D9"/>
          </w:tcPr>
          <w:p w14:paraId="420C8032"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Items</w:t>
            </w:r>
          </w:p>
        </w:tc>
        <w:tc>
          <w:tcPr>
            <w:tcW w:w="7488" w:type="dxa"/>
            <w:shd w:val="clear" w:color="auto" w:fill="D9D9D9"/>
          </w:tcPr>
          <w:p w14:paraId="749ECF4F"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r>
      <w:tr w:rsidR="00FD3DC5" w:rsidRPr="006C7355" w14:paraId="33364B7E" w14:textId="77777777" w:rsidTr="008D727D">
        <w:tc>
          <w:tcPr>
            <w:tcW w:w="2088" w:type="dxa"/>
            <w:shd w:val="clear" w:color="auto" w:fill="auto"/>
          </w:tcPr>
          <w:p w14:paraId="61DBE77D"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Name</w:t>
            </w:r>
          </w:p>
        </w:tc>
        <w:tc>
          <w:tcPr>
            <w:tcW w:w="7488" w:type="dxa"/>
            <w:shd w:val="clear" w:color="auto" w:fill="auto"/>
          </w:tcPr>
          <w:p w14:paraId="4C4CA3D7"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General Public Release</w:t>
            </w:r>
          </w:p>
        </w:tc>
      </w:tr>
      <w:tr w:rsidR="00FD3DC5" w:rsidRPr="006C7355" w14:paraId="26D25F39" w14:textId="77777777" w:rsidTr="008D727D">
        <w:tc>
          <w:tcPr>
            <w:tcW w:w="2088" w:type="dxa"/>
            <w:tcBorders>
              <w:bottom w:val="single" w:sz="4" w:space="0" w:color="auto"/>
            </w:tcBorders>
            <w:shd w:val="clear" w:color="auto" w:fill="auto"/>
          </w:tcPr>
          <w:p w14:paraId="44FAF930"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 xml:space="preserve">Number </w:t>
            </w:r>
          </w:p>
        </w:tc>
        <w:tc>
          <w:tcPr>
            <w:tcW w:w="7488" w:type="dxa"/>
            <w:tcBorders>
              <w:bottom w:val="single" w:sz="4" w:space="0" w:color="auto"/>
            </w:tcBorders>
            <w:shd w:val="clear" w:color="auto" w:fill="auto"/>
          </w:tcPr>
          <w:p w14:paraId="6B368D29"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5</w:t>
            </w:r>
          </w:p>
        </w:tc>
      </w:tr>
      <w:tr w:rsidR="00FD3DC5" w:rsidRPr="006C7355" w14:paraId="3A6D2110" w14:textId="77777777" w:rsidTr="008D727D">
        <w:tc>
          <w:tcPr>
            <w:tcW w:w="2088" w:type="dxa"/>
            <w:shd w:val="clear" w:color="auto" w:fill="FFFFFF"/>
          </w:tcPr>
          <w:p w14:paraId="6F9BD4F6"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Description</w:t>
            </w:r>
          </w:p>
        </w:tc>
        <w:tc>
          <w:tcPr>
            <w:tcW w:w="7488" w:type="dxa"/>
            <w:shd w:val="clear" w:color="auto" w:fill="FFFFFF"/>
          </w:tcPr>
          <w:p w14:paraId="4845D79B"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Allow for the distribution of data approved for releases to the general public. The data and metadata will be subject to legal approval for distribution for general use only.</w:t>
            </w:r>
          </w:p>
        </w:tc>
      </w:tr>
      <w:tr w:rsidR="00FD3DC5" w:rsidRPr="006C7355" w14:paraId="7F6BF138" w14:textId="77777777" w:rsidTr="008D727D">
        <w:tc>
          <w:tcPr>
            <w:tcW w:w="2088" w:type="dxa"/>
            <w:shd w:val="clear" w:color="auto" w:fill="FFFFFF"/>
          </w:tcPr>
          <w:p w14:paraId="079A2ECB"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Output</w:t>
            </w:r>
          </w:p>
        </w:tc>
        <w:tc>
          <w:tcPr>
            <w:tcW w:w="7488" w:type="dxa"/>
            <w:shd w:val="clear" w:color="auto" w:fill="FFFFFF"/>
          </w:tcPr>
          <w:p w14:paraId="4101DC44" w14:textId="77777777" w:rsidR="00FD3DC5" w:rsidRPr="006C7355" w:rsidRDefault="00FD3DC5" w:rsidP="003A27C7">
            <w:pPr>
              <w:tabs>
                <w:tab w:val="left" w:pos="2837"/>
              </w:tabs>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output of this use case is an approved dated set of </w:t>
            </w:r>
            <w:r w:rsidR="003A27C7">
              <w:rPr>
                <w:rFonts w:ascii="Calibri" w:eastAsia="Calibri" w:hAnsi="Calibri"/>
                <w:color w:val="000000"/>
                <w:sz w:val="22"/>
                <w:szCs w:val="22"/>
                <w:lang w:val="en-CA"/>
              </w:rPr>
              <w:t>MLB</w:t>
            </w:r>
            <w:r w:rsidRPr="006C7355">
              <w:rPr>
                <w:rFonts w:ascii="Calibri" w:eastAsia="Calibri" w:hAnsi="Calibri"/>
                <w:color w:val="000000"/>
                <w:sz w:val="22"/>
                <w:szCs w:val="22"/>
                <w:lang w:val="en-CA"/>
              </w:rPr>
              <w:t xml:space="preserve"> that may be distributed for the </w:t>
            </w:r>
            <w:r w:rsidRPr="006C7355">
              <w:rPr>
                <w:rFonts w:ascii="Calibri" w:eastAsia="Calibri" w:hAnsi="Calibri"/>
                <w:b/>
                <w:color w:val="000000"/>
                <w:sz w:val="22"/>
                <w:szCs w:val="22"/>
                <w:lang w:val="en-CA"/>
              </w:rPr>
              <w:t>General Public Release</w:t>
            </w:r>
            <w:r w:rsidRPr="006C7355">
              <w:rPr>
                <w:rFonts w:ascii="Calibri" w:eastAsia="Calibri" w:hAnsi="Calibri"/>
                <w:color w:val="000000"/>
                <w:sz w:val="22"/>
                <w:szCs w:val="22"/>
                <w:lang w:val="en-CA"/>
              </w:rPr>
              <w:t>. Some additional data elements may also be required to complement the data to close areas and zone along the coastline or other feature elements that come from other sources than the Maritime Limits and Boundaries.</w:t>
            </w:r>
          </w:p>
        </w:tc>
      </w:tr>
      <w:tr w:rsidR="00FD3DC5" w:rsidRPr="006C7355" w14:paraId="7A4F45DC" w14:textId="77777777" w:rsidTr="008D727D">
        <w:tc>
          <w:tcPr>
            <w:tcW w:w="2088" w:type="dxa"/>
            <w:shd w:val="clear" w:color="auto" w:fill="FFFFFF"/>
          </w:tcPr>
          <w:p w14:paraId="6B11ED59"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Primary Actors</w:t>
            </w:r>
          </w:p>
        </w:tc>
        <w:tc>
          <w:tcPr>
            <w:tcW w:w="7488" w:type="dxa"/>
            <w:shd w:val="clear" w:color="auto" w:fill="FFFFFF"/>
          </w:tcPr>
          <w:p w14:paraId="29CB60DA"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General Public</w:t>
            </w:r>
          </w:p>
        </w:tc>
      </w:tr>
      <w:tr w:rsidR="00FD3DC5" w:rsidRPr="006C7355" w14:paraId="1717A82B" w14:textId="77777777" w:rsidTr="008D727D">
        <w:tc>
          <w:tcPr>
            <w:tcW w:w="2088" w:type="dxa"/>
            <w:shd w:val="clear" w:color="auto" w:fill="FFFFFF"/>
          </w:tcPr>
          <w:p w14:paraId="4E3811BE"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Precondition</w:t>
            </w:r>
          </w:p>
        </w:tc>
        <w:tc>
          <w:tcPr>
            <w:tcW w:w="7488" w:type="dxa"/>
            <w:shd w:val="clear" w:color="auto" w:fill="FFFFFF"/>
          </w:tcPr>
          <w:p w14:paraId="580D7393"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The data must be approved for open distribution.</w:t>
            </w:r>
          </w:p>
        </w:tc>
      </w:tr>
      <w:tr w:rsidR="00FD3DC5" w:rsidRPr="006C7355" w14:paraId="54E1A49C" w14:textId="77777777" w:rsidTr="008D727D">
        <w:tc>
          <w:tcPr>
            <w:tcW w:w="2088" w:type="dxa"/>
            <w:shd w:val="clear" w:color="auto" w:fill="auto"/>
          </w:tcPr>
          <w:p w14:paraId="019B445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Access rights</w:t>
            </w:r>
          </w:p>
        </w:tc>
        <w:tc>
          <w:tcPr>
            <w:tcW w:w="7488" w:type="dxa"/>
            <w:shd w:val="clear" w:color="auto" w:fill="auto"/>
          </w:tcPr>
          <w:p w14:paraId="3C9901AA" w14:textId="77777777" w:rsidR="00FD3DC5" w:rsidRPr="006C7355" w:rsidRDefault="00FD3DC5" w:rsidP="003A27C7">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The general public would have no direct access rights to the </w:t>
            </w:r>
            <w:r w:rsidR="003A27C7">
              <w:rPr>
                <w:rFonts w:ascii="Calibri" w:eastAsia="Calibri" w:hAnsi="Calibri"/>
                <w:color w:val="000000"/>
                <w:sz w:val="22"/>
                <w:szCs w:val="22"/>
                <w:lang w:val="en-CA"/>
              </w:rPr>
              <w:t>data</w:t>
            </w:r>
            <w:r w:rsidRPr="006C7355">
              <w:rPr>
                <w:rFonts w:ascii="Calibri" w:eastAsia="Calibri" w:hAnsi="Calibri"/>
                <w:color w:val="000000"/>
                <w:sz w:val="22"/>
                <w:szCs w:val="22"/>
                <w:lang w:val="en-CA"/>
              </w:rPr>
              <w:t>, however select data for general release may be made available through other distribution channels.</w:t>
            </w:r>
          </w:p>
        </w:tc>
      </w:tr>
      <w:tr w:rsidR="00FD3DC5" w:rsidRPr="006C7355" w14:paraId="630B5F91" w14:textId="77777777" w:rsidTr="008D727D">
        <w:tc>
          <w:tcPr>
            <w:tcW w:w="2088" w:type="dxa"/>
            <w:shd w:val="clear" w:color="auto" w:fill="auto"/>
          </w:tcPr>
          <w:p w14:paraId="6F74CF6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Required Products</w:t>
            </w:r>
          </w:p>
        </w:tc>
        <w:tc>
          <w:tcPr>
            <w:tcW w:w="7488" w:type="dxa"/>
            <w:shd w:val="clear" w:color="auto" w:fill="auto"/>
          </w:tcPr>
          <w:p w14:paraId="6F45C7B5" w14:textId="77777777" w:rsidR="00FD3DC5" w:rsidRPr="006C7355" w:rsidRDefault="00FD3DC5" w:rsidP="003A27C7">
            <w:pPr>
              <w:rPr>
                <w:rFonts w:ascii="Calibri" w:eastAsia="Calibri" w:hAnsi="Calibri"/>
                <w:color w:val="000000"/>
                <w:sz w:val="22"/>
                <w:szCs w:val="22"/>
                <w:lang w:val="en-CA"/>
              </w:rPr>
            </w:pPr>
            <w:r w:rsidRPr="006C7355">
              <w:rPr>
                <w:rFonts w:ascii="Calibri" w:eastAsia="Calibri" w:hAnsi="Calibri"/>
                <w:color w:val="000000"/>
                <w:sz w:val="22"/>
                <w:szCs w:val="22"/>
                <w:lang w:val="en-CA"/>
              </w:rPr>
              <w:t xml:space="preserve">A version of the official </w:t>
            </w:r>
            <w:r w:rsidR="003A27C7">
              <w:rPr>
                <w:rFonts w:ascii="Calibri" w:eastAsia="Calibri" w:hAnsi="Calibri"/>
                <w:color w:val="000000"/>
                <w:sz w:val="22"/>
                <w:szCs w:val="22"/>
                <w:lang w:val="en-CA"/>
              </w:rPr>
              <w:t>r</w:t>
            </w:r>
            <w:r w:rsidR="003A27C7" w:rsidRPr="006C7355">
              <w:rPr>
                <w:rFonts w:ascii="Calibri" w:eastAsia="Calibri" w:hAnsi="Calibri"/>
                <w:color w:val="000000"/>
                <w:sz w:val="22"/>
                <w:szCs w:val="22"/>
                <w:lang w:val="en-CA"/>
              </w:rPr>
              <w:t xml:space="preserve">elease </w:t>
            </w:r>
            <w:r w:rsidRPr="006C7355">
              <w:rPr>
                <w:rFonts w:ascii="Calibri" w:eastAsia="Calibri" w:hAnsi="Calibri"/>
                <w:color w:val="000000"/>
                <w:sz w:val="22"/>
                <w:szCs w:val="22"/>
                <w:lang w:val="en-CA"/>
              </w:rPr>
              <w:t xml:space="preserve">data that have been approved for general distribution, possibly downgraded with lower resolution. This product is not intended for production. </w:t>
            </w:r>
          </w:p>
        </w:tc>
      </w:tr>
      <w:tr w:rsidR="00FD3DC5" w:rsidRPr="006C7355" w14:paraId="4DDB8574" w14:textId="77777777" w:rsidTr="008D727D">
        <w:tc>
          <w:tcPr>
            <w:tcW w:w="2088" w:type="dxa"/>
            <w:shd w:val="clear" w:color="auto" w:fill="auto"/>
          </w:tcPr>
          <w:p w14:paraId="465E1E68"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Activity and usage description</w:t>
            </w:r>
          </w:p>
        </w:tc>
        <w:tc>
          <w:tcPr>
            <w:tcW w:w="7488" w:type="dxa"/>
            <w:shd w:val="clear" w:color="auto" w:fill="auto"/>
          </w:tcPr>
          <w:p w14:paraId="23C168BB" w14:textId="77777777" w:rsidR="00FD3DC5" w:rsidRPr="006C7355" w:rsidRDefault="00FD3DC5" w:rsidP="003A27C7">
            <w:pPr>
              <w:rPr>
                <w:rFonts w:ascii="Cambria" w:hAnsi="Cambria"/>
                <w:color w:val="000000"/>
                <w:sz w:val="22"/>
                <w:szCs w:val="22"/>
                <w:lang w:val="en-CA"/>
              </w:rPr>
            </w:pPr>
            <w:r w:rsidRPr="006C7355">
              <w:rPr>
                <w:rFonts w:ascii="Calibri" w:eastAsia="Calibri" w:hAnsi="Calibri"/>
                <w:color w:val="000000"/>
                <w:sz w:val="22"/>
                <w:szCs w:val="22"/>
                <w:lang w:val="en-CA"/>
              </w:rPr>
              <w:t xml:space="preserve">The data would be distributed through separate channels than the other output products to facilitate public access, while isolating the database from public access. For example the data may be made available through an </w:t>
            </w:r>
            <w:r w:rsidR="003A27C7">
              <w:rPr>
                <w:rFonts w:ascii="Calibri" w:eastAsia="Calibri" w:hAnsi="Calibri"/>
                <w:color w:val="000000"/>
                <w:sz w:val="22"/>
                <w:szCs w:val="22"/>
                <w:lang w:val="en-CA"/>
              </w:rPr>
              <w:t>MSDI</w:t>
            </w:r>
            <w:r w:rsidRPr="006C7355">
              <w:rPr>
                <w:rFonts w:ascii="Calibri" w:eastAsia="Calibri" w:hAnsi="Calibri"/>
                <w:color w:val="000000"/>
                <w:sz w:val="22"/>
                <w:szCs w:val="22"/>
                <w:lang w:val="en-CA"/>
              </w:rPr>
              <w:t>.</w:t>
            </w:r>
          </w:p>
        </w:tc>
      </w:tr>
      <w:tr w:rsidR="00FD3DC5" w:rsidRPr="006C7355" w14:paraId="2034B5AD" w14:textId="77777777" w:rsidTr="008D727D">
        <w:tc>
          <w:tcPr>
            <w:tcW w:w="2088" w:type="dxa"/>
            <w:shd w:val="clear" w:color="auto" w:fill="auto"/>
          </w:tcPr>
          <w:p w14:paraId="799BA3D4" w14:textId="77777777" w:rsidR="00FD3DC5" w:rsidRPr="006C7355" w:rsidRDefault="00FD3DC5" w:rsidP="008D727D">
            <w:pPr>
              <w:rPr>
                <w:rFonts w:ascii="Calibri" w:eastAsia="Calibri" w:hAnsi="Calibri"/>
                <w:b/>
                <w:color w:val="000000"/>
                <w:sz w:val="22"/>
                <w:szCs w:val="22"/>
                <w:lang w:val="en-CA"/>
              </w:rPr>
            </w:pPr>
            <w:r w:rsidRPr="006C7355">
              <w:rPr>
                <w:rFonts w:ascii="Calibri" w:eastAsia="Calibri" w:hAnsi="Calibri"/>
                <w:b/>
                <w:color w:val="000000"/>
                <w:sz w:val="22"/>
                <w:szCs w:val="22"/>
                <w:lang w:val="en-CA"/>
              </w:rPr>
              <w:t>Note</w:t>
            </w:r>
          </w:p>
        </w:tc>
        <w:tc>
          <w:tcPr>
            <w:tcW w:w="7488" w:type="dxa"/>
            <w:shd w:val="clear" w:color="auto" w:fill="auto"/>
          </w:tcPr>
          <w:p w14:paraId="62E90369" w14:textId="77777777" w:rsidR="00FD3DC5" w:rsidRPr="006C7355" w:rsidRDefault="00FD3DC5" w:rsidP="008D727D">
            <w:pPr>
              <w:rPr>
                <w:rFonts w:ascii="Calibri" w:eastAsia="Calibri" w:hAnsi="Calibri"/>
                <w:color w:val="000000"/>
                <w:sz w:val="22"/>
                <w:szCs w:val="22"/>
                <w:lang w:val="en-CA"/>
              </w:rPr>
            </w:pPr>
            <w:r w:rsidRPr="006C7355">
              <w:rPr>
                <w:rFonts w:ascii="Calibri" w:eastAsia="Calibri" w:hAnsi="Calibri"/>
                <w:color w:val="000000"/>
                <w:sz w:val="22"/>
                <w:szCs w:val="22"/>
                <w:lang w:val="en-CA"/>
              </w:rPr>
              <w:t>The General Public Release data may be made available as WMS layers.</w:t>
            </w:r>
          </w:p>
        </w:tc>
      </w:tr>
    </w:tbl>
    <w:p w14:paraId="212A8238" w14:textId="77777777" w:rsidR="00FD3DC5" w:rsidRDefault="00FD3DC5" w:rsidP="00FD3DC5">
      <w:pPr>
        <w:pStyle w:val="ListNumber5"/>
      </w:pPr>
    </w:p>
    <w:p w14:paraId="76D2660C" w14:textId="77777777" w:rsidR="002368E7" w:rsidRPr="00C96F8F" w:rsidRDefault="002368E7" w:rsidP="002368E7"/>
    <w:p w14:paraId="00A1D40C"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5B50833C" w14:textId="77777777" w:rsidR="002368E7" w:rsidRPr="002D0EC4" w:rsidRDefault="008A3B84" w:rsidP="002368E7">
      <w:pPr>
        <w:pStyle w:val="Appendix"/>
        <w:keepLines w:val="0"/>
        <w:pageBreakBefore w:val="0"/>
        <w:numPr>
          <w:ilvl w:val="0"/>
          <w:numId w:val="48"/>
        </w:numPr>
        <w:outlineLvl w:val="0"/>
        <w:rPr>
          <w:sz w:val="28"/>
        </w:rPr>
      </w:pPr>
      <w:bookmarkStart w:id="184" w:name="_Ref443486442"/>
      <w:bookmarkStart w:id="185" w:name="_Toc467765199"/>
      <w:r w:rsidRPr="002D0EC4">
        <w:rPr>
          <w:sz w:val="28"/>
        </w:rPr>
        <w:t xml:space="preserve">Feature </w:t>
      </w:r>
      <w:r w:rsidR="00FD3DC5" w:rsidRPr="002D0EC4">
        <w:rPr>
          <w:sz w:val="28"/>
        </w:rPr>
        <w:t>Context and Intrinsic Type</w:t>
      </w:r>
      <w:bookmarkEnd w:id="184"/>
      <w:bookmarkEnd w:id="185"/>
    </w:p>
    <w:p w14:paraId="3AC77B73" w14:textId="77777777" w:rsidR="002368E7" w:rsidRPr="002D0EC4" w:rsidRDefault="00FD3DC5" w:rsidP="00FD3DC5">
      <w:pPr>
        <w:pStyle w:val="Subtitle"/>
        <w:rPr>
          <w:b/>
          <w:sz w:val="28"/>
        </w:rPr>
      </w:pPr>
      <w:r w:rsidRPr="002D0EC4">
        <w:rPr>
          <w:b/>
          <w:sz w:val="28"/>
        </w:rPr>
        <w:t>(Normative)</w:t>
      </w:r>
    </w:p>
    <w:p w14:paraId="11D7CA3D" w14:textId="77777777" w:rsidR="00FD3DC5" w:rsidRPr="00B702BD" w:rsidRDefault="00FD3DC5" w:rsidP="00FD3DC5">
      <w:pPr>
        <w:pStyle w:val="Appendix"/>
        <w:keepLines w:val="0"/>
        <w:pageBreakBefore w:val="0"/>
        <w:numPr>
          <w:ilvl w:val="1"/>
          <w:numId w:val="48"/>
        </w:numPr>
        <w:jc w:val="left"/>
        <w:outlineLvl w:val="0"/>
      </w:pPr>
      <w:bookmarkStart w:id="186" w:name="_Toc467765200"/>
      <w:r w:rsidRPr="00511762">
        <w:t>Overview</w:t>
      </w:r>
      <w:bookmarkEnd w:id="186"/>
    </w:p>
    <w:p w14:paraId="1E764960" w14:textId="77777777" w:rsidR="00FD3DC5" w:rsidRPr="00FD3DC5" w:rsidRDefault="00FD3DC5" w:rsidP="00FD3DC5">
      <w:pPr>
        <w:pStyle w:val="BodyText"/>
      </w:pPr>
      <w:r w:rsidRPr="00FD3DC5">
        <w:t xml:space="preserve">A feature is an “abstraction of a real world phenomenon”, but it only has meaning within a particular information context. The meaning changes if the context changes. This is literally semantics in the linguistic sense. Initially, IHO was only addressing one information context: eNavigation, so there </w:t>
      </w:r>
      <w:r w:rsidR="00F43EB4">
        <w:t>have been</w:t>
      </w:r>
      <w:r w:rsidR="00F43EB4" w:rsidRPr="00FD3DC5">
        <w:t xml:space="preserve"> </w:t>
      </w:r>
      <w:r w:rsidRPr="00FD3DC5">
        <w:t>no issues</w:t>
      </w:r>
      <w:r w:rsidR="00F43EB4">
        <w:t xml:space="preserve"> of semantic misunderstanding between the meaning of features in different contexts</w:t>
      </w:r>
      <w:r w:rsidRPr="00FD3DC5">
        <w:t xml:space="preserve">. Marine Cadastre and Marine Limits and Boundaries are separate (though closely related) information </w:t>
      </w:r>
      <w:r w:rsidR="003A27C7" w:rsidRPr="00FD3DC5">
        <w:t>themes</w:t>
      </w:r>
      <w:r w:rsidRPr="00FD3DC5">
        <w:t xml:space="preserve"> within a legal information context and are distinct from eNavigation. </w:t>
      </w:r>
    </w:p>
    <w:p w14:paraId="3AE998BB" w14:textId="77777777" w:rsidR="00FD3DC5" w:rsidRPr="00FD3DC5" w:rsidRDefault="00FD3DC5" w:rsidP="00FD3DC5">
      <w:pPr>
        <w:pStyle w:val="BodyText"/>
      </w:pPr>
      <w:r w:rsidRPr="00FD3DC5">
        <w:t>The definitions of features cannot simply be put together. The same line object, for example a boundary, may have one meaning in a navigation environment, a second meaning in a context such as United Nations Convention on the Law of the Sea (UNCLOS) with specific sovereign legal implications tied to UN conventions, and a third in a Marine Cadastre with specific civil legal rights and responsibilities tied to a particular nation’s laws. The context needs to be described</w:t>
      </w:r>
      <w:r w:rsidR="00F43EB4">
        <w:t>,</w:t>
      </w:r>
      <w:r w:rsidRPr="00FD3DC5">
        <w:t xml:space="preserve"> with the feature definition and the relationship between similar features described.</w:t>
      </w:r>
    </w:p>
    <w:p w14:paraId="2E9501E5" w14:textId="77777777" w:rsidR="00FD3DC5" w:rsidRPr="00FD3DC5" w:rsidRDefault="00FD3DC5" w:rsidP="00FD3DC5">
      <w:pPr>
        <w:pStyle w:val="BodyText"/>
      </w:pPr>
      <w:r w:rsidRPr="00FD3DC5">
        <w:t xml:space="preserve">Marine Limits and Boundaries are closely related to UNCLOS, but there are other boundaries that may be purely national, or may be for other purposes. The UNCLOS includes feature objects that are used in S-101 as Navigational object but </w:t>
      </w:r>
      <w:r w:rsidR="00F43EB4">
        <w:t>the navigation context</w:t>
      </w:r>
      <w:r w:rsidR="00F43EB4" w:rsidRPr="00FD3DC5">
        <w:t xml:space="preserve"> </w:t>
      </w:r>
      <w:r w:rsidRPr="00FD3DC5">
        <w:t>applies a different semantic meaning</w:t>
      </w:r>
      <w:r w:rsidR="00F43EB4">
        <w:t xml:space="preserve"> than UNCLOS</w:t>
      </w:r>
      <w:r w:rsidRPr="00FD3DC5">
        <w:t>. The domain context addresses Navigation, Marine Ecosystem Management, and Maritime Limits &amp; Boundaries.</w:t>
      </w:r>
    </w:p>
    <w:p w14:paraId="25767E5E" w14:textId="77777777" w:rsidR="00FD3DC5" w:rsidRPr="00FD3DC5" w:rsidRDefault="00FD3DC5" w:rsidP="00FD3DC5">
      <w:pPr>
        <w:pStyle w:val="BodyText"/>
      </w:pPr>
      <w:r w:rsidRPr="00FD3DC5">
        <w:t xml:space="preserve">This </w:t>
      </w:r>
      <w:r w:rsidR="00243535">
        <w:t>a</w:t>
      </w:r>
      <w:r w:rsidRPr="00FD3DC5">
        <w:t xml:space="preserve">ppendix describes the management of context and the intrinsic type of features. These concepts apply to the Feature Concept Dictionary and are important for establishing how feature objects </w:t>
      </w:r>
      <w:r w:rsidR="00F43EB4">
        <w:t xml:space="preserve">are </w:t>
      </w:r>
      <w:r w:rsidRPr="00FD3DC5">
        <w:t xml:space="preserve">defined within a Marine Limits and Boundaries or </w:t>
      </w:r>
      <w:r w:rsidR="00F43EB4">
        <w:t xml:space="preserve">how a </w:t>
      </w:r>
      <w:r w:rsidRPr="00FD3DC5">
        <w:t xml:space="preserve">similar legal context can be used with features defined for other purposes and vice versa. </w:t>
      </w:r>
      <w:r w:rsidR="00243535">
        <w:t>I</w:t>
      </w:r>
      <w:r w:rsidRPr="00FD3DC5">
        <w:t xml:space="preserve">nformation needs to be recorded in the Feature Concept Dictionary to record context and the intrinsic type of features. </w:t>
      </w:r>
    </w:p>
    <w:p w14:paraId="4DDA9D43" w14:textId="77777777" w:rsidR="00FD3DC5" w:rsidRDefault="00FD3DC5" w:rsidP="00FD3DC5">
      <w:pPr>
        <w:pStyle w:val="BodyText"/>
        <w:rPr>
          <w:color w:val="000000" w:themeColor="text1"/>
        </w:rPr>
      </w:pPr>
      <w:r w:rsidRPr="00FD3DC5">
        <w:t>This part of the S-121 Product Specification is described in an Appendix so that it can be explicitly referenced by other product specifications that define themes with a legal or other context.</w:t>
      </w:r>
    </w:p>
    <w:p w14:paraId="56CFE742" w14:textId="77777777" w:rsidR="00FD3DC5" w:rsidRPr="00B702BD" w:rsidRDefault="00FD3DC5" w:rsidP="00FD3DC5">
      <w:pPr>
        <w:pStyle w:val="Appendix"/>
        <w:keepLines w:val="0"/>
        <w:pageBreakBefore w:val="0"/>
        <w:numPr>
          <w:ilvl w:val="1"/>
          <w:numId w:val="48"/>
        </w:numPr>
        <w:jc w:val="left"/>
        <w:outlineLvl w:val="0"/>
      </w:pPr>
      <w:bookmarkStart w:id="187" w:name="_Toc467765201"/>
      <w:r w:rsidRPr="007B0BE2">
        <w:t xml:space="preserve">The Feature Concept Dictionary and Feature </w:t>
      </w:r>
      <w:r w:rsidRPr="00446504">
        <w:t>Catalogue</w:t>
      </w:r>
      <w:bookmarkEnd w:id="187"/>
      <w:r>
        <w:t xml:space="preserve"> </w:t>
      </w:r>
    </w:p>
    <w:p w14:paraId="00E7B99B" w14:textId="77777777" w:rsidR="00816941" w:rsidRPr="00B04B0F" w:rsidRDefault="00816941" w:rsidP="00816941">
      <w:pPr>
        <w:pStyle w:val="BodyText"/>
      </w:pPr>
      <w:r w:rsidRPr="00B04B0F">
        <w:t xml:space="preserve">Context is </w:t>
      </w:r>
      <w:r>
        <w:t>described in detail</w:t>
      </w:r>
      <w:r w:rsidRPr="00B04B0F">
        <w:t xml:space="preserve"> for any application area within an </w:t>
      </w:r>
      <w:r w:rsidRPr="00B04B0F">
        <w:rPr>
          <w:u w:val="single"/>
        </w:rPr>
        <w:t>Application Schema</w:t>
      </w:r>
      <w:r w:rsidRPr="00B04B0F">
        <w:t xml:space="preserve">. Separate Application Schemas are required for each product specification. This means that the S-101 Electronic Nautical Chart, S-121 Marine Limits and Boundaries, etc. are separate and distinct. Each Application Schema must define the objects and attributes that are used within that </w:t>
      </w:r>
      <w:r>
        <w:t>product specification</w:t>
      </w:r>
      <w:r w:rsidRPr="00B04B0F">
        <w:t>. The details of how the features are used are described in a Feature Catalogue that selects the feature objects and binds the attributes that may be used with that feature object.</w:t>
      </w:r>
    </w:p>
    <w:p w14:paraId="54C80EA1" w14:textId="77777777" w:rsidR="00816941" w:rsidRPr="00B04B0F" w:rsidRDefault="00816941" w:rsidP="00816941">
      <w:pPr>
        <w:pStyle w:val="BodyText"/>
      </w:pPr>
      <w:r w:rsidRPr="00B04B0F">
        <w:t>The definitions for the features, attributes and code lists are described in a Feature Concept Dictionary.</w:t>
      </w:r>
      <w:r w:rsidR="00851A5B">
        <w:t xml:space="preserve"> </w:t>
      </w:r>
      <w:r w:rsidRPr="00B04B0F">
        <w:t>As stated in S-100 “… a feature concept dictionary does not make associations or bind attributes to features”.</w:t>
      </w:r>
    </w:p>
    <w:p w14:paraId="19E60D7C" w14:textId="77777777" w:rsidR="00816941" w:rsidRPr="00B04B0F" w:rsidRDefault="00816941" w:rsidP="00816941">
      <w:pPr>
        <w:pStyle w:val="BodyText"/>
      </w:pPr>
      <w:r w:rsidRPr="00B04B0F">
        <w:t xml:space="preserve">The intent is to keep the various application </w:t>
      </w:r>
      <w:r>
        <w:t>themes</w:t>
      </w:r>
      <w:r w:rsidRPr="00B04B0F">
        <w:t xml:space="preserve"> separate but ensure they are all using the same base S-100 Registry. Application </w:t>
      </w:r>
      <w:r>
        <w:t>areas</w:t>
      </w:r>
      <w:r w:rsidRPr="00B04B0F">
        <w:t xml:space="preserve"> may overlap but object integrity needs to be maintained. </w:t>
      </w:r>
    </w:p>
    <w:p w14:paraId="29A00891" w14:textId="77777777" w:rsidR="00816941" w:rsidRPr="00B04B0F" w:rsidRDefault="00816941" w:rsidP="00816941">
      <w:pPr>
        <w:pStyle w:val="BodyText"/>
      </w:pPr>
      <w:r w:rsidRPr="00B04B0F">
        <w:t xml:space="preserve">Figure </w:t>
      </w:r>
      <w:r>
        <w:t>D1</w:t>
      </w:r>
      <w:r w:rsidRPr="00B04B0F">
        <w:t xml:space="preserve"> shows the relationship of an Application Schema, Feature Catalogues and the Feature Concept Dictionary.</w:t>
      </w:r>
    </w:p>
    <w:p w14:paraId="7B757731" w14:textId="77777777" w:rsidR="00816941" w:rsidRPr="00B04B0F" w:rsidRDefault="00973026" w:rsidP="00816941">
      <w:pPr>
        <w:pStyle w:val="BodyText"/>
      </w:pPr>
      <w:r>
        <w:rPr>
          <w:noProof/>
          <w:lang w:val="fr-FR" w:eastAsia="fr-FR"/>
        </w:rPr>
        <w:drawing>
          <wp:inline distT="0" distB="0" distL="0" distR="0" wp14:anchorId="21097120" wp14:editId="0245A6C8">
            <wp:extent cx="5609524" cy="51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D1 Feature Catalogues.png"/>
                    <pic:cNvPicPr/>
                  </pic:nvPicPr>
                  <pic:blipFill>
                    <a:blip r:embed="rId15">
                      <a:extLst>
                        <a:ext uri="{28A0092B-C50C-407E-A947-70E740481C1C}">
                          <a14:useLocalDpi xmlns:a14="http://schemas.microsoft.com/office/drawing/2010/main" val="0"/>
                        </a:ext>
                      </a:extLst>
                    </a:blip>
                    <a:stretch>
                      <a:fillRect/>
                    </a:stretch>
                  </pic:blipFill>
                  <pic:spPr>
                    <a:xfrm>
                      <a:off x="0" y="0"/>
                      <a:ext cx="5609524" cy="5114286"/>
                    </a:xfrm>
                    <a:prstGeom prst="rect">
                      <a:avLst/>
                    </a:prstGeom>
                  </pic:spPr>
                </pic:pic>
              </a:graphicData>
            </a:graphic>
          </wp:inline>
        </w:drawing>
      </w:r>
    </w:p>
    <w:p w14:paraId="646A8ECE" w14:textId="77777777" w:rsidR="00816941" w:rsidRPr="00B04B0F" w:rsidRDefault="00816941" w:rsidP="00816941">
      <w:pPr>
        <w:pStyle w:val="Figurecaption"/>
        <w:rPr>
          <w:color w:val="auto"/>
        </w:rPr>
      </w:pPr>
      <w:r w:rsidRPr="00B04B0F">
        <w:rPr>
          <w:color w:val="auto"/>
        </w:rPr>
        <w:t xml:space="preserve">Figure </w:t>
      </w:r>
      <w:r>
        <w:rPr>
          <w:color w:val="auto"/>
        </w:rPr>
        <w:t>D1</w:t>
      </w:r>
      <w:r w:rsidRPr="00B04B0F">
        <w:rPr>
          <w:color w:val="auto"/>
        </w:rPr>
        <w:t xml:space="preserve"> – Application Schema, Feature Catalogues and Concept Dictionary</w:t>
      </w:r>
    </w:p>
    <w:p w14:paraId="66F5665A" w14:textId="77777777" w:rsidR="00816941" w:rsidRPr="00B04B0F" w:rsidRDefault="00816941" w:rsidP="00816941">
      <w:pPr>
        <w:pStyle w:val="BodyText"/>
      </w:pPr>
      <w:r w:rsidRPr="00B04B0F">
        <w:t>The Feature Concept Dictionary needs to contain the generic definition of all feature objects, attributes and applicable code lists and enumerations; however, it also needs to carry a description of the context in which the definition(s) are applicable. This is what happens in current language dictionaries where the words with multiple meanings</w:t>
      </w:r>
      <w:r>
        <w:t xml:space="preserve"> or subtle variations on meaning</w:t>
      </w:r>
      <w:r w:rsidRPr="00B04B0F">
        <w:t xml:space="preserve"> are defined in their various contexts. Also the Feature Concept Dictionary needs to describe other unchanging aspects of features such as their intrinsic geometry; that is, a scaleless description of the true geometry of an object.</w:t>
      </w:r>
    </w:p>
    <w:p w14:paraId="6F646BA6" w14:textId="77777777" w:rsidR="00FD3DC5" w:rsidRPr="00B702BD" w:rsidRDefault="00816941" w:rsidP="00FD3DC5">
      <w:pPr>
        <w:pStyle w:val="Appendix"/>
        <w:keepLines w:val="0"/>
        <w:pageBreakBefore w:val="0"/>
        <w:numPr>
          <w:ilvl w:val="1"/>
          <w:numId w:val="48"/>
        </w:numPr>
        <w:jc w:val="left"/>
        <w:outlineLvl w:val="0"/>
      </w:pPr>
      <w:bookmarkStart w:id="188" w:name="_Toc467765202"/>
      <w:r>
        <w:t>Feature Intrinsic Type</w:t>
      </w:r>
      <w:bookmarkEnd w:id="188"/>
    </w:p>
    <w:p w14:paraId="7A82C127" w14:textId="77777777" w:rsidR="00816941" w:rsidRDefault="00816941" w:rsidP="00816941">
      <w:pPr>
        <w:pStyle w:val="BodyText"/>
      </w:pPr>
      <w:r>
        <w:t>The ISO standard 19101 defines a feature as an “abstraction of real world phenomena”. The expression of a feature object is established by its definition which is based on the true physical nature of the real world phenomena. One of the properties is the spatial geometry used to represent a feature instance. The feature is independent of the representational geometry and can be portrayed in different ways on different output media. However, the real world phenomenon does not change and therefore the core definition of the object should not change. It may be augmented to add additional context specific information, refining but not changing the meaning.</w:t>
      </w:r>
    </w:p>
    <w:p w14:paraId="0538ED22" w14:textId="77777777" w:rsidR="00816941" w:rsidRDefault="00816941" w:rsidP="00816941">
      <w:pPr>
        <w:pStyle w:val="BodyText"/>
      </w:pPr>
      <w:r>
        <w:t xml:space="preserve">The properties (attributes, spatial primitives, operations) that can apply to a feature depend upon the </w:t>
      </w:r>
      <w:r w:rsidRPr="00647B1B">
        <w:rPr>
          <w:u w:val="single"/>
        </w:rPr>
        <w:t xml:space="preserve">intrinsic type </w:t>
      </w:r>
      <w:r>
        <w:t xml:space="preserve">of the feature. If the real world phenomenon feature object occupies an area on the earth, such as a building, it has an area nature and can be ascribed an optional area attribute. If a feature object is an abstract point such as the North Pole or a treaty point, it makes no sense to assign it an area attribute. A feature object can only have one intrinsic type. It can only be a </w:t>
      </w:r>
      <w:r w:rsidRPr="00647B1B">
        <w:rPr>
          <w:b/>
        </w:rPr>
        <w:t>Location</w:t>
      </w:r>
      <w:r>
        <w:t xml:space="preserve"> (abstract point), </w:t>
      </w:r>
      <w:r w:rsidRPr="00647B1B">
        <w:rPr>
          <w:b/>
        </w:rPr>
        <w:t>Limit</w:t>
      </w:r>
      <w:r>
        <w:t xml:space="preserve"> (abstract curve), </w:t>
      </w:r>
      <w:r w:rsidRPr="00647B1B">
        <w:rPr>
          <w:b/>
        </w:rPr>
        <w:t>Zone</w:t>
      </w:r>
      <w:r>
        <w:t xml:space="preserve"> (abstract area) or </w:t>
      </w:r>
      <w:r w:rsidRPr="00647B1B">
        <w:rPr>
          <w:b/>
        </w:rPr>
        <w:t>Space</w:t>
      </w:r>
      <w:r>
        <w:t xml:space="preserve"> (abstract volume).</w:t>
      </w:r>
    </w:p>
    <w:p w14:paraId="73EDDD7B" w14:textId="77777777" w:rsidR="00816941" w:rsidRDefault="00816941" w:rsidP="00816941">
      <w:pPr>
        <w:pStyle w:val="BodyText"/>
      </w:pPr>
      <w:r>
        <w:t>One property that has been assigned in S-100 is “Geometry”. This is the geometry used to describe the object in the data set. The geometry specified in S-100 is NOT the intrinsic type of the feature object. For example an Anchorage Area (ACHARE) is defined as “</w:t>
      </w:r>
      <w:r w:rsidRPr="00C3414A">
        <w:rPr>
          <w:u w:val="single"/>
        </w:rPr>
        <w:t>An area</w:t>
      </w:r>
      <w:r>
        <w:t xml:space="preserve"> in which vessels anchor or may anchor.” It is intrinsically an area (Zone), as stated right in the definition; however, it may be represented as P (Point) or A (Area). That is, in some situations an anchorage area feature instance may be represented as a geometric point primitive, because the area is too small to be represented as a Surface (Area) on the particular chart. The object retains its intrinsic type of having an area, and could have an area attribute assigned even if that area is a small number.</w:t>
      </w:r>
    </w:p>
    <w:p w14:paraId="0756B75D" w14:textId="77777777" w:rsidR="00816941" w:rsidRDefault="00816941" w:rsidP="00816941">
      <w:pPr>
        <w:pStyle w:val="BodyText"/>
      </w:pPr>
      <w:r>
        <w:t>In the S-57 and S-101 feature catalogues the geometry property (P, L, A) represents the type of geometric primitives that may be used to represent the feature type, not the intrinsic type of the feature. The intrinsic type of the feature defines the types of attributes that may be applied to a feature. The geometry property (P, L, A) defines how the object may be described geometrically and represented cartographically. Intrinsic type and representational geometry are two separate properties.</w:t>
      </w:r>
    </w:p>
    <w:p w14:paraId="24C5320B" w14:textId="77777777" w:rsidR="00816941" w:rsidRDefault="00816941" w:rsidP="00816941">
      <w:pPr>
        <w:pStyle w:val="BodyText"/>
      </w:pPr>
      <w:r>
        <w:t>Figure D2 shows a river object and an airport object. Both have the intrinsic type of an area (zone). However they can be represented in different ways on a map or chart. At a large scale both the river and the airport objects are described as geometric surfaces. At a medium scale the river is described as a geometric curve and the airport is described as a simpler geometric surface; that is, its boundaries have been generalized (smoothed). At a small scale the airport is represented as a single point. The river is represented as a generalized curve.</w:t>
      </w:r>
    </w:p>
    <w:p w14:paraId="3C1D9FDF" w14:textId="77777777" w:rsidR="00816941" w:rsidRPr="00C3414A" w:rsidRDefault="00816941" w:rsidP="00816941">
      <w:pPr>
        <w:pStyle w:val="BodyText"/>
      </w:pPr>
      <w:r>
        <w:t>Geometric representation is also separate from portrayal. The airport is portrayed as a point with a label, but it could have been portrayed with a symbol. Lines can also be portrayed with texture, such a dashed line.</w:t>
      </w:r>
    </w:p>
    <w:p w14:paraId="578AF99D" w14:textId="77777777" w:rsidR="00816941" w:rsidRPr="00B04B0F" w:rsidRDefault="00816941" w:rsidP="00816941">
      <w:pPr>
        <w:pStyle w:val="BodyText"/>
        <w:ind w:left="0"/>
        <w:jc w:val="center"/>
        <w:rPr>
          <w:color w:val="E36C0A" w:themeColor="accent6" w:themeShade="BF"/>
        </w:rPr>
      </w:pPr>
      <w:r w:rsidRPr="00FA7F94">
        <w:rPr>
          <w:noProof/>
          <w:color w:val="E36C0A" w:themeColor="accent6" w:themeShade="BF"/>
          <w:lang w:val="fr-FR" w:eastAsia="fr-FR"/>
        </w:rPr>
        <mc:AlternateContent>
          <mc:Choice Requires="wpc">
            <w:drawing>
              <wp:inline distT="0" distB="0" distL="0" distR="0" wp14:anchorId="451BE514" wp14:editId="5A30005D">
                <wp:extent cx="6069769" cy="5049671"/>
                <wp:effectExtent l="0" t="0" r="762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1750" y="3048635"/>
                            <a:ext cx="2540635" cy="19977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6" name="Rectangle 5"/>
                        <wps:cNvSpPr>
                          <a:spLocks noChangeArrowheads="1"/>
                        </wps:cNvSpPr>
                        <wps:spPr bwMode="auto">
                          <a:xfrm>
                            <a:off x="2674620" y="922020"/>
                            <a:ext cx="62230" cy="22225"/>
                          </a:xfrm>
                          <a:prstGeom prst="rect">
                            <a:avLst/>
                          </a:pr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7" name="Freeform 6"/>
                        <wps:cNvSpPr>
                          <a:spLocks/>
                        </wps:cNvSpPr>
                        <wps:spPr bwMode="auto">
                          <a:xfrm>
                            <a:off x="2544445" y="864870"/>
                            <a:ext cx="137795" cy="137160"/>
                          </a:xfrm>
                          <a:custGeom>
                            <a:avLst/>
                            <a:gdLst>
                              <a:gd name="T0" fmla="*/ 0 w 432"/>
                              <a:gd name="T1" fmla="*/ 217 h 432"/>
                              <a:gd name="T2" fmla="*/ 432 w 432"/>
                              <a:gd name="T3" fmla="*/ 432 h 432"/>
                              <a:gd name="T4" fmla="*/ 432 w 432"/>
                              <a:gd name="T5" fmla="*/ 0 h 432"/>
                              <a:gd name="T6" fmla="*/ 0 w 432"/>
                              <a:gd name="T7" fmla="*/ 217 h 432"/>
                            </a:gdLst>
                            <a:ahLst/>
                            <a:cxnLst>
                              <a:cxn ang="0">
                                <a:pos x="T0" y="T1"/>
                              </a:cxn>
                              <a:cxn ang="0">
                                <a:pos x="T2" y="T3"/>
                              </a:cxn>
                              <a:cxn ang="0">
                                <a:pos x="T4" y="T5"/>
                              </a:cxn>
                              <a:cxn ang="0">
                                <a:pos x="T6" y="T7"/>
                              </a:cxn>
                            </a:cxnLst>
                            <a:rect l="0" t="0" r="r" b="b"/>
                            <a:pathLst>
                              <a:path w="432" h="432">
                                <a:moveTo>
                                  <a:pt x="0" y="217"/>
                                </a:moveTo>
                                <a:lnTo>
                                  <a:pt x="432" y="432"/>
                                </a:lnTo>
                                <a:lnTo>
                                  <a:pt x="432" y="0"/>
                                </a:lnTo>
                                <a:lnTo>
                                  <a:pt x="0" y="217"/>
                                </a:lnTo>
                                <a:close/>
                              </a:path>
                            </a:pathLst>
                          </a:cu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8" name="Freeform 7"/>
                        <wps:cNvSpPr>
                          <a:spLocks/>
                        </wps:cNvSpPr>
                        <wps:spPr bwMode="auto">
                          <a:xfrm>
                            <a:off x="2680335" y="2503805"/>
                            <a:ext cx="137160" cy="137160"/>
                          </a:xfrm>
                          <a:custGeom>
                            <a:avLst/>
                            <a:gdLst>
                              <a:gd name="T0" fmla="*/ 433 w 433"/>
                              <a:gd name="T1" fmla="*/ 216 h 432"/>
                              <a:gd name="T2" fmla="*/ 0 w 433"/>
                              <a:gd name="T3" fmla="*/ 432 h 432"/>
                              <a:gd name="T4" fmla="*/ 0 w 433"/>
                              <a:gd name="T5" fmla="*/ 0 h 432"/>
                              <a:gd name="T6" fmla="*/ 433 w 433"/>
                              <a:gd name="T7" fmla="*/ 216 h 432"/>
                            </a:gdLst>
                            <a:ahLst/>
                            <a:cxnLst>
                              <a:cxn ang="0">
                                <a:pos x="T0" y="T1"/>
                              </a:cxn>
                              <a:cxn ang="0">
                                <a:pos x="T2" y="T3"/>
                              </a:cxn>
                              <a:cxn ang="0">
                                <a:pos x="T4" y="T5"/>
                              </a:cxn>
                              <a:cxn ang="0">
                                <a:pos x="T6" y="T7"/>
                              </a:cxn>
                            </a:cxnLst>
                            <a:rect l="0" t="0" r="r" b="b"/>
                            <a:pathLst>
                              <a:path w="433" h="432">
                                <a:moveTo>
                                  <a:pt x="433" y="216"/>
                                </a:moveTo>
                                <a:lnTo>
                                  <a:pt x="0" y="432"/>
                                </a:lnTo>
                                <a:lnTo>
                                  <a:pt x="0" y="0"/>
                                </a:lnTo>
                                <a:lnTo>
                                  <a:pt x="433" y="216"/>
                                </a:lnTo>
                                <a:close/>
                              </a:path>
                            </a:pathLst>
                          </a:cu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9" name="Rectangle 8"/>
                        <wps:cNvSpPr>
                          <a:spLocks noChangeArrowheads="1"/>
                        </wps:cNvSpPr>
                        <wps:spPr bwMode="auto">
                          <a:xfrm>
                            <a:off x="2625725" y="2561590"/>
                            <a:ext cx="61595" cy="22225"/>
                          </a:xfrm>
                          <a:prstGeom prst="rect">
                            <a:avLst/>
                          </a:pr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9"/>
                        <wps:cNvSpPr>
                          <a:spLocks noChangeArrowheads="1"/>
                        </wps:cNvSpPr>
                        <wps:spPr bwMode="auto">
                          <a:xfrm>
                            <a:off x="2755900" y="4242435"/>
                            <a:ext cx="61595" cy="22225"/>
                          </a:xfrm>
                          <a:prstGeom prst="rect">
                            <a:avLst/>
                          </a:pr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1" name="Freeform 10"/>
                        <wps:cNvSpPr>
                          <a:spLocks/>
                        </wps:cNvSpPr>
                        <wps:spPr bwMode="auto">
                          <a:xfrm>
                            <a:off x="2625725" y="4184650"/>
                            <a:ext cx="137160" cy="137160"/>
                          </a:xfrm>
                          <a:custGeom>
                            <a:avLst/>
                            <a:gdLst>
                              <a:gd name="T0" fmla="*/ 0 w 434"/>
                              <a:gd name="T1" fmla="*/ 217 h 432"/>
                              <a:gd name="T2" fmla="*/ 434 w 434"/>
                              <a:gd name="T3" fmla="*/ 432 h 432"/>
                              <a:gd name="T4" fmla="*/ 434 w 434"/>
                              <a:gd name="T5" fmla="*/ 0 h 432"/>
                              <a:gd name="T6" fmla="*/ 0 w 434"/>
                              <a:gd name="T7" fmla="*/ 217 h 432"/>
                            </a:gdLst>
                            <a:ahLst/>
                            <a:cxnLst>
                              <a:cxn ang="0">
                                <a:pos x="T0" y="T1"/>
                              </a:cxn>
                              <a:cxn ang="0">
                                <a:pos x="T2" y="T3"/>
                              </a:cxn>
                              <a:cxn ang="0">
                                <a:pos x="T4" y="T5"/>
                              </a:cxn>
                              <a:cxn ang="0">
                                <a:pos x="T6" y="T7"/>
                              </a:cxn>
                            </a:cxnLst>
                            <a:rect l="0" t="0" r="r" b="b"/>
                            <a:pathLst>
                              <a:path w="434" h="432">
                                <a:moveTo>
                                  <a:pt x="0" y="217"/>
                                </a:moveTo>
                                <a:lnTo>
                                  <a:pt x="434" y="432"/>
                                </a:lnTo>
                                <a:lnTo>
                                  <a:pt x="434" y="0"/>
                                </a:lnTo>
                                <a:lnTo>
                                  <a:pt x="0" y="217"/>
                                </a:lnTo>
                                <a:close/>
                              </a:path>
                            </a:pathLst>
                          </a:custGeom>
                          <a:solidFill>
                            <a:srgbClr val="4D49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2" name="Rectangle 11"/>
                        <wps:cNvSpPr>
                          <a:spLocks noChangeArrowheads="1"/>
                        </wps:cNvSpPr>
                        <wps:spPr bwMode="auto">
                          <a:xfrm>
                            <a:off x="2776220" y="0"/>
                            <a:ext cx="2273300" cy="3206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B19D3FF" w14:textId="77777777" w:rsidR="00C036DC" w:rsidRDefault="00C036DC" w:rsidP="00816941">
                              <w:pPr>
                                <w:pStyle w:val="NoSpacing"/>
                                <w:rPr>
                                  <w:lang w:val="en-US"/>
                                </w:rPr>
                              </w:pPr>
                              <w:r w:rsidRPr="00167431">
                                <w:rPr>
                                  <w:lang w:val="en-US"/>
                                </w:rPr>
                                <w:t xml:space="preserve">River and Airport are both intrinsically zones. </w:t>
                              </w:r>
                            </w:p>
                            <w:p w14:paraId="18E6AEA3" w14:textId="77777777" w:rsidR="00C036DC" w:rsidRPr="00167431" w:rsidRDefault="00C036DC" w:rsidP="00816941">
                              <w:pPr>
                                <w:pStyle w:val="NoSpacing"/>
                              </w:pPr>
                              <w:r w:rsidRPr="00167431">
                                <w:rPr>
                                  <w:lang w:val="en-US"/>
                                </w:rPr>
                                <w:t>They have the property of area.</w:t>
                              </w:r>
                            </w:p>
                          </w:txbxContent>
                        </wps:txbx>
                        <wps:bodyPr rot="0" vert="horz" wrap="none" lIns="0" tIns="0" rIns="0" bIns="0" anchor="t" anchorCtr="0">
                          <a:spAutoFit/>
                        </wps:bodyPr>
                      </wps:wsp>
                      <wps:wsp>
                        <wps:cNvPr id="13" name="Rectangle 12"/>
                        <wps:cNvSpPr>
                          <a:spLocks noChangeArrowheads="1"/>
                        </wps:cNvSpPr>
                        <wps:spPr bwMode="auto">
                          <a:xfrm>
                            <a:off x="76195" y="2371019"/>
                            <a:ext cx="2339460" cy="3206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00DE91" w14:textId="77777777" w:rsidR="00C036DC" w:rsidRDefault="00C036DC" w:rsidP="00816941">
                              <w:pPr>
                                <w:pStyle w:val="NoSpacing"/>
                              </w:pPr>
                              <w:r>
                                <w:rPr>
                                  <w:lang w:val="en-US"/>
                                </w:rPr>
                                <w:t xml:space="preserve">Medium Scale - River is described as a </w:t>
                              </w:r>
                              <w:r>
                                <w:rPr>
                                  <w:lang w:val="en-US"/>
                                </w:rPr>
                                <w:br/>
                                <w:t>curve and Airport is described as a surface.</w:t>
                              </w:r>
                            </w:p>
                          </w:txbxContent>
                        </wps:txbx>
                        <wps:bodyPr rot="0" vert="horz" wrap="square" lIns="0" tIns="0" rIns="0" bIns="0" anchor="t" anchorCtr="0">
                          <a:spAutoFit/>
                        </wps:bodyPr>
                      </wps:wsp>
                      <wps:wsp>
                        <wps:cNvPr id="14" name="Rectangle 13"/>
                        <wps:cNvSpPr>
                          <a:spLocks noChangeArrowheads="1"/>
                        </wps:cNvSpPr>
                        <wps:spPr bwMode="auto">
                          <a:xfrm>
                            <a:off x="76188" y="2521435"/>
                            <a:ext cx="6921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69EE9C2" w14:textId="77777777" w:rsidR="00C036DC" w:rsidRDefault="00C036DC" w:rsidP="00816941"/>
                          </w:txbxContent>
                        </wps:txbx>
                        <wps:bodyPr rot="0" vert="horz" wrap="none" lIns="0" tIns="0" rIns="0" bIns="0" anchor="t" anchorCtr="0">
                          <a:spAutoFit/>
                        </wps:bodyPr>
                      </wps:wsp>
                      <wps:wsp>
                        <wps:cNvPr id="15" name="Rectangle 14"/>
                        <wps:cNvSpPr>
                          <a:spLocks noChangeArrowheads="1"/>
                        </wps:cNvSpPr>
                        <wps:spPr bwMode="auto">
                          <a:xfrm>
                            <a:off x="2877612" y="4092453"/>
                            <a:ext cx="3106499" cy="3206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E4260CE" w14:textId="77777777" w:rsidR="00C036DC" w:rsidRDefault="00C036DC" w:rsidP="00816941">
                              <w:pPr>
                                <w:pStyle w:val="NoSpacing"/>
                                <w:rPr>
                                  <w:lang w:val="en-US"/>
                                </w:rPr>
                              </w:pPr>
                              <w:r>
                                <w:rPr>
                                  <w:lang w:val="en-US"/>
                                </w:rPr>
                                <w:t xml:space="preserve">Small Scale - River is described as a curve and </w:t>
                              </w:r>
                            </w:p>
                            <w:p w14:paraId="33889561" w14:textId="77777777" w:rsidR="00C036DC" w:rsidRDefault="00C036DC" w:rsidP="00816941">
                              <w:pPr>
                                <w:pStyle w:val="NoSpacing"/>
                              </w:pPr>
                              <w:r>
                                <w:rPr>
                                  <w:lang w:val="en-US"/>
                                </w:rPr>
                                <w:t>Airport is described as a point</w:t>
                              </w:r>
                              <w:r>
                                <w:t>.</w:t>
                              </w:r>
                            </w:p>
                          </w:txbxContent>
                        </wps:txbx>
                        <wps:bodyPr rot="0" vert="horz" wrap="square" lIns="0" tIns="0" rIns="0" bIns="0" anchor="t" anchorCtr="0">
                          <a:spAutoFit/>
                        </wps:bodyPr>
                      </wps:wsp>
                      <wps:wsp>
                        <wps:cNvPr id="16" name="Rectangle 15"/>
                        <wps:cNvSpPr>
                          <a:spLocks noChangeArrowheads="1"/>
                        </wps:cNvSpPr>
                        <wps:spPr bwMode="auto">
                          <a:xfrm>
                            <a:off x="2877404" y="4191385"/>
                            <a:ext cx="6921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C4F283" w14:textId="77777777" w:rsidR="00C036DC" w:rsidRDefault="00C036DC" w:rsidP="00816941"/>
                          </w:txbxContent>
                        </wps:txbx>
                        <wps:bodyPr rot="0" vert="horz" wrap="none" lIns="0" tIns="0" rIns="0" bIns="0" anchor="t" anchorCtr="0">
                          <a:spAutoFit/>
                        </wps:bodyPr>
                      </wps:wsp>
                      <wps:wsp>
                        <wps:cNvPr id="17" name="Rectangle 16"/>
                        <wps:cNvSpPr>
                          <a:spLocks noChangeArrowheads="1"/>
                        </wps:cNvSpPr>
                        <wps:spPr bwMode="auto">
                          <a:xfrm>
                            <a:off x="2889676" y="765787"/>
                            <a:ext cx="3094868" cy="3206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C18AB4" w14:textId="77777777" w:rsidR="00C036DC" w:rsidRDefault="00C036DC" w:rsidP="00816941">
                              <w:pPr>
                                <w:pStyle w:val="NoSpacing"/>
                                <w:rPr>
                                  <w:lang w:val="en-US"/>
                                </w:rPr>
                              </w:pPr>
                              <w:r w:rsidRPr="00167431">
                                <w:rPr>
                                  <w:lang w:val="en-US"/>
                                </w:rPr>
                                <w:t>Large Sca</w:t>
                              </w:r>
                              <w:r>
                                <w:rPr>
                                  <w:lang w:val="en-US"/>
                                </w:rPr>
                                <w:t>le - River and Airport are both</w:t>
                              </w:r>
                            </w:p>
                            <w:p w14:paraId="23F2D95C" w14:textId="77777777" w:rsidR="00C036DC" w:rsidRPr="00167431" w:rsidRDefault="00C036DC" w:rsidP="00816941">
                              <w:pPr>
                                <w:pStyle w:val="NoSpacing"/>
                                <w:rPr>
                                  <w:lang w:val="en-US"/>
                                </w:rPr>
                              </w:pPr>
                              <w:r w:rsidRPr="00167431">
                                <w:rPr>
                                  <w:lang w:val="en-US"/>
                                </w:rPr>
                                <w:t>described geometrically as surfaces.</w:t>
                              </w:r>
                            </w:p>
                          </w:txbxContent>
                        </wps:txbx>
                        <wps:bodyPr rot="0" vert="horz" wrap="square" lIns="0" tIns="0" rIns="0" bIns="0" anchor="t" anchorCtr="0">
                          <a:spAutoFit/>
                        </wps:bodyPr>
                      </wps:wsp>
                      <pic:pic xmlns:pic="http://schemas.openxmlformats.org/drawingml/2006/picture">
                        <pic:nvPicPr>
                          <pic:cNvPr id="18"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43180"/>
                            <a:ext cx="2527300" cy="19977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9"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80995" y="1305560"/>
                            <a:ext cx="2262505" cy="2526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c:wpc>
                  </a:graphicData>
                </a:graphic>
              </wp:inline>
            </w:drawing>
          </mc:Choice>
          <mc:Fallback>
            <w:pict>
              <v:group w14:anchorId="451BE514" id="Canvas 20" o:spid="_x0000_s1026" editas="canvas" style="width:477.95pt;height:397.6pt;mso-position-horizontal-relative:char;mso-position-vertical-relative:line" coordsize="60693,504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93;height:50495;visibility:visible;mso-wrap-style:square">
                  <v:fill o:detectmouseclick="t"/>
                  <v:path o:connecttype="none"/>
                </v:shape>
                <v:shape id="Picture 4" o:spid="_x0000_s1028" type="#_x0000_t75" style="position:absolute;left:317;top:30486;width:25406;height:19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QXn+9AAAA2gAAAA8AAABkcnMvZG93bnJldi54bWxET02LwjAQvS/4H8II3tZUQZFqLFoUPOxl&#10;VTyPydgWm0lpYq376zfCwh4f73uV9bYWHbW+cqxgMk5AEGtnKi4UnE/7zwUIH5AN1o5JwYs8ZOvB&#10;xwpT4578Td0xFCKGsE9RQRlCk0rpdUkW/dg1xJG7udZiiLAtpGnxGcNtLadJMpcWK44NJTaUl6Tv&#10;x4eNM/Tux00v121icmu7L6l7vGilRsN+swQRqA//4j/3wSiYwftK9INc/w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xBef70AAADaAAAADwAAAAAAAAAAAAAAAACfAgAAZHJz&#10;L2Rvd25yZXYueG1sUEsFBgAAAAAEAAQA9wAAAIkDAAAAAA==&#10;">
                  <v:imagedata r:id="rId19" o:title=""/>
                </v:shape>
                <v:rect id="Rectangle 5" o:spid="_x0000_s1029" style="position:absolute;left:26746;top:9220;width:622;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NJ8AA&#10;AADaAAAADwAAAGRycy9kb3ducmV2LnhtbESPQYvCMBSE78L+h/AW9qapHkSqUXRB8bpVqcdH8zbt&#10;2rx0m1jrvzeC4HGYmW+Yxaq3teio9ZVjBeNRAoK4cLpio+B42A5nIHxA1lg7JgV38rBafgwWmGp3&#10;4x/qsmBEhLBPUUEZQpNK6YuSLPqRa4ij9+taiyHK1kjd4i3CbS0nSTKVFiuOCyU29F1SccmuVoHM&#10;8799M85PG0Mm490m6c7/R6W+Pvv1HESgPrzDr/ZeK5jC80q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cNJ8AAAADaAAAADwAAAAAAAAAAAAAAAACYAgAAZHJzL2Rvd25y&#10;ZXYueG1sUEsFBgAAAAAEAAQA9QAAAIUDAAAAAA==&#10;" fillcolor="#4d4948" stroked="f"/>
                <v:shape id="Freeform 6" o:spid="_x0000_s1030" style="position:absolute;left:25444;top:8648;width:1378;height:1372;visibility:visible;mso-wrap-style:square;v-text-anchor:top" coordsize="43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IsEA&#10;AADaAAAADwAAAGRycy9kb3ducmV2LnhtbESPQWvCQBSE7wX/w/KE3uqmBlRiNqKCtFcTwesj+5qk&#10;zb6N2VWTf98VBI/DzHzDpJvBtOJGvWssK/icRSCIS6sbrhScisPHCoTzyBpby6RgJAebbPKWYqLt&#10;nY90y30lAoRdggpq77tESlfWZNDNbEccvB/bG/RB9pXUPd4D3LRyHkULabDhsFBjR/uayr/8ahR0&#10;PorzYlc0+WW88Pb3HJdy96XU+3TYrkF4Gvwr/Gx/awVLeFwJN0B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myLBAAAA2gAAAA8AAAAAAAAAAAAAAAAAmAIAAGRycy9kb3du&#10;cmV2LnhtbFBLBQYAAAAABAAEAPUAAACGAwAAAAA=&#10;" path="m,217l432,432,432,,,217xe" fillcolor="#4d4948" stroked="f">
                  <v:path arrowok="t" o:connecttype="custom" o:connectlocs="0,68898;137795,137160;137795,0;0,68898" o:connectangles="0,0,0,0"/>
                </v:shape>
                <v:shape id="Freeform 7" o:spid="_x0000_s1031" style="position:absolute;left:26803;top:25038;width:1371;height:1371;visibility:visible;mso-wrap-style:square;v-text-anchor:top" coordsize="43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f78A&#10;AADaAAAADwAAAGRycy9kb3ducmV2LnhtbERPTUsDMRC9C/0PYQrebFJBkbVpKS2KnsRV6nXYTLPb&#10;biZLErvrv3cOgsfH+15tptCrC6XcRbawXBhQxE10HXsLnx9PNw+gckF22EcmCz+UYbOeXa2wcnHk&#10;d7rUxSsJ4VyhhbaUodI6Ny0FzIs4EAt3jClgEZi8dglHCQ+9vjXmXgfsWBpaHGjXUnOuv4OUPPt0&#10;HO/K3rzWX2948gez2x+svZ5P20dQhabyL/5zvzgLslWuyA3Q6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x/vwAAANoAAAAPAAAAAAAAAAAAAAAAAJgCAABkcnMvZG93bnJl&#10;di54bWxQSwUGAAAAAAQABAD1AAAAhAMAAAAA&#10;" path="m433,216l,432,,,433,216xe" fillcolor="#4d4948" stroked="f">
                  <v:path arrowok="t" o:connecttype="custom" o:connectlocs="137160,68580;0,137160;0,0;137160,68580" o:connectangles="0,0,0,0"/>
                </v:shape>
                <v:rect id="Rectangle 8" o:spid="_x0000_s1032" style="position:absolute;left:26257;top:25615;width:616;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ZVcIA&#10;AADaAAAADwAAAGRycy9kb3ducmV2LnhtbESPQWvCQBSE7wX/w/KE3uomHqSNrkGFitemlvT4yD43&#10;0ezbNLvG+O/dQqHHYWa+YVb5aFsxUO8bxwrSWQKCuHK6YaPg+Pn+8grCB2SNrWNScCcP+XrytMJM&#10;uxt/0FAEIyKEfYYK6hC6TEpf1WTRz1xHHL2T6y2GKHsjdY+3CLetnCfJQlpsOC7U2NGupupSXK0C&#10;WZbnQ5eWX1tDpuD9Nhm+f45KPU/HzRJEoDH8h//aB63gDX6vxBs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JlVwgAAANoAAAAPAAAAAAAAAAAAAAAAAJgCAABkcnMvZG93&#10;bnJldi54bWxQSwUGAAAAAAQABAD1AAAAhwMAAAAA&#10;" fillcolor="#4d4948" stroked="f"/>
                <v:rect id="Rectangle 9" o:spid="_x0000_s1033" style="position:absolute;left:27559;top:42424;width:615;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IUsIA&#10;AADbAAAADwAAAGRycy9kb3ducmV2LnhtbESPQW/CMAyF75P4D5GRuI0UDtPUERAgbeK6jqk7Wo1J&#10;C41TmlDKv58Pk3az9Z7f+7zajL5VA/WxCWxgMc9AEVfBNuwMHL/en19BxYRssQ1MBh4UYbOePK0w&#10;t+HOnzQUySkJ4ZijgTqlLtc6VjV5jPPQEYt2Cr3HJGvvtO3xLuG+1csse9EeG5aGGjva11Rdips3&#10;oMvyfOgW5ffOkSv4Y5cNP9ejMbPpuH0DlWhM/+a/64MVfKGXX2QA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whSwgAAANsAAAAPAAAAAAAAAAAAAAAAAJgCAABkcnMvZG93&#10;bnJldi54bWxQSwUGAAAAAAQABAD1AAAAhwMAAAAA&#10;" fillcolor="#4d4948" stroked="f"/>
                <v:shape id="Freeform 10" o:spid="_x0000_s1034" style="position:absolute;left:26257;top:41846;width:1371;height:1372;visibility:visible;mso-wrap-style:square;v-text-anchor:top" coordsize="434,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fRL0A&#10;AADbAAAADwAAAGRycy9kb3ducmV2LnhtbERPSwrCMBDdC94hjOBOU12IVKOIH3ChiJ8DjM3YFptJ&#10;bWKttzeC4G4e7zvTeWMKUVPlcssKBv0IBHFidc6pgst50xuDcB5ZY2GZFLzJwXzWbk0x1vbFR6pP&#10;PhUhhF2MCjLvy1hKl2Rk0PVtSRy4m60M+gCrVOoKXyHcFHIYRSNpMOfQkGFJy4yS++lpFBwoWT2u&#10;a7Mb4T4ivVw8z/WRlOp2msUEhKfG/8U/91aH+QP4/hIOkLM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L3fRL0AAADbAAAADwAAAAAAAAAAAAAAAACYAgAAZHJzL2Rvd25yZXYu&#10;eG1sUEsFBgAAAAAEAAQA9QAAAIIDAAAAAA==&#10;" path="m,217l434,432,434,,,217xe" fillcolor="#4d4948" stroked="f">
                  <v:path arrowok="t" o:connecttype="custom" o:connectlocs="0,68898;137160,137160;137160,0;0,68898" o:connectangles="0,0,0,0"/>
                </v:shape>
                <v:rect id="Rectangle 11" o:spid="_x0000_s1035" style="position:absolute;left:27762;width:22733;height:32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tbr0A&#10;AADbAAAADwAAAGRycy9kb3ducmV2LnhtbERPzYrCMBC+L/gOYQRva2oPItUoIggqXqz7AEMz/cFk&#10;UpJo69ubhYW9zcf3O5vdaI14kQ+dYwWLeQaCuHK640bBz/34vQIRIrJG45gUvCnAbjv52mCh3cA3&#10;epWxESmEQ4EK2hj7QspQtWQxzF1PnLjaeYsxQd9I7XFI4dbIPMuW0mLHqaHFng4tVY/yaRXIe3kc&#10;VqXxmbvk9dWcT7eanFKz6bhfg4g0xn/xn/uk0/wcfn9JB8jt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6gtbr0AAADbAAAADwAAAAAAAAAAAAAAAACYAgAAZHJzL2Rvd25yZXYu&#10;eG1sUEsFBgAAAAAEAAQA9QAAAIIDAAAAAA==&#10;" filled="f" stroked="f">
                  <v:textbox style="mso-fit-shape-to-text:t" inset="0,0,0,0">
                    <w:txbxContent>
                      <w:p w14:paraId="2B19D3FF" w14:textId="77777777" w:rsidR="00C036DC" w:rsidRDefault="00C036DC" w:rsidP="00816941">
                        <w:pPr>
                          <w:pStyle w:val="NoSpacing"/>
                          <w:rPr>
                            <w:lang w:val="en-US"/>
                          </w:rPr>
                        </w:pPr>
                        <w:r w:rsidRPr="00167431">
                          <w:rPr>
                            <w:lang w:val="en-US"/>
                          </w:rPr>
                          <w:t xml:space="preserve">River and Airport are both intrinsically zones. </w:t>
                        </w:r>
                      </w:p>
                      <w:p w14:paraId="18E6AEA3" w14:textId="77777777" w:rsidR="00C036DC" w:rsidRPr="00167431" w:rsidRDefault="00C036DC" w:rsidP="00816941">
                        <w:pPr>
                          <w:pStyle w:val="NoSpacing"/>
                        </w:pPr>
                        <w:r w:rsidRPr="00167431">
                          <w:rPr>
                            <w:lang w:val="en-US"/>
                          </w:rPr>
                          <w:t>They have the property of area.</w:t>
                        </w:r>
                      </w:p>
                    </w:txbxContent>
                  </v:textbox>
                </v:rect>
                <v:rect id="Rectangle 12" o:spid="_x0000_s1036" style="position:absolute;left:761;top:23710;width:23395;height:3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4v8IA&#10;AADbAAAADwAAAGRycy9kb3ducmV2LnhtbERPTWvCQBC9F/wPywheSt1UoaTRVUQQPAhi2oPehuyY&#10;TZudDdmtif56VxB6m8f7nPmyt7W4UOsrxwrexwkI4sLpiksF31+btxSED8gaa8ek4EoelovByxwz&#10;7To+0CUPpYgh7DNUYEJoMil9YciiH7uGOHJn11oMEbal1C12MdzWcpIkH9JixbHBYENrQ8Vv/mcV&#10;bPbHivgmD6+faed+iskpN7tGqdGwX81ABOrDv/jp3uo4fwqPX+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ji/wgAAANsAAAAPAAAAAAAAAAAAAAAAAJgCAABkcnMvZG93&#10;bnJldi54bWxQSwUGAAAAAAQABAD1AAAAhwMAAAAA&#10;" filled="f" stroked="f">
                  <v:textbox style="mso-fit-shape-to-text:t" inset="0,0,0,0">
                    <w:txbxContent>
                      <w:p w14:paraId="2A00DE91" w14:textId="77777777" w:rsidR="00C036DC" w:rsidRDefault="00C036DC" w:rsidP="00816941">
                        <w:pPr>
                          <w:pStyle w:val="NoSpacing"/>
                        </w:pPr>
                        <w:r>
                          <w:rPr>
                            <w:lang w:val="en-US"/>
                          </w:rPr>
                          <w:t xml:space="preserve">Medium Scale - River is described as a </w:t>
                        </w:r>
                        <w:r>
                          <w:rPr>
                            <w:lang w:val="en-US"/>
                          </w:rPr>
                          <w:br/>
                          <w:t>curve and Airport is described as a surface.</w:t>
                        </w:r>
                      </w:p>
                    </w:txbxContent>
                  </v:textbox>
                </v:rect>
                <v:rect id="Rectangle 13" o:spid="_x0000_s1037" style="position:absolute;left:761;top:25214;width:693;height:17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fit-shape-to-text:t" inset="0,0,0,0">
                    <w:txbxContent>
                      <w:p w14:paraId="569EE9C2" w14:textId="77777777" w:rsidR="00C036DC" w:rsidRDefault="00C036DC" w:rsidP="00816941"/>
                    </w:txbxContent>
                  </v:textbox>
                </v:rect>
                <v:rect id="Rectangle 14" o:spid="_x0000_s1038" style="position:absolute;left:28776;top:40924;width:31065;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FUMIA&#10;AADbAAAADwAAAGRycy9kb3ducmV2LnhtbERPTWvCQBC9F/wPywheSt1UsKTRVUQQPAhi2oPehuyY&#10;TZudDdmtif56VxB6m8f7nPmyt7W4UOsrxwrexwkI4sLpiksF31+btxSED8gaa8ek4EoelovByxwz&#10;7To+0CUPpYgh7DNUYEJoMil9YciiH7uGOHJn11oMEbal1C12MdzWcpIkH9JixbHBYENrQ8Vv/mcV&#10;bPbHivgmD6+faed+iskpN7tGqdGwX81ABOrDv/jp3uo4fwqPX+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wVQwgAAANsAAAAPAAAAAAAAAAAAAAAAAJgCAABkcnMvZG93&#10;bnJldi54bWxQSwUGAAAAAAQABAD1AAAAhwMAAAAA&#10;" filled="f" stroked="f">
                  <v:textbox style="mso-fit-shape-to-text:t" inset="0,0,0,0">
                    <w:txbxContent>
                      <w:p w14:paraId="5E4260CE" w14:textId="77777777" w:rsidR="00C036DC" w:rsidRDefault="00C036DC" w:rsidP="00816941">
                        <w:pPr>
                          <w:pStyle w:val="NoSpacing"/>
                          <w:rPr>
                            <w:lang w:val="en-US"/>
                          </w:rPr>
                        </w:pPr>
                        <w:r>
                          <w:rPr>
                            <w:lang w:val="en-US"/>
                          </w:rPr>
                          <w:t xml:space="preserve">Small Scale - River is described as a curve and </w:t>
                        </w:r>
                      </w:p>
                      <w:p w14:paraId="33889561" w14:textId="77777777" w:rsidR="00C036DC" w:rsidRDefault="00C036DC" w:rsidP="00816941">
                        <w:pPr>
                          <w:pStyle w:val="NoSpacing"/>
                        </w:pPr>
                        <w:r>
                          <w:rPr>
                            <w:lang w:val="en-US"/>
                          </w:rPr>
                          <w:t>Airport is described as a point</w:t>
                        </w:r>
                        <w:r>
                          <w:t>.</w:t>
                        </w:r>
                      </w:p>
                    </w:txbxContent>
                  </v:textbox>
                </v:rect>
                <v:rect id="Rectangle 15" o:spid="_x0000_s1039" style="position:absolute;left:28774;top:41913;width:692;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fit-shape-to-text:t" inset="0,0,0,0">
                    <w:txbxContent>
                      <w:p w14:paraId="7AC4F283" w14:textId="77777777" w:rsidR="00C036DC" w:rsidRDefault="00C036DC" w:rsidP="00816941"/>
                    </w:txbxContent>
                  </v:textbox>
                </v:rect>
                <v:rect id="Rectangle 16" o:spid="_x0000_s1040" style="position:absolute;left:28896;top:7657;width:30949;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0+vMIA&#10;AADbAAAADwAAAGRycy9kb3ducmV2LnhtbERPTWvCQBC9F/wPywheSt3Ug02jq4ggeBDEtAe9Ddkx&#10;mzY7G7JbE/31riD0No/3OfNlb2txodZXjhW8jxMQxIXTFZcKvr82bykIH5A11o5JwZU8LBeDlzlm&#10;2nV8oEseShFD2GeowITQZFL6wpBFP3YNceTOrrUYImxLqVvsYrit5SRJptJixbHBYENrQ8Vv/mcV&#10;bPbHivgmD6+faed+iskpN7tGqdGwX81ABOrDv/jp3uo4/wMev8QD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T68wgAAANsAAAAPAAAAAAAAAAAAAAAAAJgCAABkcnMvZG93&#10;bnJldi54bWxQSwUGAAAAAAQABAD1AAAAhwMAAAAA&#10;" filled="f" stroked="f">
                  <v:textbox style="mso-fit-shape-to-text:t" inset="0,0,0,0">
                    <w:txbxContent>
                      <w:p w14:paraId="28C18AB4" w14:textId="77777777" w:rsidR="00C036DC" w:rsidRDefault="00C036DC" w:rsidP="00816941">
                        <w:pPr>
                          <w:pStyle w:val="NoSpacing"/>
                          <w:rPr>
                            <w:lang w:val="en-US"/>
                          </w:rPr>
                        </w:pPr>
                        <w:r w:rsidRPr="00167431">
                          <w:rPr>
                            <w:lang w:val="en-US"/>
                          </w:rPr>
                          <w:t>Large Sca</w:t>
                        </w:r>
                        <w:r>
                          <w:rPr>
                            <w:lang w:val="en-US"/>
                          </w:rPr>
                          <w:t>le - River and Airport are both</w:t>
                        </w:r>
                      </w:p>
                      <w:p w14:paraId="23F2D95C" w14:textId="77777777" w:rsidR="00C036DC" w:rsidRPr="00167431" w:rsidRDefault="00C036DC" w:rsidP="00816941">
                        <w:pPr>
                          <w:pStyle w:val="NoSpacing"/>
                          <w:rPr>
                            <w:lang w:val="en-US"/>
                          </w:rPr>
                        </w:pPr>
                        <w:r w:rsidRPr="00167431">
                          <w:rPr>
                            <w:lang w:val="en-US"/>
                          </w:rPr>
                          <w:t>described geometrically as surfaces.</w:t>
                        </w:r>
                      </w:p>
                    </w:txbxContent>
                  </v:textbox>
                </v:rect>
                <v:shape id="Picture 17" o:spid="_x0000_s1041" type="#_x0000_t75" style="position:absolute;top:431;width:25273;height:19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boDfDAAAA2wAAAA8AAABkcnMvZG93bnJldi54bWxEj0FrAjEQhe9C/0OYgjfNtociq1FEkApS&#10;wa0Hj8NmulmaTJZNuq7++s6h0NsM781736w2Y/BqoD61kQ28zAtQxHW0LTcGLp/72QJUysgWfWQy&#10;cKcEm/XTZIWljTc+01DlRkkIpxINuJy7UutUOwqY5rEjFu0r9gGzrH2jbY83CQ9evxbFmw7YsjQ4&#10;7GjnqP6ufoIBG67Wu/fqwz/C4bg/69MiDidjps/jdgkq05j/zX/XByv4Aiu/yAB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pugN8MAAADbAAAADwAAAAAAAAAAAAAAAACf&#10;AgAAZHJzL2Rvd25yZXYueG1sUEsFBgAAAAAEAAQA9wAAAI8DAAAAAA==&#10;">
                  <v:imagedata r:id="rId20" o:title=""/>
                </v:shape>
                <v:shape id="Picture 18" o:spid="_x0000_s1042" type="#_x0000_t75" style="position:absolute;left:28809;top:13055;width:22626;height:2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H1pzAAAAA2wAAAA8AAABkcnMvZG93bnJldi54bWxET9uKwjAQfV/wH8IIvm1TV1m0GqW4CIIg&#10;rPoBYzO21WZSm1jr35uFBd/mcK4zX3amEi01rrSsYBjFIIgzq0vOFRwP688JCOeRNVaWScGTHCwX&#10;vY85Jto++Jfavc9FCGGXoILC+zqR0mUFGXSRrYkDd7aNQR9gk0vd4COEm0p+xfG3NFhyaCiwplVB&#10;2XV/NwoumJvtbXda/9zTlIaOx6N2ZZUa9Lt0BsJT59/if/dGh/lT+PslHCA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kfWnMAAAADbAAAADwAAAAAAAAAAAAAAAACfAgAA&#10;ZHJzL2Rvd25yZXYueG1sUEsFBgAAAAAEAAQA9wAAAIwDAAAAAA==&#10;">
                  <v:imagedata r:id="rId21" o:title=""/>
                </v:shape>
                <w10:anchorlock/>
              </v:group>
            </w:pict>
          </mc:Fallback>
        </mc:AlternateContent>
      </w:r>
    </w:p>
    <w:p w14:paraId="0996E071" w14:textId="77777777" w:rsidR="00816941" w:rsidRPr="00C3414A" w:rsidRDefault="00816941" w:rsidP="00816941">
      <w:pPr>
        <w:pStyle w:val="BodyText"/>
        <w:tabs>
          <w:tab w:val="left" w:pos="1096"/>
        </w:tabs>
        <w:jc w:val="center"/>
        <w:rPr>
          <w:lang w:val="en-US"/>
        </w:rPr>
      </w:pPr>
    </w:p>
    <w:p w14:paraId="7C2D11CF" w14:textId="77777777" w:rsidR="00816941" w:rsidRPr="00C3414A" w:rsidRDefault="00816941" w:rsidP="00816941">
      <w:pPr>
        <w:pStyle w:val="Figurecaption"/>
      </w:pPr>
      <w:r w:rsidRPr="00C3414A">
        <w:t xml:space="preserve">Figure </w:t>
      </w:r>
      <w:r>
        <w:t>D2</w:t>
      </w:r>
      <w:r w:rsidRPr="00C3414A">
        <w:t xml:space="preserve"> – </w:t>
      </w:r>
      <w:r>
        <w:t xml:space="preserve">Examples of </w:t>
      </w:r>
      <w:r w:rsidRPr="00C3414A">
        <w:t xml:space="preserve">Intrinsic </w:t>
      </w:r>
      <w:r>
        <w:t>Type</w:t>
      </w:r>
    </w:p>
    <w:p w14:paraId="68112C55" w14:textId="77777777" w:rsidR="00816941" w:rsidRPr="00C3414A" w:rsidRDefault="00816941" w:rsidP="00816941">
      <w:pPr>
        <w:pStyle w:val="BodyText"/>
        <w:tabs>
          <w:tab w:val="left" w:pos="1096"/>
        </w:tabs>
        <w:rPr>
          <w:lang w:val="en-US"/>
        </w:rPr>
      </w:pPr>
      <w:r w:rsidRPr="00C3414A">
        <w:rPr>
          <w:lang w:val="en-US"/>
        </w:rPr>
        <w:t xml:space="preserve">The essential structure required to address context independent geometry is a separation of all objects into the categories </w:t>
      </w:r>
      <w:r w:rsidRPr="00C3414A">
        <w:rPr>
          <w:b/>
          <w:lang w:val="en-US"/>
        </w:rPr>
        <w:t>Location</w:t>
      </w:r>
      <w:r w:rsidRPr="00C3414A">
        <w:rPr>
          <w:lang w:val="en-US"/>
        </w:rPr>
        <w:t xml:space="preserve">, </w:t>
      </w:r>
      <w:r w:rsidRPr="00C3414A">
        <w:rPr>
          <w:b/>
          <w:lang w:val="en-US"/>
        </w:rPr>
        <w:t>Limit</w:t>
      </w:r>
      <w:r w:rsidRPr="00C3414A">
        <w:rPr>
          <w:lang w:val="en-US"/>
        </w:rPr>
        <w:t xml:space="preserve">, and </w:t>
      </w:r>
      <w:r w:rsidRPr="00C3414A">
        <w:rPr>
          <w:b/>
          <w:lang w:val="en-US"/>
        </w:rPr>
        <w:t>Zone</w:t>
      </w:r>
      <w:r w:rsidRPr="00C3414A">
        <w:rPr>
          <w:lang w:val="en-US"/>
        </w:rPr>
        <w:t xml:space="preserve">. This can be extended to </w:t>
      </w:r>
      <w:r w:rsidRPr="00C3414A">
        <w:rPr>
          <w:b/>
          <w:lang w:val="en-US"/>
        </w:rPr>
        <w:t>Space</w:t>
      </w:r>
      <w:r w:rsidRPr="00C3414A">
        <w:rPr>
          <w:lang w:val="en-US"/>
        </w:rPr>
        <w:t xml:space="preserve"> (volume) in three dimensional which will have applicability for a Marine </w:t>
      </w:r>
      <w:r w:rsidR="00851A5B" w:rsidRPr="00C3414A">
        <w:rPr>
          <w:lang w:val="en-US"/>
        </w:rPr>
        <w:t>Cadaster</w:t>
      </w:r>
      <w:r w:rsidRPr="00C3414A">
        <w:rPr>
          <w:lang w:val="en-US"/>
        </w:rPr>
        <w:t>. For example, a Marine Archaeological Park may cover an area of the sea floor but only extend to occupy a volume several tens of meters above the sea floor allowing navigation over the area.</w:t>
      </w:r>
      <w:r w:rsidR="00851A5B">
        <w:rPr>
          <w:lang w:val="en-US"/>
        </w:rPr>
        <w:t xml:space="preserve"> </w:t>
      </w:r>
      <w:r w:rsidRPr="00C3414A">
        <w:rPr>
          <w:lang w:val="en-US"/>
        </w:rPr>
        <w:t xml:space="preserve">This separation into </w:t>
      </w:r>
      <w:r w:rsidRPr="00C3414A">
        <w:rPr>
          <w:b/>
          <w:lang w:val="en-US"/>
        </w:rPr>
        <w:t>Location</w:t>
      </w:r>
      <w:r w:rsidRPr="00C3414A">
        <w:rPr>
          <w:lang w:val="en-US"/>
        </w:rPr>
        <w:t xml:space="preserve">, </w:t>
      </w:r>
      <w:r w:rsidRPr="00C3414A">
        <w:rPr>
          <w:b/>
          <w:lang w:val="en-US"/>
        </w:rPr>
        <w:t>Limit</w:t>
      </w:r>
      <w:r w:rsidRPr="00C3414A">
        <w:rPr>
          <w:lang w:val="en-US"/>
        </w:rPr>
        <w:t xml:space="preserve">, </w:t>
      </w:r>
      <w:r w:rsidRPr="00C3414A">
        <w:rPr>
          <w:b/>
          <w:lang w:val="en-US"/>
        </w:rPr>
        <w:t>Zone</w:t>
      </w:r>
      <w:r w:rsidRPr="00C3414A">
        <w:rPr>
          <w:lang w:val="en-US"/>
        </w:rPr>
        <w:t xml:space="preserve"> and </w:t>
      </w:r>
      <w:r w:rsidRPr="00C3414A">
        <w:rPr>
          <w:b/>
          <w:lang w:val="en-US"/>
        </w:rPr>
        <w:t>Space</w:t>
      </w:r>
      <w:r w:rsidRPr="00C3414A">
        <w:rPr>
          <w:lang w:val="en-US"/>
        </w:rPr>
        <w:t xml:space="preserve"> is based on the intrinsic </w:t>
      </w:r>
      <w:r>
        <w:rPr>
          <w:lang w:val="en-US"/>
        </w:rPr>
        <w:t>type</w:t>
      </w:r>
      <w:r w:rsidRPr="00C3414A">
        <w:rPr>
          <w:lang w:val="en-US"/>
        </w:rPr>
        <w:t xml:space="preserve"> of the feature objects. The objects may be represented geometrically by degenerative spatial representations in charts and maps where a volume may be projected onto a surface as an area, and an area may degenerate to a curve (line) or point if it is too small to represent as an area, or a curve may degenerate to a point representation.</w:t>
      </w:r>
      <w:r w:rsidR="00851A5B">
        <w:rPr>
          <w:lang w:val="en-US"/>
        </w:rPr>
        <w:t xml:space="preserve"> </w:t>
      </w:r>
      <w:r w:rsidRPr="00C3414A">
        <w:rPr>
          <w:lang w:val="en-US"/>
        </w:rPr>
        <w:t xml:space="preserve">The categories </w:t>
      </w:r>
      <w:r w:rsidRPr="00C3414A">
        <w:rPr>
          <w:b/>
          <w:lang w:val="en-US"/>
        </w:rPr>
        <w:t>Location</w:t>
      </w:r>
      <w:r w:rsidRPr="00C3414A">
        <w:rPr>
          <w:lang w:val="en-US"/>
        </w:rPr>
        <w:t xml:space="preserve">, </w:t>
      </w:r>
      <w:r w:rsidRPr="00C3414A">
        <w:rPr>
          <w:b/>
          <w:lang w:val="en-US"/>
        </w:rPr>
        <w:t>Limit</w:t>
      </w:r>
      <w:r w:rsidRPr="00C3414A">
        <w:rPr>
          <w:lang w:val="en-US"/>
        </w:rPr>
        <w:t xml:space="preserve">, </w:t>
      </w:r>
      <w:r w:rsidRPr="00C3414A">
        <w:rPr>
          <w:b/>
          <w:lang w:val="en-US"/>
        </w:rPr>
        <w:t>Zone</w:t>
      </w:r>
      <w:r w:rsidRPr="00C3414A">
        <w:rPr>
          <w:lang w:val="en-US"/>
        </w:rPr>
        <w:t xml:space="preserve"> and </w:t>
      </w:r>
      <w:r w:rsidRPr="00C3414A">
        <w:rPr>
          <w:b/>
          <w:lang w:val="en-US"/>
        </w:rPr>
        <w:t>Space</w:t>
      </w:r>
      <w:r w:rsidRPr="00C3414A">
        <w:rPr>
          <w:lang w:val="en-US"/>
        </w:rPr>
        <w:t>, are separate properties of a feature from the geometry (P, L, A) geometric primitives.</w:t>
      </w:r>
    </w:p>
    <w:p w14:paraId="75DE95B6" w14:textId="77777777" w:rsidR="00816941" w:rsidRPr="00C3414A" w:rsidRDefault="00816941" w:rsidP="00816941">
      <w:pPr>
        <w:pStyle w:val="BodyText"/>
        <w:tabs>
          <w:tab w:val="left" w:pos="1096"/>
        </w:tabs>
        <w:rPr>
          <w:lang w:val="en-US"/>
        </w:rPr>
      </w:pPr>
      <w:r w:rsidRPr="00C3414A">
        <w:rPr>
          <w:lang w:val="en-US"/>
        </w:rPr>
        <w:t xml:space="preserve">There are very few features that are intrinsically a conceptual point. The North Pole is an example of something that is by definition an intrinsic point. Most features are intrinsically zones or spaces (zones in 3 dimensions with 2 dimensional spatial extent and a height attribute). They can take on attributes that describe this nature. These areas or volumes can be represented geometrically in a particular type of data product (at specific scales) using the geometric primitives (GM_Point, GM_Curve, GM_Surface, GM_Solid as derived from the ISO defined Spatial Schema and IHO S-100). The geometric representation is not necessarily the same as the intrinsic </w:t>
      </w:r>
      <w:r>
        <w:rPr>
          <w:lang w:val="en-US"/>
        </w:rPr>
        <w:t>type</w:t>
      </w:r>
      <w:r w:rsidRPr="00C3414A">
        <w:rPr>
          <w:lang w:val="en-US"/>
        </w:rPr>
        <w:t>. A boundary is a separation between zones. It is usually represented as a geometry line (L), but it could be represented as a geometry point (P) in some degenerate situations. The important thing is that the boundary does not take on the attributes of the zones it separates. Those attributes belong to the zones.</w:t>
      </w:r>
    </w:p>
    <w:p w14:paraId="77226957" w14:textId="77777777" w:rsidR="00816941" w:rsidRPr="00C3414A" w:rsidRDefault="00816941" w:rsidP="00816941">
      <w:pPr>
        <w:pStyle w:val="BodyText"/>
        <w:tabs>
          <w:tab w:val="left" w:pos="1096"/>
        </w:tabs>
        <w:rPr>
          <w:lang w:val="en-US"/>
        </w:rPr>
      </w:pPr>
      <w:r w:rsidRPr="00C3414A">
        <w:rPr>
          <w:lang w:val="en-US"/>
        </w:rPr>
        <w:t xml:space="preserve">Table </w:t>
      </w:r>
      <w:r>
        <w:rPr>
          <w:lang w:val="en-US"/>
        </w:rPr>
        <w:t>D1</w:t>
      </w:r>
      <w:r w:rsidRPr="00C3414A">
        <w:rPr>
          <w:lang w:val="en-US"/>
        </w:rPr>
        <w:t xml:space="preserve"> describes the relationship between Topological Primitives, Spatial Primitives and Intrinsic </w:t>
      </w:r>
      <w:r>
        <w:rPr>
          <w:lang w:val="en-US"/>
        </w:rPr>
        <w:t>Type</w:t>
      </w:r>
      <w:r w:rsidRPr="00C3414A">
        <w:rPr>
          <w:lang w:val="en-US"/>
        </w:rPr>
        <w:t xml:space="preserve">. All of these concepts are geometrically related, so the terminology is similar, but it is important to distinguish between Intrinsic </w:t>
      </w:r>
      <w:r>
        <w:rPr>
          <w:lang w:val="en-US"/>
        </w:rPr>
        <w:t>Type</w:t>
      </w:r>
      <w:r w:rsidRPr="00C3414A">
        <w:rPr>
          <w:lang w:val="en-US"/>
        </w:rPr>
        <w:t xml:space="preserve">, Spatial Geometry and Topology. Different terms have been chosen deliberately to minimize confusion. The terminology related with Intrinsic </w:t>
      </w:r>
      <w:r>
        <w:rPr>
          <w:lang w:val="en-US"/>
        </w:rPr>
        <w:t>Type</w:t>
      </w:r>
      <w:r w:rsidRPr="00C3414A">
        <w:rPr>
          <w:lang w:val="en-US"/>
        </w:rPr>
        <w:t xml:space="preserve"> describes the “truth on the ground” and therefore the type of attributes that may be applied to an object.</w:t>
      </w:r>
    </w:p>
    <w:p w14:paraId="7E30231E" w14:textId="77777777" w:rsidR="00816941" w:rsidRPr="00C52A22" w:rsidRDefault="00816941" w:rsidP="00816941"/>
    <w:tbl>
      <w:tblPr>
        <w:tblStyle w:val="MediumShading1-Accent1"/>
        <w:tblW w:w="0" w:type="auto"/>
        <w:jc w:val="center"/>
        <w:tblLook w:val="04A0" w:firstRow="1" w:lastRow="0" w:firstColumn="1" w:lastColumn="0" w:noHBand="0" w:noVBand="1"/>
      </w:tblPr>
      <w:tblGrid>
        <w:gridCol w:w="1670"/>
        <w:gridCol w:w="1821"/>
        <w:gridCol w:w="1679"/>
      </w:tblGrid>
      <w:tr w:rsidR="00816941" w:rsidRPr="00C52A22" w14:paraId="196F4B3A" w14:textId="77777777" w:rsidTr="008D72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0" w:type="dxa"/>
            <w:shd w:val="clear" w:color="auto" w:fill="17365D"/>
          </w:tcPr>
          <w:p w14:paraId="17C02120" w14:textId="77777777" w:rsidR="00816941" w:rsidRPr="00C52A22" w:rsidRDefault="00816941" w:rsidP="008D727D">
            <w:pPr>
              <w:pStyle w:val="Figurecaption"/>
              <w:rPr>
                <w:color w:val="auto"/>
              </w:rPr>
            </w:pPr>
            <w:r w:rsidRPr="00C52A22">
              <w:rPr>
                <w:b/>
                <w:color w:val="auto"/>
              </w:rPr>
              <w:t>Topo Primitives</w:t>
            </w:r>
          </w:p>
        </w:tc>
        <w:tc>
          <w:tcPr>
            <w:tcW w:w="1821" w:type="dxa"/>
            <w:shd w:val="clear" w:color="auto" w:fill="17365D"/>
            <w:vAlign w:val="bottom"/>
          </w:tcPr>
          <w:p w14:paraId="40C37967" w14:textId="77777777" w:rsidR="00816941" w:rsidRPr="00C52A22" w:rsidRDefault="00816941" w:rsidP="008D727D">
            <w:pPr>
              <w:pStyle w:val="Figurecaption"/>
              <w:cnfStyle w:val="100000000000" w:firstRow="1" w:lastRow="0" w:firstColumn="0" w:lastColumn="0" w:oddVBand="0" w:evenVBand="0" w:oddHBand="0" w:evenHBand="0" w:firstRowFirstColumn="0" w:firstRowLastColumn="0" w:lastRowFirstColumn="0" w:lastRowLastColumn="0"/>
              <w:rPr>
                <w:color w:val="auto"/>
              </w:rPr>
            </w:pPr>
            <w:r w:rsidRPr="00C52A22">
              <w:rPr>
                <w:b/>
                <w:color w:val="auto"/>
              </w:rPr>
              <w:t>Spatial Primitives</w:t>
            </w:r>
          </w:p>
        </w:tc>
        <w:tc>
          <w:tcPr>
            <w:tcW w:w="1679" w:type="dxa"/>
            <w:shd w:val="clear" w:color="auto" w:fill="17365D"/>
            <w:vAlign w:val="bottom"/>
          </w:tcPr>
          <w:p w14:paraId="261547C6" w14:textId="77777777" w:rsidR="00816941" w:rsidRPr="00C52A22" w:rsidRDefault="00816941" w:rsidP="008D727D">
            <w:pPr>
              <w:pStyle w:val="Figurecaption"/>
              <w:cnfStyle w:val="100000000000" w:firstRow="1" w:lastRow="0" w:firstColumn="0" w:lastColumn="0" w:oddVBand="0" w:evenVBand="0" w:oddHBand="0" w:evenHBand="0" w:firstRowFirstColumn="0" w:firstRowLastColumn="0" w:lastRowFirstColumn="0" w:lastRowLastColumn="0"/>
              <w:rPr>
                <w:b/>
                <w:bCs w:val="0"/>
                <w:color w:val="auto"/>
              </w:rPr>
            </w:pPr>
            <w:r w:rsidRPr="00C52A22">
              <w:rPr>
                <w:b/>
                <w:color w:val="auto"/>
              </w:rPr>
              <w:t xml:space="preserve">Intrinsic </w:t>
            </w:r>
            <w:r>
              <w:rPr>
                <w:b/>
                <w:color w:val="auto"/>
              </w:rPr>
              <w:t>Type</w:t>
            </w:r>
          </w:p>
        </w:tc>
      </w:tr>
      <w:tr w:rsidR="00816941" w:rsidRPr="00C52A22" w14:paraId="3656413A" w14:textId="77777777" w:rsidTr="008D72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0" w:type="dxa"/>
          </w:tcPr>
          <w:p w14:paraId="5DA5B0CF" w14:textId="77777777" w:rsidR="00816941" w:rsidRPr="00C52A22" w:rsidRDefault="00816941" w:rsidP="008D727D">
            <w:pPr>
              <w:pStyle w:val="Figurecaption"/>
              <w:rPr>
                <w:color w:val="auto"/>
              </w:rPr>
            </w:pPr>
            <w:r w:rsidRPr="00C52A22">
              <w:rPr>
                <w:b/>
                <w:color w:val="auto"/>
              </w:rPr>
              <w:t>Node</w:t>
            </w:r>
          </w:p>
        </w:tc>
        <w:tc>
          <w:tcPr>
            <w:tcW w:w="1821" w:type="dxa"/>
          </w:tcPr>
          <w:p w14:paraId="387CCCA4" w14:textId="77777777" w:rsidR="00816941" w:rsidRPr="00C52A22" w:rsidRDefault="00816941" w:rsidP="008D727D">
            <w:pPr>
              <w:pStyle w:val="Figurecaption"/>
              <w:cnfStyle w:val="000000100000" w:firstRow="0" w:lastRow="0" w:firstColumn="0" w:lastColumn="0" w:oddVBand="0" w:evenVBand="0" w:oddHBand="1" w:evenHBand="0" w:firstRowFirstColumn="0" w:firstRowLastColumn="0" w:lastRowFirstColumn="0" w:lastRowLastColumn="0"/>
              <w:rPr>
                <w:color w:val="auto"/>
              </w:rPr>
            </w:pPr>
            <w:r w:rsidRPr="00C52A22">
              <w:rPr>
                <w:color w:val="auto"/>
              </w:rPr>
              <w:t>Point</w:t>
            </w:r>
          </w:p>
        </w:tc>
        <w:tc>
          <w:tcPr>
            <w:tcW w:w="1679" w:type="dxa"/>
          </w:tcPr>
          <w:p w14:paraId="26C38872" w14:textId="77777777" w:rsidR="00816941" w:rsidRPr="00C52A22" w:rsidRDefault="00816941" w:rsidP="008D727D">
            <w:pPr>
              <w:pStyle w:val="Figurecaption"/>
              <w:cnfStyle w:val="000000100000" w:firstRow="0" w:lastRow="0" w:firstColumn="0" w:lastColumn="0" w:oddVBand="0" w:evenVBand="0" w:oddHBand="1" w:evenHBand="0" w:firstRowFirstColumn="0" w:firstRowLastColumn="0" w:lastRowFirstColumn="0" w:lastRowLastColumn="0"/>
              <w:rPr>
                <w:color w:val="auto"/>
              </w:rPr>
            </w:pPr>
            <w:r w:rsidRPr="00C52A22">
              <w:rPr>
                <w:color w:val="auto"/>
              </w:rPr>
              <w:t>Location</w:t>
            </w:r>
          </w:p>
        </w:tc>
      </w:tr>
      <w:tr w:rsidR="00816941" w:rsidRPr="00C52A22" w14:paraId="3DD55B6E" w14:textId="77777777" w:rsidTr="008D727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0" w:type="dxa"/>
          </w:tcPr>
          <w:p w14:paraId="2611104F" w14:textId="77777777" w:rsidR="00816941" w:rsidRPr="00C52A22" w:rsidRDefault="00816941" w:rsidP="008D727D">
            <w:pPr>
              <w:pStyle w:val="Figurecaption"/>
              <w:rPr>
                <w:color w:val="auto"/>
              </w:rPr>
            </w:pPr>
            <w:r w:rsidRPr="00C52A22">
              <w:rPr>
                <w:b/>
                <w:color w:val="auto"/>
              </w:rPr>
              <w:t>Edge</w:t>
            </w:r>
          </w:p>
        </w:tc>
        <w:tc>
          <w:tcPr>
            <w:tcW w:w="1821" w:type="dxa"/>
          </w:tcPr>
          <w:p w14:paraId="77AB700D" w14:textId="77777777" w:rsidR="00816941" w:rsidRPr="00C52A22" w:rsidRDefault="00816941" w:rsidP="008D727D">
            <w:pPr>
              <w:pStyle w:val="Figurecaption"/>
              <w:cnfStyle w:val="000000010000" w:firstRow="0" w:lastRow="0" w:firstColumn="0" w:lastColumn="0" w:oddVBand="0" w:evenVBand="0" w:oddHBand="0" w:evenHBand="1" w:firstRowFirstColumn="0" w:firstRowLastColumn="0" w:lastRowFirstColumn="0" w:lastRowLastColumn="0"/>
              <w:rPr>
                <w:color w:val="auto"/>
              </w:rPr>
            </w:pPr>
            <w:r w:rsidRPr="00C52A22">
              <w:rPr>
                <w:color w:val="auto"/>
              </w:rPr>
              <w:t>Curve/Line</w:t>
            </w:r>
          </w:p>
        </w:tc>
        <w:tc>
          <w:tcPr>
            <w:tcW w:w="1679" w:type="dxa"/>
          </w:tcPr>
          <w:p w14:paraId="06F69C43" w14:textId="77777777" w:rsidR="00816941" w:rsidRPr="00C52A22" w:rsidRDefault="00816941" w:rsidP="008D727D">
            <w:pPr>
              <w:pStyle w:val="Figurecaption"/>
              <w:cnfStyle w:val="000000010000" w:firstRow="0" w:lastRow="0" w:firstColumn="0" w:lastColumn="0" w:oddVBand="0" w:evenVBand="0" w:oddHBand="0" w:evenHBand="1" w:firstRowFirstColumn="0" w:firstRowLastColumn="0" w:lastRowFirstColumn="0" w:lastRowLastColumn="0"/>
              <w:rPr>
                <w:color w:val="auto"/>
              </w:rPr>
            </w:pPr>
            <w:r w:rsidRPr="00C52A22">
              <w:rPr>
                <w:color w:val="auto"/>
              </w:rPr>
              <w:t>Limit</w:t>
            </w:r>
          </w:p>
        </w:tc>
      </w:tr>
      <w:tr w:rsidR="00816941" w:rsidRPr="00C52A22" w14:paraId="3B21427B" w14:textId="77777777" w:rsidTr="008D72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0" w:type="dxa"/>
          </w:tcPr>
          <w:p w14:paraId="3D21616E" w14:textId="77777777" w:rsidR="00816941" w:rsidRPr="00C52A22" w:rsidRDefault="00816941" w:rsidP="008D727D">
            <w:pPr>
              <w:pStyle w:val="Figurecaption"/>
              <w:rPr>
                <w:color w:val="auto"/>
              </w:rPr>
            </w:pPr>
            <w:r w:rsidRPr="00C52A22">
              <w:rPr>
                <w:b/>
                <w:color w:val="auto"/>
              </w:rPr>
              <w:t>Face</w:t>
            </w:r>
          </w:p>
        </w:tc>
        <w:tc>
          <w:tcPr>
            <w:tcW w:w="1821" w:type="dxa"/>
          </w:tcPr>
          <w:p w14:paraId="44A383F7" w14:textId="77777777" w:rsidR="00816941" w:rsidRPr="00C52A22" w:rsidRDefault="00816941" w:rsidP="008D727D">
            <w:pPr>
              <w:pStyle w:val="Figurecaption"/>
              <w:cnfStyle w:val="000000100000" w:firstRow="0" w:lastRow="0" w:firstColumn="0" w:lastColumn="0" w:oddVBand="0" w:evenVBand="0" w:oddHBand="1" w:evenHBand="0" w:firstRowFirstColumn="0" w:firstRowLastColumn="0" w:lastRowFirstColumn="0" w:lastRowLastColumn="0"/>
              <w:rPr>
                <w:color w:val="auto"/>
              </w:rPr>
            </w:pPr>
            <w:r w:rsidRPr="00C52A22">
              <w:rPr>
                <w:color w:val="auto"/>
              </w:rPr>
              <w:t>Surface/Area</w:t>
            </w:r>
          </w:p>
        </w:tc>
        <w:tc>
          <w:tcPr>
            <w:tcW w:w="1679" w:type="dxa"/>
          </w:tcPr>
          <w:p w14:paraId="500A6DC0" w14:textId="77777777" w:rsidR="00816941" w:rsidRPr="00C52A22" w:rsidRDefault="00816941" w:rsidP="008D727D">
            <w:pPr>
              <w:pStyle w:val="Figurecaption"/>
              <w:cnfStyle w:val="000000100000" w:firstRow="0" w:lastRow="0" w:firstColumn="0" w:lastColumn="0" w:oddVBand="0" w:evenVBand="0" w:oddHBand="1" w:evenHBand="0" w:firstRowFirstColumn="0" w:firstRowLastColumn="0" w:lastRowFirstColumn="0" w:lastRowLastColumn="0"/>
              <w:rPr>
                <w:color w:val="auto"/>
              </w:rPr>
            </w:pPr>
            <w:r w:rsidRPr="00C52A22">
              <w:rPr>
                <w:color w:val="auto"/>
              </w:rPr>
              <w:t>Zone</w:t>
            </w:r>
          </w:p>
        </w:tc>
      </w:tr>
      <w:tr w:rsidR="00816941" w:rsidRPr="00C52A22" w14:paraId="35874FAF" w14:textId="77777777" w:rsidTr="008D727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0" w:type="dxa"/>
          </w:tcPr>
          <w:p w14:paraId="06003976" w14:textId="77777777" w:rsidR="00816941" w:rsidRPr="00C52A22" w:rsidRDefault="00816941" w:rsidP="008D727D">
            <w:pPr>
              <w:pStyle w:val="Figurecaption"/>
              <w:rPr>
                <w:color w:val="auto"/>
              </w:rPr>
            </w:pPr>
            <w:r w:rsidRPr="00C52A22">
              <w:rPr>
                <w:b/>
                <w:color w:val="auto"/>
              </w:rPr>
              <w:t>Volume</w:t>
            </w:r>
          </w:p>
        </w:tc>
        <w:tc>
          <w:tcPr>
            <w:tcW w:w="1821" w:type="dxa"/>
          </w:tcPr>
          <w:p w14:paraId="51A91000" w14:textId="77777777" w:rsidR="00816941" w:rsidRPr="00C52A22" w:rsidRDefault="00816941" w:rsidP="008D727D">
            <w:pPr>
              <w:pStyle w:val="Figurecaption"/>
              <w:cnfStyle w:val="000000010000" w:firstRow="0" w:lastRow="0" w:firstColumn="0" w:lastColumn="0" w:oddVBand="0" w:evenVBand="0" w:oddHBand="0" w:evenHBand="1" w:firstRowFirstColumn="0" w:firstRowLastColumn="0" w:lastRowFirstColumn="0" w:lastRowLastColumn="0"/>
              <w:rPr>
                <w:color w:val="auto"/>
              </w:rPr>
            </w:pPr>
            <w:r w:rsidRPr="00C52A22">
              <w:rPr>
                <w:color w:val="auto"/>
              </w:rPr>
              <w:t>Solid</w:t>
            </w:r>
          </w:p>
        </w:tc>
        <w:tc>
          <w:tcPr>
            <w:tcW w:w="1679" w:type="dxa"/>
          </w:tcPr>
          <w:p w14:paraId="5DD7A950" w14:textId="77777777" w:rsidR="00816941" w:rsidRPr="00C52A22" w:rsidRDefault="00816941" w:rsidP="008D727D">
            <w:pPr>
              <w:pStyle w:val="Figurecaption"/>
              <w:cnfStyle w:val="000000010000" w:firstRow="0" w:lastRow="0" w:firstColumn="0" w:lastColumn="0" w:oddVBand="0" w:evenVBand="0" w:oddHBand="0" w:evenHBand="1" w:firstRowFirstColumn="0" w:firstRowLastColumn="0" w:lastRowFirstColumn="0" w:lastRowLastColumn="0"/>
              <w:rPr>
                <w:color w:val="auto"/>
              </w:rPr>
            </w:pPr>
            <w:r w:rsidRPr="00C52A22">
              <w:rPr>
                <w:color w:val="auto"/>
              </w:rPr>
              <w:t>Space</w:t>
            </w:r>
          </w:p>
        </w:tc>
      </w:tr>
    </w:tbl>
    <w:p w14:paraId="2308BC73" w14:textId="77777777" w:rsidR="00816941" w:rsidRPr="00C52A22" w:rsidRDefault="00816941" w:rsidP="00816941">
      <w:pPr>
        <w:pStyle w:val="Figurecaption"/>
        <w:rPr>
          <w:color w:val="auto"/>
        </w:rPr>
      </w:pPr>
      <w:r w:rsidRPr="00C52A22">
        <w:rPr>
          <w:color w:val="auto"/>
        </w:rPr>
        <w:t xml:space="preserve">Table </w:t>
      </w:r>
      <w:r>
        <w:rPr>
          <w:color w:val="auto"/>
        </w:rPr>
        <w:t>D1</w:t>
      </w:r>
      <w:r w:rsidRPr="00C52A22">
        <w:rPr>
          <w:color w:val="auto"/>
        </w:rPr>
        <w:t xml:space="preserve"> – Geometric Primitives and Intrinsic </w:t>
      </w:r>
      <w:r>
        <w:rPr>
          <w:color w:val="auto"/>
        </w:rPr>
        <w:t>Type</w:t>
      </w:r>
    </w:p>
    <w:p w14:paraId="21325362" w14:textId="77777777" w:rsidR="00816941" w:rsidRDefault="00816941" w:rsidP="00816941">
      <w:pPr>
        <w:pStyle w:val="BodyText"/>
      </w:pPr>
      <w:r w:rsidRPr="00C52A22">
        <w:t>For Spatial Primitives the correct term for a linear primitive is a “Curve”, although the term “Line” is often used. The term “Curve” better describes the fact that the linear object may not be a straight line. The term “Surface” better describes a two dimensional object since “Area” is used to describe the geometric property of area.</w:t>
      </w:r>
    </w:p>
    <w:p w14:paraId="22B594A5" w14:textId="77777777" w:rsidR="00816941" w:rsidRDefault="00816941" w:rsidP="00816941">
      <w:pPr>
        <w:pStyle w:val="BodyText"/>
      </w:pPr>
      <w:r>
        <w:t>The terms used for intrinsic type are distinct to avoid confusion. Two terms are defined for a linear intrinsic type; “Limit” and “Boundary”. A “Boundary” is a special type of limit that is a demarcation between two zones. A boundary is intrinsically a line linear object.</w:t>
      </w:r>
      <w:r w:rsidR="00851A5B">
        <w:t xml:space="preserve"> </w:t>
      </w:r>
      <w:r>
        <w:t>A “Limit” is a linear object that describes the extent of one zone. A “Zone” is an object that has the real geometric property of area. A “Location” is of 0-dimensions. An object such as the North Pole is an intrinsic location object.</w:t>
      </w:r>
    </w:p>
    <w:p w14:paraId="2B1440B4" w14:textId="77777777" w:rsidR="00816941" w:rsidRDefault="00816941" w:rsidP="00816941">
      <w:pPr>
        <w:pStyle w:val="BodyText"/>
      </w:pPr>
      <w:r>
        <w:t>The special case of a “Boundary” object delimiting two zones is important. The border between two countries does not have a right hand attribute of the first country and a left hand attribute of the second country. Rather the zone representing the first country and the zone representing the second country are demarked by the boundary. A boundary can carry legal attributes describing the role of the boundary and be a versioned object, but the practical jurisdiction attributes apply beyond the boundary itself and must be carried by the neighbouring zones.</w:t>
      </w:r>
    </w:p>
    <w:p w14:paraId="43030D29" w14:textId="77777777" w:rsidR="00816941" w:rsidRPr="006144BD" w:rsidRDefault="00816941" w:rsidP="00816941">
      <w:pPr>
        <w:pStyle w:val="BodyText"/>
        <w:keepNext/>
        <w:keepLines/>
        <w:rPr>
          <w:lang w:val="en-US"/>
        </w:rPr>
      </w:pPr>
      <w:r w:rsidRPr="006144BD">
        <w:rPr>
          <w:lang w:val="en-US"/>
        </w:rPr>
        <w:t xml:space="preserve">A feature may only have one intrinsic </w:t>
      </w:r>
      <w:r>
        <w:rPr>
          <w:lang w:val="en-US"/>
        </w:rPr>
        <w:t>type</w:t>
      </w:r>
      <w:r w:rsidRPr="006144BD">
        <w:rPr>
          <w:lang w:val="en-US"/>
        </w:rPr>
        <w:t xml:space="preserve"> based on the "truth on the ground".</w:t>
      </w:r>
    </w:p>
    <w:p w14:paraId="671CBA94" w14:textId="77777777" w:rsidR="00816941" w:rsidRPr="006144BD" w:rsidRDefault="00816941" w:rsidP="00816941">
      <w:pPr>
        <w:pStyle w:val="BodyText"/>
        <w:keepNext/>
        <w:keepLines/>
        <w:ind w:left="1710" w:hanging="360"/>
        <w:rPr>
          <w:lang w:val="en-US"/>
        </w:rPr>
      </w:pPr>
      <w:r w:rsidRPr="006144BD">
        <w:rPr>
          <w:lang w:val="en-US"/>
        </w:rPr>
        <w:t>•</w:t>
      </w:r>
      <w:r w:rsidRPr="006144BD">
        <w:rPr>
          <w:lang w:val="en-US"/>
        </w:rPr>
        <w:tab/>
        <w:t xml:space="preserve">An object of 0 dimensions is a location and may be represented as a point or topological node. </w:t>
      </w:r>
    </w:p>
    <w:p w14:paraId="542EB40E" w14:textId="77777777" w:rsidR="00816941" w:rsidRPr="006144BD" w:rsidRDefault="00816941" w:rsidP="00816941">
      <w:pPr>
        <w:pStyle w:val="BodyText"/>
        <w:ind w:left="1710" w:hanging="360"/>
        <w:rPr>
          <w:lang w:val="en-US"/>
        </w:rPr>
      </w:pPr>
      <w:r w:rsidRPr="006144BD">
        <w:rPr>
          <w:lang w:val="en-US"/>
        </w:rPr>
        <w:t>•</w:t>
      </w:r>
      <w:r w:rsidRPr="006144BD">
        <w:rPr>
          <w:lang w:val="en-US"/>
        </w:rPr>
        <w:tab/>
        <w:t>An object of 1 dimension has only length and no width. It may be represented as a geometric curve (</w:t>
      </w:r>
      <w:r w:rsidR="00851A5B" w:rsidRPr="006144BD">
        <w:rPr>
          <w:lang w:val="en-US"/>
        </w:rPr>
        <w:t>line)</w:t>
      </w:r>
      <w:r w:rsidRPr="006144BD">
        <w:rPr>
          <w:lang w:val="en-US"/>
        </w:rPr>
        <w:t xml:space="preserve"> or at certain scales as a point. It is called a boundary if it separates two zones and a limit if it is associated with only one object.</w:t>
      </w:r>
    </w:p>
    <w:p w14:paraId="1EBE5355" w14:textId="77777777" w:rsidR="00816941" w:rsidRPr="006144BD" w:rsidRDefault="00816941" w:rsidP="00816941">
      <w:pPr>
        <w:pStyle w:val="BodyText"/>
        <w:ind w:left="1710" w:hanging="360"/>
        <w:rPr>
          <w:lang w:val="en-US"/>
        </w:rPr>
      </w:pPr>
      <w:r w:rsidRPr="006144BD">
        <w:rPr>
          <w:lang w:val="en-US"/>
        </w:rPr>
        <w:t>•</w:t>
      </w:r>
      <w:r w:rsidRPr="006144BD">
        <w:rPr>
          <w:lang w:val="en-US"/>
        </w:rPr>
        <w:tab/>
        <w:t>An object of 2 dimensions has a physical area and can describe a real world physical object in a 2 dimensional space. This is called a zone. It can be represented as a 0, 1 or 2 dimensional object dependent upon the scale of representation and portrayal. An object may actually have more than one spatial geometry associated with it to represent it at different scales.</w:t>
      </w:r>
    </w:p>
    <w:p w14:paraId="068F99FB" w14:textId="77777777" w:rsidR="00816941" w:rsidRPr="006144BD" w:rsidRDefault="00816941" w:rsidP="00816941">
      <w:pPr>
        <w:pStyle w:val="BodyText"/>
        <w:ind w:left="1710" w:hanging="360"/>
        <w:rPr>
          <w:lang w:val="en-US"/>
        </w:rPr>
      </w:pPr>
      <w:r w:rsidRPr="006144BD">
        <w:rPr>
          <w:lang w:val="en-US"/>
        </w:rPr>
        <w:t>•</w:t>
      </w:r>
      <w:r w:rsidRPr="006144BD">
        <w:rPr>
          <w:lang w:val="en-US"/>
        </w:rPr>
        <w:tab/>
        <w:t>An object of 3 dimensions has a physical volume and can describe a real world physical object in a 3 dimensional space. This is called a space. It can be represented as a 0, 1, 2 or 3 dimensional object dependent upon the scale of representation and portrayal. Sometimes the third dimension exists but it is only described as an attribute and is not portrayed.</w:t>
      </w:r>
    </w:p>
    <w:p w14:paraId="4E12EB34" w14:textId="77777777" w:rsidR="00816941" w:rsidRPr="006144BD" w:rsidRDefault="00816941" w:rsidP="00816941">
      <w:pPr>
        <w:pStyle w:val="BodyText"/>
        <w:rPr>
          <w:lang w:val="en-US"/>
        </w:rPr>
      </w:pPr>
      <w:r w:rsidRPr="006144BD">
        <w:rPr>
          <w:lang w:val="en-US"/>
        </w:rPr>
        <w:t xml:space="preserve">Figure </w:t>
      </w:r>
      <w:r>
        <w:rPr>
          <w:lang w:val="en-US"/>
        </w:rPr>
        <w:t>D3</w:t>
      </w:r>
      <w:r w:rsidRPr="006144BD">
        <w:rPr>
          <w:lang w:val="en-US"/>
        </w:rPr>
        <w:t xml:space="preserve"> shows the four high level abstract Feature Type objects. From these objects derive all of the other object types in a Feature Catalogue. </w:t>
      </w:r>
    </w:p>
    <w:p w14:paraId="46D60C7F" w14:textId="77777777" w:rsidR="00816941" w:rsidRPr="00647B1B" w:rsidRDefault="00310ED1" w:rsidP="00816941">
      <w:pPr>
        <w:pStyle w:val="BodyText"/>
        <w:ind w:left="0"/>
        <w:jc w:val="center"/>
        <w:rPr>
          <w:noProof/>
        </w:rPr>
      </w:pPr>
      <w:r>
        <w:rPr>
          <w:noProof/>
          <w:lang w:val="fr-FR" w:eastAsia="fr-FR"/>
        </w:rPr>
        <w:drawing>
          <wp:inline distT="0" distB="0" distL="0" distR="0" wp14:anchorId="7E8AE74B" wp14:editId="31D81D96">
            <wp:extent cx="4925925" cy="3271697"/>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D3 S121 Intrinsic Type.png"/>
                    <pic:cNvPicPr/>
                  </pic:nvPicPr>
                  <pic:blipFill>
                    <a:blip r:embed="rId22">
                      <a:extLst>
                        <a:ext uri="{28A0092B-C50C-407E-A947-70E740481C1C}">
                          <a14:useLocalDpi xmlns:a14="http://schemas.microsoft.com/office/drawing/2010/main" val="0"/>
                        </a:ext>
                      </a:extLst>
                    </a:blip>
                    <a:stretch>
                      <a:fillRect/>
                    </a:stretch>
                  </pic:blipFill>
                  <pic:spPr>
                    <a:xfrm>
                      <a:off x="0" y="0"/>
                      <a:ext cx="4925925" cy="3271697"/>
                    </a:xfrm>
                    <a:prstGeom prst="rect">
                      <a:avLst/>
                    </a:prstGeom>
                  </pic:spPr>
                </pic:pic>
              </a:graphicData>
            </a:graphic>
          </wp:inline>
        </w:drawing>
      </w:r>
    </w:p>
    <w:p w14:paraId="1CAA3F7A" w14:textId="77777777" w:rsidR="00816941" w:rsidRPr="007663D2" w:rsidRDefault="00816941" w:rsidP="00816941">
      <w:pPr>
        <w:pStyle w:val="Figurecaption"/>
      </w:pPr>
      <w:r w:rsidRPr="00FA7F94">
        <w:t>Figure D3 – Intrinsic</w:t>
      </w:r>
      <w:r w:rsidRPr="001E7353">
        <w:t xml:space="preserve"> Type</w:t>
      </w:r>
      <w:r>
        <w:t xml:space="preserve"> Abstract Classes</w:t>
      </w:r>
    </w:p>
    <w:p w14:paraId="4A51EEE8" w14:textId="77777777" w:rsidR="00816941" w:rsidRPr="006E45D6" w:rsidRDefault="00816941" w:rsidP="00816941">
      <w:pPr>
        <w:pStyle w:val="BodyText"/>
      </w:pPr>
      <w:r w:rsidRPr="006E45D6">
        <w:t>There are great advantages to separating objects into these intrinsic conceptual abstract types. It is important to know whether a feature is a boundary-limit or a zone in order to establish attributes. Only zones have certain attributes, and boundaries separate zones. A viewer software system, such as an Electronic Chart Display &amp; Information System (ECDIS)</w:t>
      </w:r>
      <w:r w:rsidRPr="006E45D6">
        <w:rPr>
          <w:rStyle w:val="FootnoteReference"/>
        </w:rPr>
        <w:footnoteReference w:id="7"/>
      </w:r>
      <w:r w:rsidRPr="006E45D6">
        <w:t xml:space="preserve"> viewer may not see any difference in the intrinsic </w:t>
      </w:r>
      <w:r>
        <w:t>type</w:t>
      </w:r>
      <w:r w:rsidRPr="006E45D6">
        <w:t xml:space="preserve"> of a feature object. For example a boundary may simply be represented as a GM_Curve with an associated TP_Edge topological primitive in </w:t>
      </w:r>
      <w:r w:rsidR="00851A5B" w:rsidRPr="006E45D6">
        <w:t>an</w:t>
      </w:r>
      <w:r w:rsidRPr="006E45D6">
        <w:t xml:space="preserve"> ENC data product complying with the S-101 ENC Product Specification. In a Product Specification relating to UNCLOS or a separate one relating to Marine Cadastre the distinction may be very important, since the UNCLOS legal attributes and the rights, responsibilities and restrictions of Marine Cadastre depend upon the distinction. Such UNCLOS or </w:t>
      </w:r>
      <w:r>
        <w:t>c</w:t>
      </w:r>
      <w:r w:rsidRPr="006E45D6">
        <w:t>adastre data may not only be viewed but it may be read explicitly to determine the value of attributes such as ownership or sovereignty.</w:t>
      </w:r>
    </w:p>
    <w:p w14:paraId="44470DFA" w14:textId="77777777" w:rsidR="00816941" w:rsidRPr="006144BD" w:rsidRDefault="00816941" w:rsidP="00816941">
      <w:pPr>
        <w:pStyle w:val="BodyText"/>
        <w:rPr>
          <w:lang w:val="en-US"/>
        </w:rPr>
      </w:pPr>
      <w:r w:rsidRPr="006144BD">
        <w:rPr>
          <w:lang w:val="en-US"/>
        </w:rPr>
        <w:t>The attributes that may be ascribed to an object on one side of a demarcation may be different than those ascribed on the other side. Separate attributes may be ascribed to the boundary itself describing, for example, the role of the boundary object.</w:t>
      </w:r>
    </w:p>
    <w:p w14:paraId="74F00589" w14:textId="77777777" w:rsidR="00816941" w:rsidRPr="006144BD" w:rsidRDefault="00816941" w:rsidP="00816941">
      <w:pPr>
        <w:pStyle w:val="BodyText"/>
        <w:rPr>
          <w:lang w:val="en-US"/>
        </w:rPr>
      </w:pPr>
      <w:r w:rsidRPr="006144BD">
        <w:rPr>
          <w:lang w:val="en-US"/>
        </w:rPr>
        <w:t xml:space="preserve">Figure </w:t>
      </w:r>
      <w:r>
        <w:rPr>
          <w:lang w:val="en-US"/>
        </w:rPr>
        <w:t>D4</w:t>
      </w:r>
      <w:r w:rsidRPr="006144BD">
        <w:rPr>
          <w:lang w:val="en-US"/>
        </w:rPr>
        <w:t xml:space="preserve"> shows the several of the zones and boundaries defined in article 76.5 of UNCLOS. Sovereign rights apply to the zones on one side of legal continental shelf boundary but not on the other.</w:t>
      </w:r>
    </w:p>
    <w:p w14:paraId="3711512E" w14:textId="77777777" w:rsidR="00816941" w:rsidRPr="00B04B0F" w:rsidRDefault="00816941" w:rsidP="00816941">
      <w:pPr>
        <w:pStyle w:val="BodyText"/>
        <w:ind w:left="0"/>
        <w:rPr>
          <w:color w:val="E36C0A" w:themeColor="accent6" w:themeShade="BF"/>
        </w:rPr>
      </w:pPr>
      <w:r w:rsidRPr="00FA7F94">
        <w:rPr>
          <w:noProof/>
          <w:color w:val="E36C0A" w:themeColor="accent6" w:themeShade="BF"/>
          <w:lang w:val="fr-FR" w:eastAsia="fr-FR"/>
        </w:rPr>
        <w:drawing>
          <wp:inline distT="0" distB="0" distL="0" distR="0" wp14:anchorId="4AF3C85A" wp14:editId="0559FBC4">
            <wp:extent cx="595312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3952875"/>
                    </a:xfrm>
                    <a:prstGeom prst="rect">
                      <a:avLst/>
                    </a:prstGeom>
                    <a:noFill/>
                    <a:ln>
                      <a:noFill/>
                    </a:ln>
                  </pic:spPr>
                </pic:pic>
              </a:graphicData>
            </a:graphic>
          </wp:inline>
        </w:drawing>
      </w:r>
    </w:p>
    <w:p w14:paraId="2E6427A8" w14:textId="77777777" w:rsidR="00816941" w:rsidRPr="006144BD" w:rsidRDefault="00816941" w:rsidP="00816941">
      <w:pPr>
        <w:pStyle w:val="Figurecaption"/>
      </w:pPr>
      <w:r w:rsidRPr="006144BD">
        <w:t xml:space="preserve">Figure </w:t>
      </w:r>
      <w:r>
        <w:t>D4</w:t>
      </w:r>
      <w:r w:rsidRPr="006144BD">
        <w:t xml:space="preserve"> – UNCLOS Related Maritime Limits and Boundaries</w:t>
      </w:r>
    </w:p>
    <w:p w14:paraId="5352189E" w14:textId="77777777" w:rsidR="00FD3DC5" w:rsidRPr="00B702BD" w:rsidRDefault="00816941" w:rsidP="00FD3DC5">
      <w:pPr>
        <w:pStyle w:val="Appendix"/>
        <w:keepLines w:val="0"/>
        <w:pageBreakBefore w:val="0"/>
        <w:numPr>
          <w:ilvl w:val="1"/>
          <w:numId w:val="48"/>
        </w:numPr>
        <w:jc w:val="left"/>
        <w:outlineLvl w:val="0"/>
      </w:pPr>
      <w:bookmarkStart w:id="189" w:name="_Toc467765203"/>
      <w:r w:rsidRPr="006144BD">
        <w:t>The Architectural Structure</w:t>
      </w:r>
      <w:r>
        <w:t xml:space="preserve"> to Manage Context</w:t>
      </w:r>
      <w:bookmarkEnd w:id="189"/>
    </w:p>
    <w:p w14:paraId="0F875545" w14:textId="77777777" w:rsidR="00816941" w:rsidRPr="006144BD" w:rsidRDefault="00816941" w:rsidP="00816941">
      <w:pPr>
        <w:pStyle w:val="BodyText"/>
        <w:rPr>
          <w:lang w:val="en-US"/>
        </w:rPr>
      </w:pPr>
      <w:r w:rsidRPr="006144BD">
        <w:rPr>
          <w:lang w:val="en-US"/>
        </w:rPr>
        <w:t xml:space="preserve">The definition of context adds structure to the general feature model. The IHO S-100 Universal Hydrographic Data Model builds upon this ISO General Feature Model and adds several new concepts such as </w:t>
      </w:r>
      <w:r w:rsidR="00851A5B" w:rsidRPr="006144BD">
        <w:rPr>
          <w:lang w:val="en-US"/>
        </w:rPr>
        <w:t>an</w:t>
      </w:r>
      <w:r w:rsidRPr="006144BD">
        <w:rPr>
          <w:lang w:val="en-US"/>
        </w:rPr>
        <w:t xml:space="preserve"> S100_GF_NameType class an Information Type Object (S100_GF_InformationType). S-100 also deliberately constrains the representational geometry to a few geometry types. This was introduced into the S-100 model to support eNavigation applications. To support other contexts such as legal attributes additional constructs need to be defined.</w:t>
      </w:r>
    </w:p>
    <w:p w14:paraId="55DEF2CF" w14:textId="77777777" w:rsidR="00816941" w:rsidRPr="006144BD" w:rsidRDefault="00816941" w:rsidP="00816941">
      <w:pPr>
        <w:pStyle w:val="BodyText"/>
        <w:rPr>
          <w:lang w:val="en-US"/>
        </w:rPr>
      </w:pPr>
      <w:r w:rsidRPr="006144BD">
        <w:rPr>
          <w:lang w:val="en-US"/>
        </w:rPr>
        <w:t xml:space="preserve">Figure </w:t>
      </w:r>
      <w:r>
        <w:rPr>
          <w:lang w:val="en-US"/>
        </w:rPr>
        <w:t>D1</w:t>
      </w:r>
      <w:r w:rsidRPr="006144BD">
        <w:rPr>
          <w:lang w:val="en-US"/>
        </w:rPr>
        <w:t xml:space="preserve"> shows three separate application areas each with their own Feature Catalogues, and Application Schema.</w:t>
      </w:r>
      <w:r w:rsidR="00851A5B">
        <w:rPr>
          <w:lang w:val="en-US"/>
        </w:rPr>
        <w:t xml:space="preserve"> </w:t>
      </w:r>
      <w:r w:rsidRPr="006144BD">
        <w:rPr>
          <w:lang w:val="en-US"/>
        </w:rPr>
        <w:t xml:space="preserve">All reference the same Feature Concept Dictionary which provides the definition for each feature and establish its intrinsic type (location, </w:t>
      </w:r>
      <w:r w:rsidR="00166DED">
        <w:rPr>
          <w:lang w:val="en-US"/>
        </w:rPr>
        <w:t>limit</w:t>
      </w:r>
      <w:r w:rsidRPr="006144BD">
        <w:rPr>
          <w:lang w:val="en-US"/>
        </w:rPr>
        <w:t xml:space="preserve">, zone or space). </w:t>
      </w:r>
    </w:p>
    <w:p w14:paraId="6515D89F" w14:textId="77777777" w:rsidR="00816941" w:rsidRPr="007663D2" w:rsidRDefault="00816941" w:rsidP="00816941">
      <w:pPr>
        <w:pStyle w:val="BodyText"/>
        <w:rPr>
          <w:lang w:val="en-US"/>
        </w:rPr>
      </w:pPr>
      <w:r w:rsidRPr="006144BD">
        <w:rPr>
          <w:lang w:val="en-US"/>
        </w:rPr>
        <w:t xml:space="preserve">The current S-57 (and S-101) Feature Catalogue is </w:t>
      </w:r>
      <w:r>
        <w:rPr>
          <w:lang w:val="en-US"/>
        </w:rPr>
        <w:t xml:space="preserve">a </w:t>
      </w:r>
      <w:r w:rsidRPr="006144BD">
        <w:rPr>
          <w:lang w:val="en-US"/>
        </w:rPr>
        <w:t xml:space="preserve">one application area specific feature catalogue. Other feature catalogues for other application areas may select the same feature types from the Feature Concept Dictionary, but bind different attributes to the feature types. For example rights, restrictions and responsibility and versioning attributes may be applied in the Marine </w:t>
      </w:r>
      <w:r w:rsidR="00851A5B" w:rsidRPr="006144BD">
        <w:rPr>
          <w:lang w:val="en-US"/>
        </w:rPr>
        <w:t>Cadaster</w:t>
      </w:r>
      <w:r w:rsidRPr="006144BD">
        <w:rPr>
          <w:lang w:val="en-US"/>
        </w:rPr>
        <w:t xml:space="preserve"> or Marine Limits and Boundaries context but not in the ENC context. A Product Specification may also refine the definition of the feature for the specific application domain context.</w:t>
      </w:r>
      <w:r w:rsidR="00851A5B">
        <w:rPr>
          <w:lang w:val="en-US"/>
        </w:rPr>
        <w:t xml:space="preserve"> </w:t>
      </w:r>
      <w:r w:rsidRPr="006144BD">
        <w:rPr>
          <w:lang w:val="en-US"/>
        </w:rPr>
        <w:t xml:space="preserve">The issue of context specific meanings needs to be </w:t>
      </w:r>
      <w:r>
        <w:rPr>
          <w:lang w:val="en-US"/>
        </w:rPr>
        <w:t>identified</w:t>
      </w:r>
      <w:r w:rsidRPr="006144BD">
        <w:rPr>
          <w:lang w:val="en-US"/>
        </w:rPr>
        <w:t xml:space="preserve"> in the Feature Catalogue. Since context affects the meaning of most features, one cannot simply add new feature definitions to the concept dictionary where a context specific interpretation is needed. The dictionary definition needs to be general enough to allow the various context specific interpretations, and the feature catalogue(s) need to narrow the meaning to a specific context. The Feature Concept Dictionary needs to allow for the interpretation of concepts in different contexts.</w:t>
      </w:r>
    </w:p>
    <w:p w14:paraId="12243B68" w14:textId="77777777" w:rsidR="00816941" w:rsidRPr="006E45D6" w:rsidRDefault="00816941" w:rsidP="00816941">
      <w:pPr>
        <w:pStyle w:val="BodyText"/>
      </w:pPr>
      <w:r w:rsidRPr="006E45D6">
        <w:t xml:space="preserve">Figure </w:t>
      </w:r>
      <w:r>
        <w:t>D5</w:t>
      </w:r>
      <w:r w:rsidRPr="006E45D6">
        <w:t xml:space="preserve"> shows a Feature Concept Dictionary with three types of entries, a Feature Type, an Attribute Type and a Code List / Enumeration. A Code List / Enumeration is a set of listed values that may be used in an attribute. </w:t>
      </w:r>
    </w:p>
    <w:p w14:paraId="1307D0FD" w14:textId="77777777" w:rsidR="00816941" w:rsidRPr="00B04B0F" w:rsidRDefault="00973026" w:rsidP="00816941">
      <w:pPr>
        <w:jc w:val="center"/>
        <w:rPr>
          <w:color w:val="E36C0A" w:themeColor="accent6" w:themeShade="BF"/>
        </w:rPr>
      </w:pPr>
      <w:r>
        <w:rPr>
          <w:noProof/>
          <w:color w:val="E36C0A" w:themeColor="accent6" w:themeShade="BF"/>
          <w:lang w:val="fr-FR" w:eastAsia="fr-FR"/>
        </w:rPr>
        <w:drawing>
          <wp:inline distT="0" distB="0" distL="0" distR="0" wp14:anchorId="681C4439" wp14:editId="1F723D7D">
            <wp:extent cx="5943600" cy="46761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D5 Feature Concept Dictionar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2DE922F9" w14:textId="77777777" w:rsidR="00816941" w:rsidRPr="006E45D6" w:rsidRDefault="00816941" w:rsidP="00816941">
      <w:pPr>
        <w:pStyle w:val="Figurecaption"/>
        <w:rPr>
          <w:color w:val="auto"/>
        </w:rPr>
      </w:pPr>
      <w:r w:rsidRPr="006E45D6">
        <w:rPr>
          <w:color w:val="auto"/>
        </w:rPr>
        <w:t xml:space="preserve">Figure </w:t>
      </w:r>
      <w:r>
        <w:rPr>
          <w:color w:val="auto"/>
        </w:rPr>
        <w:t>D5</w:t>
      </w:r>
      <w:r w:rsidRPr="006E45D6">
        <w:rPr>
          <w:color w:val="auto"/>
        </w:rPr>
        <w:t xml:space="preserve"> – Feature Concept Dictionary Contents</w:t>
      </w:r>
    </w:p>
    <w:p w14:paraId="63EF729C" w14:textId="77777777" w:rsidR="00816941" w:rsidRPr="006E45D6" w:rsidRDefault="00816941" w:rsidP="00816941">
      <w:pPr>
        <w:pStyle w:val="BodyText"/>
      </w:pPr>
      <w:r w:rsidRPr="006E45D6">
        <w:t>UNCLOS is an important but very specific context. It build</w:t>
      </w:r>
      <w:r>
        <w:t>s</w:t>
      </w:r>
      <w:r w:rsidRPr="006E45D6">
        <w:t xml:space="preserve"> upon S-121 Maritime Limits and Boundaries, but it may also build in part upon some aspects of a Marine Cadastre, Marine Protected Areas and fishery information.</w:t>
      </w:r>
      <w:r w:rsidR="00851A5B">
        <w:t xml:space="preserve"> </w:t>
      </w:r>
      <w:r w:rsidRPr="006E45D6">
        <w:t xml:space="preserve">Maritime Limits and Boundaries, Marine Protected Areas, fisheries, UNCLOS and Marine Cadastre are all separate but overlapping </w:t>
      </w:r>
      <w:r>
        <w:t>themes within a legal context</w:t>
      </w:r>
      <w:r w:rsidRPr="006E45D6">
        <w:t>.</w:t>
      </w:r>
    </w:p>
    <w:p w14:paraId="740CC7CD" w14:textId="77777777" w:rsidR="00816941" w:rsidRDefault="00816941" w:rsidP="00816941">
      <w:pPr>
        <w:pStyle w:val="BodyText"/>
      </w:pPr>
      <w:r w:rsidRPr="006E45D6">
        <w:t xml:space="preserve">The Feature Concept Dictionary elements to be defined for S-121 are shown in Figure </w:t>
      </w:r>
      <w:r>
        <w:t>D6</w:t>
      </w:r>
      <w:r w:rsidRPr="006E45D6">
        <w:t xml:space="preserve">. The </w:t>
      </w:r>
      <w:r>
        <w:t xml:space="preserve">description of a Feature Type in the </w:t>
      </w:r>
      <w:r w:rsidRPr="006E45D6">
        <w:t xml:space="preserve">Feature Concept Dictionary contains the </w:t>
      </w:r>
      <w:r w:rsidRPr="00FA7F94">
        <w:rPr>
          <w:i/>
        </w:rPr>
        <w:t>IntrinsicType</w:t>
      </w:r>
      <w:r w:rsidRPr="001E7353">
        <w:t xml:space="preserve"> attribute</w:t>
      </w:r>
      <w:r w:rsidRPr="006E45D6">
        <w:t xml:space="preserve"> for S-121 defined objects.</w:t>
      </w:r>
      <w:r>
        <w:t xml:space="preserve"> </w:t>
      </w:r>
    </w:p>
    <w:p w14:paraId="2959EA5A" w14:textId="77777777" w:rsidR="00816941" w:rsidRPr="00647B1B" w:rsidRDefault="00816941" w:rsidP="00816941">
      <w:pPr>
        <w:pStyle w:val="BodyText"/>
        <w:rPr>
          <w:lang w:val="en-US"/>
        </w:rPr>
      </w:pPr>
      <w:r w:rsidRPr="001E7353">
        <w:t>The contexts in which a feature may be applied may optionally be described in the Feature Concept Dictionary. The Feature Catalogue associated with an Application Schema may define the context in more detail.</w:t>
      </w:r>
    </w:p>
    <w:p w14:paraId="7980414E" w14:textId="77777777" w:rsidR="00816941" w:rsidRPr="00647B1B" w:rsidRDefault="00B875D8" w:rsidP="00816941">
      <w:pPr>
        <w:pStyle w:val="Caption"/>
        <w:rPr>
          <w:color w:val="auto"/>
        </w:rPr>
      </w:pPr>
      <w:r>
        <w:rPr>
          <w:noProof/>
          <w:color w:val="auto"/>
          <w:lang w:val="fr-FR" w:eastAsia="fr-FR"/>
        </w:rPr>
        <w:drawing>
          <wp:inline distT="0" distB="0" distL="0" distR="0" wp14:anchorId="7CADA4C5" wp14:editId="2C971AE5">
            <wp:extent cx="5868088" cy="68745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D6 S121 FC Intrinsic Type and Context Attributes.png"/>
                    <pic:cNvPicPr/>
                  </pic:nvPicPr>
                  <pic:blipFill>
                    <a:blip r:embed="rId25">
                      <a:extLst>
                        <a:ext uri="{28A0092B-C50C-407E-A947-70E740481C1C}">
                          <a14:useLocalDpi xmlns:a14="http://schemas.microsoft.com/office/drawing/2010/main" val="0"/>
                        </a:ext>
                      </a:extLst>
                    </a:blip>
                    <a:stretch>
                      <a:fillRect/>
                    </a:stretch>
                  </pic:blipFill>
                  <pic:spPr>
                    <a:xfrm>
                      <a:off x="0" y="0"/>
                      <a:ext cx="5868088" cy="6874510"/>
                    </a:xfrm>
                    <a:prstGeom prst="rect">
                      <a:avLst/>
                    </a:prstGeom>
                  </pic:spPr>
                </pic:pic>
              </a:graphicData>
            </a:graphic>
          </wp:inline>
        </w:drawing>
      </w:r>
    </w:p>
    <w:p w14:paraId="48563988" w14:textId="77777777" w:rsidR="00816941" w:rsidRPr="006E45D6" w:rsidRDefault="00816941" w:rsidP="00816941">
      <w:pPr>
        <w:pStyle w:val="Figurecaption"/>
        <w:rPr>
          <w:color w:val="auto"/>
        </w:rPr>
      </w:pPr>
      <w:r w:rsidRPr="006E45D6">
        <w:rPr>
          <w:color w:val="auto"/>
        </w:rPr>
        <w:t xml:space="preserve">Figure </w:t>
      </w:r>
      <w:r>
        <w:rPr>
          <w:color w:val="auto"/>
        </w:rPr>
        <w:t>D6</w:t>
      </w:r>
      <w:r w:rsidRPr="006E45D6">
        <w:rPr>
          <w:color w:val="auto"/>
        </w:rPr>
        <w:t xml:space="preserve"> – S-121 Feature Concept Dictionary Entries with Intrinsic Type</w:t>
      </w:r>
      <w:r>
        <w:rPr>
          <w:color w:val="auto"/>
        </w:rPr>
        <w:t xml:space="preserve"> and Context</w:t>
      </w:r>
    </w:p>
    <w:p w14:paraId="2EE9FB56" w14:textId="77777777" w:rsidR="00FD3DC5" w:rsidRPr="00B702BD" w:rsidRDefault="00816941" w:rsidP="00FD3DC5">
      <w:pPr>
        <w:pStyle w:val="Appendix"/>
        <w:keepLines w:val="0"/>
        <w:pageBreakBefore w:val="0"/>
        <w:numPr>
          <w:ilvl w:val="1"/>
          <w:numId w:val="48"/>
        </w:numPr>
        <w:jc w:val="left"/>
        <w:outlineLvl w:val="0"/>
      </w:pPr>
      <w:bookmarkStart w:id="190" w:name="_Toc467765204"/>
      <w:r w:rsidRPr="00C23AF0">
        <w:t>Attribution</w:t>
      </w:r>
      <w:bookmarkEnd w:id="190"/>
    </w:p>
    <w:p w14:paraId="615BDF6B" w14:textId="77777777" w:rsidR="00816941" w:rsidRDefault="00816941" w:rsidP="00816941">
      <w:pPr>
        <w:pStyle w:val="BodyText"/>
        <w:rPr>
          <w:rStyle w:val="Strong"/>
          <w:b w:val="0"/>
        </w:rPr>
      </w:pPr>
      <w:r w:rsidRPr="007663D2">
        <w:rPr>
          <w:rStyle w:val="Strong"/>
          <w:b w:val="0"/>
        </w:rPr>
        <w:t xml:space="preserve">The </w:t>
      </w:r>
      <w:r w:rsidRPr="007663D2">
        <w:t>attribution</w:t>
      </w:r>
      <w:r w:rsidRPr="007663D2">
        <w:rPr>
          <w:rStyle w:val="Strong"/>
          <w:b w:val="0"/>
        </w:rPr>
        <w:t xml:space="preserve"> for </w:t>
      </w:r>
      <w:r>
        <w:rPr>
          <w:rStyle w:val="Strong"/>
          <w:b w:val="0"/>
        </w:rPr>
        <w:t>nautical</w:t>
      </w:r>
      <w:r w:rsidRPr="007663D2">
        <w:rPr>
          <w:rStyle w:val="Strong"/>
          <w:b w:val="0"/>
        </w:rPr>
        <w:t xml:space="preserve"> charts is based on the long history of nautical charting. H</w:t>
      </w:r>
      <w:r>
        <w:rPr>
          <w:rStyle w:val="Strong"/>
          <w:b w:val="0"/>
        </w:rPr>
        <w:t>owever, as new products develop</w:t>
      </w:r>
      <w:r w:rsidRPr="007663D2">
        <w:rPr>
          <w:rStyle w:val="Strong"/>
          <w:b w:val="0"/>
        </w:rPr>
        <w:t xml:space="preserve"> new features and attributes will need to be defined. Some of the identified products are coverage data such as bathymetry. In coverage data, the grid (or other coverage function) is a value matrix and is the attribute of the data. However for vector type coverages such as S-121 Maritime Limits and Boundaries, S-122 Marine Protected Areas, Marine Cadastre and other Product Specifications, great care is needed to define the appropriate features and attributes. Introducing legal attributes is important for these products, but legal attributes need to be rigorously defined. A good approach is to make use of the attributional model in the Land Domain Administrative Model established in the standard ISO 19152. This also supports a Marine Cadastre.</w:t>
      </w:r>
    </w:p>
    <w:p w14:paraId="1C96E929" w14:textId="77777777" w:rsidR="00310ED1" w:rsidRPr="007663D2" w:rsidRDefault="00310ED1" w:rsidP="00816941">
      <w:pPr>
        <w:pStyle w:val="BodyText"/>
        <w:rPr>
          <w:rStyle w:val="Strong"/>
          <w:b w:val="0"/>
        </w:rPr>
      </w:pPr>
      <w:r>
        <w:rPr>
          <w:rStyle w:val="Strong"/>
          <w:b w:val="0"/>
        </w:rPr>
        <w:t xml:space="preserve">The S-121 Product Specification is based on S-100 and uses the same general feature model, attribute structure and spatial schema as is used in S-100. S121 defined features and their direct attributes can be used in other S-100 based products and will work directly. However, in S121 a number of information objects have been defined. These objects carry thematic attributes (as permitted in the S-100 General Feature Model). These objects act as </w:t>
      </w:r>
      <w:r w:rsidR="00331F73">
        <w:rPr>
          <w:rStyle w:val="Strong"/>
          <w:b w:val="0"/>
        </w:rPr>
        <w:t>attributes by reference to the S-121 Features; that is, they define a structure for the legal attributes and sources that is referenced by the S-121 Features. In short, the use of information objects to describe the legal attributes and sources avoids the need to define attributes on attributes.</w:t>
      </w:r>
    </w:p>
    <w:p w14:paraId="647B82D7" w14:textId="77777777" w:rsidR="00816941" w:rsidRDefault="00816941" w:rsidP="00816941">
      <w:pPr>
        <w:pStyle w:val="BodyText"/>
      </w:pPr>
      <w:r w:rsidRPr="006E45D6">
        <w:t xml:space="preserve">A </w:t>
      </w:r>
      <w:r>
        <w:t>Marine Limits and Boundaries is built</w:t>
      </w:r>
      <w:r w:rsidRPr="006E45D6">
        <w:t xml:space="preserve"> upon the ISO 19152 Land Domain Administration Model. Although the title of the ISO standard says “Land” the scope statement of the ISO standard includes water. </w:t>
      </w:r>
    </w:p>
    <w:p w14:paraId="71574DBD" w14:textId="01CD5597" w:rsidR="00816941" w:rsidRDefault="00816941" w:rsidP="00816941">
      <w:pPr>
        <w:pStyle w:val="BodyText"/>
      </w:pPr>
      <w:r>
        <w:t xml:space="preserve">The method by which the Rights, Restrictions and Responsibility structure from ISO 19152 is integrated into S-121 is described in </w:t>
      </w:r>
      <w:r>
        <w:fldChar w:fldCharType="begin"/>
      </w:r>
      <w:r>
        <w:instrText xml:space="preserve"> REF _Ref444770095 \n \h </w:instrText>
      </w:r>
      <w:r>
        <w:fldChar w:fldCharType="separate"/>
      </w:r>
      <w:r w:rsidR="00C036DC">
        <w:t>Appendix  E</w:t>
      </w:r>
      <w:r>
        <w:fldChar w:fldCharType="end"/>
      </w:r>
      <w:r>
        <w:t>.</w:t>
      </w:r>
    </w:p>
    <w:p w14:paraId="3D4E517C" w14:textId="77777777" w:rsidR="002368E7" w:rsidRDefault="002368E7" w:rsidP="00E17C86">
      <w:pPr>
        <w:pStyle w:val="BodyText"/>
        <w:rPr>
          <w:lang w:val="en-US"/>
        </w:rPr>
      </w:pPr>
    </w:p>
    <w:p w14:paraId="0098C569" w14:textId="77777777" w:rsidR="002368E7" w:rsidRPr="00C96F8F" w:rsidRDefault="002368E7" w:rsidP="002368E7"/>
    <w:p w14:paraId="7FDA0BEE"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6B08B1E7" w14:textId="77777777" w:rsidR="002368E7" w:rsidRPr="002D0EC4" w:rsidRDefault="008D727D" w:rsidP="002368E7">
      <w:pPr>
        <w:pStyle w:val="Appendix"/>
        <w:keepLines w:val="0"/>
        <w:pageBreakBefore w:val="0"/>
        <w:numPr>
          <w:ilvl w:val="0"/>
          <w:numId w:val="48"/>
        </w:numPr>
        <w:outlineLvl w:val="0"/>
        <w:rPr>
          <w:sz w:val="28"/>
        </w:rPr>
      </w:pPr>
      <w:bookmarkStart w:id="191" w:name="_Ref443579569"/>
      <w:bookmarkStart w:id="192" w:name="_Toc467765205"/>
      <w:bookmarkStart w:id="193" w:name="_Ref444770095"/>
      <w:r w:rsidRPr="002D0EC4">
        <w:rPr>
          <w:sz w:val="28"/>
        </w:rPr>
        <w:t>Managing Legal Rights</w:t>
      </w:r>
      <w:bookmarkEnd w:id="191"/>
      <w:bookmarkEnd w:id="192"/>
    </w:p>
    <w:bookmarkEnd w:id="193"/>
    <w:p w14:paraId="479DEDD1" w14:textId="77777777" w:rsidR="008D727D" w:rsidRPr="002D0EC4" w:rsidRDefault="008D727D" w:rsidP="008D727D">
      <w:pPr>
        <w:pStyle w:val="Subtitle"/>
        <w:rPr>
          <w:sz w:val="28"/>
        </w:rPr>
      </w:pPr>
      <w:r w:rsidRPr="002D0EC4">
        <w:rPr>
          <w:sz w:val="28"/>
        </w:rPr>
        <w:t>(Normative)</w:t>
      </w:r>
    </w:p>
    <w:p w14:paraId="10B9515B" w14:textId="77777777" w:rsidR="008D727D" w:rsidRPr="00B702BD" w:rsidRDefault="008D727D" w:rsidP="008D727D">
      <w:pPr>
        <w:pStyle w:val="Appendix"/>
        <w:keepLines w:val="0"/>
        <w:pageBreakBefore w:val="0"/>
        <w:numPr>
          <w:ilvl w:val="1"/>
          <w:numId w:val="48"/>
        </w:numPr>
        <w:jc w:val="left"/>
        <w:outlineLvl w:val="0"/>
      </w:pPr>
      <w:bookmarkStart w:id="194" w:name="_Toc467765206"/>
      <w:r w:rsidRPr="0063339B">
        <w:t>Overview</w:t>
      </w:r>
      <w:bookmarkEnd w:id="194"/>
    </w:p>
    <w:p w14:paraId="3072CF26" w14:textId="77777777" w:rsidR="008D727D" w:rsidRDefault="008D727D" w:rsidP="008D727D">
      <w:pPr>
        <w:pStyle w:val="BodyText"/>
        <w:rPr>
          <w:color w:val="000000" w:themeColor="text1"/>
        </w:rPr>
      </w:pPr>
      <w:r w:rsidRPr="005A424B">
        <w:rPr>
          <w:color w:val="000000" w:themeColor="text1"/>
        </w:rPr>
        <w:t>The suite of standards developed to support electronic marine navigation (eNavi</w:t>
      </w:r>
      <w:r>
        <w:rPr>
          <w:color w:val="000000" w:themeColor="text1"/>
        </w:rPr>
        <w:t>gation) is a consistent information context</w:t>
      </w:r>
      <w:r w:rsidRPr="005A424B">
        <w:rPr>
          <w:color w:val="000000" w:themeColor="text1"/>
        </w:rPr>
        <w:t xml:space="preserve">. However, the S-100 Universal Hydrographic Model also allows for the representation of other aspects of the marine environment. These other types of data may be </w:t>
      </w:r>
      <w:r>
        <w:rPr>
          <w:color w:val="000000" w:themeColor="text1"/>
        </w:rPr>
        <w:t>compatible</w:t>
      </w:r>
      <w:r w:rsidRPr="005A424B">
        <w:rPr>
          <w:color w:val="000000" w:themeColor="text1"/>
        </w:rPr>
        <w:t xml:space="preserve"> with the eNavigation information, but there are some fundamental differences. Marine resources maps, fisheries maps, a marine cadaster, political and jurisdictional maps and marine limits and boundaries include concepts of rights, ownership, and legal aspects. The theme behind some of these additional types of marine data is legal rights</w:t>
      </w:r>
      <w:r>
        <w:t xml:space="preserve">. These </w:t>
      </w:r>
      <w:r w:rsidRPr="005A424B">
        <w:rPr>
          <w:color w:val="000000" w:themeColor="text1"/>
        </w:rPr>
        <w:t>types of marine data need to incorporate and accurately depict the concepts of rights, restrictions and responsibilities</w:t>
      </w:r>
      <w:r>
        <w:rPr>
          <w:color w:val="000000" w:themeColor="text1"/>
        </w:rPr>
        <w:t xml:space="preserve">. </w:t>
      </w:r>
      <w:r w:rsidRPr="005A424B">
        <w:rPr>
          <w:color w:val="000000" w:themeColor="text1"/>
        </w:rPr>
        <w:t>Experience in this area does not derive from marine navigation but it largely is based on the methods by which these legal rights issues are addressed in terrestrial mapping. However, there is still an important marine component that can be quite different than land mapping.</w:t>
      </w:r>
    </w:p>
    <w:p w14:paraId="3F81BC65" w14:textId="77777777" w:rsidR="008D727D" w:rsidRDefault="008D727D" w:rsidP="008D727D">
      <w:pPr>
        <w:pStyle w:val="BodyText"/>
      </w:pPr>
      <w:r>
        <w:rPr>
          <w:color w:val="000000" w:themeColor="text1"/>
        </w:rPr>
        <w:t xml:space="preserve">This </w:t>
      </w:r>
      <w:r w:rsidR="00407629">
        <w:rPr>
          <w:color w:val="000000" w:themeColor="text1"/>
        </w:rPr>
        <w:t>a</w:t>
      </w:r>
      <w:r>
        <w:rPr>
          <w:color w:val="000000" w:themeColor="text1"/>
        </w:rPr>
        <w:t xml:space="preserve">ppendix describes the </w:t>
      </w:r>
      <w:r w:rsidRPr="00997545">
        <w:t xml:space="preserve">model </w:t>
      </w:r>
      <w:r>
        <w:t xml:space="preserve">for managing legal rights within the context of S-100. The high level conceptual model </w:t>
      </w:r>
      <w:r w:rsidRPr="00997545">
        <w:t xml:space="preserve">is based on the General Feature Model defined in ISO 19109 and on the conceptual model defined in IHO S-100. </w:t>
      </w:r>
      <w:r>
        <w:t>The model is similar to that defined for any S-100 compliant feature based data model. The major distinguishing characteristic is the introduction of the Rights, Restrictions, Responsibilities and Parties structure derived from ISO 19152.</w:t>
      </w:r>
    </w:p>
    <w:p w14:paraId="6F25557E" w14:textId="77777777" w:rsidR="008D727D" w:rsidRPr="006E45D6" w:rsidRDefault="008D727D" w:rsidP="008D727D">
      <w:pPr>
        <w:pStyle w:val="BodyText"/>
      </w:pPr>
      <w:r>
        <w:t xml:space="preserve">The conceptual model for managing legal rights is described in this </w:t>
      </w:r>
      <w:r w:rsidR="00407629">
        <w:t>a</w:t>
      </w:r>
      <w:r>
        <w:t xml:space="preserve">ppendix to S-121 so that it may be cited in other IHO standards that need to manage legal rights. To distinguish the classes from those defined in S-100, class names begin with "S121" followed by the name of the class. </w:t>
      </w:r>
    </w:p>
    <w:p w14:paraId="064DA4B5" w14:textId="77777777" w:rsidR="008D727D" w:rsidRPr="00B702BD" w:rsidRDefault="008D727D" w:rsidP="008D727D">
      <w:pPr>
        <w:pStyle w:val="Appendix"/>
        <w:keepLines w:val="0"/>
        <w:pageBreakBefore w:val="0"/>
        <w:numPr>
          <w:ilvl w:val="1"/>
          <w:numId w:val="48"/>
        </w:numPr>
        <w:jc w:val="left"/>
        <w:outlineLvl w:val="0"/>
      </w:pPr>
      <w:bookmarkStart w:id="195" w:name="_Toc467765207"/>
      <w:r w:rsidRPr="00265CE9">
        <w:t>Conceptual Model</w:t>
      </w:r>
      <w:bookmarkEnd w:id="195"/>
    </w:p>
    <w:p w14:paraId="6BB476D0" w14:textId="77777777" w:rsidR="00B24092" w:rsidRDefault="00B24092" w:rsidP="00B24092">
      <w:pPr>
        <w:pStyle w:val="BodyText"/>
        <w:rPr>
          <w:color w:val="000000" w:themeColor="text1"/>
          <w:lang w:val="en-US"/>
        </w:rPr>
      </w:pPr>
      <w:r w:rsidRPr="004D37AB">
        <w:rPr>
          <w:color w:val="000000" w:themeColor="text1"/>
          <w:lang w:val="en-US"/>
        </w:rPr>
        <w:t xml:space="preserve">The Land Administrative Domain Model (LADM) standardized in ISO standard 19152 establishes a rigorous mechanism for handling legal Rights, Responsibilities and Restrictions (RRR) for individuals, groups or other parties. This mechanism can be used in the IHO standard S-121 Marine Limits and Boundaries and in other marine application areas such as a </w:t>
      </w:r>
      <w:r>
        <w:rPr>
          <w:color w:val="000000" w:themeColor="text1"/>
          <w:lang w:val="en-US"/>
        </w:rPr>
        <w:t>M</w:t>
      </w:r>
      <w:r w:rsidRPr="004D37AB">
        <w:rPr>
          <w:color w:val="000000" w:themeColor="text1"/>
          <w:lang w:val="en-US"/>
        </w:rPr>
        <w:t xml:space="preserve">arine Cadaster. </w:t>
      </w:r>
      <w:r>
        <w:rPr>
          <w:color w:val="000000" w:themeColor="text1"/>
          <w:lang w:val="en-US"/>
        </w:rPr>
        <w:t>The</w:t>
      </w:r>
      <w:r w:rsidRPr="004D37AB">
        <w:rPr>
          <w:color w:val="000000" w:themeColor="text1"/>
          <w:lang w:val="en-US"/>
        </w:rPr>
        <w:t xml:space="preserve"> title of the ISO standard says “L</w:t>
      </w:r>
      <w:r>
        <w:rPr>
          <w:color w:val="000000" w:themeColor="text1"/>
          <w:lang w:val="en-US"/>
        </w:rPr>
        <w:t>and Administrative Domain Model</w:t>
      </w:r>
      <w:r w:rsidR="00851A5B" w:rsidRPr="004D37AB">
        <w:rPr>
          <w:color w:val="000000" w:themeColor="text1"/>
          <w:lang w:val="en-US"/>
        </w:rPr>
        <w:t>“</w:t>
      </w:r>
      <w:r w:rsidR="00407629">
        <w:rPr>
          <w:color w:val="000000" w:themeColor="text1"/>
          <w:lang w:val="en-US"/>
        </w:rPr>
        <w:t xml:space="preserve"> </w:t>
      </w:r>
      <w:r w:rsidR="00851A5B">
        <w:rPr>
          <w:color w:val="000000" w:themeColor="text1"/>
          <w:lang w:val="en-US"/>
        </w:rPr>
        <w:t>but</w:t>
      </w:r>
      <w:r>
        <w:rPr>
          <w:color w:val="000000" w:themeColor="text1"/>
          <w:lang w:val="en-US"/>
        </w:rPr>
        <w:t xml:space="preserve"> the scope says "</w:t>
      </w:r>
      <w:r>
        <w:rPr>
          <w:lang w:val="en-US"/>
        </w:rPr>
        <w:t xml:space="preserve">“including those </w:t>
      </w:r>
      <w:r w:rsidRPr="00DA1BE3">
        <w:rPr>
          <w:u w:val="single"/>
          <w:lang w:val="en-US"/>
        </w:rPr>
        <w:t>over water</w:t>
      </w:r>
      <w:r>
        <w:rPr>
          <w:lang w:val="en-US"/>
        </w:rPr>
        <w:t xml:space="preserve"> and land, and elements above and below the surface of the earth”</w:t>
      </w:r>
      <w:r w:rsidRPr="005A424B">
        <w:rPr>
          <w:rStyle w:val="FootnoteReference"/>
          <w:color w:val="000000" w:themeColor="text1"/>
        </w:rPr>
        <w:footnoteReference w:id="8"/>
      </w:r>
      <w:r w:rsidRPr="004D37AB">
        <w:rPr>
          <w:color w:val="000000" w:themeColor="text1"/>
          <w:lang w:val="en-US"/>
        </w:rPr>
        <w:t xml:space="preserve">. </w:t>
      </w:r>
    </w:p>
    <w:p w14:paraId="053EF936" w14:textId="77777777" w:rsidR="00B24092" w:rsidRDefault="00B24092" w:rsidP="00B24092">
      <w:pPr>
        <w:pStyle w:val="BodyText"/>
        <w:rPr>
          <w:color w:val="000000" w:themeColor="text1"/>
          <w:lang w:val="en-US"/>
        </w:rPr>
      </w:pPr>
      <w:r w:rsidRPr="004D37AB">
        <w:rPr>
          <w:color w:val="000000" w:themeColor="text1"/>
          <w:lang w:val="en-US"/>
        </w:rPr>
        <w:t xml:space="preserve">This </w:t>
      </w:r>
      <w:r w:rsidR="00407629">
        <w:rPr>
          <w:color w:val="000000" w:themeColor="text1"/>
          <w:lang w:val="en-US"/>
        </w:rPr>
        <w:t>a</w:t>
      </w:r>
      <w:r>
        <w:rPr>
          <w:color w:val="000000" w:themeColor="text1"/>
          <w:lang w:val="en-US"/>
        </w:rPr>
        <w:t xml:space="preserve">ppendix </w:t>
      </w:r>
      <w:r w:rsidRPr="004D37AB">
        <w:rPr>
          <w:color w:val="000000" w:themeColor="text1"/>
          <w:lang w:val="en-US"/>
        </w:rPr>
        <w:t>outlines how Maritime Limits and Boundaries and other marine application areas can be handled in alignment with the RRR and Party structures inherited from ISO</w:t>
      </w:r>
      <w:r>
        <w:rPr>
          <w:color w:val="000000" w:themeColor="text1"/>
          <w:lang w:val="en-US"/>
        </w:rPr>
        <w:t xml:space="preserve"> 19152</w:t>
      </w:r>
      <w:r w:rsidRPr="004D37AB">
        <w:rPr>
          <w:color w:val="000000" w:themeColor="text1"/>
          <w:lang w:val="en-US"/>
        </w:rPr>
        <w:t>. The goal of the Universal Hydrographic Model defined in S-100 is to cover all aspects of hydrographic and marine information. In the land domain there are also new structures being standardized, in ISO and other forums, to address areas such as land cadaster, road networks, land cover, etc. Integrating other information domains for the marine environment that include legal, economic and management aspects related to the ocean can build upon this work in ISO. The work is being done in parallel, so that new capabilities introduced in one area can be reused in another increasing the level of interoperability.</w:t>
      </w:r>
    </w:p>
    <w:p w14:paraId="5BEB329B" w14:textId="77777777" w:rsidR="00B24092" w:rsidRPr="00BD3636" w:rsidRDefault="00B24092" w:rsidP="00B24092">
      <w:pPr>
        <w:pStyle w:val="BodyText"/>
        <w:rPr>
          <w:color w:val="000000" w:themeColor="text1"/>
          <w:lang w:val="en-US"/>
        </w:rPr>
      </w:pPr>
      <w:r w:rsidRPr="00BD3636">
        <w:rPr>
          <w:color w:val="000000" w:themeColor="text1"/>
          <w:lang w:val="en-US"/>
        </w:rPr>
        <w:t>It is very important for associated legal attributes to be used together with Maritime Limit and Boundary (</w:t>
      </w:r>
      <w:r>
        <w:rPr>
          <w:color w:val="000000" w:themeColor="text1"/>
          <w:lang w:val="en-US"/>
        </w:rPr>
        <w:t>MLB</w:t>
      </w:r>
      <w:r w:rsidRPr="00BD3636">
        <w:rPr>
          <w:color w:val="000000" w:themeColor="text1"/>
          <w:lang w:val="en-US"/>
        </w:rPr>
        <w:t xml:space="preserve">) information so that one can determine under whose authority, or international treaty a particular limit or boundary is defined. Similar processes of defining </w:t>
      </w:r>
      <w:r>
        <w:rPr>
          <w:color w:val="000000" w:themeColor="text1"/>
          <w:lang w:val="en-US"/>
        </w:rPr>
        <w:t>MLBs</w:t>
      </w:r>
      <w:r w:rsidRPr="00BD3636">
        <w:rPr>
          <w:color w:val="000000" w:themeColor="text1"/>
          <w:lang w:val="en-US"/>
        </w:rPr>
        <w:t xml:space="preserve"> exist in many countries; however, they are not exactly the same so that there may be differences in how information is defined in various jurisdictions. The IHO standard S-121 on Maritime Limits and Boundaries must be general enough to satisfy the requirements of all nations since boundary information involves more than one state actor. Accurate calculation and representation of the resultant boundaries and original legal sources are of great importance. There can be significant legal and political implications resulting from errors. </w:t>
      </w:r>
    </w:p>
    <w:p w14:paraId="690141AB" w14:textId="77777777" w:rsidR="00B24092" w:rsidRPr="00BD3636" w:rsidRDefault="00B24092" w:rsidP="00B24092">
      <w:pPr>
        <w:pStyle w:val="BodyText"/>
        <w:rPr>
          <w:color w:val="000000" w:themeColor="text1"/>
          <w:lang w:val="en-US"/>
        </w:rPr>
      </w:pPr>
      <w:r w:rsidRPr="00BD3636">
        <w:rPr>
          <w:color w:val="000000" w:themeColor="text1"/>
          <w:lang w:val="en-US"/>
        </w:rPr>
        <w:t xml:space="preserve">Maritime Limits and Boundaries information may be used in many different ways. Additional information may also be required in legal or political disputes to justify the representation of a particular maritime boundary line. </w:t>
      </w:r>
    </w:p>
    <w:p w14:paraId="70412365" w14:textId="77777777" w:rsidR="00B24092" w:rsidRDefault="00B24092" w:rsidP="00B24092">
      <w:pPr>
        <w:pStyle w:val="BodyText"/>
        <w:rPr>
          <w:color w:val="000000" w:themeColor="text1"/>
          <w:lang w:val="en-US"/>
        </w:rPr>
      </w:pPr>
      <w:r w:rsidRPr="00BD3636">
        <w:rPr>
          <w:color w:val="000000" w:themeColor="text1"/>
          <w:lang w:val="en-US"/>
        </w:rPr>
        <w:t>One aspect of wide reaching importance is the definition of the coast which is often used as part of the boundary of a maritime area. The oceans are constantly in motion due to tides, weather and seasonal variations. The level of rivers can change even more due to seasonal variations such as spring flooding. For this reason sea level is based on an average, and there are many different way to calculate this average.</w:t>
      </w:r>
    </w:p>
    <w:p w14:paraId="0DF7D793" w14:textId="77777777" w:rsidR="00B24092" w:rsidRDefault="00B24092" w:rsidP="00B24092">
      <w:pPr>
        <w:pStyle w:val="BodyText"/>
        <w:rPr>
          <w:color w:val="000000" w:themeColor="text1"/>
          <w:lang w:val="en-US"/>
        </w:rPr>
      </w:pPr>
      <w:r w:rsidRPr="005A424B">
        <w:rPr>
          <w:color w:val="000000" w:themeColor="text1"/>
        </w:rPr>
        <w:t xml:space="preserve">Because there may be several different state actors involved with different technological approaches and levels of sophistication in their system implementations, the </w:t>
      </w:r>
      <w:r>
        <w:rPr>
          <w:color w:val="000000" w:themeColor="text1"/>
        </w:rPr>
        <w:t>management of legal rights</w:t>
      </w:r>
      <w:r w:rsidRPr="005A424B">
        <w:rPr>
          <w:color w:val="000000" w:themeColor="text1"/>
        </w:rPr>
        <w:t xml:space="preserve"> needs to be very flexible. </w:t>
      </w:r>
      <w:r>
        <w:rPr>
          <w:color w:val="000000" w:themeColor="text1"/>
        </w:rPr>
        <w:t>This Appendix describes the structure</w:t>
      </w:r>
      <w:r w:rsidRPr="005A424B">
        <w:rPr>
          <w:color w:val="000000" w:themeColor="text1"/>
        </w:rPr>
        <w:t xml:space="preserve"> </w:t>
      </w:r>
      <w:r>
        <w:rPr>
          <w:color w:val="000000" w:themeColor="text1"/>
        </w:rPr>
        <w:t>upon</w:t>
      </w:r>
      <w:r w:rsidRPr="005A424B">
        <w:rPr>
          <w:color w:val="000000" w:themeColor="text1"/>
        </w:rPr>
        <w:t xml:space="preserve"> which </w:t>
      </w:r>
      <w:r>
        <w:rPr>
          <w:color w:val="000000" w:themeColor="text1"/>
        </w:rPr>
        <w:t>Product Specifications</w:t>
      </w:r>
      <w:r w:rsidRPr="005A424B">
        <w:rPr>
          <w:color w:val="000000" w:themeColor="text1"/>
        </w:rPr>
        <w:t xml:space="preserve"> such as </w:t>
      </w:r>
      <w:r>
        <w:rPr>
          <w:color w:val="000000" w:themeColor="text1"/>
        </w:rPr>
        <w:t xml:space="preserve">Marine Limits and Boundaries, </w:t>
      </w:r>
      <w:r w:rsidRPr="005A424B">
        <w:rPr>
          <w:color w:val="000000" w:themeColor="text1"/>
        </w:rPr>
        <w:t xml:space="preserve">Marine Cadastre, MSDI, etc. will be based, since all information found within the extensions depends upon the legal and administrative entities described </w:t>
      </w:r>
      <w:r>
        <w:rPr>
          <w:color w:val="000000" w:themeColor="text1"/>
        </w:rPr>
        <w:t>here</w:t>
      </w:r>
      <w:r w:rsidRPr="005A424B">
        <w:rPr>
          <w:color w:val="000000" w:themeColor="text1"/>
        </w:rPr>
        <w:t>.</w:t>
      </w:r>
    </w:p>
    <w:p w14:paraId="7815DBDF" w14:textId="77777777" w:rsidR="008D727D" w:rsidRPr="00B702BD" w:rsidRDefault="00B24092" w:rsidP="008D727D">
      <w:pPr>
        <w:pStyle w:val="Appendix"/>
        <w:keepLines w:val="0"/>
        <w:pageBreakBefore w:val="0"/>
        <w:numPr>
          <w:ilvl w:val="1"/>
          <w:numId w:val="48"/>
        </w:numPr>
        <w:jc w:val="left"/>
        <w:outlineLvl w:val="0"/>
      </w:pPr>
      <w:bookmarkStart w:id="196" w:name="_Toc467765208"/>
      <w:r w:rsidRPr="00BD3636">
        <w:t>Features and Attributes in S-1</w:t>
      </w:r>
      <w:r>
        <w:t>21</w:t>
      </w:r>
      <w:bookmarkEnd w:id="196"/>
    </w:p>
    <w:p w14:paraId="79A0E010" w14:textId="77777777" w:rsidR="00B24092" w:rsidRPr="00BD3636" w:rsidRDefault="00B24092" w:rsidP="00B24092">
      <w:pPr>
        <w:pStyle w:val="BodyText"/>
      </w:pPr>
      <w:r w:rsidRPr="00BD3636">
        <w:t xml:space="preserve">The ISO suite of geographic information standards and the derivative IHO S-100 Universal Hydrographic Data Model are built upon an object structure. A real world feature is an object that has properties. These properties are represented as attributes and associations. The attributes are of two types, Spatial Attributes describing its geometric representation, and Thematic Attributes describing its nature. There may also be constraints placed upon an attribute or association. The IHO S-100 has added to the ISO General Feature Model the concept of Named Types, to allow for Feature Types and also Information Types. </w:t>
      </w:r>
    </w:p>
    <w:p w14:paraId="2BC0AEF0" w14:textId="77777777" w:rsidR="00B24092" w:rsidRPr="00BD3636" w:rsidRDefault="00B24092" w:rsidP="00B24092">
      <w:pPr>
        <w:pStyle w:val="BodyText"/>
      </w:pPr>
      <w:r w:rsidRPr="00BD3636">
        <w:t xml:space="preserve">A feature has existence in the real world. A particular feature instance could be a buoy or a segment of coast line. Limits and Boundaries are also features with existence in the real world. </w:t>
      </w:r>
    </w:p>
    <w:p w14:paraId="1A040109" w14:textId="77777777" w:rsidR="00B24092" w:rsidRPr="00BD3636" w:rsidRDefault="00B24092" w:rsidP="00B24092">
      <w:pPr>
        <w:pStyle w:val="BodyText"/>
      </w:pPr>
      <w:r w:rsidRPr="00BD3636">
        <w:t>An information object is an object with no real geographic spatial position. In a navigational chart it may be something like a note that can appear on a chart. Information objects can have thematic attributes and so they can be used to implement the Administrative Objects defined to describe Rights, Restrictions and Responsibilities and Parties derived from the ISO 19152.</w:t>
      </w:r>
    </w:p>
    <w:p w14:paraId="26A87390" w14:textId="77777777" w:rsidR="00B24092" w:rsidRDefault="00B24092" w:rsidP="00B24092">
      <w:pPr>
        <w:pStyle w:val="BodyText"/>
      </w:pPr>
      <w:r w:rsidRPr="00BD3636">
        <w:t xml:space="preserve">Figure </w:t>
      </w:r>
      <w:r>
        <w:t>E</w:t>
      </w:r>
      <w:r w:rsidRPr="00BD3636">
        <w:t>1 Shows a Feature Object and its Associated Attributes taken from the IHO S-100 standard.</w:t>
      </w:r>
    </w:p>
    <w:p w14:paraId="2766251E" w14:textId="77777777" w:rsidR="00B25052" w:rsidRPr="00B25052" w:rsidRDefault="00B25052" w:rsidP="00B25052">
      <w:pPr>
        <w:pStyle w:val="BodyText"/>
        <w:spacing w:before="0"/>
        <w:ind w:left="562"/>
        <w:rPr>
          <w:sz w:val="10"/>
        </w:rPr>
      </w:pPr>
    </w:p>
    <w:p w14:paraId="14AAC685" w14:textId="77777777" w:rsidR="00B24092" w:rsidRPr="005A424B" w:rsidRDefault="00790BE5" w:rsidP="00B77A39">
      <w:pPr>
        <w:pStyle w:val="Figurecaption"/>
        <w:keepNext/>
        <w:ind w:left="446" w:right="-274"/>
      </w:pPr>
      <w:r>
        <w:rPr>
          <w:noProof/>
          <w:lang w:val="fr-FR" w:eastAsia="fr-FR"/>
        </w:rPr>
        <w:drawing>
          <wp:inline distT="0" distB="0" distL="0" distR="0" wp14:anchorId="3BEF8A73" wp14:editId="6F9F2DA6">
            <wp:extent cx="5943600" cy="7441809"/>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 S121 General Feature Mode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441809"/>
                    </a:xfrm>
                    <a:prstGeom prst="rect">
                      <a:avLst/>
                    </a:prstGeom>
                  </pic:spPr>
                </pic:pic>
              </a:graphicData>
            </a:graphic>
          </wp:inline>
        </w:drawing>
      </w:r>
    </w:p>
    <w:p w14:paraId="768E8EE4" w14:textId="77777777" w:rsidR="00B24092" w:rsidRPr="005A424B" w:rsidRDefault="00B24092" w:rsidP="00B24092">
      <w:pPr>
        <w:pStyle w:val="Figurecaption"/>
      </w:pPr>
      <w:r w:rsidRPr="005A424B">
        <w:t xml:space="preserve">Figure </w:t>
      </w:r>
      <w:r>
        <w:t>E</w:t>
      </w:r>
      <w:r w:rsidRPr="005A424B">
        <w:t xml:space="preserve">1 – General Feature Model with </w:t>
      </w:r>
      <w:r>
        <w:t>Legal Attribute</w:t>
      </w:r>
      <w:r w:rsidRPr="005A424B">
        <w:t xml:space="preserve"> Specialized Classes </w:t>
      </w:r>
    </w:p>
    <w:p w14:paraId="560CB1F8" w14:textId="1F6EB170" w:rsidR="00B24092" w:rsidRPr="00ED5FC4" w:rsidRDefault="00B24092" w:rsidP="00B24092">
      <w:pPr>
        <w:pStyle w:val="BodyText"/>
        <w:rPr>
          <w:lang w:val="en-US"/>
        </w:rPr>
      </w:pPr>
      <w:r w:rsidRPr="00ED5FC4">
        <w:rPr>
          <w:lang w:val="en-US"/>
        </w:rPr>
        <w:t>The General Feature Model is a metamodel; that is, it is a template upon which actual Application Schema are defined. Every data set has an Application Schema that defines the allowable objects and attributes and the allowed relationships for that particular type of data set. There is a hierarchy of models ranging from the abstract metamodel template to the specific application schema and to the specific set of instance data corresponding to a particular instance of a data set. S-121 defines two new classes at General Feature Model (template metamodel) level. It specializes S100_GF_FeatureType and</w:t>
      </w:r>
      <w:r w:rsidR="009835E1">
        <w:rPr>
          <w:lang w:val="en-US"/>
        </w:rPr>
        <w:t xml:space="preserve"> </w:t>
      </w:r>
      <w:r w:rsidRPr="00ED5FC4">
        <w:rPr>
          <w:lang w:val="en-US"/>
        </w:rPr>
        <w:t>S100_GF_ThematicAttributeType in order to add relationship</w:t>
      </w:r>
      <w:r w:rsidR="003471C1">
        <w:rPr>
          <w:lang w:val="en-US"/>
        </w:rPr>
        <w:t>s</w:t>
      </w:r>
      <w:r w:rsidRPr="00ED5FC4">
        <w:rPr>
          <w:lang w:val="en-US"/>
        </w:rPr>
        <w:t xml:space="preserve"> to the </w:t>
      </w:r>
      <w:r w:rsidR="003471C1">
        <w:rPr>
          <w:lang w:val="en-US"/>
        </w:rPr>
        <w:t>Administrative Structure (</w:t>
      </w:r>
      <w:r w:rsidRPr="00ED5FC4">
        <w:rPr>
          <w:lang w:val="en-US"/>
        </w:rPr>
        <w:t>Rights, Restrictions and Responsibilities</w:t>
      </w:r>
      <w:r w:rsidR="003471C1">
        <w:rPr>
          <w:lang w:val="en-US"/>
        </w:rPr>
        <w:t>, and Basic Administrative Unit</w:t>
      </w:r>
      <w:r w:rsidR="00C036DC">
        <w:rPr>
          <w:lang w:val="en-US"/>
        </w:rPr>
        <w:t>)</w:t>
      </w:r>
      <w:r w:rsidR="00C036DC" w:rsidRPr="00ED5FC4">
        <w:rPr>
          <w:lang w:val="en-US"/>
        </w:rPr>
        <w:t>, which</w:t>
      </w:r>
      <w:r w:rsidRPr="00ED5FC4">
        <w:rPr>
          <w:lang w:val="en-US"/>
        </w:rPr>
        <w:t xml:space="preserve"> is inherited from the ISO 19152 standard.</w:t>
      </w:r>
      <w:r w:rsidR="00851A5B">
        <w:rPr>
          <w:lang w:val="en-US"/>
        </w:rPr>
        <w:t xml:space="preserve"> </w:t>
      </w:r>
      <w:r w:rsidR="00E87F2E">
        <w:rPr>
          <w:lang w:val="en-US"/>
        </w:rPr>
        <w:t xml:space="preserve">The </w:t>
      </w:r>
      <w:r w:rsidR="00E87F2E" w:rsidRPr="00ED5FC4">
        <w:rPr>
          <w:lang w:val="en-US"/>
        </w:rPr>
        <w:t xml:space="preserve">attribute </w:t>
      </w:r>
      <w:r w:rsidR="00E87F2E">
        <w:rPr>
          <w:i/>
          <w:lang w:val="en-US"/>
        </w:rPr>
        <w:t>i</w:t>
      </w:r>
      <w:r w:rsidR="00E87F2E" w:rsidRPr="001939CB">
        <w:rPr>
          <w:i/>
          <w:lang w:val="en-US"/>
        </w:rPr>
        <w:t>ntrinsicType</w:t>
      </w:r>
      <w:r w:rsidR="00E87F2E">
        <w:rPr>
          <w:i/>
          <w:lang w:val="en-US"/>
        </w:rPr>
        <w:t xml:space="preserve"> </w:t>
      </w:r>
      <w:r w:rsidR="00E87F2E" w:rsidRPr="00E87F2E">
        <w:rPr>
          <w:lang w:val="en-US"/>
        </w:rPr>
        <w:t xml:space="preserve">is </w:t>
      </w:r>
      <w:r w:rsidR="00E87F2E">
        <w:rPr>
          <w:lang w:val="en-US"/>
        </w:rPr>
        <w:t>described for the feature type in the Feature Catalogue</w:t>
      </w:r>
      <w:r w:rsidR="00DF0045">
        <w:rPr>
          <w:lang w:val="en-US"/>
        </w:rPr>
        <w:t xml:space="preserve"> and is not part of the General Feature Model</w:t>
      </w:r>
      <w:r w:rsidR="00E87F2E">
        <w:rPr>
          <w:lang w:val="en-US"/>
        </w:rPr>
        <w:t>.</w:t>
      </w:r>
    </w:p>
    <w:p w14:paraId="40145BB9" w14:textId="77777777" w:rsidR="00B24092" w:rsidRPr="00ED5FC4" w:rsidRDefault="00B24092" w:rsidP="00B24092">
      <w:pPr>
        <w:pStyle w:val="BodyText"/>
        <w:rPr>
          <w:lang w:val="en-US"/>
        </w:rPr>
      </w:pPr>
      <w:r w:rsidRPr="00ED5FC4">
        <w:rPr>
          <w:lang w:val="en-US"/>
        </w:rPr>
        <w:t xml:space="preserve">The feature type object takes its definition from the S-100 object S100_FC_FeatureType. All of the inherited attributes are shown in the S121_FC_FeatureType object together with the associated code lists. </w:t>
      </w:r>
    </w:p>
    <w:p w14:paraId="680F9FDF" w14:textId="77777777" w:rsidR="00B24092" w:rsidRPr="00ED5FC4" w:rsidRDefault="00B24092" w:rsidP="00B24092">
      <w:pPr>
        <w:pStyle w:val="BodyText"/>
        <w:rPr>
          <w:lang w:val="en-US"/>
        </w:rPr>
      </w:pPr>
      <w:r w:rsidRPr="00ED5FC4">
        <w:rPr>
          <w:lang w:val="en-US"/>
        </w:rPr>
        <w:t xml:space="preserve">An important restriction is that S-100 limits the types of spatial primitives that may be used to represent the object to GM_Point, GM_MultiPoint, GM_Curve, GM_Surface, CV_Coverage, GM_Curve (arcByCentrePoint and circleByCentrePoint). This is a simplification from the more extensive set of primitives available in ISO 19107 Spatial Schema upon which both the ISO 19152 LADM and the IHO S-100 is based. This subset makes the implementation of systems such as an ECDIS system easier by limiting the types that need to be implemented. This restriction is important </w:t>
      </w:r>
      <w:r>
        <w:rPr>
          <w:lang w:val="en-US"/>
        </w:rPr>
        <w:t xml:space="preserve">in S-100 </w:t>
      </w:r>
      <w:r w:rsidRPr="00ED5FC4">
        <w:rPr>
          <w:lang w:val="en-US"/>
        </w:rPr>
        <w:t xml:space="preserve">because navigations systems must be testable to ensure safety. For compatibility this same restriction carries through to other marine application areas such as a </w:t>
      </w:r>
      <w:r>
        <w:rPr>
          <w:lang w:val="en-US"/>
        </w:rPr>
        <w:t xml:space="preserve">Maritime Limits and Boundaries and a </w:t>
      </w:r>
      <w:r w:rsidRPr="00ED5FC4">
        <w:rPr>
          <w:lang w:val="en-US"/>
        </w:rPr>
        <w:t>Marine Cadaster.</w:t>
      </w:r>
    </w:p>
    <w:p w14:paraId="3A751BC8" w14:textId="77777777" w:rsidR="008D727D" w:rsidRPr="00B702BD" w:rsidRDefault="003471C1" w:rsidP="008D727D">
      <w:pPr>
        <w:pStyle w:val="Appendix"/>
        <w:keepLines w:val="0"/>
        <w:pageBreakBefore w:val="0"/>
        <w:numPr>
          <w:ilvl w:val="1"/>
          <w:numId w:val="48"/>
        </w:numPr>
        <w:jc w:val="left"/>
        <w:outlineLvl w:val="0"/>
      </w:pPr>
      <w:bookmarkStart w:id="197" w:name="_Toc467765209"/>
      <w:r>
        <w:t>Administrative Structure</w:t>
      </w:r>
      <w:r w:rsidR="00B24092" w:rsidRPr="001939CB">
        <w:t xml:space="preserve"> from ISO</w:t>
      </w:r>
      <w:bookmarkEnd w:id="197"/>
    </w:p>
    <w:p w14:paraId="39B7A578" w14:textId="77777777" w:rsidR="00B24092" w:rsidRDefault="00B24092" w:rsidP="00B24092">
      <w:pPr>
        <w:pStyle w:val="BodyText"/>
      </w:pPr>
      <w:r>
        <w:t xml:space="preserve">Attributes provide detail that establish context for a feature. S-100 defines two types of attributes that may be associated with a feature. These are spatial attributes and thematic attributes. The spatial attribute references GM_Object from ISO 19107 for the geometry, but the types of geometry are limited by the Spatial Primitive Types defined in S-100. </w:t>
      </w:r>
    </w:p>
    <w:p w14:paraId="5553AFF4" w14:textId="77777777" w:rsidR="00B24092" w:rsidRDefault="00B24092" w:rsidP="00B24092">
      <w:pPr>
        <w:pStyle w:val="BodyText"/>
      </w:pPr>
      <w:r>
        <w:t xml:space="preserve">Thematic attributes have their definitions recorded in the Feature Concept Dictionary and </w:t>
      </w:r>
      <w:r w:rsidR="003471C1">
        <w:t>F</w:t>
      </w:r>
      <w:r>
        <w:t>eature Catalogue. The elements recorded in the Feature Catalogue are shown in Figure E2.</w:t>
      </w:r>
    </w:p>
    <w:p w14:paraId="069208CC" w14:textId="77777777" w:rsidR="00B24092" w:rsidRPr="005A424B" w:rsidRDefault="00790BE5" w:rsidP="008531D6">
      <w:pPr>
        <w:pStyle w:val="Figurecaption"/>
        <w:ind w:left="270"/>
      </w:pPr>
      <w:r>
        <w:rPr>
          <w:noProof/>
          <w:lang w:val="fr-FR" w:eastAsia="fr-FR"/>
        </w:rPr>
        <w:drawing>
          <wp:inline distT="0" distB="0" distL="0" distR="0" wp14:anchorId="48A72B45" wp14:editId="5033DA8B">
            <wp:extent cx="5774259" cy="498919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2 Feature Catalogue.png"/>
                    <pic:cNvPicPr/>
                  </pic:nvPicPr>
                  <pic:blipFill>
                    <a:blip r:embed="rId27">
                      <a:extLst>
                        <a:ext uri="{28A0092B-C50C-407E-A947-70E740481C1C}">
                          <a14:useLocalDpi xmlns:a14="http://schemas.microsoft.com/office/drawing/2010/main" val="0"/>
                        </a:ext>
                      </a:extLst>
                    </a:blip>
                    <a:stretch>
                      <a:fillRect/>
                    </a:stretch>
                  </pic:blipFill>
                  <pic:spPr>
                    <a:xfrm>
                      <a:off x="0" y="0"/>
                      <a:ext cx="5774259" cy="4989195"/>
                    </a:xfrm>
                    <a:prstGeom prst="rect">
                      <a:avLst/>
                    </a:prstGeom>
                  </pic:spPr>
                </pic:pic>
              </a:graphicData>
            </a:graphic>
          </wp:inline>
        </w:drawing>
      </w:r>
    </w:p>
    <w:p w14:paraId="2B6835D4" w14:textId="77777777" w:rsidR="00B24092" w:rsidRPr="005A424B" w:rsidRDefault="00B24092" w:rsidP="00B24092">
      <w:pPr>
        <w:pStyle w:val="Figurecaption"/>
      </w:pPr>
      <w:r w:rsidRPr="005A424B">
        <w:t xml:space="preserve">Figure </w:t>
      </w:r>
      <w:r>
        <w:t>E2</w:t>
      </w:r>
      <w:r w:rsidRPr="005A424B">
        <w:t xml:space="preserve"> – Objects </w:t>
      </w:r>
      <w:r w:rsidRPr="00810306">
        <w:t>Recorded</w:t>
      </w:r>
      <w:r w:rsidRPr="005A424B">
        <w:t xml:space="preserve"> in the Feature Catalogue </w:t>
      </w:r>
    </w:p>
    <w:p w14:paraId="57E5D6F0" w14:textId="77777777" w:rsidR="00B24092" w:rsidRDefault="00B24092" w:rsidP="00B24092">
      <w:pPr>
        <w:pStyle w:val="BodyText"/>
      </w:pPr>
      <w:r w:rsidRPr="005A424B">
        <w:rPr>
          <w:color w:val="000000" w:themeColor="text1"/>
        </w:rPr>
        <w:t>There are two types of attributes, simple attributes and complex attributes. Both have a name, definition and code. In addition a simple attribute has a data type and optionally a unit of measure and quality.</w:t>
      </w:r>
      <w:r w:rsidR="00851A5B">
        <w:rPr>
          <w:color w:val="000000" w:themeColor="text1"/>
        </w:rPr>
        <w:t xml:space="preserve"> </w:t>
      </w:r>
      <w:r w:rsidRPr="005A424B">
        <w:rPr>
          <w:color w:val="000000" w:themeColor="text1"/>
        </w:rPr>
        <w:t xml:space="preserve"> A simple attribute may have a set of listed values, which are also defined in the Feature Catalogue. A complex attribute has a set of bindings that link attributes and listed values. This </w:t>
      </w:r>
      <w:r>
        <w:rPr>
          <w:color w:val="000000" w:themeColor="text1"/>
        </w:rPr>
        <w:t xml:space="preserve">structure derives directly from S-100 and is </w:t>
      </w:r>
      <w:r w:rsidRPr="005A424B">
        <w:rPr>
          <w:color w:val="000000" w:themeColor="text1"/>
        </w:rPr>
        <w:t xml:space="preserve">illustrated in Figure </w:t>
      </w:r>
      <w:r>
        <w:rPr>
          <w:color w:val="000000" w:themeColor="text1"/>
        </w:rPr>
        <w:t>E</w:t>
      </w:r>
      <w:r w:rsidRPr="005A424B">
        <w:rPr>
          <w:color w:val="000000" w:themeColor="text1"/>
        </w:rPr>
        <w:t>3. This structure allows the recording of attributes and code lists / enumerations (sets of listed values) in the Feature Concept Dictionary and in the Feature Catalogue.</w:t>
      </w:r>
    </w:p>
    <w:p w14:paraId="2773959F" w14:textId="77777777" w:rsidR="00B24092" w:rsidRPr="005A424B" w:rsidRDefault="00B5370A" w:rsidP="00B25052">
      <w:pPr>
        <w:pStyle w:val="Figurecaption"/>
        <w:ind w:left="270"/>
      </w:pPr>
      <w:r>
        <w:rPr>
          <w:noProof/>
          <w:lang w:val="fr-FR" w:eastAsia="fr-FR"/>
        </w:rPr>
        <w:drawing>
          <wp:inline distT="0" distB="0" distL="0" distR="0" wp14:anchorId="7053F696" wp14:editId="6027CE81">
            <wp:extent cx="5647992" cy="6570821"/>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3 S121 FC Attributes.png"/>
                    <pic:cNvPicPr/>
                  </pic:nvPicPr>
                  <pic:blipFill>
                    <a:blip r:embed="rId28">
                      <a:extLst>
                        <a:ext uri="{28A0092B-C50C-407E-A947-70E740481C1C}">
                          <a14:useLocalDpi xmlns:a14="http://schemas.microsoft.com/office/drawing/2010/main" val="0"/>
                        </a:ext>
                      </a:extLst>
                    </a:blip>
                    <a:stretch>
                      <a:fillRect/>
                    </a:stretch>
                  </pic:blipFill>
                  <pic:spPr>
                    <a:xfrm>
                      <a:off x="0" y="0"/>
                      <a:ext cx="5647992" cy="6570821"/>
                    </a:xfrm>
                    <a:prstGeom prst="rect">
                      <a:avLst/>
                    </a:prstGeom>
                  </pic:spPr>
                </pic:pic>
              </a:graphicData>
            </a:graphic>
          </wp:inline>
        </w:drawing>
      </w:r>
    </w:p>
    <w:p w14:paraId="183FC5D6" w14:textId="77777777" w:rsidR="00B24092" w:rsidRPr="00FA7F94" w:rsidRDefault="00B24092" w:rsidP="00B24092">
      <w:pPr>
        <w:pStyle w:val="Figurecaption"/>
        <w:rPr>
          <w:lang w:val="en-US"/>
        </w:rPr>
      </w:pPr>
      <w:r w:rsidRPr="00FA7F94">
        <w:rPr>
          <w:lang w:val="en-US"/>
        </w:rPr>
        <w:t>Figure E3 – Feature Catalogue Attributes</w:t>
      </w:r>
    </w:p>
    <w:p w14:paraId="61956ABF" w14:textId="77777777" w:rsidR="00B24092" w:rsidRPr="00BB3D55" w:rsidRDefault="00B24092" w:rsidP="00B24092">
      <w:pPr>
        <w:pStyle w:val="BodyText"/>
        <w:rPr>
          <w:lang w:val="en-US"/>
        </w:rPr>
      </w:pPr>
      <w:r w:rsidRPr="00BB3D55">
        <w:rPr>
          <w:lang w:val="en-US"/>
        </w:rPr>
        <w:t>For the establishment of the Electronic Nautical Chart (ENC) data product and for specific other data products, the definition of attributes has been guided by a wealth of experience in creating paper navigational charts, and scientific experience in bathymetry, currents, tides etc. However, when one broadens the scope to more general objects which IHO intends to cover, such as Marine Limits and Boundaries, Cadaster, resource management and general spatial data infrastructure, the definition of attributes becomes more involved. There are many ways to describe the same conditions and some consistency is required. This is especially true of attributes that involve legal rights where consistency is very important.</w:t>
      </w:r>
    </w:p>
    <w:p w14:paraId="3C2D1095" w14:textId="77777777" w:rsidR="00B24092" w:rsidRPr="00BB3D55" w:rsidRDefault="00B24092" w:rsidP="00B24092">
      <w:pPr>
        <w:pStyle w:val="BodyText"/>
        <w:rPr>
          <w:lang w:val="en-US"/>
        </w:rPr>
      </w:pPr>
      <w:r w:rsidRPr="00BB3D55">
        <w:rPr>
          <w:lang w:val="en-US"/>
        </w:rPr>
        <w:t>Experience in this area comes from land administration, and this experience has been documented in the Land Domain Administrative Model (LADM) standardized in ISO. The standard ISO 19152:2012 Geographic information -- Land Administration Domain Model (LADM) “defines a reference Land Administration Domain Model (LADM) covering basic information-related components of land administration (including those over water and land, and elements above and below the surface of the earth)</w:t>
      </w:r>
      <w:r w:rsidR="00851A5B" w:rsidRPr="00BB3D55">
        <w:rPr>
          <w:lang w:val="en-US"/>
        </w:rPr>
        <w:t xml:space="preserve">”. </w:t>
      </w:r>
      <w:r w:rsidRPr="00BB3D55">
        <w:rPr>
          <w:lang w:val="en-US"/>
        </w:rPr>
        <w:t>The LADM “provides an abstract, conceptual model with four packages related to parties (people and organizations); basic administrative units, rights, responsibilities, and restrictions (ownership rights); spatial units (parcels, and the legal space of buildings and utility networks); spatial sources (surveying), and spatial representations (geometry and topology)</w:t>
      </w:r>
      <w:r w:rsidR="00851A5B" w:rsidRPr="00BB3D55">
        <w:rPr>
          <w:lang w:val="en-US"/>
        </w:rPr>
        <w:t xml:space="preserve">”. </w:t>
      </w:r>
    </w:p>
    <w:p w14:paraId="27E1ECE3" w14:textId="77777777" w:rsidR="00B24092" w:rsidRPr="00BB3D55" w:rsidRDefault="00B24092" w:rsidP="00B24092">
      <w:pPr>
        <w:pStyle w:val="BodyText"/>
        <w:rPr>
          <w:lang w:val="en-US"/>
        </w:rPr>
      </w:pPr>
      <w:r w:rsidRPr="00BB3D55">
        <w:rPr>
          <w:lang w:val="en-US"/>
        </w:rPr>
        <w:t xml:space="preserve">Whereas </w:t>
      </w:r>
      <w:r w:rsidR="00F10A4D">
        <w:rPr>
          <w:lang w:val="en-US"/>
        </w:rPr>
        <w:t>h</w:t>
      </w:r>
      <w:r w:rsidRPr="00BB3D55">
        <w:rPr>
          <w:lang w:val="en-US"/>
        </w:rPr>
        <w:t xml:space="preserve">ydrographic information, and </w:t>
      </w:r>
      <w:r>
        <w:rPr>
          <w:lang w:val="en-US"/>
        </w:rPr>
        <w:t>MLB</w:t>
      </w:r>
      <w:r w:rsidRPr="00BB3D55">
        <w:rPr>
          <w:lang w:val="en-US"/>
        </w:rPr>
        <w:t xml:space="preserve"> information in particular has its own spatial units, spatial sources and spatial representations derived from IHO S-100, there is a need for consistency that the LADM parties (people and organizations) and basic administrative units, rights, responsibilities, and restrictions provide. Since the LADM and IHO S-100 are both built on the ISO TC211 suite of Geographic Information standards, these elements are compatible and can be inherited into IHO.</w:t>
      </w:r>
    </w:p>
    <w:p w14:paraId="21498241" w14:textId="5D929DEC" w:rsidR="00B24092" w:rsidRDefault="00B24092" w:rsidP="00B24092">
      <w:pPr>
        <w:pStyle w:val="BodyText"/>
        <w:rPr>
          <w:lang w:val="en-US"/>
        </w:rPr>
      </w:pPr>
      <w:r w:rsidRPr="00BB3D55">
        <w:rPr>
          <w:lang w:val="en-US"/>
        </w:rPr>
        <w:t xml:space="preserve">Figure </w:t>
      </w:r>
      <w:r>
        <w:rPr>
          <w:lang w:val="en-US"/>
        </w:rPr>
        <w:t>E</w:t>
      </w:r>
      <w:r w:rsidRPr="00BB3D55">
        <w:rPr>
          <w:lang w:val="en-US"/>
        </w:rPr>
        <w:t xml:space="preserve">4 illustrates the Domain Administrative Area Classes defined in the LADM. The basic administrative units (LA_BAUnit) </w:t>
      </w:r>
      <w:r w:rsidR="00360243">
        <w:rPr>
          <w:lang w:val="en-US"/>
        </w:rPr>
        <w:t xml:space="preserve">are the basic elements of the legal attribute structure. They relate to </w:t>
      </w:r>
      <w:r w:rsidR="002272DE">
        <w:rPr>
          <w:lang w:val="en-US"/>
        </w:rPr>
        <w:t xml:space="preserve">features and attributes </w:t>
      </w:r>
      <w:r w:rsidRPr="00BB3D55">
        <w:rPr>
          <w:lang w:val="en-US"/>
        </w:rPr>
        <w:t>(LA_SpatialUnit</w:t>
      </w:r>
      <w:r w:rsidR="00C036DC" w:rsidRPr="00BB3D55">
        <w:rPr>
          <w:lang w:val="en-US"/>
        </w:rPr>
        <w:t>)</w:t>
      </w:r>
      <w:r w:rsidR="00C036DC">
        <w:rPr>
          <w:lang w:val="en-US"/>
        </w:rPr>
        <w:t>,</w:t>
      </w:r>
      <w:r w:rsidRPr="00BB3D55">
        <w:rPr>
          <w:lang w:val="en-US"/>
        </w:rPr>
        <w:t xml:space="preserve"> which may be defined in several ways. The explicit geometry used is S-100 is compatible. Rights, restrictions and/or responsibilities (LA_RRR) relate parties (LA_Party) to the basic administrative units (LA_BAUnit). The ISO Domain Administrative Model standard uses the same types (LA_BAUnit) and spatial geometry (LA_SpatialUnit) as all of the other ISO standards, but it adds the rights, restrictions and responsibilities related to parties or groups of parties.</w:t>
      </w:r>
      <w:r w:rsidR="003471C1">
        <w:rPr>
          <w:lang w:val="en-US"/>
        </w:rPr>
        <w:t xml:space="preserve"> The LA_SpatialUnit corresponds to a feature in the ISO 19109 General Feature Model and the LA_BAUnit is a </w:t>
      </w:r>
      <w:r w:rsidR="002F7E2F">
        <w:rPr>
          <w:lang w:val="en-US"/>
        </w:rPr>
        <w:t xml:space="preserve">collection object that allows the expression of the relationships between </w:t>
      </w:r>
      <w:r w:rsidR="00933BA3">
        <w:rPr>
          <w:lang w:val="en-US"/>
        </w:rPr>
        <w:t>the Rights, Restrictions, Responsibilities and Parties to the features.</w:t>
      </w:r>
    </w:p>
    <w:p w14:paraId="1C16BD86" w14:textId="77777777" w:rsidR="00B24092" w:rsidRPr="00BB3D55" w:rsidRDefault="00B24092" w:rsidP="00B24092">
      <w:pPr>
        <w:pStyle w:val="BodyText"/>
        <w:rPr>
          <w:lang w:val="en-US"/>
        </w:rPr>
      </w:pPr>
    </w:p>
    <w:p w14:paraId="2F718337" w14:textId="77777777" w:rsidR="00B24092" w:rsidRPr="005A424B" w:rsidRDefault="007072E5" w:rsidP="008531D6">
      <w:pPr>
        <w:pStyle w:val="Figurecaption"/>
        <w:keepNext/>
      </w:pPr>
      <w:r>
        <w:rPr>
          <w:noProof/>
          <w:lang w:val="fr-FR" w:eastAsia="fr-FR"/>
        </w:rPr>
        <w:drawing>
          <wp:inline distT="0" distB="0" distL="0" distR="0" wp14:anchorId="722A07FF" wp14:editId="5181B95F">
            <wp:extent cx="5540922" cy="2589533"/>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4 Domain Administrative Area Classes of ISO 19152.png"/>
                    <pic:cNvPicPr/>
                  </pic:nvPicPr>
                  <pic:blipFill>
                    <a:blip r:embed="rId29">
                      <a:extLst>
                        <a:ext uri="{28A0092B-C50C-407E-A947-70E740481C1C}">
                          <a14:useLocalDpi xmlns:a14="http://schemas.microsoft.com/office/drawing/2010/main" val="0"/>
                        </a:ext>
                      </a:extLst>
                    </a:blip>
                    <a:stretch>
                      <a:fillRect/>
                    </a:stretch>
                  </pic:blipFill>
                  <pic:spPr>
                    <a:xfrm>
                      <a:off x="0" y="0"/>
                      <a:ext cx="5540922" cy="2589533"/>
                    </a:xfrm>
                    <a:prstGeom prst="rect">
                      <a:avLst/>
                    </a:prstGeom>
                  </pic:spPr>
                </pic:pic>
              </a:graphicData>
            </a:graphic>
          </wp:inline>
        </w:drawing>
      </w:r>
    </w:p>
    <w:p w14:paraId="30C39E09" w14:textId="77777777" w:rsidR="00B24092" w:rsidRPr="00EB2881" w:rsidRDefault="00B24092" w:rsidP="00B24092">
      <w:pPr>
        <w:pStyle w:val="Figurecaption"/>
        <w:rPr>
          <w:lang w:val="en-US"/>
        </w:rPr>
      </w:pPr>
      <w:r w:rsidRPr="00EB2881">
        <w:rPr>
          <w:lang w:val="en-US"/>
        </w:rPr>
        <w:t xml:space="preserve">Figure E4 – </w:t>
      </w:r>
      <w:r w:rsidRPr="005A424B">
        <w:t xml:space="preserve">Domain Administrative </w:t>
      </w:r>
      <w:r>
        <w:t>C</w:t>
      </w:r>
      <w:r w:rsidRPr="005A424B">
        <w:t>lasses</w:t>
      </w:r>
    </w:p>
    <w:p w14:paraId="5B929CEE" w14:textId="77777777" w:rsidR="00B24092" w:rsidRPr="00EB2881" w:rsidRDefault="00B24092" w:rsidP="00B24092">
      <w:pPr>
        <w:pStyle w:val="BodyText"/>
        <w:rPr>
          <w:lang w:val="en-US"/>
        </w:rPr>
      </w:pPr>
      <w:r>
        <w:rPr>
          <w:color w:val="000000" w:themeColor="text1"/>
        </w:rPr>
        <w:t>ISO 19152</w:t>
      </w:r>
      <w:r w:rsidRPr="005A424B">
        <w:rPr>
          <w:color w:val="000000" w:themeColor="text1"/>
        </w:rPr>
        <w:t xml:space="preserve"> also provides the capability to version objects. This Versioned Object structure is extremely valuable in the </w:t>
      </w:r>
      <w:r>
        <w:rPr>
          <w:color w:val="000000" w:themeColor="text1"/>
        </w:rPr>
        <w:t>MLB</w:t>
      </w:r>
      <w:r w:rsidRPr="005A424B">
        <w:rPr>
          <w:color w:val="000000" w:themeColor="text1"/>
        </w:rPr>
        <w:t xml:space="preserve"> application area (and in other application areas such as Marine Cadastre). In the area of nautical charts, both paper charts and ENCs, the whole chart or data set is versioned. This is </w:t>
      </w:r>
      <w:r w:rsidR="00F10A4D">
        <w:rPr>
          <w:color w:val="000000" w:themeColor="text1"/>
        </w:rPr>
        <w:t xml:space="preserve">an </w:t>
      </w:r>
      <w:r w:rsidRPr="005A424B">
        <w:rPr>
          <w:color w:val="000000" w:themeColor="text1"/>
        </w:rPr>
        <w:t>appropriate approach for this type of data product; however, for Marine Limits and Boundaries and for Marine Cadastre it is necessary to be able to manage the version of features and attributes at the individual object level. For example, the rights to a fishing zone may change without altering anything else. Individual versioning of objects allows changes to be managed at a fine level</w:t>
      </w:r>
      <w:r>
        <w:rPr>
          <w:color w:val="000000" w:themeColor="text1"/>
        </w:rPr>
        <w:t>.</w:t>
      </w:r>
      <w:r w:rsidR="00B77A39">
        <w:rPr>
          <w:color w:val="000000" w:themeColor="text1"/>
        </w:rPr>
        <w:t xml:space="preserve"> Versioning at the object level is also appropriate in a Marine Spatial Data Infrastructure (MSDI).</w:t>
      </w:r>
    </w:p>
    <w:p w14:paraId="229B3240" w14:textId="77777777" w:rsidR="008D727D" w:rsidRPr="00B702BD" w:rsidRDefault="00B24092" w:rsidP="00B24092">
      <w:pPr>
        <w:pStyle w:val="Appendix"/>
        <w:keepLines w:val="0"/>
        <w:pageBreakBefore w:val="0"/>
        <w:numPr>
          <w:ilvl w:val="2"/>
          <w:numId w:val="48"/>
        </w:numPr>
        <w:ind w:left="900"/>
        <w:jc w:val="left"/>
        <w:outlineLvl w:val="0"/>
      </w:pPr>
      <w:bookmarkStart w:id="198" w:name="_Toc467765210"/>
      <w:r w:rsidRPr="00EB2881">
        <w:t>Basic Administrative Unit Package</w:t>
      </w:r>
      <w:bookmarkEnd w:id="198"/>
    </w:p>
    <w:p w14:paraId="36E38848" w14:textId="7FF3553F" w:rsidR="00B24092" w:rsidRDefault="00B24092" w:rsidP="00B24092">
      <w:pPr>
        <w:pStyle w:val="BodyText"/>
      </w:pPr>
      <w:r>
        <w:t xml:space="preserve">The Basic Administrative Unit as defined for S-121 is derived from the class LA_BAUnit defined in ISO 19152. The BA Unit is a </w:t>
      </w:r>
      <w:r w:rsidR="00933BA3">
        <w:t>collection object</w:t>
      </w:r>
      <w:r>
        <w:t xml:space="preserve"> to “which (one or more) unique and homogeneous rights, responsibilities or restrictions are associated”. </w:t>
      </w:r>
      <w:r w:rsidR="00933BA3">
        <w:t xml:space="preserve">This class does not take on spatial attributes itself, but is related to the </w:t>
      </w:r>
      <w:r w:rsidR="0034717C">
        <w:t>S121_</w:t>
      </w:r>
      <w:r w:rsidR="00C036DC">
        <w:t>FeatureUnit, which</w:t>
      </w:r>
      <w:r w:rsidR="00933BA3">
        <w:t xml:space="preserve"> corresponds to a feature</w:t>
      </w:r>
      <w:r w:rsidR="0024051B">
        <w:t xml:space="preserve"> and may take on spatial attributes</w:t>
      </w:r>
      <w:r w:rsidR="00933BA3">
        <w:t xml:space="preserve">. S121_BAUnit </w:t>
      </w:r>
      <w:r>
        <w:t>is a realization of the class S121_</w:t>
      </w:r>
      <w:r w:rsidR="00933BA3">
        <w:t>ThematicAttributeType</w:t>
      </w:r>
      <w:r w:rsidR="00E5775C">
        <w:t xml:space="preserve">. For example a collection of features represented by several </w:t>
      </w:r>
      <w:r w:rsidR="0034717C">
        <w:t>S121_FeatureUnit</w:t>
      </w:r>
      <w:r w:rsidR="00E5775C">
        <w:t xml:space="preserve"> objects may have a relationship to the same set or rights, restrictions and/or responsibilities and parties. It “carries the characteristics” expressed by the administrative structure and relates it to the </w:t>
      </w:r>
      <w:r w:rsidR="00102694">
        <w:t>feature.</w:t>
      </w:r>
      <w:r w:rsidR="00E5775C">
        <w:t xml:space="preserve">  </w:t>
      </w:r>
      <w:r>
        <w:t xml:space="preserve">The </w:t>
      </w:r>
      <w:r w:rsidR="0034717C">
        <w:t>S121_BAUnit</w:t>
      </w:r>
      <w:r>
        <w:t xml:space="preserve"> object also inherits from ISO 19152 VersionedObject. This allows the definition begin and end lifespans for an object and also provides optional quality and source references. This is illustrated in Figure E5. </w:t>
      </w:r>
    </w:p>
    <w:p w14:paraId="51F0137D" w14:textId="351A5B02" w:rsidR="00B24092" w:rsidRDefault="00B24092" w:rsidP="00B24092">
      <w:pPr>
        <w:pStyle w:val="BodyText"/>
      </w:pPr>
      <w:r>
        <w:t xml:space="preserve">Realization </w:t>
      </w:r>
      <w:r w:rsidR="00C036DC">
        <w:t>relationships are</w:t>
      </w:r>
      <w:r>
        <w:t xml:space="preserve"> used to prevent double inheritance. The relationship between LA_BAUnit and </w:t>
      </w:r>
      <w:r w:rsidR="0034717C">
        <w:t>S121_BAUnit</w:t>
      </w:r>
      <w:r>
        <w:t xml:space="preserve"> is a “realize” relationship because only some of the attributes are inherited. One attribute </w:t>
      </w:r>
      <w:r w:rsidRPr="00EB2881">
        <w:rPr>
          <w:i/>
        </w:rPr>
        <w:t>type</w:t>
      </w:r>
      <w:r>
        <w:t xml:space="preserve"> is overwritten with a different code list that is appropriate for a marine environment since the list from ISO 19152 is land oriented. Attribute values such as basicPropertyUnit and leasedUnit are only needed in a land cadaster. </w:t>
      </w:r>
    </w:p>
    <w:p w14:paraId="02287A61" w14:textId="0FA7DC65" w:rsidR="00B24092" w:rsidRDefault="00B24092" w:rsidP="00B24092">
      <w:pPr>
        <w:pStyle w:val="BodyText"/>
      </w:pPr>
      <w:r>
        <w:t>The relationship between S121_GF_</w:t>
      </w:r>
      <w:r w:rsidR="00102694">
        <w:t xml:space="preserve">ThematicAttributeType </w:t>
      </w:r>
      <w:r>
        <w:t xml:space="preserve">and S121_BAUnit is also a “realize” relationship. Since </w:t>
      </w:r>
      <w:r w:rsidR="006E6F8A">
        <w:t>S121_GF_ThematicAttributeType</w:t>
      </w:r>
      <w:r>
        <w:t xml:space="preserve"> is a metaclass only some of the attributes are required. The </w:t>
      </w:r>
      <w:r w:rsidRPr="00EB2881">
        <w:rPr>
          <w:i/>
        </w:rPr>
        <w:t>definition</w:t>
      </w:r>
      <w:r>
        <w:t xml:space="preserve">, </w:t>
      </w:r>
      <w:r w:rsidR="00102694">
        <w:rPr>
          <w:i/>
        </w:rPr>
        <w:t>valueType, domainOfValues</w:t>
      </w:r>
      <w:r w:rsidR="00102694">
        <w:t xml:space="preserve"> </w:t>
      </w:r>
      <w:r>
        <w:t xml:space="preserve">and </w:t>
      </w:r>
      <w:r w:rsidR="00102694">
        <w:rPr>
          <w:i/>
        </w:rPr>
        <w:t>multiplicity</w:t>
      </w:r>
      <w:r>
        <w:t xml:space="preserve"> attributes are recorded in the Feature Concept Dictionary and are not required as part of S121_BAUnit. The </w:t>
      </w:r>
      <w:r w:rsidR="00102694">
        <w:rPr>
          <w:i/>
        </w:rPr>
        <w:t>member</w:t>
      </w:r>
      <w:r w:rsidR="00102694" w:rsidRPr="00A86624">
        <w:rPr>
          <w:i/>
        </w:rPr>
        <w:t>Name</w:t>
      </w:r>
      <w:r w:rsidR="00102694">
        <w:t xml:space="preserve"> </w:t>
      </w:r>
      <w:r>
        <w:t>attribute is inherited</w:t>
      </w:r>
      <w:r w:rsidR="006E6F8A">
        <w:t xml:space="preserve"> and is renamed as </w:t>
      </w:r>
      <w:r w:rsidR="006E6F8A" w:rsidRPr="00502AD8">
        <w:rPr>
          <w:i/>
        </w:rPr>
        <w:t>name</w:t>
      </w:r>
      <w:r>
        <w:t xml:space="preserve">. </w:t>
      </w:r>
    </w:p>
    <w:p w14:paraId="65EB9827" w14:textId="77777777" w:rsidR="00B24092" w:rsidRDefault="00B24092" w:rsidP="00B24092">
      <w:pPr>
        <w:pStyle w:val="BodyText"/>
      </w:pPr>
      <w:r>
        <w:t xml:space="preserve">The primary source for the model is IHO S-100. This provides direct compatibility with other IHO product specifications. The inheritance from ISO 19152 allows for compatibility with Land Cadastre and land based limits and boundaries. Those structures and attributes from the Land Administrative Domain Model that do not apply to a marine environment are not inherited. </w:t>
      </w:r>
    </w:p>
    <w:p w14:paraId="1A3903DD" w14:textId="77777777" w:rsidR="00B24092" w:rsidRDefault="00B24092" w:rsidP="00B24092">
      <w:pPr>
        <w:pStyle w:val="BodyText"/>
      </w:pPr>
      <w:r>
        <w:t xml:space="preserve">The attribute uID is used in relationships between instances of the S121_BAUnit and </w:t>
      </w:r>
      <w:r w:rsidRPr="00BB3D55">
        <w:rPr>
          <w:lang w:val="en-US"/>
        </w:rPr>
        <w:t xml:space="preserve">Rights, </w:t>
      </w:r>
      <w:r>
        <w:rPr>
          <w:lang w:val="en-US"/>
        </w:rPr>
        <w:t>R</w:t>
      </w:r>
      <w:r w:rsidRPr="00BB3D55">
        <w:rPr>
          <w:lang w:val="en-US"/>
        </w:rPr>
        <w:t xml:space="preserve">estrictions and/or </w:t>
      </w:r>
      <w:r>
        <w:rPr>
          <w:lang w:val="en-US"/>
        </w:rPr>
        <w:t>R</w:t>
      </w:r>
      <w:r w:rsidRPr="00BB3D55">
        <w:rPr>
          <w:lang w:val="en-US"/>
        </w:rPr>
        <w:t xml:space="preserve">esponsibilities (LA_RRR) </w:t>
      </w:r>
      <w:r>
        <w:rPr>
          <w:lang w:val="en-US"/>
        </w:rPr>
        <w:t>and</w:t>
      </w:r>
      <w:r w:rsidRPr="00BB3D55">
        <w:rPr>
          <w:lang w:val="en-US"/>
        </w:rPr>
        <w:t xml:space="preserve"> parties (LA_Party) </w:t>
      </w:r>
      <w:r>
        <w:rPr>
          <w:lang w:val="en-US"/>
        </w:rPr>
        <w:t>information objects.</w:t>
      </w:r>
      <w:r>
        <w:t xml:space="preserve"> </w:t>
      </w:r>
    </w:p>
    <w:p w14:paraId="1855EAC9" w14:textId="77777777" w:rsidR="00B24092" w:rsidRDefault="00B24092" w:rsidP="00B24092">
      <w:pPr>
        <w:pStyle w:val="BodyText"/>
      </w:pPr>
      <w:r>
        <w:t xml:space="preserve">The attribute </w:t>
      </w:r>
      <w:r w:rsidRPr="008B5500">
        <w:rPr>
          <w:i/>
        </w:rPr>
        <w:t>type</w:t>
      </w:r>
      <w:r>
        <w:t xml:space="preserve"> makes use of the code list S121_BAUnitType. This code list includes types </w:t>
      </w:r>
      <w:r w:rsidR="00DD2EB2">
        <w:t>of administrative units</w:t>
      </w:r>
      <w:r>
        <w:t>.</w:t>
      </w:r>
    </w:p>
    <w:p w14:paraId="331CEF05" w14:textId="77777777" w:rsidR="00BB43FD" w:rsidRDefault="00BB43FD" w:rsidP="00B24092">
      <w:pPr>
        <w:pStyle w:val="BodyText"/>
      </w:pPr>
      <w:r>
        <w:t xml:space="preserve">The attribute </w:t>
      </w:r>
      <w:r w:rsidRPr="00502AD8">
        <w:rPr>
          <w:i/>
        </w:rPr>
        <w:t>name</w:t>
      </w:r>
      <w:r>
        <w:t xml:space="preserve"> is realized from LA_BAUnit. It establishes name for an instance of a BAUnit. </w:t>
      </w:r>
    </w:p>
    <w:p w14:paraId="780A7006" w14:textId="77777777" w:rsidR="00BB43FD" w:rsidRDefault="00BB43FD" w:rsidP="00B24092">
      <w:pPr>
        <w:pStyle w:val="BodyText"/>
      </w:pPr>
      <w:r>
        <w:t xml:space="preserve">The attribute </w:t>
      </w:r>
      <w:r w:rsidRPr="00502AD8">
        <w:rPr>
          <w:i/>
        </w:rPr>
        <w:t>context</w:t>
      </w:r>
      <w:r>
        <w:t xml:space="preserve"> allows the context for an instance of a BAUnit to be described. This would include other information that would be included with a logical administrative unit in a legal document.</w:t>
      </w:r>
    </w:p>
    <w:p w14:paraId="437894E2" w14:textId="77777777" w:rsidR="00BB43FD" w:rsidRDefault="00BB43FD" w:rsidP="00B24092">
      <w:pPr>
        <w:pStyle w:val="BodyText"/>
      </w:pPr>
      <w:r>
        <w:t xml:space="preserve">Both the attribute </w:t>
      </w:r>
      <w:r w:rsidRPr="00502AD8">
        <w:rPr>
          <w:i/>
        </w:rPr>
        <w:t>name</w:t>
      </w:r>
      <w:r>
        <w:t xml:space="preserve"> and </w:t>
      </w:r>
      <w:r w:rsidRPr="00502AD8">
        <w:rPr>
          <w:i/>
        </w:rPr>
        <w:t>context</w:t>
      </w:r>
      <w:r>
        <w:t xml:space="preserve"> support multilingual character strings in accordance with the ISO TC211 PT_Locale structure.</w:t>
      </w:r>
    </w:p>
    <w:p w14:paraId="03F481F0" w14:textId="77777777" w:rsidR="00B24092" w:rsidRDefault="00B24092" w:rsidP="00B24092">
      <w:pPr>
        <w:rPr>
          <w:noProof/>
        </w:rPr>
      </w:pPr>
    </w:p>
    <w:p w14:paraId="562993E0" w14:textId="77777777" w:rsidR="00B24092" w:rsidRPr="005A424B" w:rsidRDefault="00567B2F" w:rsidP="009E421C">
      <w:pPr>
        <w:pStyle w:val="Figurecaption"/>
        <w:keepNext/>
        <w:ind w:left="446"/>
      </w:pPr>
      <w:r>
        <w:rPr>
          <w:noProof/>
          <w:lang w:val="fr-FR" w:eastAsia="fr-FR"/>
        </w:rPr>
        <w:drawing>
          <wp:inline distT="0" distB="0" distL="0" distR="0" wp14:anchorId="78B1558A" wp14:editId="462B7BC7">
            <wp:extent cx="5769455" cy="312864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5 S121 Basic Administrative Unit.png"/>
                    <pic:cNvPicPr/>
                  </pic:nvPicPr>
                  <pic:blipFill>
                    <a:blip r:embed="rId30">
                      <a:extLst>
                        <a:ext uri="{28A0092B-C50C-407E-A947-70E740481C1C}">
                          <a14:useLocalDpi xmlns:a14="http://schemas.microsoft.com/office/drawing/2010/main" val="0"/>
                        </a:ext>
                      </a:extLst>
                    </a:blip>
                    <a:stretch>
                      <a:fillRect/>
                    </a:stretch>
                  </pic:blipFill>
                  <pic:spPr>
                    <a:xfrm>
                      <a:off x="0" y="0"/>
                      <a:ext cx="5769455" cy="3128645"/>
                    </a:xfrm>
                    <a:prstGeom prst="rect">
                      <a:avLst/>
                    </a:prstGeom>
                  </pic:spPr>
                </pic:pic>
              </a:graphicData>
            </a:graphic>
          </wp:inline>
        </w:drawing>
      </w:r>
    </w:p>
    <w:p w14:paraId="141AE15A" w14:textId="77777777" w:rsidR="00B24092" w:rsidRPr="00EB2881" w:rsidRDefault="00B24092" w:rsidP="00B24092">
      <w:pPr>
        <w:pStyle w:val="Figurecaption"/>
        <w:rPr>
          <w:lang w:val="en-US"/>
        </w:rPr>
      </w:pPr>
      <w:r w:rsidRPr="00EB2881">
        <w:rPr>
          <w:lang w:val="en-US"/>
        </w:rPr>
        <w:t>Figure E</w:t>
      </w:r>
      <w:r>
        <w:rPr>
          <w:lang w:val="en-US"/>
        </w:rPr>
        <w:t>5</w:t>
      </w:r>
      <w:r w:rsidRPr="00EB2881">
        <w:rPr>
          <w:lang w:val="en-US"/>
        </w:rPr>
        <w:t xml:space="preserve"> – </w:t>
      </w:r>
      <w:r w:rsidRPr="005A424B">
        <w:t>S121 Basic Administrative Unit Inheritance</w:t>
      </w:r>
    </w:p>
    <w:p w14:paraId="6643FF87" w14:textId="77777777" w:rsidR="008D727D" w:rsidRPr="00065E29" w:rsidRDefault="008D727D" w:rsidP="008D727D"/>
    <w:p w14:paraId="59AEC2F8" w14:textId="77777777" w:rsidR="008D727D" w:rsidRPr="00B702BD" w:rsidRDefault="00567B2F" w:rsidP="00B24092">
      <w:pPr>
        <w:pStyle w:val="Appendix"/>
        <w:keepLines w:val="0"/>
        <w:pageBreakBefore w:val="0"/>
        <w:numPr>
          <w:ilvl w:val="2"/>
          <w:numId w:val="48"/>
        </w:numPr>
        <w:ind w:left="900"/>
        <w:jc w:val="left"/>
        <w:outlineLvl w:val="0"/>
      </w:pPr>
      <w:bookmarkStart w:id="199" w:name="_Toc467765211"/>
      <w:r>
        <w:t>Feature Unit</w:t>
      </w:r>
      <w:bookmarkEnd w:id="199"/>
    </w:p>
    <w:p w14:paraId="207A97A3" w14:textId="77777777" w:rsidR="00B24092" w:rsidRDefault="00B24092" w:rsidP="00B24092">
      <w:pPr>
        <w:pStyle w:val="BodyText"/>
      </w:pPr>
      <w:r>
        <w:t xml:space="preserve">The </w:t>
      </w:r>
      <w:r w:rsidR="00567B2F">
        <w:t xml:space="preserve">Feature </w:t>
      </w:r>
      <w:r>
        <w:t xml:space="preserve">Unit as defined for </w:t>
      </w:r>
      <w:r w:rsidR="0024051B" w:rsidRPr="0024051B">
        <w:t xml:space="preserve">is a realization of the class S121_FeatureType and as such the definition of the feature type can be included in the Feature Concept Dictionary. For example the feature type “Territorial Sea”, which would be used in a Maritime Limits and Boundaries Product Specification (S-121), would have a registered definition in the Feature Concept Dictionary. This feature type would also be able to take on the rights, responsibilities and restrictions and party administrative attributes through a relation to S121_BAUnit.  </w:t>
      </w:r>
    </w:p>
    <w:p w14:paraId="1A17FF24" w14:textId="77777777" w:rsidR="0024051B" w:rsidRDefault="0024051B" w:rsidP="00B24092">
      <w:pPr>
        <w:pStyle w:val="BodyText"/>
      </w:pPr>
      <w:r>
        <w:t xml:space="preserve">The name of the feature </w:t>
      </w:r>
      <w:r w:rsidR="00E642FC">
        <w:t xml:space="preserve">is defined in the attribute </w:t>
      </w:r>
      <w:r w:rsidR="00E642FC" w:rsidRPr="0024051B">
        <w:rPr>
          <w:i/>
        </w:rPr>
        <w:t>typeName</w:t>
      </w:r>
      <w:r w:rsidR="00E642FC">
        <w:t xml:space="preserve">.  </w:t>
      </w:r>
      <w:r w:rsidR="00C50890">
        <w:t xml:space="preserve">The </w:t>
      </w:r>
      <w:r w:rsidR="00C50890" w:rsidRPr="00C50890">
        <w:rPr>
          <w:i/>
        </w:rPr>
        <w:t>definition</w:t>
      </w:r>
      <w:r w:rsidR="00C50890">
        <w:t xml:space="preserve">, </w:t>
      </w:r>
      <w:r w:rsidR="00A21A8F">
        <w:t xml:space="preserve">and </w:t>
      </w:r>
      <w:r w:rsidR="00C50890" w:rsidRPr="00C50890">
        <w:rPr>
          <w:i/>
        </w:rPr>
        <w:t>isAbstract</w:t>
      </w:r>
      <w:r w:rsidR="00C50890">
        <w:t xml:space="preserve"> of the feature are recorded in the Feature Concept Dictionary so do not need to be included in attributes.</w:t>
      </w:r>
    </w:p>
    <w:p w14:paraId="25A3C107" w14:textId="77777777" w:rsidR="00B24092" w:rsidRDefault="00B24092" w:rsidP="00B24092">
      <w:pPr>
        <w:pStyle w:val="BodyText"/>
      </w:pPr>
      <w:r>
        <w:t xml:space="preserve">The attribute </w:t>
      </w:r>
      <w:r w:rsidR="00017D12">
        <w:rPr>
          <w:i/>
        </w:rPr>
        <w:t>f</w:t>
      </w:r>
      <w:r w:rsidR="00017D12" w:rsidRPr="00EF5FBC">
        <w:rPr>
          <w:i/>
        </w:rPr>
        <w:t>uID</w:t>
      </w:r>
      <w:r w:rsidR="00017D12">
        <w:t xml:space="preserve"> </w:t>
      </w:r>
      <w:r>
        <w:t xml:space="preserve">is the </w:t>
      </w:r>
      <w:r w:rsidR="00017D12">
        <w:t xml:space="preserve">feature </w:t>
      </w:r>
      <w:r>
        <w:t xml:space="preserve">unit identifier that is referenced by the other elements of the </w:t>
      </w:r>
      <w:r w:rsidR="00017D12">
        <w:t xml:space="preserve">administrative attribute </w:t>
      </w:r>
      <w:r>
        <w:t>structure.</w:t>
      </w:r>
    </w:p>
    <w:p w14:paraId="1630DED2" w14:textId="77777777" w:rsidR="008B754E" w:rsidRDefault="008B754E" w:rsidP="00B24092">
      <w:pPr>
        <w:pStyle w:val="BodyText"/>
      </w:pPr>
      <w:r>
        <w:t xml:space="preserve">The attribute </w:t>
      </w:r>
      <w:r w:rsidRPr="008B754E">
        <w:rPr>
          <w:i/>
        </w:rPr>
        <w:t>type</w:t>
      </w:r>
      <w:r>
        <w:t xml:space="preserve"> describes the type of the feature: Marine Limit and Boundary (MLS) or A76 from UNCLOS.</w:t>
      </w:r>
    </w:p>
    <w:p w14:paraId="6BE0D762" w14:textId="77777777" w:rsidR="008B754E" w:rsidRDefault="008B754E" w:rsidP="00B24092">
      <w:pPr>
        <w:pStyle w:val="BodyText"/>
      </w:pPr>
      <w:r>
        <w:t xml:space="preserve">The attribute </w:t>
      </w:r>
      <w:r w:rsidRPr="008B754E">
        <w:rPr>
          <w:i/>
        </w:rPr>
        <w:t>label</w:t>
      </w:r>
      <w:r>
        <w:t xml:space="preserve"> provides a </w:t>
      </w:r>
      <w:r w:rsidR="004B7808">
        <w:t>short textual description of the feature unit.</w:t>
      </w:r>
    </w:p>
    <w:p w14:paraId="2BB3B42D" w14:textId="77777777" w:rsidR="004B7808" w:rsidRDefault="004B7808" w:rsidP="00B24092">
      <w:pPr>
        <w:pStyle w:val="BodyText"/>
      </w:pPr>
      <w:r>
        <w:t xml:space="preserve">The attribute </w:t>
      </w:r>
      <w:r w:rsidRPr="004B7808">
        <w:rPr>
          <w:i/>
        </w:rPr>
        <w:t>context</w:t>
      </w:r>
      <w:r>
        <w:t xml:space="preserve"> describes the legal or administrative aspects of the feature object.</w:t>
      </w:r>
    </w:p>
    <w:p w14:paraId="215CD382" w14:textId="4FB2F51D" w:rsidR="00B24092" w:rsidRDefault="004B7808" w:rsidP="00B24092">
      <w:pPr>
        <w:pStyle w:val="BodyText"/>
      </w:pPr>
      <w:r>
        <w:t>The</w:t>
      </w:r>
      <w:r w:rsidR="008B754E">
        <w:t xml:space="preserve"> attribute </w:t>
      </w:r>
      <w:r w:rsidRPr="004B7808">
        <w:rPr>
          <w:i/>
        </w:rPr>
        <w:t>releasability</w:t>
      </w:r>
      <w:r>
        <w:t xml:space="preserve"> is</w:t>
      </w:r>
      <w:r w:rsidR="008B754E">
        <w:t xml:space="preserve"> used to differentiate between "official", "development", "internal use" or "in construction" status for particular features. This may be a code list in the </w:t>
      </w:r>
      <w:r w:rsidR="0034717C">
        <w:t>future. The</w:t>
      </w:r>
      <w:r w:rsidR="00B24092">
        <w:t xml:space="preserve"> </w:t>
      </w:r>
      <w:r w:rsidR="00426B16">
        <w:t>Feature</w:t>
      </w:r>
      <w:r w:rsidR="00B24092">
        <w:t xml:space="preserve"> Unit may be associated with </w:t>
      </w:r>
      <w:r w:rsidR="00017D12">
        <w:t xml:space="preserve">one </w:t>
      </w:r>
      <w:r w:rsidR="00B24092">
        <w:t>or more S121_</w:t>
      </w:r>
      <w:r w:rsidR="00C50890">
        <w:t>SpatialAttributeTypes</w:t>
      </w:r>
      <w:r w:rsidR="00B24092">
        <w:t xml:space="preserve">; that is, the geometry may be shared. This is the same shared geometry construct as established for all feature types defined using IHO S-100. </w:t>
      </w:r>
    </w:p>
    <w:p w14:paraId="012AEE48" w14:textId="77777777" w:rsidR="00B24092" w:rsidRDefault="00B24092" w:rsidP="00B24092">
      <w:pPr>
        <w:pStyle w:val="BodyText"/>
      </w:pPr>
      <w:r>
        <w:t>ISO 19152 allows spatial units to be organized into groups or layers. Since this capability of grouping already exists in S-100 it is not necessary to inherit a duplicate structure from ISO 19152.</w:t>
      </w:r>
    </w:p>
    <w:p w14:paraId="670401A4" w14:textId="77777777" w:rsidR="00B24092" w:rsidRDefault="00B24092" w:rsidP="00B24092">
      <w:pPr>
        <w:pStyle w:val="BodyText"/>
      </w:pPr>
      <w:r>
        <w:t>Figure E6 shows the inheritance relationship for S121_</w:t>
      </w:r>
      <w:r w:rsidR="00017D12">
        <w:t>FeatureUnit</w:t>
      </w:r>
      <w:r>
        <w:t>. Note that S121_</w:t>
      </w:r>
      <w:r w:rsidR="00017D12">
        <w:t xml:space="preserve">FeatureUnit </w:t>
      </w:r>
      <w:r>
        <w:t xml:space="preserve">is also a versioned object. </w:t>
      </w:r>
    </w:p>
    <w:p w14:paraId="1FBFE758" w14:textId="77777777" w:rsidR="00800B46" w:rsidRDefault="00800B46" w:rsidP="00800B46">
      <w:pPr>
        <w:pStyle w:val="BodyText"/>
      </w:pPr>
      <w:r>
        <w:t>There are two constraints on the relation from S121_</w:t>
      </w:r>
      <w:r w:rsidR="00017D12">
        <w:t xml:space="preserve">FeatureUnit </w:t>
      </w:r>
      <w:r>
        <w:t xml:space="preserve">to S121_SpatialAttributeType. The multiplicity constraint states that only one Spatial AttributeType </w:t>
      </w:r>
      <w:r w:rsidR="00064C45">
        <w:t xml:space="preserve">version </w:t>
      </w:r>
      <w:r>
        <w:t xml:space="preserve">may be associated with one </w:t>
      </w:r>
      <w:r w:rsidR="00017D12">
        <w:t>Feature</w:t>
      </w:r>
      <w:r>
        <w:t xml:space="preserve">Unit </w:t>
      </w:r>
      <w:r w:rsidR="00017D12">
        <w:t xml:space="preserve">instance </w:t>
      </w:r>
      <w:r>
        <w:t xml:space="preserve">at one time. The type constraint states that all Spatial Attribute Types associated with a </w:t>
      </w:r>
      <w:r w:rsidR="00017D12">
        <w:t>Feature</w:t>
      </w:r>
      <w:r>
        <w:t xml:space="preserve">Unit shall be of the same geometric type Point, </w:t>
      </w:r>
      <w:r w:rsidR="00017D12">
        <w:t xml:space="preserve">Curve </w:t>
      </w:r>
      <w:r>
        <w:t xml:space="preserve">or </w:t>
      </w:r>
      <w:r w:rsidR="00017D12">
        <w:t>Surface</w:t>
      </w:r>
      <w:r>
        <w:t xml:space="preserve">. Versioning allows the Spatial Attribute </w:t>
      </w:r>
      <w:r w:rsidR="00064C45">
        <w:t xml:space="preserve">instance </w:t>
      </w:r>
      <w:r>
        <w:t xml:space="preserve">to be </w:t>
      </w:r>
      <w:r w:rsidR="00017D12">
        <w:t>changed</w:t>
      </w:r>
      <w:r>
        <w:t>, but not its type.</w:t>
      </w:r>
    </w:p>
    <w:p w14:paraId="201AD617" w14:textId="77777777" w:rsidR="00B24092" w:rsidRDefault="00B24092" w:rsidP="00B24092">
      <w:pPr>
        <w:rPr>
          <w:noProof/>
        </w:rPr>
      </w:pPr>
    </w:p>
    <w:p w14:paraId="4093EFE5" w14:textId="77777777" w:rsidR="00B24092" w:rsidRPr="005A424B" w:rsidRDefault="003E051E" w:rsidP="00A21A8F">
      <w:pPr>
        <w:pStyle w:val="Figurecaption"/>
        <w:keepNext/>
        <w:ind w:left="360"/>
      </w:pPr>
      <w:r>
        <w:rPr>
          <w:noProof/>
          <w:lang w:val="fr-FR" w:eastAsia="fr-FR"/>
        </w:rPr>
        <w:drawing>
          <wp:inline distT="0" distB="0" distL="0" distR="0" wp14:anchorId="0D3869D2" wp14:editId="48405FAD">
            <wp:extent cx="5943151" cy="5102860"/>
            <wp:effectExtent l="0" t="0" r="635"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6 S121 Feature Unit.png"/>
                    <pic:cNvPicPr/>
                  </pic:nvPicPr>
                  <pic:blipFill>
                    <a:blip r:embed="rId31">
                      <a:extLst>
                        <a:ext uri="{28A0092B-C50C-407E-A947-70E740481C1C}">
                          <a14:useLocalDpi xmlns:a14="http://schemas.microsoft.com/office/drawing/2010/main" val="0"/>
                        </a:ext>
                      </a:extLst>
                    </a:blip>
                    <a:stretch>
                      <a:fillRect/>
                    </a:stretch>
                  </pic:blipFill>
                  <pic:spPr>
                    <a:xfrm>
                      <a:off x="0" y="0"/>
                      <a:ext cx="5943151" cy="5102860"/>
                    </a:xfrm>
                    <a:prstGeom prst="rect">
                      <a:avLst/>
                    </a:prstGeom>
                  </pic:spPr>
                </pic:pic>
              </a:graphicData>
            </a:graphic>
          </wp:inline>
        </w:drawing>
      </w:r>
    </w:p>
    <w:p w14:paraId="0666FF3C" w14:textId="77777777" w:rsidR="00B24092" w:rsidRPr="00EB2881" w:rsidRDefault="00B24092" w:rsidP="00B24092">
      <w:pPr>
        <w:pStyle w:val="Figurecaption"/>
        <w:rPr>
          <w:lang w:val="en-US"/>
        </w:rPr>
      </w:pPr>
      <w:r w:rsidRPr="00EB2881">
        <w:rPr>
          <w:lang w:val="en-US"/>
        </w:rPr>
        <w:t>Figure E</w:t>
      </w:r>
      <w:r>
        <w:rPr>
          <w:lang w:val="en-US"/>
        </w:rPr>
        <w:t>6</w:t>
      </w:r>
      <w:r w:rsidRPr="00EB2881">
        <w:rPr>
          <w:lang w:val="en-US"/>
        </w:rPr>
        <w:t xml:space="preserve"> – </w:t>
      </w:r>
      <w:r w:rsidRPr="005A424B">
        <w:t xml:space="preserve">S121 </w:t>
      </w:r>
      <w:r w:rsidR="007F50A7">
        <w:t>Feature</w:t>
      </w:r>
      <w:r w:rsidR="007F50A7" w:rsidRPr="005A424B">
        <w:t xml:space="preserve"> </w:t>
      </w:r>
      <w:r w:rsidRPr="005A424B">
        <w:t>Unit</w:t>
      </w:r>
    </w:p>
    <w:p w14:paraId="385A4882" w14:textId="77777777" w:rsidR="00C57768" w:rsidRPr="00B702BD" w:rsidRDefault="00C57768" w:rsidP="00502AD8">
      <w:pPr>
        <w:pStyle w:val="Appendix"/>
        <w:keepLines w:val="0"/>
        <w:pageBreakBefore w:val="0"/>
        <w:numPr>
          <w:ilvl w:val="2"/>
          <w:numId w:val="48"/>
        </w:numPr>
        <w:jc w:val="left"/>
        <w:outlineLvl w:val="0"/>
      </w:pPr>
      <w:bookmarkStart w:id="200" w:name="_Toc467765212"/>
      <w:r>
        <w:t>Spatial Attribute</w:t>
      </w:r>
      <w:bookmarkEnd w:id="200"/>
      <w:r>
        <w:t xml:space="preserve"> </w:t>
      </w:r>
    </w:p>
    <w:p w14:paraId="7A9C8767" w14:textId="79804EAF" w:rsidR="00930763" w:rsidRDefault="003E654E" w:rsidP="00930763">
      <w:pPr>
        <w:pStyle w:val="BodyText"/>
      </w:pPr>
      <w:r>
        <w:rPr>
          <w:lang w:val="en-US"/>
        </w:rPr>
        <w:t>The S121_SpatialAttributeType describes the spatial properties of an S121_</w:t>
      </w:r>
      <w:r w:rsidR="004B7808">
        <w:rPr>
          <w:lang w:val="en-US"/>
        </w:rPr>
        <w:t>FeatureUnit</w:t>
      </w:r>
      <w:r>
        <w:rPr>
          <w:lang w:val="en-US"/>
        </w:rPr>
        <w:t xml:space="preserve">. </w:t>
      </w:r>
      <w:r w:rsidR="00C57768">
        <w:rPr>
          <w:lang w:val="en-US"/>
        </w:rPr>
        <w:t xml:space="preserve">It </w:t>
      </w:r>
      <w:r>
        <w:rPr>
          <w:lang w:val="en-US"/>
        </w:rPr>
        <w:t>inherits from S121_GF_</w:t>
      </w:r>
      <w:r w:rsidR="00930763">
        <w:rPr>
          <w:lang w:val="en-US"/>
        </w:rPr>
        <w:t xml:space="preserve">SpatialAttributeType and from the S100 geometry model. </w:t>
      </w:r>
      <w:r w:rsidR="00930763">
        <w:t>This means that the geometry types inherited from S-100 apply. Only the geometry types GM_Point, GM_MultiPoint, GM_Curve, GM_Surface, CV_Coverage, GM_Curve (arcByCentrePoint and circleByCentrePoint) may be used.</w:t>
      </w:r>
    </w:p>
    <w:p w14:paraId="62037500" w14:textId="4F221EC9" w:rsidR="00B24092" w:rsidRDefault="00B24092" w:rsidP="00B24092">
      <w:pPr>
        <w:pStyle w:val="BodyText"/>
        <w:rPr>
          <w:lang w:val="en-US"/>
        </w:rPr>
      </w:pPr>
      <w:r w:rsidRPr="005B01CE">
        <w:rPr>
          <w:lang w:val="en-US"/>
        </w:rPr>
        <w:t xml:space="preserve">The </w:t>
      </w:r>
      <w:r>
        <w:rPr>
          <w:lang w:val="en-US"/>
        </w:rPr>
        <w:t xml:space="preserve">ISO 19152 class </w:t>
      </w:r>
      <w:r w:rsidRPr="005B01CE">
        <w:rPr>
          <w:lang w:val="en-US"/>
        </w:rPr>
        <w:t>LA_</w:t>
      </w:r>
      <w:r w:rsidR="003E654E">
        <w:rPr>
          <w:lang w:val="en-US"/>
        </w:rPr>
        <w:t>SpatialAttributeType</w:t>
      </w:r>
      <w:r w:rsidRPr="005B01CE">
        <w:rPr>
          <w:lang w:val="en-US"/>
        </w:rPr>
        <w:t xml:space="preserve"> makes use of the ISO spatial primitives GM_MuliCurve and GM_MultiSurface. IHO does not use the GM_Multi primitives except for GM_MultiPoint (for soundings). S-100 does support GM_Curve and GM_Surface, therefore </w:t>
      </w:r>
      <w:r w:rsidR="00C036DC" w:rsidRPr="005B01CE">
        <w:rPr>
          <w:lang w:val="en-US"/>
        </w:rPr>
        <w:t>the S121_SpatialAttributeType class supports these primitives</w:t>
      </w:r>
      <w:r w:rsidRPr="005B01CE">
        <w:rPr>
          <w:lang w:val="en-US"/>
        </w:rPr>
        <w:t>. The composition is handled at the feature level</w:t>
      </w:r>
      <w:r w:rsidR="00930763">
        <w:rPr>
          <w:lang w:val="en-US"/>
        </w:rPr>
        <w:t xml:space="preserve"> through </w:t>
      </w:r>
      <w:r w:rsidR="0034717C">
        <w:rPr>
          <w:lang w:val="en-US"/>
        </w:rPr>
        <w:t>S121_FeatureUnit</w:t>
      </w:r>
      <w:r w:rsidRPr="005B01CE">
        <w:rPr>
          <w:lang w:val="en-US"/>
        </w:rPr>
        <w:t xml:space="preserve">. </w:t>
      </w:r>
    </w:p>
    <w:p w14:paraId="39AC6122" w14:textId="77777777" w:rsidR="00930763" w:rsidRDefault="00930763" w:rsidP="00B24092">
      <w:pPr>
        <w:pStyle w:val="BodyText"/>
      </w:pPr>
      <w:r>
        <w:t xml:space="preserve">Figure E7 shows the inheritance relationship for S121_SpatialAttributeType. </w:t>
      </w:r>
      <w:r w:rsidR="002C268E">
        <w:t xml:space="preserve">S121_SpatialAttributeType implements the metaclass S121_GF_SpatialAttributeType through a Realize relation. That is the attributes of the metaclass allow one to construct S121_SpatialAttributeType. </w:t>
      </w:r>
      <w:r>
        <w:t>Note that S121_Spatial</w:t>
      </w:r>
      <w:r w:rsidR="004F1D3B">
        <w:t>AttributeType</w:t>
      </w:r>
      <w:r>
        <w:t xml:space="preserve"> is also a versioned object.</w:t>
      </w:r>
    </w:p>
    <w:p w14:paraId="251730EA" w14:textId="77777777" w:rsidR="00B71B18" w:rsidRDefault="00B71B18" w:rsidP="00B24092">
      <w:pPr>
        <w:pStyle w:val="BodyText"/>
      </w:pPr>
      <w:r>
        <w:t xml:space="preserve">The attribute </w:t>
      </w:r>
      <w:r w:rsidRPr="00EF5FBC">
        <w:rPr>
          <w:i/>
        </w:rPr>
        <w:t>s</w:t>
      </w:r>
      <w:r>
        <w:rPr>
          <w:i/>
        </w:rPr>
        <w:t>a</w:t>
      </w:r>
      <w:r w:rsidRPr="00EF5FBC">
        <w:rPr>
          <w:i/>
        </w:rPr>
        <w:t>ID</w:t>
      </w:r>
      <w:r>
        <w:t xml:space="preserve"> is the spatial attribute identifier that is referenced by the S121_</w:t>
      </w:r>
      <w:r w:rsidR="00C57768">
        <w:t>Feature</w:t>
      </w:r>
      <w:r>
        <w:t xml:space="preserve">Unit. </w:t>
      </w:r>
    </w:p>
    <w:p w14:paraId="05BC5981" w14:textId="77777777" w:rsidR="00624D0C" w:rsidRDefault="004B7808" w:rsidP="00B24092">
      <w:pPr>
        <w:pStyle w:val="BodyText"/>
      </w:pPr>
      <w:r>
        <w:t xml:space="preserve">The attribute </w:t>
      </w:r>
      <w:r w:rsidRPr="004B7808">
        <w:rPr>
          <w:i/>
        </w:rPr>
        <w:t>locationByText</w:t>
      </w:r>
      <w:r>
        <w:t xml:space="preserve"> allows a spatial attribute to be a textual description. This allows locations, limits, zones or spaces that are not fully described geometrically to be included. </w:t>
      </w:r>
    </w:p>
    <w:p w14:paraId="25C24AD5" w14:textId="77777777" w:rsidR="00624D0C" w:rsidRDefault="00624D0C" w:rsidP="00B24092">
      <w:pPr>
        <w:pStyle w:val="BodyText"/>
      </w:pPr>
      <w:r>
        <w:t xml:space="preserve">The attribute </w:t>
      </w:r>
      <w:r w:rsidRPr="008B754E">
        <w:rPr>
          <w:i/>
        </w:rPr>
        <w:t>label</w:t>
      </w:r>
      <w:r>
        <w:t xml:space="preserve"> provides a short textual description of the feature attribute type.</w:t>
      </w:r>
    </w:p>
    <w:p w14:paraId="29BDA439" w14:textId="77777777" w:rsidR="00064C45" w:rsidRDefault="00064C45" w:rsidP="00502AD8">
      <w:pPr>
        <w:pStyle w:val="BodyText"/>
        <w:ind w:left="0"/>
      </w:pPr>
    </w:p>
    <w:p w14:paraId="6B51E630" w14:textId="77777777" w:rsidR="00B71B18" w:rsidRPr="005A424B" w:rsidRDefault="00EF48AE" w:rsidP="00502AD8">
      <w:pPr>
        <w:pStyle w:val="Figurecaption"/>
        <w:keepNext/>
        <w:ind w:left="360"/>
      </w:pPr>
      <w:r>
        <w:rPr>
          <w:noProof/>
          <w:lang w:val="fr-FR" w:eastAsia="fr-FR"/>
        </w:rPr>
        <w:drawing>
          <wp:inline distT="0" distB="0" distL="0" distR="0" wp14:anchorId="68A34723" wp14:editId="5AECFB01">
            <wp:extent cx="5626713" cy="5822638"/>
            <wp:effectExtent l="0" t="0" r="1270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7 S121 Spatial Attribute.png"/>
                    <pic:cNvPicPr/>
                  </pic:nvPicPr>
                  <pic:blipFill>
                    <a:blip r:embed="rId32">
                      <a:extLst>
                        <a:ext uri="{28A0092B-C50C-407E-A947-70E740481C1C}">
                          <a14:useLocalDpi xmlns:a14="http://schemas.microsoft.com/office/drawing/2010/main" val="0"/>
                        </a:ext>
                      </a:extLst>
                    </a:blip>
                    <a:stretch>
                      <a:fillRect/>
                    </a:stretch>
                  </pic:blipFill>
                  <pic:spPr>
                    <a:xfrm>
                      <a:off x="0" y="0"/>
                      <a:ext cx="5626713" cy="5822638"/>
                    </a:xfrm>
                    <a:prstGeom prst="rect">
                      <a:avLst/>
                    </a:prstGeom>
                  </pic:spPr>
                </pic:pic>
              </a:graphicData>
            </a:graphic>
          </wp:inline>
        </w:drawing>
      </w:r>
    </w:p>
    <w:p w14:paraId="3FF8A437" w14:textId="77777777" w:rsidR="00B71B18" w:rsidRPr="00EB2881" w:rsidRDefault="00B71B18" w:rsidP="00B71B18">
      <w:pPr>
        <w:pStyle w:val="Figurecaption"/>
        <w:rPr>
          <w:lang w:val="en-US"/>
        </w:rPr>
      </w:pPr>
      <w:r w:rsidRPr="00EB2881">
        <w:rPr>
          <w:lang w:val="en-US"/>
        </w:rPr>
        <w:t>Figure E</w:t>
      </w:r>
      <w:r>
        <w:rPr>
          <w:lang w:val="en-US"/>
        </w:rPr>
        <w:t>7</w:t>
      </w:r>
      <w:r w:rsidRPr="00EB2881">
        <w:rPr>
          <w:lang w:val="en-US"/>
        </w:rPr>
        <w:t xml:space="preserve"> – </w:t>
      </w:r>
      <w:r w:rsidRPr="005A424B">
        <w:t xml:space="preserve">S121 Spatial </w:t>
      </w:r>
      <w:r>
        <w:t>Attribute</w:t>
      </w:r>
      <w:r w:rsidR="00F5396C">
        <w:t xml:space="preserve"> </w:t>
      </w:r>
      <w:r>
        <w:t>Type</w:t>
      </w:r>
    </w:p>
    <w:p w14:paraId="40C0B7A9" w14:textId="77777777" w:rsidR="00D378FB" w:rsidRDefault="00D378FB" w:rsidP="00B24092">
      <w:pPr>
        <w:pStyle w:val="BodyText"/>
      </w:pPr>
      <w:r>
        <w:t xml:space="preserve">The attribute </w:t>
      </w:r>
      <w:r w:rsidRPr="00624D0C">
        <w:rPr>
          <w:i/>
        </w:rPr>
        <w:t>referenceSystem</w:t>
      </w:r>
      <w:r>
        <w:t xml:space="preserve"> allows a CoordinateReferencingSystem (CRS) to optionally be specified at the S121_SpatialAttributeType level.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 Figure E8 shows the S-100 classes used by the </w:t>
      </w:r>
      <w:r w:rsidRPr="00624D0C">
        <w:rPr>
          <w:i/>
        </w:rPr>
        <w:t>referenceSystem</w:t>
      </w:r>
      <w:r>
        <w:t xml:space="preserve"> attribute.</w:t>
      </w:r>
    </w:p>
    <w:p w14:paraId="3C529487" w14:textId="77777777" w:rsidR="00D378FB" w:rsidRDefault="00D378FB" w:rsidP="00B24092">
      <w:pPr>
        <w:pStyle w:val="BodyText"/>
      </w:pPr>
    </w:p>
    <w:p w14:paraId="4718D97B" w14:textId="77777777" w:rsidR="00D378FB" w:rsidRPr="005A424B" w:rsidRDefault="00D378FB" w:rsidP="00D378FB">
      <w:pPr>
        <w:pStyle w:val="Figurecaption"/>
        <w:keepNext/>
        <w:ind w:left="360"/>
      </w:pPr>
      <w:r>
        <w:rPr>
          <w:noProof/>
          <w:lang w:val="fr-FR" w:eastAsia="fr-FR"/>
        </w:rPr>
        <w:drawing>
          <wp:inline distT="0" distB="0" distL="0" distR="0" wp14:anchorId="506647C7" wp14:editId="7EDC8524">
            <wp:extent cx="5495789" cy="379262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8 S121 Spatial Referencing.png"/>
                    <pic:cNvPicPr/>
                  </pic:nvPicPr>
                  <pic:blipFill>
                    <a:blip r:embed="rId33">
                      <a:extLst>
                        <a:ext uri="{28A0092B-C50C-407E-A947-70E740481C1C}">
                          <a14:useLocalDpi xmlns:a14="http://schemas.microsoft.com/office/drawing/2010/main" val="0"/>
                        </a:ext>
                      </a:extLst>
                    </a:blip>
                    <a:stretch>
                      <a:fillRect/>
                    </a:stretch>
                  </pic:blipFill>
                  <pic:spPr>
                    <a:xfrm>
                      <a:off x="0" y="0"/>
                      <a:ext cx="5495789" cy="3792621"/>
                    </a:xfrm>
                    <a:prstGeom prst="rect">
                      <a:avLst/>
                    </a:prstGeom>
                  </pic:spPr>
                </pic:pic>
              </a:graphicData>
            </a:graphic>
          </wp:inline>
        </w:drawing>
      </w:r>
    </w:p>
    <w:p w14:paraId="1F5C26BE" w14:textId="77777777" w:rsidR="00D378FB" w:rsidRPr="00EB2881" w:rsidRDefault="00D378FB" w:rsidP="00D378FB">
      <w:pPr>
        <w:pStyle w:val="Figurecaption"/>
        <w:rPr>
          <w:lang w:val="en-US"/>
        </w:rPr>
      </w:pPr>
      <w:r w:rsidRPr="00EB2881">
        <w:rPr>
          <w:lang w:val="en-US"/>
        </w:rPr>
        <w:t>Figure E</w:t>
      </w:r>
      <w:r>
        <w:rPr>
          <w:lang w:val="en-US"/>
        </w:rPr>
        <w:t>8</w:t>
      </w:r>
      <w:r w:rsidRPr="00EB2881">
        <w:rPr>
          <w:lang w:val="en-US"/>
        </w:rPr>
        <w:t xml:space="preserve"> – </w:t>
      </w:r>
      <w:r w:rsidRPr="005A424B">
        <w:t xml:space="preserve">S121 </w:t>
      </w:r>
      <w:r>
        <w:t>Reference System Attribute</w:t>
      </w:r>
    </w:p>
    <w:p w14:paraId="2D46FF72" w14:textId="77777777" w:rsidR="00B24092" w:rsidRPr="005B01CE" w:rsidRDefault="00B24092" w:rsidP="00B24092">
      <w:pPr>
        <w:pStyle w:val="BodyText"/>
        <w:rPr>
          <w:lang w:val="en-US"/>
        </w:rPr>
      </w:pPr>
      <w:r w:rsidRPr="005B01CE">
        <w:rPr>
          <w:lang w:val="en-US"/>
        </w:rPr>
        <w:t xml:space="preserve">Figure </w:t>
      </w:r>
      <w:r w:rsidR="00EF1C3C">
        <w:rPr>
          <w:lang w:val="en-US"/>
        </w:rPr>
        <w:t>E9</w:t>
      </w:r>
      <w:r w:rsidR="00EF1C3C" w:rsidRPr="005B01CE">
        <w:rPr>
          <w:lang w:val="en-US"/>
        </w:rPr>
        <w:t xml:space="preserve"> </w:t>
      </w:r>
      <w:r w:rsidRPr="005B01CE">
        <w:rPr>
          <w:lang w:val="en-US"/>
        </w:rPr>
        <w:t xml:space="preserve">shows an example of the use of the Multi-primitive GM_MultiSurface in a land </w:t>
      </w:r>
      <w:r w:rsidR="00851A5B" w:rsidRPr="005B01CE">
        <w:rPr>
          <w:lang w:val="en-US"/>
        </w:rPr>
        <w:t>cadaster</w:t>
      </w:r>
      <w:r w:rsidRPr="005B01CE">
        <w:rPr>
          <w:lang w:val="en-US"/>
        </w:rPr>
        <w:t xml:space="preserve"> environment. A farm land parcel object is crossed by a power line. In the land </w:t>
      </w:r>
      <w:r w:rsidR="00851A5B" w:rsidRPr="005B01CE">
        <w:rPr>
          <w:lang w:val="en-US"/>
        </w:rPr>
        <w:t>cadaster</w:t>
      </w:r>
      <w:r w:rsidRPr="005B01CE">
        <w:rPr>
          <w:lang w:val="en-US"/>
        </w:rPr>
        <w:t xml:space="preserve"> environment the farm would be one feature object that is defined by two surfaces using a GM_MultiSurface construct. In the marine environment there is a requirement from S-100 that each spatial primitive (except soundings) be a simple primitive. In this case one would generate two </w:t>
      </w:r>
      <w:r w:rsidR="00B71B18">
        <w:rPr>
          <w:lang w:val="en-US"/>
        </w:rPr>
        <w:t>spatial attribute</w:t>
      </w:r>
      <w:r w:rsidR="00B71B18" w:rsidRPr="005B01CE">
        <w:rPr>
          <w:lang w:val="en-US"/>
        </w:rPr>
        <w:t xml:space="preserve"> </w:t>
      </w:r>
      <w:r w:rsidRPr="005B01CE">
        <w:rPr>
          <w:lang w:val="en-US"/>
        </w:rPr>
        <w:t xml:space="preserve">objects each with a single GM_Surface geometry. These two simple </w:t>
      </w:r>
      <w:r w:rsidR="00B71B18">
        <w:rPr>
          <w:lang w:val="en-US"/>
        </w:rPr>
        <w:t>geometries</w:t>
      </w:r>
      <w:r w:rsidR="00B71B18" w:rsidRPr="005B01CE">
        <w:rPr>
          <w:lang w:val="en-US"/>
        </w:rPr>
        <w:t xml:space="preserve"> </w:t>
      </w:r>
      <w:r w:rsidRPr="005B01CE">
        <w:rPr>
          <w:lang w:val="en-US"/>
        </w:rPr>
        <w:t xml:space="preserve">would be combined into a complex with two parts. Both constructs are equivalent. In the marine environment the geometry is simpler whereas in the land </w:t>
      </w:r>
      <w:r w:rsidR="00851A5B" w:rsidRPr="005B01CE">
        <w:rPr>
          <w:lang w:val="en-US"/>
        </w:rPr>
        <w:t>cadaster</w:t>
      </w:r>
      <w:r w:rsidRPr="005B01CE">
        <w:rPr>
          <w:lang w:val="en-US"/>
        </w:rPr>
        <w:t xml:space="preserve"> environment the feature structure is simpler.</w:t>
      </w:r>
    </w:p>
    <w:p w14:paraId="17C289A4" w14:textId="77777777" w:rsidR="00B24092" w:rsidRDefault="00B24092" w:rsidP="00B24092">
      <w:pPr>
        <w:pStyle w:val="Figurecaption"/>
        <w:rPr>
          <w:noProof/>
          <w:lang w:val="en-US" w:eastAsia="en-US"/>
        </w:rPr>
      </w:pPr>
    </w:p>
    <w:p w14:paraId="1D270829" w14:textId="77777777" w:rsidR="00B24092" w:rsidRPr="005A424B" w:rsidRDefault="00973026" w:rsidP="00B71B18">
      <w:pPr>
        <w:pStyle w:val="Figurecaption"/>
        <w:keepNext/>
      </w:pPr>
      <w:r>
        <w:rPr>
          <w:noProof/>
          <w:lang w:val="fr-FR" w:eastAsia="fr-FR"/>
        </w:rPr>
        <w:drawing>
          <wp:inline distT="0" distB="0" distL="0" distR="0" wp14:anchorId="6CECACD6" wp14:editId="4EAF8A33">
            <wp:extent cx="4864608" cy="5674336"/>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7 Muli Primitives.png"/>
                    <pic:cNvPicPr/>
                  </pic:nvPicPr>
                  <pic:blipFill>
                    <a:blip r:embed="rId34">
                      <a:extLst>
                        <a:ext uri="{28A0092B-C50C-407E-A947-70E740481C1C}">
                          <a14:useLocalDpi xmlns:a14="http://schemas.microsoft.com/office/drawing/2010/main" val="0"/>
                        </a:ext>
                      </a:extLst>
                    </a:blip>
                    <a:stretch>
                      <a:fillRect/>
                    </a:stretch>
                  </pic:blipFill>
                  <pic:spPr>
                    <a:xfrm>
                      <a:off x="0" y="0"/>
                      <a:ext cx="4867242" cy="5677408"/>
                    </a:xfrm>
                    <a:prstGeom prst="rect">
                      <a:avLst/>
                    </a:prstGeom>
                  </pic:spPr>
                </pic:pic>
              </a:graphicData>
            </a:graphic>
          </wp:inline>
        </w:drawing>
      </w:r>
    </w:p>
    <w:p w14:paraId="7D70CD7B" w14:textId="77777777" w:rsidR="00B24092" w:rsidRPr="00EB2881" w:rsidRDefault="00B24092" w:rsidP="00B24092">
      <w:pPr>
        <w:pStyle w:val="Figurecaption"/>
        <w:rPr>
          <w:lang w:val="en-US"/>
        </w:rPr>
      </w:pPr>
      <w:r w:rsidRPr="00EB2881">
        <w:rPr>
          <w:lang w:val="en-US"/>
        </w:rPr>
        <w:t xml:space="preserve">Figure </w:t>
      </w:r>
      <w:r w:rsidR="00EF1C3C" w:rsidRPr="00EB2881">
        <w:rPr>
          <w:lang w:val="en-US"/>
        </w:rPr>
        <w:t>E</w:t>
      </w:r>
      <w:r w:rsidR="00EF1C3C">
        <w:rPr>
          <w:lang w:val="en-US"/>
        </w:rPr>
        <w:t>9</w:t>
      </w:r>
      <w:r w:rsidR="00EF1C3C" w:rsidRPr="00EB2881">
        <w:rPr>
          <w:lang w:val="en-US"/>
        </w:rPr>
        <w:t xml:space="preserve"> </w:t>
      </w:r>
      <w:r w:rsidRPr="00EB2881">
        <w:rPr>
          <w:lang w:val="en-US"/>
        </w:rPr>
        <w:t xml:space="preserve">– </w:t>
      </w:r>
      <w:r w:rsidR="00EF1C3C">
        <w:rPr>
          <w:lang w:val="en-US"/>
        </w:rPr>
        <w:t xml:space="preserve">Multi </w:t>
      </w:r>
      <w:r w:rsidR="00F4364B">
        <w:rPr>
          <w:lang w:val="en-US"/>
        </w:rPr>
        <w:t>Element</w:t>
      </w:r>
      <w:r w:rsidR="00EF1C3C">
        <w:rPr>
          <w:lang w:val="en-US"/>
        </w:rPr>
        <w:t xml:space="preserve"> </w:t>
      </w:r>
      <w:r>
        <w:t>Spatial Structure</w:t>
      </w:r>
    </w:p>
    <w:p w14:paraId="6B87D78D" w14:textId="6B03F4A9" w:rsidR="00B24092" w:rsidRDefault="00B24092" w:rsidP="00B24092">
      <w:pPr>
        <w:pStyle w:val="BodyText"/>
        <w:rPr>
          <w:lang w:val="en-US"/>
        </w:rPr>
      </w:pPr>
      <w:r w:rsidRPr="00C576FD">
        <w:rPr>
          <w:lang w:val="en-US"/>
        </w:rPr>
        <w:t xml:space="preserve">Since S-100 does not include any 3D spatial primitives </w:t>
      </w:r>
      <w:r w:rsidR="00EF1C3C">
        <w:rPr>
          <w:lang w:val="en-US"/>
        </w:rPr>
        <w:t>support for space</w:t>
      </w:r>
      <w:r w:rsidRPr="00C576FD">
        <w:rPr>
          <w:lang w:val="en-US"/>
        </w:rPr>
        <w:t xml:space="preserve"> primitives must be constructed in the S-121 and in a Marine </w:t>
      </w:r>
      <w:r w:rsidR="00851A5B" w:rsidRPr="00C576FD">
        <w:rPr>
          <w:lang w:val="en-US"/>
        </w:rPr>
        <w:t>Cadaster</w:t>
      </w:r>
      <w:r w:rsidRPr="00C576FD">
        <w:rPr>
          <w:lang w:val="en-US"/>
        </w:rPr>
        <w:t xml:space="preserve">. This is done by defining 3D objects as 2D objects with a height description. This can be done through attribution defining the vertical position and height of the object. </w:t>
      </w:r>
      <w:r w:rsidR="00C036DC">
        <w:rPr>
          <w:lang w:val="en-US"/>
        </w:rPr>
        <w:t>T</w:t>
      </w:r>
      <w:r w:rsidR="00C036DC" w:rsidRPr="00C576FD">
        <w:rPr>
          <w:lang w:val="en-US"/>
        </w:rPr>
        <w:t>he domain of rights for some of the UNCLOS</w:t>
      </w:r>
      <w:r w:rsidR="00C036DC" w:rsidRPr="005A424B">
        <w:rPr>
          <w:rStyle w:val="FootnoteReference"/>
          <w:b/>
          <w:color w:val="000000" w:themeColor="text1"/>
        </w:rPr>
        <w:footnoteReference w:id="9"/>
      </w:r>
      <w:r w:rsidR="00C036DC">
        <w:rPr>
          <w:lang w:val="en-US"/>
        </w:rPr>
        <w:t xml:space="preserve"> </w:t>
      </w:r>
      <w:r w:rsidR="00C036DC" w:rsidRPr="00C576FD">
        <w:rPr>
          <w:lang w:val="en-US"/>
        </w:rPr>
        <w:t>feature objects ha</w:t>
      </w:r>
      <w:r w:rsidR="00C036DC">
        <w:rPr>
          <w:lang w:val="en-US"/>
        </w:rPr>
        <w:t>s</w:t>
      </w:r>
      <w:r w:rsidR="00C036DC" w:rsidRPr="00C576FD">
        <w:rPr>
          <w:lang w:val="en-US"/>
        </w:rPr>
        <w:t xml:space="preserve"> different vertical extents.</w:t>
      </w:r>
    </w:p>
    <w:p w14:paraId="55651D67" w14:textId="77777777" w:rsidR="00C57409" w:rsidRDefault="00EF1C3C" w:rsidP="00B24092">
      <w:pPr>
        <w:pStyle w:val="BodyText"/>
        <w:rPr>
          <w:lang w:val="en-US"/>
        </w:rPr>
      </w:pPr>
      <w:r>
        <w:rPr>
          <w:lang w:val="en-US"/>
        </w:rPr>
        <w:t xml:space="preserve">Figure E10 shows spatial geometry at the feature type level. The four feature types Location, Limit, Zone and Space have different relations to the ISO 19152 spatial elements. They also carry different </w:t>
      </w:r>
      <w:r w:rsidR="00C57409">
        <w:rPr>
          <w:lang w:val="en-US"/>
        </w:rPr>
        <w:t xml:space="preserve">primitives. The ISO 19152 LADM has a very different structure for its spatial geometry designed to support land cadaster. The spatial and feature elements are combined in single feature type objects. S-100 separates features types and spatial attribute types. Figure E10 shows the realization of attributes, some to S121_FeatureUnits and some to S121_SpatialAttributeTypes. </w:t>
      </w:r>
    </w:p>
    <w:p w14:paraId="2325E8E3" w14:textId="77777777" w:rsidR="00EF1C3C" w:rsidRDefault="00C57409" w:rsidP="00B24092">
      <w:pPr>
        <w:pStyle w:val="BodyText"/>
        <w:rPr>
          <w:lang w:val="en-US"/>
        </w:rPr>
      </w:pPr>
      <w:r>
        <w:rPr>
          <w:lang w:val="en-US"/>
        </w:rPr>
        <w:t xml:space="preserve">An important attribute is </w:t>
      </w:r>
      <w:r w:rsidRPr="00502AD8">
        <w:rPr>
          <w:i/>
          <w:lang w:val="en-US"/>
        </w:rPr>
        <w:t>locationByText</w:t>
      </w:r>
      <w:r>
        <w:rPr>
          <w:lang w:val="en-US"/>
        </w:rPr>
        <w:t xml:space="preserve">. This allows a spatial attribute to be described textually instead of geometrically. This situation occurs within treaties or other MLB authoritative documents and must be represented. </w:t>
      </w:r>
      <w:r w:rsidR="00F4364B">
        <w:rPr>
          <w:lang w:val="en-US"/>
        </w:rPr>
        <w:t xml:space="preserve">Sometimes it is because a Location, Limit, Zone or Space is not known or sometimes it is because of legal or political reasons where there is no agreement and the use of coordinates may be </w:t>
      </w:r>
      <w:r w:rsidR="00F4364B" w:rsidRPr="00F4364B">
        <w:rPr>
          <w:lang w:val="en-US"/>
        </w:rPr>
        <w:t>prejudicial</w:t>
      </w:r>
      <w:r w:rsidR="00F4364B">
        <w:rPr>
          <w:lang w:val="en-US"/>
        </w:rPr>
        <w:t>. If both special geometry and text are both provided then the geometry may be considered as an approximation and the text as descriptive.</w:t>
      </w:r>
    </w:p>
    <w:p w14:paraId="00641899" w14:textId="1B8CDE8B" w:rsidR="00426B16" w:rsidRDefault="00426B16" w:rsidP="00426B16">
      <w:pPr>
        <w:pStyle w:val="BodyText"/>
        <w:rPr>
          <w:lang w:val="en-US"/>
        </w:rPr>
      </w:pPr>
      <w:r w:rsidRPr="00624D0C">
        <w:rPr>
          <w:i/>
          <w:lang w:val="en-US"/>
        </w:rPr>
        <w:t>LocationByText</w:t>
      </w:r>
      <w:r>
        <w:rPr>
          <w:lang w:val="en-US"/>
        </w:rPr>
        <w:t xml:space="preserve"> is </w:t>
      </w:r>
      <w:r w:rsidR="00624D0C">
        <w:rPr>
          <w:lang w:val="en-US"/>
        </w:rPr>
        <w:t xml:space="preserve">necessary </w:t>
      </w:r>
      <w:r>
        <w:rPr>
          <w:lang w:val="en-US"/>
        </w:rPr>
        <w:t xml:space="preserve">because it is often the case in treaties, laws or other administrative documents where some information, usually the defining points, are provided geometrically and other information, such as the description of some limits and zones is only provided textually. For example a Territorial Sea may be described as an area bounded by a Territorial Sea Outer Limit and the coastline and baseline. The only geometry provided may be the baseline points and coastline geometry. The Territorial Sea Outer Limit object may have a </w:t>
      </w:r>
      <w:r w:rsidRPr="00AA53CC">
        <w:rPr>
          <w:i/>
          <w:lang w:val="en-US"/>
        </w:rPr>
        <w:t>locationByText</w:t>
      </w:r>
      <w:r>
        <w:rPr>
          <w:lang w:val="en-US"/>
        </w:rPr>
        <w:t xml:space="preserve"> description saying that it is 12 miles seaward according to a calculation. No actual geometry may be given. From this amount of information one cannot draw the Territorial Sea Outer Limit object, but it is the information in the treaty and must be represented in the standard.</w:t>
      </w:r>
    </w:p>
    <w:p w14:paraId="1B1047AD" w14:textId="239551DE" w:rsidR="00426B16" w:rsidRDefault="00426B16" w:rsidP="00426B16">
      <w:pPr>
        <w:pStyle w:val="BodyText"/>
        <w:rPr>
          <w:lang w:val="en-US"/>
        </w:rPr>
      </w:pPr>
      <w:r>
        <w:rPr>
          <w:lang w:val="en-US"/>
        </w:rPr>
        <w:t xml:space="preserve">Optional feature to feature relations are provided between the Location, Limit, Zone and Space objects to allow objects such as the Territorial Sea to be associated with their defining Limits and Location points. Where fully described geometric relationships between geometric spatial attributes they take precedence over the feature to feature relations. The </w:t>
      </w:r>
      <w:r w:rsidR="00C036DC">
        <w:rPr>
          <w:lang w:val="en-US"/>
        </w:rPr>
        <w:t>feature-to-feature</w:t>
      </w:r>
      <w:r>
        <w:rPr>
          <w:lang w:val="en-US"/>
        </w:rPr>
        <w:t xml:space="preserve"> relations are required where the geometry for spatial attributes </w:t>
      </w:r>
      <w:r w:rsidR="00C036DC">
        <w:rPr>
          <w:lang w:val="en-US"/>
        </w:rPr>
        <w:t>is</w:t>
      </w:r>
      <w:r>
        <w:rPr>
          <w:lang w:val="en-US"/>
        </w:rPr>
        <w:t xml:space="preserve"> not fully described. Since administrative attributes such as Rights only apply to Zones and Spaces it is necessary to have a mechanism to relate a Zone or a Space to Limits and Location points when the geometric elements are not described.</w:t>
      </w:r>
    </w:p>
    <w:p w14:paraId="5A9A8420" w14:textId="77777777" w:rsidR="00F4364B" w:rsidRDefault="00F4364B" w:rsidP="00B24092">
      <w:pPr>
        <w:pStyle w:val="BodyText"/>
        <w:rPr>
          <w:lang w:val="en-US"/>
        </w:rPr>
      </w:pPr>
    </w:p>
    <w:p w14:paraId="74CBA467" w14:textId="77777777" w:rsidR="00F4364B" w:rsidRPr="005A424B" w:rsidRDefault="00426B16" w:rsidP="00F4364B">
      <w:pPr>
        <w:pStyle w:val="Figurecaption"/>
        <w:keepNext/>
      </w:pPr>
      <w:r>
        <w:rPr>
          <w:noProof/>
          <w:lang w:val="fr-FR" w:eastAsia="fr-FR"/>
        </w:rPr>
        <w:drawing>
          <wp:inline distT="0" distB="0" distL="0" distR="0" wp14:anchorId="3F559521" wp14:editId="5146DB38">
            <wp:extent cx="5721775" cy="78569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0 S121 Spatial Geometry.png"/>
                    <pic:cNvPicPr/>
                  </pic:nvPicPr>
                  <pic:blipFill>
                    <a:blip r:embed="rId35">
                      <a:extLst>
                        <a:ext uri="{28A0092B-C50C-407E-A947-70E740481C1C}">
                          <a14:useLocalDpi xmlns:a14="http://schemas.microsoft.com/office/drawing/2010/main" val="0"/>
                        </a:ext>
                      </a:extLst>
                    </a:blip>
                    <a:stretch>
                      <a:fillRect/>
                    </a:stretch>
                  </pic:blipFill>
                  <pic:spPr>
                    <a:xfrm>
                      <a:off x="0" y="0"/>
                      <a:ext cx="5721775" cy="7856964"/>
                    </a:xfrm>
                    <a:prstGeom prst="rect">
                      <a:avLst/>
                    </a:prstGeom>
                  </pic:spPr>
                </pic:pic>
              </a:graphicData>
            </a:graphic>
          </wp:inline>
        </w:drawing>
      </w:r>
    </w:p>
    <w:p w14:paraId="436EE905" w14:textId="77777777" w:rsidR="00F4364B" w:rsidRPr="00EB2881" w:rsidRDefault="00F4364B" w:rsidP="00F4364B">
      <w:pPr>
        <w:pStyle w:val="Figurecaption"/>
        <w:rPr>
          <w:lang w:val="en-US"/>
        </w:rPr>
      </w:pPr>
      <w:r w:rsidRPr="00EB2881">
        <w:rPr>
          <w:lang w:val="en-US"/>
        </w:rPr>
        <w:t>Figure E</w:t>
      </w:r>
      <w:r>
        <w:rPr>
          <w:lang w:val="en-US"/>
        </w:rPr>
        <w:t>10</w:t>
      </w:r>
      <w:r w:rsidRPr="00EB2881">
        <w:rPr>
          <w:lang w:val="en-US"/>
        </w:rPr>
        <w:t xml:space="preserve"> – </w:t>
      </w:r>
      <w:r>
        <w:rPr>
          <w:lang w:val="en-US"/>
        </w:rPr>
        <w:t>Spatial Geometry</w:t>
      </w:r>
    </w:p>
    <w:p w14:paraId="10EE4A59" w14:textId="77777777" w:rsidR="00F4364B" w:rsidRDefault="00F4364B" w:rsidP="00B24092">
      <w:pPr>
        <w:pStyle w:val="BodyText"/>
        <w:rPr>
          <w:lang w:val="en-US"/>
        </w:rPr>
      </w:pPr>
    </w:p>
    <w:p w14:paraId="20A6F088" w14:textId="77777777" w:rsidR="00DB6C35" w:rsidRDefault="00DB6C35" w:rsidP="00B24092">
      <w:pPr>
        <w:pStyle w:val="BodyText"/>
        <w:rPr>
          <w:lang w:val="en-US"/>
        </w:rPr>
      </w:pPr>
      <w:r>
        <w:rPr>
          <w:lang w:val="en-US"/>
        </w:rPr>
        <w:t xml:space="preserve">The Basic Administrative Unit (S121_BAUnit) relates to the S121_FeatureUnit to provide administrative attributes of Rights, Restrictions or Responsibilities. These are attributes by reference of the FeatureUnit through the S121_BAUnit and S121_RRR information objects. As indicated in Appendix D, only Zones or Spaces can carry Rights, Restrictions or Responsibilities. This is expressed as a constraint on the relation between S121_BAUnit and S121_FeatureUnit. It can also be shown as direct relations to the feature types Zone and Space. This is shown in Figure E11. </w:t>
      </w:r>
    </w:p>
    <w:p w14:paraId="3F664DB9" w14:textId="77777777" w:rsidR="00B54CE8" w:rsidRDefault="00B54CE8" w:rsidP="00B24092">
      <w:pPr>
        <w:pStyle w:val="BodyText"/>
        <w:rPr>
          <w:lang w:val="en-US"/>
        </w:rPr>
      </w:pPr>
    </w:p>
    <w:p w14:paraId="52C09483" w14:textId="77777777" w:rsidR="00DB6C35" w:rsidRPr="005A424B" w:rsidRDefault="00DB6C35" w:rsidP="00B54CE8">
      <w:pPr>
        <w:pStyle w:val="Figurecaption"/>
        <w:keepNext/>
      </w:pPr>
      <w:r>
        <w:rPr>
          <w:noProof/>
          <w:lang w:val="fr-FR" w:eastAsia="fr-FR"/>
        </w:rPr>
        <w:drawing>
          <wp:inline distT="0" distB="0" distL="0" distR="0" wp14:anchorId="2654D115" wp14:editId="1EE5CF06">
            <wp:extent cx="5691437" cy="3324397"/>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1 S121 Feature Relation.png"/>
                    <pic:cNvPicPr/>
                  </pic:nvPicPr>
                  <pic:blipFill>
                    <a:blip r:embed="rId36">
                      <a:extLst>
                        <a:ext uri="{28A0092B-C50C-407E-A947-70E740481C1C}">
                          <a14:useLocalDpi xmlns:a14="http://schemas.microsoft.com/office/drawing/2010/main" val="0"/>
                        </a:ext>
                      </a:extLst>
                    </a:blip>
                    <a:stretch>
                      <a:fillRect/>
                    </a:stretch>
                  </pic:blipFill>
                  <pic:spPr>
                    <a:xfrm>
                      <a:off x="0" y="0"/>
                      <a:ext cx="5691437" cy="3324397"/>
                    </a:xfrm>
                    <a:prstGeom prst="rect">
                      <a:avLst/>
                    </a:prstGeom>
                  </pic:spPr>
                </pic:pic>
              </a:graphicData>
            </a:graphic>
          </wp:inline>
        </w:drawing>
      </w:r>
    </w:p>
    <w:p w14:paraId="410E4B6B" w14:textId="77777777" w:rsidR="00DB6C35" w:rsidRPr="00EB2881" w:rsidRDefault="00DB6C35" w:rsidP="00DB6C35">
      <w:pPr>
        <w:pStyle w:val="Figurecaption"/>
        <w:rPr>
          <w:lang w:val="en-US"/>
        </w:rPr>
      </w:pPr>
      <w:r w:rsidRPr="00EB2881">
        <w:rPr>
          <w:lang w:val="en-US"/>
        </w:rPr>
        <w:t>Figure E</w:t>
      </w:r>
      <w:r>
        <w:rPr>
          <w:lang w:val="en-US"/>
        </w:rPr>
        <w:t>11</w:t>
      </w:r>
      <w:r w:rsidRPr="00EB2881">
        <w:rPr>
          <w:lang w:val="en-US"/>
        </w:rPr>
        <w:t xml:space="preserve"> – </w:t>
      </w:r>
      <w:r>
        <w:rPr>
          <w:lang w:val="en-US"/>
        </w:rPr>
        <w:t>Relation of Administrative Structure to Feature Unit</w:t>
      </w:r>
    </w:p>
    <w:p w14:paraId="5C701BF0" w14:textId="77777777" w:rsidR="00DB6C35" w:rsidRDefault="00DB6C35" w:rsidP="00B24092">
      <w:pPr>
        <w:pStyle w:val="BodyText"/>
        <w:rPr>
          <w:lang w:val="en-US"/>
        </w:rPr>
      </w:pPr>
    </w:p>
    <w:p w14:paraId="53ECBEBF" w14:textId="77777777" w:rsidR="00095D70" w:rsidRDefault="00B24092" w:rsidP="00B24092">
      <w:pPr>
        <w:pStyle w:val="BodyText"/>
        <w:rPr>
          <w:lang w:val="en-US"/>
        </w:rPr>
      </w:pPr>
      <w:r>
        <w:rPr>
          <w:lang w:val="en-US"/>
        </w:rPr>
        <w:t xml:space="preserve">As illustrated in Figure </w:t>
      </w:r>
      <w:r w:rsidR="00B71B18">
        <w:rPr>
          <w:lang w:val="en-US"/>
        </w:rPr>
        <w:t xml:space="preserve">E7 </w:t>
      </w:r>
      <w:r>
        <w:rPr>
          <w:lang w:val="en-US"/>
        </w:rPr>
        <w:t xml:space="preserve">a source may optionally be defined for a </w:t>
      </w:r>
      <w:r w:rsidR="00095D70">
        <w:rPr>
          <w:lang w:val="en-US"/>
        </w:rPr>
        <w:t xml:space="preserve">feature and a </w:t>
      </w:r>
      <w:r>
        <w:rPr>
          <w:lang w:val="en-US"/>
        </w:rPr>
        <w:t xml:space="preserve">spatial attribute. </w:t>
      </w:r>
      <w:r w:rsidR="00095D70">
        <w:rPr>
          <w:lang w:val="en-US"/>
        </w:rPr>
        <w:t xml:space="preserve">Source may also be defined for a Basic Administrative Unit, Rights, Restrictions and Responsibilities and Parties in the Administrative attribute structure. </w:t>
      </w:r>
      <w:r>
        <w:rPr>
          <w:lang w:val="en-US"/>
        </w:rPr>
        <w:t xml:space="preserve">Figure </w:t>
      </w:r>
      <w:r w:rsidR="00EF1C3C">
        <w:rPr>
          <w:lang w:val="en-US"/>
        </w:rPr>
        <w:t>E1</w:t>
      </w:r>
      <w:r w:rsidR="00B54CE8">
        <w:rPr>
          <w:lang w:val="en-US"/>
        </w:rPr>
        <w:t>2</w:t>
      </w:r>
      <w:r w:rsidR="00EF1C3C">
        <w:rPr>
          <w:lang w:val="en-US"/>
        </w:rPr>
        <w:t xml:space="preserve"> </w:t>
      </w:r>
      <w:r>
        <w:rPr>
          <w:lang w:val="en-US"/>
        </w:rPr>
        <w:t>shows details of the S121_Source</w:t>
      </w:r>
      <w:r w:rsidR="00095D70">
        <w:rPr>
          <w:lang w:val="en-US"/>
        </w:rPr>
        <w:t xml:space="preserve"> and its derivation from the ISO 19152 classes. There are two subtypes of source S121_SpatialSource and S121_AdministrativeSource. These are essentially the same except for the attribute </w:t>
      </w:r>
      <w:r w:rsidR="00095D70" w:rsidRPr="00502AD8">
        <w:rPr>
          <w:i/>
          <w:lang w:val="en-US"/>
        </w:rPr>
        <w:t>type</w:t>
      </w:r>
      <w:r w:rsidR="00095D70">
        <w:rPr>
          <w:lang w:val="en-US"/>
        </w:rPr>
        <w:t xml:space="preserve"> that identifies different code lists</w:t>
      </w:r>
      <w:r>
        <w:rPr>
          <w:lang w:val="en-US"/>
        </w:rPr>
        <w:t xml:space="preserve">. </w:t>
      </w:r>
      <w:r w:rsidR="00095D70">
        <w:rPr>
          <w:lang w:val="en-US"/>
        </w:rPr>
        <w:t xml:space="preserve">The code lists are Maritime Limits and Boundaries specific. </w:t>
      </w:r>
    </w:p>
    <w:p w14:paraId="3C5E8931" w14:textId="77777777" w:rsidR="004146F0" w:rsidRDefault="004146F0" w:rsidP="00B24092">
      <w:pPr>
        <w:pStyle w:val="BodyText"/>
        <w:rPr>
          <w:lang w:val="en-US"/>
        </w:rPr>
      </w:pPr>
    </w:p>
    <w:p w14:paraId="11C1F48C" w14:textId="77777777" w:rsidR="004F7A0F" w:rsidRPr="005A424B" w:rsidRDefault="004146F0" w:rsidP="004F7A0F">
      <w:pPr>
        <w:pStyle w:val="Figurecaption"/>
        <w:keepNext/>
      </w:pPr>
      <w:r>
        <w:rPr>
          <w:noProof/>
          <w:lang w:val="fr-FR" w:eastAsia="fr-FR"/>
        </w:rPr>
        <w:drawing>
          <wp:inline distT="0" distB="0" distL="0" distR="0" wp14:anchorId="7143DC17" wp14:editId="535F4010">
            <wp:extent cx="5251958" cy="4872030"/>
            <wp:effectExtent l="0" t="0" r="635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1 S121 Source.png"/>
                    <pic:cNvPicPr/>
                  </pic:nvPicPr>
                  <pic:blipFill>
                    <a:blip r:embed="rId37">
                      <a:extLst>
                        <a:ext uri="{28A0092B-C50C-407E-A947-70E740481C1C}">
                          <a14:useLocalDpi xmlns:a14="http://schemas.microsoft.com/office/drawing/2010/main" val="0"/>
                        </a:ext>
                      </a:extLst>
                    </a:blip>
                    <a:stretch>
                      <a:fillRect/>
                    </a:stretch>
                  </pic:blipFill>
                  <pic:spPr>
                    <a:xfrm>
                      <a:off x="0" y="0"/>
                      <a:ext cx="5251958" cy="4872030"/>
                    </a:xfrm>
                    <a:prstGeom prst="rect">
                      <a:avLst/>
                    </a:prstGeom>
                  </pic:spPr>
                </pic:pic>
              </a:graphicData>
            </a:graphic>
          </wp:inline>
        </w:drawing>
      </w:r>
    </w:p>
    <w:p w14:paraId="58CF46DF" w14:textId="77777777" w:rsidR="004F7A0F" w:rsidRPr="00EB2881" w:rsidRDefault="004F7A0F" w:rsidP="004F7A0F">
      <w:pPr>
        <w:pStyle w:val="Figurecaption"/>
        <w:rPr>
          <w:lang w:val="en-US"/>
        </w:rPr>
      </w:pPr>
      <w:r w:rsidRPr="00EB2881">
        <w:rPr>
          <w:lang w:val="en-US"/>
        </w:rPr>
        <w:t>Figure E</w:t>
      </w:r>
      <w:r>
        <w:rPr>
          <w:lang w:val="en-US"/>
        </w:rPr>
        <w:t>1</w:t>
      </w:r>
      <w:r w:rsidR="00B54CE8">
        <w:rPr>
          <w:lang w:val="en-US"/>
        </w:rPr>
        <w:t>2</w:t>
      </w:r>
      <w:r w:rsidRPr="00EB2881">
        <w:rPr>
          <w:lang w:val="en-US"/>
        </w:rPr>
        <w:t xml:space="preserve"> – </w:t>
      </w:r>
      <w:r>
        <w:rPr>
          <w:lang w:val="en-US"/>
        </w:rPr>
        <w:t>Source</w:t>
      </w:r>
    </w:p>
    <w:p w14:paraId="22DEB2B4" w14:textId="77777777" w:rsidR="00B24092" w:rsidRDefault="004146F0" w:rsidP="00B24092">
      <w:pPr>
        <w:pStyle w:val="BodyText"/>
        <w:rPr>
          <w:lang w:val="en-US"/>
        </w:rPr>
      </w:pPr>
      <w:r>
        <w:rPr>
          <w:lang w:val="en-US"/>
        </w:rPr>
        <w:t>Figure E1</w:t>
      </w:r>
      <w:r w:rsidR="00B54CE8">
        <w:rPr>
          <w:lang w:val="en-US"/>
        </w:rPr>
        <w:t>3</w:t>
      </w:r>
      <w:r>
        <w:rPr>
          <w:lang w:val="en-US"/>
        </w:rPr>
        <w:t xml:space="preserve"> shows the S121_Source object with all of the associated code lists and associated support classes. </w:t>
      </w:r>
      <w:r w:rsidR="00851A54">
        <w:rPr>
          <w:lang w:val="en-US"/>
        </w:rPr>
        <w:t>A set of attributes, stereotyped S121, explicitly describe the information pertinent to source documents in a legal environment. These are:</w:t>
      </w:r>
    </w:p>
    <w:p w14:paraId="547A6720" w14:textId="77777777" w:rsidR="00851A54" w:rsidRDefault="00851A54" w:rsidP="000F1F44">
      <w:pPr>
        <w:pStyle w:val="BodyText"/>
        <w:keepNext/>
        <w:numPr>
          <w:ilvl w:val="0"/>
          <w:numId w:val="37"/>
        </w:numPr>
        <w:spacing w:before="120"/>
        <w:rPr>
          <w:lang w:val="en-US"/>
        </w:rPr>
      </w:pPr>
      <w:r>
        <w:rPr>
          <w:b/>
          <w:lang w:val="en-US"/>
        </w:rPr>
        <w:t>name</w:t>
      </w:r>
      <w:r>
        <w:rPr>
          <w:lang w:val="en-US"/>
        </w:rPr>
        <w:t xml:space="preserve"> – </w:t>
      </w:r>
      <w:r w:rsidR="000F1F44" w:rsidRPr="000F1F44">
        <w:rPr>
          <w:lang w:val="en-US"/>
        </w:rPr>
        <w:t>Document name - for example the document (legislation, treaty,</w:t>
      </w:r>
      <w:r w:rsidR="000F1F44">
        <w:rPr>
          <w:lang w:val="en-US"/>
        </w:rPr>
        <w:t xml:space="preserve"> title) that defines the object</w:t>
      </w:r>
      <w:r>
        <w:rPr>
          <w:lang w:val="en-US"/>
        </w:rPr>
        <w:t>;</w:t>
      </w:r>
    </w:p>
    <w:p w14:paraId="76D31841" w14:textId="77777777" w:rsidR="00851A54" w:rsidRDefault="000F1F44" w:rsidP="00851A54">
      <w:pPr>
        <w:pStyle w:val="BodyText"/>
        <w:numPr>
          <w:ilvl w:val="0"/>
          <w:numId w:val="37"/>
        </w:numPr>
        <w:spacing w:before="120"/>
        <w:rPr>
          <w:lang w:val="en-US"/>
        </w:rPr>
      </w:pPr>
      <w:r>
        <w:rPr>
          <w:b/>
          <w:lang w:val="en-US"/>
        </w:rPr>
        <w:t>URL</w:t>
      </w:r>
      <w:r w:rsidR="00851A54">
        <w:rPr>
          <w:lang w:val="en-US"/>
        </w:rPr>
        <w:t xml:space="preserve"> – </w:t>
      </w:r>
      <w:r>
        <w:t>official URL (or equivalent online resource) where the document is distributed</w:t>
      </w:r>
      <w:r w:rsidR="00851A54">
        <w:rPr>
          <w:lang w:val="en-US"/>
        </w:rPr>
        <w:t>;</w:t>
      </w:r>
    </w:p>
    <w:p w14:paraId="1B566974" w14:textId="77777777" w:rsidR="00851A54" w:rsidRDefault="000F1F44" w:rsidP="00851A54">
      <w:pPr>
        <w:pStyle w:val="BodyText"/>
        <w:numPr>
          <w:ilvl w:val="0"/>
          <w:numId w:val="37"/>
        </w:numPr>
        <w:spacing w:before="120"/>
        <w:rPr>
          <w:lang w:val="en-US"/>
        </w:rPr>
      </w:pPr>
      <w:r>
        <w:rPr>
          <w:b/>
          <w:lang w:val="en-US"/>
        </w:rPr>
        <w:t>registryNumber</w:t>
      </w:r>
      <w:r w:rsidR="00851A54">
        <w:rPr>
          <w:lang w:val="en-US"/>
        </w:rPr>
        <w:t xml:space="preserve"> – </w:t>
      </w:r>
      <w:r>
        <w:t>Unique official identifier of the record in a registry. For example,  in states with registers of legislative instruments, versioning is controlled by the registry ID</w:t>
      </w:r>
      <w:r w:rsidR="00851A54">
        <w:rPr>
          <w:lang w:val="en-US"/>
        </w:rPr>
        <w:t>;</w:t>
      </w:r>
    </w:p>
    <w:p w14:paraId="5D185A16" w14:textId="77777777" w:rsidR="00B24092" w:rsidRPr="005A424B" w:rsidRDefault="00B24092" w:rsidP="00502AD8"/>
    <w:p w14:paraId="0A44DAC2" w14:textId="77777777" w:rsidR="00B24092" w:rsidRDefault="00B24092" w:rsidP="00FB10AA">
      <w:pPr>
        <w:pStyle w:val="BodyText"/>
        <w:keepNext/>
        <w:rPr>
          <w:lang w:val="en-US"/>
        </w:rPr>
      </w:pPr>
      <w:r>
        <w:rPr>
          <w:lang w:val="en-US"/>
        </w:rPr>
        <w:t>The ISO class LA_Source invokes a number of other ISO classes. These are:</w:t>
      </w:r>
      <w:r w:rsidR="00851A5B">
        <w:rPr>
          <w:lang w:val="en-US"/>
        </w:rPr>
        <w:t xml:space="preserve"> </w:t>
      </w:r>
    </w:p>
    <w:p w14:paraId="0E88F303" w14:textId="77777777" w:rsidR="00B24092" w:rsidRDefault="00B24092" w:rsidP="00FB10AA">
      <w:pPr>
        <w:pStyle w:val="BodyText"/>
        <w:keepNext/>
        <w:numPr>
          <w:ilvl w:val="0"/>
          <w:numId w:val="37"/>
        </w:numPr>
        <w:spacing w:before="120"/>
        <w:rPr>
          <w:lang w:val="en-US"/>
        </w:rPr>
      </w:pPr>
      <w:r w:rsidRPr="00C735CD">
        <w:rPr>
          <w:b/>
          <w:lang w:val="en-US"/>
        </w:rPr>
        <w:t>DateTime</w:t>
      </w:r>
      <w:r>
        <w:rPr>
          <w:lang w:val="en-US"/>
        </w:rPr>
        <w:t xml:space="preserve"> – a data type for recording clock time;</w:t>
      </w:r>
    </w:p>
    <w:p w14:paraId="36DF65D9" w14:textId="77777777" w:rsidR="00B24092" w:rsidRDefault="00B24092" w:rsidP="00B24092">
      <w:pPr>
        <w:pStyle w:val="BodyText"/>
        <w:numPr>
          <w:ilvl w:val="0"/>
          <w:numId w:val="37"/>
        </w:numPr>
        <w:spacing w:before="120"/>
        <w:rPr>
          <w:lang w:val="en-US"/>
        </w:rPr>
      </w:pPr>
      <w:r w:rsidRPr="00C735CD">
        <w:rPr>
          <w:b/>
          <w:lang w:val="en-US"/>
        </w:rPr>
        <w:t>LA_AvabilityStatusType</w:t>
      </w:r>
      <w:r>
        <w:rPr>
          <w:lang w:val="en-US"/>
        </w:rPr>
        <w:t xml:space="preserve"> – a code list identifying the status of a source archive;</w:t>
      </w:r>
    </w:p>
    <w:p w14:paraId="335312AB" w14:textId="77777777" w:rsidR="00B24092" w:rsidRDefault="00B24092" w:rsidP="00B24092">
      <w:pPr>
        <w:pStyle w:val="BodyText"/>
        <w:numPr>
          <w:ilvl w:val="0"/>
          <w:numId w:val="37"/>
        </w:numPr>
        <w:spacing w:before="120"/>
        <w:rPr>
          <w:lang w:val="en-US"/>
        </w:rPr>
      </w:pPr>
      <w:r w:rsidRPr="00C735CD">
        <w:rPr>
          <w:b/>
          <w:lang w:val="en-US"/>
        </w:rPr>
        <w:t>EX_Archive</w:t>
      </w:r>
      <w:r>
        <w:rPr>
          <w:lang w:val="en-US"/>
        </w:rPr>
        <w:t xml:space="preserve"> – metadata about an external archive;</w:t>
      </w:r>
    </w:p>
    <w:p w14:paraId="150005FC" w14:textId="77777777" w:rsidR="00B24092" w:rsidRDefault="00B24092" w:rsidP="00B24092">
      <w:pPr>
        <w:pStyle w:val="BodyText"/>
        <w:numPr>
          <w:ilvl w:val="0"/>
          <w:numId w:val="37"/>
        </w:numPr>
        <w:spacing w:before="120"/>
        <w:rPr>
          <w:lang w:val="en-US"/>
        </w:rPr>
      </w:pPr>
      <w:r w:rsidRPr="00C735CD">
        <w:rPr>
          <w:b/>
          <w:lang w:val="en-US"/>
        </w:rPr>
        <w:t>CI_PresentationFormCode</w:t>
      </w:r>
      <w:r>
        <w:rPr>
          <w:lang w:val="en-US"/>
        </w:rPr>
        <w:t xml:space="preserve"> – a code list identifying the mode in which the source data is represented;</w:t>
      </w:r>
    </w:p>
    <w:p w14:paraId="3CF2628C" w14:textId="77777777" w:rsidR="00B24092" w:rsidRDefault="00B24092" w:rsidP="00B24092">
      <w:pPr>
        <w:pStyle w:val="BodyText"/>
        <w:numPr>
          <w:ilvl w:val="0"/>
          <w:numId w:val="37"/>
        </w:numPr>
        <w:spacing w:before="120"/>
        <w:rPr>
          <w:lang w:val="en-US"/>
        </w:rPr>
      </w:pPr>
      <w:r w:rsidRPr="00C735CD">
        <w:rPr>
          <w:b/>
          <w:lang w:val="en-US"/>
        </w:rPr>
        <w:t>DQ_Element</w:t>
      </w:r>
      <w:r>
        <w:rPr>
          <w:lang w:val="en-US"/>
        </w:rPr>
        <w:t xml:space="preserve"> – a metadata class describing data quality of the source data;</w:t>
      </w:r>
    </w:p>
    <w:p w14:paraId="39BB7212" w14:textId="77777777" w:rsidR="00B24092" w:rsidRDefault="00B24092" w:rsidP="00B24092">
      <w:pPr>
        <w:pStyle w:val="BodyText"/>
        <w:numPr>
          <w:ilvl w:val="0"/>
          <w:numId w:val="37"/>
        </w:numPr>
        <w:spacing w:before="120"/>
        <w:rPr>
          <w:lang w:val="en-US"/>
        </w:rPr>
      </w:pPr>
      <w:r w:rsidRPr="00C735CD">
        <w:rPr>
          <w:b/>
          <w:lang w:val="en-US"/>
        </w:rPr>
        <w:t>DQ_EvaluationMethodTypeCode</w:t>
      </w:r>
      <w:r>
        <w:rPr>
          <w:lang w:val="en-US"/>
        </w:rPr>
        <w:t xml:space="preserve"> – a code list of the method used to evaluate data quality;</w:t>
      </w:r>
    </w:p>
    <w:p w14:paraId="6713F4E1" w14:textId="77777777" w:rsidR="00B24092" w:rsidRDefault="00B24092" w:rsidP="00B24092">
      <w:pPr>
        <w:pStyle w:val="BodyText"/>
        <w:numPr>
          <w:ilvl w:val="0"/>
          <w:numId w:val="37"/>
        </w:numPr>
        <w:spacing w:before="120"/>
        <w:rPr>
          <w:lang w:val="en-US"/>
        </w:rPr>
      </w:pPr>
      <w:r w:rsidRPr="00C735CD">
        <w:rPr>
          <w:b/>
          <w:lang w:val="en-US"/>
        </w:rPr>
        <w:t>DQ_Result</w:t>
      </w:r>
      <w:r>
        <w:rPr>
          <w:lang w:val="en-US"/>
        </w:rPr>
        <w:t xml:space="preserve"> – results of the data quality evaluation;</w:t>
      </w:r>
    </w:p>
    <w:p w14:paraId="03A63B80" w14:textId="77777777" w:rsidR="00B24092" w:rsidRDefault="00B24092" w:rsidP="00B24092">
      <w:pPr>
        <w:pStyle w:val="BodyText"/>
        <w:numPr>
          <w:ilvl w:val="0"/>
          <w:numId w:val="37"/>
        </w:numPr>
        <w:spacing w:before="120"/>
      </w:pPr>
      <w:r w:rsidRPr="00C735CD">
        <w:rPr>
          <w:b/>
          <w:lang w:val="en-US"/>
        </w:rPr>
        <w:t>CI_RoleCode</w:t>
      </w:r>
      <w:r>
        <w:rPr>
          <w:lang w:val="en-US"/>
        </w:rPr>
        <w:t xml:space="preserve"> – a code list of information about the </w:t>
      </w:r>
      <w:r>
        <w:t>function performed by the responsible party for the source data;</w:t>
      </w:r>
    </w:p>
    <w:p w14:paraId="1B455639" w14:textId="77777777" w:rsidR="00B24092" w:rsidRDefault="00B24092" w:rsidP="00B24092">
      <w:pPr>
        <w:pStyle w:val="BodyText"/>
        <w:numPr>
          <w:ilvl w:val="0"/>
          <w:numId w:val="37"/>
        </w:numPr>
        <w:spacing w:before="120"/>
      </w:pPr>
      <w:r w:rsidRPr="00C735CD">
        <w:rPr>
          <w:b/>
        </w:rPr>
        <w:t>CI_OnlineFunctionCode</w:t>
      </w:r>
      <w:r>
        <w:t xml:space="preserve"> – a code list of the online function performed by an online resource as part of a contact for a responsible party for a source;</w:t>
      </w:r>
    </w:p>
    <w:p w14:paraId="4E098F70" w14:textId="327280C6" w:rsidR="00B24092" w:rsidRDefault="00B24092" w:rsidP="00B24092">
      <w:pPr>
        <w:pStyle w:val="BodyText"/>
      </w:pPr>
      <w:r>
        <w:t xml:space="preserve">In addition the ISO metadata class CI_ResponsibleParty has been realized in S-121 to be S121_ResponsibleParty. This includes the classes S121_Contact, S121_OnlineResource and S-121_Address that are realizations of the ISO classes CI_Contact, CI_Address and </w:t>
      </w:r>
      <w:r w:rsidR="00C036DC">
        <w:t>CI_OnlineResource</w:t>
      </w:r>
      <w:r>
        <w:t xml:space="preserve">. The attributes and inheritance of S121_Source are shown in Figure </w:t>
      </w:r>
      <w:r w:rsidR="00BC1D70">
        <w:t>E1</w:t>
      </w:r>
      <w:r w:rsidR="00B54CE8">
        <w:t>3</w:t>
      </w:r>
      <w:r>
        <w:t>.</w:t>
      </w:r>
    </w:p>
    <w:p w14:paraId="5FD0A782" w14:textId="77777777" w:rsidR="00B24092" w:rsidRPr="005A424B" w:rsidRDefault="00BC1D70" w:rsidP="00B24092">
      <w:pPr>
        <w:pStyle w:val="Figurecaption"/>
      </w:pPr>
      <w:r>
        <w:rPr>
          <w:noProof/>
          <w:lang w:val="fr-FR" w:eastAsia="fr-FR"/>
        </w:rPr>
        <w:drawing>
          <wp:inline distT="0" distB="0" distL="0" distR="0" wp14:anchorId="08297A43" wp14:editId="3A4404A7">
            <wp:extent cx="5541986" cy="5734960"/>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2 S121  Source Attributes..png"/>
                    <pic:cNvPicPr/>
                  </pic:nvPicPr>
                  <pic:blipFill>
                    <a:blip r:embed="rId32">
                      <a:extLst>
                        <a:ext uri="{28A0092B-C50C-407E-A947-70E740481C1C}">
                          <a14:useLocalDpi xmlns:a14="http://schemas.microsoft.com/office/drawing/2010/main" val="0"/>
                        </a:ext>
                      </a:extLst>
                    </a:blip>
                    <a:stretch>
                      <a:fillRect/>
                    </a:stretch>
                  </pic:blipFill>
                  <pic:spPr>
                    <a:xfrm>
                      <a:off x="0" y="0"/>
                      <a:ext cx="5541986" cy="5734960"/>
                    </a:xfrm>
                    <a:prstGeom prst="rect">
                      <a:avLst/>
                    </a:prstGeom>
                  </pic:spPr>
                </pic:pic>
              </a:graphicData>
            </a:graphic>
          </wp:inline>
        </w:drawing>
      </w:r>
    </w:p>
    <w:p w14:paraId="62B70EAD" w14:textId="77777777" w:rsidR="00B24092" w:rsidRPr="00EB2881" w:rsidRDefault="00B24092" w:rsidP="00B24092">
      <w:pPr>
        <w:pStyle w:val="Figurecaption"/>
        <w:rPr>
          <w:lang w:val="en-US"/>
        </w:rPr>
      </w:pPr>
      <w:r w:rsidRPr="00EB2881">
        <w:rPr>
          <w:lang w:val="en-US"/>
        </w:rPr>
        <w:t xml:space="preserve">Figure </w:t>
      </w:r>
      <w:r w:rsidR="00BC1D70" w:rsidRPr="00EB2881">
        <w:rPr>
          <w:lang w:val="en-US"/>
        </w:rPr>
        <w:t>E</w:t>
      </w:r>
      <w:r w:rsidR="00BC1D70">
        <w:rPr>
          <w:lang w:val="en-US"/>
        </w:rPr>
        <w:t>1</w:t>
      </w:r>
      <w:r w:rsidR="00B54CE8">
        <w:rPr>
          <w:lang w:val="en-US"/>
        </w:rPr>
        <w:t>3</w:t>
      </w:r>
      <w:r w:rsidR="00BC1D70" w:rsidRPr="00EB2881">
        <w:rPr>
          <w:lang w:val="en-US"/>
        </w:rPr>
        <w:t xml:space="preserve"> </w:t>
      </w:r>
      <w:r w:rsidRPr="00EB2881">
        <w:rPr>
          <w:lang w:val="en-US"/>
        </w:rPr>
        <w:t xml:space="preserve">– </w:t>
      </w:r>
      <w:r>
        <w:t>S121_Source Attributes</w:t>
      </w:r>
    </w:p>
    <w:p w14:paraId="23BAE4A2" w14:textId="77777777" w:rsidR="00B24092" w:rsidRPr="005B01CE" w:rsidRDefault="00B24092" w:rsidP="00B24092">
      <w:pPr>
        <w:pStyle w:val="BodyText"/>
        <w:rPr>
          <w:lang w:val="en-US"/>
        </w:rPr>
      </w:pPr>
    </w:p>
    <w:p w14:paraId="53E1CFE6" w14:textId="77777777" w:rsidR="00B24092" w:rsidRPr="00B702BD" w:rsidRDefault="00B24092" w:rsidP="00502AD8">
      <w:pPr>
        <w:pStyle w:val="Appendix"/>
        <w:keepLines w:val="0"/>
        <w:pageBreakBefore w:val="0"/>
        <w:numPr>
          <w:ilvl w:val="2"/>
          <w:numId w:val="48"/>
        </w:numPr>
        <w:ind w:left="990"/>
        <w:jc w:val="left"/>
        <w:outlineLvl w:val="0"/>
      </w:pPr>
      <w:bookmarkStart w:id="201" w:name="_Toc467765213"/>
      <w:r w:rsidRPr="00C576FD">
        <w:t>Party Unit</w:t>
      </w:r>
      <w:r>
        <w:t xml:space="preserve"> Package</w:t>
      </w:r>
      <w:bookmarkEnd w:id="201"/>
    </w:p>
    <w:p w14:paraId="18F19B79" w14:textId="77777777" w:rsidR="00CC601E" w:rsidRPr="00BD3636" w:rsidRDefault="00CC601E" w:rsidP="00CC601E">
      <w:pPr>
        <w:pStyle w:val="BodyText"/>
      </w:pPr>
      <w:r w:rsidRPr="00C576FD">
        <w:t>A party is “a person or organization that plays a role in rights</w:t>
      </w:r>
      <w:r w:rsidRPr="005A424B">
        <w:rPr>
          <w:rStyle w:val="FootnoteReference"/>
          <w:bCs/>
          <w:color w:val="000000" w:themeColor="text1"/>
        </w:rPr>
        <w:footnoteReference w:id="10"/>
      </w:r>
      <w:r w:rsidRPr="00C576FD">
        <w:t>”.</w:t>
      </w:r>
      <w:r w:rsidR="00851A5B">
        <w:t xml:space="preserve"> </w:t>
      </w:r>
      <w:r w:rsidRPr="00C576FD">
        <w:t xml:space="preserve">A Party is considered as an object. ISO </w:t>
      </w:r>
      <w:r w:rsidRPr="00CC601E">
        <w:t>19152</w:t>
      </w:r>
      <w:r w:rsidRPr="00C576FD">
        <w:t xml:space="preserve"> has a Party model that allows for the establishment of groups as well as individual parties as individual objects. This is shown in Figure </w:t>
      </w:r>
      <w:r w:rsidR="00D76E8A">
        <w:t>E1</w:t>
      </w:r>
      <w:r w:rsidR="00B54CE8">
        <w:t>4</w:t>
      </w:r>
      <w:r w:rsidR="00D76E8A" w:rsidRPr="00C576FD">
        <w:t xml:space="preserve"> </w:t>
      </w:r>
      <w:r w:rsidRPr="00C576FD">
        <w:t xml:space="preserve">which is </w:t>
      </w:r>
      <w:r>
        <w:t>based on the model in ISO 19152</w:t>
      </w:r>
      <w:r w:rsidRPr="00BD3636">
        <w:t>.</w:t>
      </w:r>
    </w:p>
    <w:p w14:paraId="07E64089" w14:textId="77777777" w:rsidR="00CC601E" w:rsidRDefault="00CC601E" w:rsidP="00CC601E">
      <w:pPr>
        <w:pStyle w:val="Figurecaption"/>
        <w:rPr>
          <w:noProof/>
          <w:lang w:val="en-US" w:eastAsia="en-US"/>
        </w:rPr>
      </w:pPr>
    </w:p>
    <w:p w14:paraId="27467780" w14:textId="77777777" w:rsidR="00CC601E" w:rsidRPr="005A424B" w:rsidRDefault="00B54CE8" w:rsidP="00B25052">
      <w:pPr>
        <w:pStyle w:val="Figurecaption"/>
        <w:ind w:left="450"/>
      </w:pPr>
      <w:r>
        <w:rPr>
          <w:noProof/>
          <w:lang w:val="fr-FR" w:eastAsia="fr-FR"/>
        </w:rPr>
        <w:drawing>
          <wp:inline distT="0" distB="0" distL="0" distR="0" wp14:anchorId="5E7349DE" wp14:editId="07E5A344">
            <wp:extent cx="5308553" cy="3284625"/>
            <wp:effectExtent l="0" t="0" r="63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4 S121 Party Package.png"/>
                    <pic:cNvPicPr/>
                  </pic:nvPicPr>
                  <pic:blipFill>
                    <a:blip r:embed="rId38">
                      <a:extLst>
                        <a:ext uri="{28A0092B-C50C-407E-A947-70E740481C1C}">
                          <a14:useLocalDpi xmlns:a14="http://schemas.microsoft.com/office/drawing/2010/main" val="0"/>
                        </a:ext>
                      </a:extLst>
                    </a:blip>
                    <a:stretch>
                      <a:fillRect/>
                    </a:stretch>
                  </pic:blipFill>
                  <pic:spPr>
                    <a:xfrm>
                      <a:off x="0" y="0"/>
                      <a:ext cx="5308553" cy="3284625"/>
                    </a:xfrm>
                    <a:prstGeom prst="rect">
                      <a:avLst/>
                    </a:prstGeom>
                  </pic:spPr>
                </pic:pic>
              </a:graphicData>
            </a:graphic>
          </wp:inline>
        </w:drawing>
      </w:r>
    </w:p>
    <w:p w14:paraId="55633806" w14:textId="77777777" w:rsidR="00CC601E" w:rsidRPr="00EB2881" w:rsidRDefault="00CC601E" w:rsidP="00CC601E">
      <w:pPr>
        <w:pStyle w:val="Figurecaption"/>
        <w:rPr>
          <w:lang w:val="en-US"/>
        </w:rPr>
      </w:pPr>
      <w:r w:rsidRPr="00EB2881">
        <w:rPr>
          <w:lang w:val="en-US"/>
        </w:rPr>
        <w:t xml:space="preserve">Figure </w:t>
      </w:r>
      <w:r w:rsidR="00B54CE8" w:rsidRPr="00EB2881">
        <w:rPr>
          <w:lang w:val="en-US"/>
        </w:rPr>
        <w:t>E</w:t>
      </w:r>
      <w:r w:rsidR="00B54CE8">
        <w:rPr>
          <w:lang w:val="en-US"/>
        </w:rPr>
        <w:t>14</w:t>
      </w:r>
      <w:r w:rsidR="00B54CE8" w:rsidRPr="00EB2881">
        <w:rPr>
          <w:lang w:val="en-US"/>
        </w:rPr>
        <w:t xml:space="preserve"> </w:t>
      </w:r>
      <w:r w:rsidRPr="00EB2881">
        <w:rPr>
          <w:lang w:val="en-US"/>
        </w:rPr>
        <w:t xml:space="preserve">– </w:t>
      </w:r>
      <w:r w:rsidRPr="005A424B">
        <w:t>S121 Party Package</w:t>
      </w:r>
    </w:p>
    <w:p w14:paraId="5A6925CE" w14:textId="77777777" w:rsidR="00CC601E" w:rsidRDefault="00CC601E" w:rsidP="00CC601E">
      <w:pPr>
        <w:pStyle w:val="BodyText"/>
      </w:pPr>
      <w:r>
        <w:t xml:space="preserve">ISO 19152 states that “The basic class [is] LA_Party (with party as an instance). LA_Party has a specialization: LA_GroupParty (with group party as an instance). Between LA_Party and LA_GroupParty there is an optional association class: LA_PartyMember (with party member as an instance). … A group party, being a specialization of party, is also a party.” This means that the aggregation relationship between S121_Party and S121_GroupParty in Figure </w:t>
      </w:r>
      <w:r w:rsidR="00D76E8A">
        <w:t xml:space="preserve">E11 </w:t>
      </w:r>
      <w:r>
        <w:t>creates group parties with (registered) parties as constituents. An individual may be a member of a group, and a group as a whole can be treated as a party. "Every party, being a constituent of a group party, may then be registered as a party member of class LA_PartyMember</w:t>
      </w:r>
      <w:r w:rsidRPr="005A424B">
        <w:rPr>
          <w:rStyle w:val="FootnoteReference"/>
          <w:color w:val="000000" w:themeColor="text1"/>
        </w:rPr>
        <w:footnoteReference w:id="11"/>
      </w:r>
      <w:r>
        <w:t>". This structure allows instances of individuals and groups to be uniquely identified. The S121_PartyMember class is effectively an optional attribute on the relationship of membership (members).</w:t>
      </w:r>
    </w:p>
    <w:p w14:paraId="0EDC31B2" w14:textId="77777777" w:rsidR="00CC601E" w:rsidRDefault="00CC601E" w:rsidP="00CC601E">
      <w:pPr>
        <w:pStyle w:val="BodyText"/>
      </w:pPr>
      <w:r>
        <w:t xml:space="preserve">The relationship between Parties, Group Parties, Rights, Restrictions and Responsibilities and feature objects (S121_BAUnit) is by reference through the Oid (Object ID). </w:t>
      </w:r>
      <w:r w:rsidR="00937DF1">
        <w:t>pID is the identifier of the party and optionally exPID is an identifier of the party in an external registration.</w:t>
      </w:r>
    </w:p>
    <w:p w14:paraId="306B35AF" w14:textId="6DC2FE93" w:rsidR="00937DF1" w:rsidRDefault="00937DF1" w:rsidP="00CC601E">
      <w:pPr>
        <w:pStyle w:val="BodyText"/>
      </w:pPr>
      <w:r>
        <w:t xml:space="preserve">The attributes </w:t>
      </w:r>
      <w:r w:rsidR="00C036DC">
        <w:t>type describes</w:t>
      </w:r>
      <w:r>
        <w:t xml:space="preserve"> the S121_PartyType and the S121_GroupPartyType.</w:t>
      </w:r>
    </w:p>
    <w:p w14:paraId="1BF74102" w14:textId="77777777" w:rsidR="00B24092" w:rsidRPr="00B702BD" w:rsidRDefault="00CC601E" w:rsidP="00502AD8">
      <w:pPr>
        <w:pStyle w:val="Appendix"/>
        <w:keepLines w:val="0"/>
        <w:pageBreakBefore w:val="0"/>
        <w:numPr>
          <w:ilvl w:val="2"/>
          <w:numId w:val="48"/>
        </w:numPr>
        <w:ind w:left="900"/>
        <w:jc w:val="left"/>
        <w:outlineLvl w:val="0"/>
      </w:pPr>
      <w:bookmarkStart w:id="202" w:name="_Toc467765214"/>
      <w:r w:rsidRPr="000404C6">
        <w:t>RRR Administrative Package</w:t>
      </w:r>
      <w:bookmarkEnd w:id="202"/>
      <w:r w:rsidRPr="00C576FD">
        <w:t xml:space="preserve"> </w:t>
      </w:r>
    </w:p>
    <w:p w14:paraId="7785B9AC" w14:textId="77777777" w:rsidR="00CC601E" w:rsidRDefault="00CC601E" w:rsidP="00CC601E">
      <w:pPr>
        <w:pStyle w:val="BodyText"/>
      </w:pPr>
      <w:r>
        <w:t xml:space="preserve">ISO 19152 defines an administrative package that associates parties with BA_Units. Most of this package also applies to S-121 (and also to Marine Cadaster and a Marine Spatial Data Infrastructure). </w:t>
      </w:r>
    </w:p>
    <w:p w14:paraId="6030F46B" w14:textId="77777777" w:rsidR="00CC601E" w:rsidRDefault="00CC601E" w:rsidP="00CC601E">
      <w:pPr>
        <w:pStyle w:val="BodyText"/>
      </w:pPr>
      <w:r>
        <w:t xml:space="preserve">An aggregate class LA_RRR is defined in ISO 19152 that has three specializations. </w:t>
      </w:r>
    </w:p>
    <w:p w14:paraId="511D8D4E" w14:textId="77777777" w:rsidR="00CC601E" w:rsidRDefault="00CC601E" w:rsidP="00CC601E">
      <w:pPr>
        <w:pStyle w:val="BodyText"/>
        <w:ind w:left="1800" w:hanging="360"/>
      </w:pPr>
      <w:r>
        <w:t>1.</w:t>
      </w:r>
      <w:r>
        <w:tab/>
        <w:t>LA_Right, with rights as instances. Rights are primarily in the legal domain. A cadastre may define ownership rights. ISO 19152 provides code lists to support ownership within a national legal structure.</w:t>
      </w:r>
    </w:p>
    <w:p w14:paraId="75C2BA68" w14:textId="77777777" w:rsidR="00CC601E" w:rsidRDefault="00CC601E" w:rsidP="00CC601E">
      <w:pPr>
        <w:pStyle w:val="BodyText"/>
        <w:spacing w:before="60"/>
        <w:ind w:left="1800" w:hanging="360"/>
      </w:pPr>
      <w:r>
        <w:t>2.</w:t>
      </w:r>
      <w:r>
        <w:tab/>
        <w:t xml:space="preserve">LA_Responsibility, with responsibilities as instances. </w:t>
      </w:r>
    </w:p>
    <w:p w14:paraId="4A761626" w14:textId="77777777" w:rsidR="00CC601E" w:rsidRDefault="00CC601E" w:rsidP="00CC601E">
      <w:pPr>
        <w:pStyle w:val="BodyText"/>
        <w:spacing w:before="60"/>
        <w:ind w:left="1800" w:hanging="360"/>
      </w:pPr>
      <w:r>
        <w:t>3.</w:t>
      </w:r>
      <w:r>
        <w:tab/>
        <w:t xml:space="preserve">LA_Restriction, with restrictions as instances. Restrictions usually apply to objects independent of the rights; that is, the related party can change and the restriction remains. </w:t>
      </w:r>
    </w:p>
    <w:p w14:paraId="2F3C9F13" w14:textId="77777777" w:rsidR="00CC601E" w:rsidRDefault="00CC601E" w:rsidP="00CC601E">
      <w:pPr>
        <w:pStyle w:val="BodyText"/>
      </w:pPr>
      <w:r>
        <w:t xml:space="preserve">Rights, responsibilities and restrictions appear as attributes for </w:t>
      </w:r>
      <w:r w:rsidR="00851A5B">
        <w:t>an</w:t>
      </w:r>
      <w:r>
        <w:t xml:space="preserve"> S121_BAUnit. These are subtypes of the collection class S121_RRR. In the S121 model these classes are realizations of the ISO 19152 RRR classes. </w:t>
      </w:r>
    </w:p>
    <w:p w14:paraId="43AF6BA0" w14:textId="77777777" w:rsidR="00CC601E" w:rsidRDefault="00CC601E" w:rsidP="00CC601E">
      <w:pPr>
        <w:pStyle w:val="BodyText"/>
      </w:pPr>
      <w:r>
        <w:t xml:space="preserve">In the ISO 19152 Land Administration Domain Model there are code lists which assign type to the rights, responsibilities and restrictions classes. These are land oriented types. For the marine environment these code lists have been replaced with code lists specialized to the marine environment. </w:t>
      </w:r>
    </w:p>
    <w:p w14:paraId="3BC0BD28" w14:textId="77777777" w:rsidR="00CC601E" w:rsidRDefault="00CC601E" w:rsidP="00CC601E">
      <w:pPr>
        <w:pStyle w:val="BodyText"/>
      </w:pPr>
      <w:r>
        <w:t>Note: These code lists are currently generic and the contents need to be defined as part of the S-121 project development. Code lists are used, rather than character strings in order to ensure consistency. This is a requirement from ISO 19152.</w:t>
      </w:r>
    </w:p>
    <w:p w14:paraId="6C256DD0" w14:textId="77777777" w:rsidR="00CC601E" w:rsidRDefault="00CC601E" w:rsidP="00CC601E">
      <w:pPr>
        <w:pStyle w:val="BodyText"/>
      </w:pPr>
      <w:r>
        <w:t>Also classes particularly aimed at Land Cadastre applications (such as mortgage) have not been expressed in the model. Since this is a realization, any of the ISO classes could be introduced into the S-121 (or Marine Cadaster) model if they are needed.</w:t>
      </w:r>
    </w:p>
    <w:p w14:paraId="72F2ACEF" w14:textId="77777777" w:rsidR="00CC601E" w:rsidRDefault="00CC601E" w:rsidP="00CC601E">
      <w:pPr>
        <w:pStyle w:val="BodyText"/>
      </w:pPr>
      <w:r>
        <w:t xml:space="preserve">These objects are </w:t>
      </w:r>
      <w:r w:rsidR="00B2090B">
        <w:t xml:space="preserve">realizations </w:t>
      </w:r>
      <w:r>
        <w:t>of the S100_GF_InformationType.</w:t>
      </w:r>
      <w:r w:rsidR="00B2090B">
        <w:t xml:space="preserve"> That is, they are object that may be referenced by other objects, but they do not carry spatial attributes.</w:t>
      </w:r>
      <w:r>
        <w:t xml:space="preserve"> This is a preferable structure to introducing rights, responsibilities and restrictions as attributes of feature objects. Feature objects may point to the appropriate information objects using the Oid (Object ID) attribute. For example if a particular restriction applies to a fishing zone, then all features that invoke the restriction would point to the information object that establishes that restriction. If the restriction is changed it only needs to be changed once, not through the attributes in possibly hundreds of feature objects. </w:t>
      </w:r>
    </w:p>
    <w:p w14:paraId="62E14E13" w14:textId="77777777" w:rsidR="00CC601E" w:rsidRPr="00BD3636" w:rsidRDefault="00CC601E" w:rsidP="00CC601E">
      <w:pPr>
        <w:pStyle w:val="BodyText"/>
      </w:pPr>
      <w:r>
        <w:t xml:space="preserve">Figure </w:t>
      </w:r>
      <w:r w:rsidR="00D76E8A">
        <w:t xml:space="preserve">E12 </w:t>
      </w:r>
      <w:r>
        <w:t>shows the S121 Administrative Rights, Responsibilities and Restrictions.</w:t>
      </w:r>
    </w:p>
    <w:p w14:paraId="787D157A" w14:textId="77777777" w:rsidR="00CC601E" w:rsidRDefault="00CC601E" w:rsidP="00CC601E">
      <w:pPr>
        <w:pStyle w:val="BodyText"/>
      </w:pPr>
    </w:p>
    <w:p w14:paraId="71ADDCB5" w14:textId="77777777" w:rsidR="00CC601E" w:rsidRDefault="00B1118B" w:rsidP="00B25052">
      <w:pPr>
        <w:pStyle w:val="Figurecaption"/>
        <w:ind w:left="360"/>
        <w:rPr>
          <w:lang w:val="en-US"/>
        </w:rPr>
      </w:pPr>
      <w:r>
        <w:rPr>
          <w:noProof/>
          <w:lang w:val="fr-FR" w:eastAsia="fr-FR"/>
        </w:rPr>
        <w:drawing>
          <wp:inline distT="0" distB="0" distL="0" distR="0" wp14:anchorId="0FB52479" wp14:editId="3344F559">
            <wp:extent cx="5437910" cy="584454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5 S121 Administrative RRR.png"/>
                    <pic:cNvPicPr/>
                  </pic:nvPicPr>
                  <pic:blipFill>
                    <a:blip r:embed="rId39">
                      <a:extLst>
                        <a:ext uri="{28A0092B-C50C-407E-A947-70E740481C1C}">
                          <a14:useLocalDpi xmlns:a14="http://schemas.microsoft.com/office/drawing/2010/main" val="0"/>
                        </a:ext>
                      </a:extLst>
                    </a:blip>
                    <a:stretch>
                      <a:fillRect/>
                    </a:stretch>
                  </pic:blipFill>
                  <pic:spPr>
                    <a:xfrm>
                      <a:off x="0" y="0"/>
                      <a:ext cx="5437910" cy="5844540"/>
                    </a:xfrm>
                    <a:prstGeom prst="rect">
                      <a:avLst/>
                    </a:prstGeom>
                  </pic:spPr>
                </pic:pic>
              </a:graphicData>
            </a:graphic>
          </wp:inline>
        </w:drawing>
      </w:r>
    </w:p>
    <w:p w14:paraId="35F90178" w14:textId="77777777" w:rsidR="00CC601E" w:rsidRPr="00EB2881" w:rsidRDefault="00CC601E" w:rsidP="00CC601E">
      <w:pPr>
        <w:pStyle w:val="Figurecaption"/>
        <w:rPr>
          <w:lang w:val="en-US"/>
        </w:rPr>
      </w:pPr>
      <w:r w:rsidRPr="00EB2881">
        <w:rPr>
          <w:lang w:val="en-US"/>
        </w:rPr>
        <w:t xml:space="preserve">Figure </w:t>
      </w:r>
      <w:r w:rsidR="00B1118B" w:rsidRPr="00EB2881">
        <w:rPr>
          <w:lang w:val="en-US"/>
        </w:rPr>
        <w:t>E</w:t>
      </w:r>
      <w:r w:rsidR="00B1118B">
        <w:rPr>
          <w:lang w:val="en-US"/>
        </w:rPr>
        <w:t>15</w:t>
      </w:r>
      <w:r w:rsidR="00B1118B" w:rsidRPr="00EB2881">
        <w:rPr>
          <w:lang w:val="en-US"/>
        </w:rPr>
        <w:t xml:space="preserve"> </w:t>
      </w:r>
      <w:r w:rsidRPr="00EB2881">
        <w:rPr>
          <w:lang w:val="en-US"/>
        </w:rPr>
        <w:t xml:space="preserve">– </w:t>
      </w:r>
      <w:r w:rsidRPr="005A424B">
        <w:t>S121 RRR Administrative Package</w:t>
      </w:r>
    </w:p>
    <w:p w14:paraId="2CBA19DC" w14:textId="77777777" w:rsidR="00B24092" w:rsidRPr="00B702BD" w:rsidRDefault="00892404" w:rsidP="00502AD8">
      <w:pPr>
        <w:pStyle w:val="Appendix"/>
        <w:keepLines w:val="0"/>
        <w:pageBreakBefore w:val="0"/>
        <w:numPr>
          <w:ilvl w:val="2"/>
          <w:numId w:val="48"/>
        </w:numPr>
        <w:ind w:left="900"/>
        <w:jc w:val="left"/>
        <w:outlineLvl w:val="0"/>
      </w:pPr>
      <w:bookmarkStart w:id="203" w:name="_Toc467765215"/>
      <w:r w:rsidRPr="00B664EA">
        <w:t>RRR Structur</w:t>
      </w:r>
      <w:r>
        <w:t>e</w:t>
      </w:r>
      <w:bookmarkEnd w:id="203"/>
    </w:p>
    <w:p w14:paraId="7A7EC869" w14:textId="77777777" w:rsidR="00892404" w:rsidRDefault="00892404" w:rsidP="00892404">
      <w:pPr>
        <w:pStyle w:val="BodyText"/>
      </w:pPr>
      <w:r>
        <w:t xml:space="preserve">Figure </w:t>
      </w:r>
      <w:r w:rsidR="009B3894">
        <w:t xml:space="preserve">E16 </w:t>
      </w:r>
      <w:r>
        <w:t>shows the combined structure of the attribute classes realized from the ISO 19152 LADM model.</w:t>
      </w:r>
      <w:r w:rsidR="00851A5B">
        <w:t xml:space="preserve"> </w:t>
      </w:r>
      <w:r>
        <w:t xml:space="preserve">The Rights, Responsibilities and Restrictions provide guidance on how to define attributes that are included in the Feature Catalogue attributes as described in Figure E2. Each Right, Responsibility, and Restriction will be included in the Feature Catalogue as a separate simple or complex attribute. </w:t>
      </w:r>
    </w:p>
    <w:p w14:paraId="6CDB6CE3" w14:textId="77777777" w:rsidR="00892404" w:rsidRDefault="00892404" w:rsidP="00892404">
      <w:pPr>
        <w:pStyle w:val="BodyText"/>
      </w:pPr>
      <w:r>
        <w:t>The S121_Party and S121_GroupParty are non-spatial objects which are extensions beyond S-100. The S121 Party classes are not features and do not need to be included in the Feature Catalogue. Individual parties are identified by the attribute values of the party classes</w:t>
      </w:r>
      <w:r w:rsidRPr="00BD3636">
        <w:t>.</w:t>
      </w:r>
    </w:p>
    <w:p w14:paraId="38ED2D56" w14:textId="77777777" w:rsidR="00892404" w:rsidRDefault="00892404" w:rsidP="00892404">
      <w:pPr>
        <w:pStyle w:val="BodyText"/>
      </w:pPr>
    </w:p>
    <w:p w14:paraId="7DF1133B" w14:textId="77777777" w:rsidR="00892404" w:rsidRDefault="009B3894" w:rsidP="00B25052">
      <w:pPr>
        <w:pStyle w:val="Figurecaption"/>
        <w:spacing w:before="60"/>
        <w:ind w:left="270"/>
        <w:rPr>
          <w:lang w:val="en-US"/>
        </w:rPr>
      </w:pPr>
      <w:r>
        <w:rPr>
          <w:noProof/>
          <w:lang w:val="fr-FR" w:eastAsia="fr-FR"/>
        </w:rPr>
        <w:drawing>
          <wp:inline distT="0" distB="0" distL="0" distR="0" wp14:anchorId="7785246E" wp14:editId="49D38CA4">
            <wp:extent cx="5786081" cy="4600575"/>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6 S121 RRR Structure..png"/>
                    <pic:cNvPicPr/>
                  </pic:nvPicPr>
                  <pic:blipFill>
                    <a:blip r:embed="rId40">
                      <a:extLst>
                        <a:ext uri="{28A0092B-C50C-407E-A947-70E740481C1C}">
                          <a14:useLocalDpi xmlns:a14="http://schemas.microsoft.com/office/drawing/2010/main" val="0"/>
                        </a:ext>
                      </a:extLst>
                    </a:blip>
                    <a:stretch>
                      <a:fillRect/>
                    </a:stretch>
                  </pic:blipFill>
                  <pic:spPr>
                    <a:xfrm>
                      <a:off x="0" y="0"/>
                      <a:ext cx="5786081" cy="4600575"/>
                    </a:xfrm>
                    <a:prstGeom prst="rect">
                      <a:avLst/>
                    </a:prstGeom>
                  </pic:spPr>
                </pic:pic>
              </a:graphicData>
            </a:graphic>
          </wp:inline>
        </w:drawing>
      </w:r>
    </w:p>
    <w:p w14:paraId="247BBA38" w14:textId="77777777" w:rsidR="00892404" w:rsidRPr="00EB2881" w:rsidRDefault="00892404" w:rsidP="00892404">
      <w:pPr>
        <w:pStyle w:val="Figurecaption"/>
        <w:spacing w:before="60"/>
        <w:rPr>
          <w:lang w:val="en-US"/>
        </w:rPr>
      </w:pPr>
      <w:r w:rsidRPr="00EB2881">
        <w:rPr>
          <w:lang w:val="en-US"/>
        </w:rPr>
        <w:t xml:space="preserve">Figure </w:t>
      </w:r>
      <w:r w:rsidR="009B3894" w:rsidRPr="00EB2881">
        <w:rPr>
          <w:lang w:val="en-US"/>
        </w:rPr>
        <w:t>E</w:t>
      </w:r>
      <w:r w:rsidR="009B3894">
        <w:rPr>
          <w:lang w:val="en-US"/>
        </w:rPr>
        <w:t>16</w:t>
      </w:r>
      <w:r w:rsidR="009B3894" w:rsidRPr="00EB2881">
        <w:rPr>
          <w:lang w:val="en-US"/>
        </w:rPr>
        <w:t xml:space="preserve"> </w:t>
      </w:r>
      <w:r w:rsidRPr="00EB2881">
        <w:rPr>
          <w:lang w:val="en-US"/>
        </w:rPr>
        <w:t xml:space="preserve">– </w:t>
      </w:r>
      <w:r w:rsidRPr="005A424B">
        <w:t>S121 Party and RRR Structure</w:t>
      </w:r>
    </w:p>
    <w:p w14:paraId="39A3AC85" w14:textId="77777777" w:rsidR="00892404" w:rsidRPr="00B702BD" w:rsidRDefault="00892404" w:rsidP="00502AD8">
      <w:pPr>
        <w:pStyle w:val="Appendix"/>
        <w:keepLines w:val="0"/>
        <w:pageBreakBefore w:val="0"/>
        <w:numPr>
          <w:ilvl w:val="2"/>
          <w:numId w:val="48"/>
        </w:numPr>
        <w:ind w:left="900"/>
        <w:jc w:val="left"/>
        <w:outlineLvl w:val="0"/>
      </w:pPr>
      <w:bookmarkStart w:id="204" w:name="_Toc467765216"/>
      <w:r w:rsidRPr="00B664EA">
        <w:t>Versioned Objec</w:t>
      </w:r>
      <w:r>
        <w:t>t</w:t>
      </w:r>
      <w:bookmarkEnd w:id="204"/>
    </w:p>
    <w:p w14:paraId="571E2A4E" w14:textId="77777777" w:rsidR="00892404" w:rsidRDefault="00892404" w:rsidP="00892404">
      <w:pPr>
        <w:pStyle w:val="BodyText"/>
      </w:pPr>
      <w:r>
        <w:t>The versioned object capability in ISO 19152 LADM allows objects to include a set of versioning attributes. These attributes consist of begin and end dates.</w:t>
      </w:r>
      <w:r w:rsidR="00851A5B">
        <w:t xml:space="preserve"> </w:t>
      </w:r>
      <w:r>
        <w:t>This object has been realized from ISO. The optional quality and source attributes are not inherited.</w:t>
      </w:r>
    </w:p>
    <w:p w14:paraId="3B49D0D2" w14:textId="77777777" w:rsidR="00892404" w:rsidRPr="00BD3636" w:rsidRDefault="00892404" w:rsidP="00892404">
      <w:pPr>
        <w:pStyle w:val="BodyText"/>
      </w:pPr>
      <w:r>
        <w:t>IHO S-100 allows for many feature types to be non-versioned. For example, features in an ENC would follow the S-101 Product Specification and would be non-versioned; however, whole ENC data product would be versioned. Versioned and non-versioned objects may be combined.</w:t>
      </w:r>
      <w:r w:rsidR="00851A5B">
        <w:t xml:space="preserve"> </w:t>
      </w:r>
      <w:r>
        <w:t xml:space="preserve">A particular Product Specification would incorporate versioning by using the classes identified in Figure </w:t>
      </w:r>
      <w:r w:rsidR="009B3894">
        <w:t>E17</w:t>
      </w:r>
      <w:r>
        <w:t>, which shows the S121 objects that inherit the versioning attributes</w:t>
      </w:r>
      <w:r w:rsidRPr="00BD3636">
        <w:t>.</w:t>
      </w:r>
    </w:p>
    <w:p w14:paraId="19DCE401" w14:textId="77777777" w:rsidR="00892404" w:rsidRDefault="00892404" w:rsidP="00892404">
      <w:pPr>
        <w:pStyle w:val="BodyText"/>
      </w:pPr>
    </w:p>
    <w:p w14:paraId="4A23BA6D" w14:textId="77777777" w:rsidR="00892404" w:rsidRDefault="009B3894" w:rsidP="00B25052">
      <w:pPr>
        <w:pStyle w:val="Figurecaption"/>
        <w:ind w:left="360"/>
        <w:rPr>
          <w:lang w:val="en-US"/>
        </w:rPr>
      </w:pPr>
      <w:r>
        <w:rPr>
          <w:noProof/>
          <w:lang w:val="fr-FR" w:eastAsia="fr-FR"/>
        </w:rPr>
        <w:drawing>
          <wp:inline distT="0" distB="0" distL="0" distR="0" wp14:anchorId="53C75302" wp14:editId="20C84EFE">
            <wp:extent cx="5461275" cy="6648508"/>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7 S121 VersionedObject.png"/>
                    <pic:cNvPicPr/>
                  </pic:nvPicPr>
                  <pic:blipFill>
                    <a:blip r:embed="rId41">
                      <a:extLst>
                        <a:ext uri="{28A0092B-C50C-407E-A947-70E740481C1C}">
                          <a14:useLocalDpi xmlns:a14="http://schemas.microsoft.com/office/drawing/2010/main" val="0"/>
                        </a:ext>
                      </a:extLst>
                    </a:blip>
                    <a:stretch>
                      <a:fillRect/>
                    </a:stretch>
                  </pic:blipFill>
                  <pic:spPr>
                    <a:xfrm>
                      <a:off x="0" y="0"/>
                      <a:ext cx="5461275" cy="6648508"/>
                    </a:xfrm>
                    <a:prstGeom prst="rect">
                      <a:avLst/>
                    </a:prstGeom>
                  </pic:spPr>
                </pic:pic>
              </a:graphicData>
            </a:graphic>
          </wp:inline>
        </w:drawing>
      </w:r>
    </w:p>
    <w:p w14:paraId="57B3CD0D" w14:textId="77777777" w:rsidR="00892404" w:rsidRPr="00EB2881" w:rsidRDefault="00892404" w:rsidP="00892404">
      <w:pPr>
        <w:pStyle w:val="Figurecaption"/>
        <w:rPr>
          <w:lang w:val="en-US"/>
        </w:rPr>
      </w:pPr>
      <w:r w:rsidRPr="00EB2881">
        <w:rPr>
          <w:lang w:val="en-US"/>
        </w:rPr>
        <w:t xml:space="preserve">Figure </w:t>
      </w:r>
      <w:r w:rsidR="009B3894" w:rsidRPr="00EB2881">
        <w:rPr>
          <w:lang w:val="en-US"/>
        </w:rPr>
        <w:t>E</w:t>
      </w:r>
      <w:r w:rsidR="009B3894">
        <w:rPr>
          <w:lang w:val="en-US"/>
        </w:rPr>
        <w:t>17</w:t>
      </w:r>
      <w:r w:rsidR="009B3894" w:rsidRPr="00EB2881">
        <w:rPr>
          <w:lang w:val="en-US"/>
        </w:rPr>
        <w:t xml:space="preserve"> </w:t>
      </w:r>
      <w:r w:rsidRPr="00EB2881">
        <w:rPr>
          <w:lang w:val="en-US"/>
        </w:rPr>
        <w:t xml:space="preserve">– </w:t>
      </w:r>
      <w:r w:rsidRPr="005A424B">
        <w:t>Versioned Objects</w:t>
      </w:r>
    </w:p>
    <w:p w14:paraId="27CE4351" w14:textId="77777777" w:rsidR="00892404" w:rsidRPr="00B702BD" w:rsidRDefault="00892404" w:rsidP="00502AD8">
      <w:pPr>
        <w:pStyle w:val="Appendix"/>
        <w:keepLines w:val="0"/>
        <w:pageBreakBefore w:val="0"/>
        <w:numPr>
          <w:ilvl w:val="1"/>
          <w:numId w:val="48"/>
        </w:numPr>
        <w:jc w:val="left"/>
        <w:outlineLvl w:val="0"/>
      </w:pPr>
      <w:bookmarkStart w:id="205" w:name="_Toc467765217"/>
      <w:r w:rsidRPr="00B23AD4">
        <w:t xml:space="preserve">Using the </w:t>
      </w:r>
      <w:r>
        <w:t>S121 RRR</w:t>
      </w:r>
      <w:r w:rsidRPr="00B23AD4">
        <w:t xml:space="preserve"> </w:t>
      </w:r>
      <w:r>
        <w:t>Structure</w:t>
      </w:r>
      <w:bookmarkEnd w:id="205"/>
    </w:p>
    <w:p w14:paraId="2EF93ADE" w14:textId="77777777" w:rsidR="00892404" w:rsidRDefault="00892404" w:rsidP="00892404">
      <w:pPr>
        <w:pStyle w:val="BodyText"/>
      </w:pPr>
      <w:r>
        <w:t>ISO 19152 is a conceptual model standard. It provides elements that can be used in other standards such as the IHO S-100 standard series to structure data so that communities of interest can communicate using a shared vocabulary. ISO 19152 reflects the social relationship regarding rights, restrictions and responsibilities to a geographic area. This allows legal rights to be expressed.</w:t>
      </w:r>
    </w:p>
    <w:p w14:paraId="2A541238" w14:textId="4BC9D032" w:rsidR="00892404" w:rsidRDefault="00892404" w:rsidP="00892404">
      <w:pPr>
        <w:pStyle w:val="BodyText"/>
      </w:pPr>
      <w:r>
        <w:t xml:space="preserve">The implementation of the S121 Party Unit Package and the S121 Administrative Package is done through the use of information objects. These information objects correspond to the classes in the S121 Party Unit Package and the S121 RRR Administrative Package. Each has an object identifier (Oid) so that it can be referenced. This means that, for example, an S121_RRR versioned object can reference an S121_Party through a pointer implementing the </w:t>
      </w:r>
      <w:r w:rsidRPr="00EA4028">
        <w:rPr>
          <w:i/>
        </w:rPr>
        <w:t>rrrParty</w:t>
      </w:r>
      <w:r>
        <w:t xml:space="preserve"> relationship (see Fig </w:t>
      </w:r>
      <w:r w:rsidR="001241D1">
        <w:t>E16</w:t>
      </w:r>
      <w:r>
        <w:t xml:space="preserve">). The other relationships between Party and RRR objects </w:t>
      </w:r>
      <w:r w:rsidR="0087092E">
        <w:t xml:space="preserve">are </w:t>
      </w:r>
      <w:r>
        <w:t xml:space="preserve">implemented as pointers between information objects are </w:t>
      </w:r>
      <w:r w:rsidRPr="005C6E5D">
        <w:rPr>
          <w:i/>
        </w:rPr>
        <w:t>members</w:t>
      </w:r>
      <w:r>
        <w:t xml:space="preserve"> relating an S121_Party to an S121_GroupParty, </w:t>
      </w:r>
      <w:r w:rsidRPr="00EA4028">
        <w:rPr>
          <w:i/>
        </w:rPr>
        <w:t>rrrSource</w:t>
      </w:r>
      <w:r>
        <w:t xml:space="preserve"> relating </w:t>
      </w:r>
      <w:r w:rsidR="00C036DC">
        <w:t>an</w:t>
      </w:r>
      <w:r>
        <w:t xml:space="preserve"> S121_RRR information Object to an S121_AdministrativeSource information object and </w:t>
      </w:r>
      <w:r w:rsidRPr="00EA4028">
        <w:rPr>
          <w:i/>
        </w:rPr>
        <w:t>conveyancerSource</w:t>
      </w:r>
      <w:r>
        <w:t xml:space="preserve"> relating </w:t>
      </w:r>
      <w:r w:rsidR="00C036DC">
        <w:t>an</w:t>
      </w:r>
      <w:r>
        <w:t xml:space="preserve"> S121_Party information Object to an S121_AdministrativeSource information object. </w:t>
      </w:r>
    </w:p>
    <w:p w14:paraId="764BB154" w14:textId="3637C09E" w:rsidR="00892404" w:rsidRDefault="00892404" w:rsidP="00892404">
      <w:pPr>
        <w:pStyle w:val="BodyText"/>
      </w:pPr>
      <w:r>
        <w:t xml:space="preserve">These elements are implemented as information objects for two reasons. First of all, the fact that Rights, Responsibilities and Restrictions are information objects allows for the multiplicity available in the ISO 19152 conceptual model. A Feature Type, represented as an </w:t>
      </w:r>
      <w:r w:rsidR="0034717C">
        <w:t>S121_FeatureUnit</w:t>
      </w:r>
      <w:r w:rsidR="005C4319">
        <w:t xml:space="preserve"> </w:t>
      </w:r>
      <w:r>
        <w:t>can reference any number of Rights, Responsibilities and Restrictions or Parties</w:t>
      </w:r>
      <w:r w:rsidR="005C4319">
        <w:t xml:space="preserve"> through the S121_BAUnit</w:t>
      </w:r>
      <w:r>
        <w:t>. Also Rights, Responsibilities and Restrictions and Parties can be shared. The same right can apply to many objects. If a restriction changes</w:t>
      </w:r>
      <w:r w:rsidR="0087092E">
        <w:t>,</w:t>
      </w:r>
      <w:r>
        <w:t xml:space="preserve"> a new version of the S121_Restriction object can be generated and all of the objects that pointed to the old version of the restriction can be updated together</w:t>
      </w:r>
      <w:r w:rsidRPr="00BD3636">
        <w:t>.</w:t>
      </w:r>
    </w:p>
    <w:p w14:paraId="50DECC31" w14:textId="5DB9E307" w:rsidR="004E353D" w:rsidRDefault="004E353D" w:rsidP="00892404">
      <w:pPr>
        <w:pStyle w:val="BodyText"/>
      </w:pPr>
      <w:r>
        <w:t xml:space="preserve">Figure </w:t>
      </w:r>
      <w:r w:rsidR="001241D1">
        <w:t xml:space="preserve">E18 </w:t>
      </w:r>
      <w:r>
        <w:t>presents a</w:t>
      </w:r>
      <w:r w:rsidR="00B760AD">
        <w:t xml:space="preserve"> complete</w:t>
      </w:r>
      <w:r>
        <w:t xml:space="preserve"> implementation model for the S121 structure. This is a simplification of the model shown in Figure </w:t>
      </w:r>
      <w:r w:rsidR="001241D1">
        <w:t xml:space="preserve">E16 </w:t>
      </w:r>
      <w:r>
        <w:t xml:space="preserve">with relations navigable in one direction. This means that an implementation can use pointers in an exchange standard such as XML that allows </w:t>
      </w:r>
      <w:r w:rsidR="0087092E">
        <w:t>repetition</w:t>
      </w:r>
      <w:r>
        <w:t xml:space="preserve"> or simple single ended join tables in a database implementation. The direction of the pointers emanate from the Feature Type object ImplementationClass::</w:t>
      </w:r>
      <w:r w:rsidR="0034717C">
        <w:t>S121_FeatureUnit</w:t>
      </w:r>
      <w:r>
        <w:t xml:space="preserve"> to the feature spatial attributes and legal attribute structure. </w:t>
      </w:r>
      <w:r w:rsidR="008777F4">
        <w:t>That is, the Feature Type object is the central object (as it is in S-100), and the legal administrative structure serves as an attribute structure. The administrative structure is more than a simple attribute but the reference is a simple reference that can be implemented in a simple attribute.</w:t>
      </w:r>
    </w:p>
    <w:p w14:paraId="0E4C4434" w14:textId="3CAD9899" w:rsidR="00F03E44" w:rsidRDefault="00F03E44" w:rsidP="00892404">
      <w:pPr>
        <w:pStyle w:val="BodyText"/>
      </w:pPr>
      <w:r>
        <w:t>The object oriented structure of S-100 and the ISO 19152 standard allow for the integration of these two structures in a simple non</w:t>
      </w:r>
      <w:r w:rsidR="00B760AD">
        <w:t>-</w:t>
      </w:r>
      <w:r>
        <w:t xml:space="preserve">interfering manner. There </w:t>
      </w:r>
      <w:r w:rsidR="00C036DC">
        <w:t>are only logical connections</w:t>
      </w:r>
      <w:r>
        <w:t xml:space="preserve"> between the Feature Type object (called S121_</w:t>
      </w:r>
      <w:r w:rsidR="00437ECB">
        <w:t>FeatureUnit</w:t>
      </w:r>
      <w:r>
        <w:t xml:space="preserve">) and the S121 Administrative structure derived from ISO 19152. This means that the whole administrative structure acts as a </w:t>
      </w:r>
      <w:r w:rsidR="008777F4">
        <w:t xml:space="preserve">separate entity referenced by </w:t>
      </w:r>
      <w:r>
        <w:t xml:space="preserve">the feature object carrying </w:t>
      </w:r>
      <w:r w:rsidR="00B760AD">
        <w:t>spatial and other feature thematic</w:t>
      </w:r>
      <w:r>
        <w:t xml:space="preserve"> attributes.  </w:t>
      </w:r>
    </w:p>
    <w:p w14:paraId="1EE12E8C" w14:textId="77777777" w:rsidR="00F03E44" w:rsidRDefault="00F03E44" w:rsidP="00892404">
      <w:pPr>
        <w:pStyle w:val="BodyText"/>
      </w:pPr>
      <w:r>
        <w:t>The integration of objects from S121 into another S-100 based product such as S-101 is very simple. The versioning needs to be resolved to a single instance in time (</w:t>
      </w:r>
      <w:r w:rsidR="008777F4">
        <w:t xml:space="preserve">since S-101 </w:t>
      </w:r>
      <w:r w:rsidR="00B760AD">
        <w:t>and many other types of data are</w:t>
      </w:r>
      <w:r w:rsidR="008777F4">
        <w:t xml:space="preserve"> versioned at the data set level</w:t>
      </w:r>
      <w:r>
        <w:t xml:space="preserve">), and </w:t>
      </w:r>
      <w:r w:rsidR="00263D89">
        <w:t>those attributes from the S-121 administrative structure relevant in an S-101 environment need to be converted</w:t>
      </w:r>
      <w:r w:rsidR="00B760AD">
        <w:t xml:space="preserve"> to thematic attributes of the feature</w:t>
      </w:r>
      <w:r w:rsidR="00263D89">
        <w:t xml:space="preserve">. The Feature Type and spatial attributes should be directly usable. </w:t>
      </w:r>
      <w:r w:rsidR="00021102">
        <w:t>For example, if a producer wishes to include a</w:t>
      </w:r>
      <w:r w:rsidR="008777F4">
        <w:t>n</w:t>
      </w:r>
      <w:r w:rsidR="00021102">
        <w:t xml:space="preserve"> EEZ boundary in an electronic chart, the feature object from the S-121 data </w:t>
      </w:r>
      <w:r w:rsidR="00FA4C09">
        <w:t xml:space="preserve">“Exclusive Economic Zone Limit” with its spatial attributes could be used directly or converted to whatever feature type name was appropriate in the S-101 context. The spatial attributes could also be used directly. The S-121 feature would have a pointer to an S-121_BAUnit object and then on to Right, Responsibility and Restriction and Party classes. Selected information from these classes, such as the sovereign right and country, could be converted into an attribute on the feature </w:t>
      </w:r>
      <w:r w:rsidR="008777F4">
        <w:t>used in</w:t>
      </w:r>
      <w:r w:rsidR="00FA4C09">
        <w:t xml:space="preserve"> S-101.</w:t>
      </w:r>
      <w:r w:rsidR="00B760AD">
        <w:t xml:space="preserve"> This gives us exactly what we have in S-101 at the present time. The S-121 structure addresses the more rigorous legal environment and the eNavigation environment takes what it needs into the simpler S-101 environment.</w:t>
      </w:r>
    </w:p>
    <w:p w14:paraId="3FC3786B" w14:textId="77777777" w:rsidR="00F03E44" w:rsidRDefault="00F03E44" w:rsidP="00793933">
      <w:pPr>
        <w:pStyle w:val="BodyText"/>
        <w:ind w:left="0"/>
      </w:pPr>
    </w:p>
    <w:p w14:paraId="48EF6641" w14:textId="77777777" w:rsidR="002368E7" w:rsidRDefault="002368E7" w:rsidP="00E17C86">
      <w:pPr>
        <w:pStyle w:val="BodyText"/>
        <w:rPr>
          <w:lang w:val="en-US"/>
        </w:rPr>
      </w:pPr>
    </w:p>
    <w:p w14:paraId="2332AD19" w14:textId="77777777" w:rsidR="002368E7" w:rsidRPr="00C96F8F" w:rsidRDefault="002368E7" w:rsidP="002368E7"/>
    <w:p w14:paraId="6A27579E" w14:textId="77777777" w:rsidR="004E353D" w:rsidRPr="00EB2881" w:rsidRDefault="00D1208F" w:rsidP="004E353D">
      <w:pPr>
        <w:pStyle w:val="Figurecaption"/>
        <w:rPr>
          <w:lang w:val="en-US"/>
        </w:rPr>
      </w:pPr>
      <w:r>
        <w:rPr>
          <w:noProof/>
          <w:lang w:val="fr-FR" w:eastAsia="fr-FR"/>
        </w:rPr>
        <w:drawing>
          <wp:inline distT="0" distB="0" distL="0" distR="0" wp14:anchorId="3F8B22E4" wp14:editId="57C65CA5">
            <wp:extent cx="5943600" cy="5044622"/>
            <wp:effectExtent l="0" t="0" r="0" b="1016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8 S121 Implementation Model with Group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44622"/>
                    </a:xfrm>
                    <a:prstGeom prst="rect">
                      <a:avLst/>
                    </a:prstGeom>
                  </pic:spPr>
                </pic:pic>
              </a:graphicData>
            </a:graphic>
          </wp:inline>
        </w:drawing>
      </w:r>
      <w:r w:rsidR="004E353D" w:rsidRPr="00EB2881">
        <w:rPr>
          <w:lang w:val="en-US"/>
        </w:rPr>
        <w:t xml:space="preserve">Figure </w:t>
      </w:r>
      <w:r w:rsidR="00437ECB" w:rsidRPr="00EB2881">
        <w:rPr>
          <w:lang w:val="en-US"/>
        </w:rPr>
        <w:t>E</w:t>
      </w:r>
      <w:r w:rsidR="00437ECB">
        <w:rPr>
          <w:lang w:val="en-US"/>
        </w:rPr>
        <w:t>18</w:t>
      </w:r>
      <w:r w:rsidR="00437ECB" w:rsidRPr="00EB2881">
        <w:rPr>
          <w:lang w:val="en-US"/>
        </w:rPr>
        <w:t xml:space="preserve"> </w:t>
      </w:r>
      <w:r w:rsidR="004E353D" w:rsidRPr="00EB2881">
        <w:rPr>
          <w:lang w:val="en-US"/>
        </w:rPr>
        <w:t xml:space="preserve">– </w:t>
      </w:r>
      <w:r w:rsidR="00B760AD">
        <w:rPr>
          <w:lang w:val="en-US"/>
        </w:rPr>
        <w:t xml:space="preserve">Full S-121 </w:t>
      </w:r>
      <w:r w:rsidR="004E353D">
        <w:t>Implementation Model</w:t>
      </w:r>
    </w:p>
    <w:p w14:paraId="025949CE" w14:textId="77777777" w:rsidR="002368E7" w:rsidRDefault="002368E7" w:rsidP="002368E7"/>
    <w:p w14:paraId="36710B8D" w14:textId="77777777" w:rsidR="008777F4" w:rsidRPr="008777F4" w:rsidRDefault="008777F4">
      <w:pPr>
        <w:pStyle w:val="BodyText"/>
      </w:pPr>
      <w:r w:rsidRPr="008777F4">
        <w:t xml:space="preserve">The implementation model </w:t>
      </w:r>
      <w:r>
        <w:t>shown in Figure</w:t>
      </w:r>
      <w:r w:rsidRPr="008777F4">
        <w:t xml:space="preserve"> E</w:t>
      </w:r>
      <w:r w:rsidR="00D1208F">
        <w:t>18</w:t>
      </w:r>
      <w:r w:rsidRPr="008777F4">
        <w:t xml:space="preserve"> is simple. It contains only 10 instantiable classes and all relations are navigable and unidirectional meaning that they can be represented as pointers (or single ended join tables in a database). </w:t>
      </w:r>
      <w:r w:rsidR="00B760AD">
        <w:t>There are four groups of classes, the Feature/Attribute Group (inherited from S-100), the Source Group, the Administrative Group and the Party Group.</w:t>
      </w:r>
    </w:p>
    <w:p w14:paraId="29D4DE0B" w14:textId="77777777" w:rsidR="008777F4" w:rsidRPr="008777F4" w:rsidRDefault="00B760AD">
      <w:pPr>
        <w:pStyle w:val="BodyText"/>
      </w:pPr>
      <w:r w:rsidRPr="005C6E5D">
        <w:rPr>
          <w:b/>
        </w:rPr>
        <w:t>Feature/Attribute Group</w:t>
      </w:r>
      <w:r w:rsidRPr="008777F4">
        <w:t xml:space="preserve"> </w:t>
      </w:r>
      <w:r>
        <w:t xml:space="preserve"> - </w:t>
      </w:r>
      <w:r w:rsidR="008777F4" w:rsidRPr="008777F4">
        <w:t>The class “ImplementationClass:: S121_</w:t>
      </w:r>
      <w:r w:rsidR="00D1208F">
        <w:t>Feature</w:t>
      </w:r>
      <w:r w:rsidR="00D1208F" w:rsidRPr="008777F4">
        <w:t>Unit</w:t>
      </w:r>
      <w:r w:rsidR="008777F4" w:rsidRPr="008777F4">
        <w:t xml:space="preserve">”  is a feature in the same way as </w:t>
      </w:r>
      <w:r w:rsidR="008777F4">
        <w:t>any other</w:t>
      </w:r>
      <w:r w:rsidR="008777F4" w:rsidRPr="008777F4">
        <w:t xml:space="preserve"> feature in S-100, and it can take on both spatial attributes and other (non-legal) attributes in the same way as any S-100 feature.  The class “ImplementationClass:: S121_SpatialAttributeType” is the same as any spatial attribute in S-100.</w:t>
      </w:r>
    </w:p>
    <w:p w14:paraId="665710DA" w14:textId="77777777" w:rsidR="008777F4" w:rsidRPr="008777F4" w:rsidRDefault="00B760AD">
      <w:pPr>
        <w:pStyle w:val="BodyText"/>
      </w:pPr>
      <w:r>
        <w:rPr>
          <w:b/>
        </w:rPr>
        <w:t>Source</w:t>
      </w:r>
      <w:r w:rsidRPr="00614E84">
        <w:rPr>
          <w:b/>
        </w:rPr>
        <w:t xml:space="preserve"> Group</w:t>
      </w:r>
      <w:r w:rsidRPr="00614E84">
        <w:t xml:space="preserve"> </w:t>
      </w:r>
      <w:r>
        <w:t xml:space="preserve"> - </w:t>
      </w:r>
      <w:r w:rsidR="008777F4" w:rsidRPr="008777F4">
        <w:t xml:space="preserve">The classes </w:t>
      </w:r>
      <w:r w:rsidR="00D1208F" w:rsidRPr="008777F4">
        <w:t>“ImplementationClass::</w:t>
      </w:r>
      <w:r w:rsidR="00D1208F">
        <w:t xml:space="preserve"> </w:t>
      </w:r>
      <w:r w:rsidR="00D1208F" w:rsidRPr="008777F4">
        <w:t xml:space="preserve">S121_Source </w:t>
      </w:r>
      <w:r w:rsidR="00D1208F">
        <w:t xml:space="preserve">and its two subtypes </w:t>
      </w:r>
      <w:r w:rsidR="008777F4" w:rsidRPr="008777F4">
        <w:t>“ImplementationClass::</w:t>
      </w:r>
      <w:r w:rsidR="00CD5EE0">
        <w:t xml:space="preserve"> </w:t>
      </w:r>
      <w:r w:rsidR="008777F4" w:rsidRPr="008777F4">
        <w:t xml:space="preserve">S121_SpatialSource” and “ImplementationClass:: S121_AdministrativeSource” are simple </w:t>
      </w:r>
      <w:r>
        <w:t>information</w:t>
      </w:r>
      <w:r w:rsidR="008777F4" w:rsidRPr="008777F4">
        <w:t xml:space="preserve"> objects that are only pointed to. </w:t>
      </w:r>
      <w:r w:rsidR="006C7F48">
        <w:t xml:space="preserve">They can be implemented as tables. </w:t>
      </w:r>
      <w:r w:rsidR="008777F4" w:rsidRPr="008777F4">
        <w:t>The pointers are simple attributes in the classes that point to them.</w:t>
      </w:r>
      <w:r w:rsidR="008777F4">
        <w:t xml:space="preserve"> They take on attributes that describe source</w:t>
      </w:r>
      <w:r w:rsidR="00CD5EE0">
        <w:t>.</w:t>
      </w:r>
    </w:p>
    <w:p w14:paraId="352E78A0" w14:textId="77777777" w:rsidR="008777F4" w:rsidRPr="008777F4" w:rsidRDefault="008777F4">
      <w:pPr>
        <w:pStyle w:val="BodyText"/>
      </w:pPr>
    </w:p>
    <w:p w14:paraId="52D66E83" w14:textId="77777777" w:rsidR="008777F4" w:rsidRPr="008777F4" w:rsidRDefault="006C7F48">
      <w:pPr>
        <w:pStyle w:val="BodyText"/>
      </w:pPr>
      <w:r w:rsidRPr="005C6E5D">
        <w:rPr>
          <w:b/>
        </w:rPr>
        <w:t xml:space="preserve">Administrative Group </w:t>
      </w:r>
      <w:r>
        <w:rPr>
          <w:b/>
        </w:rPr>
        <w:t>–</w:t>
      </w:r>
      <w:r>
        <w:t xml:space="preserve"> The administrative group carry the legal attributes and the relations to parties. </w:t>
      </w:r>
      <w:r w:rsidR="008777F4" w:rsidRPr="008777F4">
        <w:t>The class “ImplementationClass:: S121_BAUnit” is a table that is pointed to by the S-100 compatible Feature. That is</w:t>
      </w:r>
      <w:r>
        <w:t>,</w:t>
      </w:r>
      <w:r w:rsidR="008777F4" w:rsidRPr="008777F4">
        <w:t xml:space="preserve"> the pointer can be considered as a simple</w:t>
      </w:r>
      <w:r w:rsidR="00CD5EE0">
        <w:t xml:space="preserve"> referenced</w:t>
      </w:r>
      <w:r w:rsidR="008777F4" w:rsidRPr="008777F4">
        <w:t xml:space="preserve"> attribute of the S-100 compatible </w:t>
      </w:r>
      <w:r>
        <w:t>f</w:t>
      </w:r>
      <w:r w:rsidR="008777F4" w:rsidRPr="008777F4">
        <w:t xml:space="preserve">eature object. This is the only link from the S-100 environment to the Legal Administrative </w:t>
      </w:r>
      <w:r w:rsidR="00CD5EE0">
        <w:t>environment</w:t>
      </w:r>
      <w:r w:rsidR="008777F4" w:rsidRPr="008777F4">
        <w:t xml:space="preserve"> (except for the simple attributes for version and source). The class “ImplementationClass:: S121_BAUnit” also points to the RRR objects </w:t>
      </w:r>
      <w:r w:rsidR="00CD5EE0">
        <w:t>“</w:t>
      </w:r>
      <w:r w:rsidR="00CD5EE0" w:rsidRPr="00614E84">
        <w:t>ImplementationClass::</w:t>
      </w:r>
      <w:r w:rsidR="00CD5EE0">
        <w:t xml:space="preserve"> </w:t>
      </w:r>
      <w:r w:rsidR="008777F4" w:rsidRPr="008777F4">
        <w:t>S121_Right</w:t>
      </w:r>
      <w:r w:rsidR="00CD5EE0">
        <w:t>”</w:t>
      </w:r>
      <w:r w:rsidR="008777F4" w:rsidRPr="008777F4">
        <w:t xml:space="preserve">, </w:t>
      </w:r>
      <w:r w:rsidR="00CD5EE0">
        <w:t>“</w:t>
      </w:r>
      <w:r w:rsidR="00CD5EE0" w:rsidRPr="00614E84">
        <w:t>ImplementationClass::</w:t>
      </w:r>
      <w:r w:rsidR="00CD5EE0">
        <w:t xml:space="preserve"> </w:t>
      </w:r>
      <w:r w:rsidR="008777F4" w:rsidRPr="008777F4">
        <w:t>S121_Responsibility</w:t>
      </w:r>
      <w:r w:rsidR="00CD5EE0">
        <w:t>”</w:t>
      </w:r>
      <w:r w:rsidR="008777F4" w:rsidRPr="008777F4">
        <w:t xml:space="preserve"> and </w:t>
      </w:r>
      <w:r w:rsidR="00CD5EE0">
        <w:t>“</w:t>
      </w:r>
      <w:r w:rsidR="00CD5EE0" w:rsidRPr="00614E84">
        <w:t>ImplementationClass::</w:t>
      </w:r>
      <w:r w:rsidR="00CD5EE0">
        <w:t xml:space="preserve"> </w:t>
      </w:r>
      <w:r w:rsidR="008777F4" w:rsidRPr="008777F4">
        <w:t>S121_Restriction</w:t>
      </w:r>
      <w:r w:rsidR="00CD5EE0">
        <w:t>”, “</w:t>
      </w:r>
      <w:r w:rsidR="00CD5EE0" w:rsidRPr="00614E84">
        <w:t>ImplementationClass::</w:t>
      </w:r>
      <w:r w:rsidR="00CD5EE0">
        <w:t xml:space="preserve"> </w:t>
      </w:r>
      <w:r w:rsidR="008777F4" w:rsidRPr="008777F4">
        <w:t>S121_AdministrativeSource</w:t>
      </w:r>
      <w:r w:rsidR="00CD5EE0">
        <w:t>”</w:t>
      </w:r>
      <w:r w:rsidR="008777F4" w:rsidRPr="008777F4">
        <w:t xml:space="preserve">, and </w:t>
      </w:r>
      <w:r w:rsidR="00CD5EE0">
        <w:t>“</w:t>
      </w:r>
      <w:r w:rsidR="00CD5EE0" w:rsidRPr="00614E84">
        <w:t>ImplementationClass::</w:t>
      </w:r>
      <w:r w:rsidR="00CD5EE0">
        <w:t xml:space="preserve"> </w:t>
      </w:r>
      <w:r w:rsidR="008777F4" w:rsidRPr="008777F4">
        <w:t>S121_Party</w:t>
      </w:r>
      <w:r w:rsidR="00CD5EE0">
        <w:t>”</w:t>
      </w:r>
      <w:r w:rsidR="008777F4" w:rsidRPr="008777F4">
        <w:t xml:space="preserve">. The pointer to </w:t>
      </w:r>
      <w:r w:rsidR="00CD5EE0">
        <w:t>“</w:t>
      </w:r>
      <w:r w:rsidR="00CD5EE0" w:rsidRPr="00614E84">
        <w:t>ImplementationClass::</w:t>
      </w:r>
      <w:r w:rsidR="00CD5EE0">
        <w:t xml:space="preserve"> </w:t>
      </w:r>
      <w:r w:rsidR="008777F4" w:rsidRPr="008777F4">
        <w:t>S121_Party</w:t>
      </w:r>
      <w:r w:rsidR="00CD5EE0">
        <w:t>”</w:t>
      </w:r>
      <w:r w:rsidR="008777F4" w:rsidRPr="008777F4">
        <w:t xml:space="preserve"> is there for completeness to match the ISO model, but </w:t>
      </w:r>
      <w:r w:rsidR="00CD5EE0">
        <w:t>is seldom needed</w:t>
      </w:r>
      <w:r w:rsidR="008777F4" w:rsidRPr="008777F4">
        <w:t xml:space="preserve">. </w:t>
      </w:r>
    </w:p>
    <w:p w14:paraId="075A7002" w14:textId="77777777" w:rsidR="008777F4" w:rsidRPr="008777F4" w:rsidRDefault="008777F4">
      <w:pPr>
        <w:pStyle w:val="BodyText"/>
      </w:pPr>
      <w:r w:rsidRPr="008777F4">
        <w:t>The classes “ImplementationClass::</w:t>
      </w:r>
      <w:r w:rsidR="00CD5EE0">
        <w:t xml:space="preserve"> </w:t>
      </w:r>
      <w:r w:rsidRPr="008777F4">
        <w:t>S121_Right”, “ImplementationClass::</w:t>
      </w:r>
      <w:r w:rsidR="00CD5EE0">
        <w:t xml:space="preserve"> </w:t>
      </w:r>
      <w:r w:rsidRPr="008777F4">
        <w:t>S121_Responsibility” and “ImplementationClass::</w:t>
      </w:r>
      <w:r w:rsidR="00CD5EE0">
        <w:t xml:space="preserve"> </w:t>
      </w:r>
      <w:r w:rsidRPr="008777F4">
        <w:t xml:space="preserve">S121_Restriction” </w:t>
      </w:r>
      <w:r w:rsidR="00CD5EE0">
        <w:t>can</w:t>
      </w:r>
      <w:r w:rsidRPr="008777F4">
        <w:t xml:space="preserve"> also </w:t>
      </w:r>
      <w:r w:rsidR="00CD5EE0">
        <w:t xml:space="preserve">be implemented as </w:t>
      </w:r>
      <w:r w:rsidRPr="008777F4">
        <w:t>simple tables</w:t>
      </w:r>
      <w:r w:rsidR="00CD5EE0">
        <w:t xml:space="preserve"> with attributes</w:t>
      </w:r>
      <w:r w:rsidRPr="008777F4">
        <w:t xml:space="preserve">. Each is the same and have two pointers, one to “ImplementationClass:: S121_AdministrativeSource” and another to “ImplementationClass:: S121_Party”. </w:t>
      </w:r>
    </w:p>
    <w:p w14:paraId="3387BD17" w14:textId="77777777" w:rsidR="006C7F48" w:rsidRDefault="006C7F48">
      <w:pPr>
        <w:pStyle w:val="BodyText"/>
      </w:pPr>
      <w:r>
        <w:rPr>
          <w:b/>
        </w:rPr>
        <w:t>Party</w:t>
      </w:r>
      <w:r w:rsidRPr="00614E84">
        <w:rPr>
          <w:b/>
        </w:rPr>
        <w:t xml:space="preserve"> Group </w:t>
      </w:r>
      <w:r>
        <w:rPr>
          <w:b/>
        </w:rPr>
        <w:t>–</w:t>
      </w:r>
      <w:r>
        <w:t xml:space="preserve"> </w:t>
      </w:r>
      <w:r w:rsidR="008777F4" w:rsidRPr="008777F4">
        <w:t>The class “ImplementationClass:: S121_Party” is also a simple table with attributes. It</w:t>
      </w:r>
      <w:r>
        <w:t>s</w:t>
      </w:r>
      <w:r w:rsidR="008777F4" w:rsidRPr="008777F4">
        <w:t xml:space="preserve"> relation is </w:t>
      </w:r>
      <w:r w:rsidR="00CD5EE0">
        <w:t xml:space="preserve">a </w:t>
      </w:r>
      <w:r w:rsidR="008777F4" w:rsidRPr="008777F4">
        <w:t xml:space="preserve">more complex structure because </w:t>
      </w:r>
      <w:r>
        <w:t xml:space="preserve">a party can be a group of individuals rather than just a single individual (or state). For example the signatories to a treaty could in some cases be a group. This is represented by </w:t>
      </w:r>
      <w:r w:rsidR="008777F4" w:rsidRPr="008777F4">
        <w:t>a second class called “ImplementationClass:: S121_GroupParty”. Since it is a subtype of class “ImplementationClass:: S121_Party” the pointer from “ImplementationClass::</w:t>
      </w:r>
      <w:r w:rsidR="00CD5EE0">
        <w:t xml:space="preserve"> </w:t>
      </w:r>
      <w:r w:rsidR="008777F4" w:rsidRPr="008777F4">
        <w:t>S121_Right”, “ImplementationClass::</w:t>
      </w:r>
      <w:r w:rsidR="00CD5EE0">
        <w:t xml:space="preserve"> </w:t>
      </w:r>
      <w:r w:rsidR="008777F4" w:rsidRPr="008777F4">
        <w:t>S121_Responsibility” and “ImplementationClass::</w:t>
      </w:r>
      <w:r w:rsidR="00CD5EE0">
        <w:t xml:space="preserve"> </w:t>
      </w:r>
      <w:r w:rsidR="008777F4" w:rsidRPr="008777F4">
        <w:t xml:space="preserve">S121_Restriction” could also point to “ImplementationClass:: S121_GroupParty”. The class “ImplementationClass:: S121_GroupParty” simply points to “ImplementationClass:: S121_Party” with a second attribute (or set of attributes) from “ImplementationClass:: S121_PartyMember”. This could be implemented as a pointer to a </w:t>
      </w:r>
      <w:r w:rsidR="00CD5EE0">
        <w:t xml:space="preserve">table implementing </w:t>
      </w:r>
      <w:r w:rsidR="008777F4" w:rsidRPr="008777F4">
        <w:t>class “ImplementationClass:: S121_PartyMember” or be inline attributes in “ImplementationClass:: S121_GroupParty”.</w:t>
      </w:r>
      <w:r>
        <w:t xml:space="preserve"> </w:t>
      </w:r>
      <w:r w:rsidRPr="00614E84">
        <w:t>S121_GroupParty</w:t>
      </w:r>
      <w:r>
        <w:t xml:space="preserve"> is seldom used and may be omitted in most implementations.</w:t>
      </w:r>
    </w:p>
    <w:p w14:paraId="796DF651" w14:textId="77777777" w:rsidR="008777F4" w:rsidRDefault="006C7F48">
      <w:pPr>
        <w:pStyle w:val="BodyText"/>
      </w:pPr>
      <w:r w:rsidRPr="005C6E5D">
        <w:t>Fi</w:t>
      </w:r>
      <w:r>
        <w:t xml:space="preserve">gure </w:t>
      </w:r>
      <w:r w:rsidR="00D1208F">
        <w:t xml:space="preserve">E19 </w:t>
      </w:r>
      <w:r>
        <w:t xml:space="preserve">illustrates a simple implementation that only uses Party and Right and Restriction. There is no relation </w:t>
      </w:r>
      <w:r w:rsidR="00576429">
        <w:t xml:space="preserve">established </w:t>
      </w:r>
      <w:r>
        <w:t xml:space="preserve">between the BAUnit and </w:t>
      </w:r>
      <w:r w:rsidR="00576429">
        <w:t xml:space="preserve">Party. The abstract class RRR is not shown, and the relations are direct between BAUnit and Right and </w:t>
      </w:r>
      <w:r w:rsidR="00060431">
        <w:t>Restriction</w:t>
      </w:r>
      <w:r w:rsidR="00576429">
        <w:t xml:space="preserve">. This is common case. </w:t>
      </w:r>
    </w:p>
    <w:p w14:paraId="0A8F6EE6" w14:textId="77777777" w:rsidR="00576429" w:rsidRDefault="00576429">
      <w:pPr>
        <w:pStyle w:val="BodyText"/>
      </w:pPr>
    </w:p>
    <w:p w14:paraId="3B9E2F91" w14:textId="77777777" w:rsidR="004862BC" w:rsidRPr="00EB2881" w:rsidRDefault="00D1208F" w:rsidP="004862BC">
      <w:pPr>
        <w:pStyle w:val="Figurecaption"/>
        <w:rPr>
          <w:lang w:val="en-US"/>
        </w:rPr>
      </w:pPr>
      <w:r>
        <w:rPr>
          <w:noProof/>
          <w:lang w:val="fr-FR" w:eastAsia="fr-FR"/>
        </w:rPr>
        <w:drawing>
          <wp:inline distT="0" distB="0" distL="0" distR="0" wp14:anchorId="6FDCFB48" wp14:editId="0BA0F517">
            <wp:extent cx="5735550" cy="395054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19 Minimized S121 Implementation Mod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5550" cy="3950544"/>
                    </a:xfrm>
                    <a:prstGeom prst="rect">
                      <a:avLst/>
                    </a:prstGeom>
                  </pic:spPr>
                </pic:pic>
              </a:graphicData>
            </a:graphic>
          </wp:inline>
        </w:drawing>
      </w:r>
      <w:r w:rsidR="004862BC" w:rsidRPr="00EB2881">
        <w:rPr>
          <w:lang w:val="en-US"/>
        </w:rPr>
        <w:t xml:space="preserve">Figure </w:t>
      </w:r>
      <w:r w:rsidRPr="00EB2881">
        <w:rPr>
          <w:lang w:val="en-US"/>
        </w:rPr>
        <w:t>E</w:t>
      </w:r>
      <w:r>
        <w:rPr>
          <w:lang w:val="en-US"/>
        </w:rPr>
        <w:t>19</w:t>
      </w:r>
      <w:r w:rsidRPr="00EB2881">
        <w:rPr>
          <w:lang w:val="en-US"/>
        </w:rPr>
        <w:t xml:space="preserve"> </w:t>
      </w:r>
      <w:r w:rsidR="004862BC" w:rsidRPr="00EB2881">
        <w:rPr>
          <w:lang w:val="en-US"/>
        </w:rPr>
        <w:t xml:space="preserve">– </w:t>
      </w:r>
      <w:r w:rsidR="00085F98">
        <w:rPr>
          <w:lang w:val="en-US"/>
        </w:rPr>
        <w:t>Minimized</w:t>
      </w:r>
      <w:r w:rsidR="004862BC">
        <w:rPr>
          <w:lang w:val="en-US"/>
        </w:rPr>
        <w:t xml:space="preserve"> S-121 </w:t>
      </w:r>
      <w:r w:rsidR="004862BC">
        <w:t>Implementation Model</w:t>
      </w:r>
    </w:p>
    <w:p w14:paraId="3E93A87D" w14:textId="77777777" w:rsidR="00576429" w:rsidRPr="006C7F48" w:rsidRDefault="00576429">
      <w:pPr>
        <w:pStyle w:val="BodyText"/>
      </w:pPr>
    </w:p>
    <w:p w14:paraId="41B3A2F2" w14:textId="77777777" w:rsidR="006C7F48" w:rsidRPr="008777F4" w:rsidRDefault="006C7F48">
      <w:pPr>
        <w:pStyle w:val="BodyText"/>
      </w:pPr>
    </w:p>
    <w:p w14:paraId="237EE818" w14:textId="77777777" w:rsidR="00CD5EE0" w:rsidRDefault="00CD5EE0" w:rsidP="00502AD8">
      <w:pPr>
        <w:pStyle w:val="Appendix"/>
        <w:keepLines w:val="0"/>
        <w:pageBreakBefore w:val="0"/>
        <w:numPr>
          <w:ilvl w:val="0"/>
          <w:numId w:val="48"/>
        </w:numPr>
        <w:outlineLvl w:val="0"/>
        <w:sectPr w:rsidR="00CD5EE0" w:rsidSect="00550065">
          <w:pgSz w:w="12240" w:h="15840"/>
          <w:pgMar w:top="1440" w:right="1440" w:bottom="1440" w:left="1440" w:header="708" w:footer="708" w:gutter="0"/>
          <w:cols w:space="708"/>
          <w:docGrid w:linePitch="360"/>
        </w:sectPr>
      </w:pPr>
    </w:p>
    <w:p w14:paraId="569AB3D0" w14:textId="77777777" w:rsidR="002368E7" w:rsidRPr="002368E7" w:rsidRDefault="00892404" w:rsidP="00502AD8">
      <w:pPr>
        <w:pStyle w:val="Appendix"/>
        <w:keepLines w:val="0"/>
        <w:pageBreakBefore w:val="0"/>
        <w:numPr>
          <w:ilvl w:val="0"/>
          <w:numId w:val="48"/>
        </w:numPr>
        <w:outlineLvl w:val="0"/>
      </w:pPr>
      <w:bookmarkStart w:id="206" w:name="_Ref381686145"/>
      <w:bookmarkStart w:id="207" w:name="_Ref381686366"/>
      <w:bookmarkStart w:id="208" w:name="_Toc379188742"/>
      <w:bookmarkStart w:id="209" w:name="_Toc467765218"/>
      <w:r>
        <w:t>Information</w:t>
      </w:r>
      <w:r w:rsidRPr="00265CE9">
        <w:t xml:space="preserve"> Model</w:t>
      </w:r>
      <w:bookmarkEnd w:id="206"/>
      <w:bookmarkEnd w:id="207"/>
      <w:bookmarkEnd w:id="208"/>
      <w:bookmarkEnd w:id="209"/>
    </w:p>
    <w:p w14:paraId="07F11D44" w14:textId="77777777" w:rsidR="00892404" w:rsidRPr="00265CE9" w:rsidRDefault="00892404" w:rsidP="00892404">
      <w:pPr>
        <w:pStyle w:val="Subtitle"/>
      </w:pPr>
      <w:r w:rsidRPr="00265CE9">
        <w:t>(Normative)</w:t>
      </w:r>
    </w:p>
    <w:p w14:paraId="47FC5FFE" w14:textId="77777777" w:rsidR="00892404" w:rsidRPr="00B702BD" w:rsidRDefault="00892404" w:rsidP="00502AD8">
      <w:pPr>
        <w:pStyle w:val="Appendix"/>
        <w:keepLines w:val="0"/>
        <w:pageBreakBefore w:val="0"/>
        <w:numPr>
          <w:ilvl w:val="1"/>
          <w:numId w:val="48"/>
        </w:numPr>
        <w:ind w:left="630" w:hanging="630"/>
        <w:jc w:val="left"/>
        <w:outlineLvl w:val="0"/>
      </w:pPr>
      <w:bookmarkStart w:id="210" w:name="_Toc467765219"/>
      <w:r w:rsidRPr="001B1B10">
        <w:t>Overview</w:t>
      </w:r>
      <w:bookmarkEnd w:id="210"/>
    </w:p>
    <w:p w14:paraId="37FB6625" w14:textId="6AC3F621" w:rsidR="00892404" w:rsidRPr="00997545" w:rsidRDefault="00892404" w:rsidP="00892404">
      <w:pPr>
        <w:pStyle w:val="BodyText"/>
      </w:pPr>
      <w:r w:rsidRPr="00997545">
        <w:t xml:space="preserve">The </w:t>
      </w:r>
      <w:r>
        <w:t>S-121</w:t>
      </w:r>
      <w:r w:rsidRPr="00997545">
        <w:t xml:space="preserve"> </w:t>
      </w:r>
      <w:r>
        <w:t>information</w:t>
      </w:r>
      <w:r w:rsidRPr="00997545">
        <w:t xml:space="preserve"> model is based on the General Feature Model defined in ISO 19109 and on the conceptual model defined in IHO S-100. </w:t>
      </w:r>
      <w:r>
        <w:t xml:space="preserve">At the high level the model is similar to that defined for any S-100 compliant feature based data model. The major distinguishing </w:t>
      </w:r>
      <w:r w:rsidR="00C036DC">
        <w:t>characteristics of the S-121 model are</w:t>
      </w:r>
      <w:r>
        <w:t xml:space="preserve"> the hierarchical structure for the classes of feature objects. These are defined in groups and subtyped to describe the particular location, limit and zone objects.</w:t>
      </w:r>
    </w:p>
    <w:p w14:paraId="428A6F3C" w14:textId="77777777" w:rsidR="00892404" w:rsidRPr="00B702BD" w:rsidRDefault="00892404" w:rsidP="00502AD8">
      <w:pPr>
        <w:pStyle w:val="Appendix"/>
        <w:keepLines w:val="0"/>
        <w:pageBreakBefore w:val="0"/>
        <w:numPr>
          <w:ilvl w:val="1"/>
          <w:numId w:val="48"/>
        </w:numPr>
        <w:ind w:left="630" w:hanging="630"/>
        <w:jc w:val="left"/>
        <w:outlineLvl w:val="0"/>
      </w:pPr>
      <w:bookmarkStart w:id="211" w:name="_Toc467765220"/>
      <w:r>
        <w:t>Feature Model</w:t>
      </w:r>
      <w:bookmarkEnd w:id="211"/>
    </w:p>
    <w:p w14:paraId="53DA29D0" w14:textId="77777777" w:rsidR="00892404" w:rsidRDefault="00892404" w:rsidP="00892404">
      <w:pPr>
        <w:pStyle w:val="BodyText"/>
      </w:pPr>
      <w:r>
        <w:t>The S-121</w:t>
      </w:r>
      <w:r w:rsidRPr="00997545" w:rsidDel="00997545">
        <w:t xml:space="preserve"> </w:t>
      </w:r>
      <w:r>
        <w:t>information</w:t>
      </w:r>
      <w:r w:rsidRPr="00997545">
        <w:t xml:space="preserve"> model </w:t>
      </w:r>
      <w:r w:rsidR="00DE6A07">
        <w:t xml:space="preserve">is defined </w:t>
      </w:r>
      <w:r w:rsidRPr="00997545">
        <w:t xml:space="preserve">as a single </w:t>
      </w:r>
      <w:r>
        <w:t>set</w:t>
      </w:r>
      <w:r w:rsidRPr="00997545">
        <w:t xml:space="preserve"> of data objects organized into groups.</w:t>
      </w:r>
      <w:r>
        <w:t xml:space="preserve"> Because of the possible legal nature of S-121 data it is important that feature types be of a distinct and consistent geometry. One is not permitted to establish mix geometry types (Point, Line, Area) for a single object type. Any ambiguity of the meaning and definition of objects must be avoided to </w:t>
      </w:r>
      <w:r w:rsidR="00DE6A07">
        <w:t xml:space="preserve">guarantee </w:t>
      </w:r>
      <w:r>
        <w:t>proper legal interpretation. Each object defined in the S-121 Feature Model has an intrinsic nature (Location, Limit, Zone, Space).</w:t>
      </w:r>
      <w:r w:rsidR="00CD5EE0">
        <w:t xml:space="preserve"> This is specified in the Feature Catalogue.</w:t>
      </w:r>
      <w:r>
        <w:t xml:space="preserve"> The attributes that apply to the object depend upon the Intrinsic Type. See </w:t>
      </w:r>
      <w:r>
        <w:fldChar w:fldCharType="begin"/>
      </w:r>
      <w:r>
        <w:instrText xml:space="preserve"> REF _Ref443486442 \n \h </w:instrText>
      </w:r>
      <w:r>
        <w:fldChar w:fldCharType="separate"/>
      </w:r>
      <w:r w:rsidR="00C036DC">
        <w:t>Appendix  D</w:t>
      </w:r>
      <w:r>
        <w:fldChar w:fldCharType="end"/>
      </w:r>
      <w:r>
        <w:t>. When used in a data set the object may be represented using a geometry type (Point, Curve/Line, Surface/Area). The allowable geometry types that may be used to represent an object are also recorded with the object (P,L,A). For objects that have intrinsic nature “Space” the geometric representation may be as a Surface/Area with an elevation attribute. These are the measure of the minimum elevation and the maximum elevation. That is, Space type objects are represented in what is known as 2 ½ dimensions. An example of a “Space” type object might be a marine protected area that extends from the bottom to 10 m from the bottom. Above that depth navigation is permitted.</w:t>
      </w:r>
    </w:p>
    <w:p w14:paraId="7382E24E" w14:textId="77777777" w:rsidR="00892404" w:rsidRPr="00B702BD" w:rsidRDefault="00892404" w:rsidP="00502AD8">
      <w:pPr>
        <w:pStyle w:val="Appendix"/>
        <w:keepLines w:val="0"/>
        <w:pageBreakBefore w:val="0"/>
        <w:numPr>
          <w:ilvl w:val="2"/>
          <w:numId w:val="48"/>
        </w:numPr>
        <w:ind w:left="900"/>
        <w:jc w:val="left"/>
        <w:outlineLvl w:val="0"/>
      </w:pPr>
      <w:bookmarkStart w:id="212" w:name="_Toc467765221"/>
      <w:r>
        <w:t>Generic Object Type</w:t>
      </w:r>
      <w:bookmarkEnd w:id="212"/>
    </w:p>
    <w:p w14:paraId="7F30D10E" w14:textId="77777777" w:rsidR="00892404" w:rsidRDefault="00892404" w:rsidP="00892404">
      <w:pPr>
        <w:pStyle w:val="BodyText"/>
      </w:pPr>
      <w:r>
        <w:t xml:space="preserve">The conceptual model leads to the definition of four generic object types based on Intrinsic Type. These carry a set of defining attributes. From these generic S-121 object types and the defining attributes any S-121 object may be defined. This provides great flexibility, and allows any required feature to be developed by </w:t>
      </w:r>
      <w:r w:rsidRPr="004604DA">
        <w:t>specializing</w:t>
      </w:r>
      <w:r>
        <w:t xml:space="preserve"> the generic objects. This approach is required because every nation will have different detailed requirements based on the treaties and laws that apply. Any specialized legal feature can be created in the Feature Catalogue associated with a national product specification. Nations will need to manage the use of specialized generic objects.</w:t>
      </w:r>
    </w:p>
    <w:p w14:paraId="0ED0F6B5" w14:textId="77777777" w:rsidR="00892404" w:rsidRDefault="00892404" w:rsidP="00892404">
      <w:pPr>
        <w:pStyle w:val="BodyText"/>
      </w:pPr>
      <w:r>
        <w:t xml:space="preserve">The generic objects also provide consistency for internationally standardized features. The defining attributes are shown in the model as optional with a constraint. </w:t>
      </w:r>
      <w:r w:rsidRPr="005E6F68">
        <w:t xml:space="preserve">The defining attributes are conditional. These attributes must be expressed in any </w:t>
      </w:r>
      <w:r>
        <w:t>MLB</w:t>
      </w:r>
      <w:r w:rsidRPr="005E6F68">
        <w:t xml:space="preserve"> object that is created from the generic objects (since this is the only way that </w:t>
      </w:r>
      <w:r>
        <w:t>a system</w:t>
      </w:r>
      <w:r w:rsidRPr="005E6F68">
        <w:t xml:space="preserve"> can know what the created object is). In the predefined objects the defining attributes must be included in the definition of the objects recorded in the Feature Concept Dictionary and Feature Catalogue in the Application Schema, but they need not be expressed in instances of the object.</w:t>
      </w:r>
    </w:p>
    <w:p w14:paraId="01953189" w14:textId="20C38A3B" w:rsidR="00892404" w:rsidRDefault="00892404" w:rsidP="00892404">
      <w:pPr>
        <w:pStyle w:val="BodyText"/>
      </w:pPr>
      <w:r w:rsidRPr="005E6F68">
        <w:t xml:space="preserve">Figure F1 shows the S121 Generic Feature Type object structure. The core object is an </w:t>
      </w:r>
      <w:r w:rsidR="0034717C">
        <w:t>S121_FeatureUnit</w:t>
      </w:r>
      <w:r w:rsidRPr="005E6F68">
        <w:t xml:space="preserve">. This object inherits the attributes shared by all S121 objects inherited from the classes S121_GF_FeatureType, VersionedObject, and S100_GF_NamedType. The subtype </w:t>
      </w:r>
      <w:r w:rsidR="0034717C">
        <w:t>S121_</w:t>
      </w:r>
      <w:r w:rsidRPr="005E6F68">
        <w:t xml:space="preserve">Location adds the defining attribute </w:t>
      </w:r>
      <w:r w:rsidR="0034717C">
        <w:t>pointType</w:t>
      </w:r>
      <w:r w:rsidRPr="005E6F68">
        <w:t xml:space="preserve"> and the subtype </w:t>
      </w:r>
      <w:r w:rsidR="0034717C">
        <w:t>S121_</w:t>
      </w:r>
      <w:r w:rsidRPr="005E6F68">
        <w:t xml:space="preserve">Limit adds the attributes limtyp and arctyp. </w:t>
      </w:r>
    </w:p>
    <w:p w14:paraId="5399F596" w14:textId="77777777" w:rsidR="00B25052" w:rsidRPr="00B25052" w:rsidRDefault="00B25052" w:rsidP="00B25052">
      <w:pPr>
        <w:pStyle w:val="BodyText"/>
        <w:spacing w:before="0"/>
        <w:ind w:left="562"/>
        <w:rPr>
          <w:sz w:val="18"/>
        </w:rPr>
      </w:pPr>
    </w:p>
    <w:p w14:paraId="546F6AC3" w14:textId="77777777" w:rsidR="00892404" w:rsidRDefault="00D1208F" w:rsidP="00B25052">
      <w:pPr>
        <w:pStyle w:val="Figurecaption"/>
        <w:ind w:left="540"/>
        <w:rPr>
          <w:lang w:val="en-US"/>
        </w:rPr>
      </w:pPr>
      <w:r>
        <w:rPr>
          <w:noProof/>
          <w:lang w:val="fr-FR" w:eastAsia="fr-FR"/>
        </w:rPr>
        <w:drawing>
          <wp:inline distT="0" distB="0" distL="0" distR="0" wp14:anchorId="38E7379E" wp14:editId="194D6E16">
            <wp:extent cx="5226330" cy="4443643"/>
            <wp:effectExtent l="0" t="0" r="635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1 S121 Generic Feature Types.png"/>
                    <pic:cNvPicPr/>
                  </pic:nvPicPr>
                  <pic:blipFill>
                    <a:blip r:embed="rId44">
                      <a:extLst>
                        <a:ext uri="{28A0092B-C50C-407E-A947-70E740481C1C}">
                          <a14:useLocalDpi xmlns:a14="http://schemas.microsoft.com/office/drawing/2010/main" val="0"/>
                        </a:ext>
                      </a:extLst>
                    </a:blip>
                    <a:stretch>
                      <a:fillRect/>
                    </a:stretch>
                  </pic:blipFill>
                  <pic:spPr>
                    <a:xfrm>
                      <a:off x="0" y="0"/>
                      <a:ext cx="5226330" cy="4443643"/>
                    </a:xfrm>
                    <a:prstGeom prst="rect">
                      <a:avLst/>
                    </a:prstGeom>
                  </pic:spPr>
                </pic:pic>
              </a:graphicData>
            </a:graphic>
          </wp:inline>
        </w:drawing>
      </w:r>
    </w:p>
    <w:p w14:paraId="515F9607" w14:textId="77777777" w:rsidR="00892404" w:rsidRPr="00EB2881" w:rsidRDefault="00892404" w:rsidP="00892404">
      <w:pPr>
        <w:pStyle w:val="Figurecaption"/>
        <w:rPr>
          <w:lang w:val="en-US"/>
        </w:rPr>
      </w:pPr>
      <w:r w:rsidRPr="00EB2881">
        <w:rPr>
          <w:lang w:val="en-US"/>
        </w:rPr>
        <w:t xml:space="preserve">Figure </w:t>
      </w:r>
      <w:r>
        <w:rPr>
          <w:lang w:val="en-US"/>
        </w:rPr>
        <w:t>F1</w:t>
      </w:r>
      <w:r w:rsidRPr="00EB2881">
        <w:rPr>
          <w:lang w:val="en-US"/>
        </w:rPr>
        <w:t xml:space="preserve"> – </w:t>
      </w:r>
      <w:r>
        <w:rPr>
          <w:lang w:val="en-US"/>
        </w:rPr>
        <w:t xml:space="preserve">S121 </w:t>
      </w:r>
      <w:r>
        <w:t>Generic Feature Types</w:t>
      </w:r>
    </w:p>
    <w:p w14:paraId="5B0B668E" w14:textId="77777777" w:rsidR="00892404" w:rsidRPr="00B702BD" w:rsidRDefault="00892404" w:rsidP="00502AD8">
      <w:pPr>
        <w:pStyle w:val="Appendix"/>
        <w:keepLines w:val="0"/>
        <w:pageBreakBefore w:val="0"/>
        <w:numPr>
          <w:ilvl w:val="2"/>
          <w:numId w:val="48"/>
        </w:numPr>
        <w:ind w:left="900"/>
        <w:jc w:val="left"/>
        <w:outlineLvl w:val="0"/>
      </w:pPr>
      <w:bookmarkStart w:id="213" w:name="_Ref444078485"/>
      <w:bookmarkStart w:id="214" w:name="_Toc467765222"/>
      <w:r>
        <w:t>Feature Types</w:t>
      </w:r>
      <w:bookmarkEnd w:id="213"/>
      <w:bookmarkEnd w:id="214"/>
    </w:p>
    <w:p w14:paraId="5F6A3185" w14:textId="00D9F6D9" w:rsidR="00892404" w:rsidRDefault="00892404" w:rsidP="00892404">
      <w:pPr>
        <w:pStyle w:val="BodyText"/>
      </w:pPr>
      <w:r>
        <w:t>A set of predefined feature types have been established that include the normal objects required for Marine Limits and Boundaries. The stereotype &lt;</w:t>
      </w:r>
      <w:r w:rsidR="00C036DC">
        <w:t>FeatureType</w:t>
      </w:r>
      <w:r>
        <w:t>&gt; is used to identify the defining objects. The stereotype &lt;MLB&gt; (Maritime Limits and Boundaries) is used to identify the MLB Feature Types.</w:t>
      </w:r>
    </w:p>
    <w:p w14:paraId="07FAB6A7" w14:textId="77777777" w:rsidR="00892404" w:rsidRPr="00DC0371" w:rsidRDefault="00892404" w:rsidP="00892404">
      <w:pPr>
        <w:pStyle w:val="BodyText"/>
        <w:spacing w:before="120"/>
        <w:ind w:left="562"/>
      </w:pPr>
      <w:r>
        <w:t>Figure F2 illustrates the relationship of the feature types to the defining objects. The realize relation is used because the feature types do not directly carry the defining attributes. The information contained in the defining attributes is included in the Feature Catalogue for each feature as applicable.</w:t>
      </w:r>
    </w:p>
    <w:p w14:paraId="383DD765" w14:textId="77777777" w:rsidR="00892404" w:rsidRPr="00B84026" w:rsidRDefault="00892404" w:rsidP="00892404">
      <w:pPr>
        <w:rPr>
          <w:sz w:val="8"/>
        </w:rPr>
      </w:pPr>
    </w:p>
    <w:p w14:paraId="377D1668" w14:textId="77777777" w:rsidR="00892404" w:rsidRDefault="00115925" w:rsidP="00B25052">
      <w:pPr>
        <w:pStyle w:val="Figurecaption"/>
        <w:ind w:left="270"/>
        <w:rPr>
          <w:lang w:val="en-US"/>
        </w:rPr>
      </w:pPr>
      <w:r>
        <w:rPr>
          <w:noProof/>
          <w:lang w:val="fr-FR" w:eastAsia="fr-FR"/>
        </w:rPr>
        <w:drawing>
          <wp:inline distT="0" distB="0" distL="0" distR="0" wp14:anchorId="4A84F29F" wp14:editId="695C932E">
            <wp:extent cx="5943600" cy="5554934"/>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2 S121  MLB Featur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554934"/>
                    </a:xfrm>
                    <a:prstGeom prst="rect">
                      <a:avLst/>
                    </a:prstGeom>
                  </pic:spPr>
                </pic:pic>
              </a:graphicData>
            </a:graphic>
          </wp:inline>
        </w:drawing>
      </w:r>
    </w:p>
    <w:p w14:paraId="54D17004" w14:textId="77777777" w:rsidR="00892404" w:rsidRPr="00EB2881" w:rsidRDefault="00892404" w:rsidP="00892404">
      <w:pPr>
        <w:pStyle w:val="Figurecaption"/>
        <w:rPr>
          <w:lang w:val="en-US"/>
        </w:rPr>
      </w:pPr>
      <w:r w:rsidRPr="00EB2881">
        <w:rPr>
          <w:lang w:val="en-US"/>
        </w:rPr>
        <w:t xml:space="preserve">Figure </w:t>
      </w:r>
      <w:r>
        <w:rPr>
          <w:lang w:val="en-US"/>
        </w:rPr>
        <w:t>F2</w:t>
      </w:r>
      <w:r w:rsidRPr="00EB2881">
        <w:rPr>
          <w:lang w:val="en-US"/>
        </w:rPr>
        <w:t xml:space="preserve"> – </w:t>
      </w:r>
      <w:r>
        <w:rPr>
          <w:lang w:val="en-US"/>
        </w:rPr>
        <w:t>MLB</w:t>
      </w:r>
      <w:r w:rsidR="00851A5B">
        <w:rPr>
          <w:lang w:val="en-US"/>
        </w:rPr>
        <w:t xml:space="preserve"> </w:t>
      </w:r>
      <w:r>
        <w:rPr>
          <w:lang w:val="en-US"/>
        </w:rPr>
        <w:t>Features</w:t>
      </w:r>
    </w:p>
    <w:p w14:paraId="01C33A4D" w14:textId="77777777" w:rsidR="00892404" w:rsidRDefault="00892404" w:rsidP="00B25052">
      <w:pPr>
        <w:pStyle w:val="BodyText"/>
        <w:keepNext/>
        <w:keepLines/>
      </w:pPr>
      <w:r>
        <w:t>The feature types are:</w:t>
      </w:r>
    </w:p>
    <w:p w14:paraId="39A03E37" w14:textId="77777777" w:rsidR="00892404" w:rsidRPr="00EB21D2" w:rsidRDefault="00892404" w:rsidP="00B25052">
      <w:pPr>
        <w:pStyle w:val="BodyText"/>
        <w:keepNext/>
        <w:keepLines/>
        <w:ind w:left="1440"/>
        <w:rPr>
          <w:sz w:val="20"/>
        </w:rPr>
      </w:pPr>
      <w:r w:rsidRPr="00EB21D2">
        <w:rPr>
          <w:b/>
          <w:sz w:val="20"/>
        </w:rPr>
        <w:t>Limit Point</w:t>
      </w:r>
      <w:r w:rsidRPr="00EB21D2">
        <w:rPr>
          <w:sz w:val="20"/>
        </w:rPr>
        <w:t xml:space="preserve"> - A limit point is point on a limit.</w:t>
      </w:r>
    </w:p>
    <w:p w14:paraId="537F9E32" w14:textId="77777777" w:rsidR="00892404" w:rsidRPr="00EB21D2" w:rsidRDefault="00892404" w:rsidP="00B25052">
      <w:pPr>
        <w:pStyle w:val="BodyText"/>
        <w:keepNext/>
        <w:keepLines/>
        <w:ind w:left="1440"/>
        <w:rPr>
          <w:sz w:val="20"/>
        </w:rPr>
      </w:pPr>
      <w:r w:rsidRPr="00EB21D2">
        <w:rPr>
          <w:b/>
          <w:sz w:val="20"/>
        </w:rPr>
        <w:t>Baseline Point</w:t>
      </w:r>
      <w:r w:rsidRPr="00EB21D2">
        <w:rPr>
          <w:sz w:val="20"/>
        </w:rPr>
        <w:t xml:space="preserve"> – A baseline point is part of the territorial sea baseline model or of an archipelagic baseline. </w:t>
      </w:r>
    </w:p>
    <w:p w14:paraId="61E4C951" w14:textId="77777777" w:rsidR="00892404" w:rsidRPr="00EB21D2" w:rsidRDefault="00892404" w:rsidP="00892404">
      <w:pPr>
        <w:pStyle w:val="BodyText"/>
        <w:ind w:left="1440"/>
        <w:rPr>
          <w:sz w:val="20"/>
        </w:rPr>
      </w:pPr>
      <w:r w:rsidRPr="00EB21D2">
        <w:rPr>
          <w:b/>
          <w:sz w:val="20"/>
        </w:rPr>
        <w:t>Boundary Point</w:t>
      </w:r>
      <w:r w:rsidRPr="00EB21D2">
        <w:rPr>
          <w:sz w:val="20"/>
        </w:rPr>
        <w:t xml:space="preserve"> – A boundary point is point on a boundary </w:t>
      </w:r>
      <w:r w:rsidR="00AF1639">
        <w:rPr>
          <w:sz w:val="20"/>
        </w:rPr>
        <w:t>(</w:t>
      </w:r>
      <w:r w:rsidRPr="00EB21D2">
        <w:rPr>
          <w:sz w:val="20"/>
        </w:rPr>
        <w:t>where a boundary is a limit shared by two zones</w:t>
      </w:r>
      <w:r w:rsidR="00AF1639">
        <w:rPr>
          <w:sz w:val="20"/>
        </w:rPr>
        <w:t>)</w:t>
      </w:r>
      <w:r w:rsidRPr="00EB21D2">
        <w:rPr>
          <w:sz w:val="20"/>
        </w:rPr>
        <w:t>.</w:t>
      </w:r>
    </w:p>
    <w:p w14:paraId="210C0A82" w14:textId="77777777" w:rsidR="00892404" w:rsidRPr="00EB21D2" w:rsidRDefault="00892404" w:rsidP="00892404">
      <w:pPr>
        <w:pStyle w:val="BodyText"/>
        <w:ind w:left="1440"/>
        <w:rPr>
          <w:sz w:val="20"/>
        </w:rPr>
      </w:pPr>
      <w:r w:rsidRPr="00EB21D2">
        <w:rPr>
          <w:b/>
          <w:sz w:val="20"/>
        </w:rPr>
        <w:t>Baseline</w:t>
      </w:r>
      <w:r w:rsidRPr="00EB21D2">
        <w:rPr>
          <w:sz w:val="20"/>
        </w:rPr>
        <w:t xml:space="preserve"> – </w:t>
      </w:r>
      <w:r w:rsidRPr="00EB21D2">
        <w:rPr>
          <w:color w:val="0F0F0F"/>
          <w:sz w:val="20"/>
        </w:rPr>
        <w:t>A baseline is the line from which the outer limits of the territorial sea and certain other outer l</w:t>
      </w:r>
      <w:r w:rsidRPr="00EB21D2">
        <w:rPr>
          <w:sz w:val="20"/>
        </w:rPr>
        <w:t>imits are measured</w:t>
      </w:r>
      <w:r w:rsidRPr="00EB21D2">
        <w:rPr>
          <w:rStyle w:val="FootnoteReference"/>
          <w:sz w:val="20"/>
        </w:rPr>
        <w:footnoteReference w:id="12"/>
      </w:r>
      <w:r w:rsidRPr="00EB21D2">
        <w:rPr>
          <w:sz w:val="20"/>
        </w:rPr>
        <w:t xml:space="preserve">. A baseline is generally composed of two components, a normal baseline and a straight baseline. </w:t>
      </w:r>
    </w:p>
    <w:p w14:paraId="65FBEE26" w14:textId="77777777" w:rsidR="00892404" w:rsidRPr="00EB21D2" w:rsidRDefault="00892404" w:rsidP="00892404">
      <w:pPr>
        <w:pStyle w:val="BodyText"/>
        <w:ind w:left="1440"/>
        <w:rPr>
          <w:sz w:val="20"/>
        </w:rPr>
      </w:pPr>
      <w:r w:rsidRPr="00EB21D2">
        <w:rPr>
          <w:b/>
          <w:sz w:val="20"/>
        </w:rPr>
        <w:t>Normal Baseline</w:t>
      </w:r>
      <w:r w:rsidRPr="00EB21D2">
        <w:rPr>
          <w:sz w:val="20"/>
        </w:rPr>
        <w:t xml:space="preserve"> – A normal baseline is part of the territorial sea baseline </w:t>
      </w:r>
      <w:r w:rsidR="001F7251">
        <w:rPr>
          <w:sz w:val="20"/>
        </w:rPr>
        <w:t>model</w:t>
      </w:r>
      <w:r w:rsidRPr="00EB21D2">
        <w:rPr>
          <w:sz w:val="20"/>
        </w:rPr>
        <w:t xml:space="preserve">. It is formed of the normal baseline points collected on low water elevations, drying rocks or on the coastline. </w:t>
      </w:r>
    </w:p>
    <w:p w14:paraId="0CEC083E" w14:textId="77777777" w:rsidR="00892404" w:rsidRPr="00EB21D2" w:rsidRDefault="00892404" w:rsidP="00892404">
      <w:pPr>
        <w:pStyle w:val="BodyText"/>
        <w:ind w:left="1440"/>
        <w:rPr>
          <w:sz w:val="20"/>
        </w:rPr>
      </w:pPr>
      <w:r w:rsidRPr="00EB21D2">
        <w:rPr>
          <w:b/>
          <w:sz w:val="20"/>
        </w:rPr>
        <w:t>Straight Baseline</w:t>
      </w:r>
      <w:r w:rsidRPr="00EB21D2">
        <w:rPr>
          <w:sz w:val="20"/>
        </w:rPr>
        <w:t xml:space="preserve"> – </w:t>
      </w:r>
      <w:r w:rsidR="00822F9E" w:rsidRPr="00822F9E">
        <w:rPr>
          <w:sz w:val="20"/>
        </w:rPr>
        <w:t xml:space="preserve">A baseline is the line from which the outer limits of the territorial sea and certain </w:t>
      </w:r>
      <w:r w:rsidR="00822F9E">
        <w:rPr>
          <w:sz w:val="20"/>
        </w:rPr>
        <w:t>other outer limits are measured</w:t>
      </w:r>
      <w:r w:rsidR="00822F9E" w:rsidRPr="00822F9E">
        <w:rPr>
          <w:sz w:val="20"/>
        </w:rPr>
        <w:t>. Straight baselines are a system of straight lines joining specified or discrete points on the low-water line, usually known as s</w:t>
      </w:r>
      <w:r w:rsidR="00822F9E">
        <w:rPr>
          <w:sz w:val="20"/>
        </w:rPr>
        <w:t>traight baseline turning points</w:t>
      </w:r>
      <w:r w:rsidRPr="00EB21D2">
        <w:rPr>
          <w:rStyle w:val="FootnoteReference"/>
          <w:sz w:val="20"/>
        </w:rPr>
        <w:footnoteReference w:id="13"/>
      </w:r>
      <w:r w:rsidRPr="00EB21D2">
        <w:rPr>
          <w:sz w:val="20"/>
        </w:rPr>
        <w:t xml:space="preserve">. Types of straight baseline are: archipelagic, bay closing, river mouth closing, historic bay closing or delta or dynamic coastal environment. </w:t>
      </w:r>
    </w:p>
    <w:p w14:paraId="5604DD3B" w14:textId="77777777" w:rsidR="00892404" w:rsidRPr="00EB21D2" w:rsidRDefault="00892404" w:rsidP="00892404">
      <w:pPr>
        <w:pStyle w:val="BodyText"/>
        <w:ind w:left="1440"/>
        <w:rPr>
          <w:sz w:val="20"/>
        </w:rPr>
      </w:pPr>
      <w:r w:rsidRPr="00EB21D2">
        <w:rPr>
          <w:b/>
          <w:sz w:val="20"/>
        </w:rPr>
        <w:t>Inland Limit</w:t>
      </w:r>
      <w:r w:rsidRPr="00EB21D2">
        <w:rPr>
          <w:sz w:val="20"/>
        </w:rPr>
        <w:t xml:space="preserve"> – </w:t>
      </w:r>
      <w:r w:rsidR="001F7251" w:rsidRPr="001F7251">
        <w:rPr>
          <w:sz w:val="20"/>
        </w:rPr>
        <w:t>Inland Limit is a segment of line used to delineate inland waters. It is a boundary between Internal Waters and Inland Waters.</w:t>
      </w:r>
    </w:p>
    <w:p w14:paraId="13A80ECE" w14:textId="77777777" w:rsidR="00892404" w:rsidRPr="00EB21D2" w:rsidRDefault="00892404" w:rsidP="00892404">
      <w:pPr>
        <w:pStyle w:val="BodyText"/>
        <w:ind w:left="1440"/>
        <w:rPr>
          <w:sz w:val="20"/>
        </w:rPr>
      </w:pPr>
      <w:r w:rsidRPr="00EB21D2">
        <w:rPr>
          <w:b/>
          <w:sz w:val="20"/>
        </w:rPr>
        <w:t xml:space="preserve">Territorial Sea Limit </w:t>
      </w:r>
      <w:r w:rsidRPr="00EB21D2">
        <w:rPr>
          <w:sz w:val="20"/>
        </w:rPr>
        <w:t>–</w:t>
      </w:r>
      <w:r w:rsidR="001F7251" w:rsidRPr="001F7251">
        <w:t xml:space="preserve"> </w:t>
      </w:r>
      <w:r w:rsidR="001F7251" w:rsidRPr="001F7251">
        <w:rPr>
          <w:sz w:val="20"/>
        </w:rPr>
        <w:t>This object is used to express the outer limit of the State's territorial sea.</w:t>
      </w:r>
      <w:r w:rsidRPr="00EB21D2">
        <w:rPr>
          <w:sz w:val="20"/>
        </w:rPr>
        <w:t xml:space="preserve"> (TESARE). </w:t>
      </w:r>
      <w:r w:rsidR="001F7251" w:rsidRPr="001F7251">
        <w:rPr>
          <w:sz w:val="20"/>
        </w:rPr>
        <w:t>TESLIM is used to express the outer extent of TESARE. TESARE is a zone that is bounded by the TESLIM (Territorial Sea limit), the baseline BASELN and or other limit objects such as an international boundary.</w:t>
      </w:r>
    </w:p>
    <w:p w14:paraId="314CBDAB" w14:textId="77777777" w:rsidR="00892404" w:rsidRPr="00EB21D2" w:rsidRDefault="00892404" w:rsidP="00892404">
      <w:pPr>
        <w:pStyle w:val="BodyText"/>
        <w:ind w:left="1440"/>
        <w:rPr>
          <w:sz w:val="20"/>
        </w:rPr>
      </w:pPr>
      <w:r w:rsidRPr="00EB21D2">
        <w:rPr>
          <w:b/>
          <w:sz w:val="20"/>
        </w:rPr>
        <w:t xml:space="preserve">Contiguous Zone Limit </w:t>
      </w:r>
      <w:r w:rsidRPr="00EB21D2">
        <w:rPr>
          <w:sz w:val="20"/>
        </w:rPr>
        <w:t xml:space="preserve">–This object is used to express the outer limit of the contiguous zone </w:t>
      </w:r>
      <w:r w:rsidR="00E70DDD">
        <w:rPr>
          <w:sz w:val="20"/>
        </w:rPr>
        <w:t>(</w:t>
      </w:r>
      <w:r w:rsidRPr="00EB21D2">
        <w:rPr>
          <w:sz w:val="20"/>
        </w:rPr>
        <w:t>as describe in the convention of the Law of the Sea, Article 76.</w:t>
      </w:r>
      <w:r w:rsidR="00E70DDD">
        <w:rPr>
          <w:sz w:val="20"/>
        </w:rPr>
        <w:t>)</w:t>
      </w:r>
      <w:r w:rsidRPr="00EB21D2">
        <w:rPr>
          <w:sz w:val="20"/>
        </w:rPr>
        <w:t xml:space="preserve"> </w:t>
      </w:r>
    </w:p>
    <w:p w14:paraId="681511E0" w14:textId="77777777" w:rsidR="00892404" w:rsidRPr="00EB21D2" w:rsidRDefault="00892404" w:rsidP="00892404">
      <w:pPr>
        <w:pStyle w:val="BodyText"/>
        <w:ind w:left="1440"/>
        <w:rPr>
          <w:sz w:val="20"/>
        </w:rPr>
      </w:pPr>
      <w:r w:rsidRPr="00EB21D2">
        <w:rPr>
          <w:b/>
          <w:sz w:val="20"/>
        </w:rPr>
        <w:t xml:space="preserve">Exclusive Economic Zone Limit </w:t>
      </w:r>
      <w:r w:rsidRPr="00EB21D2">
        <w:rPr>
          <w:sz w:val="20"/>
        </w:rPr>
        <w:t xml:space="preserve">–The outer limit of the exclusive economic zone </w:t>
      </w:r>
      <w:r w:rsidR="00E70DDD">
        <w:rPr>
          <w:sz w:val="20"/>
        </w:rPr>
        <w:t>(</w:t>
      </w:r>
      <w:r w:rsidRPr="00EB21D2">
        <w:rPr>
          <w:sz w:val="20"/>
        </w:rPr>
        <w:t>as describe in the convention of the Law of the Sea, Article 76.</w:t>
      </w:r>
      <w:r w:rsidR="00E70DDD">
        <w:rPr>
          <w:sz w:val="20"/>
        </w:rPr>
        <w:t>)</w:t>
      </w:r>
      <w:r w:rsidRPr="00EB21D2">
        <w:rPr>
          <w:sz w:val="20"/>
        </w:rPr>
        <w:t xml:space="preserve"> </w:t>
      </w:r>
    </w:p>
    <w:p w14:paraId="0B5BA687" w14:textId="77777777" w:rsidR="00892404" w:rsidRPr="00EB21D2" w:rsidRDefault="00166DED" w:rsidP="00892404">
      <w:pPr>
        <w:pStyle w:val="BodyText"/>
        <w:ind w:left="1440"/>
        <w:rPr>
          <w:sz w:val="20"/>
        </w:rPr>
      </w:pPr>
      <w:r>
        <w:rPr>
          <w:b/>
          <w:sz w:val="20"/>
        </w:rPr>
        <w:t>Continental Shelf</w:t>
      </w:r>
      <w:r w:rsidR="00892404" w:rsidRPr="00EB21D2">
        <w:rPr>
          <w:b/>
          <w:sz w:val="20"/>
        </w:rPr>
        <w:t xml:space="preserve"> Limit </w:t>
      </w:r>
      <w:r w:rsidR="00892404" w:rsidRPr="00EB21D2">
        <w:rPr>
          <w:sz w:val="20"/>
        </w:rPr>
        <w:t xml:space="preserve">– </w:t>
      </w:r>
      <w:r w:rsidR="009C3A83" w:rsidRPr="009C3A83">
        <w:rPr>
          <w:sz w:val="20"/>
        </w:rPr>
        <w:t>The outer limit of the State's Continental Shelf</w:t>
      </w:r>
      <w:r w:rsidR="009C3A83" w:rsidRPr="009C3A83" w:rsidDel="009C3A83">
        <w:rPr>
          <w:sz w:val="20"/>
        </w:rPr>
        <w:t xml:space="preserve"> </w:t>
      </w:r>
      <w:r w:rsidR="00E70DDD">
        <w:rPr>
          <w:sz w:val="20"/>
        </w:rPr>
        <w:t>(</w:t>
      </w:r>
      <w:r w:rsidR="00892404" w:rsidRPr="00EB21D2">
        <w:rPr>
          <w:sz w:val="20"/>
        </w:rPr>
        <w:t>as describe in the convention of the Law of the Sea, Article 76.</w:t>
      </w:r>
      <w:r w:rsidR="00E70DDD">
        <w:rPr>
          <w:sz w:val="20"/>
        </w:rPr>
        <w:t>)</w:t>
      </w:r>
      <w:r w:rsidR="00892404" w:rsidRPr="00EB21D2">
        <w:rPr>
          <w:sz w:val="20"/>
        </w:rPr>
        <w:t xml:space="preserve"> </w:t>
      </w:r>
    </w:p>
    <w:p w14:paraId="56104EF3" w14:textId="77777777" w:rsidR="00892404" w:rsidRPr="00EB21D2" w:rsidRDefault="00892404" w:rsidP="00892404">
      <w:pPr>
        <w:pStyle w:val="BodyText"/>
        <w:ind w:left="1440"/>
        <w:rPr>
          <w:sz w:val="20"/>
        </w:rPr>
      </w:pPr>
      <w:r w:rsidRPr="00EB21D2">
        <w:rPr>
          <w:b/>
          <w:sz w:val="20"/>
        </w:rPr>
        <w:t xml:space="preserve">International Boundary </w:t>
      </w:r>
      <w:r w:rsidRPr="00EB21D2">
        <w:rPr>
          <w:sz w:val="20"/>
        </w:rPr>
        <w:t xml:space="preserve">– </w:t>
      </w:r>
      <w:r w:rsidR="009C3A83" w:rsidRPr="009C3A83">
        <w:rPr>
          <w:sz w:val="20"/>
        </w:rPr>
        <w:t>International boundary is a boundary</w:t>
      </w:r>
      <w:r w:rsidR="00851A5B">
        <w:rPr>
          <w:sz w:val="20"/>
        </w:rPr>
        <w:t xml:space="preserve"> </w:t>
      </w:r>
      <w:r w:rsidR="009C3A83" w:rsidRPr="009C3A83">
        <w:rPr>
          <w:sz w:val="20"/>
        </w:rPr>
        <w:t>reflecting a treaty or other agreement between two or more sovereign states.</w:t>
      </w:r>
      <w:r w:rsidRPr="00EB21D2">
        <w:rPr>
          <w:sz w:val="20"/>
        </w:rPr>
        <w:t xml:space="preserve"> Specific vertical domains can be assigned to this object to describe its role. </w:t>
      </w:r>
    </w:p>
    <w:p w14:paraId="4AB1AC2C" w14:textId="77777777" w:rsidR="00892404" w:rsidRPr="00EB21D2" w:rsidRDefault="00892404" w:rsidP="00892404">
      <w:pPr>
        <w:pStyle w:val="BodyText"/>
        <w:ind w:left="1440"/>
        <w:rPr>
          <w:sz w:val="20"/>
        </w:rPr>
      </w:pPr>
      <w:r w:rsidRPr="00EB21D2">
        <w:rPr>
          <w:b/>
          <w:sz w:val="20"/>
        </w:rPr>
        <w:t xml:space="preserve">Inland Waters </w:t>
      </w:r>
      <w:r w:rsidRPr="00EB21D2">
        <w:rPr>
          <w:sz w:val="20"/>
        </w:rPr>
        <w:t xml:space="preserve">– </w:t>
      </w:r>
      <w:r w:rsidR="009C3A83" w:rsidRPr="009C3A83">
        <w:rPr>
          <w:sz w:val="20"/>
        </w:rPr>
        <w:t>An area describing waters found on the landward side of the Inland Waters limits</w:t>
      </w:r>
      <w:r w:rsidRPr="00EB21D2">
        <w:rPr>
          <w:sz w:val="20"/>
        </w:rPr>
        <w:t xml:space="preserve">. </w:t>
      </w:r>
    </w:p>
    <w:p w14:paraId="1D270368" w14:textId="77777777" w:rsidR="00892404" w:rsidRPr="00EB21D2" w:rsidRDefault="00892404" w:rsidP="00892404">
      <w:pPr>
        <w:pStyle w:val="BodyText"/>
        <w:ind w:left="1440"/>
        <w:rPr>
          <w:sz w:val="20"/>
        </w:rPr>
      </w:pPr>
      <w:r w:rsidRPr="00EB21D2">
        <w:rPr>
          <w:b/>
          <w:sz w:val="20"/>
        </w:rPr>
        <w:t>Internal Waters</w:t>
      </w:r>
      <w:r w:rsidR="00F64E6F">
        <w:rPr>
          <w:b/>
          <w:sz w:val="20"/>
        </w:rPr>
        <w:t xml:space="preserve"> </w:t>
      </w:r>
      <w:r w:rsidRPr="00EB21D2">
        <w:rPr>
          <w:sz w:val="20"/>
        </w:rPr>
        <w:t>– A zone describing waters on the landward side of the baseline of the territorial sea and landlocked waters within the State</w:t>
      </w:r>
      <w:r w:rsidR="00F64E6F">
        <w:rPr>
          <w:rStyle w:val="FootnoteReference"/>
          <w:sz w:val="20"/>
        </w:rPr>
        <w:footnoteReference w:id="14"/>
      </w:r>
      <w:r w:rsidR="00F64E6F">
        <w:rPr>
          <w:sz w:val="20"/>
        </w:rPr>
        <w:t xml:space="preserve"> - </w:t>
      </w:r>
      <w:r w:rsidR="00F64E6F" w:rsidRPr="00F64E6F">
        <w:rPr>
          <w:sz w:val="20"/>
        </w:rPr>
        <w:t>other than Inland Waters or Archipelagic Waters.</w:t>
      </w:r>
      <w:r w:rsidRPr="00EB21D2">
        <w:rPr>
          <w:sz w:val="20"/>
        </w:rPr>
        <w:t xml:space="preserve"> (For legal definition see UNCLOS Article 8). It is a zone that is bounded by the inland water, the land area and the territorial sea. </w:t>
      </w:r>
    </w:p>
    <w:p w14:paraId="7CBA6413" w14:textId="77777777" w:rsidR="00892404" w:rsidRPr="00F854EB" w:rsidRDefault="00892404" w:rsidP="00892404">
      <w:pPr>
        <w:pStyle w:val="BodyText"/>
        <w:ind w:left="1440"/>
        <w:rPr>
          <w:sz w:val="20"/>
        </w:rPr>
      </w:pPr>
      <w:r w:rsidRPr="00F854EB">
        <w:rPr>
          <w:b/>
          <w:sz w:val="20"/>
        </w:rPr>
        <w:t xml:space="preserve">Territorial Sea Area </w:t>
      </w:r>
      <w:r w:rsidRPr="00F854EB">
        <w:rPr>
          <w:sz w:val="20"/>
        </w:rPr>
        <w:t>– The territorial sea is a belt of water of a defined breadth but not exceeding 12 nautical miles measured seaward from the territorial sea baseline</w:t>
      </w:r>
      <w:r w:rsidRPr="00F854EB">
        <w:rPr>
          <w:rStyle w:val="FootnoteReference"/>
          <w:sz w:val="20"/>
        </w:rPr>
        <w:footnoteReference w:id="15"/>
      </w:r>
      <w:r w:rsidRPr="00F854EB">
        <w:rPr>
          <w:sz w:val="20"/>
        </w:rPr>
        <w:t>. The territorial sea area is a zone that is bounded by the TESLIM (Territorial Sea limit), the baseline BASELN and or other limit objects such as an international boundary.</w:t>
      </w:r>
    </w:p>
    <w:p w14:paraId="159E2F0E" w14:textId="77777777" w:rsidR="00892404" w:rsidRPr="00F854EB" w:rsidRDefault="00892404" w:rsidP="00892404">
      <w:pPr>
        <w:pStyle w:val="BodyText"/>
        <w:ind w:left="1440"/>
        <w:rPr>
          <w:sz w:val="20"/>
        </w:rPr>
      </w:pPr>
      <w:r w:rsidRPr="00F854EB">
        <w:rPr>
          <w:b/>
          <w:sz w:val="20"/>
        </w:rPr>
        <w:t>Contiguous Zone</w:t>
      </w:r>
      <w:r w:rsidRPr="00F854EB">
        <w:rPr>
          <w:sz w:val="20"/>
        </w:rPr>
        <w:t xml:space="preserve"> – A zone contiguous to a coastal State's territorial sea, which may not extend beyond 24 nautical miles from the baselines from which the breadth of the territorial sea is measured. The coastal state may exercise certain control in this zone subject to the provisions of International Law</w:t>
      </w:r>
      <w:r w:rsidRPr="00F854EB">
        <w:rPr>
          <w:rStyle w:val="FootnoteReference"/>
          <w:sz w:val="20"/>
        </w:rPr>
        <w:footnoteReference w:id="16"/>
      </w:r>
      <w:r w:rsidRPr="00F854EB">
        <w:rPr>
          <w:sz w:val="20"/>
        </w:rPr>
        <w:t xml:space="preserve">. A contiguous zone is a zone that is bounded by the TESLIM (Territorial Sea limit), the CONLIM and or other </w:t>
      </w:r>
      <w:r w:rsidR="00166DED">
        <w:rPr>
          <w:sz w:val="20"/>
        </w:rPr>
        <w:t>limit</w:t>
      </w:r>
      <w:r w:rsidRPr="00F854EB">
        <w:rPr>
          <w:sz w:val="20"/>
        </w:rPr>
        <w:t xml:space="preserve"> objects such as an international boundary.</w:t>
      </w:r>
    </w:p>
    <w:p w14:paraId="707FF331" w14:textId="77777777" w:rsidR="00892404" w:rsidRPr="00F854EB" w:rsidRDefault="00892404" w:rsidP="00892404">
      <w:pPr>
        <w:pStyle w:val="BodyText"/>
        <w:ind w:left="1440"/>
        <w:rPr>
          <w:sz w:val="20"/>
        </w:rPr>
      </w:pPr>
      <w:r w:rsidRPr="00F854EB">
        <w:rPr>
          <w:b/>
          <w:sz w:val="20"/>
        </w:rPr>
        <w:t>Exclusive Economic Zone</w:t>
      </w:r>
      <w:r w:rsidRPr="00F854EB">
        <w:rPr>
          <w:sz w:val="20"/>
        </w:rPr>
        <w:t xml:space="preserve"> – An area, not exceeding 200 nautical miles from the baselines from which the breadth of the territorial sea is measured, subject to a specific legal regime established in the United Nations Convention on the Law of the Sea under which the coastal state has certain rights and jurisdiction</w:t>
      </w:r>
      <w:r w:rsidRPr="00F854EB">
        <w:rPr>
          <w:rStyle w:val="FootnoteReference"/>
          <w:sz w:val="20"/>
        </w:rPr>
        <w:footnoteReference w:id="17"/>
      </w:r>
      <w:r w:rsidRPr="00F854EB">
        <w:rPr>
          <w:sz w:val="20"/>
        </w:rPr>
        <w:t xml:space="preserve">. The Exclusive Economic Zone is a zone that is bounded by the TESLIM (Territorial Sea limit), EEZLIM and or other </w:t>
      </w:r>
      <w:r w:rsidR="00166DED">
        <w:rPr>
          <w:sz w:val="20"/>
        </w:rPr>
        <w:t>limit</w:t>
      </w:r>
      <w:r w:rsidRPr="00F854EB">
        <w:rPr>
          <w:sz w:val="20"/>
        </w:rPr>
        <w:t xml:space="preserve"> objects such as an international boundary. </w:t>
      </w:r>
    </w:p>
    <w:p w14:paraId="77A18719" w14:textId="77777777" w:rsidR="00892404" w:rsidRPr="00EB21D2" w:rsidRDefault="00892404" w:rsidP="00892404">
      <w:pPr>
        <w:pStyle w:val="BodyText"/>
        <w:ind w:left="1440"/>
        <w:rPr>
          <w:sz w:val="20"/>
        </w:rPr>
      </w:pPr>
      <w:r w:rsidRPr="00F854EB">
        <w:rPr>
          <w:b/>
          <w:sz w:val="20"/>
        </w:rPr>
        <w:t xml:space="preserve">Continental Shelf </w:t>
      </w:r>
      <w:r w:rsidR="00011542">
        <w:rPr>
          <w:b/>
          <w:sz w:val="20"/>
        </w:rPr>
        <w:t>Area</w:t>
      </w:r>
      <w:r w:rsidR="00011542" w:rsidRPr="00F854EB">
        <w:rPr>
          <w:sz w:val="20"/>
        </w:rPr>
        <w:t xml:space="preserve"> </w:t>
      </w:r>
      <w:r w:rsidRPr="00F854EB">
        <w:rPr>
          <w:sz w:val="20"/>
        </w:rPr>
        <w:t xml:space="preserve">– </w:t>
      </w:r>
      <w:r w:rsidR="00A63810" w:rsidRPr="00A63810">
        <w:rPr>
          <w:sz w:val="20"/>
        </w:rPr>
        <w:t>The continental shelf of a coastal State comprises the sea bed and subsoil of the submarine areas that extend beyond its territorial sea throughout the natural prolongation of its land territory to the outer edge of the continental margin, or to a distance of 200 nautical miles from the baselines from which the breadth of the territorial sea is measured where the outer edge of the continental margin does not extend out to that distance.</w:t>
      </w:r>
    </w:p>
    <w:p w14:paraId="0AC8C44B" w14:textId="77777777" w:rsidR="00892404" w:rsidRPr="00EB21D2" w:rsidRDefault="00892404" w:rsidP="00892404">
      <w:pPr>
        <w:pStyle w:val="BodyText"/>
        <w:ind w:left="1440"/>
        <w:rPr>
          <w:sz w:val="20"/>
        </w:rPr>
      </w:pPr>
      <w:r w:rsidRPr="00EB21D2">
        <w:rPr>
          <w:b/>
          <w:sz w:val="20"/>
        </w:rPr>
        <w:t>High Sea</w:t>
      </w:r>
      <w:r w:rsidRPr="00EB21D2">
        <w:rPr>
          <w:sz w:val="20"/>
        </w:rPr>
        <w:t xml:space="preserve"> – </w:t>
      </w:r>
      <w:r w:rsidR="00523921" w:rsidRPr="00523921">
        <w:rPr>
          <w:sz w:val="20"/>
        </w:rPr>
        <w:t>A zone that consists of the open ocean, not part of the exclusive economic zone, territorial sea or internal waters of any state. A term of international and maritime law per UNCLOS article 86.</w:t>
      </w:r>
      <w:r w:rsidRPr="00EB21D2">
        <w:rPr>
          <w:color w:val="0F0F0F"/>
          <w:sz w:val="20"/>
        </w:rPr>
        <w:t xml:space="preserve"> The high sea is a </w:t>
      </w:r>
      <w:r w:rsidRPr="00EB21D2">
        <w:rPr>
          <w:sz w:val="20"/>
        </w:rPr>
        <w:t>zone that is bounded by the</w:t>
      </w:r>
      <w:r w:rsidRPr="00EB21D2">
        <w:rPr>
          <w:color w:val="0F0F0F"/>
          <w:sz w:val="20"/>
        </w:rPr>
        <w:t xml:space="preserve"> E</w:t>
      </w:r>
      <w:r w:rsidR="00350A65" w:rsidRPr="00EB21D2">
        <w:rPr>
          <w:sz w:val="20"/>
        </w:rPr>
        <w:t xml:space="preserve">xclusive </w:t>
      </w:r>
      <w:r w:rsidR="00350A65">
        <w:rPr>
          <w:sz w:val="20"/>
        </w:rPr>
        <w:t>E</w:t>
      </w:r>
      <w:r w:rsidR="00350A65" w:rsidRPr="00EB21D2">
        <w:rPr>
          <w:sz w:val="20"/>
        </w:rPr>
        <w:t xml:space="preserve">conomic </w:t>
      </w:r>
      <w:r w:rsidR="00350A65">
        <w:rPr>
          <w:sz w:val="20"/>
        </w:rPr>
        <w:t>Z</w:t>
      </w:r>
      <w:r w:rsidR="00350A65" w:rsidRPr="00EB21D2">
        <w:rPr>
          <w:sz w:val="20"/>
        </w:rPr>
        <w:t>one</w:t>
      </w:r>
      <w:r w:rsidRPr="00EB21D2">
        <w:rPr>
          <w:color w:val="0F0F0F"/>
          <w:sz w:val="20"/>
        </w:rPr>
        <w:t>.</w:t>
      </w:r>
    </w:p>
    <w:p w14:paraId="531F2E9D" w14:textId="44DF8A2B" w:rsidR="00892404" w:rsidRPr="00EB21D2" w:rsidRDefault="00892404" w:rsidP="00892404">
      <w:pPr>
        <w:pStyle w:val="BodyText"/>
        <w:ind w:left="1440"/>
        <w:rPr>
          <w:color w:val="0F0F0F"/>
          <w:sz w:val="20"/>
        </w:rPr>
      </w:pPr>
      <w:r w:rsidRPr="00EB21D2">
        <w:rPr>
          <w:b/>
          <w:sz w:val="20"/>
        </w:rPr>
        <w:t>The Area</w:t>
      </w:r>
      <w:r w:rsidR="00851A5B">
        <w:rPr>
          <w:b/>
          <w:sz w:val="20"/>
        </w:rPr>
        <w:t xml:space="preserve"> </w:t>
      </w:r>
      <w:r w:rsidRPr="00EB21D2">
        <w:rPr>
          <w:sz w:val="20"/>
        </w:rPr>
        <w:t>– The area of the seabed not under the jurisdiction of any state. This area lies beyond the extension of the continental shelf awarded to coastal States under Article 76 of UNCLOS</w:t>
      </w:r>
      <w:r w:rsidRPr="00EB21D2">
        <w:rPr>
          <w:color w:val="0F0F0F"/>
          <w:sz w:val="20"/>
        </w:rPr>
        <w:t xml:space="preserve">. In the United Nations Law of the Sea terminology, the </w:t>
      </w:r>
      <w:r w:rsidR="00C036DC" w:rsidRPr="00EB21D2">
        <w:rPr>
          <w:color w:val="0F0F0F"/>
          <w:sz w:val="20"/>
        </w:rPr>
        <w:t>seabed</w:t>
      </w:r>
      <w:r w:rsidRPr="00EB21D2">
        <w:rPr>
          <w:color w:val="0F0F0F"/>
          <w:sz w:val="20"/>
        </w:rPr>
        <w:t xml:space="preserve"> and ocean floor and subsoil thereof, beyond the limits of national jurisdiction</w:t>
      </w:r>
      <w:r w:rsidRPr="00EB21D2">
        <w:rPr>
          <w:rStyle w:val="FootnoteReference"/>
          <w:color w:val="0F0F0F"/>
          <w:sz w:val="20"/>
        </w:rPr>
        <w:footnoteReference w:id="18"/>
      </w:r>
      <w:r w:rsidRPr="00EB21D2">
        <w:rPr>
          <w:color w:val="0F0F0F"/>
          <w:sz w:val="20"/>
        </w:rPr>
        <w:t xml:space="preserve">. (For a legal definition see UNCLOS Part XI). The Area is a zone that is bounded by the states sovereign extent which may be the </w:t>
      </w:r>
      <w:r w:rsidR="00166DED">
        <w:rPr>
          <w:color w:val="0F0F0F"/>
          <w:sz w:val="20"/>
        </w:rPr>
        <w:t>Continental Shelf</w:t>
      </w:r>
      <w:r w:rsidRPr="00EB21D2">
        <w:rPr>
          <w:color w:val="0F0F0F"/>
          <w:sz w:val="20"/>
        </w:rPr>
        <w:t xml:space="preserve"> or the </w:t>
      </w:r>
      <w:r w:rsidR="00350A65" w:rsidRPr="00EB21D2">
        <w:rPr>
          <w:color w:val="0F0F0F"/>
          <w:sz w:val="20"/>
        </w:rPr>
        <w:t>E</w:t>
      </w:r>
      <w:r w:rsidR="00350A65" w:rsidRPr="00EB21D2">
        <w:rPr>
          <w:sz w:val="20"/>
        </w:rPr>
        <w:t xml:space="preserve">xclusive </w:t>
      </w:r>
      <w:r w:rsidR="00350A65">
        <w:rPr>
          <w:sz w:val="20"/>
        </w:rPr>
        <w:t>E</w:t>
      </w:r>
      <w:r w:rsidR="00350A65" w:rsidRPr="00EB21D2">
        <w:rPr>
          <w:sz w:val="20"/>
        </w:rPr>
        <w:t xml:space="preserve">conomic </w:t>
      </w:r>
      <w:r w:rsidR="00350A65">
        <w:rPr>
          <w:sz w:val="20"/>
        </w:rPr>
        <w:t>Z</w:t>
      </w:r>
      <w:r w:rsidR="00350A65" w:rsidRPr="00EB21D2">
        <w:rPr>
          <w:sz w:val="20"/>
        </w:rPr>
        <w:t>one</w:t>
      </w:r>
      <w:r w:rsidRPr="00EB21D2">
        <w:rPr>
          <w:color w:val="0F0F0F"/>
          <w:sz w:val="20"/>
        </w:rPr>
        <w:t>.</w:t>
      </w:r>
    </w:p>
    <w:p w14:paraId="6E4C0DCE" w14:textId="77777777" w:rsidR="00892404" w:rsidRPr="00EB21D2" w:rsidRDefault="00892404" w:rsidP="00A63810">
      <w:pPr>
        <w:pStyle w:val="BodyText"/>
        <w:ind w:left="1440"/>
        <w:rPr>
          <w:sz w:val="20"/>
        </w:rPr>
      </w:pPr>
      <w:r w:rsidRPr="00EB21D2">
        <w:rPr>
          <w:b/>
          <w:sz w:val="20"/>
        </w:rPr>
        <w:t>Disputed Area</w:t>
      </w:r>
      <w:r w:rsidRPr="00EB21D2">
        <w:rPr>
          <w:sz w:val="20"/>
        </w:rPr>
        <w:t xml:space="preserve"> – An area of disputed jurisdiction. A disputed area can be any type of zone. The </w:t>
      </w:r>
      <w:r w:rsidR="00166DED">
        <w:rPr>
          <w:sz w:val="20"/>
        </w:rPr>
        <w:t>limit</w:t>
      </w:r>
      <w:r w:rsidRPr="00EB21D2">
        <w:rPr>
          <w:sz w:val="20"/>
        </w:rPr>
        <w:t xml:space="preserve"> of the zone would correspond to the type of </w:t>
      </w:r>
      <w:r w:rsidR="00166DED">
        <w:rPr>
          <w:sz w:val="20"/>
        </w:rPr>
        <w:t>limit</w:t>
      </w:r>
      <w:r w:rsidRPr="00EB21D2">
        <w:rPr>
          <w:sz w:val="20"/>
        </w:rPr>
        <w:t xml:space="preserve"> that would apply if the zone was not disputed.</w:t>
      </w:r>
    </w:p>
    <w:p w14:paraId="76BA90B1" w14:textId="77777777" w:rsidR="007A3915" w:rsidRPr="00B702BD" w:rsidRDefault="007A3915" w:rsidP="00502AD8">
      <w:pPr>
        <w:pStyle w:val="Appendix"/>
        <w:keepLines w:val="0"/>
        <w:pageBreakBefore w:val="0"/>
        <w:numPr>
          <w:ilvl w:val="2"/>
          <w:numId w:val="48"/>
        </w:numPr>
        <w:jc w:val="left"/>
        <w:outlineLvl w:val="0"/>
      </w:pPr>
      <w:bookmarkStart w:id="215" w:name="_Toc467765223"/>
      <w:r>
        <w:t>Feature Type Context</w:t>
      </w:r>
      <w:bookmarkEnd w:id="215"/>
    </w:p>
    <w:p w14:paraId="6E4DD60D" w14:textId="77777777" w:rsidR="00892404" w:rsidRPr="00B84026" w:rsidRDefault="00892404" w:rsidP="00892404">
      <w:pPr>
        <w:pStyle w:val="BodyText"/>
      </w:pPr>
      <w:r>
        <w:t>Four of the feature types already have definitions in the S-100 Feature Concept Dictionary. They have the stereotype &lt;HYDRO&gt;. These are: Territorial Sea Area, Contiguous Zone, Exclusive Economic Zone and Continental Shelf Area. These are cases where context is important. In the navigational context these features are shown to inform a navigator since it may have impact upon the rules of passage. Features in a navigational context may be deliberately adjusted to emphasise safety of navigation, so in the navigational context these features are not definitive. However in the Maritime Limits and Boundaries context these features may carry a legal status as part of a treaty or declaration of a nation's sovereign boundary. There is no problem having two uses for the same feature type as long as the context for the meaning is maintained. The context in which a feature may be used needs to be described in the Feature Concept Dictionary. The definition may be extended to impart additional meaning in different contexts.</w:t>
      </w:r>
    </w:p>
    <w:p w14:paraId="3B19A563" w14:textId="77777777" w:rsidR="00892404" w:rsidRPr="00B702BD" w:rsidRDefault="00816200" w:rsidP="00502AD8">
      <w:pPr>
        <w:pStyle w:val="Appendix"/>
        <w:keepLines w:val="0"/>
        <w:pageBreakBefore w:val="0"/>
        <w:numPr>
          <w:ilvl w:val="2"/>
          <w:numId w:val="48"/>
        </w:numPr>
        <w:ind w:left="900"/>
        <w:jc w:val="left"/>
        <w:outlineLvl w:val="0"/>
      </w:pPr>
      <w:bookmarkStart w:id="216" w:name="_Toc467765224"/>
      <w:r>
        <w:t>Attribute Types</w:t>
      </w:r>
      <w:bookmarkEnd w:id="216"/>
    </w:p>
    <w:p w14:paraId="61EA99C2" w14:textId="77777777" w:rsidR="00816200" w:rsidRDefault="00816200" w:rsidP="00816200">
      <w:pPr>
        <w:pStyle w:val="BodyText"/>
      </w:pPr>
      <w:r>
        <w:t>The Rights, Restrictions, Responsibility and Party structure effectively provides attributes to the S121 feature types by reference. Each S121_BAUnit corresponds to a single feature instance and references the RRR structure through the object ID (OID) associated with each S121_Right, S121_Restriction,</w:t>
      </w:r>
      <w:r w:rsidRPr="008B5500">
        <w:t xml:space="preserve"> </w:t>
      </w:r>
      <w:r>
        <w:t xml:space="preserve">S121_Responsibility, S121_Party and S121_GroupParty information object. </w:t>
      </w:r>
    </w:p>
    <w:p w14:paraId="00199CAB" w14:textId="647559BF" w:rsidR="00816200" w:rsidRPr="00B702BD" w:rsidRDefault="00816200" w:rsidP="00502AD8">
      <w:pPr>
        <w:pStyle w:val="Appendix"/>
        <w:keepLines w:val="0"/>
        <w:pageBreakBefore w:val="0"/>
        <w:numPr>
          <w:ilvl w:val="3"/>
          <w:numId w:val="48"/>
        </w:numPr>
        <w:jc w:val="left"/>
        <w:outlineLvl w:val="0"/>
      </w:pPr>
      <w:bookmarkStart w:id="217" w:name="_Ref444079721"/>
      <w:bookmarkStart w:id="218" w:name="_Toc467765225"/>
      <w:r>
        <w:t xml:space="preserve">Attributes of </w:t>
      </w:r>
      <w:bookmarkEnd w:id="217"/>
      <w:bookmarkEnd w:id="218"/>
      <w:r w:rsidR="0034717C">
        <w:t>S121_FeatureUnit</w:t>
      </w:r>
    </w:p>
    <w:p w14:paraId="719C02E4" w14:textId="68E4E498" w:rsidR="00816200" w:rsidRDefault="00816200" w:rsidP="00816200">
      <w:pPr>
        <w:pStyle w:val="BodyText"/>
      </w:pPr>
      <w:r>
        <w:t xml:space="preserve">The </w:t>
      </w:r>
      <w:r w:rsidR="0034717C">
        <w:t>S121_FeatureUnit</w:t>
      </w:r>
      <w:r w:rsidR="00C0360D">
        <w:t xml:space="preserve"> </w:t>
      </w:r>
      <w:r>
        <w:t xml:space="preserve">is a feature type and may take on any of the feature attributes described in the Feature Concept Dictionary. Specific attributes are bound to specific features in the product specification. Figure F3 shows </w:t>
      </w:r>
      <w:r w:rsidR="0034717C">
        <w:t>S121_FeatureUnit</w:t>
      </w:r>
      <w:r w:rsidR="00C0360D">
        <w:t xml:space="preserve"> </w:t>
      </w:r>
      <w:r>
        <w:t>and its attributes.</w:t>
      </w:r>
    </w:p>
    <w:p w14:paraId="0927DC92" w14:textId="77777777" w:rsidR="00816200" w:rsidRDefault="00816200" w:rsidP="00816200">
      <w:pPr>
        <w:pStyle w:val="BodyText"/>
      </w:pPr>
      <w:r>
        <w:t>The S-121_</w:t>
      </w:r>
      <w:r w:rsidR="00C0360D">
        <w:t xml:space="preserve">SpatialUnit </w:t>
      </w:r>
      <w:r>
        <w:t>also has five built-in attributes. The first three are:</w:t>
      </w:r>
    </w:p>
    <w:p w14:paraId="594571FA" w14:textId="4EC47B53" w:rsidR="00816200" w:rsidRPr="006E6C57" w:rsidRDefault="00816200" w:rsidP="00816200">
      <w:pPr>
        <w:pStyle w:val="BodyText"/>
        <w:ind w:left="1440"/>
        <w:rPr>
          <w:sz w:val="20"/>
        </w:rPr>
      </w:pPr>
      <w:r w:rsidRPr="006E6C57">
        <w:rPr>
          <w:b/>
          <w:sz w:val="20"/>
        </w:rPr>
        <w:t>typeName</w:t>
      </w:r>
      <w:r w:rsidRPr="006E6C57">
        <w:rPr>
          <w:sz w:val="20"/>
        </w:rPr>
        <w:t xml:space="preserve">: The name of the feature, i.e. the 6 </w:t>
      </w:r>
      <w:r w:rsidR="00C036DC" w:rsidRPr="006E6C57">
        <w:rPr>
          <w:sz w:val="20"/>
        </w:rPr>
        <w:t>characters</w:t>
      </w:r>
      <w:r w:rsidRPr="006E6C57">
        <w:rPr>
          <w:sz w:val="20"/>
        </w:rPr>
        <w:t xml:space="preserve"> or CamelCase code identifying the feature type (as defined in the Feature Concept Dictionary).</w:t>
      </w:r>
    </w:p>
    <w:p w14:paraId="583272B7" w14:textId="6004CDB0" w:rsidR="00816200" w:rsidRPr="006E6C57" w:rsidRDefault="00816200" w:rsidP="00816200">
      <w:pPr>
        <w:pStyle w:val="BodyText"/>
        <w:ind w:left="1440"/>
        <w:rPr>
          <w:sz w:val="20"/>
        </w:rPr>
      </w:pPr>
      <w:r w:rsidRPr="006E6C57">
        <w:rPr>
          <w:b/>
          <w:sz w:val="20"/>
        </w:rPr>
        <w:t>Type</w:t>
      </w:r>
      <w:r w:rsidRPr="006E6C57">
        <w:rPr>
          <w:sz w:val="20"/>
        </w:rPr>
        <w:t>: A code from S121_</w:t>
      </w:r>
      <w:r w:rsidR="00C0360D">
        <w:rPr>
          <w:sz w:val="20"/>
        </w:rPr>
        <w:t>Feature</w:t>
      </w:r>
      <w:r w:rsidR="00C0360D" w:rsidRPr="006E6C57">
        <w:rPr>
          <w:sz w:val="20"/>
        </w:rPr>
        <w:t>Type</w:t>
      </w:r>
      <w:r w:rsidRPr="006E6C57">
        <w:rPr>
          <w:sz w:val="20"/>
        </w:rPr>
        <w:t>. This code list includes types that have a common characteristic related to the marine environment. The code list is registered in the Feature Concept Dictionary as listed values and as such can be expanded to include all aspects of the legal context. The initial contents are:</w:t>
      </w:r>
      <w:r w:rsidR="00851A5B">
        <w:rPr>
          <w:sz w:val="20"/>
        </w:rPr>
        <w:t xml:space="preserve"> </w:t>
      </w:r>
      <w:r>
        <w:rPr>
          <w:b/>
          <w:sz w:val="20"/>
        </w:rPr>
        <w:t>MLB</w:t>
      </w:r>
      <w:r w:rsidRPr="006E6C57">
        <w:rPr>
          <w:sz w:val="20"/>
        </w:rPr>
        <w:t xml:space="preserve"> (Marine Limits and Boundaries)</w:t>
      </w:r>
      <w:r w:rsidR="00C036DC">
        <w:rPr>
          <w:sz w:val="20"/>
        </w:rPr>
        <w:t>, and</w:t>
      </w:r>
      <w:r w:rsidRPr="006E6C57">
        <w:rPr>
          <w:sz w:val="20"/>
        </w:rPr>
        <w:t xml:space="preserve"> </w:t>
      </w:r>
      <w:r w:rsidRPr="006E6C57">
        <w:rPr>
          <w:b/>
          <w:sz w:val="20"/>
        </w:rPr>
        <w:t>A76</w:t>
      </w:r>
      <w:r w:rsidRPr="006E6C57">
        <w:rPr>
          <w:sz w:val="20"/>
        </w:rPr>
        <w:t xml:space="preserve"> (UNCLOS article 76</w:t>
      </w:r>
      <w:r w:rsidR="00C036DC">
        <w:rPr>
          <w:sz w:val="20"/>
        </w:rPr>
        <w:t>)</w:t>
      </w:r>
      <w:r w:rsidRPr="006E6C57">
        <w:rPr>
          <w:sz w:val="20"/>
        </w:rPr>
        <w:t xml:space="preserve">. </w:t>
      </w:r>
    </w:p>
    <w:p w14:paraId="2267A9BA" w14:textId="77777777" w:rsidR="00816200" w:rsidRPr="006E6C57" w:rsidRDefault="00115925" w:rsidP="00816200">
      <w:pPr>
        <w:pStyle w:val="BodyText"/>
        <w:ind w:left="1440"/>
        <w:rPr>
          <w:sz w:val="20"/>
        </w:rPr>
      </w:pPr>
      <w:r>
        <w:rPr>
          <w:b/>
          <w:sz w:val="20"/>
        </w:rPr>
        <w:t>f</w:t>
      </w:r>
      <w:r w:rsidRPr="006E6C57">
        <w:rPr>
          <w:b/>
          <w:sz w:val="20"/>
        </w:rPr>
        <w:t>uID</w:t>
      </w:r>
      <w:r w:rsidR="00816200" w:rsidRPr="006E6C57">
        <w:rPr>
          <w:sz w:val="20"/>
        </w:rPr>
        <w:t>: Reference to information objects using the Oid (Object ID) attribute.</w:t>
      </w:r>
    </w:p>
    <w:p w14:paraId="7DE716D7" w14:textId="77777777" w:rsidR="00816200" w:rsidRDefault="00816200" w:rsidP="00816200">
      <w:pPr>
        <w:pStyle w:val="BodyText"/>
      </w:pPr>
      <w:r>
        <w:t>In addition there are two attributes inherited through the S121_VersionedObject structure. These are:</w:t>
      </w:r>
    </w:p>
    <w:p w14:paraId="256420E1" w14:textId="77777777" w:rsidR="00816200" w:rsidRPr="006E6C57" w:rsidRDefault="00816200" w:rsidP="00816200">
      <w:pPr>
        <w:pStyle w:val="BodyText"/>
        <w:ind w:left="1440"/>
        <w:rPr>
          <w:sz w:val="20"/>
        </w:rPr>
      </w:pPr>
      <w:r w:rsidRPr="006E6C57">
        <w:rPr>
          <w:b/>
          <w:sz w:val="20"/>
        </w:rPr>
        <w:t>beginLifespanVersion:</w:t>
      </w:r>
      <w:r w:rsidRPr="006E6C57">
        <w:rPr>
          <w:sz w:val="20"/>
        </w:rPr>
        <w:t xml:space="preserve"> start time of a specific instance version.</w:t>
      </w:r>
    </w:p>
    <w:p w14:paraId="0D4E2B70" w14:textId="77777777" w:rsidR="00816200" w:rsidRPr="006E6C57" w:rsidRDefault="00816200" w:rsidP="00816200">
      <w:pPr>
        <w:pStyle w:val="BodyText"/>
        <w:ind w:left="1440"/>
        <w:rPr>
          <w:sz w:val="20"/>
        </w:rPr>
      </w:pPr>
      <w:r w:rsidRPr="006E6C57">
        <w:rPr>
          <w:b/>
          <w:sz w:val="20"/>
        </w:rPr>
        <w:t>endLifespanVersion:</w:t>
      </w:r>
      <w:r w:rsidRPr="006E6C57">
        <w:rPr>
          <w:sz w:val="20"/>
        </w:rPr>
        <w:t xml:space="preserve"> optional end time of a specific instance version.</w:t>
      </w:r>
    </w:p>
    <w:p w14:paraId="0AE5170C" w14:textId="77777777" w:rsidR="00816200" w:rsidRPr="00B84026" w:rsidRDefault="00816200" w:rsidP="00816200">
      <w:pPr>
        <w:rPr>
          <w:sz w:val="8"/>
        </w:rPr>
      </w:pPr>
    </w:p>
    <w:p w14:paraId="11B1D30C" w14:textId="77777777" w:rsidR="00816200" w:rsidRDefault="00E80F4F" w:rsidP="00B25052">
      <w:pPr>
        <w:pStyle w:val="Figurecaption"/>
        <w:ind w:left="630"/>
        <w:rPr>
          <w:lang w:val="en-US"/>
        </w:rPr>
      </w:pPr>
      <w:r>
        <w:rPr>
          <w:noProof/>
          <w:lang w:val="fr-FR" w:eastAsia="fr-FR"/>
        </w:rPr>
        <w:drawing>
          <wp:inline distT="0" distB="0" distL="0" distR="0" wp14:anchorId="1F872840" wp14:editId="1F1FDF3E">
            <wp:extent cx="5364253" cy="5886534"/>
            <wp:effectExtent l="0" t="0" r="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3 S121 Spatial Unit Attributes.png"/>
                    <pic:cNvPicPr/>
                  </pic:nvPicPr>
                  <pic:blipFill>
                    <a:blip r:embed="rId46">
                      <a:extLst>
                        <a:ext uri="{28A0092B-C50C-407E-A947-70E740481C1C}">
                          <a14:useLocalDpi xmlns:a14="http://schemas.microsoft.com/office/drawing/2010/main" val="0"/>
                        </a:ext>
                      </a:extLst>
                    </a:blip>
                    <a:stretch>
                      <a:fillRect/>
                    </a:stretch>
                  </pic:blipFill>
                  <pic:spPr>
                    <a:xfrm>
                      <a:off x="0" y="0"/>
                      <a:ext cx="5364253" cy="5886534"/>
                    </a:xfrm>
                    <a:prstGeom prst="rect">
                      <a:avLst/>
                    </a:prstGeom>
                  </pic:spPr>
                </pic:pic>
              </a:graphicData>
            </a:graphic>
          </wp:inline>
        </w:drawing>
      </w:r>
    </w:p>
    <w:p w14:paraId="6DFA22DD" w14:textId="77777777" w:rsidR="00816200" w:rsidRPr="00EB2881" w:rsidRDefault="00816200" w:rsidP="00816200">
      <w:pPr>
        <w:pStyle w:val="Figurecaption"/>
        <w:rPr>
          <w:lang w:val="en-US"/>
        </w:rPr>
      </w:pPr>
      <w:r w:rsidRPr="00EB2881">
        <w:rPr>
          <w:lang w:val="en-US"/>
        </w:rPr>
        <w:t xml:space="preserve">Figure </w:t>
      </w:r>
      <w:r>
        <w:rPr>
          <w:lang w:val="en-US"/>
        </w:rPr>
        <w:t>F3</w:t>
      </w:r>
      <w:r w:rsidRPr="00EB2881">
        <w:rPr>
          <w:lang w:val="en-US"/>
        </w:rPr>
        <w:t xml:space="preserve"> – </w:t>
      </w:r>
      <w:r w:rsidR="00C0360D">
        <w:rPr>
          <w:lang w:val="en-US"/>
        </w:rPr>
        <w:t xml:space="preserve">S121_Spatial Unit </w:t>
      </w:r>
      <w:r>
        <w:rPr>
          <w:lang w:val="en-US"/>
        </w:rPr>
        <w:t>Attributes</w:t>
      </w:r>
    </w:p>
    <w:p w14:paraId="30185845" w14:textId="77777777" w:rsidR="00816200" w:rsidRPr="00B702BD" w:rsidRDefault="00816200" w:rsidP="00502AD8">
      <w:pPr>
        <w:pStyle w:val="Appendix"/>
        <w:keepLines w:val="0"/>
        <w:pageBreakBefore w:val="0"/>
        <w:numPr>
          <w:ilvl w:val="3"/>
          <w:numId w:val="48"/>
        </w:numPr>
        <w:jc w:val="left"/>
        <w:outlineLvl w:val="0"/>
      </w:pPr>
      <w:bookmarkStart w:id="219" w:name="_Toc467765226"/>
      <w:r>
        <w:t>MLB Location Objects and Attributes</w:t>
      </w:r>
      <w:bookmarkEnd w:id="219"/>
    </w:p>
    <w:p w14:paraId="30FF1CC5" w14:textId="36AF1E14" w:rsidR="00816200" w:rsidRDefault="00816200" w:rsidP="00816200">
      <w:pPr>
        <w:pStyle w:val="BodyText"/>
      </w:pPr>
      <w:r>
        <w:t xml:space="preserve">The S121 MLB Location Objects may take on any of the feature attributes described in the Feature Concept Dictionary. Specific attributes are bound to specific features in the product specification. In addition the S121 MLB Location Objects inherit the attributes from </w:t>
      </w:r>
      <w:r w:rsidR="0034717C">
        <w:t>S121_FeatureUnit</w:t>
      </w:r>
      <w:r>
        <w:t xml:space="preserve">: </w:t>
      </w:r>
      <w:r w:rsidRPr="00E8229D">
        <w:rPr>
          <w:i/>
        </w:rPr>
        <w:t>typeName</w:t>
      </w:r>
      <w:r>
        <w:t xml:space="preserve">, </w:t>
      </w:r>
      <w:r w:rsidRPr="00F5555F">
        <w:rPr>
          <w:i/>
        </w:rPr>
        <w:t>type</w:t>
      </w:r>
      <w:r>
        <w:t xml:space="preserve"> and </w:t>
      </w:r>
      <w:r w:rsidRPr="00E8229D">
        <w:rPr>
          <w:i/>
        </w:rPr>
        <w:t>uID</w:t>
      </w:r>
      <w:r>
        <w:t xml:space="preserve">. </w:t>
      </w:r>
    </w:p>
    <w:p w14:paraId="45FF72E7" w14:textId="77777777" w:rsidR="00816200" w:rsidRPr="006E6C57" w:rsidRDefault="00816200" w:rsidP="00816200">
      <w:pPr>
        <w:pStyle w:val="BodyText"/>
        <w:ind w:left="1440"/>
        <w:rPr>
          <w:sz w:val="20"/>
        </w:rPr>
      </w:pPr>
      <w:r w:rsidRPr="006E6C57">
        <w:rPr>
          <w:b/>
          <w:sz w:val="20"/>
        </w:rPr>
        <w:t>typeName</w:t>
      </w:r>
      <w:r w:rsidRPr="006E6C57">
        <w:rPr>
          <w:sz w:val="20"/>
        </w:rPr>
        <w:t>: The name of the feature, i.e. the 6 character or CamelCase code identifying the feature type (as defined in the Feature Concept Dictionary).</w:t>
      </w:r>
    </w:p>
    <w:p w14:paraId="73E7F0BD" w14:textId="39A3B91C" w:rsidR="00816200" w:rsidRPr="006E6C57" w:rsidRDefault="00816200" w:rsidP="00816200">
      <w:pPr>
        <w:pStyle w:val="BodyText"/>
        <w:ind w:left="1440"/>
        <w:rPr>
          <w:sz w:val="20"/>
        </w:rPr>
      </w:pPr>
      <w:r w:rsidRPr="006E6C57">
        <w:rPr>
          <w:b/>
          <w:sz w:val="20"/>
        </w:rPr>
        <w:t>Type</w:t>
      </w:r>
      <w:r w:rsidRPr="006E6C57">
        <w:rPr>
          <w:sz w:val="20"/>
        </w:rPr>
        <w:t>: A code from S121_</w:t>
      </w:r>
      <w:r w:rsidR="00DE513F">
        <w:rPr>
          <w:sz w:val="20"/>
        </w:rPr>
        <w:t>Feature</w:t>
      </w:r>
      <w:r w:rsidR="00DE513F" w:rsidRPr="006E6C57">
        <w:rPr>
          <w:sz w:val="20"/>
        </w:rPr>
        <w:t>Type</w:t>
      </w:r>
      <w:r w:rsidRPr="006E6C57">
        <w:rPr>
          <w:sz w:val="20"/>
        </w:rPr>
        <w:t>. This code list includes types that have a common characteristic related to the marine environment. The code list is registered in the Feature Concept Dictionary as listed values and as such can be expanded to include all aspects of the legal context. The initial contents are:</w:t>
      </w:r>
      <w:r w:rsidR="00851A5B">
        <w:rPr>
          <w:sz w:val="20"/>
        </w:rPr>
        <w:t xml:space="preserve"> </w:t>
      </w:r>
      <w:r>
        <w:rPr>
          <w:b/>
          <w:sz w:val="20"/>
        </w:rPr>
        <w:t>MLB</w:t>
      </w:r>
      <w:r w:rsidRPr="006E6C57">
        <w:rPr>
          <w:sz w:val="20"/>
        </w:rPr>
        <w:t xml:space="preserve"> (Marine Limits and Boundaries), </w:t>
      </w:r>
      <w:r w:rsidR="00C036DC">
        <w:rPr>
          <w:sz w:val="20"/>
        </w:rPr>
        <w:t xml:space="preserve">and </w:t>
      </w:r>
      <w:r w:rsidRPr="006E6C57">
        <w:rPr>
          <w:b/>
          <w:sz w:val="20"/>
        </w:rPr>
        <w:t>A76</w:t>
      </w:r>
      <w:r w:rsidRPr="006E6C57">
        <w:rPr>
          <w:sz w:val="20"/>
        </w:rPr>
        <w:t xml:space="preserve"> (UNCLOS article 76). </w:t>
      </w:r>
    </w:p>
    <w:p w14:paraId="240B8749" w14:textId="77777777" w:rsidR="00816200" w:rsidRPr="006E6C57" w:rsidRDefault="00816200" w:rsidP="00816200">
      <w:pPr>
        <w:pStyle w:val="BodyText"/>
        <w:ind w:left="1440"/>
        <w:rPr>
          <w:sz w:val="20"/>
        </w:rPr>
      </w:pPr>
      <w:r w:rsidRPr="006E6C57">
        <w:rPr>
          <w:b/>
          <w:sz w:val="20"/>
        </w:rPr>
        <w:t>uID</w:t>
      </w:r>
      <w:r w:rsidRPr="006E6C57">
        <w:rPr>
          <w:sz w:val="20"/>
        </w:rPr>
        <w:t>: Reference to information objects using the Oid (Object ID) attribute.</w:t>
      </w:r>
    </w:p>
    <w:p w14:paraId="6951C279" w14:textId="77777777" w:rsidR="00816200" w:rsidRDefault="00816200" w:rsidP="00816200">
      <w:pPr>
        <w:pStyle w:val="BodyText"/>
      </w:pPr>
      <w:r>
        <w:t>In addition it inherits the S121_VersionedObject attributes. These are:</w:t>
      </w:r>
    </w:p>
    <w:p w14:paraId="009E9CB0" w14:textId="77777777" w:rsidR="00816200" w:rsidRPr="006E6C57" w:rsidRDefault="00816200" w:rsidP="00816200">
      <w:pPr>
        <w:pStyle w:val="BodyText"/>
        <w:ind w:left="1440"/>
        <w:rPr>
          <w:sz w:val="20"/>
        </w:rPr>
      </w:pPr>
      <w:r w:rsidRPr="006E6C57">
        <w:rPr>
          <w:b/>
          <w:sz w:val="20"/>
        </w:rPr>
        <w:t>beginLifespanVersion:</w:t>
      </w:r>
      <w:r w:rsidRPr="006E6C57">
        <w:rPr>
          <w:sz w:val="20"/>
        </w:rPr>
        <w:t xml:space="preserve"> start time of a specific instance version.</w:t>
      </w:r>
    </w:p>
    <w:p w14:paraId="5FEDC1A9" w14:textId="77777777" w:rsidR="00816200" w:rsidRDefault="00816200" w:rsidP="00816200">
      <w:pPr>
        <w:pStyle w:val="BodyText"/>
        <w:ind w:left="1440"/>
        <w:rPr>
          <w:sz w:val="20"/>
        </w:rPr>
      </w:pPr>
      <w:r w:rsidRPr="006E6C57">
        <w:rPr>
          <w:b/>
          <w:sz w:val="20"/>
        </w:rPr>
        <w:t>endLifespanVersion:</w:t>
      </w:r>
      <w:r w:rsidRPr="006E6C57">
        <w:rPr>
          <w:sz w:val="20"/>
        </w:rPr>
        <w:t xml:space="preserve"> optional end time of a specific instance version.</w:t>
      </w:r>
    </w:p>
    <w:p w14:paraId="3F2B534D" w14:textId="60DECC52" w:rsidR="00816200" w:rsidRDefault="00816200" w:rsidP="00816200">
      <w:pPr>
        <w:pStyle w:val="BodyText"/>
      </w:pPr>
      <w:r>
        <w:t xml:space="preserve">The baseline point feature object may optionally take on the attribute </w:t>
      </w:r>
      <w:r w:rsidR="0034717C">
        <w:rPr>
          <w:i/>
        </w:rPr>
        <w:t>pointType</w:t>
      </w:r>
      <w:r>
        <w:t xml:space="preserve"> from the codelist </w:t>
      </w:r>
      <w:r w:rsidR="0034717C">
        <w:t>S121_LocationType</w:t>
      </w:r>
      <w:r>
        <w:t>.</w:t>
      </w:r>
    </w:p>
    <w:p w14:paraId="7C278D48" w14:textId="77777777" w:rsidR="00816200" w:rsidRDefault="00816200" w:rsidP="00816200">
      <w:pPr>
        <w:pStyle w:val="BodyText"/>
      </w:pPr>
      <w:r>
        <w:t>Figure F4 shows MLB Location Objects and attributes.</w:t>
      </w:r>
    </w:p>
    <w:p w14:paraId="1463FAF8" w14:textId="77777777" w:rsidR="00816200" w:rsidRPr="006E6C57" w:rsidRDefault="00816200" w:rsidP="00816200">
      <w:pPr>
        <w:pStyle w:val="BodyText"/>
        <w:ind w:left="1440"/>
        <w:rPr>
          <w:sz w:val="20"/>
        </w:rPr>
      </w:pPr>
    </w:p>
    <w:p w14:paraId="5A9FC0A7" w14:textId="77777777" w:rsidR="00816200" w:rsidRPr="00B84026" w:rsidRDefault="00816200" w:rsidP="00816200">
      <w:pPr>
        <w:rPr>
          <w:sz w:val="8"/>
        </w:rPr>
      </w:pPr>
    </w:p>
    <w:p w14:paraId="3DAEA83A" w14:textId="77777777" w:rsidR="00816200" w:rsidRDefault="00E80F4F" w:rsidP="00B25052">
      <w:pPr>
        <w:pStyle w:val="Figurecaption"/>
        <w:ind w:left="360"/>
        <w:rPr>
          <w:lang w:val="en-US"/>
        </w:rPr>
      </w:pPr>
      <w:r>
        <w:rPr>
          <w:noProof/>
          <w:lang w:val="fr-FR" w:eastAsia="fr-FR"/>
        </w:rPr>
        <w:drawing>
          <wp:inline distT="0" distB="0" distL="0" distR="0" wp14:anchorId="24C405A6" wp14:editId="0F1966A8">
            <wp:extent cx="5941743" cy="3392805"/>
            <wp:effectExtent l="0" t="0" r="1905" b="1079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4 S121 MLB Location Objects and Attributes.png"/>
                    <pic:cNvPicPr/>
                  </pic:nvPicPr>
                  <pic:blipFill>
                    <a:blip r:embed="rId47">
                      <a:extLst>
                        <a:ext uri="{28A0092B-C50C-407E-A947-70E740481C1C}">
                          <a14:useLocalDpi xmlns:a14="http://schemas.microsoft.com/office/drawing/2010/main" val="0"/>
                        </a:ext>
                      </a:extLst>
                    </a:blip>
                    <a:stretch>
                      <a:fillRect/>
                    </a:stretch>
                  </pic:blipFill>
                  <pic:spPr>
                    <a:xfrm>
                      <a:off x="0" y="0"/>
                      <a:ext cx="5941743" cy="3392805"/>
                    </a:xfrm>
                    <a:prstGeom prst="rect">
                      <a:avLst/>
                    </a:prstGeom>
                  </pic:spPr>
                </pic:pic>
              </a:graphicData>
            </a:graphic>
          </wp:inline>
        </w:drawing>
      </w:r>
    </w:p>
    <w:p w14:paraId="70787F93" w14:textId="77777777" w:rsidR="00816200" w:rsidRPr="00EB2881" w:rsidRDefault="00816200" w:rsidP="00816200">
      <w:pPr>
        <w:pStyle w:val="Figurecaption"/>
        <w:rPr>
          <w:lang w:val="en-US"/>
        </w:rPr>
      </w:pPr>
      <w:r w:rsidRPr="00EB2881">
        <w:rPr>
          <w:lang w:val="en-US"/>
        </w:rPr>
        <w:t xml:space="preserve">Figure </w:t>
      </w:r>
      <w:r>
        <w:rPr>
          <w:lang w:val="en-US"/>
        </w:rPr>
        <w:t>F4</w:t>
      </w:r>
      <w:r w:rsidRPr="00EB2881">
        <w:rPr>
          <w:lang w:val="en-US"/>
        </w:rPr>
        <w:t xml:space="preserve"> – </w:t>
      </w:r>
      <w:r>
        <w:t>MLB Location Objects and Attributes</w:t>
      </w:r>
    </w:p>
    <w:p w14:paraId="59C327AE" w14:textId="77777777" w:rsidR="00816200" w:rsidRPr="00B702BD" w:rsidRDefault="00816200" w:rsidP="00502AD8">
      <w:pPr>
        <w:pStyle w:val="Appendix"/>
        <w:keepLines w:val="0"/>
        <w:pageBreakBefore w:val="0"/>
        <w:numPr>
          <w:ilvl w:val="3"/>
          <w:numId w:val="48"/>
        </w:numPr>
        <w:jc w:val="left"/>
        <w:outlineLvl w:val="0"/>
      </w:pPr>
      <w:bookmarkStart w:id="220" w:name="_Toc467765227"/>
      <w:r>
        <w:t>MLB Limit Objects and Attributes</w:t>
      </w:r>
      <w:bookmarkEnd w:id="220"/>
    </w:p>
    <w:p w14:paraId="2ED63307" w14:textId="77777777" w:rsidR="00816200" w:rsidRDefault="00816200" w:rsidP="00816200">
      <w:pPr>
        <w:pStyle w:val="BodyText"/>
      </w:pPr>
      <w:r>
        <w:t xml:space="preserve">The S121 MLB Limit Objects may take on any of the feature attributes described in the Feature Concept Dictionary. Specific attributes are bound to specific features in the product specification. In addition the S121 MLB Limit Objects inherit the attributes from S121_BAUnit: </w:t>
      </w:r>
      <w:r w:rsidRPr="00E8229D">
        <w:rPr>
          <w:i/>
        </w:rPr>
        <w:t>typeName</w:t>
      </w:r>
      <w:r>
        <w:t xml:space="preserve">, </w:t>
      </w:r>
      <w:r w:rsidRPr="00F5555F">
        <w:rPr>
          <w:i/>
        </w:rPr>
        <w:t>type</w:t>
      </w:r>
      <w:r>
        <w:t xml:space="preserve"> and </w:t>
      </w:r>
      <w:r w:rsidRPr="00E8229D">
        <w:rPr>
          <w:i/>
        </w:rPr>
        <w:t>uID</w:t>
      </w:r>
      <w:r>
        <w:t xml:space="preserve">. </w:t>
      </w:r>
    </w:p>
    <w:p w14:paraId="6A704DD6" w14:textId="77777777" w:rsidR="00816200" w:rsidRPr="006E6C57" w:rsidRDefault="00816200" w:rsidP="00816200">
      <w:pPr>
        <w:pStyle w:val="BodyText"/>
        <w:ind w:left="1440"/>
        <w:rPr>
          <w:sz w:val="20"/>
        </w:rPr>
      </w:pPr>
      <w:r w:rsidRPr="006E6C57">
        <w:rPr>
          <w:b/>
          <w:sz w:val="20"/>
        </w:rPr>
        <w:t>typeName</w:t>
      </w:r>
      <w:r w:rsidRPr="006E6C57">
        <w:rPr>
          <w:sz w:val="20"/>
        </w:rPr>
        <w:t>: The name of the feature, i.e. the 6 character or CamelCase code identifying the feature type (as defined in the Feature Concept Dictionary).</w:t>
      </w:r>
    </w:p>
    <w:p w14:paraId="7166F0B8" w14:textId="6078E306" w:rsidR="00816200" w:rsidRPr="006E6C57" w:rsidRDefault="00816200" w:rsidP="00816200">
      <w:pPr>
        <w:pStyle w:val="BodyText"/>
        <w:ind w:left="1440"/>
        <w:rPr>
          <w:sz w:val="20"/>
        </w:rPr>
      </w:pPr>
      <w:r w:rsidRPr="006E6C57">
        <w:rPr>
          <w:b/>
          <w:sz w:val="20"/>
        </w:rPr>
        <w:t>Type</w:t>
      </w:r>
      <w:r w:rsidRPr="006E6C57">
        <w:rPr>
          <w:sz w:val="20"/>
        </w:rPr>
        <w:t>: A code from S121_</w:t>
      </w:r>
      <w:r w:rsidR="00274BF4">
        <w:rPr>
          <w:sz w:val="20"/>
        </w:rPr>
        <w:t>Feature</w:t>
      </w:r>
      <w:r w:rsidR="00274BF4" w:rsidRPr="006E6C57">
        <w:rPr>
          <w:sz w:val="20"/>
        </w:rPr>
        <w:t>Type</w:t>
      </w:r>
      <w:r w:rsidRPr="006E6C57">
        <w:rPr>
          <w:sz w:val="20"/>
        </w:rPr>
        <w:t>. This code list includes types that have a common characteristic related to the marine environment. The code list is registered in the Feature Concept Dictionary as listed values and as such can be expanded to include all aspects of the legal context. The initial contents are:</w:t>
      </w:r>
      <w:r w:rsidR="00851A5B">
        <w:rPr>
          <w:sz w:val="20"/>
        </w:rPr>
        <w:t xml:space="preserve"> </w:t>
      </w:r>
      <w:r>
        <w:rPr>
          <w:b/>
          <w:sz w:val="20"/>
        </w:rPr>
        <w:t>MLB</w:t>
      </w:r>
      <w:r w:rsidRPr="006E6C57">
        <w:rPr>
          <w:sz w:val="20"/>
        </w:rPr>
        <w:t xml:space="preserve"> (Marine Limits and Boundaries), </w:t>
      </w:r>
      <w:r w:rsidR="00C036DC">
        <w:rPr>
          <w:sz w:val="20"/>
        </w:rPr>
        <w:t xml:space="preserve">and </w:t>
      </w:r>
      <w:r w:rsidRPr="006E6C57">
        <w:rPr>
          <w:b/>
          <w:sz w:val="20"/>
        </w:rPr>
        <w:t>A76</w:t>
      </w:r>
      <w:r w:rsidRPr="006E6C57">
        <w:rPr>
          <w:sz w:val="20"/>
        </w:rPr>
        <w:t xml:space="preserve"> (UNCLOS article 76</w:t>
      </w:r>
      <w:r w:rsidR="00C036DC">
        <w:rPr>
          <w:sz w:val="20"/>
        </w:rPr>
        <w:t>)</w:t>
      </w:r>
      <w:r w:rsidRPr="006E6C57">
        <w:rPr>
          <w:sz w:val="20"/>
        </w:rPr>
        <w:t xml:space="preserve">. </w:t>
      </w:r>
    </w:p>
    <w:p w14:paraId="152DA4DA" w14:textId="77777777" w:rsidR="00816200" w:rsidRPr="006E6C57" w:rsidRDefault="00E80F4F" w:rsidP="00816200">
      <w:pPr>
        <w:pStyle w:val="BodyText"/>
        <w:ind w:left="1440"/>
        <w:rPr>
          <w:sz w:val="20"/>
        </w:rPr>
      </w:pPr>
      <w:r>
        <w:rPr>
          <w:b/>
          <w:sz w:val="20"/>
        </w:rPr>
        <w:t>f</w:t>
      </w:r>
      <w:r w:rsidR="00816200" w:rsidRPr="006E6C57">
        <w:rPr>
          <w:b/>
          <w:sz w:val="20"/>
        </w:rPr>
        <w:t>uID</w:t>
      </w:r>
      <w:r w:rsidR="00816200" w:rsidRPr="006E6C57">
        <w:rPr>
          <w:sz w:val="20"/>
        </w:rPr>
        <w:t>: Reference to information objects using the Oid (Object ID) attribute.</w:t>
      </w:r>
    </w:p>
    <w:p w14:paraId="131A0927" w14:textId="77777777" w:rsidR="00816200" w:rsidRDefault="00816200" w:rsidP="00816200">
      <w:pPr>
        <w:pStyle w:val="BodyText"/>
      </w:pPr>
      <w:r>
        <w:t>In addition they inherit the S121_VersionedObject attributes. These are:</w:t>
      </w:r>
    </w:p>
    <w:p w14:paraId="68DDDB5B" w14:textId="77777777" w:rsidR="00816200" w:rsidRPr="006E6C57" w:rsidRDefault="00816200" w:rsidP="00816200">
      <w:pPr>
        <w:pStyle w:val="BodyText"/>
        <w:ind w:left="1440"/>
        <w:rPr>
          <w:sz w:val="20"/>
        </w:rPr>
      </w:pPr>
      <w:r w:rsidRPr="006E6C57">
        <w:rPr>
          <w:b/>
          <w:sz w:val="20"/>
        </w:rPr>
        <w:t>beginLifespanVersion:</w:t>
      </w:r>
      <w:r w:rsidRPr="006E6C57">
        <w:rPr>
          <w:sz w:val="20"/>
        </w:rPr>
        <w:t xml:space="preserve"> start time of a specific instance version.</w:t>
      </w:r>
    </w:p>
    <w:p w14:paraId="2235291F" w14:textId="77777777" w:rsidR="00816200" w:rsidRDefault="00816200" w:rsidP="00816200">
      <w:pPr>
        <w:pStyle w:val="BodyText"/>
        <w:ind w:left="1440"/>
        <w:rPr>
          <w:sz w:val="20"/>
        </w:rPr>
      </w:pPr>
      <w:r w:rsidRPr="006E6C57">
        <w:rPr>
          <w:b/>
          <w:sz w:val="20"/>
        </w:rPr>
        <w:t>endLifespanVersion:</w:t>
      </w:r>
      <w:r w:rsidRPr="006E6C57">
        <w:rPr>
          <w:sz w:val="20"/>
        </w:rPr>
        <w:t xml:space="preserve"> optional end time of a specific instance version.</w:t>
      </w:r>
    </w:p>
    <w:p w14:paraId="6C7755C9" w14:textId="18AA3DEA" w:rsidR="00816200" w:rsidRDefault="00816200" w:rsidP="00816200">
      <w:pPr>
        <w:pStyle w:val="BodyText"/>
      </w:pPr>
      <w:r>
        <w:t xml:space="preserve">The feature objects </w:t>
      </w:r>
      <w:r w:rsidRPr="008E1BAD">
        <w:t>Inland Limit</w:t>
      </w:r>
      <w:r>
        <w:t xml:space="preserve">, </w:t>
      </w:r>
      <w:r w:rsidRPr="008E1BAD">
        <w:t>Territorial sea outer limit</w:t>
      </w:r>
      <w:r>
        <w:t xml:space="preserve">, </w:t>
      </w:r>
      <w:r w:rsidRPr="008E1BAD">
        <w:t>Normal baseline</w:t>
      </w:r>
      <w:r>
        <w:t xml:space="preserve">, </w:t>
      </w:r>
      <w:r w:rsidRPr="008E1BAD">
        <w:t>Straight baseline</w:t>
      </w:r>
      <w:r>
        <w:t xml:space="preserve">, </w:t>
      </w:r>
      <w:r w:rsidRPr="008E1BAD">
        <w:t>Contiguous zone limit</w:t>
      </w:r>
      <w:r>
        <w:t xml:space="preserve">, </w:t>
      </w:r>
      <w:r w:rsidRPr="008E1BAD">
        <w:t>Exclusive economic zone limit</w:t>
      </w:r>
      <w:r>
        <w:t xml:space="preserve">, and </w:t>
      </w:r>
      <w:r w:rsidR="00166DED">
        <w:t>Continental Shelf</w:t>
      </w:r>
      <w:r w:rsidRPr="008E1BAD">
        <w:t xml:space="preserve"> limit</w:t>
      </w:r>
      <w:r>
        <w:t xml:space="preserve"> may optionally take on the attribute </w:t>
      </w:r>
      <w:r>
        <w:rPr>
          <w:i/>
        </w:rPr>
        <w:t>limtyp</w:t>
      </w:r>
      <w:r>
        <w:t xml:space="preserve"> from the codelist </w:t>
      </w:r>
      <w:r w:rsidR="00C036DC">
        <w:t>S121_Limit</w:t>
      </w:r>
      <w:r>
        <w:t xml:space="preserve">Type. </w:t>
      </w:r>
    </w:p>
    <w:p w14:paraId="392303D2" w14:textId="56160097" w:rsidR="00816200" w:rsidRDefault="00816200" w:rsidP="00816200">
      <w:pPr>
        <w:pStyle w:val="BodyText"/>
      </w:pPr>
      <w:r>
        <w:t xml:space="preserve">The feature objects </w:t>
      </w:r>
      <w:r w:rsidRPr="008E1BAD">
        <w:t>Inland Limit</w:t>
      </w:r>
      <w:r>
        <w:t xml:space="preserve">, </w:t>
      </w:r>
      <w:r w:rsidRPr="008E1BAD">
        <w:t>Territorial sea outer limit</w:t>
      </w:r>
      <w:r>
        <w:t xml:space="preserve">, </w:t>
      </w:r>
      <w:r w:rsidRPr="008E1BAD">
        <w:t>Normal baseline</w:t>
      </w:r>
      <w:r>
        <w:t xml:space="preserve">, </w:t>
      </w:r>
      <w:r w:rsidRPr="008E1BAD">
        <w:t>Straight baseline</w:t>
      </w:r>
      <w:r>
        <w:t xml:space="preserve">, </w:t>
      </w:r>
      <w:r w:rsidRPr="008E1BAD">
        <w:t>Contiguous zone limit</w:t>
      </w:r>
      <w:r>
        <w:t xml:space="preserve">, </w:t>
      </w:r>
      <w:r w:rsidRPr="008E1BAD">
        <w:t>Exclusive economic zone limit</w:t>
      </w:r>
      <w:r>
        <w:t xml:space="preserve">, </w:t>
      </w:r>
      <w:r w:rsidR="008C7684">
        <w:t>C</w:t>
      </w:r>
      <w:r w:rsidRPr="008E1BAD">
        <w:t>ontinental shelf limit</w:t>
      </w:r>
      <w:r>
        <w:t xml:space="preserve"> and </w:t>
      </w:r>
      <w:r w:rsidRPr="008E1BAD">
        <w:t>International boundary</w:t>
      </w:r>
      <w:r>
        <w:t xml:space="preserve"> may optionally take on the attribute </w:t>
      </w:r>
      <w:r>
        <w:rPr>
          <w:i/>
        </w:rPr>
        <w:t>arctyp</w:t>
      </w:r>
      <w:r>
        <w:t xml:space="preserve"> from the codelist </w:t>
      </w:r>
      <w:r w:rsidR="00C036DC">
        <w:t>S121_LimitArcType</w:t>
      </w:r>
      <w:r>
        <w:t xml:space="preserve">. </w:t>
      </w:r>
    </w:p>
    <w:p w14:paraId="0F565640" w14:textId="77777777" w:rsidR="00816200" w:rsidRDefault="00816200" w:rsidP="00816200">
      <w:pPr>
        <w:pStyle w:val="BodyText"/>
      </w:pPr>
      <w:r>
        <w:t xml:space="preserve">The feature objects </w:t>
      </w:r>
      <w:r w:rsidRPr="008E1BAD">
        <w:t>Normal baseline</w:t>
      </w:r>
      <w:r>
        <w:t xml:space="preserve"> and </w:t>
      </w:r>
      <w:r w:rsidRPr="008E1BAD">
        <w:t>Straight baseline</w:t>
      </w:r>
      <w:r>
        <w:t xml:space="preserve"> take on the attribute </w:t>
      </w:r>
      <w:r>
        <w:rPr>
          <w:i/>
        </w:rPr>
        <w:t xml:space="preserve">NBLType </w:t>
      </w:r>
      <w:r w:rsidRPr="00E34FDF">
        <w:t>and</w:t>
      </w:r>
      <w:r>
        <w:rPr>
          <w:i/>
        </w:rPr>
        <w:t xml:space="preserve"> NBLType </w:t>
      </w:r>
      <w:r>
        <w:t xml:space="preserve">respectively. Both attributes are character strings. </w:t>
      </w:r>
    </w:p>
    <w:p w14:paraId="7E37893F" w14:textId="77777777" w:rsidR="00816200" w:rsidRDefault="00816200" w:rsidP="00816200">
      <w:pPr>
        <w:pStyle w:val="BodyText"/>
      </w:pPr>
      <w:r>
        <w:t>The Figure F5 shows MLB Limit Objects and attributes.</w:t>
      </w:r>
    </w:p>
    <w:p w14:paraId="33993857" w14:textId="77777777" w:rsidR="00816200" w:rsidRPr="006E6C57" w:rsidRDefault="00816200" w:rsidP="00816200">
      <w:pPr>
        <w:pStyle w:val="BodyText"/>
        <w:ind w:left="1440"/>
        <w:rPr>
          <w:sz w:val="20"/>
        </w:rPr>
      </w:pPr>
    </w:p>
    <w:p w14:paraId="18131E3A" w14:textId="77777777" w:rsidR="00816200" w:rsidRPr="00B84026" w:rsidRDefault="00816200" w:rsidP="00816200">
      <w:pPr>
        <w:rPr>
          <w:sz w:val="8"/>
        </w:rPr>
      </w:pPr>
    </w:p>
    <w:p w14:paraId="307B4886" w14:textId="77777777" w:rsidR="00816200" w:rsidRDefault="008D5803" w:rsidP="00FB5E6A">
      <w:pPr>
        <w:pStyle w:val="Figurecaption"/>
        <w:ind w:left="540"/>
        <w:rPr>
          <w:lang w:val="en-US"/>
        </w:rPr>
      </w:pPr>
      <w:r>
        <w:rPr>
          <w:noProof/>
          <w:lang w:val="fr-FR" w:eastAsia="fr-FR"/>
        </w:rPr>
        <w:drawing>
          <wp:inline distT="0" distB="0" distL="0" distR="0" wp14:anchorId="5C83FB18" wp14:editId="4E44AD2C">
            <wp:extent cx="5524769" cy="5605384"/>
            <wp:effectExtent l="0" t="0" r="1270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5 S121 MLB Limit Objects and Attributes..png"/>
                    <pic:cNvPicPr/>
                  </pic:nvPicPr>
                  <pic:blipFill>
                    <a:blip r:embed="rId48">
                      <a:extLst>
                        <a:ext uri="{28A0092B-C50C-407E-A947-70E740481C1C}">
                          <a14:useLocalDpi xmlns:a14="http://schemas.microsoft.com/office/drawing/2010/main" val="0"/>
                        </a:ext>
                      </a:extLst>
                    </a:blip>
                    <a:stretch>
                      <a:fillRect/>
                    </a:stretch>
                  </pic:blipFill>
                  <pic:spPr>
                    <a:xfrm>
                      <a:off x="0" y="0"/>
                      <a:ext cx="5524769" cy="5605384"/>
                    </a:xfrm>
                    <a:prstGeom prst="rect">
                      <a:avLst/>
                    </a:prstGeom>
                  </pic:spPr>
                </pic:pic>
              </a:graphicData>
            </a:graphic>
          </wp:inline>
        </w:drawing>
      </w:r>
    </w:p>
    <w:p w14:paraId="049A1207" w14:textId="77777777" w:rsidR="00816200" w:rsidRPr="00EB2881" w:rsidRDefault="00816200" w:rsidP="00816200">
      <w:pPr>
        <w:pStyle w:val="Figurecaption"/>
        <w:rPr>
          <w:lang w:val="en-US"/>
        </w:rPr>
      </w:pPr>
      <w:r w:rsidRPr="00EB2881">
        <w:rPr>
          <w:lang w:val="en-US"/>
        </w:rPr>
        <w:t xml:space="preserve">Figure </w:t>
      </w:r>
      <w:r>
        <w:rPr>
          <w:lang w:val="en-US"/>
        </w:rPr>
        <w:t>F5</w:t>
      </w:r>
      <w:r w:rsidRPr="00EB2881">
        <w:rPr>
          <w:lang w:val="en-US"/>
        </w:rPr>
        <w:t xml:space="preserve"> – </w:t>
      </w:r>
      <w:r>
        <w:t>MLB Limit Objects and Attributes</w:t>
      </w:r>
    </w:p>
    <w:p w14:paraId="25B245C0" w14:textId="77777777" w:rsidR="00816200" w:rsidRPr="00B702BD" w:rsidRDefault="00816200" w:rsidP="00502AD8">
      <w:pPr>
        <w:pStyle w:val="Appendix"/>
        <w:keepLines w:val="0"/>
        <w:pageBreakBefore w:val="0"/>
        <w:numPr>
          <w:ilvl w:val="3"/>
          <w:numId w:val="48"/>
        </w:numPr>
        <w:jc w:val="left"/>
        <w:outlineLvl w:val="0"/>
      </w:pPr>
      <w:bookmarkStart w:id="221" w:name="_Toc467765228"/>
      <w:r>
        <w:t>MLB Zone Objects and Attributes</w:t>
      </w:r>
      <w:bookmarkEnd w:id="221"/>
    </w:p>
    <w:p w14:paraId="432A9ADC" w14:textId="77777777" w:rsidR="00816200" w:rsidRDefault="00816200" w:rsidP="00816200">
      <w:pPr>
        <w:pStyle w:val="BodyText"/>
      </w:pPr>
      <w:r>
        <w:t xml:space="preserve">The S121 MLB Zone Objects may take on any of the feature attributes described in the Feature Concept Dictionary. Specific attributes are bound to specific features in the product specification. In addition the S121 MLB Zone Objects inherit the attributes from S121_BAUnit: </w:t>
      </w:r>
      <w:r w:rsidRPr="00E8229D">
        <w:rPr>
          <w:i/>
        </w:rPr>
        <w:t>typeName</w:t>
      </w:r>
      <w:r>
        <w:t xml:space="preserve">, </w:t>
      </w:r>
      <w:r w:rsidRPr="00F5555F">
        <w:rPr>
          <w:i/>
        </w:rPr>
        <w:t>type</w:t>
      </w:r>
      <w:r>
        <w:t xml:space="preserve"> and </w:t>
      </w:r>
      <w:r w:rsidRPr="00E8229D">
        <w:rPr>
          <w:i/>
        </w:rPr>
        <w:t>uID</w:t>
      </w:r>
      <w:r>
        <w:t xml:space="preserve">. </w:t>
      </w:r>
    </w:p>
    <w:p w14:paraId="5483C808" w14:textId="77777777" w:rsidR="00816200" w:rsidRPr="006E6C57" w:rsidRDefault="00816200" w:rsidP="00816200">
      <w:pPr>
        <w:pStyle w:val="BodyText"/>
        <w:ind w:left="1440"/>
        <w:rPr>
          <w:sz w:val="20"/>
        </w:rPr>
      </w:pPr>
      <w:r w:rsidRPr="006E6C57">
        <w:rPr>
          <w:b/>
          <w:sz w:val="20"/>
        </w:rPr>
        <w:t>typeName</w:t>
      </w:r>
      <w:r w:rsidRPr="006E6C57">
        <w:rPr>
          <w:sz w:val="20"/>
        </w:rPr>
        <w:t>: The name of the feature, i.e. the 6 character or CamelCase code identifying the feature type (as defined in the Feature Concept Dictionary).</w:t>
      </w:r>
    </w:p>
    <w:p w14:paraId="5E9DBA23" w14:textId="1108095B" w:rsidR="00816200" w:rsidRPr="006E6C57" w:rsidRDefault="00816200" w:rsidP="00816200">
      <w:pPr>
        <w:pStyle w:val="BodyText"/>
        <w:ind w:left="1440"/>
        <w:rPr>
          <w:sz w:val="20"/>
        </w:rPr>
      </w:pPr>
      <w:r w:rsidRPr="006E6C57">
        <w:rPr>
          <w:b/>
          <w:sz w:val="20"/>
        </w:rPr>
        <w:t>Type</w:t>
      </w:r>
      <w:r w:rsidRPr="006E6C57">
        <w:rPr>
          <w:sz w:val="20"/>
        </w:rPr>
        <w:t>: A code from S121_</w:t>
      </w:r>
      <w:r w:rsidR="00274BF4">
        <w:rPr>
          <w:sz w:val="20"/>
        </w:rPr>
        <w:t>Feature</w:t>
      </w:r>
      <w:r w:rsidR="00274BF4" w:rsidRPr="006E6C57">
        <w:rPr>
          <w:sz w:val="20"/>
        </w:rPr>
        <w:t>Type</w:t>
      </w:r>
      <w:r w:rsidRPr="006E6C57">
        <w:rPr>
          <w:sz w:val="20"/>
        </w:rPr>
        <w:t>. This code list includes types that have a common characteristic related to the marine environment. The code list is registered in the Feature Concept Dictionary as listed values and as such can be expanded to include all aspects of the legal context. The initial contents are:</w:t>
      </w:r>
      <w:r w:rsidR="00851A5B">
        <w:rPr>
          <w:sz w:val="20"/>
        </w:rPr>
        <w:t xml:space="preserve"> </w:t>
      </w:r>
      <w:r>
        <w:rPr>
          <w:b/>
          <w:sz w:val="20"/>
        </w:rPr>
        <w:t>MLB</w:t>
      </w:r>
      <w:r w:rsidRPr="006E6C57">
        <w:rPr>
          <w:sz w:val="20"/>
        </w:rPr>
        <w:t xml:space="preserve"> (Marine Limits and Boundaries), </w:t>
      </w:r>
      <w:r w:rsidR="00C036DC">
        <w:rPr>
          <w:sz w:val="20"/>
        </w:rPr>
        <w:t xml:space="preserve">and </w:t>
      </w:r>
      <w:r w:rsidRPr="006E6C57">
        <w:rPr>
          <w:b/>
          <w:sz w:val="20"/>
        </w:rPr>
        <w:t>A76</w:t>
      </w:r>
      <w:r w:rsidRPr="006E6C57">
        <w:rPr>
          <w:sz w:val="20"/>
        </w:rPr>
        <w:t xml:space="preserve"> (UNCLOS article 76</w:t>
      </w:r>
      <w:r w:rsidR="00C036DC">
        <w:rPr>
          <w:sz w:val="20"/>
        </w:rPr>
        <w:t>)</w:t>
      </w:r>
      <w:r w:rsidRPr="006E6C57">
        <w:rPr>
          <w:sz w:val="20"/>
        </w:rPr>
        <w:t xml:space="preserve">. </w:t>
      </w:r>
    </w:p>
    <w:p w14:paraId="63FACBBF" w14:textId="77777777" w:rsidR="00816200" w:rsidRPr="006E6C57" w:rsidRDefault="008D5803" w:rsidP="00816200">
      <w:pPr>
        <w:pStyle w:val="BodyText"/>
        <w:ind w:left="1440"/>
        <w:rPr>
          <w:sz w:val="20"/>
        </w:rPr>
      </w:pPr>
      <w:r>
        <w:rPr>
          <w:b/>
          <w:sz w:val="20"/>
        </w:rPr>
        <w:t>f</w:t>
      </w:r>
      <w:r w:rsidR="00816200" w:rsidRPr="006E6C57">
        <w:rPr>
          <w:b/>
          <w:sz w:val="20"/>
        </w:rPr>
        <w:t>uID</w:t>
      </w:r>
      <w:r w:rsidR="00816200" w:rsidRPr="006E6C57">
        <w:rPr>
          <w:sz w:val="20"/>
        </w:rPr>
        <w:t>: Reference to information objects using the Oid (Object ID) attribute.</w:t>
      </w:r>
    </w:p>
    <w:p w14:paraId="276741F8" w14:textId="77777777" w:rsidR="00816200" w:rsidRDefault="00816200" w:rsidP="00816200">
      <w:pPr>
        <w:pStyle w:val="BodyText"/>
      </w:pPr>
      <w:r>
        <w:t>In addition they inherit the S121_VersionedObject attributes. These are:</w:t>
      </w:r>
    </w:p>
    <w:p w14:paraId="3F5A89EE" w14:textId="77777777" w:rsidR="00816200" w:rsidRPr="006E6C57" w:rsidRDefault="00816200" w:rsidP="00816200">
      <w:pPr>
        <w:pStyle w:val="BodyText"/>
        <w:ind w:left="1440"/>
        <w:rPr>
          <w:sz w:val="20"/>
        </w:rPr>
      </w:pPr>
      <w:r w:rsidRPr="006E6C57">
        <w:rPr>
          <w:b/>
          <w:sz w:val="20"/>
        </w:rPr>
        <w:t>beginLifespanVersion:</w:t>
      </w:r>
      <w:r w:rsidRPr="006E6C57">
        <w:rPr>
          <w:sz w:val="20"/>
        </w:rPr>
        <w:t xml:space="preserve"> start time of a specific instance version.</w:t>
      </w:r>
    </w:p>
    <w:p w14:paraId="0F6A4A34" w14:textId="77777777" w:rsidR="00816200" w:rsidRDefault="00816200" w:rsidP="00816200">
      <w:pPr>
        <w:pStyle w:val="BodyText"/>
        <w:ind w:left="1440"/>
        <w:rPr>
          <w:sz w:val="20"/>
        </w:rPr>
      </w:pPr>
      <w:r w:rsidRPr="006E6C57">
        <w:rPr>
          <w:b/>
          <w:sz w:val="20"/>
        </w:rPr>
        <w:t>endLifespanVersion:</w:t>
      </w:r>
      <w:r w:rsidRPr="006E6C57">
        <w:rPr>
          <w:sz w:val="20"/>
        </w:rPr>
        <w:t xml:space="preserve"> optional end time of a specific instance version.</w:t>
      </w:r>
    </w:p>
    <w:p w14:paraId="7BAD5F17" w14:textId="5E514F36" w:rsidR="00816200" w:rsidRDefault="00816200" w:rsidP="00816200">
      <w:pPr>
        <w:pStyle w:val="BodyText"/>
      </w:pPr>
      <w:r>
        <w:t xml:space="preserve">The S121 MLB Zone Objects may optionally take on the attribute </w:t>
      </w:r>
      <w:r>
        <w:rPr>
          <w:i/>
        </w:rPr>
        <w:t>verdom</w:t>
      </w:r>
      <w:r>
        <w:t xml:space="preserve"> from the codelist </w:t>
      </w:r>
      <w:r w:rsidR="008B6E64">
        <w:t>S121_VerticalDomainType</w:t>
      </w:r>
      <w:r>
        <w:t xml:space="preserve">. </w:t>
      </w:r>
    </w:p>
    <w:p w14:paraId="4525EA05" w14:textId="77777777" w:rsidR="00816200" w:rsidRDefault="00816200" w:rsidP="00816200">
      <w:pPr>
        <w:pStyle w:val="BodyText"/>
      </w:pPr>
      <w:r>
        <w:t>The Figure F6 shows MLB Zone Objects and attributes.</w:t>
      </w:r>
    </w:p>
    <w:p w14:paraId="5A8F949C" w14:textId="77777777" w:rsidR="00816200" w:rsidRPr="006E6C57" w:rsidRDefault="00816200" w:rsidP="00816200">
      <w:pPr>
        <w:pStyle w:val="BodyText"/>
        <w:ind w:left="1440"/>
        <w:rPr>
          <w:sz w:val="20"/>
        </w:rPr>
      </w:pPr>
    </w:p>
    <w:p w14:paraId="514519DC" w14:textId="77777777" w:rsidR="00816200" w:rsidRPr="000D094A" w:rsidRDefault="00816200" w:rsidP="00816200">
      <w:pPr>
        <w:rPr>
          <w:sz w:val="8"/>
          <w:lang w:val="en-CA"/>
        </w:rPr>
      </w:pPr>
    </w:p>
    <w:p w14:paraId="62FDEA0E" w14:textId="77777777" w:rsidR="00816200" w:rsidRDefault="008D5803" w:rsidP="00FB5E6A">
      <w:pPr>
        <w:pStyle w:val="Figurecaption"/>
        <w:ind w:left="450"/>
        <w:rPr>
          <w:lang w:val="en-US"/>
        </w:rPr>
      </w:pPr>
      <w:r>
        <w:rPr>
          <w:noProof/>
          <w:lang w:val="fr-FR" w:eastAsia="fr-FR"/>
        </w:rPr>
        <w:drawing>
          <wp:inline distT="0" distB="0" distL="0" distR="0" wp14:anchorId="3BB44893" wp14:editId="0E511635">
            <wp:extent cx="5215450" cy="5301037"/>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F6 S121 MLB Zone Objects and Attributes.png"/>
                    <pic:cNvPicPr/>
                  </pic:nvPicPr>
                  <pic:blipFill>
                    <a:blip r:embed="rId49">
                      <a:extLst>
                        <a:ext uri="{28A0092B-C50C-407E-A947-70E740481C1C}">
                          <a14:useLocalDpi xmlns:a14="http://schemas.microsoft.com/office/drawing/2010/main" val="0"/>
                        </a:ext>
                      </a:extLst>
                    </a:blip>
                    <a:stretch>
                      <a:fillRect/>
                    </a:stretch>
                  </pic:blipFill>
                  <pic:spPr>
                    <a:xfrm>
                      <a:off x="0" y="0"/>
                      <a:ext cx="5215450" cy="5301037"/>
                    </a:xfrm>
                    <a:prstGeom prst="rect">
                      <a:avLst/>
                    </a:prstGeom>
                  </pic:spPr>
                </pic:pic>
              </a:graphicData>
            </a:graphic>
          </wp:inline>
        </w:drawing>
      </w:r>
    </w:p>
    <w:p w14:paraId="420912D2" w14:textId="77777777" w:rsidR="00816200" w:rsidRPr="00EB2881" w:rsidRDefault="00816200" w:rsidP="00816200">
      <w:pPr>
        <w:pStyle w:val="Figurecaption"/>
        <w:rPr>
          <w:lang w:val="en-US"/>
        </w:rPr>
      </w:pPr>
      <w:r w:rsidRPr="00EB2881">
        <w:rPr>
          <w:lang w:val="en-US"/>
        </w:rPr>
        <w:t xml:space="preserve">Figure </w:t>
      </w:r>
      <w:r>
        <w:rPr>
          <w:lang w:val="en-US"/>
        </w:rPr>
        <w:t>F6</w:t>
      </w:r>
      <w:r w:rsidRPr="00EB2881">
        <w:rPr>
          <w:lang w:val="en-US"/>
        </w:rPr>
        <w:t xml:space="preserve"> – </w:t>
      </w:r>
      <w:r>
        <w:t>MLB Zone Objects and Attributes</w:t>
      </w:r>
    </w:p>
    <w:p w14:paraId="7123E62A" w14:textId="77777777" w:rsidR="00816200" w:rsidRPr="00B702BD" w:rsidRDefault="00816200" w:rsidP="00502AD8">
      <w:pPr>
        <w:pStyle w:val="Appendix"/>
        <w:keepLines w:val="0"/>
        <w:pageBreakBefore w:val="0"/>
        <w:numPr>
          <w:ilvl w:val="3"/>
          <w:numId w:val="48"/>
        </w:numPr>
        <w:jc w:val="left"/>
        <w:outlineLvl w:val="0"/>
      </w:pPr>
      <w:bookmarkStart w:id="222" w:name="_Toc467765229"/>
      <w:r>
        <w:t>MLB Space Objects and Attributes</w:t>
      </w:r>
      <w:bookmarkEnd w:id="222"/>
    </w:p>
    <w:p w14:paraId="0941DE56" w14:textId="77777777" w:rsidR="00816200" w:rsidRDefault="00816200" w:rsidP="00816200">
      <w:pPr>
        <w:pStyle w:val="BodyText"/>
      </w:pPr>
      <w:r>
        <w:t xml:space="preserve">There no MLB Space objects defined. Any Space object will need to be generated from the generic object Space and registered in the Feature Catalogue for a particular product. </w:t>
      </w:r>
    </w:p>
    <w:p w14:paraId="3EFB2D22" w14:textId="77777777" w:rsidR="002368E7" w:rsidRDefault="002368E7" w:rsidP="00E17C86">
      <w:pPr>
        <w:pStyle w:val="BodyText"/>
        <w:rPr>
          <w:lang w:val="en-US"/>
        </w:rPr>
      </w:pPr>
    </w:p>
    <w:p w14:paraId="44FF4B6A" w14:textId="77777777" w:rsidR="002368E7" w:rsidRPr="00C96F8F" w:rsidRDefault="002368E7" w:rsidP="002368E7"/>
    <w:p w14:paraId="10FD0816" w14:textId="77777777" w:rsidR="002368E7" w:rsidRDefault="002368E7" w:rsidP="002368E7">
      <w:pPr>
        <w:sectPr w:rsidR="002368E7" w:rsidSect="00550065">
          <w:pgSz w:w="12240" w:h="15840"/>
          <w:pgMar w:top="1440" w:right="1440" w:bottom="1440" w:left="1440" w:header="708" w:footer="708" w:gutter="0"/>
          <w:cols w:space="708"/>
          <w:docGrid w:linePitch="360"/>
        </w:sectPr>
      </w:pPr>
    </w:p>
    <w:p w14:paraId="562C0104" w14:textId="77777777" w:rsidR="002368E7" w:rsidRPr="002368E7" w:rsidRDefault="00816200" w:rsidP="00502AD8">
      <w:pPr>
        <w:pStyle w:val="Appendix"/>
        <w:keepLines w:val="0"/>
        <w:pageBreakBefore w:val="0"/>
        <w:numPr>
          <w:ilvl w:val="0"/>
          <w:numId w:val="48"/>
        </w:numPr>
        <w:outlineLvl w:val="0"/>
      </w:pPr>
      <w:bookmarkStart w:id="223" w:name="_Ref381686163"/>
      <w:bookmarkStart w:id="224" w:name="_Ref381686851"/>
      <w:bookmarkStart w:id="225" w:name="_Ref381686981"/>
      <w:bookmarkStart w:id="226" w:name="_Toc467765230"/>
      <w:r w:rsidRPr="00AD2BC9">
        <w:t>Feature</w:t>
      </w:r>
      <w:r w:rsidRPr="00265CE9">
        <w:t xml:space="preserve"> Catalogue</w:t>
      </w:r>
      <w:bookmarkEnd w:id="223"/>
      <w:bookmarkEnd w:id="224"/>
      <w:bookmarkEnd w:id="225"/>
      <w:bookmarkEnd w:id="226"/>
    </w:p>
    <w:p w14:paraId="712FEC2A" w14:textId="77777777" w:rsidR="00816200" w:rsidRPr="00F854EB" w:rsidRDefault="00816200" w:rsidP="00816200">
      <w:pPr>
        <w:keepNext/>
        <w:jc w:val="center"/>
        <w:rPr>
          <w:rFonts w:ascii="Arial" w:hAnsi="Arial" w:cs="Arial"/>
        </w:rPr>
      </w:pPr>
      <w:r w:rsidRPr="00816200">
        <w:rPr>
          <w:rFonts w:ascii="Arial" w:hAnsi="Arial" w:cs="Arial"/>
          <w:b/>
          <w:bCs/>
          <w:color w:val="365F91"/>
          <w:kern w:val="32"/>
          <w:szCs w:val="32"/>
          <w:lang w:val="en-CA"/>
        </w:rPr>
        <w:t>(Normative)</w:t>
      </w:r>
    </w:p>
    <w:p w14:paraId="5683EECF" w14:textId="77777777" w:rsidR="00816200" w:rsidRPr="00011542" w:rsidRDefault="00816200" w:rsidP="00502AD8">
      <w:pPr>
        <w:pStyle w:val="Appendix"/>
        <w:keepLines w:val="0"/>
        <w:pageBreakBefore w:val="0"/>
        <w:numPr>
          <w:ilvl w:val="1"/>
          <w:numId w:val="48"/>
        </w:numPr>
        <w:jc w:val="left"/>
        <w:outlineLvl w:val="0"/>
      </w:pPr>
      <w:bookmarkStart w:id="227" w:name="_Toc467765231"/>
      <w:r w:rsidRPr="003D2FC4">
        <w:t>Feature catalogue</w:t>
      </w:r>
      <w:bookmarkEnd w:id="227"/>
    </w:p>
    <w:p w14:paraId="1E6D563D" w14:textId="77777777" w:rsidR="00816200" w:rsidRPr="00011542" w:rsidRDefault="009A7500" w:rsidP="00502AD8">
      <w:pPr>
        <w:pStyle w:val="Appendix"/>
        <w:keepLines w:val="0"/>
        <w:pageBreakBefore w:val="0"/>
        <w:numPr>
          <w:ilvl w:val="2"/>
          <w:numId w:val="48"/>
        </w:numPr>
        <w:ind w:left="900"/>
        <w:jc w:val="left"/>
        <w:outlineLvl w:val="0"/>
      </w:pPr>
      <w:bookmarkStart w:id="228" w:name="_Toc467765232"/>
      <w:r w:rsidRPr="00011542">
        <w:t>Name</w:t>
      </w:r>
      <w:bookmarkEnd w:id="228"/>
    </w:p>
    <w:p w14:paraId="6392303C" w14:textId="77777777" w:rsidR="00816200" w:rsidRPr="00011542" w:rsidRDefault="009A7500" w:rsidP="00816200">
      <w:pPr>
        <w:pStyle w:val="BodyText"/>
        <w:rPr>
          <w:color w:val="000000" w:themeColor="text1"/>
        </w:rPr>
      </w:pPr>
      <w:r w:rsidRPr="004110BC">
        <w:rPr>
          <w:color w:val="000000" w:themeColor="text1"/>
        </w:rPr>
        <w:t>S-121 – Feature Catalogue</w:t>
      </w:r>
    </w:p>
    <w:p w14:paraId="7A5151F9" w14:textId="77777777" w:rsidR="00816200" w:rsidRPr="00011542" w:rsidRDefault="009A7500" w:rsidP="00502AD8">
      <w:pPr>
        <w:pStyle w:val="Appendix"/>
        <w:keepLines w:val="0"/>
        <w:pageBreakBefore w:val="0"/>
        <w:numPr>
          <w:ilvl w:val="2"/>
          <w:numId w:val="48"/>
        </w:numPr>
        <w:ind w:left="900"/>
        <w:jc w:val="left"/>
        <w:outlineLvl w:val="0"/>
      </w:pPr>
      <w:bookmarkStart w:id="229" w:name="_Toc467765233"/>
      <w:r w:rsidRPr="00011542">
        <w:t>Scope</w:t>
      </w:r>
      <w:bookmarkEnd w:id="229"/>
    </w:p>
    <w:p w14:paraId="1CC2B80B" w14:textId="77777777" w:rsidR="00816200" w:rsidRPr="00011542" w:rsidRDefault="009A7500" w:rsidP="00816200">
      <w:pPr>
        <w:pStyle w:val="BodyText"/>
        <w:rPr>
          <w:color w:val="000000" w:themeColor="text1"/>
        </w:rPr>
      </w:pPr>
      <w:r w:rsidRPr="004110BC">
        <w:rPr>
          <w:color w:val="000000" w:themeColor="text1"/>
        </w:rPr>
        <w:t>This feature catalogue describes the feature objects used in the S-121 product specification. It includes both standard features taken from the S-100 Feature Object Catalogue (S-100 Feature Concept Dictionary) and new features defined in this product specification. The new features will be introduced to the S-100 Object Catalogue through the normal processes within IHO.</w:t>
      </w:r>
    </w:p>
    <w:p w14:paraId="751B37C3" w14:textId="77777777" w:rsidR="00816200" w:rsidRPr="00011542" w:rsidRDefault="009A7500" w:rsidP="00502AD8">
      <w:pPr>
        <w:pStyle w:val="Appendix"/>
        <w:keepLines w:val="0"/>
        <w:pageBreakBefore w:val="0"/>
        <w:numPr>
          <w:ilvl w:val="2"/>
          <w:numId w:val="48"/>
        </w:numPr>
        <w:ind w:left="900"/>
        <w:jc w:val="left"/>
        <w:outlineLvl w:val="0"/>
      </w:pPr>
      <w:bookmarkStart w:id="230" w:name="_Toc467765234"/>
      <w:r w:rsidRPr="00011542">
        <w:t>Version number</w:t>
      </w:r>
      <w:bookmarkEnd w:id="230"/>
    </w:p>
    <w:p w14:paraId="303735C4" w14:textId="77777777" w:rsidR="009A7500" w:rsidRPr="00011542" w:rsidRDefault="009A7500" w:rsidP="009A7500">
      <w:pPr>
        <w:pStyle w:val="BodyText"/>
        <w:spacing w:after="120"/>
      </w:pPr>
      <w:r w:rsidRPr="004110BC">
        <w:t>1.0</w:t>
      </w:r>
    </w:p>
    <w:p w14:paraId="511678D8" w14:textId="77777777" w:rsidR="00816200" w:rsidRPr="00011542" w:rsidRDefault="009A7500" w:rsidP="00502AD8">
      <w:pPr>
        <w:pStyle w:val="Appendix"/>
        <w:keepLines w:val="0"/>
        <w:pageBreakBefore w:val="0"/>
        <w:numPr>
          <w:ilvl w:val="2"/>
          <w:numId w:val="48"/>
        </w:numPr>
        <w:ind w:left="900"/>
        <w:jc w:val="left"/>
        <w:outlineLvl w:val="0"/>
      </w:pPr>
      <w:bookmarkStart w:id="231" w:name="_Toc467765235"/>
      <w:r w:rsidRPr="00011542">
        <w:t>Version Date</w:t>
      </w:r>
      <w:bookmarkEnd w:id="231"/>
    </w:p>
    <w:p w14:paraId="6626CBBC" w14:textId="77777777" w:rsidR="009A7500" w:rsidRPr="00011542" w:rsidRDefault="009A7500" w:rsidP="009A7500">
      <w:pPr>
        <w:pStyle w:val="BodyText"/>
        <w:spacing w:after="120"/>
      </w:pPr>
      <w:r w:rsidRPr="004110BC">
        <w:t>2016-</w:t>
      </w:r>
      <w:r w:rsidR="004D5ABD">
        <w:t>12</w:t>
      </w:r>
      <w:r w:rsidRPr="004110BC">
        <w:t>-</w:t>
      </w:r>
      <w:r w:rsidR="004D5ABD">
        <w:t>09</w:t>
      </w:r>
    </w:p>
    <w:p w14:paraId="7962E042" w14:textId="77777777" w:rsidR="00816200" w:rsidRPr="00011542" w:rsidRDefault="009A7500" w:rsidP="00502AD8">
      <w:pPr>
        <w:pStyle w:val="Appendix"/>
        <w:keepLines w:val="0"/>
        <w:pageBreakBefore w:val="0"/>
        <w:numPr>
          <w:ilvl w:val="2"/>
          <w:numId w:val="48"/>
        </w:numPr>
        <w:ind w:left="900"/>
        <w:jc w:val="left"/>
        <w:outlineLvl w:val="0"/>
      </w:pPr>
      <w:bookmarkStart w:id="232" w:name="_Toc467765236"/>
      <w:r w:rsidRPr="00011542">
        <w:t>Producer</w:t>
      </w:r>
      <w:bookmarkEnd w:id="232"/>
    </w:p>
    <w:p w14:paraId="61423292" w14:textId="77777777" w:rsidR="009A7500" w:rsidRPr="00011542" w:rsidRDefault="009A7500" w:rsidP="009A7500">
      <w:pPr>
        <w:pStyle w:val="BodyText"/>
        <w:spacing w:before="0"/>
        <w:ind w:left="562"/>
      </w:pPr>
      <w:r w:rsidRPr="004110BC">
        <w:t xml:space="preserve">International Hydrographic Bureau </w:t>
      </w:r>
    </w:p>
    <w:p w14:paraId="439AE8C6" w14:textId="77777777" w:rsidR="009A7500" w:rsidRPr="00011542" w:rsidRDefault="009A7500" w:rsidP="009A7500">
      <w:pPr>
        <w:pStyle w:val="BodyText"/>
        <w:spacing w:before="0"/>
        <w:ind w:left="562"/>
      </w:pPr>
      <w:r w:rsidRPr="004110BC">
        <w:t>4b quai Antoine 1er</w:t>
      </w:r>
    </w:p>
    <w:p w14:paraId="28E0D6B0" w14:textId="77777777" w:rsidR="009A7500" w:rsidRPr="00011542" w:rsidRDefault="009A7500" w:rsidP="009A7500">
      <w:pPr>
        <w:pStyle w:val="BodyText"/>
        <w:spacing w:before="0"/>
        <w:ind w:left="562"/>
      </w:pPr>
      <w:r w:rsidRPr="004110BC">
        <w:t>B.P. 445</w:t>
      </w:r>
    </w:p>
    <w:p w14:paraId="5498E0D9" w14:textId="77777777" w:rsidR="009A7500" w:rsidRPr="00011542" w:rsidRDefault="009A7500" w:rsidP="009A7500">
      <w:pPr>
        <w:pStyle w:val="BodyText"/>
        <w:spacing w:before="0"/>
        <w:ind w:left="562"/>
      </w:pPr>
      <w:r w:rsidRPr="004110BC">
        <w:t>MC 98011 MONACO CEDEX</w:t>
      </w:r>
    </w:p>
    <w:p w14:paraId="07F6C68B" w14:textId="77777777" w:rsidR="009A7500" w:rsidRPr="00011542" w:rsidRDefault="009A7500" w:rsidP="009A7500">
      <w:pPr>
        <w:pStyle w:val="BodyText"/>
        <w:spacing w:before="0"/>
        <w:ind w:left="562"/>
      </w:pPr>
      <w:r w:rsidRPr="004110BC">
        <w:t>Telephone: +377 93 10 81 00</w:t>
      </w:r>
    </w:p>
    <w:p w14:paraId="212B7094" w14:textId="77777777" w:rsidR="009A7500" w:rsidRPr="00011542" w:rsidRDefault="009A7500" w:rsidP="009A7500">
      <w:pPr>
        <w:pStyle w:val="BodyText"/>
        <w:spacing w:before="0"/>
        <w:ind w:left="562"/>
      </w:pPr>
      <w:r w:rsidRPr="004110BC">
        <w:t>Telefax: + 377 93 10 81 40</w:t>
      </w:r>
    </w:p>
    <w:p w14:paraId="1A8AAC71" w14:textId="77777777" w:rsidR="00816200" w:rsidRPr="00011542" w:rsidRDefault="009A7500" w:rsidP="009A7500">
      <w:pPr>
        <w:pStyle w:val="BodyText"/>
        <w:spacing w:before="0"/>
        <w:ind w:left="562"/>
      </w:pPr>
      <w:r w:rsidRPr="004110BC">
        <w:t>Email: info@iho.int</w:t>
      </w:r>
    </w:p>
    <w:p w14:paraId="55063A40" w14:textId="77777777" w:rsidR="00816200" w:rsidRPr="00011542" w:rsidRDefault="009A7500" w:rsidP="00502AD8">
      <w:pPr>
        <w:pStyle w:val="Appendix"/>
        <w:keepLines w:val="0"/>
        <w:pageBreakBefore w:val="0"/>
        <w:numPr>
          <w:ilvl w:val="2"/>
          <w:numId w:val="48"/>
        </w:numPr>
        <w:ind w:left="900"/>
        <w:jc w:val="left"/>
        <w:outlineLvl w:val="0"/>
      </w:pPr>
      <w:bookmarkStart w:id="233" w:name="_Toc467765237"/>
      <w:r w:rsidRPr="00011542">
        <w:t>Language</w:t>
      </w:r>
      <w:bookmarkEnd w:id="233"/>
    </w:p>
    <w:p w14:paraId="6AF582DD" w14:textId="77777777" w:rsidR="009A7500" w:rsidRPr="00011542" w:rsidRDefault="009A7500" w:rsidP="009A7500">
      <w:pPr>
        <w:pStyle w:val="BodyText"/>
        <w:rPr>
          <w:color w:val="000000" w:themeColor="text1"/>
        </w:rPr>
      </w:pPr>
      <w:r w:rsidRPr="004110BC">
        <w:rPr>
          <w:color w:val="000000" w:themeColor="text1"/>
        </w:rPr>
        <w:t>This feature catalogue is available in:</w:t>
      </w:r>
    </w:p>
    <w:p w14:paraId="67AA3B6A" w14:textId="77777777" w:rsidR="00816200" w:rsidRPr="00011542" w:rsidRDefault="009A7500" w:rsidP="009A7500">
      <w:pPr>
        <w:pStyle w:val="BodyText"/>
        <w:rPr>
          <w:color w:val="000000" w:themeColor="text1"/>
        </w:rPr>
      </w:pPr>
      <w:r w:rsidRPr="004110BC">
        <w:rPr>
          <w:color w:val="000000" w:themeColor="text1"/>
        </w:rPr>
        <w:t>eng – English</w:t>
      </w:r>
    </w:p>
    <w:p w14:paraId="08B63757" w14:textId="77777777" w:rsidR="00816200" w:rsidRPr="00011542" w:rsidRDefault="009A7500" w:rsidP="00502AD8">
      <w:pPr>
        <w:pStyle w:val="Appendix"/>
        <w:keepLines w:val="0"/>
        <w:pageBreakBefore w:val="0"/>
        <w:numPr>
          <w:ilvl w:val="1"/>
          <w:numId w:val="48"/>
        </w:numPr>
        <w:jc w:val="left"/>
        <w:outlineLvl w:val="0"/>
      </w:pPr>
      <w:bookmarkStart w:id="234" w:name="_Toc467765238"/>
      <w:r w:rsidRPr="00011542">
        <w:t>Feature Catalogue Style</w:t>
      </w:r>
      <w:bookmarkEnd w:id="234"/>
    </w:p>
    <w:p w14:paraId="5175B250" w14:textId="77777777" w:rsidR="00816200" w:rsidRPr="00011542" w:rsidRDefault="009A7500" w:rsidP="00502AD8">
      <w:pPr>
        <w:pStyle w:val="Appendix"/>
        <w:keepLines w:val="0"/>
        <w:pageBreakBefore w:val="0"/>
        <w:numPr>
          <w:ilvl w:val="2"/>
          <w:numId w:val="48"/>
        </w:numPr>
        <w:ind w:left="900"/>
        <w:jc w:val="left"/>
        <w:outlineLvl w:val="0"/>
      </w:pPr>
      <w:bookmarkStart w:id="235" w:name="_Toc467765239"/>
      <w:r w:rsidRPr="00011542">
        <w:t>Format for the Representation of Feature Object</w:t>
      </w:r>
      <w:r w:rsidR="006C72BC">
        <w:t>s and Information Objects</w:t>
      </w:r>
      <w:bookmarkEnd w:id="235"/>
    </w:p>
    <w:p w14:paraId="2B467943" w14:textId="77777777" w:rsidR="009A7500" w:rsidRPr="00011542" w:rsidRDefault="009A7500" w:rsidP="00535249">
      <w:pPr>
        <w:pStyle w:val="BodyText"/>
        <w:keepNext/>
      </w:pPr>
      <w:r w:rsidRPr="004110BC">
        <w:t>In alignment with the S-100 Feature Concept Dictionary, each object class is specified in a standardized way, under the following headings:</w:t>
      </w:r>
    </w:p>
    <w:p w14:paraId="49A6BCC8" w14:textId="77777777" w:rsidR="009A7500" w:rsidRPr="004110BC" w:rsidRDefault="009A7500" w:rsidP="00535249">
      <w:pPr>
        <w:pStyle w:val="OList1"/>
        <w:keepNext/>
        <w:rPr>
          <w:lang w:val="en-CA"/>
        </w:rPr>
      </w:pPr>
      <w:r w:rsidRPr="004110BC">
        <w:rPr>
          <w:lang w:val="en-CA"/>
        </w:rPr>
        <w:t xml:space="preserve">Alpha Code: </w:t>
      </w:r>
      <w:r w:rsidRPr="004110BC">
        <w:rPr>
          <w:lang w:val="en-CA"/>
        </w:rPr>
        <w:tab/>
        <w:t>six-character Alpha Code for the object class</w:t>
      </w:r>
      <w:r w:rsidR="00851A5B">
        <w:rPr>
          <w:lang w:val="en-CA"/>
        </w:rPr>
        <w:t xml:space="preserve"> </w:t>
      </w:r>
    </w:p>
    <w:p w14:paraId="1CA51C66" w14:textId="77777777" w:rsidR="009A7500" w:rsidRPr="004110BC" w:rsidRDefault="009A7500" w:rsidP="00535249">
      <w:pPr>
        <w:pStyle w:val="OList1"/>
        <w:keepNext/>
        <w:rPr>
          <w:lang w:val="en-CA"/>
        </w:rPr>
      </w:pPr>
      <w:r w:rsidRPr="004110BC">
        <w:rPr>
          <w:lang w:val="en-CA"/>
        </w:rPr>
        <w:t xml:space="preserve">Name: </w:t>
      </w:r>
      <w:r w:rsidRPr="004110BC">
        <w:rPr>
          <w:lang w:val="en-CA"/>
        </w:rPr>
        <w:tab/>
        <w:t>object class name</w:t>
      </w:r>
      <w:r w:rsidR="00851A5B">
        <w:rPr>
          <w:lang w:val="en-CA"/>
        </w:rPr>
        <w:t xml:space="preserve"> </w:t>
      </w:r>
    </w:p>
    <w:p w14:paraId="053F436F" w14:textId="77777777" w:rsidR="009A7500" w:rsidRPr="004110BC" w:rsidRDefault="009A7500" w:rsidP="009A7500">
      <w:pPr>
        <w:pStyle w:val="OList1"/>
        <w:rPr>
          <w:lang w:val="en-CA"/>
        </w:rPr>
      </w:pPr>
      <w:r w:rsidRPr="004110BC">
        <w:rPr>
          <w:lang w:val="en-CA"/>
        </w:rPr>
        <w:t>Alias</w:t>
      </w:r>
      <w:r w:rsidRPr="004110BC">
        <w:rPr>
          <w:lang w:val="en-CA"/>
        </w:rPr>
        <w:tab/>
        <w:t>alternate name (if any)</w:t>
      </w:r>
    </w:p>
    <w:p w14:paraId="670AACA6" w14:textId="77777777" w:rsidR="009A7500" w:rsidRPr="004110BC" w:rsidRDefault="009A7500" w:rsidP="009A7500">
      <w:pPr>
        <w:pStyle w:val="OList1"/>
        <w:rPr>
          <w:lang w:val="en-CA"/>
        </w:rPr>
      </w:pPr>
      <w:r w:rsidRPr="004110BC">
        <w:rPr>
          <w:lang w:val="en-CA"/>
        </w:rPr>
        <w:t>camelCase:</w:t>
      </w:r>
      <w:r w:rsidRPr="004110BC">
        <w:rPr>
          <w:lang w:val="en-CA"/>
        </w:rPr>
        <w:tab/>
        <w:t xml:space="preserve">camelCase code </w:t>
      </w:r>
    </w:p>
    <w:p w14:paraId="1F8E4668" w14:textId="77777777" w:rsidR="009A7500" w:rsidRPr="004110BC" w:rsidRDefault="009A7500" w:rsidP="009A7500">
      <w:pPr>
        <w:pStyle w:val="OList1"/>
        <w:rPr>
          <w:lang w:val="en-CA"/>
        </w:rPr>
      </w:pPr>
      <w:r w:rsidRPr="004110BC">
        <w:rPr>
          <w:lang w:val="en-CA"/>
        </w:rPr>
        <w:t xml:space="preserve">Numeric Code: </w:t>
      </w:r>
      <w:r w:rsidRPr="004110BC">
        <w:rPr>
          <w:lang w:val="en-CA"/>
        </w:rPr>
        <w:tab/>
        <w:t>integer code (available only for some objects from S-57)</w:t>
      </w:r>
    </w:p>
    <w:p w14:paraId="302FBF0D" w14:textId="77777777" w:rsidR="009A7500" w:rsidRPr="004110BC" w:rsidRDefault="009A7500" w:rsidP="009A7500">
      <w:pPr>
        <w:pStyle w:val="OList1"/>
        <w:rPr>
          <w:lang w:val="en-CA"/>
        </w:rPr>
      </w:pPr>
      <w:r w:rsidRPr="004110BC">
        <w:rPr>
          <w:lang w:val="en-CA"/>
        </w:rPr>
        <w:t>Use Type</w:t>
      </w:r>
      <w:r w:rsidRPr="004110BC">
        <w:rPr>
          <w:lang w:val="en-CA"/>
        </w:rPr>
        <w:tab/>
        <w:t>area of use of the feature object</w:t>
      </w:r>
      <w:r w:rsidR="006C72BC">
        <w:rPr>
          <w:lang w:val="en-CA"/>
        </w:rPr>
        <w:t xml:space="preserve"> (theme objects relate to the MLB theme)</w:t>
      </w:r>
    </w:p>
    <w:p w14:paraId="32C12333" w14:textId="77777777" w:rsidR="009A7500" w:rsidRPr="004110BC" w:rsidRDefault="009A7500" w:rsidP="009A7500">
      <w:pPr>
        <w:pStyle w:val="OList1"/>
        <w:rPr>
          <w:lang w:val="en-CA"/>
        </w:rPr>
      </w:pPr>
      <w:r w:rsidRPr="004110BC">
        <w:rPr>
          <w:lang w:val="en-CA"/>
        </w:rPr>
        <w:t xml:space="preserve">Definition: </w:t>
      </w:r>
      <w:r w:rsidRPr="004110BC">
        <w:rPr>
          <w:lang w:val="en-CA"/>
        </w:rPr>
        <w:tab/>
        <w:t>definition of the feature object</w:t>
      </w:r>
    </w:p>
    <w:p w14:paraId="36702E53" w14:textId="77777777" w:rsidR="009A7500" w:rsidRPr="004110BC" w:rsidRDefault="009A7500" w:rsidP="009A7500">
      <w:pPr>
        <w:pStyle w:val="OList1"/>
        <w:rPr>
          <w:lang w:val="en-CA"/>
        </w:rPr>
      </w:pPr>
      <w:r w:rsidRPr="004110BC">
        <w:rPr>
          <w:lang w:val="en-CA"/>
        </w:rPr>
        <w:t>Intrinsic Type</w:t>
      </w:r>
      <w:r w:rsidRPr="004110BC">
        <w:rPr>
          <w:lang w:val="en-CA"/>
        </w:rPr>
        <w:tab/>
        <w:t xml:space="preserve">intrinsic </w:t>
      </w:r>
      <w:r w:rsidR="00F02D28" w:rsidRPr="004110BC">
        <w:rPr>
          <w:lang w:val="en-CA"/>
        </w:rPr>
        <w:t xml:space="preserve">spatial </w:t>
      </w:r>
      <w:r w:rsidRPr="004110BC">
        <w:rPr>
          <w:lang w:val="en-CA"/>
        </w:rPr>
        <w:t>nature of the feature object (Location, Limit, Zone, Space)</w:t>
      </w:r>
    </w:p>
    <w:p w14:paraId="08ADF4FB" w14:textId="77777777" w:rsidR="009A7500" w:rsidRPr="004110BC" w:rsidRDefault="009A7500" w:rsidP="009A7500">
      <w:pPr>
        <w:pStyle w:val="OList1"/>
        <w:rPr>
          <w:lang w:val="en-CA"/>
        </w:rPr>
      </w:pPr>
      <w:r w:rsidRPr="004110BC">
        <w:rPr>
          <w:lang w:val="en-CA"/>
        </w:rPr>
        <w:t>Permitted Primitives</w:t>
      </w:r>
      <w:r w:rsidRPr="004110BC">
        <w:rPr>
          <w:lang w:val="en-CA"/>
        </w:rPr>
        <w:tab/>
        <w:t>permitted spatial primitives (P, L, A)</w:t>
      </w:r>
    </w:p>
    <w:p w14:paraId="149BF7F6" w14:textId="77777777" w:rsidR="009A7500" w:rsidRDefault="009A7500" w:rsidP="009A7500">
      <w:pPr>
        <w:pStyle w:val="OList1"/>
        <w:rPr>
          <w:lang w:val="en-CA"/>
        </w:rPr>
      </w:pPr>
      <w:r w:rsidRPr="004110BC">
        <w:rPr>
          <w:lang w:val="en-CA"/>
        </w:rPr>
        <w:t xml:space="preserve">Remarks: </w:t>
      </w:r>
      <w:r w:rsidRPr="004110BC">
        <w:rPr>
          <w:lang w:val="en-CA"/>
        </w:rPr>
        <w:tab/>
        <w:t>Under ‘Remarks’ further comments and notes are given. Related but separate object classes are listed under the heading ‘Distinction’.</w:t>
      </w:r>
    </w:p>
    <w:p w14:paraId="3E844360" w14:textId="77777777" w:rsidR="006C72BC" w:rsidRDefault="006C72BC" w:rsidP="009A7500">
      <w:pPr>
        <w:pStyle w:val="OList1"/>
        <w:rPr>
          <w:lang w:val="en-CA"/>
        </w:rPr>
      </w:pPr>
      <w:r>
        <w:rPr>
          <w:lang w:val="en-CA"/>
        </w:rPr>
        <w:t>Distinction:</w:t>
      </w:r>
      <w:r>
        <w:rPr>
          <w:lang w:val="en-CA"/>
        </w:rPr>
        <w:tab/>
        <w:t>Similar but distinct objects.</w:t>
      </w:r>
    </w:p>
    <w:p w14:paraId="73199DC0" w14:textId="77777777" w:rsidR="006C72BC" w:rsidRPr="004110BC" w:rsidRDefault="006C72BC" w:rsidP="009A7500">
      <w:pPr>
        <w:pStyle w:val="OList1"/>
        <w:rPr>
          <w:lang w:val="en-CA"/>
        </w:rPr>
      </w:pPr>
      <w:r>
        <w:rPr>
          <w:lang w:val="en-CA"/>
        </w:rPr>
        <w:t>Attributes:</w:t>
      </w:r>
      <w:r>
        <w:rPr>
          <w:lang w:val="en-CA"/>
        </w:rPr>
        <w:tab/>
        <w:t>Attributes associated with the object.</w:t>
      </w:r>
    </w:p>
    <w:p w14:paraId="38C5D3D3" w14:textId="77777777" w:rsidR="00816200" w:rsidRPr="00011542" w:rsidRDefault="009A7500" w:rsidP="00502AD8">
      <w:pPr>
        <w:pStyle w:val="Appendix"/>
        <w:keepLines w:val="0"/>
        <w:pageBreakBefore w:val="0"/>
        <w:numPr>
          <w:ilvl w:val="2"/>
          <w:numId w:val="48"/>
        </w:numPr>
        <w:ind w:left="900"/>
        <w:jc w:val="left"/>
        <w:outlineLvl w:val="0"/>
      </w:pPr>
      <w:bookmarkStart w:id="236" w:name="_Toc467765240"/>
      <w:r w:rsidRPr="00011542">
        <w:t>Format for the Representation of Feature Object Attributes</w:t>
      </w:r>
      <w:bookmarkEnd w:id="236"/>
      <w:r w:rsidR="006C72BC">
        <w:t xml:space="preserve"> </w:t>
      </w:r>
    </w:p>
    <w:p w14:paraId="185C0FE9" w14:textId="77777777" w:rsidR="009A7500" w:rsidRPr="00011542" w:rsidRDefault="009A7500" w:rsidP="009A7500">
      <w:pPr>
        <w:pStyle w:val="BodyText"/>
      </w:pPr>
      <w:r w:rsidRPr="004110BC">
        <w:t>In alignment with the format defined in S-100, each attribute is specified in a standardized way, under the following headings:</w:t>
      </w:r>
    </w:p>
    <w:p w14:paraId="1EDB1159" w14:textId="77777777" w:rsidR="009A7500" w:rsidRPr="004110BC" w:rsidRDefault="00241441" w:rsidP="009A7500">
      <w:pPr>
        <w:pStyle w:val="OList1"/>
        <w:rPr>
          <w:lang w:val="en-CA"/>
        </w:rPr>
      </w:pPr>
      <w:r>
        <w:rPr>
          <w:lang w:val="en-CA"/>
        </w:rPr>
        <w:t>Alpha Code</w:t>
      </w:r>
      <w:r w:rsidR="009A7500" w:rsidRPr="004110BC">
        <w:rPr>
          <w:lang w:val="en-CA"/>
        </w:rPr>
        <w:t xml:space="preserve">: </w:t>
      </w:r>
      <w:r w:rsidR="009A7500" w:rsidRPr="004110BC">
        <w:rPr>
          <w:lang w:val="en-CA"/>
        </w:rPr>
        <w:tab/>
        <w:t>six character code for the Attribute.</w:t>
      </w:r>
    </w:p>
    <w:p w14:paraId="5535438B" w14:textId="77777777" w:rsidR="00241441" w:rsidRPr="00711E56" w:rsidRDefault="00241441" w:rsidP="00241441">
      <w:pPr>
        <w:pStyle w:val="OList1"/>
        <w:rPr>
          <w:lang w:val="en-CA"/>
        </w:rPr>
      </w:pPr>
      <w:r>
        <w:rPr>
          <w:lang w:val="en-CA"/>
        </w:rPr>
        <w:t>Name</w:t>
      </w:r>
      <w:r w:rsidRPr="00711E56">
        <w:rPr>
          <w:lang w:val="en-CA"/>
        </w:rPr>
        <w:t xml:space="preserve">: </w:t>
      </w:r>
      <w:r w:rsidRPr="00711E56">
        <w:rPr>
          <w:lang w:val="en-CA"/>
        </w:rPr>
        <w:tab/>
        <w:t>Attribute name.</w:t>
      </w:r>
    </w:p>
    <w:p w14:paraId="776D1EE2" w14:textId="77777777" w:rsidR="006C72BC" w:rsidRPr="00711E56" w:rsidRDefault="006C72BC" w:rsidP="006C72BC">
      <w:pPr>
        <w:pStyle w:val="OList1"/>
        <w:rPr>
          <w:lang w:val="en-CA"/>
        </w:rPr>
      </w:pPr>
      <w:r w:rsidRPr="00711E56">
        <w:rPr>
          <w:lang w:val="en-CA"/>
        </w:rPr>
        <w:t>Alias</w:t>
      </w:r>
      <w:r w:rsidRPr="00711E56">
        <w:rPr>
          <w:lang w:val="en-CA"/>
        </w:rPr>
        <w:tab/>
        <w:t>alternate name (if any)</w:t>
      </w:r>
    </w:p>
    <w:p w14:paraId="3046B9D1" w14:textId="77777777" w:rsidR="006C72BC" w:rsidRPr="00711E56" w:rsidRDefault="006C72BC" w:rsidP="006C72BC">
      <w:pPr>
        <w:pStyle w:val="OList1"/>
        <w:rPr>
          <w:lang w:val="en-CA"/>
        </w:rPr>
      </w:pPr>
      <w:r w:rsidRPr="00711E56">
        <w:rPr>
          <w:lang w:val="en-CA"/>
        </w:rPr>
        <w:t>camelCase:</w:t>
      </w:r>
      <w:r w:rsidRPr="00711E56">
        <w:rPr>
          <w:lang w:val="en-CA"/>
        </w:rPr>
        <w:tab/>
        <w:t xml:space="preserve">camelCase code </w:t>
      </w:r>
    </w:p>
    <w:p w14:paraId="24534831" w14:textId="77777777" w:rsidR="006C72BC" w:rsidRPr="00711E56" w:rsidRDefault="006C72BC" w:rsidP="006C72BC">
      <w:pPr>
        <w:pStyle w:val="OList1"/>
        <w:rPr>
          <w:lang w:val="en-CA"/>
        </w:rPr>
      </w:pPr>
      <w:r w:rsidRPr="00711E56">
        <w:rPr>
          <w:lang w:val="en-CA"/>
        </w:rPr>
        <w:t xml:space="preserve">Numeric Code: </w:t>
      </w:r>
      <w:r w:rsidRPr="00711E56">
        <w:rPr>
          <w:lang w:val="en-CA"/>
        </w:rPr>
        <w:tab/>
        <w:t>integer code (</w:t>
      </w:r>
      <w:r>
        <w:rPr>
          <w:lang w:val="en-CA"/>
        </w:rPr>
        <w:t>where available</w:t>
      </w:r>
      <w:r w:rsidRPr="00711E56">
        <w:rPr>
          <w:lang w:val="en-CA"/>
        </w:rPr>
        <w:t>)</w:t>
      </w:r>
    </w:p>
    <w:p w14:paraId="2A053B4C" w14:textId="77777777" w:rsidR="00241441" w:rsidRPr="00711E56" w:rsidRDefault="00241441" w:rsidP="00241441">
      <w:pPr>
        <w:pStyle w:val="OList1"/>
        <w:rPr>
          <w:lang w:val="en-CA"/>
        </w:rPr>
      </w:pPr>
      <w:r>
        <w:rPr>
          <w:lang w:val="en-CA"/>
        </w:rPr>
        <w:t>Data Type</w:t>
      </w:r>
      <w:r w:rsidRPr="00711E56">
        <w:rPr>
          <w:lang w:val="en-CA"/>
        </w:rPr>
        <w:t>:</w:t>
      </w:r>
      <w:r w:rsidRPr="00711E56">
        <w:rPr>
          <w:lang w:val="en-CA"/>
        </w:rPr>
        <w:tab/>
      </w:r>
      <w:r>
        <w:rPr>
          <w:lang w:val="en-CA"/>
        </w:rPr>
        <w:t>Type of attribute (per S-100 Attribute data types)</w:t>
      </w:r>
      <w:r w:rsidRPr="00711E56">
        <w:rPr>
          <w:lang w:val="en-CA"/>
        </w:rPr>
        <w:t>.</w:t>
      </w:r>
    </w:p>
    <w:p w14:paraId="25C08EA1" w14:textId="77777777" w:rsidR="00241441" w:rsidRPr="00711E56" w:rsidRDefault="00241441" w:rsidP="00241441">
      <w:pPr>
        <w:pStyle w:val="OList1"/>
        <w:rPr>
          <w:lang w:val="en-CA"/>
        </w:rPr>
      </w:pPr>
      <w:r>
        <w:rPr>
          <w:lang w:val="en-CA"/>
        </w:rPr>
        <w:t>UOM</w:t>
      </w:r>
      <w:r w:rsidRPr="00711E56">
        <w:rPr>
          <w:lang w:val="en-CA"/>
        </w:rPr>
        <w:t>:</w:t>
      </w:r>
      <w:r w:rsidRPr="00711E56">
        <w:rPr>
          <w:lang w:val="en-CA"/>
        </w:rPr>
        <w:tab/>
      </w:r>
      <w:r>
        <w:rPr>
          <w:lang w:val="en-CA"/>
        </w:rPr>
        <w:t>Unit of Measure (where applicable)</w:t>
      </w:r>
      <w:r w:rsidR="006C72BC">
        <w:rPr>
          <w:lang w:val="en-CA"/>
        </w:rPr>
        <w:t>.</w:t>
      </w:r>
    </w:p>
    <w:p w14:paraId="672C7CEB" w14:textId="77777777" w:rsidR="009A7500" w:rsidRDefault="00241441" w:rsidP="009A7500">
      <w:pPr>
        <w:pStyle w:val="OList1"/>
        <w:rPr>
          <w:lang w:val="en-CA"/>
        </w:rPr>
      </w:pPr>
      <w:r>
        <w:rPr>
          <w:lang w:val="en-CA"/>
        </w:rPr>
        <w:t>Definition</w:t>
      </w:r>
      <w:r w:rsidR="009A7500" w:rsidRPr="004110BC">
        <w:rPr>
          <w:lang w:val="en-CA"/>
        </w:rPr>
        <w:tab/>
      </w:r>
      <w:r>
        <w:rPr>
          <w:lang w:val="en-CA"/>
        </w:rPr>
        <w:t>Description of the attribute</w:t>
      </w:r>
      <w:r w:rsidR="006C72BC">
        <w:rPr>
          <w:lang w:val="en-CA"/>
        </w:rPr>
        <w:t>.</w:t>
      </w:r>
    </w:p>
    <w:p w14:paraId="30C139AF" w14:textId="77777777" w:rsidR="00241441" w:rsidRDefault="00241441" w:rsidP="009A7500">
      <w:pPr>
        <w:pStyle w:val="OList1"/>
        <w:rPr>
          <w:lang w:val="en-CA"/>
        </w:rPr>
      </w:pPr>
      <w:r>
        <w:rPr>
          <w:lang w:val="en-CA"/>
        </w:rPr>
        <w:t>Remarks</w:t>
      </w:r>
      <w:r>
        <w:rPr>
          <w:lang w:val="en-CA"/>
        </w:rPr>
        <w:tab/>
        <w:t>Additional information about the attribute.</w:t>
      </w:r>
    </w:p>
    <w:p w14:paraId="7FCEC124" w14:textId="77777777" w:rsidR="006C72BC" w:rsidRDefault="006C72BC" w:rsidP="004110BC">
      <w:pPr>
        <w:pStyle w:val="BodyText"/>
      </w:pPr>
      <w:r>
        <w:t>Attribute listed values are described in a similar way, with a reference to the attribute to which they apply.</w:t>
      </w:r>
    </w:p>
    <w:p w14:paraId="39D488BA" w14:textId="77777777" w:rsidR="006C72BC" w:rsidRPr="004110BC" w:rsidRDefault="006C72BC" w:rsidP="004110BC">
      <w:pPr>
        <w:pStyle w:val="BodyText"/>
      </w:pPr>
    </w:p>
    <w:p w14:paraId="298E0AC8" w14:textId="77777777" w:rsidR="00816200" w:rsidRPr="00011542" w:rsidRDefault="009A7500" w:rsidP="00502AD8">
      <w:pPr>
        <w:pStyle w:val="Appendix"/>
        <w:keepLines w:val="0"/>
        <w:pageBreakBefore w:val="0"/>
        <w:numPr>
          <w:ilvl w:val="1"/>
          <w:numId w:val="48"/>
        </w:numPr>
        <w:jc w:val="left"/>
        <w:outlineLvl w:val="0"/>
      </w:pPr>
      <w:bookmarkStart w:id="237" w:name="_Toc467765241"/>
      <w:r w:rsidRPr="004110BC">
        <w:t>Feature Catalogue Entries</w:t>
      </w:r>
      <w:bookmarkEnd w:id="237"/>
    </w:p>
    <w:p w14:paraId="494071DF" w14:textId="77777777" w:rsidR="00816200" w:rsidRPr="00011542" w:rsidRDefault="009A7500" w:rsidP="00816200">
      <w:pPr>
        <w:pStyle w:val="BodyText"/>
        <w:rPr>
          <w:color w:val="000000" w:themeColor="text1"/>
        </w:rPr>
      </w:pPr>
      <w:r w:rsidRPr="004110BC">
        <w:t>The objects and attributes identified for use in the S-121 product specification are described using the same style as is used in the IHO S-57</w:t>
      </w:r>
      <w:r w:rsidRPr="004110BC">
        <w:rPr>
          <w:rStyle w:val="FootnoteReference"/>
        </w:rPr>
        <w:footnoteReference w:id="19"/>
      </w:r>
      <w:r w:rsidR="00345FC7" w:rsidRPr="004110BC">
        <w:t xml:space="preserve"> </w:t>
      </w:r>
      <w:r w:rsidRPr="004110BC">
        <w:t>Object Catalogue. This structure is compliant with the ISO 19110 standard for Object Catalogues and because it is already used by IHO for S-57 it means that it is easier to compare object and attribute entries with those in the IHO Register.</w:t>
      </w:r>
    </w:p>
    <w:p w14:paraId="485D6256" w14:textId="77777777" w:rsidR="009A7500" w:rsidRPr="00011542" w:rsidRDefault="009A7500" w:rsidP="00502AD8">
      <w:pPr>
        <w:pStyle w:val="Appendix"/>
        <w:keepLines w:val="0"/>
        <w:pageBreakBefore w:val="0"/>
        <w:numPr>
          <w:ilvl w:val="2"/>
          <w:numId w:val="48"/>
        </w:numPr>
        <w:ind w:left="900"/>
        <w:jc w:val="left"/>
        <w:outlineLvl w:val="0"/>
      </w:pPr>
      <w:bookmarkStart w:id="238" w:name="_Ref445672699"/>
      <w:bookmarkStart w:id="239" w:name="_Toc467765242"/>
      <w:r w:rsidRPr="004110BC">
        <w:t>S-121 Feature Objects</w:t>
      </w:r>
      <w:bookmarkEnd w:id="238"/>
      <w:bookmarkEnd w:id="239"/>
    </w:p>
    <w:p w14:paraId="41924D6A" w14:textId="77777777" w:rsidR="00BE4937" w:rsidRPr="004110BC" w:rsidRDefault="00BE4937" w:rsidP="00BE4937">
      <w:pPr>
        <w:widowControl w:val="0"/>
        <w:tabs>
          <w:tab w:val="left" w:pos="1440"/>
        </w:tabs>
        <w:autoSpaceDE w:val="0"/>
        <w:autoSpaceDN w:val="0"/>
        <w:adjustRightInd w:val="0"/>
        <w:rPr>
          <w:rFonts w:ascii="Arial" w:hAnsi="Arial" w:cs="Arial"/>
          <w:sz w:val="14"/>
          <w:lang w:val="en-CA"/>
        </w:rPr>
      </w:pPr>
      <w:r w:rsidRPr="004110BC">
        <w:rPr>
          <w:rFonts w:ascii="Arial" w:hAnsi="Arial" w:cs="Arial"/>
          <w:sz w:val="14"/>
          <w:lang w:val="en-CA"/>
        </w:rPr>
        <w:t xml:space="preserve"> </w:t>
      </w:r>
    </w:p>
    <w:p w14:paraId="24B0C2FC"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w:t>
      </w:r>
    </w:p>
    <w:tbl>
      <w:tblPr>
        <w:tblStyle w:val="TableGrid"/>
        <w:tblW w:w="0" w:type="auto"/>
        <w:tblInd w:w="918" w:type="dxa"/>
        <w:tblLook w:val="04A0" w:firstRow="1" w:lastRow="0" w:firstColumn="1" w:lastColumn="0" w:noHBand="0" w:noVBand="1"/>
      </w:tblPr>
      <w:tblGrid>
        <w:gridCol w:w="2538"/>
        <w:gridCol w:w="5521"/>
      </w:tblGrid>
      <w:tr w:rsidR="00BE4937" w:rsidRPr="00011542" w14:paraId="17EA533F" w14:textId="77777777" w:rsidTr="00BE4937">
        <w:tc>
          <w:tcPr>
            <w:tcW w:w="2538" w:type="dxa"/>
            <w:tcBorders>
              <w:top w:val="nil"/>
              <w:left w:val="nil"/>
              <w:bottom w:val="nil"/>
              <w:right w:val="single" w:sz="4" w:space="0" w:color="auto"/>
            </w:tcBorders>
          </w:tcPr>
          <w:p w14:paraId="2C35117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AEBECD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786AAA0C" w14:textId="77777777" w:rsidTr="00BE4937">
        <w:tc>
          <w:tcPr>
            <w:tcW w:w="2538" w:type="dxa"/>
            <w:tcBorders>
              <w:top w:val="nil"/>
              <w:left w:val="nil"/>
              <w:bottom w:val="nil"/>
              <w:right w:val="single" w:sz="4" w:space="0" w:color="auto"/>
            </w:tcBorders>
          </w:tcPr>
          <w:p w14:paraId="1388488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6E52C55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DISARE</w:t>
            </w:r>
          </w:p>
        </w:tc>
      </w:tr>
      <w:tr w:rsidR="00BE4937" w:rsidRPr="00011542" w14:paraId="0F33616C" w14:textId="77777777" w:rsidTr="00BE4937">
        <w:tc>
          <w:tcPr>
            <w:tcW w:w="2538" w:type="dxa"/>
            <w:tcBorders>
              <w:top w:val="nil"/>
              <w:left w:val="nil"/>
              <w:bottom w:val="nil"/>
              <w:right w:val="single" w:sz="4" w:space="0" w:color="auto"/>
            </w:tcBorders>
          </w:tcPr>
          <w:p w14:paraId="2F0A74C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F2F288C"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Disputed Area</w:t>
            </w:r>
          </w:p>
        </w:tc>
      </w:tr>
      <w:tr w:rsidR="00BE4937" w:rsidRPr="00011542" w14:paraId="5DEA9FDE" w14:textId="77777777" w:rsidTr="00BE4937">
        <w:tc>
          <w:tcPr>
            <w:tcW w:w="2538" w:type="dxa"/>
            <w:tcBorders>
              <w:top w:val="nil"/>
              <w:left w:val="nil"/>
              <w:bottom w:val="nil"/>
              <w:right w:val="single" w:sz="4" w:space="0" w:color="auto"/>
            </w:tcBorders>
          </w:tcPr>
          <w:p w14:paraId="412D288D"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C798B86"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68893958" w14:textId="77777777" w:rsidTr="00BE4937">
        <w:tc>
          <w:tcPr>
            <w:tcW w:w="2538" w:type="dxa"/>
            <w:tcBorders>
              <w:top w:val="nil"/>
              <w:left w:val="nil"/>
              <w:bottom w:val="nil"/>
              <w:right w:val="single" w:sz="4" w:space="0" w:color="auto"/>
            </w:tcBorders>
          </w:tcPr>
          <w:p w14:paraId="0D04022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DD391B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DisputedArea</w:t>
            </w:r>
          </w:p>
        </w:tc>
      </w:tr>
      <w:tr w:rsidR="00BE4937" w:rsidRPr="00011542" w14:paraId="7FF1DED3" w14:textId="77777777" w:rsidTr="00BE4937">
        <w:tc>
          <w:tcPr>
            <w:tcW w:w="2538" w:type="dxa"/>
            <w:tcBorders>
              <w:top w:val="nil"/>
              <w:left w:val="nil"/>
              <w:bottom w:val="nil"/>
              <w:right w:val="single" w:sz="4" w:space="0" w:color="auto"/>
            </w:tcBorders>
          </w:tcPr>
          <w:p w14:paraId="7369E385"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04A5D80"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31D56E9D" w14:textId="77777777" w:rsidTr="00BE4937">
        <w:tc>
          <w:tcPr>
            <w:tcW w:w="2538" w:type="dxa"/>
            <w:tcBorders>
              <w:top w:val="nil"/>
              <w:left w:val="nil"/>
              <w:bottom w:val="nil"/>
              <w:right w:val="single" w:sz="4" w:space="0" w:color="auto"/>
            </w:tcBorders>
          </w:tcPr>
          <w:p w14:paraId="7CFE30F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top w:val="single" w:sz="4" w:space="0" w:color="auto"/>
              <w:left w:val="single" w:sz="4" w:space="0" w:color="auto"/>
              <w:bottom w:val="single" w:sz="4" w:space="0" w:color="auto"/>
              <w:right w:val="single" w:sz="4" w:space="0" w:color="auto"/>
            </w:tcBorders>
          </w:tcPr>
          <w:p w14:paraId="3EAA99A7"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55DF447C" w14:textId="77777777" w:rsidTr="00BE4937">
        <w:tc>
          <w:tcPr>
            <w:tcW w:w="2538" w:type="dxa"/>
            <w:tcBorders>
              <w:top w:val="nil"/>
              <w:left w:val="nil"/>
              <w:bottom w:val="nil"/>
              <w:right w:val="single" w:sz="4" w:space="0" w:color="auto"/>
            </w:tcBorders>
          </w:tcPr>
          <w:p w14:paraId="640159C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2DEBC01"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An area of disputed jurisdiction.</w:t>
            </w:r>
          </w:p>
        </w:tc>
      </w:tr>
      <w:tr w:rsidR="00BE4937" w:rsidRPr="00011542" w14:paraId="623A13E1" w14:textId="77777777" w:rsidTr="00BE4937">
        <w:tc>
          <w:tcPr>
            <w:tcW w:w="2538" w:type="dxa"/>
            <w:tcBorders>
              <w:top w:val="nil"/>
              <w:left w:val="nil"/>
              <w:bottom w:val="nil"/>
              <w:right w:val="single" w:sz="4" w:space="0" w:color="auto"/>
            </w:tcBorders>
          </w:tcPr>
          <w:p w14:paraId="715325E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top w:val="single" w:sz="4" w:space="0" w:color="auto"/>
              <w:left w:val="single" w:sz="4" w:space="0" w:color="auto"/>
              <w:bottom w:val="single" w:sz="4" w:space="0" w:color="auto"/>
              <w:right w:val="single" w:sz="4" w:space="0" w:color="auto"/>
            </w:tcBorders>
          </w:tcPr>
          <w:p w14:paraId="1DE12AF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04CF09D3" w14:textId="77777777" w:rsidTr="00BE4937">
        <w:tc>
          <w:tcPr>
            <w:tcW w:w="2538" w:type="dxa"/>
            <w:tcBorders>
              <w:top w:val="nil"/>
              <w:left w:val="nil"/>
              <w:bottom w:val="nil"/>
              <w:right w:val="single" w:sz="4" w:space="0" w:color="auto"/>
            </w:tcBorders>
          </w:tcPr>
          <w:p w14:paraId="691989E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top w:val="single" w:sz="4" w:space="0" w:color="auto"/>
              <w:left w:val="single" w:sz="4" w:space="0" w:color="auto"/>
              <w:bottom w:val="single" w:sz="4" w:space="0" w:color="auto"/>
              <w:right w:val="single" w:sz="4" w:space="0" w:color="auto"/>
            </w:tcBorders>
          </w:tcPr>
          <w:p w14:paraId="13CB9991"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3B5BA569" w14:textId="77777777" w:rsidTr="00BE4937">
        <w:tc>
          <w:tcPr>
            <w:tcW w:w="2538" w:type="dxa"/>
            <w:tcBorders>
              <w:top w:val="nil"/>
              <w:left w:val="nil"/>
              <w:bottom w:val="nil"/>
              <w:right w:val="single" w:sz="4" w:space="0" w:color="auto"/>
            </w:tcBorders>
          </w:tcPr>
          <w:p w14:paraId="15B8955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545A1C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A disputed area can be any type of zone. The limit of the zone would correspond to the type of limit that would apply if the zone was not disputed. </w:t>
            </w:r>
          </w:p>
        </w:tc>
      </w:tr>
      <w:tr w:rsidR="00BE4937" w:rsidRPr="00011542" w14:paraId="5813D4CD" w14:textId="77777777" w:rsidTr="00BE4937">
        <w:tc>
          <w:tcPr>
            <w:tcW w:w="2538" w:type="dxa"/>
            <w:tcBorders>
              <w:top w:val="nil"/>
              <w:left w:val="nil"/>
              <w:bottom w:val="nil"/>
              <w:right w:val="single" w:sz="4" w:space="0" w:color="auto"/>
            </w:tcBorders>
          </w:tcPr>
          <w:p w14:paraId="45E5726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E61C6C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17691D08" w14:textId="77777777" w:rsidTr="00BE4937">
        <w:tc>
          <w:tcPr>
            <w:tcW w:w="2538" w:type="dxa"/>
            <w:tcBorders>
              <w:top w:val="nil"/>
              <w:left w:val="nil"/>
              <w:bottom w:val="nil"/>
              <w:right w:val="single" w:sz="4" w:space="0" w:color="auto"/>
            </w:tcBorders>
          </w:tcPr>
          <w:p w14:paraId="0BD796C4"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top w:val="single" w:sz="4" w:space="0" w:color="auto"/>
              <w:left w:val="single" w:sz="4" w:space="0" w:color="auto"/>
              <w:bottom w:val="single" w:sz="4" w:space="0" w:color="auto"/>
              <w:right w:val="single" w:sz="4" w:space="0" w:color="auto"/>
            </w:tcBorders>
          </w:tcPr>
          <w:p w14:paraId="68BF8BF5"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368B8C61"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AF30C2" w:rsidRPr="00711E56" w14:paraId="380E36FC" w14:textId="77777777" w:rsidTr="00AF30C2">
        <w:tc>
          <w:tcPr>
            <w:tcW w:w="2538" w:type="dxa"/>
            <w:tcBorders>
              <w:top w:val="nil"/>
              <w:left w:val="nil"/>
              <w:bottom w:val="nil"/>
              <w:right w:val="single" w:sz="4" w:space="0" w:color="auto"/>
            </w:tcBorders>
          </w:tcPr>
          <w:p w14:paraId="2295423A" w14:textId="77777777" w:rsidR="00AF30C2" w:rsidRPr="00711E56" w:rsidRDefault="00AF30C2" w:rsidP="00AF30C2">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531A6E81" w14:textId="77777777" w:rsidR="00AF30C2" w:rsidRPr="00711E56" w:rsidRDefault="00AF30C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14603F83" w14:textId="77777777" w:rsidR="00AF30C2" w:rsidRDefault="00AF30C2" w:rsidP="00AF30C2">
      <w:pPr>
        <w:widowControl w:val="0"/>
        <w:tabs>
          <w:tab w:val="right" w:pos="5160"/>
        </w:tabs>
        <w:autoSpaceDE w:val="0"/>
        <w:autoSpaceDN w:val="0"/>
        <w:adjustRightInd w:val="0"/>
        <w:rPr>
          <w:rFonts w:ascii="Calibri" w:hAnsi="Calibri" w:cs="Calibri"/>
          <w:color w:val="404040"/>
          <w:lang w:val="en-CA"/>
        </w:rPr>
      </w:pPr>
    </w:p>
    <w:p w14:paraId="4B712F86"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33</w:t>
      </w:r>
    </w:p>
    <w:tbl>
      <w:tblPr>
        <w:tblStyle w:val="TableGrid"/>
        <w:tblW w:w="0" w:type="auto"/>
        <w:tblInd w:w="918" w:type="dxa"/>
        <w:tblLook w:val="04A0" w:firstRow="1" w:lastRow="0" w:firstColumn="1" w:lastColumn="0" w:noHBand="0" w:noVBand="1"/>
      </w:tblPr>
      <w:tblGrid>
        <w:gridCol w:w="2538"/>
        <w:gridCol w:w="5521"/>
      </w:tblGrid>
      <w:tr w:rsidR="00BE4937" w:rsidRPr="00011542" w14:paraId="4D37E4D1" w14:textId="77777777" w:rsidTr="00BE4937">
        <w:tc>
          <w:tcPr>
            <w:tcW w:w="2538" w:type="dxa"/>
            <w:tcBorders>
              <w:top w:val="nil"/>
              <w:left w:val="nil"/>
              <w:bottom w:val="nil"/>
              <w:right w:val="single" w:sz="4" w:space="0" w:color="auto"/>
            </w:tcBorders>
          </w:tcPr>
          <w:p w14:paraId="5039049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3671F7B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6506C04C" w14:textId="77777777" w:rsidTr="00BE4937">
        <w:tc>
          <w:tcPr>
            <w:tcW w:w="2538" w:type="dxa"/>
            <w:tcBorders>
              <w:top w:val="nil"/>
              <w:left w:val="nil"/>
              <w:bottom w:val="nil"/>
              <w:right w:val="single" w:sz="4" w:space="0" w:color="auto"/>
            </w:tcBorders>
          </w:tcPr>
          <w:p w14:paraId="7452038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95D8D6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BASEPT</w:t>
            </w:r>
          </w:p>
        </w:tc>
      </w:tr>
      <w:tr w:rsidR="00BE4937" w:rsidRPr="00011542" w14:paraId="044ABEC9" w14:textId="77777777" w:rsidTr="00BE4937">
        <w:tc>
          <w:tcPr>
            <w:tcW w:w="2538" w:type="dxa"/>
            <w:tcBorders>
              <w:top w:val="nil"/>
              <w:left w:val="nil"/>
              <w:bottom w:val="nil"/>
              <w:right w:val="single" w:sz="4" w:space="0" w:color="auto"/>
            </w:tcBorders>
          </w:tcPr>
          <w:p w14:paraId="4F0C049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1B180A2A"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Baseline Point</w:t>
            </w:r>
          </w:p>
        </w:tc>
      </w:tr>
      <w:tr w:rsidR="00BE4937" w:rsidRPr="00011542" w14:paraId="2EB2E095" w14:textId="77777777" w:rsidTr="00BE4937">
        <w:tc>
          <w:tcPr>
            <w:tcW w:w="2538" w:type="dxa"/>
            <w:tcBorders>
              <w:top w:val="nil"/>
              <w:left w:val="nil"/>
              <w:bottom w:val="nil"/>
              <w:right w:val="single" w:sz="4" w:space="0" w:color="auto"/>
            </w:tcBorders>
          </w:tcPr>
          <w:p w14:paraId="4285CA1C"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21A76AA4"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6E2788B" w14:textId="77777777" w:rsidTr="00BE4937">
        <w:tc>
          <w:tcPr>
            <w:tcW w:w="2538" w:type="dxa"/>
            <w:tcBorders>
              <w:top w:val="nil"/>
              <w:left w:val="nil"/>
              <w:bottom w:val="nil"/>
              <w:right w:val="single" w:sz="4" w:space="0" w:color="auto"/>
            </w:tcBorders>
          </w:tcPr>
          <w:p w14:paraId="1F5E872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0873A08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BaselinePoint</w:t>
            </w:r>
          </w:p>
        </w:tc>
      </w:tr>
      <w:tr w:rsidR="00BE4937" w:rsidRPr="00011542" w14:paraId="125DBB1E" w14:textId="77777777" w:rsidTr="00BE4937">
        <w:tc>
          <w:tcPr>
            <w:tcW w:w="2538" w:type="dxa"/>
            <w:tcBorders>
              <w:top w:val="nil"/>
              <w:left w:val="nil"/>
              <w:bottom w:val="nil"/>
              <w:right w:val="single" w:sz="4" w:space="0" w:color="auto"/>
            </w:tcBorders>
          </w:tcPr>
          <w:p w14:paraId="49373EFE"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67786F96"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2A7D9DCB" w14:textId="77777777" w:rsidTr="00BE4937">
        <w:tc>
          <w:tcPr>
            <w:tcW w:w="2538" w:type="dxa"/>
            <w:tcBorders>
              <w:top w:val="nil"/>
              <w:left w:val="nil"/>
              <w:bottom w:val="nil"/>
              <w:right w:val="single" w:sz="4" w:space="0" w:color="auto"/>
            </w:tcBorders>
          </w:tcPr>
          <w:p w14:paraId="30E0176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1FEEE2C0"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277C9853" w14:textId="77777777" w:rsidTr="00BE4937">
        <w:tc>
          <w:tcPr>
            <w:tcW w:w="2538" w:type="dxa"/>
            <w:tcBorders>
              <w:top w:val="nil"/>
              <w:left w:val="nil"/>
              <w:bottom w:val="nil"/>
              <w:right w:val="single" w:sz="4" w:space="0" w:color="auto"/>
            </w:tcBorders>
          </w:tcPr>
          <w:p w14:paraId="301B378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F2D4A00"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baseline point is part of the territorial sea baseline model or of an archipelagic baseline.</w:t>
            </w:r>
          </w:p>
        </w:tc>
      </w:tr>
      <w:tr w:rsidR="00BE4937" w:rsidRPr="00011542" w14:paraId="59455EC3" w14:textId="77777777" w:rsidTr="00BE4937">
        <w:tc>
          <w:tcPr>
            <w:tcW w:w="2538" w:type="dxa"/>
            <w:tcBorders>
              <w:top w:val="nil"/>
              <w:left w:val="nil"/>
              <w:bottom w:val="nil"/>
              <w:right w:val="single" w:sz="4" w:space="0" w:color="auto"/>
            </w:tcBorders>
          </w:tcPr>
          <w:p w14:paraId="71EC761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177AB38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location</w:t>
            </w:r>
          </w:p>
        </w:tc>
      </w:tr>
      <w:tr w:rsidR="00BE4937" w:rsidRPr="00011542" w14:paraId="6933973B" w14:textId="77777777" w:rsidTr="00BE4937">
        <w:tc>
          <w:tcPr>
            <w:tcW w:w="2538" w:type="dxa"/>
            <w:tcBorders>
              <w:top w:val="nil"/>
              <w:left w:val="nil"/>
              <w:bottom w:val="nil"/>
              <w:right w:val="single" w:sz="4" w:space="0" w:color="auto"/>
            </w:tcBorders>
          </w:tcPr>
          <w:p w14:paraId="5551453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29D8474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w:t>
            </w:r>
          </w:p>
        </w:tc>
      </w:tr>
      <w:tr w:rsidR="00BE4937" w:rsidRPr="00011542" w14:paraId="6E26DB9D" w14:textId="77777777" w:rsidTr="00BE4937">
        <w:tc>
          <w:tcPr>
            <w:tcW w:w="2538" w:type="dxa"/>
            <w:tcBorders>
              <w:top w:val="nil"/>
              <w:left w:val="nil"/>
              <w:bottom w:val="nil"/>
              <w:right w:val="single" w:sz="4" w:space="0" w:color="auto"/>
            </w:tcBorders>
          </w:tcPr>
          <w:p w14:paraId="7B3D98DB"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051E1561"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4FA8823D" w14:textId="77777777" w:rsidTr="00BE4937">
        <w:tc>
          <w:tcPr>
            <w:tcW w:w="2538" w:type="dxa"/>
            <w:tcBorders>
              <w:top w:val="nil"/>
              <w:left w:val="nil"/>
              <w:bottom w:val="nil"/>
              <w:right w:val="single" w:sz="4" w:space="0" w:color="auto"/>
            </w:tcBorders>
          </w:tcPr>
          <w:p w14:paraId="63C40AC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2DE27C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795FDD4F" w14:textId="77777777" w:rsidTr="00BE4937">
        <w:tc>
          <w:tcPr>
            <w:tcW w:w="2538" w:type="dxa"/>
            <w:tcBorders>
              <w:top w:val="nil"/>
              <w:left w:val="nil"/>
              <w:bottom w:val="nil"/>
              <w:right w:val="single" w:sz="4" w:space="0" w:color="auto"/>
            </w:tcBorders>
          </w:tcPr>
          <w:p w14:paraId="0E9937B4"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26FAAA31"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6DBA12C9" w14:textId="77777777" w:rsidR="00AF30C2" w:rsidRPr="004110BC" w:rsidRDefault="00AF30C2" w:rsidP="00AF30C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AF30C2" w:rsidRPr="00711E56" w14:paraId="41F95F80" w14:textId="77777777" w:rsidTr="00AF30C2">
        <w:tc>
          <w:tcPr>
            <w:tcW w:w="2538" w:type="dxa"/>
            <w:tcBorders>
              <w:top w:val="nil"/>
              <w:left w:val="nil"/>
              <w:bottom w:val="nil"/>
              <w:right w:val="single" w:sz="4" w:space="0" w:color="auto"/>
            </w:tcBorders>
          </w:tcPr>
          <w:p w14:paraId="166FA93A" w14:textId="77777777" w:rsidR="00AF30C2" w:rsidRPr="00711E56" w:rsidRDefault="00AF30C2" w:rsidP="00AF30C2">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54BBC174" w14:textId="7058BA42" w:rsidR="00AF30C2" w:rsidRPr="00711E56" w:rsidRDefault="0034717C">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pointType</w:t>
            </w:r>
            <w:r w:rsidR="00AF30C2">
              <w:rPr>
                <w:rFonts w:asciiTheme="minorHAnsi" w:hAnsiTheme="minorHAnsi" w:cs="Arial"/>
                <w:color w:val="404040"/>
                <w:sz w:val="18"/>
                <w:szCs w:val="18"/>
                <w:lang w:val="en-CA"/>
              </w:rPr>
              <w:t xml:space="preserve"> </w:t>
            </w:r>
          </w:p>
        </w:tc>
      </w:tr>
    </w:tbl>
    <w:p w14:paraId="16D17B9B"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7D7FB56F"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35</w:t>
      </w:r>
    </w:p>
    <w:tbl>
      <w:tblPr>
        <w:tblStyle w:val="TableGrid"/>
        <w:tblW w:w="0" w:type="auto"/>
        <w:tblInd w:w="918" w:type="dxa"/>
        <w:tblLook w:val="04A0" w:firstRow="1" w:lastRow="0" w:firstColumn="1" w:lastColumn="0" w:noHBand="0" w:noVBand="1"/>
      </w:tblPr>
      <w:tblGrid>
        <w:gridCol w:w="2538"/>
        <w:gridCol w:w="5521"/>
      </w:tblGrid>
      <w:tr w:rsidR="00BE4937" w:rsidRPr="00011542" w14:paraId="5EE9461B" w14:textId="77777777" w:rsidTr="00BE4937">
        <w:tc>
          <w:tcPr>
            <w:tcW w:w="2538" w:type="dxa"/>
            <w:tcBorders>
              <w:top w:val="nil"/>
              <w:left w:val="nil"/>
              <w:bottom w:val="nil"/>
              <w:right w:val="single" w:sz="4" w:space="0" w:color="auto"/>
            </w:tcBorders>
          </w:tcPr>
          <w:p w14:paraId="2760522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353C21C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Hydro</w:t>
            </w:r>
          </w:p>
        </w:tc>
      </w:tr>
      <w:tr w:rsidR="00BE4937" w:rsidRPr="00011542" w14:paraId="7165720F" w14:textId="77777777" w:rsidTr="00BE4937">
        <w:tc>
          <w:tcPr>
            <w:tcW w:w="2538" w:type="dxa"/>
            <w:tcBorders>
              <w:top w:val="nil"/>
              <w:left w:val="nil"/>
              <w:bottom w:val="nil"/>
              <w:right w:val="single" w:sz="4" w:space="0" w:color="auto"/>
            </w:tcBorders>
          </w:tcPr>
          <w:p w14:paraId="3633601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6BFA038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CONZNE</w:t>
            </w:r>
          </w:p>
        </w:tc>
      </w:tr>
      <w:tr w:rsidR="00BE4937" w:rsidRPr="00011542" w14:paraId="1DBAF9EB" w14:textId="77777777" w:rsidTr="00BE4937">
        <w:tc>
          <w:tcPr>
            <w:tcW w:w="2538" w:type="dxa"/>
            <w:tcBorders>
              <w:top w:val="nil"/>
              <w:left w:val="nil"/>
              <w:bottom w:val="nil"/>
              <w:right w:val="single" w:sz="4" w:space="0" w:color="auto"/>
            </w:tcBorders>
          </w:tcPr>
          <w:p w14:paraId="5BD58F9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2AF1EA6C"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 xml:space="preserve">Contiguous Zone </w:t>
            </w:r>
          </w:p>
        </w:tc>
      </w:tr>
      <w:tr w:rsidR="00BE4937" w:rsidRPr="00011542" w14:paraId="1CE08C8A" w14:textId="77777777" w:rsidTr="00BE4937">
        <w:tc>
          <w:tcPr>
            <w:tcW w:w="2538" w:type="dxa"/>
            <w:tcBorders>
              <w:top w:val="nil"/>
              <w:left w:val="nil"/>
              <w:bottom w:val="nil"/>
              <w:right w:val="single" w:sz="4" w:space="0" w:color="auto"/>
            </w:tcBorders>
          </w:tcPr>
          <w:p w14:paraId="29126731"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420D8CD5"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765A9CE" w14:textId="77777777" w:rsidTr="00BE4937">
        <w:tc>
          <w:tcPr>
            <w:tcW w:w="2538" w:type="dxa"/>
            <w:tcBorders>
              <w:top w:val="nil"/>
              <w:left w:val="nil"/>
              <w:bottom w:val="nil"/>
              <w:right w:val="single" w:sz="4" w:space="0" w:color="auto"/>
            </w:tcBorders>
          </w:tcPr>
          <w:p w14:paraId="6D7C56B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5617500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ContiguousZone</w:t>
            </w:r>
          </w:p>
        </w:tc>
      </w:tr>
      <w:tr w:rsidR="00BE4937" w:rsidRPr="00011542" w14:paraId="33C56C5D" w14:textId="77777777" w:rsidTr="00BE4937">
        <w:tc>
          <w:tcPr>
            <w:tcW w:w="2538" w:type="dxa"/>
            <w:tcBorders>
              <w:top w:val="nil"/>
              <w:left w:val="nil"/>
              <w:bottom w:val="nil"/>
              <w:right w:val="single" w:sz="4" w:space="0" w:color="auto"/>
            </w:tcBorders>
          </w:tcPr>
          <w:p w14:paraId="72302371"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3BCC9D90"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C56EA2A" w14:textId="77777777" w:rsidTr="00BE4937">
        <w:tc>
          <w:tcPr>
            <w:tcW w:w="2538" w:type="dxa"/>
            <w:tcBorders>
              <w:top w:val="nil"/>
              <w:left w:val="nil"/>
              <w:bottom w:val="nil"/>
              <w:right w:val="single" w:sz="4" w:space="0" w:color="auto"/>
            </w:tcBorders>
          </w:tcPr>
          <w:p w14:paraId="37DAF77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654553D"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geo, theme</w:t>
            </w:r>
          </w:p>
        </w:tc>
      </w:tr>
      <w:tr w:rsidR="00BE4937" w:rsidRPr="00011542" w14:paraId="6A8244CF" w14:textId="77777777" w:rsidTr="00BE4937">
        <w:tc>
          <w:tcPr>
            <w:tcW w:w="2538" w:type="dxa"/>
            <w:tcBorders>
              <w:top w:val="nil"/>
              <w:left w:val="nil"/>
              <w:bottom w:val="nil"/>
              <w:right w:val="single" w:sz="4" w:space="0" w:color="auto"/>
            </w:tcBorders>
          </w:tcPr>
          <w:p w14:paraId="3D62216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78A84594" w14:textId="77777777" w:rsidR="00BE4937" w:rsidRPr="004110BC" w:rsidRDefault="00920214"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zone contiguous to a coastal State's territorial sea, which may not extend beyond 24 nautical miles from the baselines from which the breadth of the territorial sea is measured. The coastal state may exercise certain control in this zone subject to the provisions of International Law.</w:t>
            </w:r>
          </w:p>
        </w:tc>
      </w:tr>
      <w:tr w:rsidR="00BE4937" w:rsidRPr="00011542" w14:paraId="21D91027" w14:textId="77777777" w:rsidTr="00BE4937">
        <w:tc>
          <w:tcPr>
            <w:tcW w:w="2538" w:type="dxa"/>
            <w:tcBorders>
              <w:top w:val="nil"/>
              <w:left w:val="nil"/>
              <w:bottom w:val="nil"/>
              <w:right w:val="single" w:sz="4" w:space="0" w:color="auto"/>
            </w:tcBorders>
          </w:tcPr>
          <w:p w14:paraId="2296B7C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0B1438F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05457D6C" w14:textId="77777777" w:rsidTr="00BE4937">
        <w:tc>
          <w:tcPr>
            <w:tcW w:w="2538" w:type="dxa"/>
            <w:tcBorders>
              <w:top w:val="nil"/>
              <w:left w:val="nil"/>
              <w:bottom w:val="nil"/>
              <w:right w:val="single" w:sz="4" w:space="0" w:color="auto"/>
            </w:tcBorders>
          </w:tcPr>
          <w:p w14:paraId="1F4D6E2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78879AAB"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311786A7" w14:textId="77777777" w:rsidTr="00BE4937">
        <w:tc>
          <w:tcPr>
            <w:tcW w:w="2538" w:type="dxa"/>
            <w:tcBorders>
              <w:top w:val="nil"/>
              <w:left w:val="nil"/>
              <w:bottom w:val="nil"/>
              <w:right w:val="single" w:sz="4" w:space="0" w:color="auto"/>
            </w:tcBorders>
          </w:tcPr>
          <w:p w14:paraId="55E94FE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2AB4F8B" w14:textId="77777777" w:rsidR="00BE4937" w:rsidRPr="004110BC" w:rsidRDefault="002128DA" w:rsidP="004110BC">
            <w:pPr>
              <w:keepNext/>
              <w:keepLines/>
              <w:widowControl w:val="0"/>
              <w:autoSpaceDE w:val="0"/>
              <w:autoSpaceDN w:val="0"/>
              <w:adjustRightInd w:val="0"/>
              <w:rPr>
                <w:rFonts w:asciiTheme="minorHAnsi" w:hAnsiTheme="minorHAnsi" w:cs="Arial"/>
                <w:color w:val="404040"/>
                <w:sz w:val="18"/>
                <w:szCs w:val="18"/>
                <w:lang w:val="en-CA"/>
              </w:rPr>
            </w:pPr>
            <w:r w:rsidRPr="002128DA">
              <w:rPr>
                <w:rFonts w:asciiTheme="minorHAnsi" w:hAnsiTheme="minorHAnsi" w:cs="Arial"/>
                <w:color w:val="404040"/>
                <w:sz w:val="18"/>
                <w:szCs w:val="18"/>
                <w:lang w:val="en-CA"/>
              </w:rPr>
              <w:t xml:space="preserve">The coastal state may exercise certain control in this zone subject to the provisions of International Law. A contiguous zone is a zone that is bounded by the TESLIM (Territorial Sea limit), the CONLIM and or other </w:t>
            </w:r>
            <w:r w:rsidR="00166DED">
              <w:rPr>
                <w:rFonts w:asciiTheme="minorHAnsi" w:hAnsiTheme="minorHAnsi" w:cs="Arial"/>
                <w:color w:val="404040"/>
                <w:sz w:val="18"/>
                <w:szCs w:val="18"/>
                <w:lang w:val="en-CA"/>
              </w:rPr>
              <w:t>limit</w:t>
            </w:r>
            <w:r w:rsidRPr="002128DA">
              <w:rPr>
                <w:rFonts w:asciiTheme="minorHAnsi" w:hAnsiTheme="minorHAnsi" w:cs="Arial"/>
                <w:color w:val="404040"/>
                <w:sz w:val="18"/>
                <w:szCs w:val="18"/>
                <w:lang w:val="en-CA"/>
              </w:rPr>
              <w:t xml:space="preserve"> objects such as an international boundary.</w:t>
            </w:r>
          </w:p>
        </w:tc>
      </w:tr>
      <w:tr w:rsidR="00BE4937" w:rsidRPr="00011542" w14:paraId="2A49C126" w14:textId="77777777" w:rsidTr="00BE4937">
        <w:tc>
          <w:tcPr>
            <w:tcW w:w="2538" w:type="dxa"/>
            <w:tcBorders>
              <w:top w:val="nil"/>
              <w:left w:val="nil"/>
              <w:bottom w:val="nil"/>
              <w:right w:val="single" w:sz="4" w:space="0" w:color="auto"/>
            </w:tcBorders>
          </w:tcPr>
          <w:p w14:paraId="6E95719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63354D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34E9E35D" w14:textId="77777777" w:rsidTr="00BE4937">
        <w:tc>
          <w:tcPr>
            <w:tcW w:w="2538" w:type="dxa"/>
            <w:tcBorders>
              <w:top w:val="nil"/>
              <w:left w:val="nil"/>
              <w:bottom w:val="nil"/>
              <w:right w:val="single" w:sz="4" w:space="0" w:color="auto"/>
            </w:tcBorders>
          </w:tcPr>
          <w:p w14:paraId="6A83A5F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57821845"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0BC42787" w14:textId="77777777" w:rsidR="00AF30C2" w:rsidRPr="004110BC" w:rsidRDefault="00AF30C2" w:rsidP="00AF30C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AF30C2" w:rsidRPr="00711E56" w14:paraId="56828AF2" w14:textId="77777777" w:rsidTr="00AF30C2">
        <w:tc>
          <w:tcPr>
            <w:tcW w:w="2538" w:type="dxa"/>
            <w:tcBorders>
              <w:top w:val="nil"/>
              <w:left w:val="nil"/>
              <w:bottom w:val="nil"/>
              <w:right w:val="single" w:sz="4" w:space="0" w:color="auto"/>
            </w:tcBorders>
          </w:tcPr>
          <w:p w14:paraId="7F2D171E" w14:textId="77777777" w:rsidR="00AF30C2" w:rsidRPr="00711E56" w:rsidRDefault="00AF30C2" w:rsidP="00AF30C2">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7FDCD920" w14:textId="77777777" w:rsidR="00AF30C2" w:rsidRPr="00711E56" w:rsidRDefault="00AF30C2" w:rsidP="00AF30C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69195C86"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0CFF6F21"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36</w:t>
      </w:r>
    </w:p>
    <w:tbl>
      <w:tblPr>
        <w:tblStyle w:val="TableGrid"/>
        <w:tblW w:w="0" w:type="auto"/>
        <w:tblInd w:w="918" w:type="dxa"/>
        <w:tblLook w:val="04A0" w:firstRow="1" w:lastRow="0" w:firstColumn="1" w:lastColumn="0" w:noHBand="0" w:noVBand="1"/>
      </w:tblPr>
      <w:tblGrid>
        <w:gridCol w:w="2538"/>
        <w:gridCol w:w="5521"/>
      </w:tblGrid>
      <w:tr w:rsidR="00BE4937" w:rsidRPr="00011542" w14:paraId="787B0FF5" w14:textId="77777777" w:rsidTr="00BE4937">
        <w:tc>
          <w:tcPr>
            <w:tcW w:w="2538" w:type="dxa"/>
            <w:tcBorders>
              <w:top w:val="nil"/>
              <w:left w:val="nil"/>
              <w:bottom w:val="nil"/>
              <w:right w:val="single" w:sz="4" w:space="0" w:color="auto"/>
            </w:tcBorders>
          </w:tcPr>
          <w:p w14:paraId="3E56EE6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805903C"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4B81974" w14:textId="77777777" w:rsidTr="00BE4937">
        <w:tc>
          <w:tcPr>
            <w:tcW w:w="2538" w:type="dxa"/>
            <w:tcBorders>
              <w:top w:val="nil"/>
              <w:left w:val="nil"/>
              <w:bottom w:val="nil"/>
              <w:right w:val="single" w:sz="4" w:space="0" w:color="auto"/>
            </w:tcBorders>
          </w:tcPr>
          <w:p w14:paraId="242012C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7D7C4D8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CONLIM</w:t>
            </w:r>
          </w:p>
        </w:tc>
      </w:tr>
      <w:tr w:rsidR="00BE4937" w:rsidRPr="00011542" w14:paraId="77EEA8DF" w14:textId="77777777" w:rsidTr="00BE4937">
        <w:tc>
          <w:tcPr>
            <w:tcW w:w="2538" w:type="dxa"/>
            <w:tcBorders>
              <w:top w:val="nil"/>
              <w:left w:val="nil"/>
              <w:bottom w:val="nil"/>
              <w:right w:val="single" w:sz="4" w:space="0" w:color="auto"/>
            </w:tcBorders>
          </w:tcPr>
          <w:p w14:paraId="45B53B1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54A9249E"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Contiguous Zone Limit</w:t>
            </w:r>
            <w:r w:rsidR="00E70DDD" w:rsidRPr="004110BC">
              <w:rPr>
                <w:rFonts w:asciiTheme="minorHAnsi" w:hAnsiTheme="minorHAnsi" w:cs="Arial"/>
                <w:b/>
                <w:color w:val="404040"/>
                <w:sz w:val="18"/>
                <w:szCs w:val="18"/>
                <w:lang w:val="en-CA"/>
              </w:rPr>
              <w:t xml:space="preserve"> </w:t>
            </w:r>
          </w:p>
        </w:tc>
      </w:tr>
      <w:tr w:rsidR="00BE4937" w:rsidRPr="00011542" w14:paraId="3EA5F0B2" w14:textId="77777777" w:rsidTr="00BE4937">
        <w:tc>
          <w:tcPr>
            <w:tcW w:w="2538" w:type="dxa"/>
            <w:tcBorders>
              <w:top w:val="nil"/>
              <w:left w:val="nil"/>
              <w:bottom w:val="nil"/>
              <w:right w:val="single" w:sz="4" w:space="0" w:color="auto"/>
            </w:tcBorders>
          </w:tcPr>
          <w:p w14:paraId="19D16D4C"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125AC0DF"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03B35D51" w14:textId="77777777" w:rsidTr="00BE4937">
        <w:tc>
          <w:tcPr>
            <w:tcW w:w="2538" w:type="dxa"/>
            <w:tcBorders>
              <w:top w:val="nil"/>
              <w:left w:val="nil"/>
              <w:bottom w:val="nil"/>
              <w:right w:val="single" w:sz="4" w:space="0" w:color="auto"/>
            </w:tcBorders>
          </w:tcPr>
          <w:p w14:paraId="7F0FB3A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186C097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ContiguousZoneLimit</w:t>
            </w:r>
          </w:p>
        </w:tc>
      </w:tr>
      <w:tr w:rsidR="00BE4937" w:rsidRPr="00011542" w14:paraId="166EB7FD" w14:textId="77777777" w:rsidTr="00BE4937">
        <w:tc>
          <w:tcPr>
            <w:tcW w:w="2538" w:type="dxa"/>
            <w:tcBorders>
              <w:top w:val="nil"/>
              <w:left w:val="nil"/>
              <w:bottom w:val="nil"/>
              <w:right w:val="single" w:sz="4" w:space="0" w:color="auto"/>
            </w:tcBorders>
          </w:tcPr>
          <w:p w14:paraId="130FAC6B"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5B563CFE"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0CF8473D" w14:textId="77777777" w:rsidTr="00BE4937">
        <w:tc>
          <w:tcPr>
            <w:tcW w:w="2538" w:type="dxa"/>
            <w:tcBorders>
              <w:top w:val="nil"/>
              <w:left w:val="nil"/>
              <w:bottom w:val="nil"/>
              <w:right w:val="single" w:sz="4" w:space="0" w:color="auto"/>
            </w:tcBorders>
          </w:tcPr>
          <w:p w14:paraId="309524F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4B849E8"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0EB224F1" w14:textId="77777777" w:rsidTr="00BE4937">
        <w:tc>
          <w:tcPr>
            <w:tcW w:w="2538" w:type="dxa"/>
            <w:tcBorders>
              <w:top w:val="nil"/>
              <w:left w:val="nil"/>
              <w:bottom w:val="nil"/>
              <w:right w:val="single" w:sz="4" w:space="0" w:color="auto"/>
            </w:tcBorders>
          </w:tcPr>
          <w:p w14:paraId="2BD1AF9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264A6284" w14:textId="77777777" w:rsidR="00BE4937" w:rsidRPr="004110BC" w:rsidRDefault="00D0267B" w:rsidP="004110BC">
            <w:pPr>
              <w:keepNext/>
              <w:keepLines/>
              <w:widowControl w:val="0"/>
              <w:autoSpaceDE w:val="0"/>
              <w:autoSpaceDN w:val="0"/>
              <w:adjustRightInd w:val="0"/>
              <w:rPr>
                <w:rFonts w:asciiTheme="minorHAnsi" w:hAnsiTheme="minorHAnsi" w:cs="Calibri"/>
                <w:color w:val="404040"/>
                <w:sz w:val="18"/>
                <w:szCs w:val="18"/>
                <w:lang w:val="en-CA"/>
              </w:rPr>
            </w:pPr>
            <w:r>
              <w:rPr>
                <w:rFonts w:asciiTheme="minorHAnsi" w:hAnsiTheme="minorHAnsi" w:cs="Calibri"/>
                <w:color w:val="404040"/>
                <w:sz w:val="18"/>
                <w:szCs w:val="18"/>
                <w:lang w:val="en-CA"/>
              </w:rPr>
              <w:t>The</w:t>
            </w:r>
            <w:r w:rsidR="00BE4937" w:rsidRPr="004110BC">
              <w:rPr>
                <w:rFonts w:asciiTheme="minorHAnsi" w:hAnsiTheme="minorHAnsi" w:cs="Calibri"/>
                <w:color w:val="404040"/>
                <w:sz w:val="18"/>
                <w:szCs w:val="18"/>
                <w:lang w:val="en-CA"/>
              </w:rPr>
              <w:t xml:space="preserve"> outer limit of the State's Contiguous Zone.</w:t>
            </w:r>
          </w:p>
        </w:tc>
      </w:tr>
      <w:tr w:rsidR="00BE4937" w:rsidRPr="00011542" w14:paraId="3CC470B9" w14:textId="77777777" w:rsidTr="00BE4937">
        <w:tc>
          <w:tcPr>
            <w:tcW w:w="2538" w:type="dxa"/>
            <w:tcBorders>
              <w:top w:val="nil"/>
              <w:left w:val="nil"/>
              <w:bottom w:val="nil"/>
              <w:right w:val="single" w:sz="4" w:space="0" w:color="auto"/>
            </w:tcBorders>
          </w:tcPr>
          <w:p w14:paraId="633FF3D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277B359C"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1C8DDFF6" w14:textId="77777777" w:rsidTr="00BE4937">
        <w:tc>
          <w:tcPr>
            <w:tcW w:w="2538" w:type="dxa"/>
            <w:tcBorders>
              <w:top w:val="nil"/>
              <w:left w:val="nil"/>
              <w:bottom w:val="nil"/>
              <w:right w:val="single" w:sz="4" w:space="0" w:color="auto"/>
            </w:tcBorders>
          </w:tcPr>
          <w:p w14:paraId="572534E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496AAD7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12C071CD" w14:textId="77777777" w:rsidTr="00BE4937">
        <w:tc>
          <w:tcPr>
            <w:tcW w:w="2538" w:type="dxa"/>
            <w:tcBorders>
              <w:top w:val="nil"/>
              <w:left w:val="nil"/>
              <w:bottom w:val="nil"/>
              <w:right w:val="single" w:sz="4" w:space="0" w:color="auto"/>
            </w:tcBorders>
          </w:tcPr>
          <w:p w14:paraId="09D5B484"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667ADEC1"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73A26741" w14:textId="77777777" w:rsidTr="00BE4937">
        <w:tc>
          <w:tcPr>
            <w:tcW w:w="2538" w:type="dxa"/>
            <w:tcBorders>
              <w:top w:val="nil"/>
              <w:left w:val="nil"/>
              <w:bottom w:val="nil"/>
              <w:right w:val="single" w:sz="4" w:space="0" w:color="auto"/>
            </w:tcBorders>
          </w:tcPr>
          <w:p w14:paraId="7BDA773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071CB6E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61BC6F10" w14:textId="77777777" w:rsidTr="00BE4937">
        <w:tc>
          <w:tcPr>
            <w:tcW w:w="2538" w:type="dxa"/>
            <w:tcBorders>
              <w:top w:val="nil"/>
              <w:left w:val="nil"/>
              <w:bottom w:val="nil"/>
              <w:right w:val="single" w:sz="4" w:space="0" w:color="auto"/>
            </w:tcBorders>
          </w:tcPr>
          <w:p w14:paraId="38601B8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5A0DE2A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ADMARE, COSARE, EXEZNE, FSHZNE, TESARE</w:t>
            </w:r>
          </w:p>
        </w:tc>
      </w:tr>
    </w:tbl>
    <w:p w14:paraId="14FDAF94" w14:textId="77777777" w:rsidR="00AF30C2" w:rsidRPr="004110BC" w:rsidRDefault="00AF30C2" w:rsidP="00AF30C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AF30C2" w:rsidRPr="00711E56" w14:paraId="06697F22" w14:textId="77777777" w:rsidTr="00AF30C2">
        <w:tc>
          <w:tcPr>
            <w:tcW w:w="2538" w:type="dxa"/>
            <w:tcBorders>
              <w:top w:val="nil"/>
              <w:left w:val="nil"/>
              <w:bottom w:val="nil"/>
              <w:right w:val="single" w:sz="4" w:space="0" w:color="auto"/>
            </w:tcBorders>
          </w:tcPr>
          <w:p w14:paraId="6345706B" w14:textId="77777777" w:rsidR="00AF30C2" w:rsidRPr="00711E56" w:rsidRDefault="00AF30C2" w:rsidP="00AF30C2">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79F6A6CA" w14:textId="77777777" w:rsidR="00AF30C2" w:rsidRPr="00711E56" w:rsidRDefault="00AF30C2" w:rsidP="00AF30C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w:t>
            </w:r>
          </w:p>
        </w:tc>
      </w:tr>
    </w:tbl>
    <w:p w14:paraId="183EF69F" w14:textId="77777777" w:rsidR="00BE4937" w:rsidRPr="004110BC" w:rsidRDefault="00BE4937" w:rsidP="00BE4937">
      <w:pPr>
        <w:widowControl w:val="0"/>
        <w:tabs>
          <w:tab w:val="left" w:pos="1440"/>
        </w:tabs>
        <w:autoSpaceDE w:val="0"/>
        <w:autoSpaceDN w:val="0"/>
        <w:adjustRightInd w:val="0"/>
        <w:rPr>
          <w:rFonts w:ascii="Arial" w:hAnsi="Arial" w:cs="Arial"/>
          <w:sz w:val="16"/>
          <w:lang w:val="en-CA"/>
        </w:rPr>
      </w:pPr>
    </w:p>
    <w:p w14:paraId="4287FF3D"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37</w:t>
      </w:r>
    </w:p>
    <w:tbl>
      <w:tblPr>
        <w:tblStyle w:val="TableGrid"/>
        <w:tblW w:w="0" w:type="auto"/>
        <w:tblInd w:w="918" w:type="dxa"/>
        <w:tblLook w:val="04A0" w:firstRow="1" w:lastRow="0" w:firstColumn="1" w:lastColumn="0" w:noHBand="0" w:noVBand="1"/>
      </w:tblPr>
      <w:tblGrid>
        <w:gridCol w:w="2538"/>
        <w:gridCol w:w="5521"/>
      </w:tblGrid>
      <w:tr w:rsidR="00BE4937" w:rsidRPr="00011542" w14:paraId="13A41428" w14:textId="77777777" w:rsidTr="00BE4937">
        <w:tc>
          <w:tcPr>
            <w:tcW w:w="2538" w:type="dxa"/>
            <w:tcBorders>
              <w:top w:val="nil"/>
              <w:left w:val="nil"/>
              <w:bottom w:val="nil"/>
              <w:right w:val="single" w:sz="4" w:space="0" w:color="auto"/>
            </w:tcBorders>
          </w:tcPr>
          <w:p w14:paraId="765799F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19BA1AD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1F2B70CD" w14:textId="77777777" w:rsidTr="00BE4937">
        <w:tc>
          <w:tcPr>
            <w:tcW w:w="2538" w:type="dxa"/>
            <w:tcBorders>
              <w:top w:val="nil"/>
              <w:left w:val="nil"/>
              <w:bottom w:val="nil"/>
              <w:right w:val="single" w:sz="4" w:space="0" w:color="auto"/>
            </w:tcBorders>
          </w:tcPr>
          <w:p w14:paraId="18A5ED8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3096AB03" w14:textId="77777777" w:rsidR="00BE4937" w:rsidRPr="004110BC" w:rsidRDefault="008C7684" w:rsidP="004110BC">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COS</w:t>
            </w:r>
            <w:r w:rsidR="00BE4937" w:rsidRPr="004110BC">
              <w:rPr>
                <w:rFonts w:asciiTheme="minorHAnsi" w:hAnsiTheme="minorHAnsi" w:cs="Arial"/>
                <w:color w:val="404040"/>
                <w:sz w:val="18"/>
                <w:szCs w:val="18"/>
                <w:lang w:val="en-CA"/>
              </w:rPr>
              <w:t>LIM</w:t>
            </w:r>
          </w:p>
        </w:tc>
      </w:tr>
      <w:tr w:rsidR="00BE4937" w:rsidRPr="00011542" w14:paraId="51E2A46D" w14:textId="77777777" w:rsidTr="00BE4937">
        <w:tc>
          <w:tcPr>
            <w:tcW w:w="2538" w:type="dxa"/>
            <w:tcBorders>
              <w:top w:val="nil"/>
              <w:left w:val="nil"/>
              <w:bottom w:val="nil"/>
              <w:right w:val="single" w:sz="4" w:space="0" w:color="auto"/>
            </w:tcBorders>
          </w:tcPr>
          <w:p w14:paraId="609332B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0A0DE3A3"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Continental Shelf Limit</w:t>
            </w:r>
          </w:p>
        </w:tc>
      </w:tr>
      <w:tr w:rsidR="00BE4937" w:rsidRPr="00011542" w14:paraId="79ACBC99" w14:textId="77777777" w:rsidTr="00BE4937">
        <w:tc>
          <w:tcPr>
            <w:tcW w:w="2538" w:type="dxa"/>
            <w:tcBorders>
              <w:top w:val="nil"/>
              <w:left w:val="nil"/>
              <w:bottom w:val="nil"/>
              <w:right w:val="single" w:sz="4" w:space="0" w:color="auto"/>
            </w:tcBorders>
          </w:tcPr>
          <w:p w14:paraId="7ECADCFC"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478CA542" w14:textId="77777777" w:rsidR="00BE4937" w:rsidRPr="004110BC" w:rsidRDefault="008C7684" w:rsidP="004110BC">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Arial"/>
                <w:b/>
                <w:color w:val="404040"/>
                <w:sz w:val="18"/>
                <w:szCs w:val="18"/>
                <w:lang w:val="en-CA"/>
              </w:rPr>
              <w:t>Extended Continental Shelf Limit</w:t>
            </w:r>
          </w:p>
        </w:tc>
      </w:tr>
      <w:tr w:rsidR="00BE4937" w:rsidRPr="00011542" w14:paraId="604252CE" w14:textId="77777777" w:rsidTr="00BE4937">
        <w:tc>
          <w:tcPr>
            <w:tcW w:w="2538" w:type="dxa"/>
            <w:tcBorders>
              <w:top w:val="nil"/>
              <w:left w:val="nil"/>
              <w:bottom w:val="nil"/>
              <w:right w:val="single" w:sz="4" w:space="0" w:color="auto"/>
            </w:tcBorders>
          </w:tcPr>
          <w:p w14:paraId="72CC41C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105380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ContinentalShelfLimit</w:t>
            </w:r>
          </w:p>
        </w:tc>
      </w:tr>
      <w:tr w:rsidR="00BE4937" w:rsidRPr="00011542" w14:paraId="41C70617" w14:textId="77777777" w:rsidTr="00BE4937">
        <w:tc>
          <w:tcPr>
            <w:tcW w:w="2538" w:type="dxa"/>
            <w:tcBorders>
              <w:top w:val="nil"/>
              <w:left w:val="nil"/>
              <w:bottom w:val="nil"/>
              <w:right w:val="single" w:sz="4" w:space="0" w:color="auto"/>
            </w:tcBorders>
          </w:tcPr>
          <w:p w14:paraId="6B6F9DDF"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34086993"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22722A68" w14:textId="77777777" w:rsidTr="00BE4937">
        <w:tc>
          <w:tcPr>
            <w:tcW w:w="2538" w:type="dxa"/>
            <w:tcBorders>
              <w:top w:val="nil"/>
              <w:left w:val="nil"/>
              <w:bottom w:val="nil"/>
              <w:right w:val="single" w:sz="4" w:space="0" w:color="auto"/>
            </w:tcBorders>
          </w:tcPr>
          <w:p w14:paraId="0B418A7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C6965C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59EE57C5" w14:textId="77777777" w:rsidTr="00BE4937">
        <w:tc>
          <w:tcPr>
            <w:tcW w:w="2538" w:type="dxa"/>
            <w:tcBorders>
              <w:top w:val="nil"/>
              <w:left w:val="nil"/>
              <w:bottom w:val="nil"/>
              <w:right w:val="single" w:sz="4" w:space="0" w:color="auto"/>
            </w:tcBorders>
          </w:tcPr>
          <w:p w14:paraId="10D1AAB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568F7E5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w:t>
            </w:r>
            <w:r w:rsidR="009C3A83" w:rsidRPr="004110BC">
              <w:rPr>
                <w:rFonts w:asciiTheme="minorHAnsi" w:hAnsiTheme="minorHAnsi" w:cs="Calibri"/>
                <w:color w:val="404040"/>
                <w:sz w:val="18"/>
                <w:szCs w:val="18"/>
                <w:lang w:val="en-CA"/>
              </w:rPr>
              <w:t xml:space="preserve">e </w:t>
            </w:r>
            <w:r w:rsidRPr="004110BC">
              <w:rPr>
                <w:rFonts w:asciiTheme="minorHAnsi" w:hAnsiTheme="minorHAnsi" w:cs="Calibri"/>
                <w:color w:val="404040"/>
                <w:sz w:val="18"/>
                <w:szCs w:val="18"/>
                <w:lang w:val="en-CA"/>
              </w:rPr>
              <w:t>outer limit of the State's Continental Shelf.</w:t>
            </w:r>
          </w:p>
        </w:tc>
      </w:tr>
      <w:tr w:rsidR="00BE4937" w:rsidRPr="00011542" w14:paraId="02401DD1" w14:textId="77777777" w:rsidTr="00BE4937">
        <w:tc>
          <w:tcPr>
            <w:tcW w:w="2538" w:type="dxa"/>
            <w:tcBorders>
              <w:top w:val="nil"/>
              <w:left w:val="nil"/>
              <w:bottom w:val="nil"/>
              <w:right w:val="single" w:sz="4" w:space="0" w:color="auto"/>
            </w:tcBorders>
          </w:tcPr>
          <w:p w14:paraId="27AA190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438FE48F"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2FAE2319" w14:textId="77777777" w:rsidTr="00BE4937">
        <w:tc>
          <w:tcPr>
            <w:tcW w:w="2538" w:type="dxa"/>
            <w:tcBorders>
              <w:top w:val="nil"/>
              <w:left w:val="nil"/>
              <w:bottom w:val="nil"/>
              <w:right w:val="single" w:sz="4" w:space="0" w:color="auto"/>
            </w:tcBorders>
          </w:tcPr>
          <w:p w14:paraId="70C4828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3DD1AB87"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559CA198" w14:textId="77777777" w:rsidTr="00BE4937">
        <w:tc>
          <w:tcPr>
            <w:tcW w:w="2538" w:type="dxa"/>
            <w:tcBorders>
              <w:top w:val="nil"/>
              <w:left w:val="nil"/>
              <w:bottom w:val="nil"/>
              <w:right w:val="single" w:sz="4" w:space="0" w:color="auto"/>
            </w:tcBorders>
          </w:tcPr>
          <w:p w14:paraId="468553BE"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03EA7BD1"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383F96DE" w14:textId="77777777" w:rsidTr="00BE4937">
        <w:tc>
          <w:tcPr>
            <w:tcW w:w="2538" w:type="dxa"/>
            <w:tcBorders>
              <w:top w:val="nil"/>
              <w:left w:val="nil"/>
              <w:bottom w:val="nil"/>
              <w:right w:val="single" w:sz="4" w:space="0" w:color="auto"/>
            </w:tcBorders>
          </w:tcPr>
          <w:p w14:paraId="74F0258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3BDD6A3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01779005" w14:textId="77777777" w:rsidTr="00BE4937">
        <w:tc>
          <w:tcPr>
            <w:tcW w:w="2538" w:type="dxa"/>
            <w:tcBorders>
              <w:top w:val="nil"/>
              <w:left w:val="nil"/>
              <w:bottom w:val="nil"/>
              <w:right w:val="single" w:sz="4" w:space="0" w:color="auto"/>
            </w:tcBorders>
          </w:tcPr>
          <w:p w14:paraId="7A8B9DE8"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5935D6A0"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62DCC5C3" w14:textId="77777777" w:rsidR="00AF30C2" w:rsidRPr="00711E56" w:rsidRDefault="00AF30C2" w:rsidP="00AF30C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AF30C2" w:rsidRPr="00711E56" w14:paraId="266EC6F9" w14:textId="77777777" w:rsidTr="00AF30C2">
        <w:tc>
          <w:tcPr>
            <w:tcW w:w="2538" w:type="dxa"/>
            <w:tcBorders>
              <w:top w:val="nil"/>
              <w:left w:val="nil"/>
              <w:bottom w:val="nil"/>
              <w:right w:val="single" w:sz="4" w:space="0" w:color="auto"/>
            </w:tcBorders>
          </w:tcPr>
          <w:p w14:paraId="4A9BC1A7" w14:textId="77777777" w:rsidR="00AF30C2" w:rsidRPr="00711E56" w:rsidRDefault="00AF30C2" w:rsidP="00AF30C2">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5460F39E" w14:textId="77777777" w:rsidR="00AF30C2" w:rsidRPr="00711E56" w:rsidRDefault="00AF30C2" w:rsidP="00AF30C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w:t>
            </w:r>
          </w:p>
        </w:tc>
      </w:tr>
    </w:tbl>
    <w:p w14:paraId="02D3F861"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8EC6460"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39</w:t>
      </w:r>
    </w:p>
    <w:tbl>
      <w:tblPr>
        <w:tblStyle w:val="TableGrid"/>
        <w:tblW w:w="0" w:type="auto"/>
        <w:tblInd w:w="918" w:type="dxa"/>
        <w:tblLook w:val="04A0" w:firstRow="1" w:lastRow="0" w:firstColumn="1" w:lastColumn="0" w:noHBand="0" w:noVBand="1"/>
      </w:tblPr>
      <w:tblGrid>
        <w:gridCol w:w="2538"/>
        <w:gridCol w:w="5521"/>
      </w:tblGrid>
      <w:tr w:rsidR="00BE4937" w:rsidRPr="00011542" w14:paraId="108ECDDA" w14:textId="77777777" w:rsidTr="00BE4937">
        <w:tc>
          <w:tcPr>
            <w:tcW w:w="2538" w:type="dxa"/>
            <w:tcBorders>
              <w:top w:val="nil"/>
              <w:left w:val="nil"/>
              <w:bottom w:val="nil"/>
              <w:right w:val="single" w:sz="4" w:space="0" w:color="auto"/>
            </w:tcBorders>
          </w:tcPr>
          <w:p w14:paraId="3FD3872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30F3B5B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Hydro</w:t>
            </w:r>
          </w:p>
        </w:tc>
      </w:tr>
      <w:tr w:rsidR="00BE4937" w:rsidRPr="00011542" w14:paraId="65A224AE" w14:textId="77777777" w:rsidTr="00BE4937">
        <w:tc>
          <w:tcPr>
            <w:tcW w:w="2538" w:type="dxa"/>
            <w:tcBorders>
              <w:top w:val="nil"/>
              <w:left w:val="nil"/>
              <w:bottom w:val="nil"/>
              <w:right w:val="single" w:sz="4" w:space="0" w:color="auto"/>
            </w:tcBorders>
          </w:tcPr>
          <w:p w14:paraId="517BE9A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19BF941F"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COSARE</w:t>
            </w:r>
          </w:p>
        </w:tc>
      </w:tr>
      <w:tr w:rsidR="00BE4937" w:rsidRPr="00011542" w14:paraId="622BA8C8" w14:textId="77777777" w:rsidTr="00BE4937">
        <w:tc>
          <w:tcPr>
            <w:tcW w:w="2538" w:type="dxa"/>
            <w:tcBorders>
              <w:top w:val="nil"/>
              <w:left w:val="nil"/>
              <w:bottom w:val="nil"/>
              <w:right w:val="single" w:sz="4" w:space="0" w:color="auto"/>
            </w:tcBorders>
          </w:tcPr>
          <w:p w14:paraId="186602A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1C7F7EAE"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 xml:space="preserve">Continental Shelf </w:t>
            </w:r>
            <w:r w:rsidR="00523921">
              <w:rPr>
                <w:rFonts w:asciiTheme="minorHAnsi" w:hAnsiTheme="minorHAnsi" w:cs="Arial"/>
                <w:b/>
                <w:color w:val="404040"/>
                <w:sz w:val="18"/>
                <w:szCs w:val="18"/>
                <w:lang w:val="en-CA"/>
              </w:rPr>
              <w:t>Area</w:t>
            </w:r>
          </w:p>
        </w:tc>
      </w:tr>
      <w:tr w:rsidR="00BE4937" w:rsidRPr="00011542" w14:paraId="50C9F713" w14:textId="77777777" w:rsidTr="00BE4937">
        <w:tc>
          <w:tcPr>
            <w:tcW w:w="2538" w:type="dxa"/>
            <w:tcBorders>
              <w:top w:val="nil"/>
              <w:left w:val="nil"/>
              <w:bottom w:val="nil"/>
              <w:right w:val="single" w:sz="4" w:space="0" w:color="auto"/>
            </w:tcBorders>
          </w:tcPr>
          <w:p w14:paraId="3FF6FD1D"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01591010"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48F00BB8" w14:textId="77777777" w:rsidTr="00BE4937">
        <w:tc>
          <w:tcPr>
            <w:tcW w:w="2538" w:type="dxa"/>
            <w:tcBorders>
              <w:top w:val="nil"/>
              <w:left w:val="nil"/>
              <w:bottom w:val="nil"/>
              <w:right w:val="single" w:sz="4" w:space="0" w:color="auto"/>
            </w:tcBorders>
          </w:tcPr>
          <w:p w14:paraId="6F1875C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186A815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ContinentalShelfArea</w:t>
            </w:r>
          </w:p>
        </w:tc>
      </w:tr>
      <w:tr w:rsidR="00BE4937" w:rsidRPr="00011542" w14:paraId="3C2C64C1" w14:textId="77777777" w:rsidTr="00BE4937">
        <w:tc>
          <w:tcPr>
            <w:tcW w:w="2538" w:type="dxa"/>
            <w:tcBorders>
              <w:top w:val="nil"/>
              <w:left w:val="nil"/>
              <w:bottom w:val="nil"/>
              <w:right w:val="single" w:sz="4" w:space="0" w:color="auto"/>
            </w:tcBorders>
          </w:tcPr>
          <w:p w14:paraId="3BFE5F05"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2890201B"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1369FED5" w14:textId="77777777" w:rsidTr="00BE4937">
        <w:tc>
          <w:tcPr>
            <w:tcW w:w="2538" w:type="dxa"/>
            <w:tcBorders>
              <w:top w:val="nil"/>
              <w:left w:val="nil"/>
              <w:bottom w:val="nil"/>
              <w:right w:val="single" w:sz="4" w:space="0" w:color="auto"/>
            </w:tcBorders>
          </w:tcPr>
          <w:p w14:paraId="0E221BC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4D8F743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geo, theme</w:t>
            </w:r>
          </w:p>
        </w:tc>
      </w:tr>
      <w:tr w:rsidR="00BE4937" w:rsidRPr="00011542" w14:paraId="5F6B71A6" w14:textId="77777777" w:rsidTr="00BE4937">
        <w:tc>
          <w:tcPr>
            <w:tcW w:w="2538" w:type="dxa"/>
            <w:tcBorders>
              <w:top w:val="nil"/>
              <w:left w:val="nil"/>
              <w:bottom w:val="nil"/>
              <w:right w:val="single" w:sz="4" w:space="0" w:color="auto"/>
            </w:tcBorders>
          </w:tcPr>
          <w:p w14:paraId="6461E23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A30DBC2" w14:textId="77777777" w:rsidR="00BE4937" w:rsidRPr="004110BC" w:rsidRDefault="00523921" w:rsidP="004110BC">
            <w:pPr>
              <w:keepNext/>
              <w:keepLines/>
              <w:widowControl w:val="0"/>
              <w:autoSpaceDE w:val="0"/>
              <w:autoSpaceDN w:val="0"/>
              <w:adjustRightInd w:val="0"/>
              <w:rPr>
                <w:rFonts w:asciiTheme="minorHAnsi" w:hAnsiTheme="minorHAnsi" w:cs="Calibri"/>
                <w:color w:val="404040"/>
                <w:sz w:val="18"/>
                <w:szCs w:val="18"/>
                <w:lang w:val="en-CA"/>
              </w:rPr>
            </w:pPr>
            <w:r w:rsidRPr="00523921">
              <w:rPr>
                <w:rFonts w:asciiTheme="minorHAnsi" w:hAnsiTheme="minorHAnsi" w:cs="Calibri"/>
                <w:color w:val="404040"/>
                <w:sz w:val="18"/>
                <w:szCs w:val="18"/>
                <w:lang w:val="en-CA"/>
              </w:rPr>
              <w:t>The continental shelf of a coastal State comprises the sea bed and subsoil of the submarine areas that extend beyond its territorial sea throughout the natural prolongation of its land territory to the outer edge of the continental margin, or to a distance of 200 nautical miles from the baselines from which the breadth of the territorial sea is measured where the outer edge of the continental margin does not extend out to that distance.</w:t>
            </w:r>
          </w:p>
        </w:tc>
      </w:tr>
      <w:tr w:rsidR="00BE4937" w:rsidRPr="00011542" w14:paraId="71EC8206" w14:textId="77777777" w:rsidTr="00BE4937">
        <w:tc>
          <w:tcPr>
            <w:tcW w:w="2538" w:type="dxa"/>
            <w:tcBorders>
              <w:top w:val="nil"/>
              <w:left w:val="nil"/>
              <w:bottom w:val="nil"/>
              <w:right w:val="single" w:sz="4" w:space="0" w:color="auto"/>
            </w:tcBorders>
          </w:tcPr>
          <w:p w14:paraId="37F3D4C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2036D09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6929CEF8" w14:textId="77777777" w:rsidTr="00BE4937">
        <w:tc>
          <w:tcPr>
            <w:tcW w:w="2538" w:type="dxa"/>
            <w:tcBorders>
              <w:top w:val="nil"/>
              <w:left w:val="nil"/>
              <w:bottom w:val="nil"/>
              <w:right w:val="single" w:sz="4" w:space="0" w:color="auto"/>
            </w:tcBorders>
          </w:tcPr>
          <w:p w14:paraId="19450C3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08F2E437"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648C48A2" w14:textId="77777777" w:rsidTr="00BE4937">
        <w:tc>
          <w:tcPr>
            <w:tcW w:w="2538" w:type="dxa"/>
            <w:tcBorders>
              <w:top w:val="nil"/>
              <w:left w:val="nil"/>
              <w:bottom w:val="nil"/>
              <w:right w:val="single" w:sz="4" w:space="0" w:color="auto"/>
            </w:tcBorders>
          </w:tcPr>
          <w:p w14:paraId="03F5FAC1"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0EA17EDB" w14:textId="77777777" w:rsidR="00BE4937" w:rsidRPr="004110BC" w:rsidRDefault="00523921" w:rsidP="00166DED">
            <w:pPr>
              <w:keepNext/>
              <w:keepLines/>
              <w:widowControl w:val="0"/>
              <w:autoSpaceDE w:val="0"/>
              <w:autoSpaceDN w:val="0"/>
              <w:adjustRightInd w:val="0"/>
              <w:rPr>
                <w:rFonts w:asciiTheme="minorHAnsi" w:hAnsiTheme="minorHAnsi" w:cs="Arial"/>
                <w:bCs/>
                <w:color w:val="7F7F7F"/>
                <w:sz w:val="18"/>
                <w:szCs w:val="18"/>
                <w:lang w:val="en-CA"/>
              </w:rPr>
            </w:pPr>
            <w:r w:rsidRPr="004110BC">
              <w:rPr>
                <w:rFonts w:asciiTheme="minorHAnsi" w:hAnsiTheme="minorHAnsi" w:cs="Calibri"/>
                <w:color w:val="404040"/>
                <w:sz w:val="18"/>
                <w:szCs w:val="18"/>
                <w:lang w:val="en-CA"/>
              </w:rPr>
              <w:t xml:space="preserve">The Continental Shelf Area is a zone that is bounded by the EEZ and the </w:t>
            </w:r>
            <w:r w:rsidR="00166DED">
              <w:rPr>
                <w:rFonts w:asciiTheme="minorHAnsi" w:hAnsiTheme="minorHAnsi" w:cs="Calibri"/>
                <w:color w:val="404040"/>
                <w:sz w:val="18"/>
                <w:szCs w:val="18"/>
                <w:lang w:val="en-CA"/>
              </w:rPr>
              <w:t>COSLIM</w:t>
            </w:r>
            <w:r w:rsidRPr="004110BC">
              <w:rPr>
                <w:rFonts w:asciiTheme="minorHAnsi" w:hAnsiTheme="minorHAnsi" w:cs="Calibri"/>
                <w:color w:val="404040"/>
                <w:sz w:val="18"/>
                <w:szCs w:val="18"/>
                <w:lang w:val="en-CA"/>
              </w:rPr>
              <w:t xml:space="preserve"> and / or other limit objects such as an international boundary.</w:t>
            </w:r>
          </w:p>
        </w:tc>
      </w:tr>
      <w:tr w:rsidR="00BE4937" w:rsidRPr="00011542" w14:paraId="426AB45D" w14:textId="77777777" w:rsidTr="00BE4937">
        <w:tc>
          <w:tcPr>
            <w:tcW w:w="2538" w:type="dxa"/>
            <w:tcBorders>
              <w:top w:val="nil"/>
              <w:left w:val="nil"/>
              <w:bottom w:val="nil"/>
              <w:right w:val="single" w:sz="4" w:space="0" w:color="auto"/>
            </w:tcBorders>
          </w:tcPr>
          <w:p w14:paraId="74CB6E1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3B4ADF7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42DEF762" w14:textId="77777777" w:rsidTr="00BE4937">
        <w:tc>
          <w:tcPr>
            <w:tcW w:w="2538" w:type="dxa"/>
            <w:tcBorders>
              <w:top w:val="nil"/>
              <w:left w:val="nil"/>
              <w:bottom w:val="nil"/>
              <w:right w:val="single" w:sz="4" w:space="0" w:color="auto"/>
            </w:tcBorders>
          </w:tcPr>
          <w:p w14:paraId="1296241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24F4153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ADMARE, CONZNE, EXEZNE, FSHZNE, TESARE</w:t>
            </w:r>
          </w:p>
        </w:tc>
      </w:tr>
    </w:tbl>
    <w:p w14:paraId="7EC555F8"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38"/>
        <w:gridCol w:w="5521"/>
      </w:tblGrid>
      <w:tr w:rsidR="00977096" w:rsidRPr="00711E56" w14:paraId="26642955" w14:textId="77777777" w:rsidTr="00977096">
        <w:tc>
          <w:tcPr>
            <w:tcW w:w="2538" w:type="dxa"/>
            <w:tcBorders>
              <w:top w:val="nil"/>
              <w:left w:val="nil"/>
              <w:bottom w:val="nil"/>
              <w:right w:val="single" w:sz="4" w:space="0" w:color="auto"/>
            </w:tcBorders>
          </w:tcPr>
          <w:p w14:paraId="73801675" w14:textId="77777777" w:rsidR="00977096" w:rsidRPr="00711E56" w:rsidRDefault="00977096" w:rsidP="00977096">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13EA8104"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6B92622A"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69CCDF9D"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42</w:t>
      </w:r>
    </w:p>
    <w:tbl>
      <w:tblPr>
        <w:tblStyle w:val="TableGrid"/>
        <w:tblW w:w="0" w:type="auto"/>
        <w:tblInd w:w="918" w:type="dxa"/>
        <w:tblLook w:val="04A0" w:firstRow="1" w:lastRow="0" w:firstColumn="1" w:lastColumn="0" w:noHBand="0" w:noVBand="1"/>
      </w:tblPr>
      <w:tblGrid>
        <w:gridCol w:w="2628"/>
        <w:gridCol w:w="5521"/>
      </w:tblGrid>
      <w:tr w:rsidR="00BE4937" w:rsidRPr="00011542" w14:paraId="0FB9E0FC" w14:textId="77777777" w:rsidTr="00BE4937">
        <w:tc>
          <w:tcPr>
            <w:tcW w:w="2628" w:type="dxa"/>
            <w:tcBorders>
              <w:top w:val="nil"/>
              <w:left w:val="nil"/>
              <w:bottom w:val="nil"/>
              <w:right w:val="single" w:sz="4" w:space="0" w:color="auto"/>
            </w:tcBorders>
          </w:tcPr>
          <w:p w14:paraId="73AB7BB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14B570E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Hydro</w:t>
            </w:r>
          </w:p>
        </w:tc>
      </w:tr>
      <w:tr w:rsidR="00BE4937" w:rsidRPr="00011542" w14:paraId="01A707A2" w14:textId="77777777" w:rsidTr="00BE4937">
        <w:tc>
          <w:tcPr>
            <w:tcW w:w="2628" w:type="dxa"/>
            <w:tcBorders>
              <w:top w:val="nil"/>
              <w:left w:val="nil"/>
              <w:bottom w:val="nil"/>
              <w:right w:val="single" w:sz="4" w:space="0" w:color="auto"/>
            </w:tcBorders>
          </w:tcPr>
          <w:p w14:paraId="68F8CF7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2C3B7FE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EXEZNE</w:t>
            </w:r>
          </w:p>
        </w:tc>
      </w:tr>
      <w:tr w:rsidR="00BE4937" w:rsidRPr="00011542" w14:paraId="655F138C" w14:textId="77777777" w:rsidTr="00BE4937">
        <w:tc>
          <w:tcPr>
            <w:tcW w:w="2628" w:type="dxa"/>
            <w:tcBorders>
              <w:top w:val="nil"/>
              <w:left w:val="nil"/>
              <w:bottom w:val="nil"/>
              <w:right w:val="single" w:sz="4" w:space="0" w:color="auto"/>
            </w:tcBorders>
          </w:tcPr>
          <w:p w14:paraId="7FDC7A3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484A4C54"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 xml:space="preserve">Exclusive Economic Zone </w:t>
            </w:r>
          </w:p>
        </w:tc>
      </w:tr>
      <w:tr w:rsidR="00BE4937" w:rsidRPr="00011542" w14:paraId="424EA4D8" w14:textId="77777777" w:rsidTr="00BE4937">
        <w:tc>
          <w:tcPr>
            <w:tcW w:w="2628" w:type="dxa"/>
            <w:tcBorders>
              <w:top w:val="nil"/>
              <w:left w:val="nil"/>
              <w:bottom w:val="nil"/>
              <w:right w:val="single" w:sz="4" w:space="0" w:color="auto"/>
            </w:tcBorders>
          </w:tcPr>
          <w:p w14:paraId="0B7DC45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72E124D3" w14:textId="77777777" w:rsidR="00BE4937" w:rsidRPr="004110BC" w:rsidRDefault="00AF30C2" w:rsidP="004110BC">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Arial"/>
                <w:b/>
                <w:color w:val="404040"/>
                <w:sz w:val="18"/>
                <w:szCs w:val="18"/>
                <w:lang w:val="en-CA"/>
              </w:rPr>
              <w:t>EEZ</w:t>
            </w:r>
          </w:p>
        </w:tc>
      </w:tr>
      <w:tr w:rsidR="00BE4937" w:rsidRPr="00011542" w14:paraId="63343BF5" w14:textId="77777777" w:rsidTr="00BE4937">
        <w:tc>
          <w:tcPr>
            <w:tcW w:w="2628" w:type="dxa"/>
            <w:tcBorders>
              <w:top w:val="nil"/>
              <w:left w:val="nil"/>
              <w:bottom w:val="nil"/>
              <w:right w:val="single" w:sz="4" w:space="0" w:color="auto"/>
            </w:tcBorders>
          </w:tcPr>
          <w:p w14:paraId="5E16C56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AA0504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ExclusiveEconomicZone</w:t>
            </w:r>
          </w:p>
        </w:tc>
      </w:tr>
      <w:tr w:rsidR="00BE4937" w:rsidRPr="00011542" w14:paraId="1E7312C0" w14:textId="77777777" w:rsidTr="00BE4937">
        <w:tc>
          <w:tcPr>
            <w:tcW w:w="2628" w:type="dxa"/>
            <w:tcBorders>
              <w:top w:val="nil"/>
              <w:left w:val="nil"/>
              <w:bottom w:val="nil"/>
              <w:right w:val="single" w:sz="4" w:space="0" w:color="auto"/>
            </w:tcBorders>
          </w:tcPr>
          <w:p w14:paraId="65ED1E7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54B77E3F"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50</w:t>
            </w:r>
          </w:p>
        </w:tc>
      </w:tr>
      <w:tr w:rsidR="00BE4937" w:rsidRPr="00011542" w14:paraId="2DD854B6" w14:textId="77777777" w:rsidTr="00BE4937">
        <w:tc>
          <w:tcPr>
            <w:tcW w:w="2628" w:type="dxa"/>
            <w:tcBorders>
              <w:top w:val="nil"/>
              <w:left w:val="nil"/>
              <w:bottom w:val="nil"/>
              <w:right w:val="single" w:sz="4" w:space="0" w:color="auto"/>
            </w:tcBorders>
          </w:tcPr>
          <w:p w14:paraId="3FA31DC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FB92BF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geo, theme</w:t>
            </w:r>
          </w:p>
        </w:tc>
      </w:tr>
      <w:tr w:rsidR="00BE4937" w:rsidRPr="00011542" w14:paraId="74BF7878" w14:textId="77777777" w:rsidTr="00BE4937">
        <w:tc>
          <w:tcPr>
            <w:tcW w:w="2628" w:type="dxa"/>
            <w:tcBorders>
              <w:top w:val="nil"/>
              <w:left w:val="nil"/>
              <w:bottom w:val="nil"/>
              <w:right w:val="single" w:sz="4" w:space="0" w:color="auto"/>
            </w:tcBorders>
          </w:tcPr>
          <w:p w14:paraId="5F36839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4962F78B" w14:textId="77777777" w:rsidR="00BE4937" w:rsidRPr="004110BC" w:rsidRDefault="00011542"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An area, not exceeding 200 nautical miles from the baselines from which the breadth of the territorial sea is measured, subject to a specific legal regime established in the United Nations Convention on the Law of the Sea under which the coastal state has certain rights and jurisdiction</w:t>
            </w:r>
          </w:p>
        </w:tc>
      </w:tr>
      <w:tr w:rsidR="00BE4937" w:rsidRPr="00011542" w14:paraId="1C4EC351" w14:textId="77777777" w:rsidTr="00BE4937">
        <w:tc>
          <w:tcPr>
            <w:tcW w:w="2628" w:type="dxa"/>
            <w:tcBorders>
              <w:top w:val="nil"/>
              <w:left w:val="nil"/>
              <w:bottom w:val="nil"/>
              <w:right w:val="single" w:sz="4" w:space="0" w:color="auto"/>
            </w:tcBorders>
          </w:tcPr>
          <w:p w14:paraId="707D7FC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199C4D5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7B74210B" w14:textId="77777777" w:rsidTr="00BE4937">
        <w:tc>
          <w:tcPr>
            <w:tcW w:w="2628" w:type="dxa"/>
            <w:tcBorders>
              <w:top w:val="nil"/>
              <w:left w:val="nil"/>
              <w:bottom w:val="nil"/>
              <w:right w:val="single" w:sz="4" w:space="0" w:color="auto"/>
            </w:tcBorders>
          </w:tcPr>
          <w:p w14:paraId="14A7B85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0156D69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4B9377CF" w14:textId="77777777" w:rsidTr="00BE4937">
        <w:tc>
          <w:tcPr>
            <w:tcW w:w="2628" w:type="dxa"/>
            <w:tcBorders>
              <w:top w:val="nil"/>
              <w:left w:val="nil"/>
              <w:bottom w:val="nil"/>
              <w:right w:val="single" w:sz="4" w:space="0" w:color="auto"/>
            </w:tcBorders>
          </w:tcPr>
          <w:p w14:paraId="3124A54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65E63531" w14:textId="77777777" w:rsidR="00BE4937" w:rsidRPr="004110BC" w:rsidRDefault="00011542"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The Exclusive Economic Zone is a zone that is bounded by the TESLIM (Territorial Sea limit), EEZLIM or other </w:t>
            </w:r>
            <w:r w:rsidR="00166DED">
              <w:rPr>
                <w:rFonts w:asciiTheme="minorHAnsi" w:hAnsiTheme="minorHAnsi" w:cs="Arial"/>
                <w:color w:val="404040"/>
                <w:sz w:val="18"/>
                <w:szCs w:val="18"/>
                <w:lang w:val="en-CA"/>
              </w:rPr>
              <w:t>limit</w:t>
            </w:r>
            <w:r w:rsidRPr="004110BC">
              <w:rPr>
                <w:rFonts w:asciiTheme="minorHAnsi" w:hAnsiTheme="minorHAnsi" w:cs="Arial"/>
                <w:color w:val="404040"/>
                <w:sz w:val="18"/>
                <w:szCs w:val="18"/>
                <w:lang w:val="en-CA"/>
              </w:rPr>
              <w:t xml:space="preserve"> objects such as an international boundary.</w:t>
            </w:r>
          </w:p>
        </w:tc>
      </w:tr>
      <w:tr w:rsidR="00BE4937" w:rsidRPr="00011542" w14:paraId="125C36F2" w14:textId="77777777" w:rsidTr="00BE4937">
        <w:tc>
          <w:tcPr>
            <w:tcW w:w="2628" w:type="dxa"/>
            <w:tcBorders>
              <w:top w:val="nil"/>
              <w:left w:val="nil"/>
              <w:bottom w:val="nil"/>
              <w:right w:val="single" w:sz="4" w:space="0" w:color="auto"/>
            </w:tcBorders>
          </w:tcPr>
          <w:p w14:paraId="7368265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D932E1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3B094F5E" w14:textId="77777777" w:rsidTr="00BE4937">
        <w:tc>
          <w:tcPr>
            <w:tcW w:w="2628" w:type="dxa"/>
            <w:tcBorders>
              <w:top w:val="nil"/>
              <w:left w:val="nil"/>
              <w:bottom w:val="nil"/>
              <w:right w:val="single" w:sz="4" w:space="0" w:color="auto"/>
            </w:tcBorders>
          </w:tcPr>
          <w:p w14:paraId="76B4AEDD"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0CA54308"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6F368B3C"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4E9EA222" w14:textId="77777777" w:rsidTr="004110BC">
        <w:tc>
          <w:tcPr>
            <w:tcW w:w="2610" w:type="dxa"/>
            <w:tcBorders>
              <w:top w:val="nil"/>
              <w:left w:val="nil"/>
              <w:bottom w:val="nil"/>
              <w:right w:val="single" w:sz="4" w:space="0" w:color="auto"/>
            </w:tcBorders>
          </w:tcPr>
          <w:p w14:paraId="1A885E95" w14:textId="77777777" w:rsidR="00977096" w:rsidRPr="00711E56" w:rsidRDefault="00977096" w:rsidP="00977096">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7CA12F40"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36BEE42B"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54441C16"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43</w:t>
      </w:r>
    </w:p>
    <w:tbl>
      <w:tblPr>
        <w:tblStyle w:val="TableGrid"/>
        <w:tblW w:w="0" w:type="auto"/>
        <w:tblInd w:w="918" w:type="dxa"/>
        <w:tblLook w:val="04A0" w:firstRow="1" w:lastRow="0" w:firstColumn="1" w:lastColumn="0" w:noHBand="0" w:noVBand="1"/>
      </w:tblPr>
      <w:tblGrid>
        <w:gridCol w:w="2628"/>
        <w:gridCol w:w="5521"/>
      </w:tblGrid>
      <w:tr w:rsidR="00BE4937" w:rsidRPr="00011542" w14:paraId="15EDEFC9" w14:textId="77777777" w:rsidTr="00BE4937">
        <w:tc>
          <w:tcPr>
            <w:tcW w:w="2628" w:type="dxa"/>
            <w:tcBorders>
              <w:top w:val="nil"/>
              <w:left w:val="nil"/>
              <w:bottom w:val="nil"/>
              <w:right w:val="single" w:sz="4" w:space="0" w:color="auto"/>
            </w:tcBorders>
          </w:tcPr>
          <w:p w14:paraId="53F6695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F34C17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7DB233D1" w14:textId="77777777" w:rsidTr="00BE4937">
        <w:tc>
          <w:tcPr>
            <w:tcW w:w="2628" w:type="dxa"/>
            <w:tcBorders>
              <w:top w:val="nil"/>
              <w:left w:val="nil"/>
              <w:bottom w:val="nil"/>
              <w:right w:val="single" w:sz="4" w:space="0" w:color="auto"/>
            </w:tcBorders>
          </w:tcPr>
          <w:p w14:paraId="64149C6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5C1FA7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EEZLIM</w:t>
            </w:r>
          </w:p>
        </w:tc>
      </w:tr>
      <w:tr w:rsidR="00BE4937" w:rsidRPr="00011542" w14:paraId="3101AFC5" w14:textId="77777777" w:rsidTr="00BE4937">
        <w:tc>
          <w:tcPr>
            <w:tcW w:w="2628" w:type="dxa"/>
            <w:tcBorders>
              <w:top w:val="nil"/>
              <w:left w:val="nil"/>
              <w:bottom w:val="nil"/>
              <w:right w:val="single" w:sz="4" w:space="0" w:color="auto"/>
            </w:tcBorders>
          </w:tcPr>
          <w:p w14:paraId="387AC68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591FB8CF"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Exclusive Economic Zone Limit</w:t>
            </w:r>
          </w:p>
        </w:tc>
      </w:tr>
      <w:tr w:rsidR="00BE4937" w:rsidRPr="00011542" w14:paraId="37893B21" w14:textId="77777777" w:rsidTr="00BE4937">
        <w:tc>
          <w:tcPr>
            <w:tcW w:w="2628" w:type="dxa"/>
            <w:tcBorders>
              <w:top w:val="nil"/>
              <w:left w:val="nil"/>
              <w:bottom w:val="nil"/>
              <w:right w:val="single" w:sz="4" w:space="0" w:color="auto"/>
            </w:tcBorders>
          </w:tcPr>
          <w:p w14:paraId="28C0F8DA"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0E178656"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470B393D" w14:textId="77777777" w:rsidTr="00BE4937">
        <w:tc>
          <w:tcPr>
            <w:tcW w:w="2628" w:type="dxa"/>
            <w:tcBorders>
              <w:top w:val="nil"/>
              <w:left w:val="nil"/>
              <w:bottom w:val="nil"/>
              <w:right w:val="single" w:sz="4" w:space="0" w:color="auto"/>
            </w:tcBorders>
          </w:tcPr>
          <w:p w14:paraId="26AE291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026A6757" w14:textId="77777777" w:rsidR="00BE4937" w:rsidRPr="004110BC" w:rsidRDefault="00B43889"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Exclusive</w:t>
            </w:r>
            <w:r w:rsidR="00BE4937" w:rsidRPr="004110BC">
              <w:rPr>
                <w:rFonts w:asciiTheme="minorHAnsi" w:hAnsiTheme="minorHAnsi" w:cs="Arial"/>
                <w:color w:val="404040"/>
                <w:sz w:val="18"/>
                <w:szCs w:val="18"/>
                <w:lang w:val="en-CA"/>
              </w:rPr>
              <w:t>EconomicZoneLimit</w:t>
            </w:r>
          </w:p>
        </w:tc>
      </w:tr>
      <w:tr w:rsidR="00BE4937" w:rsidRPr="00011542" w14:paraId="6CBAA2BD" w14:textId="77777777" w:rsidTr="00BE4937">
        <w:tc>
          <w:tcPr>
            <w:tcW w:w="2628" w:type="dxa"/>
            <w:tcBorders>
              <w:top w:val="nil"/>
              <w:left w:val="nil"/>
              <w:bottom w:val="nil"/>
              <w:right w:val="single" w:sz="4" w:space="0" w:color="auto"/>
            </w:tcBorders>
          </w:tcPr>
          <w:p w14:paraId="149FC1B1"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4FD65654"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7D90BD2" w14:textId="77777777" w:rsidTr="00BE4937">
        <w:tc>
          <w:tcPr>
            <w:tcW w:w="2628" w:type="dxa"/>
            <w:tcBorders>
              <w:top w:val="nil"/>
              <w:left w:val="nil"/>
              <w:bottom w:val="nil"/>
              <w:right w:val="single" w:sz="4" w:space="0" w:color="auto"/>
            </w:tcBorders>
          </w:tcPr>
          <w:p w14:paraId="4F021EC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1F63845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120F7E90" w14:textId="77777777" w:rsidTr="00BE4937">
        <w:tc>
          <w:tcPr>
            <w:tcW w:w="2628" w:type="dxa"/>
            <w:tcBorders>
              <w:top w:val="nil"/>
              <w:left w:val="nil"/>
              <w:bottom w:val="nil"/>
              <w:right w:val="single" w:sz="4" w:space="0" w:color="auto"/>
            </w:tcBorders>
          </w:tcPr>
          <w:p w14:paraId="6CA747A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687600F4" w14:textId="77777777" w:rsidR="00BE4937" w:rsidRPr="004110BC" w:rsidRDefault="00E70DDD"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w:t>
            </w:r>
            <w:r w:rsidR="00BE4937" w:rsidRPr="004110BC">
              <w:rPr>
                <w:rFonts w:asciiTheme="minorHAnsi" w:hAnsiTheme="minorHAnsi" w:cs="Calibri"/>
                <w:color w:val="404040"/>
                <w:sz w:val="18"/>
                <w:szCs w:val="18"/>
                <w:lang w:val="en-CA"/>
              </w:rPr>
              <w:t xml:space="preserve"> outer limit of the State's exclusive economic zone.</w:t>
            </w:r>
          </w:p>
        </w:tc>
      </w:tr>
      <w:tr w:rsidR="00BE4937" w:rsidRPr="00011542" w14:paraId="36EF5E6B" w14:textId="77777777" w:rsidTr="00BE4937">
        <w:tc>
          <w:tcPr>
            <w:tcW w:w="2628" w:type="dxa"/>
            <w:tcBorders>
              <w:top w:val="nil"/>
              <w:left w:val="nil"/>
              <w:bottom w:val="nil"/>
              <w:right w:val="single" w:sz="4" w:space="0" w:color="auto"/>
            </w:tcBorders>
          </w:tcPr>
          <w:p w14:paraId="77771FB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3007D12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28C4D7DB" w14:textId="77777777" w:rsidTr="00BE4937">
        <w:tc>
          <w:tcPr>
            <w:tcW w:w="2628" w:type="dxa"/>
            <w:tcBorders>
              <w:top w:val="nil"/>
              <w:left w:val="nil"/>
              <w:bottom w:val="nil"/>
              <w:right w:val="single" w:sz="4" w:space="0" w:color="auto"/>
            </w:tcBorders>
          </w:tcPr>
          <w:p w14:paraId="180610E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3BC251B1"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7E962A4C" w14:textId="77777777" w:rsidTr="00BE4937">
        <w:tc>
          <w:tcPr>
            <w:tcW w:w="2628" w:type="dxa"/>
            <w:tcBorders>
              <w:top w:val="nil"/>
              <w:left w:val="nil"/>
              <w:bottom w:val="nil"/>
              <w:right w:val="single" w:sz="4" w:space="0" w:color="auto"/>
            </w:tcBorders>
          </w:tcPr>
          <w:p w14:paraId="2299BD4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EFE5880"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004CF09D" w14:textId="77777777" w:rsidTr="00BE4937">
        <w:tc>
          <w:tcPr>
            <w:tcW w:w="2628" w:type="dxa"/>
            <w:tcBorders>
              <w:top w:val="nil"/>
              <w:left w:val="nil"/>
              <w:bottom w:val="nil"/>
              <w:right w:val="single" w:sz="4" w:space="0" w:color="auto"/>
            </w:tcBorders>
          </w:tcPr>
          <w:p w14:paraId="61E192E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25CE8EE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765E3FE5" w14:textId="77777777" w:rsidTr="00BE4937">
        <w:tc>
          <w:tcPr>
            <w:tcW w:w="2628" w:type="dxa"/>
            <w:tcBorders>
              <w:top w:val="nil"/>
              <w:left w:val="nil"/>
              <w:bottom w:val="nil"/>
              <w:right w:val="single" w:sz="4" w:space="0" w:color="auto"/>
            </w:tcBorders>
          </w:tcPr>
          <w:p w14:paraId="22B76F75"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723BACBA"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18C63CCA"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75E3AA2C" w14:textId="77777777" w:rsidTr="004110BC">
        <w:tc>
          <w:tcPr>
            <w:tcW w:w="2610" w:type="dxa"/>
            <w:tcBorders>
              <w:top w:val="nil"/>
              <w:left w:val="nil"/>
              <w:bottom w:val="nil"/>
              <w:right w:val="single" w:sz="4" w:space="0" w:color="auto"/>
            </w:tcBorders>
          </w:tcPr>
          <w:p w14:paraId="0816C9F5" w14:textId="77777777" w:rsidR="00977096" w:rsidRPr="00977096" w:rsidRDefault="00977096" w:rsidP="00977096">
            <w:pPr>
              <w:keepNext/>
              <w:keepLines/>
              <w:widowControl w:val="0"/>
              <w:autoSpaceDE w:val="0"/>
              <w:autoSpaceDN w:val="0"/>
              <w:adjustRightInd w:val="0"/>
              <w:spacing w:before="200" w:after="120"/>
              <w:ind w:left="566"/>
              <w:rPr>
                <w:rFonts w:ascii="Arial" w:hAnsi="Arial" w:cs="Arial"/>
                <w:lang w:val="en-CA"/>
              </w:rPr>
            </w:pPr>
            <w:r w:rsidRPr="004110BC">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6D4E74CC"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w:t>
            </w:r>
          </w:p>
        </w:tc>
      </w:tr>
    </w:tbl>
    <w:p w14:paraId="3A0441C3"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505B9F58"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47</w:t>
      </w:r>
    </w:p>
    <w:tbl>
      <w:tblPr>
        <w:tblStyle w:val="TableGrid"/>
        <w:tblW w:w="0" w:type="auto"/>
        <w:tblInd w:w="918" w:type="dxa"/>
        <w:tblLook w:val="04A0" w:firstRow="1" w:lastRow="0" w:firstColumn="1" w:lastColumn="0" w:noHBand="0" w:noVBand="1"/>
      </w:tblPr>
      <w:tblGrid>
        <w:gridCol w:w="2628"/>
        <w:gridCol w:w="5521"/>
      </w:tblGrid>
      <w:tr w:rsidR="00BE4937" w:rsidRPr="00011542" w14:paraId="2EA54DCC" w14:textId="77777777" w:rsidTr="00BE4937">
        <w:tc>
          <w:tcPr>
            <w:tcW w:w="2628" w:type="dxa"/>
            <w:tcBorders>
              <w:top w:val="nil"/>
              <w:left w:val="nil"/>
              <w:bottom w:val="nil"/>
              <w:right w:val="single" w:sz="4" w:space="0" w:color="auto"/>
            </w:tcBorders>
          </w:tcPr>
          <w:p w14:paraId="65FCD41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F60C65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13EEE91" w14:textId="77777777" w:rsidTr="00BE4937">
        <w:tc>
          <w:tcPr>
            <w:tcW w:w="2628" w:type="dxa"/>
            <w:tcBorders>
              <w:top w:val="nil"/>
              <w:left w:val="nil"/>
              <w:bottom w:val="nil"/>
              <w:right w:val="single" w:sz="4" w:space="0" w:color="auto"/>
            </w:tcBorders>
          </w:tcPr>
          <w:p w14:paraId="16A6575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670677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HIGHSE</w:t>
            </w:r>
          </w:p>
        </w:tc>
      </w:tr>
      <w:tr w:rsidR="00BE4937" w:rsidRPr="00011542" w14:paraId="5F004CFF" w14:textId="77777777" w:rsidTr="00BE4937">
        <w:tc>
          <w:tcPr>
            <w:tcW w:w="2628" w:type="dxa"/>
            <w:tcBorders>
              <w:top w:val="nil"/>
              <w:left w:val="nil"/>
              <w:bottom w:val="nil"/>
              <w:right w:val="single" w:sz="4" w:space="0" w:color="auto"/>
            </w:tcBorders>
          </w:tcPr>
          <w:p w14:paraId="0653077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3A5160EE"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High Sea</w:t>
            </w:r>
          </w:p>
        </w:tc>
      </w:tr>
      <w:tr w:rsidR="00BE4937" w:rsidRPr="00011542" w14:paraId="454CEA0B" w14:textId="77777777" w:rsidTr="00BE4937">
        <w:tc>
          <w:tcPr>
            <w:tcW w:w="2628" w:type="dxa"/>
            <w:tcBorders>
              <w:top w:val="nil"/>
              <w:left w:val="nil"/>
              <w:bottom w:val="nil"/>
              <w:right w:val="single" w:sz="4" w:space="0" w:color="auto"/>
            </w:tcBorders>
          </w:tcPr>
          <w:p w14:paraId="2996B7DE"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16188256"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3626F3BB" w14:textId="77777777" w:rsidTr="00BE4937">
        <w:tc>
          <w:tcPr>
            <w:tcW w:w="2628" w:type="dxa"/>
            <w:tcBorders>
              <w:top w:val="nil"/>
              <w:left w:val="nil"/>
              <w:bottom w:val="nil"/>
              <w:right w:val="single" w:sz="4" w:space="0" w:color="auto"/>
            </w:tcBorders>
          </w:tcPr>
          <w:p w14:paraId="32BB88C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5F7C146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HighSea</w:t>
            </w:r>
          </w:p>
        </w:tc>
      </w:tr>
      <w:tr w:rsidR="00BE4937" w:rsidRPr="00011542" w14:paraId="6AE69E6B" w14:textId="77777777" w:rsidTr="00BE4937">
        <w:tc>
          <w:tcPr>
            <w:tcW w:w="2628" w:type="dxa"/>
            <w:tcBorders>
              <w:top w:val="nil"/>
              <w:left w:val="nil"/>
              <w:bottom w:val="nil"/>
              <w:right w:val="single" w:sz="4" w:space="0" w:color="auto"/>
            </w:tcBorders>
          </w:tcPr>
          <w:p w14:paraId="0F6117A4"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1AD4A5BA"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72AF36F2" w14:textId="77777777" w:rsidTr="00BE4937">
        <w:tc>
          <w:tcPr>
            <w:tcW w:w="2628" w:type="dxa"/>
            <w:tcBorders>
              <w:top w:val="nil"/>
              <w:left w:val="nil"/>
              <w:bottom w:val="nil"/>
              <w:right w:val="single" w:sz="4" w:space="0" w:color="auto"/>
            </w:tcBorders>
          </w:tcPr>
          <w:p w14:paraId="2C58648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5614AFF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5BA87265" w14:textId="77777777" w:rsidTr="00BE4937">
        <w:tc>
          <w:tcPr>
            <w:tcW w:w="2628" w:type="dxa"/>
            <w:tcBorders>
              <w:top w:val="nil"/>
              <w:left w:val="nil"/>
              <w:bottom w:val="nil"/>
              <w:right w:val="single" w:sz="4" w:space="0" w:color="auto"/>
            </w:tcBorders>
          </w:tcPr>
          <w:p w14:paraId="46DBE62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7D19A3A9" w14:textId="77777777" w:rsidR="00BE4937" w:rsidRPr="004110BC" w:rsidRDefault="00350A65" w:rsidP="004110BC">
            <w:pPr>
              <w:keepNext/>
              <w:keepLines/>
              <w:widowControl w:val="0"/>
              <w:autoSpaceDE w:val="0"/>
              <w:autoSpaceDN w:val="0"/>
              <w:adjustRightInd w:val="0"/>
              <w:rPr>
                <w:rFonts w:asciiTheme="minorHAnsi" w:hAnsiTheme="minorHAnsi" w:cs="Calibri"/>
                <w:color w:val="404040"/>
                <w:sz w:val="18"/>
                <w:szCs w:val="18"/>
                <w:lang w:val="en-CA"/>
              </w:rPr>
            </w:pPr>
            <w:r>
              <w:rPr>
                <w:rFonts w:asciiTheme="minorHAnsi" w:hAnsiTheme="minorHAnsi" w:cs="Calibri"/>
                <w:color w:val="404040"/>
                <w:sz w:val="18"/>
                <w:szCs w:val="18"/>
                <w:lang w:val="en-CA"/>
              </w:rPr>
              <w:t xml:space="preserve">A zone that consists of </w:t>
            </w:r>
            <w:r w:rsidRPr="00350A65">
              <w:rPr>
                <w:rFonts w:asciiTheme="minorHAnsi" w:hAnsiTheme="minorHAnsi" w:cs="Calibri"/>
                <w:color w:val="404040"/>
                <w:sz w:val="18"/>
                <w:szCs w:val="18"/>
                <w:lang w:val="en-CA"/>
              </w:rPr>
              <w:t>the open ocean, not part of the exclusive economic zone, territorial sea or internal waters of any state.</w:t>
            </w:r>
            <w:r>
              <w:rPr>
                <w:rFonts w:asciiTheme="minorHAnsi" w:hAnsiTheme="minorHAnsi" w:cs="Calibri"/>
                <w:color w:val="404040"/>
                <w:sz w:val="18"/>
                <w:szCs w:val="18"/>
                <w:lang w:val="en-CA"/>
              </w:rPr>
              <w:t xml:space="preserve"> </w:t>
            </w:r>
            <w:r w:rsidRPr="00350A65">
              <w:rPr>
                <w:rFonts w:asciiTheme="minorHAnsi" w:hAnsiTheme="minorHAnsi" w:cs="Calibri"/>
                <w:color w:val="404040"/>
                <w:sz w:val="18"/>
                <w:szCs w:val="18"/>
                <w:lang w:val="en-CA"/>
              </w:rPr>
              <w:t>A term of international and maritime law per UNCLOS article 86</w:t>
            </w:r>
            <w:r w:rsidR="00523921">
              <w:rPr>
                <w:rFonts w:asciiTheme="minorHAnsi" w:hAnsiTheme="minorHAnsi" w:cs="Calibri"/>
                <w:color w:val="404040"/>
                <w:sz w:val="18"/>
                <w:szCs w:val="18"/>
                <w:lang w:val="en-CA"/>
              </w:rPr>
              <w:t>.</w:t>
            </w:r>
          </w:p>
        </w:tc>
      </w:tr>
      <w:tr w:rsidR="00BE4937" w:rsidRPr="00011542" w14:paraId="0B914719" w14:textId="77777777" w:rsidTr="00BE4937">
        <w:tc>
          <w:tcPr>
            <w:tcW w:w="2628" w:type="dxa"/>
            <w:tcBorders>
              <w:top w:val="nil"/>
              <w:left w:val="nil"/>
              <w:bottom w:val="nil"/>
              <w:right w:val="single" w:sz="4" w:space="0" w:color="auto"/>
            </w:tcBorders>
          </w:tcPr>
          <w:p w14:paraId="68396B0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7DCBB95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2079D931" w14:textId="77777777" w:rsidTr="00BE4937">
        <w:tc>
          <w:tcPr>
            <w:tcW w:w="2628" w:type="dxa"/>
            <w:tcBorders>
              <w:top w:val="nil"/>
              <w:left w:val="nil"/>
              <w:bottom w:val="nil"/>
              <w:right w:val="single" w:sz="4" w:space="0" w:color="auto"/>
            </w:tcBorders>
          </w:tcPr>
          <w:p w14:paraId="5F61487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322715B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041B1ED0" w14:textId="77777777" w:rsidTr="00BE4937">
        <w:tc>
          <w:tcPr>
            <w:tcW w:w="2628" w:type="dxa"/>
            <w:tcBorders>
              <w:top w:val="nil"/>
              <w:left w:val="nil"/>
              <w:bottom w:val="nil"/>
              <w:right w:val="single" w:sz="4" w:space="0" w:color="auto"/>
            </w:tcBorders>
          </w:tcPr>
          <w:p w14:paraId="7D8DE4F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4796ED51" w14:textId="77777777" w:rsidR="00BE4937" w:rsidRPr="004110BC" w:rsidRDefault="00350A65" w:rsidP="004110BC">
            <w:pPr>
              <w:keepNext/>
              <w:keepLines/>
              <w:widowControl w:val="0"/>
              <w:autoSpaceDE w:val="0"/>
              <w:autoSpaceDN w:val="0"/>
              <w:adjustRightInd w:val="0"/>
              <w:rPr>
                <w:rFonts w:asciiTheme="minorHAnsi" w:hAnsiTheme="minorHAnsi" w:cs="Arial"/>
                <w:color w:val="404040"/>
                <w:sz w:val="18"/>
                <w:szCs w:val="18"/>
                <w:lang w:val="en-CA"/>
              </w:rPr>
            </w:pPr>
            <w:r w:rsidRPr="00350A65">
              <w:rPr>
                <w:rFonts w:asciiTheme="minorHAnsi" w:hAnsiTheme="minorHAnsi" w:cs="Arial"/>
                <w:color w:val="404040"/>
                <w:sz w:val="18"/>
                <w:szCs w:val="18"/>
                <w:lang w:val="en-CA"/>
              </w:rPr>
              <w:t>The high sea is a zone that is bounded by the Exclusive Economic Zone.</w:t>
            </w:r>
          </w:p>
        </w:tc>
      </w:tr>
      <w:tr w:rsidR="00BE4937" w:rsidRPr="00011542" w14:paraId="1621820C" w14:textId="77777777" w:rsidTr="00BE4937">
        <w:tc>
          <w:tcPr>
            <w:tcW w:w="2628" w:type="dxa"/>
            <w:tcBorders>
              <w:top w:val="nil"/>
              <w:left w:val="nil"/>
              <w:bottom w:val="nil"/>
              <w:right w:val="single" w:sz="4" w:space="0" w:color="auto"/>
            </w:tcBorders>
          </w:tcPr>
          <w:p w14:paraId="1F79B1A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1AA063C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2521067F" w14:textId="77777777" w:rsidTr="00BE4937">
        <w:tc>
          <w:tcPr>
            <w:tcW w:w="2628" w:type="dxa"/>
            <w:tcBorders>
              <w:top w:val="nil"/>
              <w:left w:val="nil"/>
              <w:bottom w:val="nil"/>
              <w:right w:val="single" w:sz="4" w:space="0" w:color="auto"/>
            </w:tcBorders>
          </w:tcPr>
          <w:p w14:paraId="1E86C048"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328B4D4B"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7F02FE37"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0B227B4D" w14:textId="77777777" w:rsidTr="00977096">
        <w:tc>
          <w:tcPr>
            <w:tcW w:w="2610" w:type="dxa"/>
            <w:tcBorders>
              <w:top w:val="nil"/>
              <w:left w:val="nil"/>
              <w:bottom w:val="nil"/>
              <w:right w:val="single" w:sz="4" w:space="0" w:color="auto"/>
            </w:tcBorders>
          </w:tcPr>
          <w:p w14:paraId="30DF7A25"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085DA228"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44E0F73D"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0579B6D5"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48</w:t>
      </w:r>
    </w:p>
    <w:tbl>
      <w:tblPr>
        <w:tblStyle w:val="TableGrid"/>
        <w:tblW w:w="0" w:type="auto"/>
        <w:tblInd w:w="918" w:type="dxa"/>
        <w:tblLook w:val="04A0" w:firstRow="1" w:lastRow="0" w:firstColumn="1" w:lastColumn="0" w:noHBand="0" w:noVBand="1"/>
      </w:tblPr>
      <w:tblGrid>
        <w:gridCol w:w="2628"/>
        <w:gridCol w:w="5521"/>
      </w:tblGrid>
      <w:tr w:rsidR="00BE4937" w:rsidRPr="00011542" w14:paraId="2570C2B9" w14:textId="77777777" w:rsidTr="00BE4937">
        <w:tc>
          <w:tcPr>
            <w:tcW w:w="2628" w:type="dxa"/>
            <w:tcBorders>
              <w:top w:val="nil"/>
              <w:left w:val="nil"/>
              <w:bottom w:val="nil"/>
              <w:right w:val="single" w:sz="4" w:space="0" w:color="auto"/>
            </w:tcBorders>
          </w:tcPr>
          <w:p w14:paraId="2967AA6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0901CF0C"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46AC54D7" w14:textId="77777777" w:rsidTr="00BE4937">
        <w:tc>
          <w:tcPr>
            <w:tcW w:w="2628" w:type="dxa"/>
            <w:tcBorders>
              <w:top w:val="nil"/>
              <w:left w:val="nil"/>
              <w:bottom w:val="nil"/>
              <w:right w:val="single" w:sz="4" w:space="0" w:color="auto"/>
            </w:tcBorders>
          </w:tcPr>
          <w:p w14:paraId="71EAF1F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5D52A5B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INLLIM</w:t>
            </w:r>
          </w:p>
        </w:tc>
      </w:tr>
      <w:tr w:rsidR="00BE4937" w:rsidRPr="00011542" w14:paraId="46CBD017" w14:textId="77777777" w:rsidTr="00BE4937">
        <w:tc>
          <w:tcPr>
            <w:tcW w:w="2628" w:type="dxa"/>
            <w:tcBorders>
              <w:top w:val="nil"/>
              <w:left w:val="nil"/>
              <w:bottom w:val="nil"/>
              <w:right w:val="single" w:sz="4" w:space="0" w:color="auto"/>
            </w:tcBorders>
          </w:tcPr>
          <w:p w14:paraId="5C3FA38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10707F2E"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Inland Limit</w:t>
            </w:r>
          </w:p>
        </w:tc>
      </w:tr>
      <w:tr w:rsidR="00BE4937" w:rsidRPr="00011542" w14:paraId="0320CC1D" w14:textId="77777777" w:rsidTr="00BE4937">
        <w:tc>
          <w:tcPr>
            <w:tcW w:w="2628" w:type="dxa"/>
            <w:tcBorders>
              <w:top w:val="nil"/>
              <w:left w:val="nil"/>
              <w:bottom w:val="nil"/>
              <w:right w:val="single" w:sz="4" w:space="0" w:color="auto"/>
            </w:tcBorders>
          </w:tcPr>
          <w:p w14:paraId="13FAEE08"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1C8A5D0F"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415CD208" w14:textId="77777777" w:rsidTr="00BE4937">
        <w:tc>
          <w:tcPr>
            <w:tcW w:w="2628" w:type="dxa"/>
            <w:tcBorders>
              <w:top w:val="nil"/>
              <w:left w:val="nil"/>
              <w:bottom w:val="nil"/>
              <w:right w:val="single" w:sz="4" w:space="0" w:color="auto"/>
            </w:tcBorders>
          </w:tcPr>
          <w:p w14:paraId="1C4328D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57826B5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InlandLimit</w:t>
            </w:r>
          </w:p>
        </w:tc>
      </w:tr>
      <w:tr w:rsidR="00BE4937" w:rsidRPr="00011542" w14:paraId="5EDD4200" w14:textId="77777777" w:rsidTr="00BE4937">
        <w:tc>
          <w:tcPr>
            <w:tcW w:w="2628" w:type="dxa"/>
            <w:tcBorders>
              <w:top w:val="nil"/>
              <w:left w:val="nil"/>
              <w:bottom w:val="nil"/>
              <w:right w:val="single" w:sz="4" w:space="0" w:color="auto"/>
            </w:tcBorders>
          </w:tcPr>
          <w:p w14:paraId="20F24630"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097B6BA5"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9F4C581" w14:textId="77777777" w:rsidTr="00BE4937">
        <w:tc>
          <w:tcPr>
            <w:tcW w:w="2628" w:type="dxa"/>
            <w:tcBorders>
              <w:top w:val="nil"/>
              <w:left w:val="nil"/>
              <w:bottom w:val="nil"/>
              <w:right w:val="single" w:sz="4" w:space="0" w:color="auto"/>
            </w:tcBorders>
          </w:tcPr>
          <w:p w14:paraId="6939E88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D9A0D1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4F1F831E" w14:textId="77777777" w:rsidTr="00BE4937">
        <w:tc>
          <w:tcPr>
            <w:tcW w:w="2628" w:type="dxa"/>
            <w:tcBorders>
              <w:top w:val="nil"/>
              <w:left w:val="nil"/>
              <w:bottom w:val="nil"/>
              <w:right w:val="single" w:sz="4" w:space="0" w:color="auto"/>
            </w:tcBorders>
          </w:tcPr>
          <w:p w14:paraId="4E49CED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0090D3F1"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Inland Limit is a segment of line used to delineate inland waters. It is a boundary between Internal Waters and Inland Waters.</w:t>
            </w:r>
          </w:p>
        </w:tc>
      </w:tr>
      <w:tr w:rsidR="00BE4937" w:rsidRPr="00011542" w14:paraId="232B35F6" w14:textId="77777777" w:rsidTr="00BE4937">
        <w:tc>
          <w:tcPr>
            <w:tcW w:w="2628" w:type="dxa"/>
            <w:tcBorders>
              <w:top w:val="nil"/>
              <w:left w:val="nil"/>
              <w:bottom w:val="nil"/>
              <w:right w:val="single" w:sz="4" w:space="0" w:color="auto"/>
            </w:tcBorders>
          </w:tcPr>
          <w:p w14:paraId="06F5E31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221538A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052E3F40" w14:textId="77777777" w:rsidTr="00BE4937">
        <w:tc>
          <w:tcPr>
            <w:tcW w:w="2628" w:type="dxa"/>
            <w:tcBorders>
              <w:top w:val="nil"/>
              <w:left w:val="nil"/>
              <w:bottom w:val="nil"/>
              <w:right w:val="single" w:sz="4" w:space="0" w:color="auto"/>
            </w:tcBorders>
          </w:tcPr>
          <w:p w14:paraId="4BC1E94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691FD4A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53BDA7B0" w14:textId="77777777" w:rsidTr="00BE4937">
        <w:tc>
          <w:tcPr>
            <w:tcW w:w="2628" w:type="dxa"/>
            <w:tcBorders>
              <w:top w:val="nil"/>
              <w:left w:val="nil"/>
              <w:bottom w:val="nil"/>
              <w:right w:val="single" w:sz="4" w:space="0" w:color="auto"/>
            </w:tcBorders>
          </w:tcPr>
          <w:p w14:paraId="5A3D2449"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6A5DA89"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6FF15DE0" w14:textId="77777777" w:rsidTr="00BE4937">
        <w:tc>
          <w:tcPr>
            <w:tcW w:w="2628" w:type="dxa"/>
            <w:tcBorders>
              <w:top w:val="nil"/>
              <w:left w:val="nil"/>
              <w:bottom w:val="nil"/>
              <w:right w:val="single" w:sz="4" w:space="0" w:color="auto"/>
            </w:tcBorders>
          </w:tcPr>
          <w:p w14:paraId="2DD6F6C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2AC558E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03709EC9" w14:textId="77777777" w:rsidTr="00BE4937">
        <w:tc>
          <w:tcPr>
            <w:tcW w:w="2628" w:type="dxa"/>
            <w:tcBorders>
              <w:top w:val="nil"/>
              <w:left w:val="nil"/>
              <w:bottom w:val="nil"/>
              <w:right w:val="single" w:sz="4" w:space="0" w:color="auto"/>
            </w:tcBorders>
          </w:tcPr>
          <w:p w14:paraId="19AB5C27"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5DFB0EB8"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128834C1"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7EBEE3F0" w14:textId="77777777" w:rsidTr="00977096">
        <w:tc>
          <w:tcPr>
            <w:tcW w:w="2610" w:type="dxa"/>
            <w:tcBorders>
              <w:top w:val="nil"/>
              <w:left w:val="nil"/>
              <w:bottom w:val="nil"/>
              <w:right w:val="single" w:sz="4" w:space="0" w:color="auto"/>
            </w:tcBorders>
          </w:tcPr>
          <w:p w14:paraId="0E5C7847"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0C7EFD0F"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w:t>
            </w:r>
          </w:p>
        </w:tc>
      </w:tr>
    </w:tbl>
    <w:p w14:paraId="7C3B76EE"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04E7556"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49</w:t>
      </w:r>
    </w:p>
    <w:tbl>
      <w:tblPr>
        <w:tblStyle w:val="TableGrid"/>
        <w:tblW w:w="0" w:type="auto"/>
        <w:tblInd w:w="918" w:type="dxa"/>
        <w:tblLook w:val="04A0" w:firstRow="1" w:lastRow="0" w:firstColumn="1" w:lastColumn="0" w:noHBand="0" w:noVBand="1"/>
      </w:tblPr>
      <w:tblGrid>
        <w:gridCol w:w="2628"/>
        <w:gridCol w:w="5521"/>
      </w:tblGrid>
      <w:tr w:rsidR="00BE4937" w:rsidRPr="00011542" w14:paraId="39F64C80" w14:textId="77777777" w:rsidTr="00BE4937">
        <w:tc>
          <w:tcPr>
            <w:tcW w:w="2628" w:type="dxa"/>
            <w:tcBorders>
              <w:top w:val="nil"/>
              <w:left w:val="nil"/>
              <w:bottom w:val="nil"/>
              <w:right w:val="single" w:sz="4" w:space="0" w:color="auto"/>
            </w:tcBorders>
          </w:tcPr>
          <w:p w14:paraId="2CF814D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4445846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48571BE7" w14:textId="77777777" w:rsidTr="00BE4937">
        <w:tc>
          <w:tcPr>
            <w:tcW w:w="2628" w:type="dxa"/>
            <w:tcBorders>
              <w:top w:val="nil"/>
              <w:left w:val="nil"/>
              <w:bottom w:val="nil"/>
              <w:right w:val="single" w:sz="4" w:space="0" w:color="auto"/>
            </w:tcBorders>
          </w:tcPr>
          <w:p w14:paraId="38E18A7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3F8ABBE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INLWTR</w:t>
            </w:r>
          </w:p>
        </w:tc>
      </w:tr>
      <w:tr w:rsidR="00BE4937" w:rsidRPr="00011542" w14:paraId="7342D2D3" w14:textId="77777777" w:rsidTr="00BE4937">
        <w:tc>
          <w:tcPr>
            <w:tcW w:w="2628" w:type="dxa"/>
            <w:tcBorders>
              <w:top w:val="nil"/>
              <w:left w:val="nil"/>
              <w:bottom w:val="nil"/>
              <w:right w:val="single" w:sz="4" w:space="0" w:color="auto"/>
            </w:tcBorders>
          </w:tcPr>
          <w:p w14:paraId="50D6535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49483C6C"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Inland Waters</w:t>
            </w:r>
          </w:p>
        </w:tc>
      </w:tr>
      <w:tr w:rsidR="00BE4937" w:rsidRPr="00011542" w14:paraId="6CA9D6E3" w14:textId="77777777" w:rsidTr="00BE4937">
        <w:tc>
          <w:tcPr>
            <w:tcW w:w="2628" w:type="dxa"/>
            <w:tcBorders>
              <w:top w:val="nil"/>
              <w:left w:val="nil"/>
              <w:bottom w:val="nil"/>
              <w:right w:val="single" w:sz="4" w:space="0" w:color="auto"/>
            </w:tcBorders>
          </w:tcPr>
          <w:p w14:paraId="659ECF74"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18897713"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24ECA257" w14:textId="77777777" w:rsidTr="00BE4937">
        <w:tc>
          <w:tcPr>
            <w:tcW w:w="2628" w:type="dxa"/>
            <w:tcBorders>
              <w:top w:val="nil"/>
              <w:left w:val="nil"/>
              <w:bottom w:val="nil"/>
              <w:right w:val="single" w:sz="4" w:space="0" w:color="auto"/>
            </w:tcBorders>
          </w:tcPr>
          <w:p w14:paraId="4AA5AB2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50A3547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InlandWaters</w:t>
            </w:r>
          </w:p>
        </w:tc>
      </w:tr>
      <w:tr w:rsidR="00BE4937" w:rsidRPr="00011542" w14:paraId="28338810" w14:textId="77777777" w:rsidTr="00BE4937">
        <w:tc>
          <w:tcPr>
            <w:tcW w:w="2628" w:type="dxa"/>
            <w:tcBorders>
              <w:top w:val="nil"/>
              <w:left w:val="nil"/>
              <w:bottom w:val="nil"/>
              <w:right w:val="single" w:sz="4" w:space="0" w:color="auto"/>
            </w:tcBorders>
          </w:tcPr>
          <w:p w14:paraId="251CAB2A"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57DF2FA4"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081B4A60" w14:textId="77777777" w:rsidTr="00BE4937">
        <w:tc>
          <w:tcPr>
            <w:tcW w:w="2628" w:type="dxa"/>
            <w:tcBorders>
              <w:top w:val="nil"/>
              <w:left w:val="nil"/>
              <w:bottom w:val="nil"/>
              <w:right w:val="single" w:sz="4" w:space="0" w:color="auto"/>
            </w:tcBorders>
          </w:tcPr>
          <w:p w14:paraId="5BF78D5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42F690BC"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770D1272" w14:textId="77777777" w:rsidTr="00BE4937">
        <w:tc>
          <w:tcPr>
            <w:tcW w:w="2628" w:type="dxa"/>
            <w:tcBorders>
              <w:top w:val="nil"/>
              <w:left w:val="nil"/>
              <w:bottom w:val="nil"/>
              <w:right w:val="single" w:sz="4" w:space="0" w:color="auto"/>
            </w:tcBorders>
          </w:tcPr>
          <w:p w14:paraId="1A0102B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33D1148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An area describing waters found on the landward side of the Inland Waters limits</w:t>
            </w:r>
            <w:r w:rsidR="00F64E6F" w:rsidRPr="004110BC">
              <w:rPr>
                <w:rFonts w:asciiTheme="minorHAnsi" w:hAnsiTheme="minorHAnsi" w:cs="Calibri"/>
                <w:color w:val="404040"/>
                <w:sz w:val="18"/>
                <w:szCs w:val="18"/>
                <w:lang w:val="en-CA"/>
              </w:rPr>
              <w:t>.</w:t>
            </w:r>
          </w:p>
        </w:tc>
      </w:tr>
      <w:tr w:rsidR="00BE4937" w:rsidRPr="00011542" w14:paraId="54F5C927" w14:textId="77777777" w:rsidTr="00BE4937">
        <w:tc>
          <w:tcPr>
            <w:tcW w:w="2628" w:type="dxa"/>
            <w:tcBorders>
              <w:top w:val="nil"/>
              <w:left w:val="nil"/>
              <w:bottom w:val="nil"/>
              <w:right w:val="single" w:sz="4" w:space="0" w:color="auto"/>
            </w:tcBorders>
          </w:tcPr>
          <w:p w14:paraId="4B89A15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79FF5F3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635F47CB" w14:textId="77777777" w:rsidTr="00BE4937">
        <w:tc>
          <w:tcPr>
            <w:tcW w:w="2628" w:type="dxa"/>
            <w:tcBorders>
              <w:top w:val="nil"/>
              <w:left w:val="nil"/>
              <w:bottom w:val="nil"/>
              <w:right w:val="single" w:sz="4" w:space="0" w:color="auto"/>
            </w:tcBorders>
          </w:tcPr>
          <w:p w14:paraId="7432D24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5CB9EA53"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0C109C36" w14:textId="77777777" w:rsidTr="00BE4937">
        <w:tc>
          <w:tcPr>
            <w:tcW w:w="2628" w:type="dxa"/>
            <w:tcBorders>
              <w:top w:val="nil"/>
              <w:left w:val="nil"/>
              <w:bottom w:val="nil"/>
              <w:right w:val="single" w:sz="4" w:space="0" w:color="auto"/>
            </w:tcBorders>
          </w:tcPr>
          <w:p w14:paraId="5952283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3FDC936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Synonymous with the EU Inspire Administrative Hierarchy Level</w:t>
            </w:r>
          </w:p>
        </w:tc>
      </w:tr>
      <w:tr w:rsidR="00BE4937" w:rsidRPr="00011542" w14:paraId="444BCB8D" w14:textId="77777777" w:rsidTr="00BE4937">
        <w:tc>
          <w:tcPr>
            <w:tcW w:w="2628" w:type="dxa"/>
            <w:tcBorders>
              <w:top w:val="nil"/>
              <w:left w:val="nil"/>
              <w:bottom w:val="nil"/>
              <w:right w:val="single" w:sz="4" w:space="0" w:color="auto"/>
            </w:tcBorders>
          </w:tcPr>
          <w:p w14:paraId="74456E6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26A9346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47B3257B" w14:textId="77777777" w:rsidTr="00BE4937">
        <w:tc>
          <w:tcPr>
            <w:tcW w:w="2628" w:type="dxa"/>
            <w:tcBorders>
              <w:top w:val="nil"/>
              <w:left w:val="nil"/>
              <w:bottom w:val="nil"/>
              <w:right w:val="single" w:sz="4" w:space="0" w:color="auto"/>
            </w:tcBorders>
          </w:tcPr>
          <w:p w14:paraId="2ACCB74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0AA06E4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INTWTR</w:t>
            </w:r>
          </w:p>
        </w:tc>
      </w:tr>
    </w:tbl>
    <w:p w14:paraId="3EB1C669"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514E6E18" w14:textId="77777777" w:rsidTr="00977096">
        <w:tc>
          <w:tcPr>
            <w:tcW w:w="2610" w:type="dxa"/>
            <w:tcBorders>
              <w:top w:val="nil"/>
              <w:left w:val="nil"/>
              <w:bottom w:val="nil"/>
              <w:right w:val="single" w:sz="4" w:space="0" w:color="auto"/>
            </w:tcBorders>
          </w:tcPr>
          <w:p w14:paraId="4515851C"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65A04A47"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48E26290"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2FEC11F8"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50</w:t>
      </w:r>
    </w:p>
    <w:tbl>
      <w:tblPr>
        <w:tblStyle w:val="TableGrid"/>
        <w:tblW w:w="0" w:type="auto"/>
        <w:tblInd w:w="918" w:type="dxa"/>
        <w:tblLook w:val="04A0" w:firstRow="1" w:lastRow="0" w:firstColumn="1" w:lastColumn="0" w:noHBand="0" w:noVBand="1"/>
      </w:tblPr>
      <w:tblGrid>
        <w:gridCol w:w="2628"/>
        <w:gridCol w:w="5521"/>
      </w:tblGrid>
      <w:tr w:rsidR="00BE4937" w:rsidRPr="00011542" w14:paraId="6859E6EC" w14:textId="77777777" w:rsidTr="00BE4937">
        <w:tc>
          <w:tcPr>
            <w:tcW w:w="2628" w:type="dxa"/>
            <w:tcBorders>
              <w:top w:val="nil"/>
              <w:left w:val="nil"/>
              <w:bottom w:val="nil"/>
              <w:right w:val="single" w:sz="4" w:space="0" w:color="auto"/>
            </w:tcBorders>
          </w:tcPr>
          <w:p w14:paraId="0E7A20E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7E4CEE2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5AA7422D" w14:textId="77777777" w:rsidTr="00BE4937">
        <w:tc>
          <w:tcPr>
            <w:tcW w:w="2628" w:type="dxa"/>
            <w:tcBorders>
              <w:top w:val="nil"/>
              <w:left w:val="nil"/>
              <w:bottom w:val="nil"/>
              <w:right w:val="single" w:sz="4" w:space="0" w:color="auto"/>
            </w:tcBorders>
          </w:tcPr>
          <w:p w14:paraId="5BFCDCF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EB541B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INTWTR</w:t>
            </w:r>
          </w:p>
        </w:tc>
      </w:tr>
      <w:tr w:rsidR="00BE4937" w:rsidRPr="00011542" w14:paraId="01025CE8" w14:textId="77777777" w:rsidTr="00BE4937">
        <w:tc>
          <w:tcPr>
            <w:tcW w:w="2628" w:type="dxa"/>
            <w:tcBorders>
              <w:top w:val="nil"/>
              <w:left w:val="nil"/>
              <w:bottom w:val="nil"/>
              <w:right w:val="single" w:sz="4" w:space="0" w:color="auto"/>
            </w:tcBorders>
          </w:tcPr>
          <w:p w14:paraId="5DA2AEB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45163BD6"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Internal Waters</w:t>
            </w:r>
          </w:p>
        </w:tc>
      </w:tr>
      <w:tr w:rsidR="00BE4937" w:rsidRPr="00011542" w14:paraId="3D0A2A43" w14:textId="77777777" w:rsidTr="00BE4937">
        <w:tc>
          <w:tcPr>
            <w:tcW w:w="2628" w:type="dxa"/>
            <w:tcBorders>
              <w:top w:val="nil"/>
              <w:left w:val="nil"/>
              <w:bottom w:val="nil"/>
              <w:right w:val="single" w:sz="4" w:space="0" w:color="auto"/>
            </w:tcBorders>
          </w:tcPr>
          <w:p w14:paraId="52B2F3CA"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363F7F7A"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A2F249B" w14:textId="77777777" w:rsidTr="00BE4937">
        <w:tc>
          <w:tcPr>
            <w:tcW w:w="2628" w:type="dxa"/>
            <w:tcBorders>
              <w:top w:val="nil"/>
              <w:left w:val="nil"/>
              <w:bottom w:val="nil"/>
              <w:right w:val="single" w:sz="4" w:space="0" w:color="auto"/>
            </w:tcBorders>
          </w:tcPr>
          <w:p w14:paraId="4A0415F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19CCA05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InternalWaters</w:t>
            </w:r>
          </w:p>
        </w:tc>
      </w:tr>
      <w:tr w:rsidR="00BE4937" w:rsidRPr="00011542" w14:paraId="7A38A1CC" w14:textId="77777777" w:rsidTr="00BE4937">
        <w:tc>
          <w:tcPr>
            <w:tcW w:w="2628" w:type="dxa"/>
            <w:tcBorders>
              <w:top w:val="nil"/>
              <w:left w:val="nil"/>
              <w:bottom w:val="nil"/>
              <w:right w:val="single" w:sz="4" w:space="0" w:color="auto"/>
            </w:tcBorders>
          </w:tcPr>
          <w:p w14:paraId="5D9C3EB3"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4E1E448D"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47C92E5" w14:textId="77777777" w:rsidTr="00BE4937">
        <w:tc>
          <w:tcPr>
            <w:tcW w:w="2628" w:type="dxa"/>
            <w:tcBorders>
              <w:top w:val="nil"/>
              <w:left w:val="nil"/>
              <w:bottom w:val="nil"/>
              <w:right w:val="single" w:sz="4" w:space="0" w:color="auto"/>
            </w:tcBorders>
          </w:tcPr>
          <w:p w14:paraId="69A4015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53D599DD"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4A311CFD" w14:textId="77777777" w:rsidTr="00BE4937">
        <w:tc>
          <w:tcPr>
            <w:tcW w:w="2628" w:type="dxa"/>
            <w:tcBorders>
              <w:top w:val="nil"/>
              <w:left w:val="nil"/>
              <w:bottom w:val="nil"/>
              <w:right w:val="single" w:sz="4" w:space="0" w:color="auto"/>
            </w:tcBorders>
          </w:tcPr>
          <w:p w14:paraId="7A1C2C5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25DDD49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zone describing waters found on the landward side of the baselines of a State other than Inland Waters or Archipelagic Waters.</w:t>
            </w:r>
          </w:p>
        </w:tc>
      </w:tr>
      <w:tr w:rsidR="00BE4937" w:rsidRPr="00011542" w14:paraId="6C1D3CAB" w14:textId="77777777" w:rsidTr="00BE4937">
        <w:tc>
          <w:tcPr>
            <w:tcW w:w="2628" w:type="dxa"/>
            <w:tcBorders>
              <w:top w:val="nil"/>
              <w:left w:val="nil"/>
              <w:bottom w:val="nil"/>
              <w:right w:val="single" w:sz="4" w:space="0" w:color="auto"/>
            </w:tcBorders>
          </w:tcPr>
          <w:p w14:paraId="5931ECF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6B5D0F3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5A631E16" w14:textId="77777777" w:rsidTr="00BE4937">
        <w:tc>
          <w:tcPr>
            <w:tcW w:w="2628" w:type="dxa"/>
            <w:tcBorders>
              <w:top w:val="nil"/>
              <w:left w:val="nil"/>
              <w:bottom w:val="nil"/>
              <w:right w:val="single" w:sz="4" w:space="0" w:color="auto"/>
            </w:tcBorders>
          </w:tcPr>
          <w:p w14:paraId="38AD52D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6C5029D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L,A</w:t>
            </w:r>
          </w:p>
        </w:tc>
      </w:tr>
      <w:tr w:rsidR="00BE4937" w:rsidRPr="00011542" w14:paraId="203D00CF" w14:textId="77777777" w:rsidTr="00BE4937">
        <w:tc>
          <w:tcPr>
            <w:tcW w:w="2628" w:type="dxa"/>
            <w:tcBorders>
              <w:top w:val="nil"/>
              <w:left w:val="nil"/>
              <w:bottom w:val="nil"/>
              <w:right w:val="single" w:sz="4" w:space="0" w:color="auto"/>
            </w:tcBorders>
          </w:tcPr>
          <w:p w14:paraId="27861653"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5E1329F2" w14:textId="77777777" w:rsidR="00BE4937" w:rsidRPr="004110BC" w:rsidRDefault="00595D4D" w:rsidP="004110BC">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A zone that is bounded by the inland water, the land area and the territorial sea. (For legal definition see UNCLOS Article 8).</w:t>
            </w:r>
          </w:p>
        </w:tc>
      </w:tr>
      <w:tr w:rsidR="00BE4937" w:rsidRPr="00011542" w14:paraId="1CD7EC1A" w14:textId="77777777" w:rsidTr="00BE4937">
        <w:tc>
          <w:tcPr>
            <w:tcW w:w="2628" w:type="dxa"/>
            <w:tcBorders>
              <w:top w:val="nil"/>
              <w:left w:val="nil"/>
              <w:bottom w:val="nil"/>
              <w:right w:val="single" w:sz="4" w:space="0" w:color="auto"/>
            </w:tcBorders>
          </w:tcPr>
          <w:p w14:paraId="5F54BB2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509C724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1E2E9914" w14:textId="77777777" w:rsidTr="00BE4937">
        <w:tc>
          <w:tcPr>
            <w:tcW w:w="2628" w:type="dxa"/>
            <w:tcBorders>
              <w:top w:val="nil"/>
              <w:left w:val="nil"/>
              <w:bottom w:val="nil"/>
              <w:right w:val="single" w:sz="4" w:space="0" w:color="auto"/>
            </w:tcBorders>
          </w:tcPr>
          <w:p w14:paraId="228955A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09A8721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INLWTR</w:t>
            </w:r>
          </w:p>
        </w:tc>
      </w:tr>
    </w:tbl>
    <w:p w14:paraId="7CB3663C"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1DAA74B6" w14:textId="77777777" w:rsidTr="00977096">
        <w:tc>
          <w:tcPr>
            <w:tcW w:w="2610" w:type="dxa"/>
            <w:tcBorders>
              <w:top w:val="nil"/>
              <w:left w:val="nil"/>
              <w:bottom w:val="nil"/>
              <w:right w:val="single" w:sz="4" w:space="0" w:color="auto"/>
            </w:tcBorders>
          </w:tcPr>
          <w:p w14:paraId="09660110"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294380A1"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2F4C23E3"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7099708"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51</w:t>
      </w:r>
    </w:p>
    <w:tbl>
      <w:tblPr>
        <w:tblStyle w:val="TableGrid"/>
        <w:tblW w:w="0" w:type="auto"/>
        <w:tblInd w:w="918" w:type="dxa"/>
        <w:tblLook w:val="04A0" w:firstRow="1" w:lastRow="0" w:firstColumn="1" w:lastColumn="0" w:noHBand="0" w:noVBand="1"/>
      </w:tblPr>
      <w:tblGrid>
        <w:gridCol w:w="2628"/>
        <w:gridCol w:w="5521"/>
      </w:tblGrid>
      <w:tr w:rsidR="00BE4937" w:rsidRPr="00011542" w14:paraId="49274AC9" w14:textId="77777777" w:rsidTr="00BE4937">
        <w:tc>
          <w:tcPr>
            <w:tcW w:w="2628" w:type="dxa"/>
            <w:tcBorders>
              <w:top w:val="nil"/>
              <w:left w:val="nil"/>
              <w:bottom w:val="nil"/>
              <w:right w:val="single" w:sz="4" w:space="0" w:color="auto"/>
            </w:tcBorders>
          </w:tcPr>
          <w:p w14:paraId="65F3C00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531AE09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7D754069" w14:textId="77777777" w:rsidTr="00BE4937">
        <w:tc>
          <w:tcPr>
            <w:tcW w:w="2628" w:type="dxa"/>
            <w:tcBorders>
              <w:top w:val="nil"/>
              <w:left w:val="nil"/>
              <w:bottom w:val="nil"/>
              <w:right w:val="single" w:sz="4" w:space="0" w:color="auto"/>
            </w:tcBorders>
          </w:tcPr>
          <w:p w14:paraId="036CEED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514791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INTBND</w:t>
            </w:r>
          </w:p>
        </w:tc>
      </w:tr>
      <w:tr w:rsidR="00BE4937" w:rsidRPr="00011542" w14:paraId="1A0ECA92" w14:textId="77777777" w:rsidTr="00BE4937">
        <w:tc>
          <w:tcPr>
            <w:tcW w:w="2628" w:type="dxa"/>
            <w:tcBorders>
              <w:top w:val="nil"/>
              <w:left w:val="nil"/>
              <w:bottom w:val="nil"/>
              <w:right w:val="single" w:sz="4" w:space="0" w:color="auto"/>
            </w:tcBorders>
          </w:tcPr>
          <w:p w14:paraId="1635080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0B821FE8"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International Boundary</w:t>
            </w:r>
          </w:p>
        </w:tc>
      </w:tr>
      <w:tr w:rsidR="00BE4937" w:rsidRPr="00011542" w14:paraId="182A8C2D" w14:textId="77777777" w:rsidTr="00BE4937">
        <w:tc>
          <w:tcPr>
            <w:tcW w:w="2628" w:type="dxa"/>
            <w:tcBorders>
              <w:top w:val="nil"/>
              <w:left w:val="nil"/>
              <w:bottom w:val="nil"/>
              <w:right w:val="single" w:sz="4" w:space="0" w:color="auto"/>
            </w:tcBorders>
          </w:tcPr>
          <w:p w14:paraId="447DFADC"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300DB020"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3FE545C8" w14:textId="77777777" w:rsidTr="00BE4937">
        <w:tc>
          <w:tcPr>
            <w:tcW w:w="2628" w:type="dxa"/>
            <w:tcBorders>
              <w:top w:val="nil"/>
              <w:left w:val="nil"/>
              <w:bottom w:val="nil"/>
              <w:right w:val="single" w:sz="4" w:space="0" w:color="auto"/>
            </w:tcBorders>
          </w:tcPr>
          <w:p w14:paraId="335057F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C4A77D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InternationalBoundary</w:t>
            </w:r>
          </w:p>
        </w:tc>
      </w:tr>
      <w:tr w:rsidR="00BE4937" w:rsidRPr="00011542" w14:paraId="7E323DB6" w14:textId="77777777" w:rsidTr="00BE4937">
        <w:tc>
          <w:tcPr>
            <w:tcW w:w="2628" w:type="dxa"/>
            <w:tcBorders>
              <w:top w:val="nil"/>
              <w:left w:val="nil"/>
              <w:bottom w:val="nil"/>
              <w:right w:val="single" w:sz="4" w:space="0" w:color="auto"/>
            </w:tcBorders>
          </w:tcPr>
          <w:p w14:paraId="59B2E418"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3EE54FC6"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698DECD4" w14:textId="77777777" w:rsidTr="00BE4937">
        <w:tc>
          <w:tcPr>
            <w:tcW w:w="2628" w:type="dxa"/>
            <w:tcBorders>
              <w:top w:val="nil"/>
              <w:left w:val="nil"/>
              <w:bottom w:val="nil"/>
              <w:right w:val="single" w:sz="4" w:space="0" w:color="auto"/>
            </w:tcBorders>
          </w:tcPr>
          <w:p w14:paraId="687666B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214EDD56"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028D2DAF" w14:textId="77777777" w:rsidTr="00BE4937">
        <w:tc>
          <w:tcPr>
            <w:tcW w:w="2628" w:type="dxa"/>
            <w:tcBorders>
              <w:top w:val="nil"/>
              <w:left w:val="nil"/>
              <w:bottom w:val="nil"/>
              <w:right w:val="single" w:sz="4" w:space="0" w:color="auto"/>
            </w:tcBorders>
          </w:tcPr>
          <w:p w14:paraId="04C370E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58CE6F3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International boundary is a boundary object reflecting a treaty or other agreement between two or more sovereign states.</w:t>
            </w:r>
          </w:p>
        </w:tc>
      </w:tr>
      <w:tr w:rsidR="00BE4937" w:rsidRPr="00011542" w14:paraId="3E3AD33F" w14:textId="77777777" w:rsidTr="00BE4937">
        <w:tc>
          <w:tcPr>
            <w:tcW w:w="2628" w:type="dxa"/>
            <w:tcBorders>
              <w:top w:val="nil"/>
              <w:left w:val="nil"/>
              <w:bottom w:val="nil"/>
              <w:right w:val="single" w:sz="4" w:space="0" w:color="auto"/>
            </w:tcBorders>
          </w:tcPr>
          <w:p w14:paraId="7D1E357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0AF6EEF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4BE6C70A" w14:textId="77777777" w:rsidTr="00BE4937">
        <w:tc>
          <w:tcPr>
            <w:tcW w:w="2628" w:type="dxa"/>
            <w:tcBorders>
              <w:top w:val="nil"/>
              <w:left w:val="nil"/>
              <w:bottom w:val="nil"/>
              <w:right w:val="single" w:sz="4" w:space="0" w:color="auto"/>
            </w:tcBorders>
          </w:tcPr>
          <w:p w14:paraId="71C6FD5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79F1CA32"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19F792CB" w14:textId="77777777" w:rsidTr="00BE4937">
        <w:tc>
          <w:tcPr>
            <w:tcW w:w="2628" w:type="dxa"/>
            <w:tcBorders>
              <w:top w:val="nil"/>
              <w:left w:val="nil"/>
              <w:bottom w:val="nil"/>
              <w:right w:val="single" w:sz="4" w:space="0" w:color="auto"/>
            </w:tcBorders>
          </w:tcPr>
          <w:p w14:paraId="6F6EB39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04ED2D8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Specific vertical domains can be assigned to this object to describe its role.</w:t>
            </w:r>
          </w:p>
        </w:tc>
      </w:tr>
      <w:tr w:rsidR="00BE4937" w:rsidRPr="00011542" w14:paraId="6B81E01F" w14:textId="77777777" w:rsidTr="00BE4937">
        <w:tc>
          <w:tcPr>
            <w:tcW w:w="2628" w:type="dxa"/>
            <w:tcBorders>
              <w:top w:val="nil"/>
              <w:left w:val="nil"/>
              <w:bottom w:val="nil"/>
              <w:right w:val="single" w:sz="4" w:space="0" w:color="auto"/>
            </w:tcBorders>
          </w:tcPr>
          <w:p w14:paraId="49C742E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C5F350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6BC77FA0" w14:textId="77777777" w:rsidTr="00BE4937">
        <w:tc>
          <w:tcPr>
            <w:tcW w:w="2628" w:type="dxa"/>
            <w:tcBorders>
              <w:top w:val="nil"/>
              <w:left w:val="nil"/>
              <w:bottom w:val="nil"/>
              <w:right w:val="single" w:sz="4" w:space="0" w:color="auto"/>
            </w:tcBorders>
          </w:tcPr>
          <w:p w14:paraId="7080074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7AA374DF"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5F781DA0"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222318F2" w14:textId="77777777" w:rsidTr="00977096">
        <w:tc>
          <w:tcPr>
            <w:tcW w:w="2610" w:type="dxa"/>
            <w:tcBorders>
              <w:top w:val="nil"/>
              <w:left w:val="nil"/>
              <w:bottom w:val="nil"/>
              <w:right w:val="single" w:sz="4" w:space="0" w:color="auto"/>
            </w:tcBorders>
          </w:tcPr>
          <w:p w14:paraId="1E1570BF"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37931F43"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arctyp </w:t>
            </w:r>
          </w:p>
        </w:tc>
      </w:tr>
    </w:tbl>
    <w:p w14:paraId="3780B9F5"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606AAEC3"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53</w:t>
      </w:r>
    </w:p>
    <w:tbl>
      <w:tblPr>
        <w:tblStyle w:val="TableGrid"/>
        <w:tblW w:w="0" w:type="auto"/>
        <w:tblInd w:w="918" w:type="dxa"/>
        <w:tblLook w:val="04A0" w:firstRow="1" w:lastRow="0" w:firstColumn="1" w:lastColumn="0" w:noHBand="0" w:noVBand="1"/>
      </w:tblPr>
      <w:tblGrid>
        <w:gridCol w:w="2628"/>
        <w:gridCol w:w="5521"/>
      </w:tblGrid>
      <w:tr w:rsidR="00BE4937" w:rsidRPr="00011542" w14:paraId="5C0B5A71" w14:textId="77777777" w:rsidTr="00BE4937">
        <w:tc>
          <w:tcPr>
            <w:tcW w:w="2628" w:type="dxa"/>
            <w:tcBorders>
              <w:top w:val="nil"/>
              <w:left w:val="nil"/>
              <w:bottom w:val="nil"/>
              <w:right w:val="single" w:sz="4" w:space="0" w:color="auto"/>
            </w:tcBorders>
          </w:tcPr>
          <w:p w14:paraId="77BF68F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052AF52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E8CFAF8" w14:textId="77777777" w:rsidTr="00BE4937">
        <w:tc>
          <w:tcPr>
            <w:tcW w:w="2628" w:type="dxa"/>
            <w:tcBorders>
              <w:top w:val="nil"/>
              <w:left w:val="nil"/>
              <w:bottom w:val="nil"/>
              <w:right w:val="single" w:sz="4" w:space="0" w:color="auto"/>
            </w:tcBorders>
          </w:tcPr>
          <w:p w14:paraId="3A997E4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2D8DA8AF"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MLIMIT</w:t>
            </w:r>
          </w:p>
        </w:tc>
      </w:tr>
      <w:tr w:rsidR="00BE4937" w:rsidRPr="00011542" w14:paraId="78A3ECDF" w14:textId="77777777" w:rsidTr="00BE4937">
        <w:tc>
          <w:tcPr>
            <w:tcW w:w="2628" w:type="dxa"/>
            <w:tcBorders>
              <w:top w:val="nil"/>
              <w:left w:val="nil"/>
              <w:bottom w:val="nil"/>
              <w:right w:val="single" w:sz="4" w:space="0" w:color="auto"/>
            </w:tcBorders>
          </w:tcPr>
          <w:p w14:paraId="7184DB2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10D93A72"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Limit</w:t>
            </w:r>
          </w:p>
        </w:tc>
      </w:tr>
      <w:tr w:rsidR="00BE4937" w:rsidRPr="00011542" w14:paraId="65DF9275" w14:textId="77777777" w:rsidTr="00BE4937">
        <w:tc>
          <w:tcPr>
            <w:tcW w:w="2628" w:type="dxa"/>
            <w:tcBorders>
              <w:top w:val="nil"/>
              <w:left w:val="nil"/>
              <w:bottom w:val="nil"/>
              <w:right w:val="single" w:sz="4" w:space="0" w:color="auto"/>
            </w:tcBorders>
          </w:tcPr>
          <w:p w14:paraId="43C30F76"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2D3503CD"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6ED67C51" w14:textId="77777777" w:rsidTr="00BE4937">
        <w:tc>
          <w:tcPr>
            <w:tcW w:w="2628" w:type="dxa"/>
            <w:tcBorders>
              <w:top w:val="nil"/>
              <w:left w:val="nil"/>
              <w:bottom w:val="nil"/>
              <w:right w:val="single" w:sz="4" w:space="0" w:color="auto"/>
            </w:tcBorders>
          </w:tcPr>
          <w:p w14:paraId="4D027B2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733C6408"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595BEBB5" w14:textId="77777777" w:rsidTr="00BE4937">
        <w:tc>
          <w:tcPr>
            <w:tcW w:w="2628" w:type="dxa"/>
            <w:tcBorders>
              <w:top w:val="nil"/>
              <w:left w:val="nil"/>
              <w:bottom w:val="nil"/>
              <w:right w:val="single" w:sz="4" w:space="0" w:color="auto"/>
            </w:tcBorders>
          </w:tcPr>
          <w:p w14:paraId="356C218B"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104F9D8D"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6173FE03" w14:textId="77777777" w:rsidTr="00BE4937">
        <w:tc>
          <w:tcPr>
            <w:tcW w:w="2628" w:type="dxa"/>
            <w:tcBorders>
              <w:top w:val="nil"/>
              <w:left w:val="nil"/>
              <w:bottom w:val="nil"/>
              <w:right w:val="single" w:sz="4" w:space="0" w:color="auto"/>
            </w:tcBorders>
          </w:tcPr>
          <w:p w14:paraId="366E758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469F1EF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44147B9C" w14:textId="77777777" w:rsidTr="00BE4937">
        <w:tc>
          <w:tcPr>
            <w:tcW w:w="2628" w:type="dxa"/>
            <w:tcBorders>
              <w:top w:val="nil"/>
              <w:left w:val="nil"/>
              <w:bottom w:val="nil"/>
              <w:right w:val="single" w:sz="4" w:space="0" w:color="auto"/>
            </w:tcBorders>
          </w:tcPr>
          <w:p w14:paraId="39E4A4D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394873A" w14:textId="532D6BFF"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 xml:space="preserve">The </w:t>
            </w:r>
            <w:r w:rsidR="0034717C">
              <w:rPr>
                <w:rFonts w:asciiTheme="minorHAnsi" w:hAnsiTheme="minorHAnsi" w:cs="Calibri"/>
                <w:color w:val="404040"/>
                <w:sz w:val="18"/>
                <w:szCs w:val="18"/>
                <w:lang w:val="en-CA"/>
              </w:rPr>
              <w:t>S121_</w:t>
            </w:r>
            <w:r w:rsidRPr="004110BC">
              <w:rPr>
                <w:rFonts w:asciiTheme="minorHAnsi" w:hAnsiTheme="minorHAnsi" w:cs="Calibri"/>
                <w:color w:val="404040"/>
                <w:sz w:val="18"/>
                <w:szCs w:val="18"/>
                <w:lang w:val="en-CA"/>
              </w:rPr>
              <w:t>Limit object is an object that defines any limits or boundaries either relating to terrestrial, marine or both environments.</w:t>
            </w:r>
          </w:p>
        </w:tc>
      </w:tr>
      <w:tr w:rsidR="00BE4937" w:rsidRPr="00011542" w14:paraId="351B39FB" w14:textId="77777777" w:rsidTr="00BE4937">
        <w:tc>
          <w:tcPr>
            <w:tcW w:w="2628" w:type="dxa"/>
            <w:tcBorders>
              <w:top w:val="nil"/>
              <w:left w:val="nil"/>
              <w:bottom w:val="nil"/>
              <w:right w:val="single" w:sz="4" w:space="0" w:color="auto"/>
            </w:tcBorders>
          </w:tcPr>
          <w:p w14:paraId="60D6EAB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2FF7163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583C85DC" w14:textId="77777777" w:rsidTr="00BE4937">
        <w:tc>
          <w:tcPr>
            <w:tcW w:w="2628" w:type="dxa"/>
            <w:tcBorders>
              <w:top w:val="nil"/>
              <w:left w:val="nil"/>
              <w:bottom w:val="nil"/>
              <w:right w:val="single" w:sz="4" w:space="0" w:color="auto"/>
            </w:tcBorders>
          </w:tcPr>
          <w:p w14:paraId="708C266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4BAA1D8D"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P,L</w:t>
            </w:r>
          </w:p>
        </w:tc>
      </w:tr>
      <w:tr w:rsidR="00BE4937" w:rsidRPr="00011542" w14:paraId="3EDFD4C8" w14:textId="77777777" w:rsidTr="00BE4937">
        <w:tc>
          <w:tcPr>
            <w:tcW w:w="2628" w:type="dxa"/>
            <w:tcBorders>
              <w:top w:val="nil"/>
              <w:left w:val="nil"/>
              <w:bottom w:val="nil"/>
              <w:right w:val="single" w:sz="4" w:space="0" w:color="auto"/>
            </w:tcBorders>
          </w:tcPr>
          <w:p w14:paraId="24E8286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961FACF"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B4AF184" w14:textId="77777777" w:rsidTr="00BE4937">
        <w:tc>
          <w:tcPr>
            <w:tcW w:w="2628" w:type="dxa"/>
            <w:tcBorders>
              <w:top w:val="nil"/>
              <w:left w:val="nil"/>
              <w:bottom w:val="nil"/>
              <w:right w:val="single" w:sz="4" w:space="0" w:color="auto"/>
            </w:tcBorders>
          </w:tcPr>
          <w:p w14:paraId="2BF2C09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1AD43D9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575F7BE6" w14:textId="77777777" w:rsidTr="00BE4937">
        <w:tc>
          <w:tcPr>
            <w:tcW w:w="2628" w:type="dxa"/>
            <w:tcBorders>
              <w:top w:val="nil"/>
              <w:left w:val="nil"/>
              <w:bottom w:val="nil"/>
              <w:right w:val="single" w:sz="4" w:space="0" w:color="auto"/>
            </w:tcBorders>
          </w:tcPr>
          <w:p w14:paraId="652028DF"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1DCCDDA3"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0520FD8D"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4A0C3DDE" w14:textId="77777777" w:rsidTr="00977096">
        <w:tc>
          <w:tcPr>
            <w:tcW w:w="2610" w:type="dxa"/>
            <w:tcBorders>
              <w:top w:val="nil"/>
              <w:left w:val="nil"/>
              <w:bottom w:val="nil"/>
              <w:right w:val="single" w:sz="4" w:space="0" w:color="auto"/>
            </w:tcBorders>
          </w:tcPr>
          <w:p w14:paraId="5DABB947"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1FEFB555" w14:textId="77777777" w:rsidR="00977096" w:rsidRPr="00711E56" w:rsidRDefault="00977096" w:rsidP="00977096">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w:t>
            </w:r>
          </w:p>
        </w:tc>
      </w:tr>
    </w:tbl>
    <w:p w14:paraId="52AE4C22"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sz w:val="29"/>
          <w:szCs w:val="29"/>
          <w:lang w:val="en-CA"/>
        </w:rPr>
      </w:pPr>
    </w:p>
    <w:p w14:paraId="03AB9011"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54</w:t>
      </w:r>
    </w:p>
    <w:tbl>
      <w:tblPr>
        <w:tblStyle w:val="TableGrid"/>
        <w:tblW w:w="0" w:type="auto"/>
        <w:tblInd w:w="918" w:type="dxa"/>
        <w:tblLook w:val="04A0" w:firstRow="1" w:lastRow="0" w:firstColumn="1" w:lastColumn="0" w:noHBand="0" w:noVBand="1"/>
      </w:tblPr>
      <w:tblGrid>
        <w:gridCol w:w="2628"/>
        <w:gridCol w:w="5521"/>
      </w:tblGrid>
      <w:tr w:rsidR="00BE4937" w:rsidRPr="00011542" w14:paraId="40741FA0" w14:textId="77777777" w:rsidTr="00BE4937">
        <w:tc>
          <w:tcPr>
            <w:tcW w:w="2628" w:type="dxa"/>
            <w:tcBorders>
              <w:top w:val="nil"/>
              <w:left w:val="nil"/>
              <w:bottom w:val="nil"/>
              <w:right w:val="single" w:sz="4" w:space="0" w:color="auto"/>
            </w:tcBorders>
          </w:tcPr>
          <w:p w14:paraId="67C29C3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FF0B59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5B977EE4" w14:textId="77777777" w:rsidTr="00BE4937">
        <w:tc>
          <w:tcPr>
            <w:tcW w:w="2628" w:type="dxa"/>
            <w:tcBorders>
              <w:top w:val="nil"/>
              <w:left w:val="nil"/>
              <w:bottom w:val="nil"/>
              <w:right w:val="single" w:sz="4" w:space="0" w:color="auto"/>
            </w:tcBorders>
          </w:tcPr>
          <w:p w14:paraId="41EE23E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67E51D0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MLOCTN</w:t>
            </w:r>
          </w:p>
        </w:tc>
      </w:tr>
      <w:tr w:rsidR="00BE4937" w:rsidRPr="00011542" w14:paraId="7FA1D27C" w14:textId="77777777" w:rsidTr="00BE4937">
        <w:tc>
          <w:tcPr>
            <w:tcW w:w="2628" w:type="dxa"/>
            <w:tcBorders>
              <w:top w:val="nil"/>
              <w:left w:val="nil"/>
              <w:bottom w:val="nil"/>
              <w:right w:val="single" w:sz="4" w:space="0" w:color="auto"/>
            </w:tcBorders>
          </w:tcPr>
          <w:p w14:paraId="5DEBD98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3C03FA30"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Location</w:t>
            </w:r>
          </w:p>
        </w:tc>
      </w:tr>
      <w:tr w:rsidR="00BE4937" w:rsidRPr="00011542" w14:paraId="23D3A89B" w14:textId="77777777" w:rsidTr="00BE4937">
        <w:tc>
          <w:tcPr>
            <w:tcW w:w="2628" w:type="dxa"/>
            <w:tcBorders>
              <w:top w:val="nil"/>
              <w:left w:val="nil"/>
              <w:bottom w:val="nil"/>
              <w:right w:val="single" w:sz="4" w:space="0" w:color="auto"/>
            </w:tcBorders>
          </w:tcPr>
          <w:p w14:paraId="7E14D116"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7FA62483"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7376A6C4" w14:textId="77777777" w:rsidTr="00BE4937">
        <w:tc>
          <w:tcPr>
            <w:tcW w:w="2628" w:type="dxa"/>
            <w:tcBorders>
              <w:top w:val="nil"/>
              <w:left w:val="nil"/>
              <w:bottom w:val="nil"/>
              <w:right w:val="single" w:sz="4" w:space="0" w:color="auto"/>
            </w:tcBorders>
          </w:tcPr>
          <w:p w14:paraId="09F8154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0D543B6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Location</w:t>
            </w:r>
          </w:p>
        </w:tc>
      </w:tr>
      <w:tr w:rsidR="00BE4937" w:rsidRPr="00011542" w14:paraId="0FCDE0CC" w14:textId="77777777" w:rsidTr="00BE4937">
        <w:tc>
          <w:tcPr>
            <w:tcW w:w="2628" w:type="dxa"/>
            <w:tcBorders>
              <w:top w:val="nil"/>
              <w:left w:val="nil"/>
              <w:bottom w:val="nil"/>
              <w:right w:val="single" w:sz="4" w:space="0" w:color="auto"/>
            </w:tcBorders>
          </w:tcPr>
          <w:p w14:paraId="29E8A5B1"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5D292DC6"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2CA7F2ED" w14:textId="77777777" w:rsidTr="00BE4937">
        <w:tc>
          <w:tcPr>
            <w:tcW w:w="2628" w:type="dxa"/>
            <w:tcBorders>
              <w:top w:val="nil"/>
              <w:left w:val="nil"/>
              <w:bottom w:val="nil"/>
              <w:right w:val="single" w:sz="4" w:space="0" w:color="auto"/>
            </w:tcBorders>
          </w:tcPr>
          <w:p w14:paraId="683599B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B581198"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1DBD878C" w14:textId="77777777" w:rsidTr="00BE4937">
        <w:tc>
          <w:tcPr>
            <w:tcW w:w="2628" w:type="dxa"/>
            <w:tcBorders>
              <w:top w:val="nil"/>
              <w:left w:val="nil"/>
              <w:bottom w:val="nil"/>
              <w:right w:val="single" w:sz="4" w:space="0" w:color="auto"/>
            </w:tcBorders>
          </w:tcPr>
          <w:p w14:paraId="421F279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403DCBBA" w14:textId="77777777" w:rsidR="00BE4937" w:rsidRPr="004110BC" w:rsidRDefault="001554B6" w:rsidP="004110BC">
            <w:pPr>
              <w:keepNext/>
              <w:keepLines/>
              <w:widowControl w:val="0"/>
              <w:autoSpaceDE w:val="0"/>
              <w:autoSpaceDN w:val="0"/>
              <w:adjustRightInd w:val="0"/>
              <w:rPr>
                <w:rFonts w:asciiTheme="minorHAnsi" w:hAnsiTheme="minorHAnsi" w:cs="Arial"/>
                <w:sz w:val="18"/>
                <w:szCs w:val="18"/>
                <w:lang w:val="en-CA"/>
              </w:rPr>
            </w:pPr>
            <w:r>
              <w:rPr>
                <w:rFonts w:asciiTheme="minorHAnsi" w:hAnsiTheme="minorHAnsi" w:cs="Calibri"/>
                <w:color w:val="404040"/>
                <w:sz w:val="18"/>
                <w:szCs w:val="18"/>
                <w:lang w:val="en-CA"/>
              </w:rPr>
              <w:t xml:space="preserve">The Location object is an </w:t>
            </w:r>
            <w:r w:rsidR="00BE4937" w:rsidRPr="004110BC">
              <w:rPr>
                <w:rFonts w:asciiTheme="minorHAnsi" w:hAnsiTheme="minorHAnsi" w:cs="Calibri"/>
                <w:color w:val="404040"/>
                <w:sz w:val="18"/>
                <w:szCs w:val="18"/>
                <w:lang w:val="en-CA"/>
              </w:rPr>
              <w:t xml:space="preserve">object that defines the underlying structure of location. </w:t>
            </w:r>
            <w:r w:rsidR="00BE4937" w:rsidRPr="004110BC">
              <w:rPr>
                <w:rFonts w:asciiTheme="minorHAnsi" w:hAnsiTheme="minorHAnsi" w:cs="Arial"/>
                <w:b/>
                <w:bCs/>
                <w:color w:val="7F7F7F"/>
                <w:sz w:val="18"/>
                <w:szCs w:val="18"/>
                <w:lang w:val="en-CA"/>
              </w:rPr>
              <w:t>Intrinsic Type</w:t>
            </w:r>
          </w:p>
        </w:tc>
      </w:tr>
      <w:tr w:rsidR="00BE4937" w:rsidRPr="00011542" w14:paraId="35B4E69C" w14:textId="77777777" w:rsidTr="00BE4937">
        <w:tc>
          <w:tcPr>
            <w:tcW w:w="2628" w:type="dxa"/>
            <w:tcBorders>
              <w:top w:val="nil"/>
              <w:left w:val="nil"/>
              <w:bottom w:val="nil"/>
              <w:right w:val="single" w:sz="4" w:space="0" w:color="auto"/>
            </w:tcBorders>
          </w:tcPr>
          <w:p w14:paraId="0B05CBB2" w14:textId="77777777" w:rsidR="00BE4937" w:rsidRPr="004110BC" w:rsidRDefault="00BE4937" w:rsidP="004110BC">
            <w:pPr>
              <w:keepNext/>
              <w:keepLines/>
              <w:widowControl w:val="0"/>
              <w:autoSpaceDE w:val="0"/>
              <w:autoSpaceDN w:val="0"/>
              <w:adjustRightInd w:val="0"/>
              <w:rPr>
                <w:rFonts w:ascii="Arial" w:hAnsi="Arial" w:cs="Arial"/>
                <w:color w:val="404040"/>
                <w:lang w:val="en-CA"/>
              </w:rPr>
            </w:pPr>
            <w:r w:rsidRPr="004110BC">
              <w:rPr>
                <w:rFonts w:ascii="Arial" w:hAnsi="Arial" w:cs="Arial"/>
                <w:b/>
                <w:bCs/>
                <w:color w:val="7F7F7F"/>
                <w:sz w:val="18"/>
                <w:szCs w:val="18"/>
                <w:lang w:val="en-CA"/>
              </w:rPr>
              <w:t>location</w:t>
            </w:r>
          </w:p>
        </w:tc>
        <w:tc>
          <w:tcPr>
            <w:tcW w:w="5521" w:type="dxa"/>
            <w:tcBorders>
              <w:left w:val="single" w:sz="4" w:space="0" w:color="auto"/>
            </w:tcBorders>
          </w:tcPr>
          <w:p w14:paraId="78642A3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p>
        </w:tc>
      </w:tr>
      <w:tr w:rsidR="00BE4937" w:rsidRPr="00011542" w14:paraId="3AA28DA2" w14:textId="77777777" w:rsidTr="00BE4937">
        <w:tc>
          <w:tcPr>
            <w:tcW w:w="2628" w:type="dxa"/>
            <w:tcBorders>
              <w:top w:val="nil"/>
              <w:left w:val="nil"/>
              <w:bottom w:val="nil"/>
              <w:right w:val="single" w:sz="4" w:space="0" w:color="auto"/>
            </w:tcBorders>
          </w:tcPr>
          <w:p w14:paraId="77FFCC1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2B46150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w:t>
            </w:r>
          </w:p>
        </w:tc>
      </w:tr>
      <w:tr w:rsidR="00BE4937" w:rsidRPr="00011542" w14:paraId="7237F632" w14:textId="77777777" w:rsidTr="00BE4937">
        <w:tc>
          <w:tcPr>
            <w:tcW w:w="2628" w:type="dxa"/>
            <w:tcBorders>
              <w:top w:val="nil"/>
              <w:left w:val="nil"/>
              <w:bottom w:val="nil"/>
              <w:right w:val="single" w:sz="4" w:space="0" w:color="auto"/>
            </w:tcBorders>
          </w:tcPr>
          <w:p w14:paraId="092047A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3668EC24" w14:textId="7C5BA2B9" w:rsidR="00BE4937" w:rsidRPr="004110BC" w:rsidRDefault="00BE4937" w:rsidP="00C036D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To portray a geodesic or loxodrome curve correctly, additional vertices may be included in the dataset. These are densified locations. These vertices would not have formed part of the original source information. The </w:t>
            </w:r>
            <w:r w:rsidR="00C036DC">
              <w:rPr>
                <w:rFonts w:asciiTheme="minorHAnsi" w:hAnsiTheme="minorHAnsi" w:cs="Arial"/>
                <w:color w:val="404040"/>
                <w:sz w:val="18"/>
                <w:szCs w:val="18"/>
                <w:lang w:val="en-CA"/>
              </w:rPr>
              <w:t>pointType</w:t>
            </w:r>
            <w:r w:rsidR="00C036DC" w:rsidRPr="004110BC">
              <w:rPr>
                <w:rFonts w:asciiTheme="minorHAnsi" w:hAnsiTheme="minorHAnsi" w:cs="Arial"/>
                <w:color w:val="404040"/>
                <w:sz w:val="18"/>
                <w:szCs w:val="18"/>
                <w:lang w:val="en-CA"/>
              </w:rPr>
              <w:t xml:space="preserve"> </w:t>
            </w:r>
            <w:r w:rsidRPr="004110BC">
              <w:rPr>
                <w:rFonts w:asciiTheme="minorHAnsi" w:hAnsiTheme="minorHAnsi" w:cs="Arial"/>
                <w:color w:val="404040"/>
                <w:sz w:val="18"/>
                <w:szCs w:val="18"/>
                <w:lang w:val="en-CA"/>
              </w:rPr>
              <w:t>attribute can be used to differentiate between a defined vertex (e.g. declared in a treaty) with a vertex densified to ensure correct GIS depiction. A computed location is also not part of the original source information, but is calculated as the result of the original source guidance, such as the intersection between arcs, geodesics, or loxodromes. A construction vertex is any arbitrary position established to support computation.</w:t>
            </w:r>
          </w:p>
        </w:tc>
      </w:tr>
      <w:tr w:rsidR="00BE4937" w:rsidRPr="00011542" w14:paraId="5138DD49" w14:textId="77777777" w:rsidTr="00BE4937">
        <w:tc>
          <w:tcPr>
            <w:tcW w:w="2628" w:type="dxa"/>
            <w:tcBorders>
              <w:top w:val="nil"/>
              <w:left w:val="nil"/>
              <w:bottom w:val="nil"/>
              <w:right w:val="single" w:sz="4" w:space="0" w:color="auto"/>
            </w:tcBorders>
          </w:tcPr>
          <w:p w14:paraId="67ECC33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0108FF5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2D7DD30C" w14:textId="77777777" w:rsidTr="00BE4937">
        <w:tc>
          <w:tcPr>
            <w:tcW w:w="2628" w:type="dxa"/>
            <w:tcBorders>
              <w:top w:val="nil"/>
              <w:left w:val="nil"/>
              <w:bottom w:val="nil"/>
              <w:right w:val="single" w:sz="4" w:space="0" w:color="auto"/>
            </w:tcBorders>
          </w:tcPr>
          <w:p w14:paraId="0D8E1F34"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204FB920"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4F1645B4" w14:textId="77777777" w:rsidR="00977096" w:rsidRPr="00711E56" w:rsidRDefault="00977096" w:rsidP="00977096">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977096" w:rsidRPr="00711E56" w14:paraId="09264153" w14:textId="77777777" w:rsidTr="00977096">
        <w:tc>
          <w:tcPr>
            <w:tcW w:w="2610" w:type="dxa"/>
            <w:tcBorders>
              <w:top w:val="nil"/>
              <w:left w:val="nil"/>
              <w:bottom w:val="nil"/>
              <w:right w:val="single" w:sz="4" w:space="0" w:color="auto"/>
            </w:tcBorders>
          </w:tcPr>
          <w:p w14:paraId="247CFC22" w14:textId="77777777" w:rsidR="00977096" w:rsidRPr="00711E56" w:rsidRDefault="00977096" w:rsidP="00977096">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69E173D9" w14:textId="1094E4C4" w:rsidR="00977096" w:rsidRPr="00711E56" w:rsidRDefault="0034717C">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pointType</w:t>
            </w:r>
            <w:r w:rsidR="00977096">
              <w:rPr>
                <w:rFonts w:asciiTheme="minorHAnsi" w:hAnsiTheme="minorHAnsi" w:cs="Arial"/>
                <w:color w:val="404040"/>
                <w:sz w:val="18"/>
                <w:szCs w:val="18"/>
                <w:lang w:val="en-CA"/>
              </w:rPr>
              <w:t xml:space="preserve"> </w:t>
            </w:r>
          </w:p>
        </w:tc>
      </w:tr>
    </w:tbl>
    <w:p w14:paraId="1BA4B970"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96ABE94"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55</w:t>
      </w:r>
    </w:p>
    <w:tbl>
      <w:tblPr>
        <w:tblStyle w:val="TableGrid"/>
        <w:tblW w:w="0" w:type="auto"/>
        <w:tblInd w:w="918" w:type="dxa"/>
        <w:tblLook w:val="04A0" w:firstRow="1" w:lastRow="0" w:firstColumn="1" w:lastColumn="0" w:noHBand="0" w:noVBand="1"/>
      </w:tblPr>
      <w:tblGrid>
        <w:gridCol w:w="2628"/>
        <w:gridCol w:w="5521"/>
      </w:tblGrid>
      <w:tr w:rsidR="00BE4937" w:rsidRPr="00011542" w14:paraId="7BA595B6" w14:textId="77777777" w:rsidTr="00BE4937">
        <w:tc>
          <w:tcPr>
            <w:tcW w:w="2628" w:type="dxa"/>
            <w:tcBorders>
              <w:top w:val="nil"/>
              <w:left w:val="nil"/>
              <w:bottom w:val="nil"/>
              <w:right w:val="single" w:sz="4" w:space="0" w:color="auto"/>
            </w:tcBorders>
          </w:tcPr>
          <w:p w14:paraId="2F1DF2C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AF7B348"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698A90BC" w14:textId="77777777" w:rsidTr="00BE4937">
        <w:tc>
          <w:tcPr>
            <w:tcW w:w="2628" w:type="dxa"/>
            <w:tcBorders>
              <w:top w:val="nil"/>
              <w:left w:val="nil"/>
              <w:bottom w:val="nil"/>
              <w:right w:val="single" w:sz="4" w:space="0" w:color="auto"/>
            </w:tcBorders>
          </w:tcPr>
          <w:p w14:paraId="1A6D6F0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7349994A" w14:textId="77777777" w:rsidR="00BE4937" w:rsidRPr="004110BC" w:rsidRDefault="00AF1639"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NBAS</w:t>
            </w:r>
            <w:r w:rsidR="00BE4937" w:rsidRPr="004110BC">
              <w:rPr>
                <w:rFonts w:asciiTheme="minorHAnsi" w:hAnsiTheme="minorHAnsi" w:cs="Arial"/>
                <w:color w:val="404040"/>
                <w:sz w:val="18"/>
                <w:szCs w:val="18"/>
                <w:lang w:val="en-CA"/>
              </w:rPr>
              <w:t>LN</w:t>
            </w:r>
          </w:p>
        </w:tc>
      </w:tr>
      <w:tr w:rsidR="00BE4937" w:rsidRPr="00011542" w14:paraId="433441CD" w14:textId="77777777" w:rsidTr="00BE4937">
        <w:tc>
          <w:tcPr>
            <w:tcW w:w="2628" w:type="dxa"/>
            <w:tcBorders>
              <w:top w:val="nil"/>
              <w:left w:val="nil"/>
              <w:bottom w:val="nil"/>
              <w:right w:val="single" w:sz="4" w:space="0" w:color="auto"/>
            </w:tcBorders>
          </w:tcPr>
          <w:p w14:paraId="03DF690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2CCCADCC"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Normal Baseline</w:t>
            </w:r>
          </w:p>
        </w:tc>
      </w:tr>
      <w:tr w:rsidR="00BE4937" w:rsidRPr="00011542" w14:paraId="29D443D5" w14:textId="77777777" w:rsidTr="00BE4937">
        <w:tc>
          <w:tcPr>
            <w:tcW w:w="2628" w:type="dxa"/>
            <w:tcBorders>
              <w:top w:val="nil"/>
              <w:left w:val="nil"/>
              <w:bottom w:val="nil"/>
              <w:right w:val="single" w:sz="4" w:space="0" w:color="auto"/>
            </w:tcBorders>
          </w:tcPr>
          <w:p w14:paraId="46CD3561"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4985B742"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78CAAD7C" w14:textId="77777777" w:rsidTr="00BE4937">
        <w:tc>
          <w:tcPr>
            <w:tcW w:w="2628" w:type="dxa"/>
            <w:tcBorders>
              <w:top w:val="nil"/>
              <w:left w:val="nil"/>
              <w:bottom w:val="nil"/>
              <w:right w:val="single" w:sz="4" w:space="0" w:color="auto"/>
            </w:tcBorders>
          </w:tcPr>
          <w:p w14:paraId="4F3B089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6C543E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NormalBaseline</w:t>
            </w:r>
          </w:p>
        </w:tc>
      </w:tr>
      <w:tr w:rsidR="00BE4937" w:rsidRPr="00011542" w14:paraId="6D3B7B1A" w14:textId="77777777" w:rsidTr="00BE4937">
        <w:tc>
          <w:tcPr>
            <w:tcW w:w="2628" w:type="dxa"/>
            <w:tcBorders>
              <w:top w:val="nil"/>
              <w:left w:val="nil"/>
              <w:bottom w:val="nil"/>
              <w:right w:val="single" w:sz="4" w:space="0" w:color="auto"/>
            </w:tcBorders>
          </w:tcPr>
          <w:p w14:paraId="126E7392"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325475E4"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57B02338" w14:textId="77777777" w:rsidTr="00BE4937">
        <w:tc>
          <w:tcPr>
            <w:tcW w:w="2628" w:type="dxa"/>
            <w:tcBorders>
              <w:top w:val="nil"/>
              <w:left w:val="nil"/>
              <w:bottom w:val="nil"/>
              <w:right w:val="single" w:sz="4" w:space="0" w:color="auto"/>
            </w:tcBorders>
          </w:tcPr>
          <w:p w14:paraId="1DEE750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600C6CA0"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2548078A" w14:textId="77777777" w:rsidTr="00BE4937">
        <w:tc>
          <w:tcPr>
            <w:tcW w:w="2628" w:type="dxa"/>
            <w:tcBorders>
              <w:top w:val="nil"/>
              <w:left w:val="nil"/>
              <w:bottom w:val="nil"/>
              <w:right w:val="single" w:sz="4" w:space="0" w:color="auto"/>
            </w:tcBorders>
          </w:tcPr>
          <w:p w14:paraId="1B44072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BD3BEB6"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normal baseline is part of the territorial sea baseline model.</w:t>
            </w:r>
          </w:p>
        </w:tc>
      </w:tr>
      <w:tr w:rsidR="00BE4937" w:rsidRPr="00011542" w14:paraId="78252F0F" w14:textId="77777777" w:rsidTr="00BE4937">
        <w:tc>
          <w:tcPr>
            <w:tcW w:w="2628" w:type="dxa"/>
            <w:tcBorders>
              <w:top w:val="nil"/>
              <w:left w:val="nil"/>
              <w:bottom w:val="nil"/>
              <w:right w:val="single" w:sz="4" w:space="0" w:color="auto"/>
            </w:tcBorders>
          </w:tcPr>
          <w:p w14:paraId="5755EE2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169F4BA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3018EE55" w14:textId="77777777" w:rsidTr="00BE4937">
        <w:tc>
          <w:tcPr>
            <w:tcW w:w="2628" w:type="dxa"/>
            <w:tcBorders>
              <w:top w:val="nil"/>
              <w:left w:val="nil"/>
              <w:bottom w:val="nil"/>
              <w:right w:val="single" w:sz="4" w:space="0" w:color="auto"/>
            </w:tcBorders>
          </w:tcPr>
          <w:p w14:paraId="458B4EE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0C5EE8E2"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0733E3A9" w14:textId="77777777" w:rsidTr="00BE4937">
        <w:tc>
          <w:tcPr>
            <w:tcW w:w="2628" w:type="dxa"/>
            <w:tcBorders>
              <w:top w:val="nil"/>
              <w:left w:val="nil"/>
              <w:bottom w:val="nil"/>
              <w:right w:val="single" w:sz="4" w:space="0" w:color="auto"/>
            </w:tcBorders>
          </w:tcPr>
          <w:p w14:paraId="477C109D"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D9639CA"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24A6DC60" w14:textId="77777777" w:rsidTr="00BE4937">
        <w:tc>
          <w:tcPr>
            <w:tcW w:w="2628" w:type="dxa"/>
            <w:tcBorders>
              <w:top w:val="nil"/>
              <w:left w:val="nil"/>
              <w:bottom w:val="nil"/>
              <w:right w:val="single" w:sz="4" w:space="0" w:color="auto"/>
            </w:tcBorders>
          </w:tcPr>
          <w:p w14:paraId="6CB185C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16757F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6B4D5E6D" w14:textId="77777777" w:rsidTr="00BE4937">
        <w:tc>
          <w:tcPr>
            <w:tcW w:w="2628" w:type="dxa"/>
            <w:tcBorders>
              <w:top w:val="nil"/>
              <w:left w:val="nil"/>
              <w:bottom w:val="nil"/>
              <w:right w:val="single" w:sz="4" w:space="0" w:color="auto"/>
            </w:tcBorders>
          </w:tcPr>
          <w:p w14:paraId="30611E86"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18DCD7BE"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122C639A"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6E719D1C" w14:textId="77777777" w:rsidTr="008D2324">
        <w:tc>
          <w:tcPr>
            <w:tcW w:w="2610" w:type="dxa"/>
            <w:tcBorders>
              <w:top w:val="nil"/>
              <w:left w:val="nil"/>
              <w:bottom w:val="nil"/>
              <w:right w:val="single" w:sz="4" w:space="0" w:color="auto"/>
            </w:tcBorders>
          </w:tcPr>
          <w:p w14:paraId="4BF5C2EB"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2E437F26" w14:textId="77777777" w:rsidR="00823182" w:rsidRPr="00711E56" w:rsidRDefault="00823182" w:rsidP="008D232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NBLType </w:t>
            </w:r>
          </w:p>
        </w:tc>
      </w:tr>
    </w:tbl>
    <w:p w14:paraId="17A51FE1"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34C4B303"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56</w:t>
      </w:r>
    </w:p>
    <w:tbl>
      <w:tblPr>
        <w:tblStyle w:val="TableGrid"/>
        <w:tblW w:w="0" w:type="auto"/>
        <w:tblInd w:w="918" w:type="dxa"/>
        <w:tblLook w:val="04A0" w:firstRow="1" w:lastRow="0" w:firstColumn="1" w:lastColumn="0" w:noHBand="0" w:noVBand="1"/>
      </w:tblPr>
      <w:tblGrid>
        <w:gridCol w:w="2628"/>
        <w:gridCol w:w="5521"/>
      </w:tblGrid>
      <w:tr w:rsidR="00BE4937" w:rsidRPr="00011542" w14:paraId="0488A7BB" w14:textId="77777777" w:rsidTr="00BE4937">
        <w:tc>
          <w:tcPr>
            <w:tcW w:w="2628" w:type="dxa"/>
            <w:tcBorders>
              <w:top w:val="nil"/>
              <w:left w:val="nil"/>
              <w:bottom w:val="nil"/>
              <w:right w:val="single" w:sz="4" w:space="0" w:color="auto"/>
            </w:tcBorders>
          </w:tcPr>
          <w:p w14:paraId="79143D5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18836A1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3FA415B4" w14:textId="77777777" w:rsidTr="00BE4937">
        <w:tc>
          <w:tcPr>
            <w:tcW w:w="2628" w:type="dxa"/>
            <w:tcBorders>
              <w:top w:val="nil"/>
              <w:left w:val="nil"/>
              <w:bottom w:val="nil"/>
              <w:right w:val="single" w:sz="4" w:space="0" w:color="auto"/>
            </w:tcBorders>
          </w:tcPr>
          <w:p w14:paraId="0997621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F9AC5D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MSPACE</w:t>
            </w:r>
          </w:p>
        </w:tc>
      </w:tr>
      <w:tr w:rsidR="00BE4937" w:rsidRPr="00011542" w14:paraId="103CEC1E" w14:textId="77777777" w:rsidTr="00BE4937">
        <w:tc>
          <w:tcPr>
            <w:tcW w:w="2628" w:type="dxa"/>
            <w:tcBorders>
              <w:top w:val="nil"/>
              <w:left w:val="nil"/>
              <w:bottom w:val="nil"/>
              <w:right w:val="single" w:sz="4" w:space="0" w:color="auto"/>
            </w:tcBorders>
          </w:tcPr>
          <w:p w14:paraId="14E1835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2A7972FC"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Space</w:t>
            </w:r>
          </w:p>
        </w:tc>
      </w:tr>
      <w:tr w:rsidR="00BE4937" w:rsidRPr="00011542" w14:paraId="5F3AAEBA" w14:textId="77777777" w:rsidTr="00BE4937">
        <w:tc>
          <w:tcPr>
            <w:tcW w:w="2628" w:type="dxa"/>
            <w:tcBorders>
              <w:top w:val="nil"/>
              <w:left w:val="nil"/>
              <w:bottom w:val="nil"/>
              <w:right w:val="single" w:sz="4" w:space="0" w:color="auto"/>
            </w:tcBorders>
          </w:tcPr>
          <w:p w14:paraId="0C3AE1B7"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49F1E067"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10B6F8B2" w14:textId="77777777" w:rsidTr="00BE4937">
        <w:tc>
          <w:tcPr>
            <w:tcW w:w="2628" w:type="dxa"/>
            <w:tcBorders>
              <w:top w:val="nil"/>
              <w:left w:val="nil"/>
              <w:bottom w:val="nil"/>
              <w:right w:val="single" w:sz="4" w:space="0" w:color="auto"/>
            </w:tcBorders>
          </w:tcPr>
          <w:p w14:paraId="694DF13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6E2B5DB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Space</w:t>
            </w:r>
          </w:p>
        </w:tc>
      </w:tr>
      <w:tr w:rsidR="00BE4937" w:rsidRPr="00011542" w14:paraId="308E64DC" w14:textId="77777777" w:rsidTr="00BE4937">
        <w:tc>
          <w:tcPr>
            <w:tcW w:w="2628" w:type="dxa"/>
            <w:tcBorders>
              <w:top w:val="nil"/>
              <w:left w:val="nil"/>
              <w:bottom w:val="nil"/>
              <w:right w:val="single" w:sz="4" w:space="0" w:color="auto"/>
            </w:tcBorders>
          </w:tcPr>
          <w:p w14:paraId="566F7597"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0CFF1327"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6DABBB83" w14:textId="77777777" w:rsidTr="00BE4937">
        <w:tc>
          <w:tcPr>
            <w:tcW w:w="2628" w:type="dxa"/>
            <w:tcBorders>
              <w:top w:val="nil"/>
              <w:left w:val="nil"/>
              <w:bottom w:val="nil"/>
              <w:right w:val="single" w:sz="4" w:space="0" w:color="auto"/>
            </w:tcBorders>
          </w:tcPr>
          <w:p w14:paraId="61C00D6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1FCF458B"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3BB40DE3" w14:textId="77777777" w:rsidTr="00BE4937">
        <w:tc>
          <w:tcPr>
            <w:tcW w:w="2628" w:type="dxa"/>
            <w:tcBorders>
              <w:top w:val="nil"/>
              <w:left w:val="nil"/>
              <w:bottom w:val="nil"/>
              <w:right w:val="single" w:sz="4" w:space="0" w:color="auto"/>
            </w:tcBorders>
          </w:tcPr>
          <w:p w14:paraId="70457E8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35132D0D"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 Space object is an object that defines a volume which is logically delimited by instances of zone objects.</w:t>
            </w:r>
          </w:p>
        </w:tc>
      </w:tr>
      <w:tr w:rsidR="00BE4937" w:rsidRPr="00011542" w14:paraId="61877756" w14:textId="77777777" w:rsidTr="00BE4937">
        <w:tc>
          <w:tcPr>
            <w:tcW w:w="2628" w:type="dxa"/>
            <w:tcBorders>
              <w:top w:val="nil"/>
              <w:left w:val="nil"/>
              <w:bottom w:val="nil"/>
              <w:right w:val="single" w:sz="4" w:space="0" w:color="auto"/>
            </w:tcBorders>
          </w:tcPr>
          <w:p w14:paraId="05857FD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6D86A57C"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space</w:t>
            </w:r>
          </w:p>
        </w:tc>
      </w:tr>
      <w:tr w:rsidR="00BE4937" w:rsidRPr="00011542" w14:paraId="35228280" w14:textId="77777777" w:rsidTr="00BE4937">
        <w:tc>
          <w:tcPr>
            <w:tcW w:w="2628" w:type="dxa"/>
            <w:tcBorders>
              <w:top w:val="nil"/>
              <w:left w:val="nil"/>
              <w:bottom w:val="nil"/>
              <w:right w:val="single" w:sz="4" w:space="0" w:color="auto"/>
            </w:tcBorders>
          </w:tcPr>
          <w:p w14:paraId="24FA10A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285DE4E2"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P,L,A</w:t>
            </w:r>
          </w:p>
        </w:tc>
      </w:tr>
      <w:tr w:rsidR="00BE4937" w:rsidRPr="00011542" w14:paraId="6141C5C2" w14:textId="77777777" w:rsidTr="00BE4937">
        <w:tc>
          <w:tcPr>
            <w:tcW w:w="2628" w:type="dxa"/>
            <w:tcBorders>
              <w:top w:val="nil"/>
              <w:left w:val="nil"/>
              <w:bottom w:val="nil"/>
              <w:right w:val="single" w:sz="4" w:space="0" w:color="auto"/>
            </w:tcBorders>
          </w:tcPr>
          <w:p w14:paraId="07F53E8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666C3BDF"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 Space is an object of 2 dimensions with a height description located in 2 or 3 dimensional space. This is sometimes called 2</w:t>
            </w:r>
            <w:r w:rsidR="00851A5B">
              <w:rPr>
                <w:rFonts w:asciiTheme="minorHAnsi" w:hAnsiTheme="minorHAnsi" w:cs="Arial"/>
                <w:color w:val="404040"/>
                <w:sz w:val="18"/>
                <w:szCs w:val="18"/>
                <w:lang w:val="en-CA"/>
              </w:rPr>
              <w:t xml:space="preserve"> </w:t>
            </w:r>
            <w:r w:rsidRPr="004110BC">
              <w:rPr>
                <w:rFonts w:asciiTheme="minorHAnsi" w:hAnsiTheme="minorHAnsi" w:cs="Arial"/>
                <w:color w:val="404040"/>
                <w:sz w:val="18"/>
                <w:szCs w:val="18"/>
                <w:lang w:val="en-CA"/>
              </w:rPr>
              <w:t xml:space="preserve"> 1/2 dimensions. A Space has the same geometry as a Zone with the attributes of vertical position. The vertical position may be explicit numerical attributes of height above a reference or a textual description.</w:t>
            </w:r>
          </w:p>
        </w:tc>
      </w:tr>
      <w:tr w:rsidR="00BE4937" w:rsidRPr="00011542" w14:paraId="19E4EF52" w14:textId="77777777" w:rsidTr="00BE4937">
        <w:tc>
          <w:tcPr>
            <w:tcW w:w="2628" w:type="dxa"/>
            <w:tcBorders>
              <w:top w:val="nil"/>
              <w:left w:val="nil"/>
              <w:bottom w:val="nil"/>
              <w:right w:val="single" w:sz="4" w:space="0" w:color="auto"/>
            </w:tcBorders>
          </w:tcPr>
          <w:p w14:paraId="334C84F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199590E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1E001D87" w14:textId="77777777" w:rsidTr="00BE4937">
        <w:tc>
          <w:tcPr>
            <w:tcW w:w="2628" w:type="dxa"/>
            <w:tcBorders>
              <w:top w:val="nil"/>
              <w:left w:val="nil"/>
              <w:bottom w:val="nil"/>
              <w:right w:val="single" w:sz="4" w:space="0" w:color="auto"/>
            </w:tcBorders>
          </w:tcPr>
          <w:p w14:paraId="7EBDEADC"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56E80477"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057984C9"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5D4EED16" w14:textId="77777777" w:rsidTr="008D2324">
        <w:tc>
          <w:tcPr>
            <w:tcW w:w="2610" w:type="dxa"/>
            <w:tcBorders>
              <w:top w:val="nil"/>
              <w:left w:val="nil"/>
              <w:bottom w:val="nil"/>
              <w:right w:val="single" w:sz="4" w:space="0" w:color="auto"/>
            </w:tcBorders>
          </w:tcPr>
          <w:p w14:paraId="21E7C41A"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535ACBF2" w14:textId="77777777" w:rsidR="00823182" w:rsidRPr="00711E56" w:rsidRDefault="00823182" w:rsidP="008D232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37EA4D98"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32AF8993"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57</w:t>
      </w:r>
    </w:p>
    <w:tbl>
      <w:tblPr>
        <w:tblStyle w:val="TableGrid"/>
        <w:tblW w:w="0" w:type="auto"/>
        <w:tblInd w:w="918" w:type="dxa"/>
        <w:tblLook w:val="04A0" w:firstRow="1" w:lastRow="0" w:firstColumn="1" w:lastColumn="0" w:noHBand="0" w:noVBand="1"/>
      </w:tblPr>
      <w:tblGrid>
        <w:gridCol w:w="2628"/>
        <w:gridCol w:w="5521"/>
      </w:tblGrid>
      <w:tr w:rsidR="00BE4937" w:rsidRPr="00011542" w14:paraId="5CBF0948" w14:textId="77777777" w:rsidTr="00BE4937">
        <w:tc>
          <w:tcPr>
            <w:tcW w:w="2628" w:type="dxa"/>
            <w:tcBorders>
              <w:top w:val="nil"/>
              <w:left w:val="nil"/>
              <w:bottom w:val="nil"/>
              <w:right w:val="single" w:sz="4" w:space="0" w:color="auto"/>
            </w:tcBorders>
          </w:tcPr>
          <w:p w14:paraId="133D9F9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3E1F95B5"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Hydro</w:t>
            </w:r>
          </w:p>
        </w:tc>
      </w:tr>
      <w:tr w:rsidR="00BE4937" w:rsidRPr="00011542" w14:paraId="041B21BC" w14:textId="77777777" w:rsidTr="00BE4937">
        <w:tc>
          <w:tcPr>
            <w:tcW w:w="2628" w:type="dxa"/>
            <w:tcBorders>
              <w:top w:val="nil"/>
              <w:left w:val="nil"/>
              <w:bottom w:val="nil"/>
              <w:right w:val="single" w:sz="4" w:space="0" w:color="auto"/>
            </w:tcBorders>
          </w:tcPr>
          <w:p w14:paraId="27D408C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0C61197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STRLNE </w:t>
            </w:r>
          </w:p>
        </w:tc>
      </w:tr>
      <w:tr w:rsidR="00BE4937" w:rsidRPr="00011542" w14:paraId="6156BD68" w14:textId="77777777" w:rsidTr="00BE4937">
        <w:tc>
          <w:tcPr>
            <w:tcW w:w="2628" w:type="dxa"/>
            <w:tcBorders>
              <w:top w:val="nil"/>
              <w:left w:val="nil"/>
              <w:bottom w:val="nil"/>
              <w:right w:val="single" w:sz="4" w:space="0" w:color="auto"/>
            </w:tcBorders>
          </w:tcPr>
          <w:p w14:paraId="1FE9D68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68D8D455"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Straight Baseline</w:t>
            </w:r>
          </w:p>
        </w:tc>
      </w:tr>
      <w:tr w:rsidR="00BE4937" w:rsidRPr="00011542" w14:paraId="026B0F14" w14:textId="77777777" w:rsidTr="00BE4937">
        <w:tc>
          <w:tcPr>
            <w:tcW w:w="2628" w:type="dxa"/>
            <w:tcBorders>
              <w:top w:val="nil"/>
              <w:left w:val="nil"/>
              <w:bottom w:val="nil"/>
              <w:right w:val="single" w:sz="4" w:space="0" w:color="auto"/>
            </w:tcBorders>
          </w:tcPr>
          <w:p w14:paraId="57AD3AA3"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2BAF62B9"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271D42BC" w14:textId="77777777" w:rsidTr="00BE4937">
        <w:tc>
          <w:tcPr>
            <w:tcW w:w="2628" w:type="dxa"/>
            <w:tcBorders>
              <w:top w:val="nil"/>
              <w:left w:val="nil"/>
              <w:bottom w:val="nil"/>
              <w:right w:val="single" w:sz="4" w:space="0" w:color="auto"/>
            </w:tcBorders>
          </w:tcPr>
          <w:p w14:paraId="602E2AC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662B5308"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StraightBaseline</w:t>
            </w:r>
          </w:p>
        </w:tc>
      </w:tr>
      <w:tr w:rsidR="00BE4937" w:rsidRPr="00011542" w14:paraId="18381EE3" w14:textId="77777777" w:rsidTr="00BE4937">
        <w:tc>
          <w:tcPr>
            <w:tcW w:w="2628" w:type="dxa"/>
            <w:tcBorders>
              <w:top w:val="nil"/>
              <w:left w:val="nil"/>
              <w:bottom w:val="nil"/>
              <w:right w:val="single" w:sz="4" w:space="0" w:color="auto"/>
            </w:tcBorders>
          </w:tcPr>
          <w:p w14:paraId="2895DE3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1879EAF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132</w:t>
            </w:r>
          </w:p>
        </w:tc>
      </w:tr>
      <w:tr w:rsidR="00BE4937" w:rsidRPr="00011542" w14:paraId="762964C9" w14:textId="77777777" w:rsidTr="00BE4937">
        <w:tc>
          <w:tcPr>
            <w:tcW w:w="2628" w:type="dxa"/>
            <w:tcBorders>
              <w:top w:val="nil"/>
              <w:left w:val="nil"/>
              <w:bottom w:val="nil"/>
              <w:right w:val="single" w:sz="4" w:space="0" w:color="auto"/>
            </w:tcBorders>
          </w:tcPr>
          <w:p w14:paraId="3C05A86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401B661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geo, theme</w:t>
            </w:r>
          </w:p>
        </w:tc>
      </w:tr>
      <w:tr w:rsidR="00BE4937" w:rsidRPr="00011542" w14:paraId="02415A69" w14:textId="77777777" w:rsidTr="00BE4937">
        <w:tc>
          <w:tcPr>
            <w:tcW w:w="2628" w:type="dxa"/>
            <w:tcBorders>
              <w:top w:val="nil"/>
              <w:left w:val="nil"/>
              <w:bottom w:val="nil"/>
              <w:right w:val="single" w:sz="4" w:space="0" w:color="auto"/>
            </w:tcBorders>
          </w:tcPr>
          <w:p w14:paraId="2D0C75B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520BFF1C" w14:textId="77777777" w:rsidR="00822F9E" w:rsidRPr="00822F9E" w:rsidRDefault="00822F9E" w:rsidP="00822F9E">
            <w:pPr>
              <w:keepNext/>
              <w:keepLines/>
              <w:widowControl w:val="0"/>
              <w:autoSpaceDE w:val="0"/>
              <w:autoSpaceDN w:val="0"/>
              <w:adjustRightInd w:val="0"/>
              <w:rPr>
                <w:rFonts w:asciiTheme="minorHAnsi" w:hAnsiTheme="minorHAnsi" w:cs="Calibri"/>
                <w:color w:val="404040"/>
                <w:sz w:val="18"/>
                <w:szCs w:val="18"/>
                <w:lang w:val="en-CA"/>
              </w:rPr>
            </w:pPr>
            <w:r w:rsidRPr="00822F9E">
              <w:rPr>
                <w:rFonts w:asciiTheme="minorHAnsi" w:hAnsiTheme="minorHAnsi" w:cs="Calibri"/>
                <w:color w:val="404040"/>
                <w:sz w:val="18"/>
                <w:szCs w:val="18"/>
                <w:lang w:val="en-CA"/>
              </w:rPr>
              <w:t>A baseline is the line from which the outer limits of the territorial sea and certain other outer limits are measured. (IHO Dictionary, S-32, 5th Edition, 390)</w:t>
            </w:r>
          </w:p>
          <w:p w14:paraId="3146C005" w14:textId="77777777" w:rsidR="00BE4937" w:rsidRPr="004110BC" w:rsidRDefault="00822F9E" w:rsidP="004110BC">
            <w:pPr>
              <w:keepNext/>
              <w:keepLines/>
              <w:widowControl w:val="0"/>
              <w:autoSpaceDE w:val="0"/>
              <w:autoSpaceDN w:val="0"/>
              <w:adjustRightInd w:val="0"/>
              <w:rPr>
                <w:rFonts w:asciiTheme="minorHAnsi" w:hAnsiTheme="minorHAnsi" w:cs="Calibri"/>
                <w:color w:val="404040"/>
                <w:sz w:val="18"/>
                <w:szCs w:val="18"/>
                <w:lang w:val="en-CA"/>
              </w:rPr>
            </w:pPr>
            <w:r w:rsidRPr="00822F9E">
              <w:rPr>
                <w:rFonts w:asciiTheme="minorHAnsi" w:hAnsiTheme="minorHAnsi" w:cs="Calibri"/>
                <w:color w:val="404040"/>
                <w:sz w:val="18"/>
                <w:szCs w:val="18"/>
                <w:lang w:val="en-CA"/>
              </w:rPr>
              <w:t>Straight baselines are a system of straight lines joining specified or discrete points on the low-water line, usually known as straight baseline turning points. (IHO Dictionary, S-32, 5th Edition, 393)</w:t>
            </w:r>
          </w:p>
        </w:tc>
      </w:tr>
      <w:tr w:rsidR="00BE4937" w:rsidRPr="00011542" w14:paraId="55F274E9" w14:textId="77777777" w:rsidTr="00BE4937">
        <w:tc>
          <w:tcPr>
            <w:tcW w:w="2628" w:type="dxa"/>
            <w:tcBorders>
              <w:top w:val="nil"/>
              <w:left w:val="nil"/>
              <w:bottom w:val="nil"/>
              <w:right w:val="single" w:sz="4" w:space="0" w:color="auto"/>
            </w:tcBorders>
          </w:tcPr>
          <w:p w14:paraId="2036126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556D1CB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34A8F972" w14:textId="77777777" w:rsidTr="00BE4937">
        <w:tc>
          <w:tcPr>
            <w:tcW w:w="2628" w:type="dxa"/>
            <w:tcBorders>
              <w:top w:val="nil"/>
              <w:left w:val="nil"/>
              <w:bottom w:val="nil"/>
              <w:right w:val="single" w:sz="4" w:space="0" w:color="auto"/>
            </w:tcBorders>
          </w:tcPr>
          <w:p w14:paraId="517BFAD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1C52EF09"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15F347E2" w14:textId="77777777" w:rsidTr="00BE4937">
        <w:tc>
          <w:tcPr>
            <w:tcW w:w="2628" w:type="dxa"/>
            <w:tcBorders>
              <w:top w:val="nil"/>
              <w:left w:val="nil"/>
              <w:bottom w:val="nil"/>
              <w:right w:val="single" w:sz="4" w:space="0" w:color="auto"/>
            </w:tcBorders>
          </w:tcPr>
          <w:p w14:paraId="517667B3"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46751D56" w14:textId="77777777" w:rsidR="00BE4937" w:rsidRPr="004110BC" w:rsidRDefault="00822F9E" w:rsidP="004110BC">
            <w:pPr>
              <w:keepNext/>
              <w:keepLines/>
              <w:widowControl w:val="0"/>
              <w:autoSpaceDE w:val="0"/>
              <w:autoSpaceDN w:val="0"/>
              <w:adjustRightInd w:val="0"/>
              <w:rPr>
                <w:rFonts w:asciiTheme="minorHAnsi" w:hAnsiTheme="minorHAnsi" w:cs="Arial"/>
                <w:b/>
                <w:bCs/>
                <w:color w:val="7F7F7F"/>
                <w:sz w:val="18"/>
                <w:szCs w:val="18"/>
                <w:lang w:val="en-CA"/>
              </w:rPr>
            </w:pPr>
            <w:r w:rsidRPr="00822F9E">
              <w:rPr>
                <w:rFonts w:asciiTheme="minorHAnsi" w:hAnsiTheme="minorHAnsi" w:cs="Calibri"/>
                <w:color w:val="404040"/>
                <w:sz w:val="18"/>
                <w:szCs w:val="18"/>
                <w:lang w:val="en-CA"/>
              </w:rPr>
              <w:t>A straight line used in place of the normal baseline. Types of straight baseline are: straight, archipelagic, bay closing, river mouth closing, historic bay closing.</w:t>
            </w:r>
          </w:p>
        </w:tc>
      </w:tr>
      <w:tr w:rsidR="00BE4937" w:rsidRPr="00011542" w14:paraId="612486E0" w14:textId="77777777" w:rsidTr="00BE4937">
        <w:tc>
          <w:tcPr>
            <w:tcW w:w="2628" w:type="dxa"/>
            <w:tcBorders>
              <w:top w:val="nil"/>
              <w:left w:val="nil"/>
              <w:bottom w:val="nil"/>
              <w:right w:val="single" w:sz="4" w:space="0" w:color="auto"/>
            </w:tcBorders>
          </w:tcPr>
          <w:p w14:paraId="3119623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35D901B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2860F401" w14:textId="77777777" w:rsidTr="00BE4937">
        <w:tc>
          <w:tcPr>
            <w:tcW w:w="2628" w:type="dxa"/>
            <w:tcBorders>
              <w:top w:val="nil"/>
              <w:left w:val="nil"/>
              <w:bottom w:val="nil"/>
              <w:right w:val="single" w:sz="4" w:space="0" w:color="auto"/>
            </w:tcBorders>
          </w:tcPr>
          <w:p w14:paraId="515729B3"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17E78834"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2A7D9E49"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1539509A" w14:textId="77777777" w:rsidTr="008D2324">
        <w:tc>
          <w:tcPr>
            <w:tcW w:w="2610" w:type="dxa"/>
            <w:tcBorders>
              <w:top w:val="nil"/>
              <w:left w:val="nil"/>
              <w:bottom w:val="nil"/>
              <w:right w:val="single" w:sz="4" w:space="0" w:color="auto"/>
            </w:tcBorders>
          </w:tcPr>
          <w:p w14:paraId="302E1AC8"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73C63056" w14:textId="77777777" w:rsidR="00823182" w:rsidRPr="00711E56" w:rsidRDefault="0082318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limtyp, arctyp, SBLType </w:t>
            </w:r>
          </w:p>
        </w:tc>
      </w:tr>
    </w:tbl>
    <w:p w14:paraId="52D5D313"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700F6368"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59</w:t>
      </w:r>
    </w:p>
    <w:tbl>
      <w:tblPr>
        <w:tblStyle w:val="TableGrid"/>
        <w:tblW w:w="0" w:type="auto"/>
        <w:tblInd w:w="918" w:type="dxa"/>
        <w:tblLook w:val="04A0" w:firstRow="1" w:lastRow="0" w:firstColumn="1" w:lastColumn="0" w:noHBand="0" w:noVBand="1"/>
      </w:tblPr>
      <w:tblGrid>
        <w:gridCol w:w="2628"/>
        <w:gridCol w:w="5521"/>
      </w:tblGrid>
      <w:tr w:rsidR="00BE4937" w:rsidRPr="00011542" w14:paraId="0DA7B658" w14:textId="77777777" w:rsidTr="00BE4937">
        <w:tc>
          <w:tcPr>
            <w:tcW w:w="2628" w:type="dxa"/>
            <w:tcBorders>
              <w:top w:val="nil"/>
              <w:left w:val="nil"/>
              <w:bottom w:val="nil"/>
              <w:right w:val="single" w:sz="4" w:space="0" w:color="auto"/>
            </w:tcBorders>
          </w:tcPr>
          <w:p w14:paraId="19656F0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6360A50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Hydro</w:t>
            </w:r>
          </w:p>
        </w:tc>
      </w:tr>
      <w:tr w:rsidR="00BE4937" w:rsidRPr="00011542" w14:paraId="2A08D719" w14:textId="77777777" w:rsidTr="00BE4937">
        <w:tc>
          <w:tcPr>
            <w:tcW w:w="2628" w:type="dxa"/>
            <w:tcBorders>
              <w:top w:val="nil"/>
              <w:left w:val="nil"/>
              <w:bottom w:val="nil"/>
              <w:right w:val="single" w:sz="4" w:space="0" w:color="auto"/>
            </w:tcBorders>
          </w:tcPr>
          <w:p w14:paraId="760AF54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1D71990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TESARE</w:t>
            </w:r>
          </w:p>
        </w:tc>
      </w:tr>
      <w:tr w:rsidR="00BE4937" w:rsidRPr="00011542" w14:paraId="5761ACB3" w14:textId="77777777" w:rsidTr="00BE4937">
        <w:tc>
          <w:tcPr>
            <w:tcW w:w="2628" w:type="dxa"/>
            <w:tcBorders>
              <w:top w:val="nil"/>
              <w:left w:val="nil"/>
              <w:bottom w:val="nil"/>
              <w:right w:val="single" w:sz="4" w:space="0" w:color="auto"/>
            </w:tcBorders>
          </w:tcPr>
          <w:p w14:paraId="303091F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525D10FD"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 xml:space="preserve">Territorial Sea Area </w:t>
            </w:r>
          </w:p>
        </w:tc>
      </w:tr>
      <w:tr w:rsidR="00BE4937" w:rsidRPr="00011542" w14:paraId="580771DF" w14:textId="77777777" w:rsidTr="00BE4937">
        <w:tc>
          <w:tcPr>
            <w:tcW w:w="2628" w:type="dxa"/>
            <w:tcBorders>
              <w:top w:val="nil"/>
              <w:left w:val="nil"/>
              <w:bottom w:val="nil"/>
              <w:right w:val="single" w:sz="4" w:space="0" w:color="auto"/>
            </w:tcBorders>
          </w:tcPr>
          <w:p w14:paraId="592B335B"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695E0C36"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924696E" w14:textId="77777777" w:rsidTr="00BE4937">
        <w:tc>
          <w:tcPr>
            <w:tcW w:w="2628" w:type="dxa"/>
            <w:tcBorders>
              <w:top w:val="nil"/>
              <w:left w:val="nil"/>
              <w:bottom w:val="nil"/>
              <w:right w:val="single" w:sz="4" w:space="0" w:color="auto"/>
            </w:tcBorders>
          </w:tcPr>
          <w:p w14:paraId="30A8545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44B7C59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TerritorialSeaArea </w:t>
            </w:r>
          </w:p>
        </w:tc>
      </w:tr>
      <w:tr w:rsidR="00BE4937" w:rsidRPr="00011542" w14:paraId="56A673BD" w14:textId="77777777" w:rsidTr="00BE4937">
        <w:tc>
          <w:tcPr>
            <w:tcW w:w="2628" w:type="dxa"/>
            <w:tcBorders>
              <w:top w:val="nil"/>
              <w:left w:val="nil"/>
              <w:bottom w:val="nil"/>
              <w:right w:val="single" w:sz="4" w:space="0" w:color="auto"/>
            </w:tcBorders>
          </w:tcPr>
          <w:p w14:paraId="64ED7B8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05A99ADB"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135</w:t>
            </w:r>
          </w:p>
        </w:tc>
      </w:tr>
      <w:tr w:rsidR="00BE4937" w:rsidRPr="00011542" w14:paraId="0BB9CDDC" w14:textId="77777777" w:rsidTr="00BE4937">
        <w:tc>
          <w:tcPr>
            <w:tcW w:w="2628" w:type="dxa"/>
            <w:tcBorders>
              <w:top w:val="nil"/>
              <w:left w:val="nil"/>
              <w:bottom w:val="nil"/>
              <w:right w:val="single" w:sz="4" w:space="0" w:color="auto"/>
            </w:tcBorders>
          </w:tcPr>
          <w:p w14:paraId="4AB2EBA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4D0674C0"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geo, theme</w:t>
            </w:r>
          </w:p>
        </w:tc>
      </w:tr>
      <w:tr w:rsidR="00BE4937" w:rsidRPr="00011542" w14:paraId="3EE7F17B" w14:textId="77777777" w:rsidTr="00BE4937">
        <w:tc>
          <w:tcPr>
            <w:tcW w:w="2628" w:type="dxa"/>
            <w:tcBorders>
              <w:top w:val="nil"/>
              <w:left w:val="nil"/>
              <w:bottom w:val="nil"/>
              <w:right w:val="single" w:sz="4" w:space="0" w:color="auto"/>
            </w:tcBorders>
          </w:tcPr>
          <w:p w14:paraId="721B17C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46D4475" w14:textId="77777777" w:rsidR="00BE4937" w:rsidRPr="004110BC" w:rsidRDefault="00F64E6F"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 territorial sea is a belt of water of a defined breadth but not exceeding 12 nautical miles measured seaward from the territorial sea baseline.</w:t>
            </w:r>
          </w:p>
        </w:tc>
      </w:tr>
      <w:tr w:rsidR="00BE4937" w:rsidRPr="00011542" w14:paraId="16084790" w14:textId="77777777" w:rsidTr="00BE4937">
        <w:tc>
          <w:tcPr>
            <w:tcW w:w="2628" w:type="dxa"/>
            <w:tcBorders>
              <w:top w:val="nil"/>
              <w:left w:val="nil"/>
              <w:bottom w:val="nil"/>
              <w:right w:val="single" w:sz="4" w:space="0" w:color="auto"/>
            </w:tcBorders>
          </w:tcPr>
          <w:p w14:paraId="6327BF4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06E18DC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127B6AD9" w14:textId="77777777" w:rsidTr="00BE4937">
        <w:tc>
          <w:tcPr>
            <w:tcW w:w="2628" w:type="dxa"/>
            <w:tcBorders>
              <w:top w:val="nil"/>
              <w:left w:val="nil"/>
              <w:bottom w:val="nil"/>
              <w:right w:val="single" w:sz="4" w:space="0" w:color="auto"/>
            </w:tcBorders>
          </w:tcPr>
          <w:p w14:paraId="56AE0AF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6DE8AE81"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w:t>
            </w:r>
          </w:p>
        </w:tc>
      </w:tr>
      <w:tr w:rsidR="00BE4937" w:rsidRPr="00011542" w14:paraId="0656EDA3" w14:textId="77777777" w:rsidTr="00BE4937">
        <w:tc>
          <w:tcPr>
            <w:tcW w:w="2628" w:type="dxa"/>
            <w:tcBorders>
              <w:top w:val="nil"/>
              <w:left w:val="nil"/>
              <w:bottom w:val="nil"/>
              <w:right w:val="single" w:sz="4" w:space="0" w:color="auto"/>
            </w:tcBorders>
          </w:tcPr>
          <w:p w14:paraId="23BED489"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6AEC4D1B" w14:textId="77777777" w:rsidR="00BE4937" w:rsidRPr="004110BC" w:rsidRDefault="009055C1" w:rsidP="004110BC">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The territorial sea area is a zone that is bounded by the TESLIM (Territorial Sea limit), the baseline BASELN and or other limit objects such as an international boundary.</w:t>
            </w:r>
          </w:p>
        </w:tc>
      </w:tr>
      <w:tr w:rsidR="00BE4937" w:rsidRPr="00011542" w14:paraId="2088574A" w14:textId="77777777" w:rsidTr="00BE4937">
        <w:tc>
          <w:tcPr>
            <w:tcW w:w="2628" w:type="dxa"/>
            <w:tcBorders>
              <w:top w:val="nil"/>
              <w:left w:val="nil"/>
              <w:bottom w:val="nil"/>
              <w:right w:val="single" w:sz="4" w:space="0" w:color="auto"/>
            </w:tcBorders>
          </w:tcPr>
          <w:p w14:paraId="4FE73E3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7549853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32567225" w14:textId="77777777" w:rsidTr="00BE4937">
        <w:tc>
          <w:tcPr>
            <w:tcW w:w="2628" w:type="dxa"/>
            <w:tcBorders>
              <w:top w:val="nil"/>
              <w:left w:val="nil"/>
              <w:bottom w:val="nil"/>
              <w:right w:val="single" w:sz="4" w:space="0" w:color="auto"/>
            </w:tcBorders>
          </w:tcPr>
          <w:p w14:paraId="2989704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18A5F93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ADMARE, CONZNE, COSARE, EXEZNE, FSHZNE, RESARE</w:t>
            </w:r>
          </w:p>
        </w:tc>
      </w:tr>
    </w:tbl>
    <w:p w14:paraId="3965D400"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073A44C9" w14:textId="77777777" w:rsidTr="008D2324">
        <w:tc>
          <w:tcPr>
            <w:tcW w:w="2610" w:type="dxa"/>
            <w:tcBorders>
              <w:top w:val="nil"/>
              <w:left w:val="nil"/>
              <w:bottom w:val="nil"/>
              <w:right w:val="single" w:sz="4" w:space="0" w:color="auto"/>
            </w:tcBorders>
          </w:tcPr>
          <w:p w14:paraId="1282E6AF"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42D88384" w14:textId="77777777" w:rsidR="00823182" w:rsidRPr="00711E56" w:rsidRDefault="00823182" w:rsidP="008D232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616D80B9"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40F031C4"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60</w:t>
      </w:r>
    </w:p>
    <w:tbl>
      <w:tblPr>
        <w:tblStyle w:val="TableGrid"/>
        <w:tblW w:w="0" w:type="auto"/>
        <w:tblInd w:w="918" w:type="dxa"/>
        <w:tblLook w:val="04A0" w:firstRow="1" w:lastRow="0" w:firstColumn="1" w:lastColumn="0" w:noHBand="0" w:noVBand="1"/>
      </w:tblPr>
      <w:tblGrid>
        <w:gridCol w:w="2628"/>
        <w:gridCol w:w="5521"/>
      </w:tblGrid>
      <w:tr w:rsidR="00BE4937" w:rsidRPr="00011542" w14:paraId="34DB6DF8" w14:textId="77777777" w:rsidTr="00BE4937">
        <w:tc>
          <w:tcPr>
            <w:tcW w:w="2628" w:type="dxa"/>
            <w:tcBorders>
              <w:top w:val="nil"/>
              <w:left w:val="nil"/>
              <w:bottom w:val="nil"/>
              <w:right w:val="single" w:sz="4" w:space="0" w:color="auto"/>
            </w:tcBorders>
          </w:tcPr>
          <w:p w14:paraId="59B2100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1F1CF478"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73663BF" w14:textId="77777777" w:rsidTr="00BE4937">
        <w:tc>
          <w:tcPr>
            <w:tcW w:w="2628" w:type="dxa"/>
            <w:tcBorders>
              <w:top w:val="nil"/>
              <w:left w:val="nil"/>
              <w:bottom w:val="nil"/>
              <w:right w:val="single" w:sz="4" w:space="0" w:color="auto"/>
            </w:tcBorders>
          </w:tcPr>
          <w:p w14:paraId="61169CC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3B898EC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TESLIM</w:t>
            </w:r>
          </w:p>
        </w:tc>
      </w:tr>
      <w:tr w:rsidR="00BE4937" w:rsidRPr="00011542" w14:paraId="23303C88" w14:textId="77777777" w:rsidTr="00BE4937">
        <w:tc>
          <w:tcPr>
            <w:tcW w:w="2628" w:type="dxa"/>
            <w:tcBorders>
              <w:top w:val="nil"/>
              <w:left w:val="nil"/>
              <w:bottom w:val="nil"/>
              <w:right w:val="single" w:sz="4" w:space="0" w:color="auto"/>
            </w:tcBorders>
          </w:tcPr>
          <w:p w14:paraId="6C9D63D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6D0CE814"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Territorial Sea Limit</w:t>
            </w:r>
          </w:p>
        </w:tc>
      </w:tr>
      <w:tr w:rsidR="00BE4937" w:rsidRPr="00011542" w14:paraId="529D0D3B" w14:textId="77777777" w:rsidTr="00BE4937">
        <w:tc>
          <w:tcPr>
            <w:tcW w:w="2628" w:type="dxa"/>
            <w:tcBorders>
              <w:top w:val="nil"/>
              <w:left w:val="nil"/>
              <w:bottom w:val="nil"/>
              <w:right w:val="single" w:sz="4" w:space="0" w:color="auto"/>
            </w:tcBorders>
          </w:tcPr>
          <w:p w14:paraId="0C8EEB3A"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61E2BDED"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2D842F65" w14:textId="77777777" w:rsidTr="00BE4937">
        <w:tc>
          <w:tcPr>
            <w:tcW w:w="2628" w:type="dxa"/>
            <w:tcBorders>
              <w:top w:val="nil"/>
              <w:left w:val="nil"/>
              <w:bottom w:val="nil"/>
              <w:right w:val="single" w:sz="4" w:space="0" w:color="auto"/>
            </w:tcBorders>
          </w:tcPr>
          <w:p w14:paraId="6E116BF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D68EE2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TerritorialSeaLimit</w:t>
            </w:r>
          </w:p>
        </w:tc>
      </w:tr>
      <w:tr w:rsidR="00BE4937" w:rsidRPr="00011542" w14:paraId="139712DD" w14:textId="77777777" w:rsidTr="00BE4937">
        <w:tc>
          <w:tcPr>
            <w:tcW w:w="2628" w:type="dxa"/>
            <w:tcBorders>
              <w:top w:val="nil"/>
              <w:left w:val="nil"/>
              <w:bottom w:val="nil"/>
              <w:right w:val="single" w:sz="4" w:space="0" w:color="auto"/>
            </w:tcBorders>
          </w:tcPr>
          <w:p w14:paraId="431B1380"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00C7FF3A"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72264C19" w14:textId="77777777" w:rsidTr="00BE4937">
        <w:tc>
          <w:tcPr>
            <w:tcW w:w="2628" w:type="dxa"/>
            <w:tcBorders>
              <w:top w:val="nil"/>
              <w:left w:val="nil"/>
              <w:bottom w:val="nil"/>
              <w:right w:val="single" w:sz="4" w:space="0" w:color="auto"/>
            </w:tcBorders>
          </w:tcPr>
          <w:p w14:paraId="25BB640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20F856CA"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5A206F51" w14:textId="77777777" w:rsidTr="00BE4937">
        <w:tc>
          <w:tcPr>
            <w:tcW w:w="2628" w:type="dxa"/>
            <w:tcBorders>
              <w:top w:val="nil"/>
              <w:left w:val="nil"/>
              <w:bottom w:val="nil"/>
              <w:right w:val="single" w:sz="4" w:space="0" w:color="auto"/>
            </w:tcBorders>
          </w:tcPr>
          <w:p w14:paraId="424252E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05744FA7"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This object is used to express the outer limit of the State's territorial sea.</w:t>
            </w:r>
          </w:p>
        </w:tc>
      </w:tr>
      <w:tr w:rsidR="00BE4937" w:rsidRPr="00011542" w14:paraId="7F385B33" w14:textId="77777777" w:rsidTr="00BE4937">
        <w:tc>
          <w:tcPr>
            <w:tcW w:w="2628" w:type="dxa"/>
            <w:tcBorders>
              <w:top w:val="nil"/>
              <w:left w:val="nil"/>
              <w:bottom w:val="nil"/>
              <w:right w:val="single" w:sz="4" w:space="0" w:color="auto"/>
            </w:tcBorders>
          </w:tcPr>
          <w:p w14:paraId="295B525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2F738EC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733E8556" w14:textId="77777777" w:rsidTr="00BE4937">
        <w:tc>
          <w:tcPr>
            <w:tcW w:w="2628" w:type="dxa"/>
            <w:tcBorders>
              <w:top w:val="nil"/>
              <w:left w:val="nil"/>
              <w:bottom w:val="nil"/>
              <w:right w:val="single" w:sz="4" w:space="0" w:color="auto"/>
            </w:tcBorders>
          </w:tcPr>
          <w:p w14:paraId="300FB29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6543C08B"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w:t>
            </w:r>
          </w:p>
        </w:tc>
      </w:tr>
      <w:tr w:rsidR="00BE4937" w:rsidRPr="00011542" w14:paraId="4A01A166" w14:textId="77777777" w:rsidTr="00BE4937">
        <w:tc>
          <w:tcPr>
            <w:tcW w:w="2628" w:type="dxa"/>
            <w:tcBorders>
              <w:top w:val="nil"/>
              <w:left w:val="nil"/>
              <w:bottom w:val="nil"/>
              <w:right w:val="single" w:sz="4" w:space="0" w:color="auto"/>
            </w:tcBorders>
          </w:tcPr>
          <w:p w14:paraId="408E233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27E9A8E8"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TESLIM is used to express the outer extent of TESARE. TESARE is a zone that is bounded by the TESLIM (Territorial Sea limit), the baseline BASELN and or other limit objects such as an international boundary.</w:t>
            </w:r>
          </w:p>
        </w:tc>
      </w:tr>
      <w:tr w:rsidR="00BE4937" w:rsidRPr="00011542" w14:paraId="21C2F56F" w14:textId="77777777" w:rsidTr="00BE4937">
        <w:tc>
          <w:tcPr>
            <w:tcW w:w="2628" w:type="dxa"/>
            <w:tcBorders>
              <w:top w:val="nil"/>
              <w:left w:val="nil"/>
              <w:bottom w:val="nil"/>
              <w:right w:val="single" w:sz="4" w:space="0" w:color="auto"/>
            </w:tcBorders>
          </w:tcPr>
          <w:p w14:paraId="3B99AD1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1191CF1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74F5278A" w14:textId="77777777" w:rsidTr="00BE4937">
        <w:tc>
          <w:tcPr>
            <w:tcW w:w="2628" w:type="dxa"/>
            <w:tcBorders>
              <w:top w:val="nil"/>
              <w:left w:val="nil"/>
              <w:bottom w:val="nil"/>
              <w:right w:val="single" w:sz="4" w:space="0" w:color="auto"/>
            </w:tcBorders>
          </w:tcPr>
          <w:p w14:paraId="4F4E66C2"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0DC90C9A"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7BFAD0CA"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5C0E3CED" w14:textId="77777777" w:rsidTr="008D2324">
        <w:tc>
          <w:tcPr>
            <w:tcW w:w="2610" w:type="dxa"/>
            <w:tcBorders>
              <w:top w:val="nil"/>
              <w:left w:val="nil"/>
              <w:bottom w:val="nil"/>
              <w:right w:val="single" w:sz="4" w:space="0" w:color="auto"/>
            </w:tcBorders>
          </w:tcPr>
          <w:p w14:paraId="6028D8BB"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1A0F67CF" w14:textId="77777777" w:rsidR="00823182" w:rsidRPr="00711E56" w:rsidRDefault="00823182">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limtyp, arctyp</w:t>
            </w:r>
          </w:p>
        </w:tc>
      </w:tr>
    </w:tbl>
    <w:p w14:paraId="294429F0"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3709ADDC"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61</w:t>
      </w:r>
    </w:p>
    <w:tbl>
      <w:tblPr>
        <w:tblStyle w:val="TableGrid"/>
        <w:tblW w:w="0" w:type="auto"/>
        <w:tblInd w:w="918" w:type="dxa"/>
        <w:tblLook w:val="04A0" w:firstRow="1" w:lastRow="0" w:firstColumn="1" w:lastColumn="0" w:noHBand="0" w:noVBand="1"/>
      </w:tblPr>
      <w:tblGrid>
        <w:gridCol w:w="2628"/>
        <w:gridCol w:w="5521"/>
      </w:tblGrid>
      <w:tr w:rsidR="00BE4937" w:rsidRPr="00011542" w14:paraId="73DA1BA2" w14:textId="77777777" w:rsidTr="00BE4937">
        <w:tc>
          <w:tcPr>
            <w:tcW w:w="2628" w:type="dxa"/>
            <w:tcBorders>
              <w:top w:val="nil"/>
              <w:left w:val="nil"/>
              <w:bottom w:val="nil"/>
              <w:right w:val="single" w:sz="4" w:space="0" w:color="auto"/>
            </w:tcBorders>
          </w:tcPr>
          <w:p w14:paraId="095FAA5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36158D4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D7E6DD6" w14:textId="77777777" w:rsidTr="00BE4937">
        <w:tc>
          <w:tcPr>
            <w:tcW w:w="2628" w:type="dxa"/>
            <w:tcBorders>
              <w:top w:val="nil"/>
              <w:left w:val="nil"/>
              <w:bottom w:val="nil"/>
              <w:right w:val="single" w:sz="4" w:space="0" w:color="auto"/>
            </w:tcBorders>
          </w:tcPr>
          <w:p w14:paraId="1163083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1F3E20D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ISAARE</w:t>
            </w:r>
          </w:p>
        </w:tc>
      </w:tr>
      <w:tr w:rsidR="00BE4937" w:rsidRPr="00011542" w14:paraId="0128FD04" w14:textId="77777777" w:rsidTr="00BE4937">
        <w:tc>
          <w:tcPr>
            <w:tcW w:w="2628" w:type="dxa"/>
            <w:tcBorders>
              <w:top w:val="nil"/>
              <w:left w:val="nil"/>
              <w:bottom w:val="nil"/>
              <w:right w:val="single" w:sz="4" w:space="0" w:color="auto"/>
            </w:tcBorders>
          </w:tcPr>
          <w:p w14:paraId="6648782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0535EF46"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The Area</w:t>
            </w:r>
          </w:p>
        </w:tc>
      </w:tr>
      <w:tr w:rsidR="00BE4937" w:rsidRPr="00011542" w14:paraId="4FD2C7FA" w14:textId="77777777" w:rsidTr="00BE4937">
        <w:tc>
          <w:tcPr>
            <w:tcW w:w="2628" w:type="dxa"/>
            <w:tcBorders>
              <w:top w:val="nil"/>
              <w:left w:val="nil"/>
              <w:bottom w:val="nil"/>
              <w:right w:val="single" w:sz="4" w:space="0" w:color="auto"/>
            </w:tcBorders>
          </w:tcPr>
          <w:p w14:paraId="1C7F38DB"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57B4D817"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4B32BDDF" w14:textId="77777777" w:rsidTr="00BE4937">
        <w:tc>
          <w:tcPr>
            <w:tcW w:w="2628" w:type="dxa"/>
            <w:tcBorders>
              <w:top w:val="nil"/>
              <w:left w:val="nil"/>
              <w:bottom w:val="nil"/>
              <w:right w:val="single" w:sz="4" w:space="0" w:color="auto"/>
            </w:tcBorders>
          </w:tcPr>
          <w:p w14:paraId="644EAD4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3959F5A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TheArea</w:t>
            </w:r>
          </w:p>
        </w:tc>
      </w:tr>
      <w:tr w:rsidR="00BE4937" w:rsidRPr="00011542" w14:paraId="202F97A1" w14:textId="77777777" w:rsidTr="00BE4937">
        <w:tc>
          <w:tcPr>
            <w:tcW w:w="2628" w:type="dxa"/>
            <w:tcBorders>
              <w:top w:val="nil"/>
              <w:left w:val="nil"/>
              <w:bottom w:val="nil"/>
              <w:right w:val="single" w:sz="4" w:space="0" w:color="auto"/>
            </w:tcBorders>
          </w:tcPr>
          <w:p w14:paraId="74AAED8C"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5C681662"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F71D49B" w14:textId="77777777" w:rsidTr="00BE4937">
        <w:tc>
          <w:tcPr>
            <w:tcW w:w="2628" w:type="dxa"/>
            <w:tcBorders>
              <w:top w:val="nil"/>
              <w:left w:val="nil"/>
              <w:bottom w:val="nil"/>
              <w:right w:val="single" w:sz="4" w:space="0" w:color="auto"/>
            </w:tcBorders>
          </w:tcPr>
          <w:p w14:paraId="5CD8AFC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7FDCA9FA"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31BA33A5" w14:textId="77777777" w:rsidTr="00BE4937">
        <w:tc>
          <w:tcPr>
            <w:tcW w:w="2628" w:type="dxa"/>
            <w:tcBorders>
              <w:top w:val="nil"/>
              <w:left w:val="nil"/>
              <w:bottom w:val="nil"/>
              <w:right w:val="single" w:sz="4" w:space="0" w:color="auto"/>
            </w:tcBorders>
          </w:tcPr>
          <w:p w14:paraId="5CF610A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66E9C868" w14:textId="77777777" w:rsidR="00BE4937" w:rsidRPr="004110BC" w:rsidRDefault="00B43889"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 area of the seabed not under the jurisdiction of any state. This area lies beyond the extension of the continental shelf awarded to coastal States under Article 76 of UNCLOS.</w:t>
            </w:r>
          </w:p>
        </w:tc>
      </w:tr>
      <w:tr w:rsidR="00BE4937" w:rsidRPr="00011542" w14:paraId="6ECE158A" w14:textId="77777777" w:rsidTr="00BE4937">
        <w:tc>
          <w:tcPr>
            <w:tcW w:w="2628" w:type="dxa"/>
            <w:tcBorders>
              <w:top w:val="nil"/>
              <w:left w:val="nil"/>
              <w:bottom w:val="nil"/>
              <w:right w:val="single" w:sz="4" w:space="0" w:color="auto"/>
            </w:tcBorders>
          </w:tcPr>
          <w:p w14:paraId="4F5C101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19E12ED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041F207D" w14:textId="77777777" w:rsidTr="00BE4937">
        <w:tc>
          <w:tcPr>
            <w:tcW w:w="2628" w:type="dxa"/>
            <w:tcBorders>
              <w:top w:val="nil"/>
              <w:left w:val="nil"/>
              <w:bottom w:val="nil"/>
              <w:right w:val="single" w:sz="4" w:space="0" w:color="auto"/>
            </w:tcBorders>
          </w:tcPr>
          <w:p w14:paraId="731D348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4274564A"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L,A</w:t>
            </w:r>
          </w:p>
        </w:tc>
      </w:tr>
      <w:tr w:rsidR="00BE4937" w:rsidRPr="00011542" w14:paraId="032126B1" w14:textId="77777777" w:rsidTr="00BE4937">
        <w:tc>
          <w:tcPr>
            <w:tcW w:w="2628" w:type="dxa"/>
            <w:tcBorders>
              <w:top w:val="nil"/>
              <w:left w:val="nil"/>
              <w:bottom w:val="nil"/>
              <w:right w:val="single" w:sz="4" w:space="0" w:color="auto"/>
            </w:tcBorders>
          </w:tcPr>
          <w:p w14:paraId="392E197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389339E7" w14:textId="77777777" w:rsidR="00BE4937" w:rsidRPr="004110BC" w:rsidRDefault="00B43889"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 xml:space="preserve">In the United Nations Law of the Sea terminology, the sea-bed and ocean floor and subsoil thereof, beyond the limits of national jurisdiction. (IHO Hydrographic Dictionary, S-32, 5th Edition, 227) (For legal definition see UNCLOS Part XI). The Area is a zone that is bounded by the states sovereign extent which may be the </w:t>
            </w:r>
            <w:r w:rsidR="00166DED">
              <w:rPr>
                <w:rFonts w:asciiTheme="minorHAnsi" w:hAnsiTheme="minorHAnsi" w:cs="Arial"/>
                <w:color w:val="404040"/>
                <w:sz w:val="18"/>
                <w:szCs w:val="18"/>
                <w:lang w:val="en-CA"/>
              </w:rPr>
              <w:t>Continental Shelf</w:t>
            </w:r>
            <w:r w:rsidRPr="004110BC">
              <w:rPr>
                <w:rFonts w:asciiTheme="minorHAnsi" w:hAnsiTheme="minorHAnsi" w:cs="Arial"/>
                <w:color w:val="404040"/>
                <w:sz w:val="18"/>
                <w:szCs w:val="18"/>
                <w:lang w:val="en-CA"/>
              </w:rPr>
              <w:t xml:space="preserve"> or the E</w:t>
            </w:r>
            <w:r w:rsidR="00A77442">
              <w:rPr>
                <w:rFonts w:asciiTheme="minorHAnsi" w:hAnsiTheme="minorHAnsi" w:cs="Arial"/>
                <w:color w:val="404040"/>
                <w:sz w:val="18"/>
                <w:szCs w:val="18"/>
                <w:lang w:val="en-CA"/>
              </w:rPr>
              <w:t xml:space="preserve">xclusive </w:t>
            </w:r>
            <w:r w:rsidRPr="004110BC">
              <w:rPr>
                <w:rFonts w:asciiTheme="minorHAnsi" w:hAnsiTheme="minorHAnsi" w:cs="Arial"/>
                <w:color w:val="404040"/>
                <w:sz w:val="18"/>
                <w:szCs w:val="18"/>
                <w:lang w:val="en-CA"/>
              </w:rPr>
              <w:t>E</w:t>
            </w:r>
            <w:r w:rsidR="00A77442">
              <w:rPr>
                <w:rFonts w:asciiTheme="minorHAnsi" w:hAnsiTheme="minorHAnsi" w:cs="Arial"/>
                <w:color w:val="404040"/>
                <w:sz w:val="18"/>
                <w:szCs w:val="18"/>
                <w:lang w:val="en-CA"/>
              </w:rPr>
              <w:t xml:space="preserve">conomic </w:t>
            </w:r>
            <w:r w:rsidRPr="004110BC">
              <w:rPr>
                <w:rFonts w:asciiTheme="minorHAnsi" w:hAnsiTheme="minorHAnsi" w:cs="Arial"/>
                <w:color w:val="404040"/>
                <w:sz w:val="18"/>
                <w:szCs w:val="18"/>
                <w:lang w:val="en-CA"/>
              </w:rPr>
              <w:t>Z</w:t>
            </w:r>
            <w:r w:rsidR="00A77442">
              <w:rPr>
                <w:rFonts w:asciiTheme="minorHAnsi" w:hAnsiTheme="minorHAnsi" w:cs="Arial"/>
                <w:color w:val="404040"/>
                <w:sz w:val="18"/>
                <w:szCs w:val="18"/>
                <w:lang w:val="en-CA"/>
              </w:rPr>
              <w:t>one</w:t>
            </w:r>
            <w:r w:rsidRPr="004110BC">
              <w:rPr>
                <w:rFonts w:asciiTheme="minorHAnsi" w:hAnsiTheme="minorHAnsi" w:cs="Arial"/>
                <w:color w:val="404040"/>
                <w:sz w:val="18"/>
                <w:szCs w:val="18"/>
                <w:lang w:val="en-CA"/>
              </w:rPr>
              <w:t>.</w:t>
            </w:r>
          </w:p>
        </w:tc>
      </w:tr>
      <w:tr w:rsidR="00BE4937" w:rsidRPr="00011542" w14:paraId="418B61F8" w14:textId="77777777" w:rsidTr="00BE4937">
        <w:tc>
          <w:tcPr>
            <w:tcW w:w="2628" w:type="dxa"/>
            <w:tcBorders>
              <w:top w:val="nil"/>
              <w:left w:val="nil"/>
              <w:bottom w:val="nil"/>
              <w:right w:val="single" w:sz="4" w:space="0" w:color="auto"/>
            </w:tcBorders>
          </w:tcPr>
          <w:p w14:paraId="29D60AA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13626A0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4A2B68EE" w14:textId="77777777" w:rsidTr="00BE4937">
        <w:tc>
          <w:tcPr>
            <w:tcW w:w="2628" w:type="dxa"/>
            <w:tcBorders>
              <w:top w:val="nil"/>
              <w:left w:val="nil"/>
              <w:bottom w:val="nil"/>
              <w:right w:val="single" w:sz="4" w:space="0" w:color="auto"/>
            </w:tcBorders>
          </w:tcPr>
          <w:p w14:paraId="1B3A3A7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23E2AD9F" w14:textId="77777777" w:rsidR="00BE4937" w:rsidRPr="004110BC" w:rsidRDefault="00BE4937" w:rsidP="00166DED">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ADMARE, CONZNE, COSARE, FSHZNE, TESARE, EXEZNE, HIGHSE</w:t>
            </w:r>
          </w:p>
        </w:tc>
      </w:tr>
    </w:tbl>
    <w:p w14:paraId="7E6546D4"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610"/>
        <w:gridCol w:w="5521"/>
      </w:tblGrid>
      <w:tr w:rsidR="00823182" w:rsidRPr="00711E56" w14:paraId="007AE22D" w14:textId="77777777" w:rsidTr="008D2324">
        <w:tc>
          <w:tcPr>
            <w:tcW w:w="2610" w:type="dxa"/>
            <w:tcBorders>
              <w:top w:val="nil"/>
              <w:left w:val="nil"/>
              <w:bottom w:val="nil"/>
              <w:right w:val="single" w:sz="4" w:space="0" w:color="auto"/>
            </w:tcBorders>
          </w:tcPr>
          <w:p w14:paraId="0E5B2117"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59111C63" w14:textId="77777777" w:rsidR="00823182" w:rsidRPr="00711E56" w:rsidRDefault="00823182" w:rsidP="008D232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05439485"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0CA56054" w14:textId="77777777" w:rsidR="00BE4937" w:rsidRPr="004110BC" w:rsidRDefault="00BE4937" w:rsidP="004110BC">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62</w:t>
      </w:r>
    </w:p>
    <w:tbl>
      <w:tblPr>
        <w:tblStyle w:val="TableGrid"/>
        <w:tblW w:w="0" w:type="auto"/>
        <w:tblInd w:w="918" w:type="dxa"/>
        <w:tblLook w:val="04A0" w:firstRow="1" w:lastRow="0" w:firstColumn="1" w:lastColumn="0" w:noHBand="0" w:noVBand="1"/>
      </w:tblPr>
      <w:tblGrid>
        <w:gridCol w:w="2538"/>
        <w:gridCol w:w="5521"/>
      </w:tblGrid>
      <w:tr w:rsidR="00BE4937" w:rsidRPr="00011542" w14:paraId="5ED1375F" w14:textId="77777777" w:rsidTr="00BE4937">
        <w:tc>
          <w:tcPr>
            <w:tcW w:w="2538" w:type="dxa"/>
            <w:tcBorders>
              <w:top w:val="nil"/>
              <w:left w:val="nil"/>
              <w:bottom w:val="nil"/>
              <w:right w:val="single" w:sz="4" w:space="0" w:color="auto"/>
            </w:tcBorders>
          </w:tcPr>
          <w:p w14:paraId="3F6D235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58F2346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3E42F943" w14:textId="77777777" w:rsidTr="00BE4937">
        <w:tc>
          <w:tcPr>
            <w:tcW w:w="2538" w:type="dxa"/>
            <w:tcBorders>
              <w:top w:val="nil"/>
              <w:left w:val="nil"/>
              <w:bottom w:val="nil"/>
              <w:right w:val="single" w:sz="4" w:space="0" w:color="auto"/>
            </w:tcBorders>
          </w:tcPr>
          <w:p w14:paraId="1B461D3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6BDAA6EE"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MZONE</w:t>
            </w:r>
          </w:p>
        </w:tc>
      </w:tr>
      <w:tr w:rsidR="00BE4937" w:rsidRPr="00011542" w14:paraId="5487D26F" w14:textId="77777777" w:rsidTr="00BE4937">
        <w:tc>
          <w:tcPr>
            <w:tcW w:w="2538" w:type="dxa"/>
            <w:tcBorders>
              <w:top w:val="nil"/>
              <w:left w:val="nil"/>
              <w:bottom w:val="nil"/>
              <w:right w:val="single" w:sz="4" w:space="0" w:color="auto"/>
            </w:tcBorders>
          </w:tcPr>
          <w:p w14:paraId="2A61627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750B7B58"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Zone</w:t>
            </w:r>
          </w:p>
        </w:tc>
      </w:tr>
      <w:tr w:rsidR="00BE4937" w:rsidRPr="00011542" w14:paraId="620C1EE1" w14:textId="77777777" w:rsidTr="00BE4937">
        <w:tc>
          <w:tcPr>
            <w:tcW w:w="2538" w:type="dxa"/>
            <w:tcBorders>
              <w:top w:val="nil"/>
              <w:left w:val="nil"/>
              <w:bottom w:val="nil"/>
              <w:right w:val="single" w:sz="4" w:space="0" w:color="auto"/>
            </w:tcBorders>
          </w:tcPr>
          <w:p w14:paraId="79A0C2B7"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275AD0E1"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60E63C31" w14:textId="77777777" w:rsidTr="00BE4937">
        <w:tc>
          <w:tcPr>
            <w:tcW w:w="2538" w:type="dxa"/>
            <w:tcBorders>
              <w:top w:val="nil"/>
              <w:left w:val="nil"/>
              <w:bottom w:val="nil"/>
              <w:right w:val="single" w:sz="4" w:space="0" w:color="auto"/>
            </w:tcBorders>
          </w:tcPr>
          <w:p w14:paraId="0609811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35AA4A0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2D438A4A" w14:textId="77777777" w:rsidTr="00BE4937">
        <w:tc>
          <w:tcPr>
            <w:tcW w:w="2538" w:type="dxa"/>
            <w:tcBorders>
              <w:top w:val="nil"/>
              <w:left w:val="nil"/>
              <w:bottom w:val="nil"/>
              <w:right w:val="single" w:sz="4" w:space="0" w:color="auto"/>
            </w:tcBorders>
          </w:tcPr>
          <w:p w14:paraId="7B9FFB3D"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43765263"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5206793B" w14:textId="77777777" w:rsidTr="00BE4937">
        <w:tc>
          <w:tcPr>
            <w:tcW w:w="2538" w:type="dxa"/>
            <w:tcBorders>
              <w:top w:val="nil"/>
              <w:left w:val="nil"/>
              <w:bottom w:val="nil"/>
              <w:right w:val="single" w:sz="4" w:space="0" w:color="auto"/>
            </w:tcBorders>
          </w:tcPr>
          <w:p w14:paraId="131D090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5BF1458F"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203C6F58" w14:textId="77777777" w:rsidTr="00BE4937">
        <w:tc>
          <w:tcPr>
            <w:tcW w:w="2538" w:type="dxa"/>
            <w:tcBorders>
              <w:top w:val="nil"/>
              <w:left w:val="nil"/>
              <w:bottom w:val="nil"/>
              <w:right w:val="single" w:sz="4" w:space="0" w:color="auto"/>
            </w:tcBorders>
          </w:tcPr>
          <w:p w14:paraId="5D65B70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222C8022"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 Zone</w:t>
            </w:r>
            <w:r w:rsidR="00851A5B">
              <w:rPr>
                <w:rFonts w:asciiTheme="minorHAnsi" w:hAnsiTheme="minorHAnsi" w:cs="Calibri"/>
                <w:color w:val="404040"/>
                <w:sz w:val="18"/>
                <w:szCs w:val="18"/>
                <w:lang w:val="en-CA"/>
              </w:rPr>
              <w:t xml:space="preserve"> </w:t>
            </w:r>
            <w:r w:rsidRPr="004110BC">
              <w:rPr>
                <w:rFonts w:asciiTheme="minorHAnsi" w:hAnsiTheme="minorHAnsi" w:cs="Calibri"/>
                <w:color w:val="404040"/>
                <w:sz w:val="18"/>
                <w:szCs w:val="18"/>
                <w:lang w:val="en-CA"/>
              </w:rPr>
              <w:t xml:space="preserve">object is an object that defines an area which is logically delimited by instances of delineation (limit) objects. </w:t>
            </w:r>
          </w:p>
        </w:tc>
      </w:tr>
      <w:tr w:rsidR="00BE4937" w:rsidRPr="00011542" w14:paraId="1DA0D6DB" w14:textId="77777777" w:rsidTr="00BE4937">
        <w:tc>
          <w:tcPr>
            <w:tcW w:w="2538" w:type="dxa"/>
            <w:tcBorders>
              <w:top w:val="nil"/>
              <w:left w:val="nil"/>
              <w:bottom w:val="nil"/>
              <w:right w:val="single" w:sz="4" w:space="0" w:color="auto"/>
            </w:tcBorders>
          </w:tcPr>
          <w:p w14:paraId="4988586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0EB3AA8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zone</w:t>
            </w:r>
          </w:p>
        </w:tc>
      </w:tr>
      <w:tr w:rsidR="00BE4937" w:rsidRPr="00011542" w14:paraId="08E2792A" w14:textId="77777777" w:rsidTr="00BE4937">
        <w:tc>
          <w:tcPr>
            <w:tcW w:w="2538" w:type="dxa"/>
            <w:tcBorders>
              <w:top w:val="nil"/>
              <w:left w:val="nil"/>
              <w:bottom w:val="nil"/>
              <w:right w:val="single" w:sz="4" w:space="0" w:color="auto"/>
            </w:tcBorders>
          </w:tcPr>
          <w:p w14:paraId="3E5F47AE"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684DB9EC"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P,L,A</w:t>
            </w:r>
          </w:p>
        </w:tc>
      </w:tr>
      <w:tr w:rsidR="00BE4937" w:rsidRPr="00011542" w14:paraId="72A9D49C" w14:textId="77777777" w:rsidTr="00BE4937">
        <w:tc>
          <w:tcPr>
            <w:tcW w:w="2538" w:type="dxa"/>
            <w:tcBorders>
              <w:top w:val="nil"/>
              <w:left w:val="nil"/>
              <w:bottom w:val="nil"/>
              <w:right w:val="single" w:sz="4" w:space="0" w:color="auto"/>
            </w:tcBorders>
          </w:tcPr>
          <w:p w14:paraId="734EFF5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38A6D0ED"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Maritime, terrestrial or inter-tidal zone objects are the three real objects that inherit from this object.</w:t>
            </w:r>
          </w:p>
        </w:tc>
      </w:tr>
      <w:tr w:rsidR="00BE4937" w:rsidRPr="00011542" w14:paraId="57707CD4" w14:textId="77777777" w:rsidTr="00BE4937">
        <w:tc>
          <w:tcPr>
            <w:tcW w:w="2538" w:type="dxa"/>
            <w:tcBorders>
              <w:top w:val="nil"/>
              <w:left w:val="nil"/>
              <w:bottom w:val="nil"/>
              <w:right w:val="single" w:sz="4" w:space="0" w:color="auto"/>
            </w:tcBorders>
          </w:tcPr>
          <w:p w14:paraId="784E4D9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6F02BF44"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3D9B4A92" w14:textId="77777777" w:rsidTr="00BE4937">
        <w:tc>
          <w:tcPr>
            <w:tcW w:w="2538" w:type="dxa"/>
            <w:tcBorders>
              <w:top w:val="nil"/>
              <w:left w:val="nil"/>
              <w:bottom w:val="nil"/>
              <w:right w:val="single" w:sz="4" w:space="0" w:color="auto"/>
            </w:tcBorders>
          </w:tcPr>
          <w:p w14:paraId="1171A4DD"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4FCE6F93"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bl>
    <w:p w14:paraId="098899A9" w14:textId="77777777" w:rsidR="00823182" w:rsidRPr="00711E56" w:rsidRDefault="00823182" w:rsidP="00823182">
      <w:pPr>
        <w:widowControl w:val="0"/>
        <w:tabs>
          <w:tab w:val="right" w:pos="5160"/>
        </w:tabs>
        <w:autoSpaceDE w:val="0"/>
        <w:autoSpaceDN w:val="0"/>
        <w:adjustRightInd w:val="0"/>
        <w:rPr>
          <w:rFonts w:ascii="Calibri" w:hAnsi="Calibri" w:cs="Calibri"/>
          <w:color w:val="404040"/>
          <w:sz w:val="12"/>
          <w:lang w:val="en-CA"/>
        </w:rPr>
      </w:pPr>
    </w:p>
    <w:tbl>
      <w:tblPr>
        <w:tblStyle w:val="TableGrid"/>
        <w:tblW w:w="0" w:type="auto"/>
        <w:tblInd w:w="918" w:type="dxa"/>
        <w:tblLook w:val="04A0" w:firstRow="1" w:lastRow="0" w:firstColumn="1" w:lastColumn="0" w:noHBand="0" w:noVBand="1"/>
      </w:tblPr>
      <w:tblGrid>
        <w:gridCol w:w="2520"/>
        <w:gridCol w:w="5521"/>
      </w:tblGrid>
      <w:tr w:rsidR="00823182" w:rsidRPr="00711E56" w14:paraId="0C099B47" w14:textId="77777777" w:rsidTr="00851A5B">
        <w:tc>
          <w:tcPr>
            <w:tcW w:w="2520" w:type="dxa"/>
            <w:tcBorders>
              <w:top w:val="nil"/>
              <w:left w:val="nil"/>
              <w:bottom w:val="nil"/>
              <w:right w:val="single" w:sz="4" w:space="0" w:color="auto"/>
            </w:tcBorders>
          </w:tcPr>
          <w:p w14:paraId="587B9AF8" w14:textId="77777777" w:rsidR="00823182" w:rsidRPr="00711E56" w:rsidRDefault="00823182" w:rsidP="008D232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lang w:val="en-CA"/>
              </w:rPr>
              <w:t>Attributes</w:t>
            </w:r>
          </w:p>
        </w:tc>
        <w:tc>
          <w:tcPr>
            <w:tcW w:w="5521" w:type="dxa"/>
            <w:tcBorders>
              <w:top w:val="single" w:sz="4" w:space="0" w:color="auto"/>
              <w:left w:val="single" w:sz="4" w:space="0" w:color="auto"/>
              <w:bottom w:val="single" w:sz="4" w:space="0" w:color="auto"/>
              <w:right w:val="single" w:sz="4" w:space="0" w:color="auto"/>
            </w:tcBorders>
          </w:tcPr>
          <w:p w14:paraId="18F50D3D" w14:textId="77777777" w:rsidR="00823182" w:rsidRPr="00711E56" w:rsidRDefault="00823182" w:rsidP="008D232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Arial"/>
                <w:color w:val="404040"/>
                <w:sz w:val="18"/>
                <w:szCs w:val="18"/>
                <w:lang w:val="en-CA"/>
              </w:rPr>
              <w:t xml:space="preserve">verdom </w:t>
            </w:r>
          </w:p>
        </w:tc>
      </w:tr>
    </w:tbl>
    <w:p w14:paraId="6796BC85"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CCB3055"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66</w:t>
      </w:r>
    </w:p>
    <w:tbl>
      <w:tblPr>
        <w:tblStyle w:val="TableGrid"/>
        <w:tblW w:w="0" w:type="auto"/>
        <w:tblInd w:w="918" w:type="dxa"/>
        <w:tblLook w:val="04A0" w:firstRow="1" w:lastRow="0" w:firstColumn="1" w:lastColumn="0" w:noHBand="0" w:noVBand="1"/>
      </w:tblPr>
      <w:tblGrid>
        <w:gridCol w:w="2520"/>
        <w:gridCol w:w="5521"/>
      </w:tblGrid>
      <w:tr w:rsidR="00BE4937" w:rsidRPr="00011542" w14:paraId="62F1AC9F" w14:textId="77777777" w:rsidTr="004110BC">
        <w:tc>
          <w:tcPr>
            <w:tcW w:w="2520" w:type="dxa"/>
            <w:tcBorders>
              <w:top w:val="nil"/>
              <w:left w:val="nil"/>
              <w:bottom w:val="nil"/>
              <w:right w:val="single" w:sz="4" w:space="0" w:color="auto"/>
            </w:tcBorders>
          </w:tcPr>
          <w:p w14:paraId="3A09E39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286C6F2C"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1B4ABA61" w14:textId="77777777" w:rsidTr="004110BC">
        <w:tc>
          <w:tcPr>
            <w:tcW w:w="2520" w:type="dxa"/>
            <w:tcBorders>
              <w:top w:val="nil"/>
              <w:left w:val="nil"/>
              <w:bottom w:val="nil"/>
              <w:right w:val="single" w:sz="4" w:space="0" w:color="auto"/>
            </w:tcBorders>
          </w:tcPr>
          <w:p w14:paraId="6C782E18"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598D42DB"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LIMPNT</w:t>
            </w:r>
          </w:p>
        </w:tc>
      </w:tr>
      <w:tr w:rsidR="00BE4937" w:rsidRPr="00011542" w14:paraId="6663DF5D" w14:textId="77777777" w:rsidTr="004110BC">
        <w:tc>
          <w:tcPr>
            <w:tcW w:w="2520" w:type="dxa"/>
            <w:tcBorders>
              <w:top w:val="nil"/>
              <w:left w:val="nil"/>
              <w:bottom w:val="nil"/>
              <w:right w:val="single" w:sz="4" w:space="0" w:color="auto"/>
            </w:tcBorders>
          </w:tcPr>
          <w:p w14:paraId="1CDCE78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61AA8958"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Limit Point</w:t>
            </w:r>
          </w:p>
        </w:tc>
      </w:tr>
      <w:tr w:rsidR="00BE4937" w:rsidRPr="00011542" w14:paraId="51303A74" w14:textId="77777777" w:rsidTr="004110BC">
        <w:tc>
          <w:tcPr>
            <w:tcW w:w="2520" w:type="dxa"/>
            <w:tcBorders>
              <w:top w:val="nil"/>
              <w:left w:val="nil"/>
              <w:bottom w:val="nil"/>
              <w:right w:val="single" w:sz="4" w:space="0" w:color="auto"/>
            </w:tcBorders>
          </w:tcPr>
          <w:p w14:paraId="207CF04B"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741B2A3C"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5855B67C" w14:textId="77777777" w:rsidTr="004110BC">
        <w:tc>
          <w:tcPr>
            <w:tcW w:w="2520" w:type="dxa"/>
            <w:tcBorders>
              <w:top w:val="nil"/>
              <w:left w:val="nil"/>
              <w:bottom w:val="nil"/>
              <w:right w:val="single" w:sz="4" w:space="0" w:color="auto"/>
            </w:tcBorders>
          </w:tcPr>
          <w:p w14:paraId="423F5B5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139F10D7"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LimitPoint</w:t>
            </w:r>
          </w:p>
        </w:tc>
      </w:tr>
      <w:tr w:rsidR="00BE4937" w:rsidRPr="00011542" w14:paraId="41EFFFCC" w14:textId="77777777" w:rsidTr="004110BC">
        <w:tc>
          <w:tcPr>
            <w:tcW w:w="2520" w:type="dxa"/>
            <w:tcBorders>
              <w:top w:val="nil"/>
              <w:left w:val="nil"/>
              <w:bottom w:val="nil"/>
              <w:right w:val="single" w:sz="4" w:space="0" w:color="auto"/>
            </w:tcBorders>
          </w:tcPr>
          <w:p w14:paraId="6B469D98"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0F18B54D"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76CDAF7E" w14:textId="77777777" w:rsidTr="004110BC">
        <w:tc>
          <w:tcPr>
            <w:tcW w:w="2520" w:type="dxa"/>
            <w:tcBorders>
              <w:top w:val="nil"/>
              <w:left w:val="nil"/>
              <w:bottom w:val="nil"/>
              <w:right w:val="single" w:sz="4" w:space="0" w:color="auto"/>
            </w:tcBorders>
          </w:tcPr>
          <w:p w14:paraId="2F35111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21DEAE33"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1837B421" w14:textId="77777777" w:rsidTr="004110BC">
        <w:tc>
          <w:tcPr>
            <w:tcW w:w="2520" w:type="dxa"/>
            <w:tcBorders>
              <w:top w:val="nil"/>
              <w:left w:val="nil"/>
              <w:bottom w:val="nil"/>
              <w:right w:val="single" w:sz="4" w:space="0" w:color="auto"/>
            </w:tcBorders>
          </w:tcPr>
          <w:p w14:paraId="4BD2743A"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63C1ADDC"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limit Point is a point on a limit.</w:t>
            </w:r>
          </w:p>
        </w:tc>
      </w:tr>
      <w:tr w:rsidR="00BE4937" w:rsidRPr="00011542" w14:paraId="4BA812C1" w14:textId="77777777" w:rsidTr="004110BC">
        <w:tc>
          <w:tcPr>
            <w:tcW w:w="2520" w:type="dxa"/>
            <w:tcBorders>
              <w:top w:val="nil"/>
              <w:left w:val="nil"/>
              <w:bottom w:val="nil"/>
              <w:right w:val="single" w:sz="4" w:space="0" w:color="auto"/>
            </w:tcBorders>
          </w:tcPr>
          <w:p w14:paraId="2C061C5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017A4B51"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location</w:t>
            </w:r>
          </w:p>
        </w:tc>
      </w:tr>
      <w:tr w:rsidR="00BE4937" w:rsidRPr="00011542" w14:paraId="7A29C4CE" w14:textId="77777777" w:rsidTr="004110BC">
        <w:tc>
          <w:tcPr>
            <w:tcW w:w="2520" w:type="dxa"/>
            <w:tcBorders>
              <w:top w:val="nil"/>
              <w:left w:val="nil"/>
              <w:bottom w:val="nil"/>
              <w:right w:val="single" w:sz="4" w:space="0" w:color="auto"/>
            </w:tcBorders>
          </w:tcPr>
          <w:p w14:paraId="09E4560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17C4F64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w:t>
            </w:r>
          </w:p>
        </w:tc>
      </w:tr>
      <w:tr w:rsidR="00BE4937" w:rsidRPr="00011542" w14:paraId="5ACACC83" w14:textId="77777777" w:rsidTr="004110BC">
        <w:tc>
          <w:tcPr>
            <w:tcW w:w="2520" w:type="dxa"/>
            <w:tcBorders>
              <w:top w:val="nil"/>
              <w:left w:val="nil"/>
              <w:bottom w:val="nil"/>
              <w:right w:val="single" w:sz="4" w:space="0" w:color="auto"/>
            </w:tcBorders>
          </w:tcPr>
          <w:p w14:paraId="2F701510"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79E4D4F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 point associated with one party.</w:t>
            </w:r>
          </w:p>
        </w:tc>
      </w:tr>
      <w:tr w:rsidR="00BE4937" w:rsidRPr="00011542" w14:paraId="1D7C7E42" w14:textId="77777777" w:rsidTr="004110BC">
        <w:tc>
          <w:tcPr>
            <w:tcW w:w="2520" w:type="dxa"/>
            <w:tcBorders>
              <w:top w:val="nil"/>
              <w:left w:val="nil"/>
              <w:bottom w:val="nil"/>
              <w:right w:val="single" w:sz="4" w:space="0" w:color="auto"/>
            </w:tcBorders>
          </w:tcPr>
          <w:p w14:paraId="3114B434"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0251F6F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643BC235" w14:textId="77777777" w:rsidTr="004110BC">
        <w:tc>
          <w:tcPr>
            <w:tcW w:w="2520" w:type="dxa"/>
            <w:tcBorders>
              <w:top w:val="nil"/>
              <w:left w:val="nil"/>
              <w:bottom w:val="nil"/>
              <w:right w:val="single" w:sz="4" w:space="0" w:color="auto"/>
            </w:tcBorders>
          </w:tcPr>
          <w:p w14:paraId="4C046E9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61145633"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BDNPNT</w:t>
            </w:r>
          </w:p>
        </w:tc>
      </w:tr>
    </w:tbl>
    <w:p w14:paraId="639669BB"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1C631C27"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67</w:t>
      </w:r>
    </w:p>
    <w:tbl>
      <w:tblPr>
        <w:tblStyle w:val="TableGrid"/>
        <w:tblW w:w="0" w:type="auto"/>
        <w:tblInd w:w="918" w:type="dxa"/>
        <w:tblLook w:val="04A0" w:firstRow="1" w:lastRow="0" w:firstColumn="1" w:lastColumn="0" w:noHBand="0" w:noVBand="1"/>
      </w:tblPr>
      <w:tblGrid>
        <w:gridCol w:w="2520"/>
        <w:gridCol w:w="5521"/>
      </w:tblGrid>
      <w:tr w:rsidR="00BE4937" w:rsidRPr="00011542" w14:paraId="7C0AC2BA" w14:textId="77777777" w:rsidTr="004110BC">
        <w:tc>
          <w:tcPr>
            <w:tcW w:w="2520" w:type="dxa"/>
            <w:tcBorders>
              <w:top w:val="nil"/>
              <w:left w:val="nil"/>
              <w:bottom w:val="nil"/>
              <w:right w:val="single" w:sz="4" w:space="0" w:color="auto"/>
            </w:tcBorders>
          </w:tcPr>
          <w:p w14:paraId="213BC94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left w:val="single" w:sz="4" w:space="0" w:color="auto"/>
            </w:tcBorders>
          </w:tcPr>
          <w:p w14:paraId="0DA4883A"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298A6FA5" w14:textId="77777777" w:rsidTr="004110BC">
        <w:tc>
          <w:tcPr>
            <w:tcW w:w="2520" w:type="dxa"/>
            <w:tcBorders>
              <w:top w:val="nil"/>
              <w:left w:val="nil"/>
              <w:bottom w:val="nil"/>
              <w:right w:val="single" w:sz="4" w:space="0" w:color="auto"/>
            </w:tcBorders>
          </w:tcPr>
          <w:p w14:paraId="43DD597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left w:val="single" w:sz="4" w:space="0" w:color="auto"/>
            </w:tcBorders>
          </w:tcPr>
          <w:p w14:paraId="1DBE533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BNDPNT</w:t>
            </w:r>
          </w:p>
        </w:tc>
      </w:tr>
      <w:tr w:rsidR="00BE4937" w:rsidRPr="00011542" w14:paraId="6ED1450D" w14:textId="77777777" w:rsidTr="004110BC">
        <w:tc>
          <w:tcPr>
            <w:tcW w:w="2520" w:type="dxa"/>
            <w:tcBorders>
              <w:top w:val="nil"/>
              <w:left w:val="nil"/>
              <w:bottom w:val="nil"/>
              <w:right w:val="single" w:sz="4" w:space="0" w:color="auto"/>
            </w:tcBorders>
          </w:tcPr>
          <w:p w14:paraId="3EE9D58C"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left w:val="single" w:sz="4" w:space="0" w:color="auto"/>
            </w:tcBorders>
          </w:tcPr>
          <w:p w14:paraId="2BB23613" w14:textId="77777777" w:rsidR="00BE4937" w:rsidRPr="004110BC" w:rsidRDefault="00BE4937" w:rsidP="004110BC">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Boundary Point</w:t>
            </w:r>
          </w:p>
        </w:tc>
      </w:tr>
      <w:tr w:rsidR="00BE4937" w:rsidRPr="00011542" w14:paraId="79771F7E" w14:textId="77777777" w:rsidTr="004110BC">
        <w:tc>
          <w:tcPr>
            <w:tcW w:w="2520" w:type="dxa"/>
            <w:tcBorders>
              <w:top w:val="nil"/>
              <w:left w:val="nil"/>
              <w:bottom w:val="nil"/>
              <w:right w:val="single" w:sz="4" w:space="0" w:color="auto"/>
            </w:tcBorders>
          </w:tcPr>
          <w:p w14:paraId="6D52EEDE"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left w:val="single" w:sz="4" w:space="0" w:color="auto"/>
            </w:tcBorders>
          </w:tcPr>
          <w:p w14:paraId="21A2B143" w14:textId="77777777" w:rsidR="00BE4937" w:rsidRPr="004110BC" w:rsidRDefault="00BE4937" w:rsidP="004110BC">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7A82F162" w14:textId="77777777" w:rsidTr="004110BC">
        <w:tc>
          <w:tcPr>
            <w:tcW w:w="2520" w:type="dxa"/>
            <w:tcBorders>
              <w:top w:val="nil"/>
              <w:left w:val="nil"/>
              <w:bottom w:val="nil"/>
              <w:right w:val="single" w:sz="4" w:space="0" w:color="auto"/>
            </w:tcBorders>
          </w:tcPr>
          <w:p w14:paraId="6A0021E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left w:val="single" w:sz="4" w:space="0" w:color="auto"/>
            </w:tcBorders>
          </w:tcPr>
          <w:p w14:paraId="222181F2"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BoundaryPoint</w:t>
            </w:r>
          </w:p>
        </w:tc>
      </w:tr>
      <w:tr w:rsidR="00BE4937" w:rsidRPr="00011542" w14:paraId="2B759FE5" w14:textId="77777777" w:rsidTr="004110BC">
        <w:tc>
          <w:tcPr>
            <w:tcW w:w="2520" w:type="dxa"/>
            <w:tcBorders>
              <w:top w:val="nil"/>
              <w:left w:val="nil"/>
              <w:bottom w:val="nil"/>
              <w:right w:val="single" w:sz="4" w:space="0" w:color="auto"/>
            </w:tcBorders>
          </w:tcPr>
          <w:p w14:paraId="0C733FF4"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left w:val="single" w:sz="4" w:space="0" w:color="auto"/>
            </w:tcBorders>
          </w:tcPr>
          <w:p w14:paraId="3C693727" w14:textId="77777777" w:rsidR="00BE4937" w:rsidRPr="004110BC" w:rsidRDefault="00BE4937" w:rsidP="004110BC">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0E1E5929" w14:textId="77777777" w:rsidTr="004110BC">
        <w:tc>
          <w:tcPr>
            <w:tcW w:w="2520" w:type="dxa"/>
            <w:tcBorders>
              <w:top w:val="nil"/>
              <w:left w:val="nil"/>
              <w:bottom w:val="nil"/>
              <w:right w:val="single" w:sz="4" w:space="0" w:color="auto"/>
            </w:tcBorders>
          </w:tcPr>
          <w:p w14:paraId="5A83EE0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left w:val="single" w:sz="4" w:space="0" w:color="auto"/>
            </w:tcBorders>
          </w:tcPr>
          <w:p w14:paraId="124F7A95"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5DBD3269" w14:textId="77777777" w:rsidTr="004110BC">
        <w:tc>
          <w:tcPr>
            <w:tcW w:w="2520" w:type="dxa"/>
            <w:tcBorders>
              <w:top w:val="nil"/>
              <w:left w:val="nil"/>
              <w:bottom w:val="nil"/>
              <w:right w:val="single" w:sz="4" w:space="0" w:color="auto"/>
            </w:tcBorders>
          </w:tcPr>
          <w:p w14:paraId="3D4F21C2"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left w:val="single" w:sz="4" w:space="0" w:color="auto"/>
            </w:tcBorders>
          </w:tcPr>
          <w:p w14:paraId="1FCEDB3B"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Boundary Point is a point on a boundary.</w:t>
            </w:r>
          </w:p>
        </w:tc>
      </w:tr>
      <w:tr w:rsidR="00BE4937" w:rsidRPr="00011542" w14:paraId="64A23774" w14:textId="77777777" w:rsidTr="004110BC">
        <w:tc>
          <w:tcPr>
            <w:tcW w:w="2520" w:type="dxa"/>
            <w:tcBorders>
              <w:top w:val="nil"/>
              <w:left w:val="nil"/>
              <w:bottom w:val="nil"/>
              <w:right w:val="single" w:sz="4" w:space="0" w:color="auto"/>
            </w:tcBorders>
          </w:tcPr>
          <w:p w14:paraId="3E43C707"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left w:val="single" w:sz="4" w:space="0" w:color="auto"/>
            </w:tcBorders>
          </w:tcPr>
          <w:p w14:paraId="49372C10"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location</w:t>
            </w:r>
          </w:p>
        </w:tc>
      </w:tr>
      <w:tr w:rsidR="00BE4937" w:rsidRPr="00011542" w14:paraId="51E65282" w14:textId="77777777" w:rsidTr="004110BC">
        <w:tc>
          <w:tcPr>
            <w:tcW w:w="2520" w:type="dxa"/>
            <w:tcBorders>
              <w:top w:val="nil"/>
              <w:left w:val="nil"/>
              <w:bottom w:val="nil"/>
              <w:right w:val="single" w:sz="4" w:space="0" w:color="auto"/>
            </w:tcBorders>
          </w:tcPr>
          <w:p w14:paraId="3E364E9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left w:val="single" w:sz="4" w:space="0" w:color="auto"/>
            </w:tcBorders>
          </w:tcPr>
          <w:p w14:paraId="4471841E" w14:textId="77777777" w:rsidR="00BE4937" w:rsidRPr="004110BC" w:rsidRDefault="00BE4937" w:rsidP="004110BC">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w:t>
            </w:r>
          </w:p>
        </w:tc>
      </w:tr>
      <w:tr w:rsidR="00BE4937" w:rsidRPr="00011542" w14:paraId="755B82E7" w14:textId="77777777" w:rsidTr="004110BC">
        <w:tc>
          <w:tcPr>
            <w:tcW w:w="2520" w:type="dxa"/>
            <w:tcBorders>
              <w:top w:val="nil"/>
              <w:left w:val="nil"/>
              <w:bottom w:val="nil"/>
              <w:right w:val="single" w:sz="4" w:space="0" w:color="auto"/>
            </w:tcBorders>
          </w:tcPr>
          <w:p w14:paraId="0BF8166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left w:val="single" w:sz="4" w:space="0" w:color="auto"/>
            </w:tcBorders>
          </w:tcPr>
          <w:p w14:paraId="477F2FD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 point associated with more than one party.</w:t>
            </w:r>
          </w:p>
        </w:tc>
      </w:tr>
      <w:tr w:rsidR="00BE4937" w:rsidRPr="00011542" w14:paraId="4918E298" w14:textId="77777777" w:rsidTr="004110BC">
        <w:tc>
          <w:tcPr>
            <w:tcW w:w="2520" w:type="dxa"/>
            <w:tcBorders>
              <w:top w:val="nil"/>
              <w:left w:val="nil"/>
              <w:bottom w:val="nil"/>
              <w:right w:val="single" w:sz="4" w:space="0" w:color="auto"/>
            </w:tcBorders>
          </w:tcPr>
          <w:p w14:paraId="52B9C76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left w:val="single" w:sz="4" w:space="0" w:color="auto"/>
            </w:tcBorders>
          </w:tcPr>
          <w:p w14:paraId="3C23EBC6"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211D8592" w14:textId="77777777" w:rsidTr="004110BC">
        <w:tc>
          <w:tcPr>
            <w:tcW w:w="2520" w:type="dxa"/>
            <w:tcBorders>
              <w:top w:val="nil"/>
              <w:left w:val="nil"/>
              <w:bottom w:val="nil"/>
              <w:right w:val="single" w:sz="4" w:space="0" w:color="auto"/>
            </w:tcBorders>
          </w:tcPr>
          <w:p w14:paraId="5AB9CEFD"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Distinction</w:t>
            </w:r>
          </w:p>
        </w:tc>
        <w:tc>
          <w:tcPr>
            <w:tcW w:w="5521" w:type="dxa"/>
            <w:tcBorders>
              <w:left w:val="single" w:sz="4" w:space="0" w:color="auto"/>
            </w:tcBorders>
          </w:tcPr>
          <w:p w14:paraId="25469DB9" w14:textId="77777777" w:rsidR="00BE4937" w:rsidRPr="004110BC" w:rsidRDefault="00BE4937" w:rsidP="004110BC">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LIMPNT</w:t>
            </w:r>
          </w:p>
        </w:tc>
      </w:tr>
    </w:tbl>
    <w:p w14:paraId="0499F0D5"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20B8D719" w14:textId="77777777" w:rsidR="00BE4937" w:rsidRPr="004110BC" w:rsidRDefault="00BE4937" w:rsidP="004110BC">
      <w:pPr>
        <w:keepNext/>
        <w:keepLines/>
        <w:widowControl w:val="0"/>
        <w:tabs>
          <w:tab w:val="left" w:pos="660"/>
          <w:tab w:val="right" w:pos="891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Feature Type Register ID</w:t>
      </w:r>
      <w:r w:rsidRPr="004110BC">
        <w:rPr>
          <w:rFonts w:ascii="Arial" w:hAnsi="Arial" w:cs="Arial"/>
          <w:lang w:val="en-CA"/>
        </w:rPr>
        <w:tab/>
      </w:r>
      <w:r w:rsidRPr="004110BC">
        <w:rPr>
          <w:rFonts w:ascii="Arial" w:hAnsi="Arial" w:cs="Arial"/>
          <w:color w:val="404040"/>
          <w:sz w:val="18"/>
          <w:szCs w:val="18"/>
          <w:lang w:val="en-CA"/>
        </w:rPr>
        <w:t>68</w:t>
      </w:r>
    </w:p>
    <w:tbl>
      <w:tblPr>
        <w:tblStyle w:val="TableGrid"/>
        <w:tblW w:w="0" w:type="auto"/>
        <w:tblInd w:w="918" w:type="dxa"/>
        <w:tblLook w:val="04A0" w:firstRow="1" w:lastRow="0" w:firstColumn="1" w:lastColumn="0" w:noHBand="0" w:noVBand="1"/>
      </w:tblPr>
      <w:tblGrid>
        <w:gridCol w:w="2520"/>
        <w:gridCol w:w="5521"/>
      </w:tblGrid>
      <w:tr w:rsidR="00BE4937" w:rsidRPr="00011542" w14:paraId="08AFD443" w14:textId="77777777" w:rsidTr="00851A5B">
        <w:trPr>
          <w:trHeight w:val="288"/>
        </w:trPr>
        <w:tc>
          <w:tcPr>
            <w:tcW w:w="2520" w:type="dxa"/>
            <w:tcBorders>
              <w:top w:val="nil"/>
              <w:left w:val="nil"/>
              <w:bottom w:val="nil"/>
              <w:right w:val="single" w:sz="4" w:space="0" w:color="auto"/>
            </w:tcBorders>
          </w:tcPr>
          <w:p w14:paraId="6E20AB01"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64D25CB" w14:textId="77777777" w:rsidR="00BE4937" w:rsidRPr="004110BC" w:rsidRDefault="00BE4937">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BE4937" w:rsidRPr="00011542" w14:paraId="563576B7" w14:textId="77777777" w:rsidTr="00851A5B">
        <w:trPr>
          <w:trHeight w:val="288"/>
        </w:trPr>
        <w:tc>
          <w:tcPr>
            <w:tcW w:w="2520" w:type="dxa"/>
            <w:tcBorders>
              <w:top w:val="nil"/>
              <w:left w:val="nil"/>
              <w:bottom w:val="nil"/>
              <w:right w:val="single" w:sz="4" w:space="0" w:color="auto"/>
            </w:tcBorders>
          </w:tcPr>
          <w:p w14:paraId="5C6EB706"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1E705339" w14:textId="77777777" w:rsidR="00BE4937" w:rsidRPr="004110BC" w:rsidRDefault="00BE4937"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BASELN</w:t>
            </w:r>
          </w:p>
        </w:tc>
      </w:tr>
      <w:tr w:rsidR="00BE4937" w:rsidRPr="00011542" w14:paraId="59C33CF7" w14:textId="77777777" w:rsidTr="00851A5B">
        <w:trPr>
          <w:trHeight w:val="288"/>
        </w:trPr>
        <w:tc>
          <w:tcPr>
            <w:tcW w:w="2520" w:type="dxa"/>
            <w:tcBorders>
              <w:top w:val="nil"/>
              <w:left w:val="nil"/>
              <w:bottom w:val="nil"/>
              <w:right w:val="single" w:sz="4" w:space="0" w:color="auto"/>
            </w:tcBorders>
          </w:tcPr>
          <w:p w14:paraId="5C182F7B"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Calibri" w:hAnsi="Calibri" w:cs="Calibri"/>
                <w:b/>
                <w:bCs/>
                <w:color w:val="7F7F7F"/>
                <w:lang w:val="en-CA"/>
              </w:rPr>
              <w:t>Name</w:t>
            </w:r>
          </w:p>
        </w:tc>
        <w:tc>
          <w:tcPr>
            <w:tcW w:w="5521" w:type="dxa"/>
            <w:tcBorders>
              <w:top w:val="single" w:sz="4" w:space="0" w:color="auto"/>
              <w:left w:val="single" w:sz="4" w:space="0" w:color="auto"/>
              <w:bottom w:val="single" w:sz="4" w:space="0" w:color="auto"/>
              <w:right w:val="single" w:sz="4" w:space="0" w:color="auto"/>
            </w:tcBorders>
          </w:tcPr>
          <w:p w14:paraId="26E27C31" w14:textId="77777777" w:rsidR="00BE4937" w:rsidRPr="004110BC" w:rsidRDefault="00BE4937"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Baseline</w:t>
            </w:r>
          </w:p>
        </w:tc>
      </w:tr>
      <w:tr w:rsidR="00BE4937" w:rsidRPr="00011542" w14:paraId="7FA2BDFA" w14:textId="77777777" w:rsidTr="00851A5B">
        <w:trPr>
          <w:trHeight w:val="288"/>
        </w:trPr>
        <w:tc>
          <w:tcPr>
            <w:tcW w:w="2520" w:type="dxa"/>
            <w:tcBorders>
              <w:top w:val="nil"/>
              <w:left w:val="nil"/>
              <w:bottom w:val="nil"/>
              <w:right w:val="single" w:sz="4" w:space="0" w:color="auto"/>
            </w:tcBorders>
          </w:tcPr>
          <w:p w14:paraId="3206AF6A"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5844DA0" w14:textId="77777777" w:rsidR="00BE4937" w:rsidRPr="004110BC" w:rsidRDefault="00BE4937">
            <w:pPr>
              <w:keepNext/>
              <w:keepLines/>
              <w:widowControl w:val="0"/>
              <w:autoSpaceDE w:val="0"/>
              <w:autoSpaceDN w:val="0"/>
              <w:adjustRightInd w:val="0"/>
              <w:rPr>
                <w:rFonts w:asciiTheme="minorHAnsi" w:hAnsiTheme="minorHAnsi" w:cs="Arial"/>
                <w:b/>
                <w:bCs/>
                <w:color w:val="7F7F7F"/>
                <w:sz w:val="18"/>
                <w:szCs w:val="18"/>
                <w:lang w:val="en-CA"/>
              </w:rPr>
            </w:pPr>
          </w:p>
        </w:tc>
      </w:tr>
      <w:tr w:rsidR="00BE4937" w:rsidRPr="00011542" w14:paraId="74784B9C" w14:textId="77777777" w:rsidTr="00851A5B">
        <w:trPr>
          <w:trHeight w:val="288"/>
        </w:trPr>
        <w:tc>
          <w:tcPr>
            <w:tcW w:w="2520" w:type="dxa"/>
            <w:tcBorders>
              <w:top w:val="nil"/>
              <w:left w:val="nil"/>
              <w:bottom w:val="nil"/>
              <w:right w:val="single" w:sz="4" w:space="0" w:color="auto"/>
            </w:tcBorders>
          </w:tcPr>
          <w:p w14:paraId="215F0B4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6401BD3" w14:textId="77777777" w:rsidR="00BE4937" w:rsidRPr="004110BC" w:rsidRDefault="00BE4937"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Baseline</w:t>
            </w:r>
          </w:p>
        </w:tc>
      </w:tr>
      <w:tr w:rsidR="00BE4937" w:rsidRPr="00011542" w14:paraId="1EA32C16" w14:textId="77777777" w:rsidTr="00851A5B">
        <w:trPr>
          <w:trHeight w:val="288"/>
        </w:trPr>
        <w:tc>
          <w:tcPr>
            <w:tcW w:w="2520" w:type="dxa"/>
            <w:tcBorders>
              <w:top w:val="nil"/>
              <w:left w:val="nil"/>
              <w:bottom w:val="nil"/>
              <w:right w:val="single" w:sz="4" w:space="0" w:color="auto"/>
            </w:tcBorders>
          </w:tcPr>
          <w:p w14:paraId="45F99755" w14:textId="77777777" w:rsidR="00BE4937" w:rsidRPr="004110BC" w:rsidRDefault="00BE4937" w:rsidP="004110BC">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32F74DE" w14:textId="77777777" w:rsidR="00BE4937" w:rsidRPr="004110BC" w:rsidRDefault="00BE4937">
            <w:pPr>
              <w:keepNext/>
              <w:keepLines/>
              <w:widowControl w:val="0"/>
              <w:autoSpaceDE w:val="0"/>
              <w:autoSpaceDN w:val="0"/>
              <w:adjustRightInd w:val="0"/>
              <w:rPr>
                <w:rFonts w:asciiTheme="minorHAnsi" w:hAnsiTheme="minorHAnsi" w:cs="Calibri"/>
                <w:b/>
                <w:bCs/>
                <w:color w:val="7F7F7F"/>
                <w:sz w:val="18"/>
                <w:szCs w:val="18"/>
                <w:lang w:val="en-CA"/>
              </w:rPr>
            </w:pPr>
          </w:p>
        </w:tc>
      </w:tr>
      <w:tr w:rsidR="00BE4937" w:rsidRPr="00011542" w14:paraId="4A348390" w14:textId="77777777" w:rsidTr="00851A5B">
        <w:trPr>
          <w:trHeight w:val="288"/>
        </w:trPr>
        <w:tc>
          <w:tcPr>
            <w:tcW w:w="2520" w:type="dxa"/>
            <w:tcBorders>
              <w:top w:val="nil"/>
              <w:left w:val="nil"/>
              <w:bottom w:val="nil"/>
              <w:right w:val="single" w:sz="4" w:space="0" w:color="auto"/>
            </w:tcBorders>
          </w:tcPr>
          <w:p w14:paraId="74DF0DB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Use Type</w:t>
            </w:r>
          </w:p>
        </w:tc>
        <w:tc>
          <w:tcPr>
            <w:tcW w:w="5521" w:type="dxa"/>
            <w:tcBorders>
              <w:top w:val="single" w:sz="4" w:space="0" w:color="auto"/>
              <w:left w:val="single" w:sz="4" w:space="0" w:color="auto"/>
              <w:bottom w:val="single" w:sz="4" w:space="0" w:color="auto"/>
              <w:right w:val="single" w:sz="4" w:space="0" w:color="auto"/>
            </w:tcBorders>
          </w:tcPr>
          <w:p w14:paraId="2C1F5CB6" w14:textId="77777777" w:rsidR="00BE4937" w:rsidRPr="004110BC" w:rsidRDefault="00BE4937"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theme</w:t>
            </w:r>
          </w:p>
        </w:tc>
      </w:tr>
      <w:tr w:rsidR="00BE4937" w:rsidRPr="00011542" w14:paraId="3C1748AD" w14:textId="77777777" w:rsidTr="00851A5B">
        <w:trPr>
          <w:trHeight w:val="288"/>
        </w:trPr>
        <w:tc>
          <w:tcPr>
            <w:tcW w:w="2520" w:type="dxa"/>
            <w:tcBorders>
              <w:top w:val="nil"/>
              <w:left w:val="nil"/>
              <w:bottom w:val="nil"/>
              <w:right w:val="single" w:sz="4" w:space="0" w:color="auto"/>
            </w:tcBorders>
          </w:tcPr>
          <w:p w14:paraId="5BA81629"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A66FD7B" w14:textId="77777777" w:rsidR="00BE4937" w:rsidRPr="004110BC" w:rsidRDefault="00BE4937"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A baseline is the line from which the outer limits of the territorial sea and certain other outer limits are measured. (IHO Dictionary, S-32, 5th Edition, 390).</w:t>
            </w:r>
          </w:p>
        </w:tc>
      </w:tr>
      <w:tr w:rsidR="00BE4937" w:rsidRPr="00011542" w14:paraId="35E0B1E0" w14:textId="77777777" w:rsidTr="00851A5B">
        <w:trPr>
          <w:trHeight w:val="288"/>
        </w:trPr>
        <w:tc>
          <w:tcPr>
            <w:tcW w:w="2520" w:type="dxa"/>
            <w:tcBorders>
              <w:top w:val="nil"/>
              <w:left w:val="nil"/>
              <w:bottom w:val="nil"/>
              <w:right w:val="single" w:sz="4" w:space="0" w:color="auto"/>
            </w:tcBorders>
          </w:tcPr>
          <w:p w14:paraId="644BEB6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Intrinsic Type</w:t>
            </w:r>
          </w:p>
        </w:tc>
        <w:tc>
          <w:tcPr>
            <w:tcW w:w="5521" w:type="dxa"/>
            <w:tcBorders>
              <w:top w:val="single" w:sz="4" w:space="0" w:color="auto"/>
              <w:left w:val="single" w:sz="4" w:space="0" w:color="auto"/>
              <w:bottom w:val="single" w:sz="4" w:space="0" w:color="auto"/>
              <w:right w:val="single" w:sz="4" w:space="0" w:color="auto"/>
            </w:tcBorders>
          </w:tcPr>
          <w:p w14:paraId="4F922D4D" w14:textId="77777777" w:rsidR="00BE4937" w:rsidRPr="004110BC" w:rsidRDefault="00BE4937"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limit</w:t>
            </w:r>
          </w:p>
        </w:tc>
      </w:tr>
      <w:tr w:rsidR="00BE4937" w:rsidRPr="00011542" w14:paraId="74FDAE0E" w14:textId="77777777" w:rsidTr="00851A5B">
        <w:trPr>
          <w:trHeight w:val="288"/>
        </w:trPr>
        <w:tc>
          <w:tcPr>
            <w:tcW w:w="2520" w:type="dxa"/>
            <w:tcBorders>
              <w:top w:val="nil"/>
              <w:left w:val="nil"/>
              <w:bottom w:val="nil"/>
              <w:right w:val="single" w:sz="4" w:space="0" w:color="auto"/>
            </w:tcBorders>
          </w:tcPr>
          <w:p w14:paraId="08149C1F"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Permitted Primitives</w:t>
            </w:r>
          </w:p>
        </w:tc>
        <w:tc>
          <w:tcPr>
            <w:tcW w:w="5521" w:type="dxa"/>
            <w:tcBorders>
              <w:top w:val="single" w:sz="4" w:space="0" w:color="auto"/>
              <w:left w:val="single" w:sz="4" w:space="0" w:color="auto"/>
              <w:bottom w:val="single" w:sz="4" w:space="0" w:color="auto"/>
              <w:right w:val="single" w:sz="4" w:space="0" w:color="auto"/>
            </w:tcBorders>
          </w:tcPr>
          <w:p w14:paraId="19B5F827" w14:textId="77777777" w:rsidR="00BE4937" w:rsidRPr="004110BC" w:rsidRDefault="00BE4937"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P,L</w:t>
            </w:r>
          </w:p>
        </w:tc>
      </w:tr>
      <w:tr w:rsidR="00BE4937" w:rsidRPr="00011542" w14:paraId="2E6BC1E1" w14:textId="77777777" w:rsidTr="00851A5B">
        <w:trPr>
          <w:trHeight w:val="288"/>
        </w:trPr>
        <w:tc>
          <w:tcPr>
            <w:tcW w:w="2520" w:type="dxa"/>
            <w:tcBorders>
              <w:top w:val="nil"/>
              <w:left w:val="nil"/>
              <w:bottom w:val="nil"/>
              <w:right w:val="single" w:sz="4" w:space="0" w:color="auto"/>
            </w:tcBorders>
          </w:tcPr>
          <w:p w14:paraId="430B50A3"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421594E" w14:textId="77777777" w:rsidR="00BE4937" w:rsidRPr="004110BC" w:rsidRDefault="00BE4937"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A baseline is generally composed of two components, a normal baseline and a straight baseline.</w:t>
            </w:r>
          </w:p>
        </w:tc>
      </w:tr>
      <w:tr w:rsidR="00BE4937" w:rsidRPr="00011542" w14:paraId="092C405A" w14:textId="77777777" w:rsidTr="00851A5B">
        <w:trPr>
          <w:trHeight w:val="288"/>
        </w:trPr>
        <w:tc>
          <w:tcPr>
            <w:tcW w:w="2520" w:type="dxa"/>
            <w:tcBorders>
              <w:top w:val="nil"/>
              <w:left w:val="nil"/>
              <w:bottom w:val="nil"/>
              <w:right w:val="single" w:sz="4" w:space="0" w:color="auto"/>
            </w:tcBorders>
          </w:tcPr>
          <w:p w14:paraId="76F9A595" w14:textId="77777777" w:rsidR="00BE4937" w:rsidRPr="004110BC" w:rsidRDefault="00BE4937" w:rsidP="004110BC">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25244F4" w14:textId="77777777" w:rsidR="00BE4937" w:rsidRPr="004110BC" w:rsidRDefault="00BE4937"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r w:rsidR="00BE4937" w:rsidRPr="00011542" w14:paraId="31F887A8" w14:textId="77777777" w:rsidTr="00851A5B">
        <w:trPr>
          <w:trHeight w:val="288"/>
        </w:trPr>
        <w:tc>
          <w:tcPr>
            <w:tcW w:w="2520" w:type="dxa"/>
            <w:tcBorders>
              <w:top w:val="nil"/>
              <w:left w:val="nil"/>
              <w:bottom w:val="nil"/>
              <w:right w:val="single" w:sz="4" w:space="0" w:color="auto"/>
            </w:tcBorders>
          </w:tcPr>
          <w:p w14:paraId="01AD6BE7" w14:textId="77777777" w:rsidR="00BE4937" w:rsidRPr="004110BC" w:rsidRDefault="00BE4937" w:rsidP="004110BC">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Distinction</w:t>
            </w:r>
          </w:p>
        </w:tc>
        <w:tc>
          <w:tcPr>
            <w:tcW w:w="5521" w:type="dxa"/>
            <w:tcBorders>
              <w:top w:val="single" w:sz="4" w:space="0" w:color="auto"/>
              <w:left w:val="single" w:sz="4" w:space="0" w:color="auto"/>
              <w:bottom w:val="single" w:sz="4" w:space="0" w:color="auto"/>
              <w:right w:val="single" w:sz="4" w:space="0" w:color="auto"/>
            </w:tcBorders>
          </w:tcPr>
          <w:p w14:paraId="75114106" w14:textId="77777777" w:rsidR="00BE4937" w:rsidRPr="004110BC" w:rsidRDefault="00BE4937">
            <w:pPr>
              <w:keepNext/>
              <w:keepLines/>
              <w:widowControl w:val="0"/>
              <w:autoSpaceDE w:val="0"/>
              <w:autoSpaceDN w:val="0"/>
              <w:adjustRightInd w:val="0"/>
              <w:rPr>
                <w:rFonts w:asciiTheme="minorHAnsi" w:hAnsiTheme="minorHAnsi" w:cs="Arial"/>
                <w:b/>
                <w:bCs/>
                <w:color w:val="7F7F7F"/>
                <w:sz w:val="18"/>
                <w:szCs w:val="18"/>
                <w:lang w:val="en-CA"/>
              </w:rPr>
            </w:pPr>
          </w:p>
        </w:tc>
      </w:tr>
    </w:tbl>
    <w:p w14:paraId="267907FB" w14:textId="77777777" w:rsidR="00BE4937" w:rsidRPr="004110BC" w:rsidRDefault="00BE4937" w:rsidP="00BE4937">
      <w:pPr>
        <w:widowControl w:val="0"/>
        <w:tabs>
          <w:tab w:val="right" w:pos="5160"/>
        </w:tabs>
        <w:autoSpaceDE w:val="0"/>
        <w:autoSpaceDN w:val="0"/>
        <w:adjustRightInd w:val="0"/>
        <w:rPr>
          <w:rFonts w:ascii="Calibri" w:hAnsi="Calibri" w:cs="Calibri"/>
          <w:color w:val="404040"/>
          <w:lang w:val="en-CA"/>
        </w:rPr>
      </w:pPr>
    </w:p>
    <w:p w14:paraId="0C33FAC2" w14:textId="77777777" w:rsidR="000214A1" w:rsidRPr="00011542" w:rsidRDefault="000214A1" w:rsidP="00502AD8">
      <w:pPr>
        <w:pStyle w:val="Appendix"/>
        <w:keepLines w:val="0"/>
        <w:pageBreakBefore w:val="0"/>
        <w:numPr>
          <w:ilvl w:val="2"/>
          <w:numId w:val="48"/>
        </w:numPr>
        <w:jc w:val="left"/>
        <w:outlineLvl w:val="0"/>
      </w:pPr>
      <w:bookmarkStart w:id="240" w:name="_Toc467765243"/>
      <w:r w:rsidRPr="00011542">
        <w:t xml:space="preserve">S-121 </w:t>
      </w:r>
      <w:r w:rsidR="003C6025" w:rsidRPr="00011542">
        <w:t>Information</w:t>
      </w:r>
      <w:r w:rsidRPr="00011542">
        <w:t xml:space="preserve"> Objects</w:t>
      </w:r>
      <w:bookmarkEnd w:id="240"/>
    </w:p>
    <w:p w14:paraId="41279E65" w14:textId="77777777" w:rsidR="000214A1" w:rsidRPr="004110BC" w:rsidRDefault="000214A1" w:rsidP="000214A1">
      <w:pPr>
        <w:widowControl w:val="0"/>
        <w:tabs>
          <w:tab w:val="left" w:pos="1440"/>
        </w:tabs>
        <w:autoSpaceDE w:val="0"/>
        <w:autoSpaceDN w:val="0"/>
        <w:adjustRightInd w:val="0"/>
        <w:rPr>
          <w:rFonts w:ascii="Arial" w:hAnsi="Arial" w:cs="Arial"/>
          <w:sz w:val="14"/>
          <w:lang w:val="en-CA"/>
        </w:rPr>
      </w:pPr>
      <w:r w:rsidRPr="004110BC">
        <w:rPr>
          <w:rFonts w:ascii="Arial" w:hAnsi="Arial" w:cs="Arial"/>
          <w:sz w:val="14"/>
          <w:lang w:val="en-CA"/>
        </w:rPr>
        <w:t xml:space="preserve"> </w:t>
      </w:r>
    </w:p>
    <w:p w14:paraId="27F47231" w14:textId="77777777" w:rsidR="000214A1" w:rsidRPr="004110BC" w:rsidRDefault="000214A1" w:rsidP="000214A1">
      <w:pPr>
        <w:widowControl w:val="0"/>
        <w:tabs>
          <w:tab w:val="left" w:pos="1440"/>
        </w:tabs>
        <w:autoSpaceDE w:val="0"/>
        <w:autoSpaceDN w:val="0"/>
        <w:adjustRightInd w:val="0"/>
        <w:rPr>
          <w:rFonts w:ascii="Arial" w:hAnsi="Arial" w:cs="Arial"/>
          <w:sz w:val="14"/>
          <w:lang w:val="en-CA"/>
        </w:rPr>
      </w:pPr>
    </w:p>
    <w:p w14:paraId="67CD920C"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2001</w:t>
      </w:r>
    </w:p>
    <w:tbl>
      <w:tblPr>
        <w:tblStyle w:val="TableGrid"/>
        <w:tblW w:w="0" w:type="auto"/>
        <w:tblInd w:w="918" w:type="dxa"/>
        <w:tblLayout w:type="fixed"/>
        <w:tblCellMar>
          <w:left w:w="115" w:type="dxa"/>
          <w:right w:w="115" w:type="dxa"/>
        </w:tblCellMar>
        <w:tblLook w:val="04A0" w:firstRow="1" w:lastRow="0" w:firstColumn="1" w:lastColumn="0" w:noHBand="0" w:noVBand="1"/>
      </w:tblPr>
      <w:tblGrid>
        <w:gridCol w:w="2538"/>
        <w:gridCol w:w="5521"/>
      </w:tblGrid>
      <w:tr w:rsidR="000214A1" w:rsidRPr="00011542" w14:paraId="50CD4BD9" w14:textId="77777777" w:rsidTr="00851A5B">
        <w:trPr>
          <w:trHeight w:val="144"/>
        </w:trPr>
        <w:tc>
          <w:tcPr>
            <w:tcW w:w="2538" w:type="dxa"/>
            <w:tcBorders>
              <w:top w:val="nil"/>
              <w:left w:val="nil"/>
              <w:bottom w:val="nil"/>
              <w:right w:val="single" w:sz="4" w:space="0" w:color="auto"/>
            </w:tcBorders>
          </w:tcPr>
          <w:p w14:paraId="5468C4CE"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252E2A2" w14:textId="77777777" w:rsidR="000214A1" w:rsidRPr="00635D5A" w:rsidRDefault="000214A1">
            <w:pPr>
              <w:keepNext/>
              <w:keepLines/>
              <w:widowControl w:val="0"/>
              <w:autoSpaceDE w:val="0"/>
              <w:autoSpaceDN w:val="0"/>
              <w:adjustRightInd w:val="0"/>
              <w:rPr>
                <w:rFonts w:asciiTheme="minorHAnsi" w:hAnsiTheme="minorHAnsi" w:cs="Arial"/>
                <w:color w:val="404040"/>
                <w:sz w:val="18"/>
                <w:szCs w:val="18"/>
                <w:lang w:val="en-CA"/>
              </w:rPr>
            </w:pPr>
            <w:r w:rsidRPr="00635D5A">
              <w:rPr>
                <w:rFonts w:asciiTheme="minorHAnsi" w:hAnsiTheme="minorHAnsi" w:cs="Arial"/>
                <w:color w:val="404040"/>
                <w:sz w:val="18"/>
                <w:szCs w:val="18"/>
                <w:lang w:val="en-CA"/>
              </w:rPr>
              <w:t>MLB</w:t>
            </w:r>
          </w:p>
        </w:tc>
      </w:tr>
      <w:tr w:rsidR="000214A1" w:rsidRPr="00011542" w14:paraId="5F3067A4" w14:textId="77777777" w:rsidTr="00851A5B">
        <w:trPr>
          <w:trHeight w:val="144"/>
        </w:trPr>
        <w:tc>
          <w:tcPr>
            <w:tcW w:w="2538" w:type="dxa"/>
            <w:tcBorders>
              <w:top w:val="nil"/>
              <w:left w:val="nil"/>
              <w:bottom w:val="nil"/>
              <w:right w:val="single" w:sz="4" w:space="0" w:color="auto"/>
            </w:tcBorders>
          </w:tcPr>
          <w:p w14:paraId="6EE3AC5B"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2F5807CF" w14:textId="77777777" w:rsidR="000214A1" w:rsidRPr="00635D5A"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635D5A">
              <w:rPr>
                <w:rFonts w:asciiTheme="minorHAnsi" w:hAnsiTheme="minorHAnsi" w:cs="Calibri"/>
                <w:color w:val="404040"/>
                <w:sz w:val="18"/>
                <w:szCs w:val="18"/>
                <w:lang w:val="en-CA"/>
              </w:rPr>
              <w:t>BAUNIT</w:t>
            </w:r>
          </w:p>
        </w:tc>
      </w:tr>
      <w:tr w:rsidR="000214A1" w:rsidRPr="00011542" w14:paraId="79AB174E" w14:textId="77777777" w:rsidTr="00851A5B">
        <w:trPr>
          <w:trHeight w:val="144"/>
        </w:trPr>
        <w:tc>
          <w:tcPr>
            <w:tcW w:w="2538" w:type="dxa"/>
            <w:tcBorders>
              <w:top w:val="nil"/>
              <w:left w:val="nil"/>
              <w:bottom w:val="nil"/>
              <w:right w:val="single" w:sz="4" w:space="0" w:color="auto"/>
            </w:tcBorders>
          </w:tcPr>
          <w:p w14:paraId="5F04D771"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57C9F439" w14:textId="77777777" w:rsidR="000214A1" w:rsidRPr="00635D5A"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635D5A">
              <w:rPr>
                <w:rFonts w:asciiTheme="minorHAnsi" w:hAnsiTheme="minorHAnsi" w:cs="Arial"/>
                <w:b/>
                <w:color w:val="404040"/>
                <w:sz w:val="18"/>
                <w:szCs w:val="18"/>
                <w:lang w:val="en-CA"/>
              </w:rPr>
              <w:t>S121 Basic Administrative Unit</w:t>
            </w:r>
          </w:p>
        </w:tc>
      </w:tr>
      <w:tr w:rsidR="000214A1" w:rsidRPr="00011542" w14:paraId="7A525E26" w14:textId="77777777" w:rsidTr="00851A5B">
        <w:trPr>
          <w:trHeight w:val="144"/>
        </w:trPr>
        <w:tc>
          <w:tcPr>
            <w:tcW w:w="2538" w:type="dxa"/>
            <w:tcBorders>
              <w:top w:val="nil"/>
              <w:left w:val="nil"/>
              <w:bottom w:val="nil"/>
              <w:right w:val="single" w:sz="4" w:space="0" w:color="auto"/>
            </w:tcBorders>
          </w:tcPr>
          <w:p w14:paraId="33A9FB0E" w14:textId="77777777" w:rsidR="000214A1" w:rsidRPr="004110BC" w:rsidRDefault="000214A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B111B55" w14:textId="77777777" w:rsidR="000214A1" w:rsidRPr="00635D5A" w:rsidRDefault="000214A1">
            <w:pPr>
              <w:keepNext/>
              <w:keepLines/>
              <w:widowControl w:val="0"/>
              <w:autoSpaceDE w:val="0"/>
              <w:autoSpaceDN w:val="0"/>
              <w:adjustRightInd w:val="0"/>
              <w:rPr>
                <w:rFonts w:asciiTheme="minorHAnsi" w:hAnsiTheme="minorHAnsi" w:cs="Arial"/>
                <w:b/>
                <w:bCs/>
                <w:color w:val="7F7F7F"/>
                <w:sz w:val="18"/>
                <w:szCs w:val="18"/>
                <w:lang w:val="en-CA"/>
              </w:rPr>
            </w:pPr>
          </w:p>
        </w:tc>
      </w:tr>
      <w:tr w:rsidR="000214A1" w:rsidRPr="00011542" w14:paraId="42D03396" w14:textId="77777777" w:rsidTr="00851A5B">
        <w:trPr>
          <w:trHeight w:val="144"/>
        </w:trPr>
        <w:tc>
          <w:tcPr>
            <w:tcW w:w="2538" w:type="dxa"/>
            <w:tcBorders>
              <w:top w:val="nil"/>
              <w:left w:val="nil"/>
              <w:bottom w:val="nil"/>
              <w:right w:val="single" w:sz="4" w:space="0" w:color="auto"/>
            </w:tcBorders>
          </w:tcPr>
          <w:p w14:paraId="44F2C294"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01F7B76" w14:textId="77777777" w:rsidR="000214A1" w:rsidRPr="00635D5A"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635D5A">
              <w:rPr>
                <w:rFonts w:asciiTheme="minorHAnsi" w:hAnsiTheme="minorHAnsi" w:cs="Calibri"/>
                <w:color w:val="404040"/>
                <w:sz w:val="18"/>
                <w:szCs w:val="18"/>
                <w:lang w:val="en-CA"/>
              </w:rPr>
              <w:t>S121BAUnit</w:t>
            </w:r>
          </w:p>
        </w:tc>
      </w:tr>
      <w:tr w:rsidR="000214A1" w:rsidRPr="00011542" w14:paraId="008D7EFD" w14:textId="77777777" w:rsidTr="00851A5B">
        <w:trPr>
          <w:trHeight w:val="144"/>
        </w:trPr>
        <w:tc>
          <w:tcPr>
            <w:tcW w:w="2538" w:type="dxa"/>
            <w:tcBorders>
              <w:top w:val="nil"/>
              <w:left w:val="nil"/>
              <w:bottom w:val="nil"/>
              <w:right w:val="single" w:sz="4" w:space="0" w:color="auto"/>
            </w:tcBorders>
          </w:tcPr>
          <w:p w14:paraId="4857D38A" w14:textId="77777777" w:rsidR="000214A1" w:rsidRPr="004110BC" w:rsidRDefault="000214A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C5B2B00" w14:textId="77777777" w:rsidR="000214A1" w:rsidRPr="00635D5A" w:rsidRDefault="000214A1">
            <w:pPr>
              <w:keepNext/>
              <w:keepLines/>
              <w:widowControl w:val="0"/>
              <w:autoSpaceDE w:val="0"/>
              <w:autoSpaceDN w:val="0"/>
              <w:adjustRightInd w:val="0"/>
              <w:rPr>
                <w:rFonts w:asciiTheme="minorHAnsi" w:hAnsiTheme="minorHAnsi" w:cs="Calibri"/>
                <w:b/>
                <w:bCs/>
                <w:color w:val="7F7F7F"/>
                <w:sz w:val="18"/>
                <w:szCs w:val="18"/>
                <w:lang w:val="en-CA"/>
              </w:rPr>
            </w:pPr>
          </w:p>
        </w:tc>
      </w:tr>
      <w:tr w:rsidR="000214A1" w:rsidRPr="00011542" w14:paraId="0945B5C9" w14:textId="77777777" w:rsidTr="00851A5B">
        <w:trPr>
          <w:trHeight w:val="144"/>
        </w:trPr>
        <w:tc>
          <w:tcPr>
            <w:tcW w:w="2538" w:type="dxa"/>
            <w:tcBorders>
              <w:top w:val="nil"/>
              <w:left w:val="nil"/>
              <w:bottom w:val="nil"/>
              <w:right w:val="single" w:sz="4" w:space="0" w:color="auto"/>
            </w:tcBorders>
          </w:tcPr>
          <w:p w14:paraId="4F4D573F"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518F396" w14:textId="77777777" w:rsidR="000214A1" w:rsidRPr="00635D5A" w:rsidRDefault="000214A1" w:rsidP="00851A5B">
            <w:pPr>
              <w:keepNext/>
              <w:keepLines/>
              <w:widowControl w:val="0"/>
              <w:autoSpaceDE w:val="0"/>
              <w:autoSpaceDN w:val="0"/>
              <w:adjustRightInd w:val="0"/>
              <w:rPr>
                <w:rFonts w:asciiTheme="minorHAnsi" w:hAnsiTheme="minorHAnsi" w:cs="Calibri"/>
                <w:color w:val="404040"/>
                <w:sz w:val="18"/>
                <w:szCs w:val="18"/>
                <w:lang w:val="en-CA"/>
              </w:rPr>
            </w:pPr>
            <w:r w:rsidRPr="00635D5A">
              <w:rPr>
                <w:rFonts w:asciiTheme="minorHAnsi" w:hAnsiTheme="minorHAnsi" w:cs="Calibri"/>
                <w:color w:val="404040"/>
                <w:sz w:val="18"/>
                <w:szCs w:val="18"/>
                <w:lang w:val="en-CA"/>
              </w:rPr>
              <w:t xml:space="preserve">The Basic Administrative is a feature type to “which (one or more) unique and homogeneous rights, responsibilities or restrictions are associated”. It is an information object since it does not directly take on spatial attributes. </w:t>
            </w:r>
          </w:p>
        </w:tc>
      </w:tr>
      <w:tr w:rsidR="000214A1" w:rsidRPr="00011542" w14:paraId="752D43D5" w14:textId="77777777" w:rsidTr="00851A5B">
        <w:trPr>
          <w:trHeight w:val="144"/>
        </w:trPr>
        <w:tc>
          <w:tcPr>
            <w:tcW w:w="2538" w:type="dxa"/>
            <w:tcBorders>
              <w:top w:val="nil"/>
              <w:left w:val="nil"/>
              <w:bottom w:val="nil"/>
              <w:right w:val="single" w:sz="4" w:space="0" w:color="auto"/>
            </w:tcBorders>
          </w:tcPr>
          <w:p w14:paraId="525B8FE6"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DAC4705" w14:textId="77777777" w:rsidR="000214A1" w:rsidRPr="00635D5A" w:rsidRDefault="003E4A1F" w:rsidP="00851A5B">
            <w:pPr>
              <w:keepNext/>
              <w:keepLines/>
              <w:widowControl w:val="0"/>
              <w:autoSpaceDE w:val="0"/>
              <w:autoSpaceDN w:val="0"/>
              <w:adjustRightInd w:val="0"/>
              <w:rPr>
                <w:rFonts w:asciiTheme="minorHAnsi" w:hAnsiTheme="minorHAnsi" w:cs="Arial"/>
                <w:color w:val="404040"/>
                <w:sz w:val="18"/>
                <w:szCs w:val="18"/>
                <w:lang w:val="en-CA"/>
              </w:rPr>
            </w:pPr>
            <w:r w:rsidRPr="00635D5A">
              <w:rPr>
                <w:rFonts w:asciiTheme="minorHAnsi" w:hAnsiTheme="minorHAnsi" w:cs="Calibri"/>
                <w:color w:val="404040"/>
                <w:sz w:val="18"/>
                <w:szCs w:val="18"/>
                <w:lang w:val="en-CA"/>
              </w:rPr>
              <w:t>The S121_BAUnit is derived from both the S100_FeatureType and the LA_BAUnit defined in ISO 19152.</w:t>
            </w:r>
          </w:p>
        </w:tc>
      </w:tr>
      <w:tr w:rsidR="000214A1" w:rsidRPr="00011542" w14:paraId="489A3A12" w14:textId="77777777" w:rsidTr="00851A5B">
        <w:trPr>
          <w:trHeight w:val="144"/>
        </w:trPr>
        <w:tc>
          <w:tcPr>
            <w:tcW w:w="2538" w:type="dxa"/>
            <w:tcBorders>
              <w:top w:val="nil"/>
              <w:left w:val="nil"/>
              <w:bottom w:val="nil"/>
              <w:right w:val="single" w:sz="4" w:space="0" w:color="auto"/>
            </w:tcBorders>
          </w:tcPr>
          <w:p w14:paraId="64904B59"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EA770AC" w14:textId="77777777" w:rsidR="000214A1" w:rsidRPr="00635D5A"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635D5A">
              <w:rPr>
                <w:rFonts w:asciiTheme="minorHAnsi" w:hAnsiTheme="minorHAnsi" w:cs="Arial"/>
                <w:color w:val="404040"/>
                <w:sz w:val="18"/>
                <w:szCs w:val="18"/>
                <w:lang w:val="en-CA"/>
              </w:rPr>
              <w:t>proposed S-121</w:t>
            </w:r>
          </w:p>
        </w:tc>
      </w:tr>
    </w:tbl>
    <w:p w14:paraId="5FB2983B"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61870B83"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2002</w:t>
      </w:r>
    </w:p>
    <w:tbl>
      <w:tblPr>
        <w:tblStyle w:val="TableGrid"/>
        <w:tblW w:w="0" w:type="auto"/>
        <w:tblInd w:w="918" w:type="dxa"/>
        <w:tblLook w:val="04A0" w:firstRow="1" w:lastRow="0" w:firstColumn="1" w:lastColumn="0" w:noHBand="0" w:noVBand="1"/>
      </w:tblPr>
      <w:tblGrid>
        <w:gridCol w:w="2538"/>
        <w:gridCol w:w="5521"/>
      </w:tblGrid>
      <w:tr w:rsidR="000214A1" w:rsidRPr="00011542" w14:paraId="13FBA6A2" w14:textId="77777777" w:rsidTr="000214A1">
        <w:tc>
          <w:tcPr>
            <w:tcW w:w="2538" w:type="dxa"/>
            <w:tcBorders>
              <w:top w:val="nil"/>
              <w:left w:val="nil"/>
              <w:bottom w:val="nil"/>
              <w:right w:val="single" w:sz="4" w:space="0" w:color="auto"/>
            </w:tcBorders>
          </w:tcPr>
          <w:p w14:paraId="14D19901"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47E76ADE"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00F1B6AC" w14:textId="77777777" w:rsidTr="000214A1">
        <w:tc>
          <w:tcPr>
            <w:tcW w:w="2538" w:type="dxa"/>
            <w:tcBorders>
              <w:top w:val="nil"/>
              <w:left w:val="nil"/>
              <w:bottom w:val="nil"/>
              <w:right w:val="single" w:sz="4" w:space="0" w:color="auto"/>
            </w:tcBorders>
          </w:tcPr>
          <w:p w14:paraId="3834627A"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4CB2C30D"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RIGHT-</w:t>
            </w:r>
          </w:p>
        </w:tc>
      </w:tr>
      <w:tr w:rsidR="000214A1" w:rsidRPr="00011542" w14:paraId="7B61DC94" w14:textId="77777777" w:rsidTr="000214A1">
        <w:tc>
          <w:tcPr>
            <w:tcW w:w="2538" w:type="dxa"/>
            <w:tcBorders>
              <w:top w:val="nil"/>
              <w:left w:val="nil"/>
              <w:bottom w:val="nil"/>
              <w:right w:val="single" w:sz="4" w:space="0" w:color="auto"/>
            </w:tcBorders>
          </w:tcPr>
          <w:p w14:paraId="53F99C01"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9E2C30F"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Right</w:t>
            </w:r>
          </w:p>
        </w:tc>
      </w:tr>
      <w:tr w:rsidR="000214A1" w:rsidRPr="00011542" w14:paraId="646B37A9" w14:textId="77777777" w:rsidTr="000214A1">
        <w:tc>
          <w:tcPr>
            <w:tcW w:w="2538" w:type="dxa"/>
            <w:tcBorders>
              <w:top w:val="nil"/>
              <w:left w:val="nil"/>
              <w:bottom w:val="nil"/>
              <w:right w:val="single" w:sz="4" w:space="0" w:color="auto"/>
            </w:tcBorders>
          </w:tcPr>
          <w:p w14:paraId="74581A91" w14:textId="77777777" w:rsidR="000214A1" w:rsidRPr="004110BC" w:rsidRDefault="000214A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3000FCE" w14:textId="77777777" w:rsidR="000214A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Right</w:t>
            </w:r>
          </w:p>
        </w:tc>
      </w:tr>
      <w:tr w:rsidR="000214A1" w:rsidRPr="00011542" w14:paraId="1FF3C851" w14:textId="77777777" w:rsidTr="000214A1">
        <w:tc>
          <w:tcPr>
            <w:tcW w:w="2538" w:type="dxa"/>
            <w:tcBorders>
              <w:top w:val="nil"/>
              <w:left w:val="nil"/>
              <w:bottom w:val="nil"/>
              <w:right w:val="single" w:sz="4" w:space="0" w:color="auto"/>
            </w:tcBorders>
          </w:tcPr>
          <w:p w14:paraId="004348E8"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0509F15"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S121Right</w:t>
            </w:r>
          </w:p>
        </w:tc>
      </w:tr>
      <w:tr w:rsidR="000214A1" w:rsidRPr="00011542" w14:paraId="04D5A2C5" w14:textId="77777777" w:rsidTr="000214A1">
        <w:tc>
          <w:tcPr>
            <w:tcW w:w="2538" w:type="dxa"/>
            <w:tcBorders>
              <w:top w:val="nil"/>
              <w:left w:val="nil"/>
              <w:bottom w:val="nil"/>
              <w:right w:val="single" w:sz="4" w:space="0" w:color="auto"/>
            </w:tcBorders>
          </w:tcPr>
          <w:p w14:paraId="66588B90" w14:textId="77777777" w:rsidR="000214A1" w:rsidRPr="004110BC" w:rsidRDefault="000214A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DEEFFBB" w14:textId="77777777" w:rsidR="000214A1" w:rsidRPr="004110BC" w:rsidRDefault="000214A1">
            <w:pPr>
              <w:keepNext/>
              <w:keepLines/>
              <w:widowControl w:val="0"/>
              <w:autoSpaceDE w:val="0"/>
              <w:autoSpaceDN w:val="0"/>
              <w:adjustRightInd w:val="0"/>
              <w:rPr>
                <w:rFonts w:asciiTheme="minorHAnsi" w:hAnsiTheme="minorHAnsi" w:cs="Calibri"/>
                <w:b/>
                <w:bCs/>
                <w:color w:val="7F7F7F"/>
                <w:sz w:val="18"/>
                <w:szCs w:val="18"/>
                <w:lang w:val="en-CA"/>
              </w:rPr>
            </w:pPr>
          </w:p>
        </w:tc>
      </w:tr>
      <w:tr w:rsidR="000214A1" w:rsidRPr="00011542" w14:paraId="2A8C13D5" w14:textId="77777777" w:rsidTr="000214A1">
        <w:tc>
          <w:tcPr>
            <w:tcW w:w="2538" w:type="dxa"/>
            <w:tcBorders>
              <w:top w:val="nil"/>
              <w:left w:val="nil"/>
              <w:bottom w:val="nil"/>
              <w:right w:val="single" w:sz="4" w:space="0" w:color="auto"/>
            </w:tcBorders>
          </w:tcPr>
          <w:p w14:paraId="12D22088"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236C764" w14:textId="77777777" w:rsidR="000214A1" w:rsidRPr="004110BC" w:rsidRDefault="000214A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S121_Right is an action, activity or class of actions that a system participant may perform on or using an associated resource.</w:t>
            </w:r>
          </w:p>
        </w:tc>
      </w:tr>
      <w:tr w:rsidR="000214A1" w:rsidRPr="00011542" w14:paraId="3434B559" w14:textId="77777777" w:rsidTr="000214A1">
        <w:tc>
          <w:tcPr>
            <w:tcW w:w="2538" w:type="dxa"/>
            <w:tcBorders>
              <w:top w:val="nil"/>
              <w:left w:val="nil"/>
              <w:bottom w:val="nil"/>
              <w:right w:val="single" w:sz="4" w:space="0" w:color="auto"/>
            </w:tcBorders>
          </w:tcPr>
          <w:p w14:paraId="5AE19750"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B76B61A"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In the S-100 environment the RRR objects are information objects that carry an object identifier "Oid". They can be referenced as objects from the attributes associated with an S-100 Feature Object.</w:t>
            </w:r>
          </w:p>
        </w:tc>
      </w:tr>
      <w:tr w:rsidR="000214A1" w:rsidRPr="00011542" w14:paraId="195E99F4" w14:textId="77777777" w:rsidTr="000214A1">
        <w:tc>
          <w:tcPr>
            <w:tcW w:w="2538" w:type="dxa"/>
            <w:tcBorders>
              <w:top w:val="nil"/>
              <w:left w:val="nil"/>
              <w:bottom w:val="nil"/>
              <w:right w:val="single" w:sz="4" w:space="0" w:color="auto"/>
            </w:tcBorders>
          </w:tcPr>
          <w:p w14:paraId="651DF01F"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891B877"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5D44EE9F"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38832074"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2003</w:t>
      </w:r>
    </w:p>
    <w:tbl>
      <w:tblPr>
        <w:tblStyle w:val="TableGrid"/>
        <w:tblW w:w="0" w:type="auto"/>
        <w:tblInd w:w="918" w:type="dxa"/>
        <w:tblLook w:val="04A0" w:firstRow="1" w:lastRow="0" w:firstColumn="1" w:lastColumn="0" w:noHBand="0" w:noVBand="1"/>
      </w:tblPr>
      <w:tblGrid>
        <w:gridCol w:w="2538"/>
        <w:gridCol w:w="5521"/>
      </w:tblGrid>
      <w:tr w:rsidR="000214A1" w:rsidRPr="00011542" w14:paraId="69F61517" w14:textId="77777777" w:rsidTr="000214A1">
        <w:tc>
          <w:tcPr>
            <w:tcW w:w="2538" w:type="dxa"/>
            <w:tcBorders>
              <w:top w:val="nil"/>
              <w:left w:val="nil"/>
              <w:bottom w:val="nil"/>
              <w:right w:val="single" w:sz="4" w:space="0" w:color="auto"/>
            </w:tcBorders>
          </w:tcPr>
          <w:p w14:paraId="1980E20D"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06CD362"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44E0E803" w14:textId="77777777" w:rsidTr="000214A1">
        <w:tc>
          <w:tcPr>
            <w:tcW w:w="2538" w:type="dxa"/>
            <w:tcBorders>
              <w:top w:val="nil"/>
              <w:left w:val="nil"/>
              <w:bottom w:val="nil"/>
              <w:right w:val="single" w:sz="4" w:space="0" w:color="auto"/>
            </w:tcBorders>
          </w:tcPr>
          <w:p w14:paraId="2093FFEE"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68CE13F7"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RESPON</w:t>
            </w:r>
          </w:p>
        </w:tc>
      </w:tr>
      <w:tr w:rsidR="000214A1" w:rsidRPr="00011542" w14:paraId="3C79525D" w14:textId="77777777" w:rsidTr="000214A1">
        <w:tc>
          <w:tcPr>
            <w:tcW w:w="2538" w:type="dxa"/>
            <w:tcBorders>
              <w:top w:val="nil"/>
              <w:left w:val="nil"/>
              <w:bottom w:val="nil"/>
              <w:right w:val="single" w:sz="4" w:space="0" w:color="auto"/>
            </w:tcBorders>
          </w:tcPr>
          <w:p w14:paraId="0331898B"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E7653CB"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Responsibility</w:t>
            </w:r>
          </w:p>
        </w:tc>
      </w:tr>
      <w:tr w:rsidR="000214A1" w:rsidRPr="00011542" w14:paraId="251EDFFF" w14:textId="77777777" w:rsidTr="000214A1">
        <w:tc>
          <w:tcPr>
            <w:tcW w:w="2538" w:type="dxa"/>
            <w:tcBorders>
              <w:top w:val="nil"/>
              <w:left w:val="nil"/>
              <w:bottom w:val="nil"/>
              <w:right w:val="single" w:sz="4" w:space="0" w:color="auto"/>
            </w:tcBorders>
          </w:tcPr>
          <w:p w14:paraId="15598C6F" w14:textId="77777777" w:rsidR="000214A1" w:rsidRPr="004110BC" w:rsidRDefault="000214A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76D3F37" w14:textId="77777777" w:rsidR="000214A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Responsibility</w:t>
            </w:r>
          </w:p>
        </w:tc>
      </w:tr>
      <w:tr w:rsidR="000214A1" w:rsidRPr="00011542" w14:paraId="3A1A091D" w14:textId="77777777" w:rsidTr="000214A1">
        <w:tc>
          <w:tcPr>
            <w:tcW w:w="2538" w:type="dxa"/>
            <w:tcBorders>
              <w:top w:val="nil"/>
              <w:left w:val="nil"/>
              <w:bottom w:val="nil"/>
              <w:right w:val="single" w:sz="4" w:space="0" w:color="auto"/>
            </w:tcBorders>
          </w:tcPr>
          <w:p w14:paraId="2C840A43"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08A70E6"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S121Responsibility</w:t>
            </w:r>
          </w:p>
        </w:tc>
      </w:tr>
      <w:tr w:rsidR="000214A1" w:rsidRPr="00011542" w14:paraId="7FB96F74" w14:textId="77777777" w:rsidTr="000214A1">
        <w:tc>
          <w:tcPr>
            <w:tcW w:w="2538" w:type="dxa"/>
            <w:tcBorders>
              <w:top w:val="nil"/>
              <w:left w:val="nil"/>
              <w:bottom w:val="nil"/>
              <w:right w:val="single" w:sz="4" w:space="0" w:color="auto"/>
            </w:tcBorders>
          </w:tcPr>
          <w:p w14:paraId="13DC640C" w14:textId="77777777" w:rsidR="000214A1" w:rsidRPr="004110BC" w:rsidRDefault="000214A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Calibri" w:hAnsi="Calibri" w:cs="Calibri"/>
                <w:b/>
                <w:bCs/>
                <w:color w:val="7F7F7F"/>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8F6D0EB" w14:textId="77777777" w:rsidR="000214A1" w:rsidRPr="004110BC" w:rsidRDefault="000214A1">
            <w:pPr>
              <w:keepNext/>
              <w:keepLines/>
              <w:widowControl w:val="0"/>
              <w:autoSpaceDE w:val="0"/>
              <w:autoSpaceDN w:val="0"/>
              <w:adjustRightInd w:val="0"/>
              <w:rPr>
                <w:rFonts w:asciiTheme="minorHAnsi" w:hAnsiTheme="minorHAnsi" w:cs="Calibri"/>
                <w:b/>
                <w:bCs/>
                <w:color w:val="7F7F7F"/>
                <w:sz w:val="18"/>
                <w:szCs w:val="18"/>
                <w:lang w:val="en-CA"/>
              </w:rPr>
            </w:pPr>
          </w:p>
        </w:tc>
      </w:tr>
      <w:tr w:rsidR="000214A1" w:rsidRPr="00011542" w14:paraId="34574AC3" w14:textId="77777777" w:rsidTr="000214A1">
        <w:tc>
          <w:tcPr>
            <w:tcW w:w="2538" w:type="dxa"/>
            <w:tcBorders>
              <w:top w:val="nil"/>
              <w:left w:val="nil"/>
              <w:bottom w:val="nil"/>
              <w:right w:val="single" w:sz="4" w:space="0" w:color="auto"/>
            </w:tcBorders>
          </w:tcPr>
          <w:p w14:paraId="07F5BC2A"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9405705" w14:textId="77777777" w:rsidR="000214A1" w:rsidRPr="004110BC" w:rsidRDefault="000214A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S121_Responsibility</w:t>
            </w:r>
            <w:r w:rsidR="00851A5B">
              <w:rPr>
                <w:rFonts w:asciiTheme="minorHAnsi" w:hAnsiTheme="minorHAnsi" w:cs="Calibri"/>
                <w:color w:val="404040"/>
                <w:sz w:val="18"/>
                <w:szCs w:val="18"/>
                <w:lang w:val="en-CA"/>
              </w:rPr>
              <w:t xml:space="preserve"> </w:t>
            </w:r>
            <w:r w:rsidRPr="004110BC">
              <w:rPr>
                <w:rFonts w:asciiTheme="minorHAnsi" w:hAnsiTheme="minorHAnsi" w:cs="Calibri"/>
                <w:color w:val="404040"/>
                <w:sz w:val="18"/>
                <w:szCs w:val="18"/>
                <w:lang w:val="en-CA"/>
              </w:rPr>
              <w:t>is a formal or informal obligation to do something</w:t>
            </w:r>
          </w:p>
        </w:tc>
      </w:tr>
      <w:tr w:rsidR="000214A1" w:rsidRPr="00011542" w14:paraId="6CF9C27A" w14:textId="77777777" w:rsidTr="000214A1">
        <w:tc>
          <w:tcPr>
            <w:tcW w:w="2538" w:type="dxa"/>
            <w:tcBorders>
              <w:top w:val="nil"/>
              <w:left w:val="nil"/>
              <w:bottom w:val="nil"/>
              <w:right w:val="single" w:sz="4" w:space="0" w:color="auto"/>
            </w:tcBorders>
          </w:tcPr>
          <w:p w14:paraId="13DBDCB4"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4AEB244" w14:textId="77777777" w:rsidR="000214A1" w:rsidRPr="004110BC" w:rsidRDefault="000214A1" w:rsidP="00851A5B">
            <w:pPr>
              <w:keepNext/>
              <w:keepLines/>
              <w:widowControl w:val="0"/>
              <w:tabs>
                <w:tab w:val="left" w:pos="1086"/>
              </w:tabs>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In the S-100 environment the RRR objects are information objects that carry an object identifier "Oid". They can be referenced as objects from the attributes associated with an S-100 Feature Object.</w:t>
            </w:r>
          </w:p>
        </w:tc>
      </w:tr>
      <w:tr w:rsidR="000214A1" w:rsidRPr="00011542" w14:paraId="3266E9CB" w14:textId="77777777" w:rsidTr="000214A1">
        <w:tc>
          <w:tcPr>
            <w:tcW w:w="2538" w:type="dxa"/>
            <w:tcBorders>
              <w:top w:val="nil"/>
              <w:left w:val="nil"/>
              <w:bottom w:val="nil"/>
              <w:right w:val="single" w:sz="4" w:space="0" w:color="auto"/>
            </w:tcBorders>
          </w:tcPr>
          <w:p w14:paraId="44A6B230"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A0EBC9F"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3123D5E8"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46D1F1DC"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2004</w:t>
      </w:r>
    </w:p>
    <w:tbl>
      <w:tblPr>
        <w:tblStyle w:val="TableGrid"/>
        <w:tblW w:w="0" w:type="auto"/>
        <w:tblInd w:w="918" w:type="dxa"/>
        <w:tblLook w:val="04A0" w:firstRow="1" w:lastRow="0" w:firstColumn="1" w:lastColumn="0" w:noHBand="0" w:noVBand="1"/>
      </w:tblPr>
      <w:tblGrid>
        <w:gridCol w:w="2538"/>
        <w:gridCol w:w="5521"/>
      </w:tblGrid>
      <w:tr w:rsidR="000214A1" w:rsidRPr="00011542" w14:paraId="3A60FB51" w14:textId="77777777" w:rsidTr="000214A1">
        <w:tc>
          <w:tcPr>
            <w:tcW w:w="2538" w:type="dxa"/>
            <w:tcBorders>
              <w:top w:val="nil"/>
              <w:left w:val="nil"/>
              <w:bottom w:val="nil"/>
              <w:right w:val="single" w:sz="4" w:space="0" w:color="auto"/>
            </w:tcBorders>
          </w:tcPr>
          <w:p w14:paraId="7F3850D2"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E818891"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5B6046EF" w14:textId="77777777" w:rsidTr="000214A1">
        <w:tc>
          <w:tcPr>
            <w:tcW w:w="2538" w:type="dxa"/>
            <w:tcBorders>
              <w:top w:val="nil"/>
              <w:left w:val="nil"/>
              <w:bottom w:val="nil"/>
              <w:right w:val="single" w:sz="4" w:space="0" w:color="auto"/>
            </w:tcBorders>
          </w:tcPr>
          <w:p w14:paraId="359627B2"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5C7DA643"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RESTRN</w:t>
            </w:r>
          </w:p>
        </w:tc>
      </w:tr>
      <w:tr w:rsidR="000214A1" w:rsidRPr="00011542" w14:paraId="5BBEEEAA" w14:textId="77777777" w:rsidTr="000214A1">
        <w:tc>
          <w:tcPr>
            <w:tcW w:w="2538" w:type="dxa"/>
            <w:tcBorders>
              <w:top w:val="nil"/>
              <w:left w:val="nil"/>
              <w:bottom w:val="nil"/>
              <w:right w:val="single" w:sz="4" w:space="0" w:color="auto"/>
            </w:tcBorders>
          </w:tcPr>
          <w:p w14:paraId="178E1C90"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1EA7CB4"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Restriction</w:t>
            </w:r>
          </w:p>
        </w:tc>
      </w:tr>
      <w:tr w:rsidR="008010E1" w:rsidRPr="00011542" w14:paraId="28573986" w14:textId="77777777" w:rsidTr="000214A1">
        <w:tc>
          <w:tcPr>
            <w:tcW w:w="2538" w:type="dxa"/>
            <w:tcBorders>
              <w:top w:val="nil"/>
              <w:left w:val="nil"/>
              <w:bottom w:val="nil"/>
              <w:right w:val="single" w:sz="4" w:space="0" w:color="auto"/>
            </w:tcBorders>
          </w:tcPr>
          <w:p w14:paraId="46D6D177" w14:textId="77777777" w:rsidR="008010E1" w:rsidRPr="004110BC" w:rsidRDefault="008010E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A2E96AD" w14:textId="77777777" w:rsidR="008010E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Restriction</w:t>
            </w:r>
          </w:p>
        </w:tc>
      </w:tr>
      <w:tr w:rsidR="008010E1" w:rsidRPr="00011542" w14:paraId="3F3064D3" w14:textId="77777777" w:rsidTr="000214A1">
        <w:tc>
          <w:tcPr>
            <w:tcW w:w="2538" w:type="dxa"/>
            <w:tcBorders>
              <w:top w:val="nil"/>
              <w:left w:val="nil"/>
              <w:bottom w:val="nil"/>
              <w:right w:val="single" w:sz="4" w:space="0" w:color="auto"/>
            </w:tcBorders>
          </w:tcPr>
          <w:p w14:paraId="354698E1"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063C95A" w14:textId="77777777" w:rsidR="008010E1" w:rsidRPr="004110BC" w:rsidRDefault="008010E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S121Restriction</w:t>
            </w:r>
          </w:p>
        </w:tc>
      </w:tr>
      <w:tr w:rsidR="008010E1" w:rsidRPr="00011542" w14:paraId="3ECA504F" w14:textId="77777777" w:rsidTr="000214A1">
        <w:tc>
          <w:tcPr>
            <w:tcW w:w="2538" w:type="dxa"/>
            <w:tcBorders>
              <w:top w:val="nil"/>
              <w:left w:val="nil"/>
              <w:bottom w:val="nil"/>
              <w:right w:val="single" w:sz="4" w:space="0" w:color="auto"/>
            </w:tcBorders>
          </w:tcPr>
          <w:p w14:paraId="3E98D87B" w14:textId="77777777" w:rsidR="008010E1" w:rsidRPr="004110BC" w:rsidRDefault="008010E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8B5BAC2" w14:textId="77777777" w:rsidR="008010E1" w:rsidRPr="004110BC" w:rsidRDefault="008010E1">
            <w:pPr>
              <w:keepNext/>
              <w:keepLines/>
              <w:widowControl w:val="0"/>
              <w:autoSpaceDE w:val="0"/>
              <w:autoSpaceDN w:val="0"/>
              <w:adjustRightInd w:val="0"/>
              <w:rPr>
                <w:rFonts w:asciiTheme="minorHAnsi" w:hAnsiTheme="minorHAnsi" w:cs="Calibri"/>
                <w:b/>
                <w:bCs/>
                <w:color w:val="7F7F7F"/>
                <w:sz w:val="18"/>
                <w:szCs w:val="18"/>
                <w:lang w:val="en-CA"/>
              </w:rPr>
            </w:pPr>
          </w:p>
        </w:tc>
      </w:tr>
      <w:tr w:rsidR="008010E1" w:rsidRPr="00011542" w14:paraId="428B9EC2" w14:textId="77777777" w:rsidTr="000214A1">
        <w:tc>
          <w:tcPr>
            <w:tcW w:w="2538" w:type="dxa"/>
            <w:tcBorders>
              <w:top w:val="nil"/>
              <w:left w:val="nil"/>
              <w:bottom w:val="nil"/>
              <w:right w:val="single" w:sz="4" w:space="0" w:color="auto"/>
            </w:tcBorders>
          </w:tcPr>
          <w:p w14:paraId="7277CA80"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8A08E9A" w14:textId="77777777" w:rsidR="008010E1" w:rsidRPr="004110BC" w:rsidRDefault="008010E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S121_Restriction is a formal or informal entitlement to refrain from doing something.</w:t>
            </w:r>
          </w:p>
        </w:tc>
      </w:tr>
      <w:tr w:rsidR="008010E1" w:rsidRPr="00011542" w14:paraId="3E1E096A" w14:textId="77777777" w:rsidTr="000214A1">
        <w:tc>
          <w:tcPr>
            <w:tcW w:w="2538" w:type="dxa"/>
            <w:tcBorders>
              <w:top w:val="nil"/>
              <w:left w:val="nil"/>
              <w:bottom w:val="nil"/>
              <w:right w:val="single" w:sz="4" w:space="0" w:color="auto"/>
            </w:tcBorders>
          </w:tcPr>
          <w:p w14:paraId="01565937"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8A93333" w14:textId="77777777" w:rsidR="008010E1" w:rsidRPr="004110BC" w:rsidRDefault="008010E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In the S-100 environment the RRR objects are information objects that carry an object identifier "Oid". They can be referenced as objects from the attributes associated with an S-100 Feature Object.</w:t>
            </w:r>
          </w:p>
        </w:tc>
      </w:tr>
      <w:tr w:rsidR="008010E1" w:rsidRPr="00011542" w14:paraId="6F9CFAA8" w14:textId="77777777" w:rsidTr="000214A1">
        <w:tc>
          <w:tcPr>
            <w:tcW w:w="2538" w:type="dxa"/>
            <w:tcBorders>
              <w:top w:val="nil"/>
              <w:left w:val="nil"/>
              <w:bottom w:val="nil"/>
              <w:right w:val="single" w:sz="4" w:space="0" w:color="auto"/>
            </w:tcBorders>
          </w:tcPr>
          <w:p w14:paraId="215BFD4E"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1114BFC" w14:textId="77777777" w:rsidR="008010E1" w:rsidRPr="004110BC" w:rsidRDefault="008010E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7448DF63"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2AAEC995"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2005</w:t>
      </w:r>
    </w:p>
    <w:tbl>
      <w:tblPr>
        <w:tblStyle w:val="TableGrid"/>
        <w:tblW w:w="0" w:type="auto"/>
        <w:tblInd w:w="918" w:type="dxa"/>
        <w:tblLook w:val="04A0" w:firstRow="1" w:lastRow="0" w:firstColumn="1" w:lastColumn="0" w:noHBand="0" w:noVBand="1"/>
      </w:tblPr>
      <w:tblGrid>
        <w:gridCol w:w="2538"/>
        <w:gridCol w:w="5521"/>
      </w:tblGrid>
      <w:tr w:rsidR="000214A1" w:rsidRPr="00011542" w14:paraId="07F75129" w14:textId="77777777" w:rsidTr="000214A1">
        <w:tc>
          <w:tcPr>
            <w:tcW w:w="2538" w:type="dxa"/>
            <w:tcBorders>
              <w:top w:val="nil"/>
              <w:left w:val="nil"/>
              <w:bottom w:val="nil"/>
              <w:right w:val="single" w:sz="4" w:space="0" w:color="auto"/>
            </w:tcBorders>
          </w:tcPr>
          <w:p w14:paraId="0E783345"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453A540"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463A5039" w14:textId="77777777" w:rsidTr="000214A1">
        <w:tc>
          <w:tcPr>
            <w:tcW w:w="2538" w:type="dxa"/>
            <w:tcBorders>
              <w:top w:val="nil"/>
              <w:left w:val="nil"/>
              <w:bottom w:val="nil"/>
              <w:right w:val="single" w:sz="4" w:space="0" w:color="auto"/>
            </w:tcBorders>
          </w:tcPr>
          <w:p w14:paraId="35F13B42"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027B10A6"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IPARTY</w:t>
            </w:r>
          </w:p>
        </w:tc>
      </w:tr>
      <w:tr w:rsidR="000214A1" w:rsidRPr="00011542" w14:paraId="17C221E2" w14:textId="77777777" w:rsidTr="000214A1">
        <w:tc>
          <w:tcPr>
            <w:tcW w:w="2538" w:type="dxa"/>
            <w:tcBorders>
              <w:top w:val="nil"/>
              <w:left w:val="nil"/>
              <w:bottom w:val="nil"/>
              <w:right w:val="single" w:sz="4" w:space="0" w:color="auto"/>
            </w:tcBorders>
          </w:tcPr>
          <w:p w14:paraId="46248316"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1C5AE73"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Party</w:t>
            </w:r>
          </w:p>
        </w:tc>
      </w:tr>
      <w:tr w:rsidR="008010E1" w:rsidRPr="00011542" w14:paraId="29AE1D0B" w14:textId="77777777" w:rsidTr="000214A1">
        <w:tc>
          <w:tcPr>
            <w:tcW w:w="2538" w:type="dxa"/>
            <w:tcBorders>
              <w:top w:val="nil"/>
              <w:left w:val="nil"/>
              <w:bottom w:val="nil"/>
              <w:right w:val="single" w:sz="4" w:space="0" w:color="auto"/>
            </w:tcBorders>
          </w:tcPr>
          <w:p w14:paraId="0D9AA61C" w14:textId="77777777" w:rsidR="008010E1" w:rsidRPr="004110BC" w:rsidRDefault="008010E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0E343D6" w14:textId="77777777" w:rsidR="008010E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Pr>
                <w:rFonts w:asciiTheme="minorHAnsi" w:hAnsiTheme="minorHAnsi" w:cs="Calibri"/>
                <w:color w:val="404040"/>
                <w:sz w:val="18"/>
                <w:szCs w:val="18"/>
                <w:lang w:val="en-CA"/>
              </w:rPr>
              <w:t>Party</w:t>
            </w:r>
          </w:p>
        </w:tc>
      </w:tr>
      <w:tr w:rsidR="008010E1" w:rsidRPr="00011542" w14:paraId="34C83713" w14:textId="77777777" w:rsidTr="000214A1">
        <w:tc>
          <w:tcPr>
            <w:tcW w:w="2538" w:type="dxa"/>
            <w:tcBorders>
              <w:top w:val="nil"/>
              <w:left w:val="nil"/>
              <w:bottom w:val="nil"/>
              <w:right w:val="single" w:sz="4" w:space="0" w:color="auto"/>
            </w:tcBorders>
          </w:tcPr>
          <w:p w14:paraId="179D0099"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D2CA523" w14:textId="77777777" w:rsidR="008010E1" w:rsidRPr="004110BC" w:rsidRDefault="008010E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S121Party</w:t>
            </w:r>
          </w:p>
        </w:tc>
      </w:tr>
      <w:tr w:rsidR="008010E1" w:rsidRPr="00011542" w14:paraId="66984D63" w14:textId="77777777" w:rsidTr="000214A1">
        <w:tc>
          <w:tcPr>
            <w:tcW w:w="2538" w:type="dxa"/>
            <w:tcBorders>
              <w:top w:val="nil"/>
              <w:left w:val="nil"/>
              <w:bottom w:val="nil"/>
              <w:right w:val="single" w:sz="4" w:space="0" w:color="auto"/>
            </w:tcBorders>
          </w:tcPr>
          <w:p w14:paraId="7FF59FCD" w14:textId="77777777" w:rsidR="008010E1" w:rsidRPr="004110BC" w:rsidRDefault="008010E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D007BC1" w14:textId="77777777" w:rsidR="008010E1" w:rsidRPr="004110BC" w:rsidRDefault="008010E1">
            <w:pPr>
              <w:keepNext/>
              <w:keepLines/>
              <w:widowControl w:val="0"/>
              <w:autoSpaceDE w:val="0"/>
              <w:autoSpaceDN w:val="0"/>
              <w:adjustRightInd w:val="0"/>
              <w:rPr>
                <w:rFonts w:asciiTheme="minorHAnsi" w:hAnsiTheme="minorHAnsi" w:cs="Calibri"/>
                <w:b/>
                <w:bCs/>
                <w:color w:val="7F7F7F"/>
                <w:sz w:val="18"/>
                <w:szCs w:val="18"/>
                <w:lang w:val="en-CA"/>
              </w:rPr>
            </w:pPr>
          </w:p>
        </w:tc>
      </w:tr>
      <w:tr w:rsidR="008010E1" w:rsidRPr="00011542" w14:paraId="7A3CB960" w14:textId="77777777" w:rsidTr="000214A1">
        <w:tc>
          <w:tcPr>
            <w:tcW w:w="2538" w:type="dxa"/>
            <w:tcBorders>
              <w:top w:val="nil"/>
              <w:left w:val="nil"/>
              <w:bottom w:val="nil"/>
              <w:right w:val="single" w:sz="4" w:space="0" w:color="auto"/>
            </w:tcBorders>
          </w:tcPr>
          <w:p w14:paraId="7BDDCA98"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6B21E30" w14:textId="77777777" w:rsidR="008010E1" w:rsidRPr="004110BC" w:rsidRDefault="008010E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S121_Party is a person or organisation that plays a role in a rights transaction</w:t>
            </w:r>
          </w:p>
        </w:tc>
      </w:tr>
      <w:tr w:rsidR="008010E1" w:rsidRPr="00011542" w14:paraId="6B00B2B9" w14:textId="77777777" w:rsidTr="000214A1">
        <w:tc>
          <w:tcPr>
            <w:tcW w:w="2538" w:type="dxa"/>
            <w:tcBorders>
              <w:top w:val="nil"/>
              <w:left w:val="nil"/>
              <w:bottom w:val="nil"/>
              <w:right w:val="single" w:sz="4" w:space="0" w:color="auto"/>
            </w:tcBorders>
          </w:tcPr>
          <w:p w14:paraId="06A0A2F2"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5B97D62F" w14:textId="77777777" w:rsidR="008010E1" w:rsidRPr="004110BC" w:rsidRDefault="008010E1">
            <w:pPr>
              <w:keepNext/>
              <w:keepLines/>
              <w:widowControl w:val="0"/>
              <w:autoSpaceDE w:val="0"/>
              <w:autoSpaceDN w:val="0"/>
              <w:adjustRightInd w:val="0"/>
              <w:rPr>
                <w:rFonts w:asciiTheme="minorHAnsi" w:hAnsiTheme="minorHAnsi" w:cs="Arial"/>
                <w:color w:val="404040"/>
                <w:sz w:val="18"/>
                <w:szCs w:val="18"/>
                <w:lang w:val="en-CA"/>
              </w:rPr>
            </w:pPr>
          </w:p>
        </w:tc>
      </w:tr>
      <w:tr w:rsidR="008010E1" w:rsidRPr="00011542" w14:paraId="633E34D3" w14:textId="77777777" w:rsidTr="000214A1">
        <w:tc>
          <w:tcPr>
            <w:tcW w:w="2538" w:type="dxa"/>
            <w:tcBorders>
              <w:top w:val="nil"/>
              <w:left w:val="nil"/>
              <w:bottom w:val="nil"/>
              <w:right w:val="single" w:sz="4" w:space="0" w:color="auto"/>
            </w:tcBorders>
          </w:tcPr>
          <w:p w14:paraId="14D54165" w14:textId="77777777" w:rsidR="008010E1" w:rsidRPr="004110BC" w:rsidRDefault="008010E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543A7F9B" w14:textId="77777777" w:rsidR="008010E1" w:rsidRPr="004110BC" w:rsidRDefault="008010E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647D627C"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3938151A"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2006</w:t>
      </w:r>
    </w:p>
    <w:tbl>
      <w:tblPr>
        <w:tblStyle w:val="TableGrid"/>
        <w:tblW w:w="0" w:type="auto"/>
        <w:tblInd w:w="918" w:type="dxa"/>
        <w:tblLook w:val="04A0" w:firstRow="1" w:lastRow="0" w:firstColumn="1" w:lastColumn="0" w:noHBand="0" w:noVBand="1"/>
      </w:tblPr>
      <w:tblGrid>
        <w:gridCol w:w="2538"/>
        <w:gridCol w:w="5521"/>
      </w:tblGrid>
      <w:tr w:rsidR="000214A1" w:rsidRPr="00011542" w14:paraId="4BE6D116" w14:textId="77777777" w:rsidTr="000214A1">
        <w:tc>
          <w:tcPr>
            <w:tcW w:w="2538" w:type="dxa"/>
            <w:tcBorders>
              <w:top w:val="nil"/>
              <w:left w:val="nil"/>
              <w:bottom w:val="nil"/>
              <w:right w:val="single" w:sz="4" w:space="0" w:color="auto"/>
            </w:tcBorders>
          </w:tcPr>
          <w:p w14:paraId="378E490F"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8958A48"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29A9AFAB" w14:textId="77777777" w:rsidTr="000214A1">
        <w:tc>
          <w:tcPr>
            <w:tcW w:w="2538" w:type="dxa"/>
            <w:tcBorders>
              <w:top w:val="nil"/>
              <w:left w:val="nil"/>
              <w:bottom w:val="nil"/>
              <w:right w:val="single" w:sz="4" w:space="0" w:color="auto"/>
            </w:tcBorders>
          </w:tcPr>
          <w:p w14:paraId="70F0062A"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43297CE8"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GPARTY</w:t>
            </w:r>
          </w:p>
        </w:tc>
      </w:tr>
      <w:tr w:rsidR="000214A1" w:rsidRPr="00011542" w14:paraId="5301F549" w14:textId="77777777" w:rsidTr="000214A1">
        <w:tc>
          <w:tcPr>
            <w:tcW w:w="2538" w:type="dxa"/>
            <w:tcBorders>
              <w:top w:val="nil"/>
              <w:left w:val="nil"/>
              <w:bottom w:val="nil"/>
              <w:right w:val="single" w:sz="4" w:space="0" w:color="auto"/>
            </w:tcBorders>
          </w:tcPr>
          <w:p w14:paraId="6DC4EF5C"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71F9E20"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Group Party</w:t>
            </w:r>
          </w:p>
        </w:tc>
      </w:tr>
      <w:tr w:rsidR="000214A1" w:rsidRPr="00011542" w14:paraId="4504B0E8" w14:textId="77777777" w:rsidTr="000214A1">
        <w:tc>
          <w:tcPr>
            <w:tcW w:w="2538" w:type="dxa"/>
            <w:tcBorders>
              <w:top w:val="nil"/>
              <w:left w:val="nil"/>
              <w:bottom w:val="nil"/>
              <w:right w:val="single" w:sz="4" w:space="0" w:color="auto"/>
            </w:tcBorders>
          </w:tcPr>
          <w:p w14:paraId="0D2BCC30" w14:textId="77777777" w:rsidR="000214A1" w:rsidRPr="004110BC" w:rsidRDefault="000214A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444F8AB" w14:textId="77777777" w:rsidR="000214A1" w:rsidRPr="004110BC" w:rsidRDefault="000214A1" w:rsidP="00851A5B">
            <w:pPr>
              <w:keepNext/>
              <w:keepLines/>
              <w:widowControl w:val="0"/>
              <w:autoSpaceDE w:val="0"/>
              <w:autoSpaceDN w:val="0"/>
              <w:adjustRightInd w:val="0"/>
              <w:rPr>
                <w:rFonts w:asciiTheme="minorHAnsi" w:hAnsiTheme="minorHAnsi" w:cs="Arial"/>
                <w:b/>
                <w:bCs/>
                <w:color w:val="7F7F7F"/>
                <w:sz w:val="18"/>
                <w:szCs w:val="18"/>
                <w:lang w:val="en-CA"/>
              </w:rPr>
            </w:pPr>
            <w:r w:rsidRPr="004110BC">
              <w:rPr>
                <w:rFonts w:asciiTheme="minorHAnsi" w:hAnsiTheme="minorHAnsi" w:cs="Calibri"/>
                <w:color w:val="404040"/>
                <w:sz w:val="18"/>
                <w:szCs w:val="18"/>
                <w:lang w:val="en-CA"/>
              </w:rPr>
              <w:t>Group</w:t>
            </w:r>
          </w:p>
        </w:tc>
      </w:tr>
      <w:tr w:rsidR="000214A1" w:rsidRPr="00011542" w14:paraId="692BA925" w14:textId="77777777" w:rsidTr="000214A1">
        <w:tc>
          <w:tcPr>
            <w:tcW w:w="2538" w:type="dxa"/>
            <w:tcBorders>
              <w:top w:val="nil"/>
              <w:left w:val="nil"/>
              <w:bottom w:val="nil"/>
              <w:right w:val="single" w:sz="4" w:space="0" w:color="auto"/>
            </w:tcBorders>
          </w:tcPr>
          <w:p w14:paraId="600386A0"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025099DF"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S121GroupParty</w:t>
            </w:r>
          </w:p>
        </w:tc>
      </w:tr>
      <w:tr w:rsidR="000214A1" w:rsidRPr="00011542" w14:paraId="1097A15C" w14:textId="77777777" w:rsidTr="000214A1">
        <w:tc>
          <w:tcPr>
            <w:tcW w:w="2538" w:type="dxa"/>
            <w:tcBorders>
              <w:top w:val="nil"/>
              <w:left w:val="nil"/>
              <w:bottom w:val="nil"/>
              <w:right w:val="single" w:sz="4" w:space="0" w:color="auto"/>
            </w:tcBorders>
          </w:tcPr>
          <w:p w14:paraId="4B04E5EE" w14:textId="77777777" w:rsidR="000214A1" w:rsidRPr="004110BC" w:rsidRDefault="000214A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5F5C51D" w14:textId="77777777" w:rsidR="000214A1" w:rsidRPr="004110BC" w:rsidRDefault="000214A1">
            <w:pPr>
              <w:keepNext/>
              <w:keepLines/>
              <w:widowControl w:val="0"/>
              <w:autoSpaceDE w:val="0"/>
              <w:autoSpaceDN w:val="0"/>
              <w:adjustRightInd w:val="0"/>
              <w:rPr>
                <w:rFonts w:asciiTheme="minorHAnsi" w:hAnsiTheme="minorHAnsi" w:cs="Calibri"/>
                <w:b/>
                <w:bCs/>
                <w:color w:val="7F7F7F"/>
                <w:sz w:val="18"/>
                <w:szCs w:val="18"/>
                <w:lang w:val="en-CA"/>
              </w:rPr>
            </w:pPr>
          </w:p>
        </w:tc>
      </w:tr>
      <w:tr w:rsidR="000214A1" w:rsidRPr="00011542" w14:paraId="6890D06B" w14:textId="77777777" w:rsidTr="000214A1">
        <w:tc>
          <w:tcPr>
            <w:tcW w:w="2538" w:type="dxa"/>
            <w:tcBorders>
              <w:top w:val="nil"/>
              <w:left w:val="nil"/>
              <w:bottom w:val="nil"/>
              <w:right w:val="single" w:sz="4" w:space="0" w:color="auto"/>
            </w:tcBorders>
          </w:tcPr>
          <w:p w14:paraId="24160643"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BFB08E2" w14:textId="77777777" w:rsidR="000214A1" w:rsidRPr="004110BC" w:rsidRDefault="000214A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S121_GroupParty is any number of parties, forming together a distinct entity, with each party registered.</w:t>
            </w:r>
          </w:p>
        </w:tc>
      </w:tr>
      <w:tr w:rsidR="000214A1" w:rsidRPr="00011542" w14:paraId="30032A48" w14:textId="77777777" w:rsidTr="000214A1">
        <w:tc>
          <w:tcPr>
            <w:tcW w:w="2538" w:type="dxa"/>
            <w:tcBorders>
              <w:top w:val="nil"/>
              <w:left w:val="nil"/>
              <w:bottom w:val="nil"/>
              <w:right w:val="single" w:sz="4" w:space="0" w:color="auto"/>
            </w:tcBorders>
          </w:tcPr>
          <w:p w14:paraId="16987EB4"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3416D18"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p>
        </w:tc>
      </w:tr>
      <w:tr w:rsidR="000214A1" w:rsidRPr="00011542" w14:paraId="18A00A6C" w14:textId="77777777" w:rsidTr="000214A1">
        <w:tc>
          <w:tcPr>
            <w:tcW w:w="2538" w:type="dxa"/>
            <w:tcBorders>
              <w:top w:val="nil"/>
              <w:left w:val="nil"/>
              <w:bottom w:val="nil"/>
              <w:right w:val="single" w:sz="4" w:space="0" w:color="auto"/>
            </w:tcBorders>
          </w:tcPr>
          <w:p w14:paraId="0479C9AD"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F3AAA31"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4EBC84EF" w14:textId="77777777" w:rsidR="000214A1" w:rsidRPr="004110BC" w:rsidRDefault="000214A1" w:rsidP="000214A1">
      <w:pPr>
        <w:widowControl w:val="0"/>
        <w:tabs>
          <w:tab w:val="right" w:pos="5160"/>
        </w:tabs>
        <w:autoSpaceDE w:val="0"/>
        <w:autoSpaceDN w:val="0"/>
        <w:adjustRightInd w:val="0"/>
        <w:rPr>
          <w:rFonts w:ascii="Calibri" w:hAnsi="Calibri" w:cs="Calibri"/>
          <w:color w:val="404040"/>
          <w:lang w:val="en-CA"/>
        </w:rPr>
      </w:pPr>
    </w:p>
    <w:p w14:paraId="3144AB67" w14:textId="77777777" w:rsidR="000214A1" w:rsidRPr="004110BC" w:rsidRDefault="000214A1" w:rsidP="000214A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2007</w:t>
      </w:r>
    </w:p>
    <w:tbl>
      <w:tblPr>
        <w:tblStyle w:val="TableGrid"/>
        <w:tblW w:w="0" w:type="auto"/>
        <w:tblInd w:w="918" w:type="dxa"/>
        <w:tblLook w:val="04A0" w:firstRow="1" w:lastRow="0" w:firstColumn="1" w:lastColumn="0" w:noHBand="0" w:noVBand="1"/>
      </w:tblPr>
      <w:tblGrid>
        <w:gridCol w:w="2538"/>
        <w:gridCol w:w="5521"/>
      </w:tblGrid>
      <w:tr w:rsidR="000214A1" w:rsidRPr="00011542" w14:paraId="57446764" w14:textId="77777777" w:rsidTr="000214A1">
        <w:tc>
          <w:tcPr>
            <w:tcW w:w="2538" w:type="dxa"/>
            <w:tcBorders>
              <w:top w:val="nil"/>
              <w:left w:val="nil"/>
              <w:bottom w:val="nil"/>
              <w:right w:val="single" w:sz="4" w:space="0" w:color="auto"/>
            </w:tcBorders>
          </w:tcPr>
          <w:p w14:paraId="32705B72"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Calibri" w:hAnsi="Calibri" w:cs="Calibri"/>
                <w:b/>
                <w:bCs/>
                <w:color w:val="7F7F7F"/>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B70F3C4"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0214A1" w:rsidRPr="00011542" w14:paraId="5E8A411A" w14:textId="77777777" w:rsidTr="000214A1">
        <w:tc>
          <w:tcPr>
            <w:tcW w:w="2538" w:type="dxa"/>
            <w:tcBorders>
              <w:top w:val="nil"/>
              <w:left w:val="nil"/>
              <w:bottom w:val="nil"/>
              <w:right w:val="single" w:sz="4" w:space="0" w:color="auto"/>
            </w:tcBorders>
          </w:tcPr>
          <w:p w14:paraId="763F4237" w14:textId="77777777" w:rsidR="000214A1" w:rsidRPr="004110BC" w:rsidRDefault="000214A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73DC1E7B"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ADMSRC</w:t>
            </w:r>
          </w:p>
        </w:tc>
      </w:tr>
      <w:tr w:rsidR="000214A1" w:rsidRPr="00011542" w14:paraId="63DEF08B" w14:textId="77777777" w:rsidTr="000214A1">
        <w:tc>
          <w:tcPr>
            <w:tcW w:w="2538" w:type="dxa"/>
            <w:tcBorders>
              <w:top w:val="nil"/>
              <w:left w:val="nil"/>
              <w:bottom w:val="nil"/>
              <w:right w:val="single" w:sz="4" w:space="0" w:color="auto"/>
            </w:tcBorders>
          </w:tcPr>
          <w:p w14:paraId="78F07C5A"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Calibri" w:hAnsi="Calibri" w:cs="Calibri"/>
                <w:b/>
                <w:bCs/>
                <w:color w:val="7F7F7F"/>
                <w:lang w:val="en-CA"/>
              </w:rPr>
              <w:t>Name</w:t>
            </w:r>
          </w:p>
        </w:tc>
        <w:tc>
          <w:tcPr>
            <w:tcW w:w="5521" w:type="dxa"/>
            <w:tcBorders>
              <w:top w:val="single" w:sz="4" w:space="0" w:color="auto"/>
              <w:left w:val="single" w:sz="4" w:space="0" w:color="auto"/>
              <w:bottom w:val="single" w:sz="4" w:space="0" w:color="auto"/>
              <w:right w:val="single" w:sz="4" w:space="0" w:color="auto"/>
            </w:tcBorders>
          </w:tcPr>
          <w:p w14:paraId="3CDF76D7" w14:textId="77777777" w:rsidR="000214A1" w:rsidRPr="004110BC" w:rsidRDefault="000214A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S121 Administrative Source</w:t>
            </w:r>
          </w:p>
        </w:tc>
      </w:tr>
      <w:tr w:rsidR="000214A1" w:rsidRPr="00011542" w14:paraId="2BD57D06" w14:textId="77777777" w:rsidTr="000214A1">
        <w:tc>
          <w:tcPr>
            <w:tcW w:w="2538" w:type="dxa"/>
            <w:tcBorders>
              <w:top w:val="nil"/>
              <w:left w:val="nil"/>
              <w:bottom w:val="nil"/>
              <w:right w:val="single" w:sz="4" w:space="0" w:color="auto"/>
            </w:tcBorders>
          </w:tcPr>
          <w:p w14:paraId="7ABEE78C" w14:textId="77777777" w:rsidR="000214A1" w:rsidRPr="004110BC" w:rsidRDefault="000214A1" w:rsidP="00851A5B">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8C5EB03" w14:textId="77777777" w:rsidR="000214A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sidRPr="00851A5B">
              <w:rPr>
                <w:rFonts w:asciiTheme="minorHAnsi" w:hAnsiTheme="minorHAnsi" w:cs="Calibri"/>
                <w:color w:val="404040"/>
                <w:sz w:val="18"/>
                <w:szCs w:val="18"/>
                <w:lang w:val="en-CA"/>
              </w:rPr>
              <w:t>Source</w:t>
            </w:r>
          </w:p>
        </w:tc>
      </w:tr>
      <w:tr w:rsidR="000214A1" w:rsidRPr="00011542" w14:paraId="6C396850" w14:textId="77777777" w:rsidTr="000214A1">
        <w:tc>
          <w:tcPr>
            <w:tcW w:w="2538" w:type="dxa"/>
            <w:tcBorders>
              <w:top w:val="nil"/>
              <w:left w:val="nil"/>
              <w:bottom w:val="nil"/>
              <w:right w:val="single" w:sz="4" w:space="0" w:color="auto"/>
            </w:tcBorders>
          </w:tcPr>
          <w:p w14:paraId="382A2C17"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4EA5130"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Calibri"/>
                <w:color w:val="404040"/>
                <w:sz w:val="18"/>
                <w:szCs w:val="18"/>
                <w:lang w:val="en-CA"/>
              </w:rPr>
              <w:t>S121AdministrativeSource</w:t>
            </w:r>
          </w:p>
        </w:tc>
      </w:tr>
      <w:tr w:rsidR="000214A1" w:rsidRPr="00011542" w14:paraId="114D31BF" w14:textId="77777777" w:rsidTr="000214A1">
        <w:tc>
          <w:tcPr>
            <w:tcW w:w="2538" w:type="dxa"/>
            <w:tcBorders>
              <w:top w:val="nil"/>
              <w:left w:val="nil"/>
              <w:bottom w:val="nil"/>
              <w:right w:val="single" w:sz="4" w:space="0" w:color="auto"/>
            </w:tcBorders>
          </w:tcPr>
          <w:p w14:paraId="7163C902" w14:textId="77777777" w:rsidR="000214A1" w:rsidRPr="004110BC" w:rsidRDefault="000214A1" w:rsidP="00851A5B">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C234CFC" w14:textId="77777777" w:rsidR="000214A1" w:rsidRPr="004110BC" w:rsidRDefault="000214A1">
            <w:pPr>
              <w:keepNext/>
              <w:keepLines/>
              <w:widowControl w:val="0"/>
              <w:autoSpaceDE w:val="0"/>
              <w:autoSpaceDN w:val="0"/>
              <w:adjustRightInd w:val="0"/>
              <w:rPr>
                <w:rFonts w:asciiTheme="minorHAnsi" w:hAnsiTheme="minorHAnsi" w:cs="Calibri"/>
                <w:b/>
                <w:bCs/>
                <w:color w:val="7F7F7F"/>
                <w:sz w:val="18"/>
                <w:szCs w:val="18"/>
                <w:lang w:val="en-CA"/>
              </w:rPr>
            </w:pPr>
          </w:p>
        </w:tc>
      </w:tr>
      <w:tr w:rsidR="000214A1" w:rsidRPr="00011542" w14:paraId="21B5BDDB" w14:textId="77777777" w:rsidTr="000214A1">
        <w:tc>
          <w:tcPr>
            <w:tcW w:w="2538" w:type="dxa"/>
            <w:tcBorders>
              <w:top w:val="nil"/>
              <w:left w:val="nil"/>
              <w:bottom w:val="nil"/>
              <w:right w:val="single" w:sz="4" w:space="0" w:color="auto"/>
            </w:tcBorders>
          </w:tcPr>
          <w:p w14:paraId="597A29D4"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EA381C2" w14:textId="77777777" w:rsidR="000214A1" w:rsidRPr="004110BC" w:rsidRDefault="000214A1" w:rsidP="00851A5B">
            <w:pPr>
              <w:keepNext/>
              <w:keepLines/>
              <w:widowControl w:val="0"/>
              <w:autoSpaceDE w:val="0"/>
              <w:autoSpaceDN w:val="0"/>
              <w:adjustRightInd w:val="0"/>
              <w:rPr>
                <w:rFonts w:asciiTheme="minorHAnsi" w:hAnsiTheme="minorHAnsi" w:cs="Calibri"/>
                <w:color w:val="404040"/>
                <w:sz w:val="18"/>
                <w:szCs w:val="18"/>
                <w:lang w:val="en-CA"/>
              </w:rPr>
            </w:pPr>
            <w:r w:rsidRPr="004110BC">
              <w:rPr>
                <w:rFonts w:asciiTheme="minorHAnsi" w:hAnsiTheme="minorHAnsi" w:cs="Calibri"/>
                <w:color w:val="404040"/>
                <w:sz w:val="18"/>
                <w:szCs w:val="18"/>
                <w:lang w:val="en-CA"/>
              </w:rPr>
              <w:t>S121_AdministrativeSource</w:t>
            </w:r>
            <w:r w:rsidR="00851A5B">
              <w:rPr>
                <w:rFonts w:asciiTheme="minorHAnsi" w:hAnsiTheme="minorHAnsi" w:cs="Calibri"/>
                <w:color w:val="404040"/>
                <w:sz w:val="18"/>
                <w:szCs w:val="18"/>
                <w:lang w:val="en-CA"/>
              </w:rPr>
              <w:t xml:space="preserve"> </w:t>
            </w:r>
            <w:r w:rsidRPr="004110BC">
              <w:rPr>
                <w:rFonts w:asciiTheme="minorHAnsi" w:hAnsiTheme="minorHAnsi" w:cs="Calibri"/>
                <w:color w:val="404040"/>
                <w:sz w:val="18"/>
                <w:szCs w:val="18"/>
                <w:lang w:val="en-CA"/>
              </w:rPr>
              <w:t>is a source with the administrative description (where applicable) of the parties involved, the rights, restrictions and responsibilities created and the basic administrative units affected.</w:t>
            </w:r>
          </w:p>
        </w:tc>
      </w:tr>
      <w:tr w:rsidR="000214A1" w:rsidRPr="00011542" w14:paraId="45288329" w14:textId="77777777" w:rsidTr="000214A1">
        <w:tc>
          <w:tcPr>
            <w:tcW w:w="2538" w:type="dxa"/>
            <w:tcBorders>
              <w:top w:val="nil"/>
              <w:left w:val="nil"/>
              <w:bottom w:val="nil"/>
              <w:right w:val="single" w:sz="4" w:space="0" w:color="auto"/>
            </w:tcBorders>
          </w:tcPr>
          <w:p w14:paraId="54412DE2"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38A2133" w14:textId="77777777" w:rsidR="000214A1" w:rsidRPr="004110BC" w:rsidRDefault="000214A1">
            <w:pPr>
              <w:keepNext/>
              <w:keepLines/>
              <w:widowControl w:val="0"/>
              <w:autoSpaceDE w:val="0"/>
              <w:autoSpaceDN w:val="0"/>
              <w:adjustRightInd w:val="0"/>
              <w:rPr>
                <w:rFonts w:asciiTheme="minorHAnsi" w:hAnsiTheme="minorHAnsi" w:cs="Arial"/>
                <w:color w:val="404040"/>
                <w:sz w:val="18"/>
                <w:szCs w:val="18"/>
                <w:lang w:val="en-CA"/>
              </w:rPr>
            </w:pPr>
          </w:p>
        </w:tc>
      </w:tr>
      <w:tr w:rsidR="000214A1" w:rsidRPr="00011542" w14:paraId="3DD3A986" w14:textId="77777777" w:rsidTr="000214A1">
        <w:tc>
          <w:tcPr>
            <w:tcW w:w="2538" w:type="dxa"/>
            <w:tcBorders>
              <w:top w:val="nil"/>
              <w:left w:val="nil"/>
              <w:bottom w:val="nil"/>
              <w:right w:val="single" w:sz="4" w:space="0" w:color="auto"/>
            </w:tcBorders>
          </w:tcPr>
          <w:p w14:paraId="3E3C895F" w14:textId="77777777" w:rsidR="000214A1" w:rsidRPr="004110BC" w:rsidRDefault="000214A1" w:rsidP="00851A5B">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36ED44F" w14:textId="77777777" w:rsidR="000214A1" w:rsidRPr="004110BC" w:rsidRDefault="000214A1" w:rsidP="00851A5B">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7C1B56D0" w14:textId="77777777" w:rsidR="000214A1" w:rsidRDefault="000214A1" w:rsidP="000214A1">
      <w:pPr>
        <w:widowControl w:val="0"/>
        <w:tabs>
          <w:tab w:val="right" w:pos="5160"/>
        </w:tabs>
        <w:autoSpaceDE w:val="0"/>
        <w:autoSpaceDN w:val="0"/>
        <w:adjustRightInd w:val="0"/>
        <w:rPr>
          <w:rFonts w:ascii="Calibri" w:hAnsi="Calibri" w:cs="Calibri"/>
          <w:color w:val="404040"/>
          <w:lang w:val="en-CA"/>
        </w:rPr>
      </w:pPr>
    </w:p>
    <w:p w14:paraId="3FDE614C" w14:textId="77777777" w:rsidR="008010E1" w:rsidRPr="004110BC" w:rsidRDefault="008010E1" w:rsidP="008010E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sidRPr="004110BC">
        <w:rPr>
          <w:rFonts w:ascii="Arial Black" w:hAnsi="Arial Black" w:cs="Arial Black"/>
          <w:color w:val="7F7F7F"/>
          <w:sz w:val="18"/>
          <w:szCs w:val="18"/>
          <w:lang w:val="en-CA"/>
        </w:rPr>
        <w:t>Information Object Type Register ID</w:t>
      </w:r>
      <w:r w:rsidRPr="004110BC">
        <w:rPr>
          <w:rFonts w:ascii="Arial" w:hAnsi="Arial" w:cs="Arial"/>
          <w:lang w:val="en-CA"/>
        </w:rPr>
        <w:tab/>
      </w:r>
      <w:r w:rsidRPr="004110BC">
        <w:rPr>
          <w:rFonts w:ascii="Calibri" w:hAnsi="Calibri" w:cs="Calibri"/>
          <w:color w:val="404040"/>
          <w:lang w:val="en-CA"/>
        </w:rPr>
        <w:t>200</w:t>
      </w:r>
      <w:r>
        <w:rPr>
          <w:rFonts w:ascii="Calibri" w:hAnsi="Calibri" w:cs="Calibri"/>
          <w:color w:val="404040"/>
          <w:lang w:val="en-CA"/>
        </w:rPr>
        <w:t>8</w:t>
      </w:r>
    </w:p>
    <w:tbl>
      <w:tblPr>
        <w:tblStyle w:val="TableGrid"/>
        <w:tblW w:w="0" w:type="auto"/>
        <w:tblInd w:w="918" w:type="dxa"/>
        <w:tblLook w:val="04A0" w:firstRow="1" w:lastRow="0" w:firstColumn="1" w:lastColumn="0" w:noHBand="0" w:noVBand="1"/>
      </w:tblPr>
      <w:tblGrid>
        <w:gridCol w:w="2538"/>
        <w:gridCol w:w="5521"/>
      </w:tblGrid>
      <w:tr w:rsidR="008010E1" w:rsidRPr="00011542" w14:paraId="1C8FD94D" w14:textId="77777777" w:rsidTr="008010E1">
        <w:tc>
          <w:tcPr>
            <w:tcW w:w="2538" w:type="dxa"/>
            <w:tcBorders>
              <w:top w:val="nil"/>
              <w:left w:val="nil"/>
              <w:bottom w:val="nil"/>
              <w:right w:val="single" w:sz="4" w:space="0" w:color="auto"/>
            </w:tcBorders>
          </w:tcPr>
          <w:p w14:paraId="514784A3"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Calibri" w:hAnsi="Calibri" w:cs="Calibri"/>
                <w:b/>
                <w:bCs/>
                <w:color w:val="7F7F7F"/>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FB84DDC" w14:textId="77777777" w:rsidR="008010E1" w:rsidRPr="004110BC"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MLB</w:t>
            </w:r>
          </w:p>
        </w:tc>
      </w:tr>
      <w:tr w:rsidR="008010E1" w:rsidRPr="00011542" w14:paraId="7DF250BE" w14:textId="77777777" w:rsidTr="008010E1">
        <w:tc>
          <w:tcPr>
            <w:tcW w:w="2538" w:type="dxa"/>
            <w:tcBorders>
              <w:top w:val="nil"/>
              <w:left w:val="nil"/>
              <w:bottom w:val="nil"/>
              <w:right w:val="single" w:sz="4" w:space="0" w:color="auto"/>
            </w:tcBorders>
          </w:tcPr>
          <w:p w14:paraId="5590136C"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1345F5C5" w14:textId="77777777" w:rsidR="008010E1" w:rsidRPr="004110BC"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8010E1">
              <w:rPr>
                <w:rFonts w:asciiTheme="minorHAnsi" w:hAnsiTheme="minorHAnsi" w:cs="Calibri"/>
                <w:color w:val="404040"/>
                <w:sz w:val="18"/>
                <w:szCs w:val="18"/>
                <w:lang w:val="en-CA"/>
              </w:rPr>
              <w:t>SPAATT</w:t>
            </w:r>
          </w:p>
        </w:tc>
      </w:tr>
      <w:tr w:rsidR="008010E1" w:rsidRPr="00011542" w14:paraId="4BA7C320" w14:textId="77777777" w:rsidTr="008010E1">
        <w:tc>
          <w:tcPr>
            <w:tcW w:w="2538" w:type="dxa"/>
            <w:tcBorders>
              <w:top w:val="nil"/>
              <w:left w:val="nil"/>
              <w:bottom w:val="nil"/>
              <w:right w:val="single" w:sz="4" w:space="0" w:color="auto"/>
            </w:tcBorders>
          </w:tcPr>
          <w:p w14:paraId="5410827B"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Calibri" w:hAnsi="Calibri" w:cs="Calibri"/>
                <w:b/>
                <w:bCs/>
                <w:color w:val="7F7F7F"/>
                <w:lang w:val="en-CA"/>
              </w:rPr>
              <w:t>Name</w:t>
            </w:r>
          </w:p>
        </w:tc>
        <w:tc>
          <w:tcPr>
            <w:tcW w:w="5521" w:type="dxa"/>
            <w:tcBorders>
              <w:top w:val="single" w:sz="4" w:space="0" w:color="auto"/>
              <w:left w:val="single" w:sz="4" w:space="0" w:color="auto"/>
              <w:bottom w:val="single" w:sz="4" w:space="0" w:color="auto"/>
              <w:right w:val="single" w:sz="4" w:space="0" w:color="auto"/>
            </w:tcBorders>
          </w:tcPr>
          <w:p w14:paraId="186A9376" w14:textId="77777777" w:rsidR="008010E1" w:rsidRPr="004110BC" w:rsidRDefault="008010E1" w:rsidP="00851A5B">
            <w:pPr>
              <w:keepNext/>
              <w:keepLines/>
              <w:widowControl w:val="0"/>
              <w:autoSpaceDE w:val="0"/>
              <w:autoSpaceDN w:val="0"/>
              <w:adjustRightInd w:val="0"/>
              <w:rPr>
                <w:rFonts w:asciiTheme="minorHAnsi" w:hAnsiTheme="minorHAnsi" w:cs="Arial"/>
                <w:b/>
                <w:color w:val="404040"/>
                <w:sz w:val="18"/>
                <w:szCs w:val="18"/>
                <w:lang w:val="en-CA"/>
              </w:rPr>
            </w:pPr>
            <w:r w:rsidRPr="004110BC">
              <w:rPr>
                <w:rFonts w:asciiTheme="minorHAnsi" w:hAnsiTheme="minorHAnsi" w:cs="Arial"/>
                <w:b/>
                <w:color w:val="404040"/>
                <w:sz w:val="18"/>
                <w:szCs w:val="18"/>
                <w:lang w:val="en-CA"/>
              </w:rPr>
              <w:t xml:space="preserve">S121 </w:t>
            </w:r>
            <w:r>
              <w:rPr>
                <w:rFonts w:asciiTheme="minorHAnsi" w:hAnsiTheme="minorHAnsi" w:cs="Arial"/>
                <w:b/>
                <w:color w:val="404040"/>
                <w:sz w:val="18"/>
                <w:szCs w:val="18"/>
                <w:lang w:val="en-CA"/>
              </w:rPr>
              <w:t>Spatial Attribute Type</w:t>
            </w:r>
          </w:p>
        </w:tc>
      </w:tr>
      <w:tr w:rsidR="008010E1" w:rsidRPr="00011542" w14:paraId="678AE9A3" w14:textId="77777777" w:rsidTr="008010E1">
        <w:tc>
          <w:tcPr>
            <w:tcW w:w="2538" w:type="dxa"/>
            <w:tcBorders>
              <w:top w:val="nil"/>
              <w:left w:val="nil"/>
              <w:bottom w:val="nil"/>
              <w:right w:val="single" w:sz="4" w:space="0" w:color="auto"/>
            </w:tcBorders>
          </w:tcPr>
          <w:p w14:paraId="7DF5715F" w14:textId="77777777" w:rsidR="008010E1" w:rsidRPr="004110BC" w:rsidRDefault="008010E1" w:rsidP="008010E1">
            <w:pPr>
              <w:keepNext/>
              <w:keepLines/>
              <w:widowControl w:val="0"/>
              <w:autoSpaceDE w:val="0"/>
              <w:autoSpaceDN w:val="0"/>
              <w:adjustRightInd w:val="0"/>
              <w:rPr>
                <w:rFonts w:ascii="Arial" w:hAnsi="Arial" w:cs="Arial"/>
                <w:b/>
                <w:bCs/>
                <w:color w:val="7F7F7F"/>
                <w:lang w:val="en-CA"/>
              </w:rPr>
            </w:pPr>
            <w:r w:rsidRPr="004110BC">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C0B460B" w14:textId="77777777" w:rsidR="008010E1" w:rsidRPr="004110BC" w:rsidRDefault="008010E1" w:rsidP="00851A5B">
            <w:pPr>
              <w:keepNext/>
              <w:keepLines/>
              <w:widowControl w:val="0"/>
              <w:autoSpaceDE w:val="0"/>
              <w:autoSpaceDN w:val="0"/>
              <w:adjustRightInd w:val="0"/>
              <w:rPr>
                <w:rFonts w:asciiTheme="minorHAnsi" w:hAnsiTheme="minorHAnsi" w:cs="Arial"/>
                <w:b/>
                <w:bCs/>
                <w:color w:val="7F7F7F"/>
                <w:sz w:val="18"/>
                <w:szCs w:val="18"/>
                <w:lang w:val="en-CA"/>
              </w:rPr>
            </w:pPr>
            <w:r w:rsidRPr="00711E56">
              <w:rPr>
                <w:rFonts w:asciiTheme="minorHAnsi" w:hAnsiTheme="minorHAnsi" w:cs="Calibri"/>
                <w:color w:val="404040"/>
                <w:sz w:val="18"/>
                <w:szCs w:val="18"/>
                <w:lang w:val="en-CA"/>
              </w:rPr>
              <w:t>S</w:t>
            </w:r>
            <w:r>
              <w:rPr>
                <w:rFonts w:asciiTheme="minorHAnsi" w:hAnsiTheme="minorHAnsi" w:cs="Calibri"/>
                <w:color w:val="404040"/>
                <w:sz w:val="18"/>
                <w:szCs w:val="18"/>
                <w:lang w:val="en-CA"/>
              </w:rPr>
              <w:t>patial</w:t>
            </w:r>
          </w:p>
        </w:tc>
      </w:tr>
      <w:tr w:rsidR="008010E1" w:rsidRPr="00011542" w14:paraId="3C63856D" w14:textId="77777777" w:rsidTr="008010E1">
        <w:tc>
          <w:tcPr>
            <w:tcW w:w="2538" w:type="dxa"/>
            <w:tcBorders>
              <w:top w:val="nil"/>
              <w:left w:val="nil"/>
              <w:bottom w:val="nil"/>
              <w:right w:val="single" w:sz="4" w:space="0" w:color="auto"/>
            </w:tcBorders>
          </w:tcPr>
          <w:p w14:paraId="573203A8"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4C31E05" w14:textId="77777777" w:rsidR="008010E1" w:rsidRPr="004110BC"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8010E1">
              <w:rPr>
                <w:rFonts w:asciiTheme="minorHAnsi" w:hAnsiTheme="minorHAnsi" w:cs="Calibri"/>
                <w:color w:val="404040"/>
                <w:sz w:val="18"/>
                <w:szCs w:val="18"/>
                <w:lang w:val="en-CA"/>
              </w:rPr>
              <w:t>S121SpatialAttributeType</w:t>
            </w:r>
          </w:p>
        </w:tc>
      </w:tr>
      <w:tr w:rsidR="008010E1" w:rsidRPr="00011542" w14:paraId="5546197E" w14:textId="77777777" w:rsidTr="008010E1">
        <w:tc>
          <w:tcPr>
            <w:tcW w:w="2538" w:type="dxa"/>
            <w:tcBorders>
              <w:top w:val="nil"/>
              <w:left w:val="nil"/>
              <w:bottom w:val="nil"/>
              <w:right w:val="single" w:sz="4" w:space="0" w:color="auto"/>
            </w:tcBorders>
          </w:tcPr>
          <w:p w14:paraId="510277BF" w14:textId="77777777" w:rsidR="008010E1" w:rsidRPr="004110BC" w:rsidRDefault="008010E1" w:rsidP="008010E1">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6B8A95C" w14:textId="77777777" w:rsidR="008010E1" w:rsidRPr="004110BC" w:rsidRDefault="008010E1" w:rsidP="008010E1">
            <w:pPr>
              <w:keepNext/>
              <w:keepLines/>
              <w:widowControl w:val="0"/>
              <w:autoSpaceDE w:val="0"/>
              <w:autoSpaceDN w:val="0"/>
              <w:adjustRightInd w:val="0"/>
              <w:rPr>
                <w:rFonts w:asciiTheme="minorHAnsi" w:hAnsiTheme="minorHAnsi" w:cs="Calibri"/>
                <w:b/>
                <w:bCs/>
                <w:color w:val="7F7F7F"/>
                <w:sz w:val="18"/>
                <w:szCs w:val="18"/>
                <w:lang w:val="en-CA"/>
              </w:rPr>
            </w:pPr>
          </w:p>
        </w:tc>
      </w:tr>
      <w:tr w:rsidR="008010E1" w:rsidRPr="00011542" w14:paraId="20C8CB9F" w14:textId="77777777" w:rsidTr="008010E1">
        <w:tc>
          <w:tcPr>
            <w:tcW w:w="2538" w:type="dxa"/>
            <w:tcBorders>
              <w:top w:val="nil"/>
              <w:left w:val="nil"/>
              <w:bottom w:val="nil"/>
              <w:right w:val="single" w:sz="4" w:space="0" w:color="auto"/>
            </w:tcBorders>
          </w:tcPr>
          <w:p w14:paraId="7D4CE643"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A2AA356" w14:textId="77777777" w:rsidR="008010E1" w:rsidRPr="004110BC" w:rsidRDefault="008010E1" w:rsidP="008010E1">
            <w:pPr>
              <w:keepNext/>
              <w:keepLines/>
              <w:widowControl w:val="0"/>
              <w:autoSpaceDE w:val="0"/>
              <w:autoSpaceDN w:val="0"/>
              <w:adjustRightInd w:val="0"/>
              <w:rPr>
                <w:rFonts w:asciiTheme="minorHAnsi" w:hAnsiTheme="minorHAnsi" w:cs="Calibri"/>
                <w:color w:val="404040"/>
                <w:sz w:val="18"/>
                <w:szCs w:val="18"/>
                <w:lang w:val="en-CA"/>
              </w:rPr>
            </w:pPr>
            <w:r w:rsidRPr="008010E1">
              <w:rPr>
                <w:rFonts w:asciiTheme="minorHAnsi" w:hAnsiTheme="minorHAnsi" w:cs="Calibri"/>
                <w:color w:val="404040"/>
                <w:sz w:val="18"/>
                <w:szCs w:val="18"/>
                <w:lang w:val="en-CA"/>
              </w:rPr>
              <w:t>The Spatial Attribute Type as defined for S121 is derived from the class LA_SpatialUnit defined in ISO 19152. It also inherits from S100_GF_SpatialAttributeType. This means that the geometry types inherited from S-100 apply. Only the geometry types GM_Point, GM_MultiPoint, GM_Curve, GM_Surface, CV_Coverage, GM_Curve (arcByCentrePoint and circleByCentrePoint may be used.</w:t>
            </w:r>
          </w:p>
        </w:tc>
      </w:tr>
      <w:tr w:rsidR="008010E1" w:rsidRPr="00011542" w14:paraId="2D203A85" w14:textId="77777777" w:rsidTr="008010E1">
        <w:tc>
          <w:tcPr>
            <w:tcW w:w="2538" w:type="dxa"/>
            <w:tcBorders>
              <w:top w:val="nil"/>
              <w:left w:val="nil"/>
              <w:bottom w:val="nil"/>
              <w:right w:val="single" w:sz="4" w:space="0" w:color="auto"/>
            </w:tcBorders>
          </w:tcPr>
          <w:p w14:paraId="52386123"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57F35567" w14:textId="77777777" w:rsidR="008010E1" w:rsidRPr="004110BC" w:rsidRDefault="008010E1" w:rsidP="008010E1">
            <w:pPr>
              <w:keepNext/>
              <w:keepLines/>
              <w:widowControl w:val="0"/>
              <w:autoSpaceDE w:val="0"/>
              <w:autoSpaceDN w:val="0"/>
              <w:adjustRightInd w:val="0"/>
              <w:rPr>
                <w:rFonts w:asciiTheme="minorHAnsi" w:hAnsiTheme="minorHAnsi" w:cs="Arial"/>
                <w:color w:val="404040"/>
                <w:sz w:val="18"/>
                <w:szCs w:val="18"/>
                <w:lang w:val="en-CA"/>
              </w:rPr>
            </w:pPr>
          </w:p>
        </w:tc>
      </w:tr>
      <w:tr w:rsidR="008010E1" w:rsidRPr="00011542" w14:paraId="10E79AE5" w14:textId="77777777" w:rsidTr="008010E1">
        <w:tc>
          <w:tcPr>
            <w:tcW w:w="2538" w:type="dxa"/>
            <w:tcBorders>
              <w:top w:val="nil"/>
              <w:left w:val="nil"/>
              <w:bottom w:val="nil"/>
              <w:right w:val="single" w:sz="4" w:space="0" w:color="auto"/>
            </w:tcBorders>
          </w:tcPr>
          <w:p w14:paraId="4871BB96" w14:textId="77777777" w:rsidR="008010E1" w:rsidRPr="004110BC" w:rsidRDefault="008010E1" w:rsidP="008010E1">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E3636F8" w14:textId="77777777" w:rsidR="008010E1" w:rsidRPr="004110BC"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4110BC">
              <w:rPr>
                <w:rFonts w:asciiTheme="minorHAnsi" w:hAnsiTheme="minorHAnsi" w:cs="Arial"/>
                <w:color w:val="404040"/>
                <w:sz w:val="18"/>
                <w:szCs w:val="18"/>
                <w:lang w:val="en-CA"/>
              </w:rPr>
              <w:t>proposed S-121</w:t>
            </w:r>
          </w:p>
        </w:tc>
      </w:tr>
    </w:tbl>
    <w:p w14:paraId="202DEBA8" w14:textId="77777777" w:rsidR="008010E1" w:rsidRPr="004110BC" w:rsidRDefault="008010E1" w:rsidP="008010E1">
      <w:pPr>
        <w:widowControl w:val="0"/>
        <w:tabs>
          <w:tab w:val="right" w:pos="5160"/>
        </w:tabs>
        <w:autoSpaceDE w:val="0"/>
        <w:autoSpaceDN w:val="0"/>
        <w:adjustRightInd w:val="0"/>
        <w:rPr>
          <w:rFonts w:ascii="Calibri" w:hAnsi="Calibri" w:cs="Calibri"/>
          <w:color w:val="404040"/>
          <w:lang w:val="en-CA"/>
        </w:rPr>
      </w:pPr>
    </w:p>
    <w:p w14:paraId="1CB642CE" w14:textId="77777777" w:rsidR="00F461FF" w:rsidRPr="00011542" w:rsidRDefault="00F461FF" w:rsidP="00502AD8">
      <w:pPr>
        <w:pStyle w:val="Appendix"/>
        <w:keepLines w:val="0"/>
        <w:pageBreakBefore w:val="0"/>
        <w:numPr>
          <w:ilvl w:val="2"/>
          <w:numId w:val="48"/>
        </w:numPr>
        <w:ind w:left="900"/>
        <w:jc w:val="left"/>
        <w:outlineLvl w:val="0"/>
      </w:pPr>
      <w:bookmarkStart w:id="241" w:name="_Toc445695754"/>
      <w:bookmarkStart w:id="242" w:name="_Ref445672863"/>
      <w:bookmarkStart w:id="243" w:name="_Toc467765244"/>
      <w:bookmarkEnd w:id="241"/>
      <w:r w:rsidRPr="00011542">
        <w:t>S-121 Feature Attributes</w:t>
      </w:r>
      <w:bookmarkEnd w:id="242"/>
      <w:bookmarkEnd w:id="243"/>
    </w:p>
    <w:p w14:paraId="172DAA36" w14:textId="77777777" w:rsidR="006A68D4" w:rsidRPr="00711E56" w:rsidRDefault="006A68D4" w:rsidP="006A68D4">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1001</w:t>
      </w:r>
    </w:p>
    <w:tbl>
      <w:tblPr>
        <w:tblStyle w:val="TableGrid"/>
        <w:tblW w:w="0" w:type="auto"/>
        <w:tblInd w:w="918" w:type="dxa"/>
        <w:tblLook w:val="04A0" w:firstRow="1" w:lastRow="0" w:firstColumn="1" w:lastColumn="0" w:noHBand="0" w:noVBand="1"/>
      </w:tblPr>
      <w:tblGrid>
        <w:gridCol w:w="2538"/>
        <w:gridCol w:w="5521"/>
      </w:tblGrid>
      <w:tr w:rsidR="006A68D4" w:rsidRPr="00711E56" w14:paraId="69907A10" w14:textId="77777777" w:rsidTr="006A68D4">
        <w:tc>
          <w:tcPr>
            <w:tcW w:w="2538" w:type="dxa"/>
            <w:tcBorders>
              <w:top w:val="nil"/>
              <w:left w:val="nil"/>
              <w:bottom w:val="nil"/>
              <w:right w:val="single" w:sz="4" w:space="0" w:color="auto"/>
            </w:tcBorders>
          </w:tcPr>
          <w:p w14:paraId="4DE79722" w14:textId="77777777" w:rsidR="006A68D4" w:rsidRPr="00711E56" w:rsidRDefault="006A68D4" w:rsidP="006A68D4">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489DD210" w14:textId="77777777" w:rsidR="006A68D4" w:rsidRPr="00711E56" w:rsidRDefault="006A68D4" w:rsidP="006A68D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6A68D4" w:rsidRPr="00711E56" w14:paraId="6C2E39AF" w14:textId="77777777" w:rsidTr="006A68D4">
        <w:tc>
          <w:tcPr>
            <w:tcW w:w="2538" w:type="dxa"/>
            <w:tcBorders>
              <w:top w:val="nil"/>
              <w:left w:val="nil"/>
              <w:bottom w:val="nil"/>
              <w:right w:val="single" w:sz="4" w:space="0" w:color="auto"/>
            </w:tcBorders>
          </w:tcPr>
          <w:p w14:paraId="66A7B83D" w14:textId="77777777" w:rsidR="006A68D4" w:rsidRPr="00711E56" w:rsidRDefault="006A68D4" w:rsidP="006A68D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4B53E2BD" w14:textId="77777777" w:rsidR="006A68D4" w:rsidRPr="00711E56" w:rsidRDefault="006A68D4" w:rsidP="006A68D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verdom</w:t>
            </w:r>
          </w:p>
        </w:tc>
      </w:tr>
      <w:tr w:rsidR="006A68D4" w:rsidRPr="00711E56" w14:paraId="01B1E94D" w14:textId="77777777" w:rsidTr="006A68D4">
        <w:tc>
          <w:tcPr>
            <w:tcW w:w="2538" w:type="dxa"/>
            <w:tcBorders>
              <w:top w:val="nil"/>
              <w:left w:val="nil"/>
              <w:bottom w:val="nil"/>
              <w:right w:val="single" w:sz="4" w:space="0" w:color="auto"/>
            </w:tcBorders>
          </w:tcPr>
          <w:p w14:paraId="4467E449" w14:textId="77777777" w:rsidR="006A68D4" w:rsidRPr="00711E56" w:rsidRDefault="006A68D4" w:rsidP="006A68D4">
            <w:pPr>
              <w:keepNext/>
              <w:keepLines/>
              <w:widowControl w:val="0"/>
              <w:autoSpaceDE w:val="0"/>
              <w:autoSpaceDN w:val="0"/>
              <w:adjustRightInd w:val="0"/>
              <w:rPr>
                <w:rFonts w:ascii="Arial" w:hAnsi="Arial" w:cs="Arial"/>
                <w:lang w:val="en-CA"/>
              </w:rPr>
            </w:pPr>
            <w:r w:rsidRPr="004110BC">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0ADAC25" w14:textId="77777777" w:rsidR="006A68D4" w:rsidRPr="00711E56" w:rsidRDefault="006A68D4" w:rsidP="006A68D4">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Vertical Domain</w:t>
            </w:r>
          </w:p>
        </w:tc>
      </w:tr>
      <w:tr w:rsidR="006A68D4" w:rsidRPr="00711E56" w14:paraId="45E47EB5" w14:textId="77777777" w:rsidTr="006A68D4">
        <w:tc>
          <w:tcPr>
            <w:tcW w:w="2538" w:type="dxa"/>
            <w:tcBorders>
              <w:top w:val="nil"/>
              <w:left w:val="nil"/>
              <w:bottom w:val="nil"/>
              <w:right w:val="single" w:sz="4" w:space="0" w:color="auto"/>
            </w:tcBorders>
          </w:tcPr>
          <w:p w14:paraId="214FEAFE" w14:textId="77777777" w:rsidR="006A68D4" w:rsidRPr="00711E56" w:rsidRDefault="006A68D4" w:rsidP="006A68D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1F6D8B6" w14:textId="77777777" w:rsidR="006A68D4" w:rsidRPr="00711E56" w:rsidRDefault="006A68D4" w:rsidP="006A68D4">
            <w:pPr>
              <w:keepNext/>
              <w:keepLines/>
              <w:widowControl w:val="0"/>
              <w:autoSpaceDE w:val="0"/>
              <w:autoSpaceDN w:val="0"/>
              <w:adjustRightInd w:val="0"/>
              <w:rPr>
                <w:rFonts w:asciiTheme="minorHAnsi" w:hAnsiTheme="minorHAnsi" w:cs="Arial"/>
                <w:b/>
                <w:bCs/>
                <w:color w:val="7F7F7F"/>
                <w:sz w:val="18"/>
                <w:szCs w:val="18"/>
                <w:lang w:val="en-CA"/>
              </w:rPr>
            </w:pPr>
          </w:p>
        </w:tc>
      </w:tr>
      <w:tr w:rsidR="006A68D4" w:rsidRPr="00711E56" w14:paraId="2DD5070E" w14:textId="77777777" w:rsidTr="006A68D4">
        <w:tc>
          <w:tcPr>
            <w:tcW w:w="2538" w:type="dxa"/>
            <w:tcBorders>
              <w:top w:val="nil"/>
              <w:left w:val="nil"/>
              <w:bottom w:val="nil"/>
              <w:right w:val="single" w:sz="4" w:space="0" w:color="auto"/>
            </w:tcBorders>
          </w:tcPr>
          <w:p w14:paraId="69DDAF42" w14:textId="77777777" w:rsidR="006A68D4" w:rsidRPr="00711E56" w:rsidRDefault="006A68D4" w:rsidP="006A68D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8995815" w14:textId="77777777" w:rsidR="006A68D4" w:rsidRPr="00711E56" w:rsidRDefault="006441E7" w:rsidP="006A68D4">
            <w:pPr>
              <w:keepNext/>
              <w:keepLines/>
              <w:widowControl w:val="0"/>
              <w:autoSpaceDE w:val="0"/>
              <w:autoSpaceDN w:val="0"/>
              <w:adjustRightInd w:val="0"/>
              <w:rPr>
                <w:rFonts w:asciiTheme="minorHAnsi" w:hAnsiTheme="minorHAnsi" w:cs="Arial"/>
                <w:color w:val="404040"/>
                <w:sz w:val="18"/>
                <w:szCs w:val="18"/>
                <w:lang w:val="en-CA"/>
              </w:rPr>
            </w:pPr>
            <w:r w:rsidRPr="006441E7">
              <w:rPr>
                <w:rFonts w:asciiTheme="minorHAnsi" w:hAnsiTheme="minorHAnsi" w:cs="Calibri"/>
                <w:color w:val="404040"/>
                <w:sz w:val="18"/>
                <w:szCs w:val="18"/>
                <w:lang w:val="en-CA"/>
              </w:rPr>
              <w:t>VerticalDomain</w:t>
            </w:r>
          </w:p>
        </w:tc>
      </w:tr>
      <w:tr w:rsidR="006A68D4" w:rsidRPr="00711E56" w14:paraId="50DB6502" w14:textId="77777777" w:rsidTr="006A68D4">
        <w:tc>
          <w:tcPr>
            <w:tcW w:w="2538" w:type="dxa"/>
            <w:tcBorders>
              <w:top w:val="nil"/>
              <w:left w:val="nil"/>
              <w:bottom w:val="nil"/>
              <w:right w:val="single" w:sz="4" w:space="0" w:color="auto"/>
            </w:tcBorders>
          </w:tcPr>
          <w:p w14:paraId="607C6D70" w14:textId="77777777" w:rsidR="006A68D4" w:rsidRPr="00711E56" w:rsidRDefault="006A68D4" w:rsidP="006A68D4">
            <w:pPr>
              <w:keepNext/>
              <w:keepLines/>
              <w:widowControl w:val="0"/>
              <w:autoSpaceDE w:val="0"/>
              <w:autoSpaceDN w:val="0"/>
              <w:adjustRightInd w:val="0"/>
              <w:rPr>
                <w:rFonts w:ascii="Calibri" w:hAnsi="Calibri" w:cs="Calibri"/>
                <w:b/>
                <w:bCs/>
                <w:color w:val="7F7F7F"/>
                <w:sz w:val="29"/>
                <w:szCs w:val="29"/>
                <w:lang w:val="en-CA"/>
              </w:rPr>
            </w:pPr>
            <w:r w:rsidRPr="004110BC">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07F5B39" w14:textId="77777777" w:rsidR="006A68D4" w:rsidRPr="00711E56" w:rsidRDefault="006A68D4" w:rsidP="006A68D4">
            <w:pPr>
              <w:keepNext/>
              <w:keepLines/>
              <w:widowControl w:val="0"/>
              <w:autoSpaceDE w:val="0"/>
              <w:autoSpaceDN w:val="0"/>
              <w:adjustRightInd w:val="0"/>
              <w:rPr>
                <w:rFonts w:asciiTheme="minorHAnsi" w:hAnsiTheme="minorHAnsi" w:cs="Calibri"/>
                <w:b/>
                <w:bCs/>
                <w:color w:val="7F7F7F"/>
                <w:sz w:val="18"/>
                <w:szCs w:val="18"/>
                <w:lang w:val="en-CA"/>
              </w:rPr>
            </w:pPr>
          </w:p>
        </w:tc>
      </w:tr>
      <w:tr w:rsidR="006441E7" w:rsidRPr="00711E56" w14:paraId="294B1600" w14:textId="77777777" w:rsidTr="006A68D4">
        <w:tc>
          <w:tcPr>
            <w:tcW w:w="2538" w:type="dxa"/>
            <w:tcBorders>
              <w:top w:val="nil"/>
              <w:left w:val="nil"/>
              <w:bottom w:val="nil"/>
              <w:right w:val="single" w:sz="4" w:space="0" w:color="auto"/>
            </w:tcBorders>
          </w:tcPr>
          <w:p w14:paraId="0BBEECA0" w14:textId="77777777" w:rsidR="006441E7" w:rsidRPr="006A68D4" w:rsidRDefault="006441E7" w:rsidP="00C036DC">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36886302" w14:textId="77777777" w:rsidR="006441E7" w:rsidRPr="00C036DC" w:rsidRDefault="006441E7" w:rsidP="00A61C20">
            <w:pPr>
              <w:keepNext/>
              <w:keepLines/>
              <w:widowControl w:val="0"/>
              <w:autoSpaceDE w:val="0"/>
              <w:autoSpaceDN w:val="0"/>
              <w:adjustRightInd w:val="0"/>
              <w:rPr>
                <w:rFonts w:ascii="Arial" w:hAnsi="Arial" w:cs="Arial"/>
                <w:b/>
                <w:bCs/>
                <w:color w:val="7F7F7F"/>
                <w:sz w:val="18"/>
                <w:szCs w:val="18"/>
                <w:lang w:val="en-CA"/>
              </w:rPr>
            </w:pPr>
            <w:r w:rsidRPr="00C036DC">
              <w:rPr>
                <w:rFonts w:ascii="Arial" w:hAnsi="Arial" w:cs="Arial"/>
                <w:b/>
                <w:bCs/>
                <w:color w:val="7F7F7F"/>
                <w:sz w:val="18"/>
                <w:szCs w:val="18"/>
                <w:lang w:val="en-CA"/>
              </w:rPr>
              <w:t>S100_CodeList</w:t>
            </w:r>
          </w:p>
        </w:tc>
      </w:tr>
      <w:tr w:rsidR="006441E7" w:rsidRPr="00711E56" w14:paraId="312572F4" w14:textId="77777777" w:rsidTr="006A68D4">
        <w:tc>
          <w:tcPr>
            <w:tcW w:w="2538" w:type="dxa"/>
            <w:tcBorders>
              <w:top w:val="nil"/>
              <w:left w:val="nil"/>
              <w:bottom w:val="nil"/>
              <w:right w:val="single" w:sz="4" w:space="0" w:color="auto"/>
            </w:tcBorders>
          </w:tcPr>
          <w:p w14:paraId="4097C269" w14:textId="77777777" w:rsidR="006441E7" w:rsidRPr="00711E56" w:rsidRDefault="006441E7" w:rsidP="006A68D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190A09C4" w14:textId="77777777" w:rsidR="006441E7" w:rsidRPr="00711E56" w:rsidRDefault="006441E7" w:rsidP="006A68D4">
            <w:pPr>
              <w:keepNext/>
              <w:keepLines/>
              <w:widowControl w:val="0"/>
              <w:autoSpaceDE w:val="0"/>
              <w:autoSpaceDN w:val="0"/>
              <w:adjustRightInd w:val="0"/>
              <w:rPr>
                <w:rFonts w:asciiTheme="minorHAnsi" w:hAnsiTheme="minorHAnsi" w:cs="Calibri"/>
                <w:color w:val="404040"/>
                <w:sz w:val="18"/>
                <w:szCs w:val="18"/>
                <w:lang w:val="en-CA"/>
              </w:rPr>
            </w:pPr>
          </w:p>
        </w:tc>
      </w:tr>
      <w:tr w:rsidR="006A68D4" w:rsidRPr="00711E56" w14:paraId="1553EBCF" w14:textId="77777777" w:rsidTr="006A68D4">
        <w:tc>
          <w:tcPr>
            <w:tcW w:w="2538" w:type="dxa"/>
            <w:tcBorders>
              <w:top w:val="nil"/>
              <w:left w:val="nil"/>
              <w:bottom w:val="nil"/>
              <w:right w:val="single" w:sz="4" w:space="0" w:color="auto"/>
            </w:tcBorders>
          </w:tcPr>
          <w:p w14:paraId="04B7D0D0" w14:textId="77777777" w:rsidR="006A68D4" w:rsidRPr="00711E56" w:rsidRDefault="006A68D4" w:rsidP="006A68D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1AD26AB2" w14:textId="627E9C06" w:rsidR="006A68D4" w:rsidRPr="00711E56" w:rsidRDefault="006441E7" w:rsidP="006A68D4">
            <w:pPr>
              <w:keepNext/>
              <w:keepLines/>
              <w:widowControl w:val="0"/>
              <w:autoSpaceDE w:val="0"/>
              <w:autoSpaceDN w:val="0"/>
              <w:adjustRightInd w:val="0"/>
              <w:rPr>
                <w:rFonts w:asciiTheme="minorHAnsi" w:hAnsiTheme="minorHAnsi" w:cs="Calibri"/>
                <w:color w:val="404040"/>
                <w:sz w:val="18"/>
                <w:szCs w:val="18"/>
                <w:lang w:val="en-CA"/>
              </w:rPr>
            </w:pPr>
            <w:r w:rsidRPr="006441E7">
              <w:rPr>
                <w:rFonts w:asciiTheme="minorHAnsi" w:hAnsiTheme="minorHAnsi" w:cs="Calibri"/>
                <w:color w:val="404040"/>
                <w:sz w:val="18"/>
                <w:szCs w:val="18"/>
                <w:lang w:val="en-CA"/>
              </w:rPr>
              <w:t>Category of vertical domain of the object delimited. (e.g. airspace, land_surface, water_surface, water_column, seabed_surface, subsoil). Any particular object may span more than one vertical domain.</w:t>
            </w:r>
          </w:p>
        </w:tc>
      </w:tr>
      <w:tr w:rsidR="006A68D4" w:rsidRPr="00711E56" w14:paraId="069D3077" w14:textId="77777777" w:rsidTr="006A68D4">
        <w:tc>
          <w:tcPr>
            <w:tcW w:w="2538" w:type="dxa"/>
            <w:tcBorders>
              <w:top w:val="nil"/>
              <w:left w:val="nil"/>
              <w:bottom w:val="nil"/>
              <w:right w:val="single" w:sz="4" w:space="0" w:color="auto"/>
            </w:tcBorders>
          </w:tcPr>
          <w:p w14:paraId="4F8A2011" w14:textId="77777777" w:rsidR="006A68D4" w:rsidRPr="00711E56" w:rsidRDefault="006A68D4" w:rsidP="006A68D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0FD0B0A" w14:textId="77777777" w:rsidR="006A68D4" w:rsidRPr="00711E56" w:rsidRDefault="006A68D4" w:rsidP="006A68D4">
            <w:pPr>
              <w:keepNext/>
              <w:keepLines/>
              <w:widowControl w:val="0"/>
              <w:autoSpaceDE w:val="0"/>
              <w:autoSpaceDN w:val="0"/>
              <w:adjustRightInd w:val="0"/>
              <w:rPr>
                <w:rFonts w:asciiTheme="minorHAnsi" w:hAnsiTheme="minorHAnsi" w:cs="Arial"/>
                <w:color w:val="404040"/>
                <w:sz w:val="18"/>
                <w:szCs w:val="18"/>
                <w:lang w:val="en-CA"/>
              </w:rPr>
            </w:pPr>
          </w:p>
        </w:tc>
      </w:tr>
      <w:tr w:rsidR="006A68D4" w:rsidRPr="00711E56" w14:paraId="1CA33FDE" w14:textId="77777777" w:rsidTr="006A68D4">
        <w:tc>
          <w:tcPr>
            <w:tcW w:w="2538" w:type="dxa"/>
            <w:tcBorders>
              <w:top w:val="nil"/>
              <w:left w:val="nil"/>
              <w:bottom w:val="nil"/>
              <w:right w:val="single" w:sz="4" w:space="0" w:color="auto"/>
            </w:tcBorders>
          </w:tcPr>
          <w:p w14:paraId="5758F0B0" w14:textId="77777777" w:rsidR="006A68D4" w:rsidRPr="00711E56" w:rsidRDefault="006A68D4" w:rsidP="006A68D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A1682C4" w14:textId="77777777" w:rsidR="006A68D4" w:rsidRPr="00711E56" w:rsidRDefault="006A68D4" w:rsidP="006A68D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DD5F6FF" w14:textId="77777777" w:rsidR="006A68D4" w:rsidRDefault="006A68D4" w:rsidP="00F461FF">
      <w:pPr>
        <w:pStyle w:val="BodyText"/>
        <w:rPr>
          <w:sz w:val="16"/>
        </w:rPr>
      </w:pPr>
    </w:p>
    <w:p w14:paraId="54717C30"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1002</w:t>
      </w:r>
    </w:p>
    <w:tbl>
      <w:tblPr>
        <w:tblStyle w:val="TableGrid"/>
        <w:tblW w:w="0" w:type="auto"/>
        <w:tblInd w:w="918" w:type="dxa"/>
        <w:tblLook w:val="04A0" w:firstRow="1" w:lastRow="0" w:firstColumn="1" w:lastColumn="0" w:noHBand="0" w:noVBand="1"/>
      </w:tblPr>
      <w:tblGrid>
        <w:gridCol w:w="2538"/>
        <w:gridCol w:w="5521"/>
      </w:tblGrid>
      <w:tr w:rsidR="00E431BD" w:rsidRPr="00711E56" w14:paraId="3CCF0917" w14:textId="77777777" w:rsidTr="00E431BD">
        <w:tc>
          <w:tcPr>
            <w:tcW w:w="2538" w:type="dxa"/>
            <w:tcBorders>
              <w:top w:val="nil"/>
              <w:left w:val="nil"/>
              <w:bottom w:val="nil"/>
              <w:right w:val="single" w:sz="4" w:space="0" w:color="auto"/>
            </w:tcBorders>
          </w:tcPr>
          <w:p w14:paraId="20B61854"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4D00EA8"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2DE14E80" w14:textId="77777777" w:rsidTr="00E431BD">
        <w:tc>
          <w:tcPr>
            <w:tcW w:w="2538" w:type="dxa"/>
            <w:tcBorders>
              <w:top w:val="nil"/>
              <w:left w:val="nil"/>
              <w:bottom w:val="nil"/>
              <w:right w:val="single" w:sz="4" w:space="0" w:color="auto"/>
            </w:tcBorders>
          </w:tcPr>
          <w:p w14:paraId="6D9C8AD3"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2986A7D5" w14:textId="3B18DF7D" w:rsidR="00E431BD" w:rsidRPr="00711E56" w:rsidRDefault="0034717C" w:rsidP="00E431BD">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pointType</w:t>
            </w:r>
          </w:p>
        </w:tc>
      </w:tr>
      <w:tr w:rsidR="00E431BD" w:rsidRPr="00711E56" w14:paraId="2D433173" w14:textId="77777777" w:rsidTr="00E431BD">
        <w:tc>
          <w:tcPr>
            <w:tcW w:w="2538" w:type="dxa"/>
            <w:tcBorders>
              <w:top w:val="nil"/>
              <w:left w:val="nil"/>
              <w:bottom w:val="nil"/>
              <w:right w:val="single" w:sz="4" w:space="0" w:color="auto"/>
            </w:tcBorders>
          </w:tcPr>
          <w:p w14:paraId="378D6037"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5B0DE0B" w14:textId="461A6BFD" w:rsidR="00E431BD" w:rsidRPr="00711E56" w:rsidRDefault="00A61C20" w:rsidP="00A61C20">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Type of Point</w:t>
            </w:r>
          </w:p>
        </w:tc>
      </w:tr>
      <w:tr w:rsidR="00E431BD" w:rsidRPr="00711E56" w14:paraId="64A2B835" w14:textId="77777777" w:rsidTr="00E431BD">
        <w:tc>
          <w:tcPr>
            <w:tcW w:w="2538" w:type="dxa"/>
            <w:tcBorders>
              <w:top w:val="nil"/>
              <w:left w:val="nil"/>
              <w:bottom w:val="nil"/>
              <w:right w:val="single" w:sz="4" w:space="0" w:color="auto"/>
            </w:tcBorders>
          </w:tcPr>
          <w:p w14:paraId="05CCE05F"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FC85CF4"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5BDDF215" w14:textId="77777777" w:rsidTr="00E431BD">
        <w:tc>
          <w:tcPr>
            <w:tcW w:w="2538" w:type="dxa"/>
            <w:tcBorders>
              <w:top w:val="nil"/>
              <w:left w:val="nil"/>
              <w:bottom w:val="nil"/>
              <w:right w:val="single" w:sz="4" w:space="0" w:color="auto"/>
            </w:tcBorders>
          </w:tcPr>
          <w:p w14:paraId="5181B29A"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7ADA69E" w14:textId="2EBC3526" w:rsidR="00E431BD" w:rsidRPr="00711E56" w:rsidRDefault="00A61C20" w:rsidP="00A61C20">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Point</w:t>
            </w:r>
            <w:r w:rsidR="00E431BD" w:rsidRPr="00E431BD">
              <w:rPr>
                <w:rFonts w:asciiTheme="minorHAnsi" w:hAnsiTheme="minorHAnsi" w:cs="Calibri"/>
                <w:color w:val="404040"/>
                <w:sz w:val="18"/>
                <w:szCs w:val="18"/>
                <w:lang w:val="en-CA"/>
              </w:rPr>
              <w:t>Type</w:t>
            </w:r>
          </w:p>
        </w:tc>
      </w:tr>
      <w:tr w:rsidR="00E431BD" w:rsidRPr="00711E56" w14:paraId="0325AC03" w14:textId="77777777" w:rsidTr="00E431BD">
        <w:tc>
          <w:tcPr>
            <w:tcW w:w="2538" w:type="dxa"/>
            <w:tcBorders>
              <w:top w:val="nil"/>
              <w:left w:val="nil"/>
              <w:bottom w:val="nil"/>
              <w:right w:val="single" w:sz="4" w:space="0" w:color="auto"/>
            </w:tcBorders>
          </w:tcPr>
          <w:p w14:paraId="6C9D050A"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ED742AC"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673D1E13" w14:textId="77777777" w:rsidTr="00E431BD">
        <w:tc>
          <w:tcPr>
            <w:tcW w:w="2538" w:type="dxa"/>
            <w:tcBorders>
              <w:top w:val="nil"/>
              <w:left w:val="nil"/>
              <w:bottom w:val="nil"/>
              <w:right w:val="single" w:sz="4" w:space="0" w:color="auto"/>
            </w:tcBorders>
          </w:tcPr>
          <w:p w14:paraId="5744954D"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7D209D3D"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32ED46F2" w14:textId="77777777" w:rsidTr="00E431BD">
        <w:tc>
          <w:tcPr>
            <w:tcW w:w="2538" w:type="dxa"/>
            <w:tcBorders>
              <w:top w:val="nil"/>
              <w:left w:val="nil"/>
              <w:bottom w:val="nil"/>
              <w:right w:val="single" w:sz="4" w:space="0" w:color="auto"/>
            </w:tcBorders>
          </w:tcPr>
          <w:p w14:paraId="2EB7B4EA"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58A45211"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56D629B9" w14:textId="77777777" w:rsidTr="00E431BD">
        <w:tc>
          <w:tcPr>
            <w:tcW w:w="2538" w:type="dxa"/>
            <w:tcBorders>
              <w:top w:val="nil"/>
              <w:left w:val="nil"/>
              <w:bottom w:val="nil"/>
              <w:right w:val="single" w:sz="4" w:space="0" w:color="auto"/>
            </w:tcBorders>
          </w:tcPr>
          <w:p w14:paraId="53C7738D"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5A8C68F"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r w:rsidRPr="00E431BD">
              <w:rPr>
                <w:rFonts w:asciiTheme="minorHAnsi" w:hAnsiTheme="minorHAnsi" w:cs="Calibri"/>
                <w:color w:val="404040"/>
                <w:sz w:val="18"/>
                <w:szCs w:val="18"/>
                <w:lang w:val="en-CA"/>
              </w:rPr>
              <w:t>Computational origin of the element (defined, densified, computed or construction)</w:t>
            </w:r>
          </w:p>
        </w:tc>
      </w:tr>
      <w:tr w:rsidR="00E431BD" w:rsidRPr="00711E56" w14:paraId="1CE1A7E7" w14:textId="77777777" w:rsidTr="00E431BD">
        <w:tc>
          <w:tcPr>
            <w:tcW w:w="2538" w:type="dxa"/>
            <w:tcBorders>
              <w:top w:val="nil"/>
              <w:left w:val="nil"/>
              <w:bottom w:val="nil"/>
              <w:right w:val="single" w:sz="4" w:space="0" w:color="auto"/>
            </w:tcBorders>
          </w:tcPr>
          <w:p w14:paraId="710B8CE0"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3285214"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3457901B" w14:textId="77777777" w:rsidTr="00E431BD">
        <w:tc>
          <w:tcPr>
            <w:tcW w:w="2538" w:type="dxa"/>
            <w:tcBorders>
              <w:top w:val="nil"/>
              <w:left w:val="nil"/>
              <w:bottom w:val="nil"/>
              <w:right w:val="single" w:sz="4" w:space="0" w:color="auto"/>
            </w:tcBorders>
          </w:tcPr>
          <w:p w14:paraId="17F30C35"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2280513"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E402C5C" w14:textId="77777777" w:rsidR="00E431BD" w:rsidRDefault="00E431BD" w:rsidP="00E431BD">
      <w:pPr>
        <w:pStyle w:val="BodyText"/>
        <w:rPr>
          <w:sz w:val="16"/>
        </w:rPr>
      </w:pPr>
    </w:p>
    <w:p w14:paraId="1EF28304"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1003</w:t>
      </w:r>
    </w:p>
    <w:tbl>
      <w:tblPr>
        <w:tblStyle w:val="TableGrid"/>
        <w:tblW w:w="0" w:type="auto"/>
        <w:tblInd w:w="918" w:type="dxa"/>
        <w:tblLook w:val="04A0" w:firstRow="1" w:lastRow="0" w:firstColumn="1" w:lastColumn="0" w:noHBand="0" w:noVBand="1"/>
      </w:tblPr>
      <w:tblGrid>
        <w:gridCol w:w="2538"/>
        <w:gridCol w:w="5521"/>
      </w:tblGrid>
      <w:tr w:rsidR="00E431BD" w:rsidRPr="00711E56" w14:paraId="0A2D9378" w14:textId="77777777" w:rsidTr="00E431BD">
        <w:tc>
          <w:tcPr>
            <w:tcW w:w="2538" w:type="dxa"/>
            <w:tcBorders>
              <w:top w:val="nil"/>
              <w:left w:val="nil"/>
              <w:bottom w:val="nil"/>
              <w:right w:val="single" w:sz="4" w:space="0" w:color="auto"/>
            </w:tcBorders>
          </w:tcPr>
          <w:p w14:paraId="5898EFC4"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E331EB2"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21717573" w14:textId="77777777" w:rsidTr="00E431BD">
        <w:tc>
          <w:tcPr>
            <w:tcW w:w="2538" w:type="dxa"/>
            <w:tcBorders>
              <w:top w:val="nil"/>
              <w:left w:val="nil"/>
              <w:bottom w:val="nil"/>
              <w:right w:val="single" w:sz="4" w:space="0" w:color="auto"/>
            </w:tcBorders>
          </w:tcPr>
          <w:p w14:paraId="117F1F5D"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54E2F22C"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limtyp</w:t>
            </w:r>
          </w:p>
        </w:tc>
      </w:tr>
      <w:tr w:rsidR="00E431BD" w:rsidRPr="00711E56" w14:paraId="07FD0412" w14:textId="77777777" w:rsidTr="00E431BD">
        <w:tc>
          <w:tcPr>
            <w:tcW w:w="2538" w:type="dxa"/>
            <w:tcBorders>
              <w:top w:val="nil"/>
              <w:left w:val="nil"/>
              <w:bottom w:val="nil"/>
              <w:right w:val="single" w:sz="4" w:space="0" w:color="auto"/>
            </w:tcBorders>
          </w:tcPr>
          <w:p w14:paraId="18B39319"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C1EE326" w14:textId="054FC049" w:rsidR="00E431BD" w:rsidRPr="00711E56" w:rsidRDefault="00E431BD" w:rsidP="00E431BD">
            <w:pPr>
              <w:keepNext/>
              <w:keepLines/>
              <w:widowControl w:val="0"/>
              <w:autoSpaceDE w:val="0"/>
              <w:autoSpaceDN w:val="0"/>
              <w:adjustRightInd w:val="0"/>
              <w:rPr>
                <w:rFonts w:asciiTheme="minorHAnsi" w:hAnsiTheme="minorHAnsi" w:cs="Arial"/>
                <w:b/>
                <w:color w:val="404040"/>
                <w:sz w:val="18"/>
                <w:szCs w:val="18"/>
                <w:lang w:val="en-CA"/>
              </w:rPr>
            </w:pPr>
            <w:r w:rsidRPr="00E431BD">
              <w:rPr>
                <w:rFonts w:asciiTheme="minorHAnsi" w:hAnsiTheme="minorHAnsi" w:cs="Arial"/>
                <w:b/>
                <w:color w:val="404040"/>
                <w:sz w:val="18"/>
                <w:szCs w:val="18"/>
                <w:lang w:val="en-CA"/>
              </w:rPr>
              <w:t>Limit Type</w:t>
            </w:r>
          </w:p>
        </w:tc>
      </w:tr>
      <w:tr w:rsidR="00E431BD" w:rsidRPr="00711E56" w14:paraId="50D824AD" w14:textId="77777777" w:rsidTr="00E431BD">
        <w:tc>
          <w:tcPr>
            <w:tcW w:w="2538" w:type="dxa"/>
            <w:tcBorders>
              <w:top w:val="nil"/>
              <w:left w:val="nil"/>
              <w:bottom w:val="nil"/>
              <w:right w:val="single" w:sz="4" w:space="0" w:color="auto"/>
            </w:tcBorders>
          </w:tcPr>
          <w:p w14:paraId="1091E329"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7C44D59"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03F19D4C" w14:textId="77777777" w:rsidTr="00E431BD">
        <w:tc>
          <w:tcPr>
            <w:tcW w:w="2538" w:type="dxa"/>
            <w:tcBorders>
              <w:top w:val="nil"/>
              <w:left w:val="nil"/>
              <w:bottom w:val="nil"/>
              <w:right w:val="single" w:sz="4" w:space="0" w:color="auto"/>
            </w:tcBorders>
          </w:tcPr>
          <w:p w14:paraId="0F03D66B"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1458AFC" w14:textId="5F905CF3"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LimitType</w:t>
            </w:r>
          </w:p>
        </w:tc>
      </w:tr>
      <w:tr w:rsidR="00E431BD" w:rsidRPr="00711E56" w14:paraId="4D61C446" w14:textId="77777777" w:rsidTr="00E431BD">
        <w:tc>
          <w:tcPr>
            <w:tcW w:w="2538" w:type="dxa"/>
            <w:tcBorders>
              <w:top w:val="nil"/>
              <w:left w:val="nil"/>
              <w:bottom w:val="nil"/>
              <w:right w:val="single" w:sz="4" w:space="0" w:color="auto"/>
            </w:tcBorders>
          </w:tcPr>
          <w:p w14:paraId="672C257A"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3A6B45B"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0A7CA2A4" w14:textId="77777777" w:rsidTr="00E431BD">
        <w:tc>
          <w:tcPr>
            <w:tcW w:w="2538" w:type="dxa"/>
            <w:tcBorders>
              <w:top w:val="nil"/>
              <w:left w:val="nil"/>
              <w:bottom w:val="nil"/>
              <w:right w:val="single" w:sz="4" w:space="0" w:color="auto"/>
            </w:tcBorders>
          </w:tcPr>
          <w:p w14:paraId="3AB39AA1"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173FED3B"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37A423B4" w14:textId="77777777" w:rsidTr="00E431BD">
        <w:tc>
          <w:tcPr>
            <w:tcW w:w="2538" w:type="dxa"/>
            <w:tcBorders>
              <w:top w:val="nil"/>
              <w:left w:val="nil"/>
              <w:bottom w:val="nil"/>
              <w:right w:val="single" w:sz="4" w:space="0" w:color="auto"/>
            </w:tcBorders>
          </w:tcPr>
          <w:p w14:paraId="6A781583"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1BDE3BAD"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1ED89760" w14:textId="77777777" w:rsidTr="00E431BD">
        <w:tc>
          <w:tcPr>
            <w:tcW w:w="2538" w:type="dxa"/>
            <w:tcBorders>
              <w:top w:val="nil"/>
              <w:left w:val="nil"/>
              <w:bottom w:val="nil"/>
              <w:right w:val="single" w:sz="4" w:space="0" w:color="auto"/>
            </w:tcBorders>
          </w:tcPr>
          <w:p w14:paraId="2EFA91A6"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DB25E4D"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r w:rsidRPr="00E431BD">
              <w:rPr>
                <w:rFonts w:asciiTheme="minorHAnsi" w:hAnsiTheme="minorHAnsi" w:cs="Calibri"/>
                <w:color w:val="404040"/>
                <w:sz w:val="18"/>
                <w:szCs w:val="18"/>
                <w:lang w:val="en-CA"/>
              </w:rPr>
              <w:t>Type of delineation (Boundary,</w:t>
            </w:r>
            <w:r w:rsidR="00851A5B">
              <w:rPr>
                <w:rFonts w:asciiTheme="minorHAnsi" w:hAnsiTheme="minorHAnsi" w:cs="Calibri"/>
                <w:color w:val="404040"/>
                <w:sz w:val="18"/>
                <w:szCs w:val="18"/>
                <w:lang w:val="en-CA"/>
              </w:rPr>
              <w:t xml:space="preserve"> </w:t>
            </w:r>
            <w:r w:rsidRPr="00E431BD">
              <w:rPr>
                <w:rFonts w:asciiTheme="minorHAnsi" w:hAnsiTheme="minorHAnsi" w:cs="Calibri"/>
                <w:color w:val="404040"/>
                <w:sz w:val="18"/>
                <w:szCs w:val="18"/>
                <w:lang w:val="en-CA"/>
              </w:rPr>
              <w:t>Limit or Construction).</w:t>
            </w:r>
          </w:p>
        </w:tc>
      </w:tr>
      <w:tr w:rsidR="00E431BD" w:rsidRPr="00711E56" w14:paraId="47772183" w14:textId="77777777" w:rsidTr="00E431BD">
        <w:tc>
          <w:tcPr>
            <w:tcW w:w="2538" w:type="dxa"/>
            <w:tcBorders>
              <w:top w:val="nil"/>
              <w:left w:val="nil"/>
              <w:bottom w:val="nil"/>
              <w:right w:val="single" w:sz="4" w:space="0" w:color="auto"/>
            </w:tcBorders>
          </w:tcPr>
          <w:p w14:paraId="76340AD3"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5902F65"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0445F9ED" w14:textId="77777777" w:rsidTr="00E431BD">
        <w:tc>
          <w:tcPr>
            <w:tcW w:w="2538" w:type="dxa"/>
            <w:tcBorders>
              <w:top w:val="nil"/>
              <w:left w:val="nil"/>
              <w:bottom w:val="nil"/>
              <w:right w:val="single" w:sz="4" w:space="0" w:color="auto"/>
            </w:tcBorders>
          </w:tcPr>
          <w:p w14:paraId="404D870A"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9426C69"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0B919D4B" w14:textId="77777777" w:rsidR="00E431BD" w:rsidRDefault="00E431BD" w:rsidP="00E431BD">
      <w:pPr>
        <w:pStyle w:val="BodyText"/>
        <w:rPr>
          <w:sz w:val="16"/>
        </w:rPr>
      </w:pPr>
    </w:p>
    <w:p w14:paraId="6C4BEF74"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1004</w:t>
      </w:r>
    </w:p>
    <w:tbl>
      <w:tblPr>
        <w:tblStyle w:val="TableGrid"/>
        <w:tblW w:w="0" w:type="auto"/>
        <w:tblInd w:w="918" w:type="dxa"/>
        <w:tblLook w:val="04A0" w:firstRow="1" w:lastRow="0" w:firstColumn="1" w:lastColumn="0" w:noHBand="0" w:noVBand="1"/>
      </w:tblPr>
      <w:tblGrid>
        <w:gridCol w:w="2538"/>
        <w:gridCol w:w="5521"/>
      </w:tblGrid>
      <w:tr w:rsidR="00E431BD" w:rsidRPr="00711E56" w14:paraId="0A68984F" w14:textId="77777777" w:rsidTr="00E431BD">
        <w:tc>
          <w:tcPr>
            <w:tcW w:w="2538" w:type="dxa"/>
            <w:tcBorders>
              <w:top w:val="nil"/>
              <w:left w:val="nil"/>
              <w:bottom w:val="nil"/>
              <w:right w:val="single" w:sz="4" w:space="0" w:color="auto"/>
            </w:tcBorders>
          </w:tcPr>
          <w:p w14:paraId="382E3199"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F31892E"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4BC7BD85" w14:textId="77777777" w:rsidTr="00E431BD">
        <w:tc>
          <w:tcPr>
            <w:tcW w:w="2538" w:type="dxa"/>
            <w:tcBorders>
              <w:top w:val="nil"/>
              <w:left w:val="nil"/>
              <w:bottom w:val="nil"/>
              <w:right w:val="single" w:sz="4" w:space="0" w:color="auto"/>
            </w:tcBorders>
          </w:tcPr>
          <w:p w14:paraId="69A7C612"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6466834B"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arctyp</w:t>
            </w:r>
          </w:p>
        </w:tc>
      </w:tr>
      <w:tr w:rsidR="00E431BD" w:rsidRPr="00711E56" w14:paraId="7C9F5BCC" w14:textId="77777777" w:rsidTr="00E431BD">
        <w:tc>
          <w:tcPr>
            <w:tcW w:w="2538" w:type="dxa"/>
            <w:tcBorders>
              <w:top w:val="nil"/>
              <w:left w:val="nil"/>
              <w:bottom w:val="nil"/>
              <w:right w:val="single" w:sz="4" w:space="0" w:color="auto"/>
            </w:tcBorders>
          </w:tcPr>
          <w:p w14:paraId="48BE7906"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E35AFA0" w14:textId="77777777" w:rsidR="00E431BD" w:rsidRPr="00711E56" w:rsidRDefault="00E431BD" w:rsidP="00E431BD">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Arc Type</w:t>
            </w:r>
          </w:p>
        </w:tc>
      </w:tr>
      <w:tr w:rsidR="00E431BD" w:rsidRPr="00711E56" w14:paraId="53E86815" w14:textId="77777777" w:rsidTr="00E431BD">
        <w:tc>
          <w:tcPr>
            <w:tcW w:w="2538" w:type="dxa"/>
            <w:tcBorders>
              <w:top w:val="nil"/>
              <w:left w:val="nil"/>
              <w:bottom w:val="nil"/>
              <w:right w:val="single" w:sz="4" w:space="0" w:color="auto"/>
            </w:tcBorders>
          </w:tcPr>
          <w:p w14:paraId="089196AD"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544E1E2C"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10ECC6BA" w14:textId="77777777" w:rsidTr="00E431BD">
        <w:tc>
          <w:tcPr>
            <w:tcW w:w="2538" w:type="dxa"/>
            <w:tcBorders>
              <w:top w:val="nil"/>
              <w:left w:val="nil"/>
              <w:bottom w:val="nil"/>
              <w:right w:val="single" w:sz="4" w:space="0" w:color="auto"/>
            </w:tcBorders>
          </w:tcPr>
          <w:p w14:paraId="15EDCF43"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F350AD0"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ArcType</w:t>
            </w:r>
          </w:p>
        </w:tc>
      </w:tr>
      <w:tr w:rsidR="00E431BD" w:rsidRPr="00711E56" w14:paraId="3E14ED5E" w14:textId="77777777" w:rsidTr="00E431BD">
        <w:tc>
          <w:tcPr>
            <w:tcW w:w="2538" w:type="dxa"/>
            <w:tcBorders>
              <w:top w:val="nil"/>
              <w:left w:val="nil"/>
              <w:bottom w:val="nil"/>
              <w:right w:val="single" w:sz="4" w:space="0" w:color="auto"/>
            </w:tcBorders>
          </w:tcPr>
          <w:p w14:paraId="66907608"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F0CEE0B"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1F57D1DF" w14:textId="77777777" w:rsidTr="00E431BD">
        <w:tc>
          <w:tcPr>
            <w:tcW w:w="2538" w:type="dxa"/>
            <w:tcBorders>
              <w:top w:val="nil"/>
              <w:left w:val="nil"/>
              <w:bottom w:val="nil"/>
              <w:right w:val="single" w:sz="4" w:space="0" w:color="auto"/>
            </w:tcBorders>
          </w:tcPr>
          <w:p w14:paraId="43E31307"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795DD240"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1DE88295" w14:textId="77777777" w:rsidTr="00E431BD">
        <w:tc>
          <w:tcPr>
            <w:tcW w:w="2538" w:type="dxa"/>
            <w:tcBorders>
              <w:top w:val="nil"/>
              <w:left w:val="nil"/>
              <w:bottom w:val="nil"/>
              <w:right w:val="single" w:sz="4" w:space="0" w:color="auto"/>
            </w:tcBorders>
          </w:tcPr>
          <w:p w14:paraId="071B0BCA"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33A00B91"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7B646F6D" w14:textId="77777777" w:rsidTr="00E431BD">
        <w:tc>
          <w:tcPr>
            <w:tcW w:w="2538" w:type="dxa"/>
            <w:tcBorders>
              <w:top w:val="nil"/>
              <w:left w:val="nil"/>
              <w:bottom w:val="nil"/>
              <w:right w:val="single" w:sz="4" w:space="0" w:color="auto"/>
            </w:tcBorders>
          </w:tcPr>
          <w:p w14:paraId="7BE65DD9"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4FAB5839"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r w:rsidRPr="00E431BD">
              <w:rPr>
                <w:rFonts w:asciiTheme="minorHAnsi" w:hAnsiTheme="minorHAnsi" w:cs="Calibri"/>
                <w:color w:val="404040"/>
                <w:sz w:val="18"/>
                <w:szCs w:val="18"/>
                <w:lang w:val="en-CA"/>
              </w:rPr>
              <w:t>Type of computation used to define an arc (line). (Geodesic or loxodrome).</w:t>
            </w:r>
          </w:p>
        </w:tc>
      </w:tr>
      <w:tr w:rsidR="00E431BD" w:rsidRPr="00711E56" w14:paraId="3DF91D2C" w14:textId="77777777" w:rsidTr="00E431BD">
        <w:tc>
          <w:tcPr>
            <w:tcW w:w="2538" w:type="dxa"/>
            <w:tcBorders>
              <w:top w:val="nil"/>
              <w:left w:val="nil"/>
              <w:bottom w:val="nil"/>
              <w:right w:val="single" w:sz="4" w:space="0" w:color="auto"/>
            </w:tcBorders>
          </w:tcPr>
          <w:p w14:paraId="571397F1"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5B8CF65"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1E3CA795" w14:textId="77777777" w:rsidTr="00E431BD">
        <w:tc>
          <w:tcPr>
            <w:tcW w:w="2538" w:type="dxa"/>
            <w:tcBorders>
              <w:top w:val="nil"/>
              <w:left w:val="nil"/>
              <w:bottom w:val="nil"/>
              <w:right w:val="single" w:sz="4" w:space="0" w:color="auto"/>
            </w:tcBorders>
          </w:tcPr>
          <w:p w14:paraId="18E105C4"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BA6EF72"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7F5B754" w14:textId="77777777" w:rsidR="00E431BD" w:rsidRDefault="00E431BD" w:rsidP="00E431BD">
      <w:pPr>
        <w:pStyle w:val="BodyText"/>
        <w:rPr>
          <w:sz w:val="16"/>
        </w:rPr>
      </w:pPr>
    </w:p>
    <w:p w14:paraId="4886CDD5"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1005</w:t>
      </w:r>
    </w:p>
    <w:tbl>
      <w:tblPr>
        <w:tblStyle w:val="TableGrid"/>
        <w:tblW w:w="0" w:type="auto"/>
        <w:tblInd w:w="918" w:type="dxa"/>
        <w:tblLook w:val="04A0" w:firstRow="1" w:lastRow="0" w:firstColumn="1" w:lastColumn="0" w:noHBand="0" w:noVBand="1"/>
      </w:tblPr>
      <w:tblGrid>
        <w:gridCol w:w="2538"/>
        <w:gridCol w:w="5521"/>
      </w:tblGrid>
      <w:tr w:rsidR="00E431BD" w:rsidRPr="00711E56" w14:paraId="553C7C90" w14:textId="77777777" w:rsidTr="00E431BD">
        <w:tc>
          <w:tcPr>
            <w:tcW w:w="2538" w:type="dxa"/>
            <w:tcBorders>
              <w:top w:val="nil"/>
              <w:left w:val="nil"/>
              <w:bottom w:val="nil"/>
              <w:right w:val="single" w:sz="4" w:space="0" w:color="auto"/>
            </w:tcBorders>
          </w:tcPr>
          <w:p w14:paraId="769346AF"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B0B8D68"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3FDD877B" w14:textId="77777777" w:rsidTr="00E431BD">
        <w:tc>
          <w:tcPr>
            <w:tcW w:w="2538" w:type="dxa"/>
            <w:tcBorders>
              <w:top w:val="nil"/>
              <w:left w:val="nil"/>
              <w:bottom w:val="nil"/>
              <w:right w:val="single" w:sz="4" w:space="0" w:color="auto"/>
            </w:tcBorders>
          </w:tcPr>
          <w:p w14:paraId="0C83797B"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2AD81D01"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nbltyp</w:t>
            </w:r>
          </w:p>
        </w:tc>
      </w:tr>
      <w:tr w:rsidR="00E431BD" w:rsidRPr="00711E56" w14:paraId="62B254F3" w14:textId="77777777" w:rsidTr="00E431BD">
        <w:tc>
          <w:tcPr>
            <w:tcW w:w="2538" w:type="dxa"/>
            <w:tcBorders>
              <w:top w:val="nil"/>
              <w:left w:val="nil"/>
              <w:bottom w:val="nil"/>
              <w:right w:val="single" w:sz="4" w:space="0" w:color="auto"/>
            </w:tcBorders>
          </w:tcPr>
          <w:p w14:paraId="30A3448A"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2892739" w14:textId="77777777" w:rsidR="00E431BD" w:rsidRPr="00711E56" w:rsidRDefault="00E431BD" w:rsidP="00E431BD">
            <w:pPr>
              <w:keepNext/>
              <w:keepLines/>
              <w:widowControl w:val="0"/>
              <w:autoSpaceDE w:val="0"/>
              <w:autoSpaceDN w:val="0"/>
              <w:adjustRightInd w:val="0"/>
              <w:rPr>
                <w:rFonts w:asciiTheme="minorHAnsi" w:hAnsiTheme="minorHAnsi" w:cs="Arial"/>
                <w:b/>
                <w:color w:val="404040"/>
                <w:sz w:val="18"/>
                <w:szCs w:val="18"/>
                <w:lang w:val="en-CA"/>
              </w:rPr>
            </w:pPr>
            <w:r w:rsidRPr="00E431BD">
              <w:rPr>
                <w:rFonts w:asciiTheme="minorHAnsi" w:hAnsiTheme="minorHAnsi" w:cs="Arial"/>
                <w:b/>
                <w:color w:val="404040"/>
                <w:sz w:val="18"/>
                <w:szCs w:val="18"/>
                <w:lang w:val="en-CA"/>
              </w:rPr>
              <w:t>Normal Baseline Type</w:t>
            </w:r>
          </w:p>
        </w:tc>
      </w:tr>
      <w:tr w:rsidR="00E431BD" w:rsidRPr="00711E56" w14:paraId="1488E339" w14:textId="77777777" w:rsidTr="00E431BD">
        <w:tc>
          <w:tcPr>
            <w:tcW w:w="2538" w:type="dxa"/>
            <w:tcBorders>
              <w:top w:val="nil"/>
              <w:left w:val="nil"/>
              <w:bottom w:val="nil"/>
              <w:right w:val="single" w:sz="4" w:space="0" w:color="auto"/>
            </w:tcBorders>
          </w:tcPr>
          <w:p w14:paraId="6E71E4AA"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25E3E4D"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07B8BAD3" w14:textId="77777777" w:rsidTr="00E431BD">
        <w:tc>
          <w:tcPr>
            <w:tcW w:w="2538" w:type="dxa"/>
            <w:tcBorders>
              <w:top w:val="nil"/>
              <w:left w:val="nil"/>
              <w:bottom w:val="nil"/>
              <w:right w:val="single" w:sz="4" w:space="0" w:color="auto"/>
            </w:tcBorders>
          </w:tcPr>
          <w:p w14:paraId="6281AD9D"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3EE4ACF"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NormalBaselineType</w:t>
            </w:r>
          </w:p>
        </w:tc>
      </w:tr>
      <w:tr w:rsidR="00E431BD" w:rsidRPr="00711E56" w14:paraId="5518CFF7" w14:textId="77777777" w:rsidTr="00E431BD">
        <w:tc>
          <w:tcPr>
            <w:tcW w:w="2538" w:type="dxa"/>
            <w:tcBorders>
              <w:top w:val="nil"/>
              <w:left w:val="nil"/>
              <w:bottom w:val="nil"/>
              <w:right w:val="single" w:sz="4" w:space="0" w:color="auto"/>
            </w:tcBorders>
          </w:tcPr>
          <w:p w14:paraId="54E3D90A"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40A2ACD"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642DB566" w14:textId="77777777" w:rsidTr="00E431BD">
        <w:tc>
          <w:tcPr>
            <w:tcW w:w="2538" w:type="dxa"/>
            <w:tcBorders>
              <w:top w:val="nil"/>
              <w:left w:val="nil"/>
              <w:bottom w:val="nil"/>
              <w:right w:val="single" w:sz="4" w:space="0" w:color="auto"/>
            </w:tcBorders>
          </w:tcPr>
          <w:p w14:paraId="33EF1A3C"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76CE5206"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2F2A0EE2" w14:textId="77777777" w:rsidTr="00E431BD">
        <w:tc>
          <w:tcPr>
            <w:tcW w:w="2538" w:type="dxa"/>
            <w:tcBorders>
              <w:top w:val="nil"/>
              <w:left w:val="nil"/>
              <w:bottom w:val="nil"/>
              <w:right w:val="single" w:sz="4" w:space="0" w:color="auto"/>
            </w:tcBorders>
          </w:tcPr>
          <w:p w14:paraId="489508C2"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187DDA3D"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15BDB20E" w14:textId="77777777" w:rsidTr="00E431BD">
        <w:tc>
          <w:tcPr>
            <w:tcW w:w="2538" w:type="dxa"/>
            <w:tcBorders>
              <w:top w:val="nil"/>
              <w:left w:val="nil"/>
              <w:bottom w:val="nil"/>
              <w:right w:val="single" w:sz="4" w:space="0" w:color="auto"/>
            </w:tcBorders>
          </w:tcPr>
          <w:p w14:paraId="7B89BAD5"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DD16933"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r w:rsidRPr="00E431BD">
              <w:rPr>
                <w:rFonts w:asciiTheme="minorHAnsi" w:hAnsiTheme="minorHAnsi" w:cs="Calibri"/>
                <w:color w:val="404040"/>
                <w:sz w:val="18"/>
                <w:szCs w:val="18"/>
                <w:lang w:val="en-CA"/>
              </w:rPr>
              <w:t>Type of normal baseline (Normal, Low Tide Elevation)</w:t>
            </w:r>
          </w:p>
        </w:tc>
      </w:tr>
      <w:tr w:rsidR="00E431BD" w:rsidRPr="00711E56" w14:paraId="6DB0AE11" w14:textId="77777777" w:rsidTr="00E431BD">
        <w:tc>
          <w:tcPr>
            <w:tcW w:w="2538" w:type="dxa"/>
            <w:tcBorders>
              <w:top w:val="nil"/>
              <w:left w:val="nil"/>
              <w:bottom w:val="nil"/>
              <w:right w:val="single" w:sz="4" w:space="0" w:color="auto"/>
            </w:tcBorders>
          </w:tcPr>
          <w:p w14:paraId="2964858D"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0642A1F"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2C33BD9B" w14:textId="77777777" w:rsidTr="00E431BD">
        <w:tc>
          <w:tcPr>
            <w:tcW w:w="2538" w:type="dxa"/>
            <w:tcBorders>
              <w:top w:val="nil"/>
              <w:left w:val="nil"/>
              <w:bottom w:val="nil"/>
              <w:right w:val="single" w:sz="4" w:space="0" w:color="auto"/>
            </w:tcBorders>
          </w:tcPr>
          <w:p w14:paraId="2E12B4F8"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1EB54C10"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57FDBB33" w14:textId="77777777" w:rsidR="00E431BD" w:rsidRDefault="00E431BD" w:rsidP="00E431BD">
      <w:pPr>
        <w:pStyle w:val="BodyText"/>
        <w:rPr>
          <w:sz w:val="16"/>
        </w:rPr>
      </w:pPr>
    </w:p>
    <w:p w14:paraId="3C036FD7" w14:textId="77777777" w:rsidR="008010E1" w:rsidRPr="00711E56" w:rsidRDefault="008010E1" w:rsidP="008010E1">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w:t>
      </w:r>
      <w:r w:rsidR="005F2428">
        <w:rPr>
          <w:rFonts w:ascii="Calibri" w:hAnsi="Calibri" w:cs="Calibri"/>
          <w:color w:val="404040"/>
          <w:lang w:val="en-CA"/>
        </w:rPr>
        <w:t>6</w:t>
      </w:r>
    </w:p>
    <w:tbl>
      <w:tblPr>
        <w:tblStyle w:val="TableGrid"/>
        <w:tblW w:w="0" w:type="auto"/>
        <w:tblInd w:w="918" w:type="dxa"/>
        <w:tblLook w:val="04A0" w:firstRow="1" w:lastRow="0" w:firstColumn="1" w:lastColumn="0" w:noHBand="0" w:noVBand="1"/>
      </w:tblPr>
      <w:tblGrid>
        <w:gridCol w:w="2538"/>
        <w:gridCol w:w="5521"/>
      </w:tblGrid>
      <w:tr w:rsidR="008010E1" w:rsidRPr="00711E56" w14:paraId="29002547" w14:textId="77777777" w:rsidTr="008010E1">
        <w:tc>
          <w:tcPr>
            <w:tcW w:w="2538" w:type="dxa"/>
            <w:tcBorders>
              <w:top w:val="nil"/>
              <w:left w:val="nil"/>
              <w:bottom w:val="nil"/>
              <w:right w:val="single" w:sz="4" w:space="0" w:color="auto"/>
            </w:tcBorders>
          </w:tcPr>
          <w:p w14:paraId="6AE65C8D"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2797813" w14:textId="77777777" w:rsidR="008010E1" w:rsidRPr="00711E56"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010E1" w:rsidRPr="00711E56" w14:paraId="6F207BED" w14:textId="77777777" w:rsidTr="008010E1">
        <w:tc>
          <w:tcPr>
            <w:tcW w:w="2538" w:type="dxa"/>
            <w:tcBorders>
              <w:top w:val="nil"/>
              <w:left w:val="nil"/>
              <w:bottom w:val="nil"/>
              <w:right w:val="single" w:sz="4" w:space="0" w:color="auto"/>
            </w:tcBorders>
          </w:tcPr>
          <w:p w14:paraId="05A2ED5D"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5678B0B9" w14:textId="77777777" w:rsidR="008010E1" w:rsidRPr="00711E56" w:rsidRDefault="005F2428" w:rsidP="008010E1">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s</w:t>
            </w:r>
            <w:r w:rsidR="008010E1" w:rsidRPr="00E431BD">
              <w:rPr>
                <w:rFonts w:asciiTheme="minorHAnsi" w:hAnsiTheme="minorHAnsi" w:cs="Calibri"/>
                <w:color w:val="404040"/>
                <w:sz w:val="18"/>
                <w:szCs w:val="18"/>
                <w:lang w:val="en-CA"/>
              </w:rPr>
              <w:t>bltyp</w:t>
            </w:r>
          </w:p>
        </w:tc>
      </w:tr>
      <w:tr w:rsidR="008010E1" w:rsidRPr="00711E56" w14:paraId="41C64771" w14:textId="77777777" w:rsidTr="008010E1">
        <w:tc>
          <w:tcPr>
            <w:tcW w:w="2538" w:type="dxa"/>
            <w:tcBorders>
              <w:top w:val="nil"/>
              <w:left w:val="nil"/>
              <w:bottom w:val="nil"/>
              <w:right w:val="single" w:sz="4" w:space="0" w:color="auto"/>
            </w:tcBorders>
          </w:tcPr>
          <w:p w14:paraId="4C3F2151"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CEE01C2" w14:textId="77777777" w:rsidR="008010E1" w:rsidRPr="00711E56" w:rsidRDefault="005F2428" w:rsidP="008010E1">
            <w:pPr>
              <w:keepNext/>
              <w:keepLines/>
              <w:widowControl w:val="0"/>
              <w:autoSpaceDE w:val="0"/>
              <w:autoSpaceDN w:val="0"/>
              <w:adjustRightInd w:val="0"/>
              <w:rPr>
                <w:rFonts w:asciiTheme="minorHAnsi" w:hAnsiTheme="minorHAnsi" w:cs="Arial"/>
                <w:b/>
                <w:color w:val="404040"/>
                <w:sz w:val="18"/>
                <w:szCs w:val="18"/>
                <w:lang w:val="en-CA"/>
              </w:rPr>
            </w:pPr>
            <w:r w:rsidRPr="005F2428">
              <w:rPr>
                <w:rFonts w:asciiTheme="minorHAnsi" w:hAnsiTheme="minorHAnsi" w:cs="Arial"/>
                <w:b/>
                <w:color w:val="404040"/>
                <w:sz w:val="18"/>
                <w:szCs w:val="18"/>
                <w:lang w:val="en-CA"/>
              </w:rPr>
              <w:t>Straight Baseline Type</w:t>
            </w:r>
          </w:p>
        </w:tc>
      </w:tr>
      <w:tr w:rsidR="008010E1" w:rsidRPr="00711E56" w14:paraId="6FA31D1C" w14:textId="77777777" w:rsidTr="008010E1">
        <w:tc>
          <w:tcPr>
            <w:tcW w:w="2538" w:type="dxa"/>
            <w:tcBorders>
              <w:top w:val="nil"/>
              <w:left w:val="nil"/>
              <w:bottom w:val="nil"/>
              <w:right w:val="single" w:sz="4" w:space="0" w:color="auto"/>
            </w:tcBorders>
          </w:tcPr>
          <w:p w14:paraId="6EAF9D54" w14:textId="77777777" w:rsidR="008010E1" w:rsidRPr="00711E56" w:rsidRDefault="008010E1" w:rsidP="008010E1">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2339334" w14:textId="77777777" w:rsidR="008010E1" w:rsidRPr="00711E56" w:rsidRDefault="008010E1" w:rsidP="008010E1">
            <w:pPr>
              <w:keepNext/>
              <w:keepLines/>
              <w:widowControl w:val="0"/>
              <w:autoSpaceDE w:val="0"/>
              <w:autoSpaceDN w:val="0"/>
              <w:adjustRightInd w:val="0"/>
              <w:rPr>
                <w:rFonts w:asciiTheme="minorHAnsi" w:hAnsiTheme="minorHAnsi" w:cs="Arial"/>
                <w:b/>
                <w:bCs/>
                <w:color w:val="7F7F7F"/>
                <w:sz w:val="18"/>
                <w:szCs w:val="18"/>
                <w:lang w:val="en-CA"/>
              </w:rPr>
            </w:pPr>
          </w:p>
        </w:tc>
      </w:tr>
      <w:tr w:rsidR="008010E1" w:rsidRPr="00711E56" w14:paraId="51D5FD09" w14:textId="77777777" w:rsidTr="008010E1">
        <w:tc>
          <w:tcPr>
            <w:tcW w:w="2538" w:type="dxa"/>
            <w:tcBorders>
              <w:top w:val="nil"/>
              <w:left w:val="nil"/>
              <w:bottom w:val="nil"/>
              <w:right w:val="single" w:sz="4" w:space="0" w:color="auto"/>
            </w:tcBorders>
          </w:tcPr>
          <w:p w14:paraId="5FA0B89A"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3D6C87C" w14:textId="77777777" w:rsidR="008010E1" w:rsidRPr="00711E56" w:rsidRDefault="005F2428" w:rsidP="008010E1">
            <w:pPr>
              <w:keepNext/>
              <w:keepLines/>
              <w:widowControl w:val="0"/>
              <w:autoSpaceDE w:val="0"/>
              <w:autoSpaceDN w:val="0"/>
              <w:adjustRightInd w:val="0"/>
              <w:rPr>
                <w:rFonts w:asciiTheme="minorHAnsi" w:hAnsiTheme="minorHAnsi" w:cs="Arial"/>
                <w:color w:val="404040"/>
                <w:sz w:val="18"/>
                <w:szCs w:val="18"/>
                <w:lang w:val="en-CA"/>
              </w:rPr>
            </w:pPr>
            <w:r w:rsidRPr="005F2428">
              <w:rPr>
                <w:rFonts w:asciiTheme="minorHAnsi" w:hAnsiTheme="minorHAnsi" w:cs="Calibri"/>
                <w:color w:val="404040"/>
                <w:sz w:val="18"/>
                <w:szCs w:val="18"/>
                <w:lang w:val="en-CA"/>
              </w:rPr>
              <w:t>StraightBaselineType</w:t>
            </w:r>
          </w:p>
        </w:tc>
      </w:tr>
      <w:tr w:rsidR="008010E1" w:rsidRPr="00711E56" w14:paraId="407DF014" w14:textId="77777777" w:rsidTr="008010E1">
        <w:tc>
          <w:tcPr>
            <w:tcW w:w="2538" w:type="dxa"/>
            <w:tcBorders>
              <w:top w:val="nil"/>
              <w:left w:val="nil"/>
              <w:bottom w:val="nil"/>
              <w:right w:val="single" w:sz="4" w:space="0" w:color="auto"/>
            </w:tcBorders>
          </w:tcPr>
          <w:p w14:paraId="195920C2" w14:textId="77777777" w:rsidR="008010E1" w:rsidRPr="00711E56" w:rsidRDefault="008010E1" w:rsidP="008010E1">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B4A67D4" w14:textId="77777777" w:rsidR="008010E1" w:rsidRPr="00711E56" w:rsidRDefault="008010E1" w:rsidP="008010E1">
            <w:pPr>
              <w:keepNext/>
              <w:keepLines/>
              <w:widowControl w:val="0"/>
              <w:autoSpaceDE w:val="0"/>
              <w:autoSpaceDN w:val="0"/>
              <w:adjustRightInd w:val="0"/>
              <w:rPr>
                <w:rFonts w:asciiTheme="minorHAnsi" w:hAnsiTheme="minorHAnsi" w:cs="Calibri"/>
                <w:b/>
                <w:bCs/>
                <w:color w:val="7F7F7F"/>
                <w:sz w:val="18"/>
                <w:szCs w:val="18"/>
                <w:lang w:val="en-CA"/>
              </w:rPr>
            </w:pPr>
          </w:p>
        </w:tc>
      </w:tr>
      <w:tr w:rsidR="008010E1" w:rsidRPr="00711E56" w14:paraId="054BBF21" w14:textId="77777777" w:rsidTr="008010E1">
        <w:tc>
          <w:tcPr>
            <w:tcW w:w="2538" w:type="dxa"/>
            <w:tcBorders>
              <w:top w:val="nil"/>
              <w:left w:val="nil"/>
              <w:bottom w:val="nil"/>
              <w:right w:val="single" w:sz="4" w:space="0" w:color="auto"/>
            </w:tcBorders>
          </w:tcPr>
          <w:p w14:paraId="3A7014B8" w14:textId="77777777" w:rsidR="008010E1" w:rsidRPr="00711E56" w:rsidRDefault="008010E1" w:rsidP="008010E1">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78D7AE6F" w14:textId="77777777" w:rsidR="008010E1" w:rsidRPr="00711E56" w:rsidRDefault="008010E1" w:rsidP="008010E1">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8010E1" w:rsidRPr="00711E56" w14:paraId="1F08B980" w14:textId="77777777" w:rsidTr="008010E1">
        <w:tc>
          <w:tcPr>
            <w:tcW w:w="2538" w:type="dxa"/>
            <w:tcBorders>
              <w:top w:val="nil"/>
              <w:left w:val="nil"/>
              <w:bottom w:val="nil"/>
              <w:right w:val="single" w:sz="4" w:space="0" w:color="auto"/>
            </w:tcBorders>
          </w:tcPr>
          <w:p w14:paraId="45F0108E" w14:textId="77777777" w:rsidR="008010E1" w:rsidRPr="00711E56" w:rsidRDefault="008010E1" w:rsidP="008010E1">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25B800F0" w14:textId="77777777" w:rsidR="008010E1" w:rsidRPr="00711E56" w:rsidRDefault="008010E1" w:rsidP="008010E1">
            <w:pPr>
              <w:keepNext/>
              <w:keepLines/>
              <w:widowControl w:val="0"/>
              <w:autoSpaceDE w:val="0"/>
              <w:autoSpaceDN w:val="0"/>
              <w:adjustRightInd w:val="0"/>
              <w:rPr>
                <w:rFonts w:asciiTheme="minorHAnsi" w:hAnsiTheme="minorHAnsi" w:cs="Calibri"/>
                <w:color w:val="404040"/>
                <w:sz w:val="18"/>
                <w:szCs w:val="18"/>
                <w:lang w:val="en-CA"/>
              </w:rPr>
            </w:pPr>
          </w:p>
        </w:tc>
      </w:tr>
      <w:tr w:rsidR="008010E1" w:rsidRPr="00711E56" w14:paraId="65D16911" w14:textId="77777777" w:rsidTr="008010E1">
        <w:tc>
          <w:tcPr>
            <w:tcW w:w="2538" w:type="dxa"/>
            <w:tcBorders>
              <w:top w:val="nil"/>
              <w:left w:val="nil"/>
              <w:bottom w:val="nil"/>
              <w:right w:val="single" w:sz="4" w:space="0" w:color="auto"/>
            </w:tcBorders>
          </w:tcPr>
          <w:p w14:paraId="2CC133D3"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AEDF4B5" w14:textId="77777777" w:rsidR="008010E1" w:rsidRPr="00711E56" w:rsidRDefault="005F2428" w:rsidP="008010E1">
            <w:pPr>
              <w:keepNext/>
              <w:keepLines/>
              <w:widowControl w:val="0"/>
              <w:autoSpaceDE w:val="0"/>
              <w:autoSpaceDN w:val="0"/>
              <w:adjustRightInd w:val="0"/>
              <w:rPr>
                <w:rFonts w:asciiTheme="minorHAnsi" w:hAnsiTheme="minorHAnsi" w:cs="Calibri"/>
                <w:color w:val="404040"/>
                <w:sz w:val="18"/>
                <w:szCs w:val="18"/>
                <w:lang w:val="en-CA"/>
              </w:rPr>
            </w:pPr>
            <w:r w:rsidRPr="005F2428">
              <w:rPr>
                <w:rFonts w:asciiTheme="minorHAnsi" w:hAnsiTheme="minorHAnsi" w:cs="Calibri"/>
                <w:color w:val="404040"/>
                <w:sz w:val="18"/>
                <w:szCs w:val="18"/>
                <w:lang w:val="en-CA"/>
              </w:rPr>
              <w:t>Type of straight baseline (Straight Baseline, Archipelagic Baseline, Delta Baseline, Unstable coast Baseline, Historic Bay Closing, River Closing, Historic Waters)</w:t>
            </w:r>
          </w:p>
        </w:tc>
      </w:tr>
      <w:tr w:rsidR="008010E1" w:rsidRPr="00711E56" w14:paraId="12B4716F" w14:textId="77777777" w:rsidTr="008010E1">
        <w:tc>
          <w:tcPr>
            <w:tcW w:w="2538" w:type="dxa"/>
            <w:tcBorders>
              <w:top w:val="nil"/>
              <w:left w:val="nil"/>
              <w:bottom w:val="nil"/>
              <w:right w:val="single" w:sz="4" w:space="0" w:color="auto"/>
            </w:tcBorders>
          </w:tcPr>
          <w:p w14:paraId="2DB89C8D"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E5A8BDD" w14:textId="77777777" w:rsidR="008010E1" w:rsidRPr="00711E56" w:rsidRDefault="008010E1" w:rsidP="008010E1">
            <w:pPr>
              <w:keepNext/>
              <w:keepLines/>
              <w:widowControl w:val="0"/>
              <w:autoSpaceDE w:val="0"/>
              <w:autoSpaceDN w:val="0"/>
              <w:adjustRightInd w:val="0"/>
              <w:rPr>
                <w:rFonts w:asciiTheme="minorHAnsi" w:hAnsiTheme="minorHAnsi" w:cs="Arial"/>
                <w:color w:val="404040"/>
                <w:sz w:val="18"/>
                <w:szCs w:val="18"/>
                <w:lang w:val="en-CA"/>
              </w:rPr>
            </w:pPr>
          </w:p>
        </w:tc>
      </w:tr>
      <w:tr w:rsidR="008010E1" w:rsidRPr="00711E56" w14:paraId="657CBFD0" w14:textId="77777777" w:rsidTr="008010E1">
        <w:tc>
          <w:tcPr>
            <w:tcW w:w="2538" w:type="dxa"/>
            <w:tcBorders>
              <w:top w:val="nil"/>
              <w:left w:val="nil"/>
              <w:bottom w:val="nil"/>
              <w:right w:val="single" w:sz="4" w:space="0" w:color="auto"/>
            </w:tcBorders>
          </w:tcPr>
          <w:p w14:paraId="2F706220" w14:textId="77777777" w:rsidR="008010E1" w:rsidRPr="00711E56" w:rsidRDefault="008010E1" w:rsidP="008010E1">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5714550" w14:textId="77777777" w:rsidR="008010E1" w:rsidRPr="00711E56" w:rsidRDefault="008010E1" w:rsidP="008010E1">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DD77FC7" w14:textId="77777777" w:rsidR="005F2428" w:rsidRDefault="005F2428" w:rsidP="005F2428">
      <w:pPr>
        <w:pStyle w:val="BodyText"/>
        <w:rPr>
          <w:sz w:val="16"/>
        </w:rPr>
      </w:pPr>
    </w:p>
    <w:p w14:paraId="4F4DE0BD" w14:textId="77777777" w:rsidR="005F2428" w:rsidRPr="00711E56" w:rsidRDefault="005F2428" w:rsidP="005F2428">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1007</w:t>
      </w:r>
    </w:p>
    <w:tbl>
      <w:tblPr>
        <w:tblStyle w:val="TableGrid"/>
        <w:tblW w:w="0" w:type="auto"/>
        <w:tblInd w:w="918" w:type="dxa"/>
        <w:tblLook w:val="04A0" w:firstRow="1" w:lastRow="0" w:firstColumn="1" w:lastColumn="0" w:noHBand="0" w:noVBand="1"/>
      </w:tblPr>
      <w:tblGrid>
        <w:gridCol w:w="2538"/>
        <w:gridCol w:w="5521"/>
      </w:tblGrid>
      <w:tr w:rsidR="005F2428" w:rsidRPr="00711E56" w14:paraId="61254AD8" w14:textId="77777777" w:rsidTr="00F87CC7">
        <w:tc>
          <w:tcPr>
            <w:tcW w:w="2538" w:type="dxa"/>
            <w:tcBorders>
              <w:top w:val="nil"/>
              <w:left w:val="nil"/>
              <w:bottom w:val="nil"/>
              <w:right w:val="single" w:sz="4" w:space="0" w:color="auto"/>
            </w:tcBorders>
          </w:tcPr>
          <w:p w14:paraId="79B39EC7"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ADF3C9D"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5F2428" w:rsidRPr="00711E56" w14:paraId="5919D71F" w14:textId="77777777" w:rsidTr="00F87CC7">
        <w:tc>
          <w:tcPr>
            <w:tcW w:w="2538" w:type="dxa"/>
            <w:tcBorders>
              <w:top w:val="nil"/>
              <w:left w:val="nil"/>
              <w:bottom w:val="nil"/>
              <w:right w:val="single" w:sz="4" w:space="0" w:color="auto"/>
            </w:tcBorders>
          </w:tcPr>
          <w:p w14:paraId="6EB52B64"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374E7CE3"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5F2428">
              <w:rPr>
                <w:rFonts w:asciiTheme="minorHAnsi" w:hAnsiTheme="minorHAnsi" w:cs="Calibri"/>
                <w:color w:val="404040"/>
                <w:sz w:val="18"/>
                <w:szCs w:val="18"/>
                <w:lang w:val="en-CA"/>
              </w:rPr>
              <w:t>bautyp</w:t>
            </w:r>
          </w:p>
        </w:tc>
      </w:tr>
      <w:tr w:rsidR="005F2428" w:rsidRPr="00711E56" w14:paraId="4CB58B37" w14:textId="77777777" w:rsidTr="00F87CC7">
        <w:tc>
          <w:tcPr>
            <w:tcW w:w="2538" w:type="dxa"/>
            <w:tcBorders>
              <w:top w:val="nil"/>
              <w:left w:val="nil"/>
              <w:bottom w:val="nil"/>
              <w:right w:val="single" w:sz="4" w:space="0" w:color="auto"/>
            </w:tcBorders>
          </w:tcPr>
          <w:p w14:paraId="4F5EA51D"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7CF1361A" w14:textId="106C715F" w:rsidR="005F2428" w:rsidRPr="00711E56" w:rsidRDefault="005F2428" w:rsidP="00F87CC7">
            <w:pPr>
              <w:keepNext/>
              <w:keepLines/>
              <w:widowControl w:val="0"/>
              <w:autoSpaceDE w:val="0"/>
              <w:autoSpaceDN w:val="0"/>
              <w:adjustRightInd w:val="0"/>
              <w:rPr>
                <w:rFonts w:asciiTheme="minorHAnsi" w:hAnsiTheme="minorHAnsi" w:cs="Arial"/>
                <w:b/>
                <w:color w:val="404040"/>
                <w:sz w:val="18"/>
                <w:szCs w:val="18"/>
                <w:lang w:val="en-CA"/>
              </w:rPr>
            </w:pPr>
            <w:r w:rsidRPr="005F2428">
              <w:rPr>
                <w:rFonts w:asciiTheme="minorHAnsi" w:hAnsiTheme="minorHAnsi" w:cs="Arial"/>
                <w:b/>
                <w:color w:val="404040"/>
                <w:sz w:val="18"/>
                <w:szCs w:val="18"/>
                <w:lang w:val="en-CA"/>
              </w:rPr>
              <w:t>BAUnitType</w:t>
            </w:r>
          </w:p>
        </w:tc>
      </w:tr>
      <w:tr w:rsidR="005F2428" w:rsidRPr="00711E56" w14:paraId="3B802279" w14:textId="77777777" w:rsidTr="00F87CC7">
        <w:tc>
          <w:tcPr>
            <w:tcW w:w="2538" w:type="dxa"/>
            <w:tcBorders>
              <w:top w:val="nil"/>
              <w:left w:val="nil"/>
              <w:bottom w:val="nil"/>
              <w:right w:val="single" w:sz="4" w:space="0" w:color="auto"/>
            </w:tcBorders>
          </w:tcPr>
          <w:p w14:paraId="6BAA9BEA" w14:textId="77777777" w:rsidR="005F2428" w:rsidRPr="00711E56" w:rsidRDefault="005F2428" w:rsidP="00F87CC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B2C3F2C" w14:textId="77777777" w:rsidR="005F2428" w:rsidRPr="00711E56" w:rsidRDefault="005F2428" w:rsidP="00F87CC7">
            <w:pPr>
              <w:keepNext/>
              <w:keepLines/>
              <w:widowControl w:val="0"/>
              <w:autoSpaceDE w:val="0"/>
              <w:autoSpaceDN w:val="0"/>
              <w:adjustRightInd w:val="0"/>
              <w:rPr>
                <w:rFonts w:asciiTheme="minorHAnsi" w:hAnsiTheme="minorHAnsi" w:cs="Arial"/>
                <w:b/>
                <w:bCs/>
                <w:color w:val="7F7F7F"/>
                <w:sz w:val="18"/>
                <w:szCs w:val="18"/>
                <w:lang w:val="en-CA"/>
              </w:rPr>
            </w:pPr>
          </w:p>
        </w:tc>
      </w:tr>
      <w:tr w:rsidR="005F2428" w:rsidRPr="00711E56" w14:paraId="678A3376" w14:textId="77777777" w:rsidTr="00F87CC7">
        <w:tc>
          <w:tcPr>
            <w:tcW w:w="2538" w:type="dxa"/>
            <w:tcBorders>
              <w:top w:val="nil"/>
              <w:left w:val="nil"/>
              <w:bottom w:val="nil"/>
              <w:right w:val="single" w:sz="4" w:space="0" w:color="auto"/>
            </w:tcBorders>
          </w:tcPr>
          <w:p w14:paraId="3DB74B3B"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BCDF704"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5F2428">
              <w:rPr>
                <w:rFonts w:asciiTheme="minorHAnsi" w:hAnsiTheme="minorHAnsi" w:cs="Calibri"/>
                <w:color w:val="404040"/>
                <w:sz w:val="18"/>
                <w:szCs w:val="18"/>
                <w:lang w:val="en-CA"/>
              </w:rPr>
              <w:t>BAUnitType</w:t>
            </w:r>
          </w:p>
        </w:tc>
      </w:tr>
      <w:tr w:rsidR="005F2428" w:rsidRPr="00711E56" w14:paraId="5F6D590E" w14:textId="77777777" w:rsidTr="00F87CC7">
        <w:tc>
          <w:tcPr>
            <w:tcW w:w="2538" w:type="dxa"/>
            <w:tcBorders>
              <w:top w:val="nil"/>
              <w:left w:val="nil"/>
              <w:bottom w:val="nil"/>
              <w:right w:val="single" w:sz="4" w:space="0" w:color="auto"/>
            </w:tcBorders>
          </w:tcPr>
          <w:p w14:paraId="3BE51BFF" w14:textId="77777777" w:rsidR="005F2428" w:rsidRPr="00711E56" w:rsidRDefault="005F2428" w:rsidP="00F87CC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F6FCF37"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p>
        </w:tc>
      </w:tr>
      <w:tr w:rsidR="005F2428" w:rsidRPr="00711E56" w14:paraId="0B7D483B" w14:textId="77777777" w:rsidTr="00F87CC7">
        <w:tc>
          <w:tcPr>
            <w:tcW w:w="2538" w:type="dxa"/>
            <w:tcBorders>
              <w:top w:val="nil"/>
              <w:left w:val="nil"/>
              <w:bottom w:val="nil"/>
              <w:right w:val="single" w:sz="4" w:space="0" w:color="auto"/>
            </w:tcBorders>
          </w:tcPr>
          <w:p w14:paraId="00FE5365"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37D1ECFC"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5F2428" w:rsidRPr="00711E56" w14:paraId="42DFDD5F" w14:textId="77777777" w:rsidTr="00F87CC7">
        <w:tc>
          <w:tcPr>
            <w:tcW w:w="2538" w:type="dxa"/>
            <w:tcBorders>
              <w:top w:val="nil"/>
              <w:left w:val="nil"/>
              <w:bottom w:val="nil"/>
              <w:right w:val="single" w:sz="4" w:space="0" w:color="auto"/>
            </w:tcBorders>
          </w:tcPr>
          <w:p w14:paraId="6048C5B7"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62D5E5DB"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p>
        </w:tc>
      </w:tr>
      <w:tr w:rsidR="005F2428" w:rsidRPr="00711E56" w14:paraId="23AE4C3B" w14:textId="77777777" w:rsidTr="00F87CC7">
        <w:tc>
          <w:tcPr>
            <w:tcW w:w="2538" w:type="dxa"/>
            <w:tcBorders>
              <w:top w:val="nil"/>
              <w:left w:val="nil"/>
              <w:bottom w:val="nil"/>
              <w:right w:val="single" w:sz="4" w:space="0" w:color="auto"/>
            </w:tcBorders>
          </w:tcPr>
          <w:p w14:paraId="213C650C"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4FD478A"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r w:rsidRPr="005F2428">
              <w:rPr>
                <w:rFonts w:asciiTheme="minorHAnsi" w:hAnsiTheme="minorHAnsi" w:cs="Calibri"/>
                <w:color w:val="404040"/>
                <w:sz w:val="18"/>
                <w:szCs w:val="18"/>
                <w:lang w:val="en-CA"/>
              </w:rPr>
              <w:t>Type of Basic Administrative Unit (MLB, A76, other)</w:t>
            </w:r>
          </w:p>
        </w:tc>
      </w:tr>
      <w:tr w:rsidR="005F2428" w:rsidRPr="00711E56" w14:paraId="1FCE304B" w14:textId="77777777" w:rsidTr="00F87CC7">
        <w:tc>
          <w:tcPr>
            <w:tcW w:w="2538" w:type="dxa"/>
            <w:tcBorders>
              <w:top w:val="nil"/>
              <w:left w:val="nil"/>
              <w:bottom w:val="nil"/>
              <w:right w:val="single" w:sz="4" w:space="0" w:color="auto"/>
            </w:tcBorders>
          </w:tcPr>
          <w:p w14:paraId="70AF37C4"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CFB4D39"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p>
        </w:tc>
      </w:tr>
      <w:tr w:rsidR="005F2428" w:rsidRPr="00711E56" w14:paraId="10A134DE" w14:textId="77777777" w:rsidTr="00F87CC7">
        <w:tc>
          <w:tcPr>
            <w:tcW w:w="2538" w:type="dxa"/>
            <w:tcBorders>
              <w:top w:val="nil"/>
              <w:left w:val="nil"/>
              <w:bottom w:val="nil"/>
              <w:right w:val="single" w:sz="4" w:space="0" w:color="auto"/>
            </w:tcBorders>
          </w:tcPr>
          <w:p w14:paraId="441F63A5"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33E85D7"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375DF20" w14:textId="77777777" w:rsidR="005F2428" w:rsidRDefault="005F2428" w:rsidP="005F2428">
      <w:pPr>
        <w:pStyle w:val="BodyText"/>
        <w:rPr>
          <w:sz w:val="16"/>
        </w:rPr>
      </w:pPr>
    </w:p>
    <w:p w14:paraId="2BFD9B21" w14:textId="77777777" w:rsidR="005F2428" w:rsidRPr="00711E56" w:rsidRDefault="005F2428" w:rsidP="005F2428">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1008</w:t>
      </w:r>
    </w:p>
    <w:tbl>
      <w:tblPr>
        <w:tblStyle w:val="TableGrid"/>
        <w:tblW w:w="0" w:type="auto"/>
        <w:tblInd w:w="918" w:type="dxa"/>
        <w:tblLook w:val="04A0" w:firstRow="1" w:lastRow="0" w:firstColumn="1" w:lastColumn="0" w:noHBand="0" w:noVBand="1"/>
      </w:tblPr>
      <w:tblGrid>
        <w:gridCol w:w="2538"/>
        <w:gridCol w:w="5521"/>
      </w:tblGrid>
      <w:tr w:rsidR="005F2428" w:rsidRPr="00711E56" w14:paraId="00C3B9D6" w14:textId="77777777" w:rsidTr="00F87CC7">
        <w:tc>
          <w:tcPr>
            <w:tcW w:w="2538" w:type="dxa"/>
            <w:tcBorders>
              <w:top w:val="nil"/>
              <w:left w:val="nil"/>
              <w:bottom w:val="nil"/>
              <w:right w:val="single" w:sz="4" w:space="0" w:color="auto"/>
            </w:tcBorders>
          </w:tcPr>
          <w:p w14:paraId="3B3505EC"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C310CC4"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5F2428" w:rsidRPr="00711E56" w14:paraId="326B6FB2" w14:textId="77777777" w:rsidTr="00F87CC7">
        <w:tc>
          <w:tcPr>
            <w:tcW w:w="2538" w:type="dxa"/>
            <w:tcBorders>
              <w:top w:val="nil"/>
              <w:left w:val="nil"/>
              <w:bottom w:val="nil"/>
              <w:right w:val="single" w:sz="4" w:space="0" w:color="auto"/>
            </w:tcBorders>
          </w:tcPr>
          <w:p w14:paraId="6FBCF951"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3FB58992"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E431BD">
              <w:rPr>
                <w:rFonts w:asciiTheme="minorHAnsi" w:hAnsiTheme="minorHAnsi" w:cs="Calibri"/>
                <w:color w:val="404040"/>
                <w:sz w:val="18"/>
                <w:szCs w:val="18"/>
                <w:lang w:val="en-CA"/>
              </w:rPr>
              <w:t>blsver</w:t>
            </w:r>
          </w:p>
        </w:tc>
      </w:tr>
      <w:tr w:rsidR="005F2428" w:rsidRPr="00711E56" w14:paraId="783DD732" w14:textId="77777777" w:rsidTr="00F87CC7">
        <w:tc>
          <w:tcPr>
            <w:tcW w:w="2538" w:type="dxa"/>
            <w:tcBorders>
              <w:top w:val="nil"/>
              <w:left w:val="nil"/>
              <w:bottom w:val="nil"/>
              <w:right w:val="single" w:sz="4" w:space="0" w:color="auto"/>
            </w:tcBorders>
          </w:tcPr>
          <w:p w14:paraId="5EA8C858"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C1AB927" w14:textId="77777777" w:rsidR="005F2428" w:rsidRPr="00711E56" w:rsidRDefault="005F2428" w:rsidP="00F87CC7">
            <w:pPr>
              <w:keepNext/>
              <w:keepLines/>
              <w:widowControl w:val="0"/>
              <w:autoSpaceDE w:val="0"/>
              <w:autoSpaceDN w:val="0"/>
              <w:adjustRightInd w:val="0"/>
              <w:rPr>
                <w:rFonts w:asciiTheme="minorHAnsi" w:hAnsiTheme="minorHAnsi" w:cs="Arial"/>
                <w:b/>
                <w:color w:val="404040"/>
                <w:sz w:val="18"/>
                <w:szCs w:val="18"/>
                <w:lang w:val="en-CA"/>
              </w:rPr>
            </w:pPr>
            <w:r w:rsidRPr="00E431BD">
              <w:rPr>
                <w:rFonts w:asciiTheme="minorHAnsi" w:hAnsiTheme="minorHAnsi" w:cs="Arial"/>
                <w:b/>
                <w:color w:val="404040"/>
                <w:sz w:val="18"/>
                <w:szCs w:val="18"/>
                <w:lang w:val="en-CA"/>
              </w:rPr>
              <w:t>Begin Lifespan Version</w:t>
            </w:r>
          </w:p>
        </w:tc>
      </w:tr>
      <w:tr w:rsidR="005F2428" w:rsidRPr="00711E56" w14:paraId="529F13CD" w14:textId="77777777" w:rsidTr="00F87CC7">
        <w:tc>
          <w:tcPr>
            <w:tcW w:w="2538" w:type="dxa"/>
            <w:tcBorders>
              <w:top w:val="nil"/>
              <w:left w:val="nil"/>
              <w:bottom w:val="nil"/>
              <w:right w:val="single" w:sz="4" w:space="0" w:color="auto"/>
            </w:tcBorders>
          </w:tcPr>
          <w:p w14:paraId="777584AF" w14:textId="77777777" w:rsidR="005F2428" w:rsidRPr="00711E56" w:rsidRDefault="005F2428" w:rsidP="00F87CC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2702096" w14:textId="77777777" w:rsidR="005F2428" w:rsidRPr="00711E56" w:rsidRDefault="005F2428" w:rsidP="00F87CC7">
            <w:pPr>
              <w:keepNext/>
              <w:keepLines/>
              <w:widowControl w:val="0"/>
              <w:autoSpaceDE w:val="0"/>
              <w:autoSpaceDN w:val="0"/>
              <w:adjustRightInd w:val="0"/>
              <w:rPr>
                <w:rFonts w:asciiTheme="minorHAnsi" w:hAnsiTheme="minorHAnsi" w:cs="Arial"/>
                <w:b/>
                <w:bCs/>
                <w:color w:val="7F7F7F"/>
                <w:sz w:val="18"/>
                <w:szCs w:val="18"/>
                <w:lang w:val="en-CA"/>
              </w:rPr>
            </w:pPr>
            <w:r w:rsidRPr="00851A5B">
              <w:rPr>
                <w:rFonts w:asciiTheme="minorHAnsi" w:hAnsiTheme="minorHAnsi" w:cs="Calibri"/>
                <w:color w:val="404040"/>
                <w:sz w:val="18"/>
                <w:szCs w:val="18"/>
                <w:lang w:val="en-CA"/>
              </w:rPr>
              <w:t>begin</w:t>
            </w:r>
          </w:p>
        </w:tc>
      </w:tr>
      <w:tr w:rsidR="005F2428" w:rsidRPr="00711E56" w14:paraId="57B36850" w14:textId="77777777" w:rsidTr="00F87CC7">
        <w:tc>
          <w:tcPr>
            <w:tcW w:w="2538" w:type="dxa"/>
            <w:tcBorders>
              <w:top w:val="nil"/>
              <w:left w:val="nil"/>
              <w:bottom w:val="nil"/>
              <w:right w:val="single" w:sz="4" w:space="0" w:color="auto"/>
            </w:tcBorders>
          </w:tcPr>
          <w:p w14:paraId="3BC77C4F"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EF8BE8F"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3C1D27">
              <w:rPr>
                <w:rFonts w:asciiTheme="minorHAnsi" w:hAnsiTheme="minorHAnsi" w:cs="Calibri"/>
                <w:color w:val="404040"/>
                <w:sz w:val="18"/>
                <w:szCs w:val="18"/>
                <w:lang w:val="en-CA"/>
              </w:rPr>
              <w:t>beginLifespanVersion</w:t>
            </w:r>
          </w:p>
        </w:tc>
      </w:tr>
      <w:tr w:rsidR="005F2428" w:rsidRPr="00711E56" w14:paraId="34BEE237" w14:textId="77777777" w:rsidTr="00F87CC7">
        <w:tc>
          <w:tcPr>
            <w:tcW w:w="2538" w:type="dxa"/>
            <w:tcBorders>
              <w:top w:val="nil"/>
              <w:left w:val="nil"/>
              <w:bottom w:val="nil"/>
              <w:right w:val="single" w:sz="4" w:space="0" w:color="auto"/>
            </w:tcBorders>
          </w:tcPr>
          <w:p w14:paraId="18B5A25A" w14:textId="77777777" w:rsidR="005F2428" w:rsidRPr="00711E56" w:rsidRDefault="005F2428" w:rsidP="00F87CC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B220FA5"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p>
        </w:tc>
      </w:tr>
      <w:tr w:rsidR="005F2428" w:rsidRPr="00711E56" w14:paraId="4893BA8E" w14:textId="77777777" w:rsidTr="00F87CC7">
        <w:tc>
          <w:tcPr>
            <w:tcW w:w="2538" w:type="dxa"/>
            <w:tcBorders>
              <w:top w:val="nil"/>
              <w:left w:val="nil"/>
              <w:bottom w:val="nil"/>
              <w:right w:val="single" w:sz="4" w:space="0" w:color="auto"/>
            </w:tcBorders>
          </w:tcPr>
          <w:p w14:paraId="19F93771"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08D0AD44"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r w:rsidRPr="003C1D27">
              <w:rPr>
                <w:rFonts w:asciiTheme="minorHAnsi" w:hAnsiTheme="minorHAnsi" w:cs="Calibri"/>
                <w:color w:val="404040"/>
                <w:sz w:val="18"/>
                <w:szCs w:val="18"/>
                <w:lang w:val="en-CA"/>
              </w:rPr>
              <w:t>S100_TruncatedDate</w:t>
            </w:r>
          </w:p>
        </w:tc>
      </w:tr>
      <w:tr w:rsidR="005F2428" w:rsidRPr="00711E56" w14:paraId="4E56E667" w14:textId="77777777" w:rsidTr="00F87CC7">
        <w:tc>
          <w:tcPr>
            <w:tcW w:w="2538" w:type="dxa"/>
            <w:tcBorders>
              <w:top w:val="nil"/>
              <w:left w:val="nil"/>
              <w:bottom w:val="nil"/>
              <w:right w:val="single" w:sz="4" w:space="0" w:color="auto"/>
            </w:tcBorders>
          </w:tcPr>
          <w:p w14:paraId="6668C3E8"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5C3091D1"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p>
        </w:tc>
      </w:tr>
      <w:tr w:rsidR="005F2428" w:rsidRPr="00711E56" w14:paraId="69059C68" w14:textId="77777777" w:rsidTr="00F87CC7">
        <w:tc>
          <w:tcPr>
            <w:tcW w:w="2538" w:type="dxa"/>
            <w:tcBorders>
              <w:top w:val="nil"/>
              <w:left w:val="nil"/>
              <w:bottom w:val="nil"/>
              <w:right w:val="single" w:sz="4" w:space="0" w:color="auto"/>
            </w:tcBorders>
          </w:tcPr>
          <w:p w14:paraId="76D1D156"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A58BADD"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r w:rsidRPr="003C1D27">
              <w:rPr>
                <w:rFonts w:asciiTheme="minorHAnsi" w:hAnsiTheme="minorHAnsi" w:cs="Calibri"/>
                <w:color w:val="404040"/>
                <w:sz w:val="18"/>
                <w:szCs w:val="18"/>
                <w:lang w:val="en-CA"/>
              </w:rPr>
              <w:t>Begin of version object life span</w:t>
            </w:r>
          </w:p>
        </w:tc>
      </w:tr>
      <w:tr w:rsidR="005F2428" w:rsidRPr="00711E56" w14:paraId="344E5FB4" w14:textId="77777777" w:rsidTr="00F87CC7">
        <w:tc>
          <w:tcPr>
            <w:tcW w:w="2538" w:type="dxa"/>
            <w:tcBorders>
              <w:top w:val="nil"/>
              <w:left w:val="nil"/>
              <w:bottom w:val="nil"/>
              <w:right w:val="single" w:sz="4" w:space="0" w:color="auto"/>
            </w:tcBorders>
          </w:tcPr>
          <w:p w14:paraId="174E1FBE"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B248D52"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p>
        </w:tc>
      </w:tr>
      <w:tr w:rsidR="005F2428" w:rsidRPr="00711E56" w14:paraId="7FFEAB0E" w14:textId="77777777" w:rsidTr="00F87CC7">
        <w:tc>
          <w:tcPr>
            <w:tcW w:w="2538" w:type="dxa"/>
            <w:tcBorders>
              <w:top w:val="nil"/>
              <w:left w:val="nil"/>
              <w:bottom w:val="nil"/>
              <w:right w:val="single" w:sz="4" w:space="0" w:color="auto"/>
            </w:tcBorders>
          </w:tcPr>
          <w:p w14:paraId="3DBA38DC"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C2419CD"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7F53344" w14:textId="77777777" w:rsidR="005F2428" w:rsidRDefault="005F2428" w:rsidP="005F2428">
      <w:pPr>
        <w:pStyle w:val="BodyText"/>
        <w:rPr>
          <w:sz w:val="16"/>
        </w:rPr>
      </w:pPr>
    </w:p>
    <w:p w14:paraId="44BCA938" w14:textId="77777777" w:rsidR="005F2428" w:rsidRPr="00711E56" w:rsidRDefault="005F2428" w:rsidP="005F2428">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1009</w:t>
      </w:r>
    </w:p>
    <w:tbl>
      <w:tblPr>
        <w:tblStyle w:val="TableGrid"/>
        <w:tblW w:w="0" w:type="auto"/>
        <w:tblInd w:w="918" w:type="dxa"/>
        <w:tblLook w:val="04A0" w:firstRow="1" w:lastRow="0" w:firstColumn="1" w:lastColumn="0" w:noHBand="0" w:noVBand="1"/>
      </w:tblPr>
      <w:tblGrid>
        <w:gridCol w:w="2538"/>
        <w:gridCol w:w="5521"/>
      </w:tblGrid>
      <w:tr w:rsidR="005F2428" w:rsidRPr="00711E56" w14:paraId="0B54AB65" w14:textId="77777777" w:rsidTr="00F87CC7">
        <w:tc>
          <w:tcPr>
            <w:tcW w:w="2538" w:type="dxa"/>
            <w:tcBorders>
              <w:top w:val="nil"/>
              <w:left w:val="nil"/>
              <w:bottom w:val="nil"/>
              <w:right w:val="single" w:sz="4" w:space="0" w:color="auto"/>
            </w:tcBorders>
          </w:tcPr>
          <w:p w14:paraId="14B4AA4E"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1F62775"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5F2428" w:rsidRPr="00711E56" w14:paraId="67525FA0" w14:textId="77777777" w:rsidTr="00F87CC7">
        <w:tc>
          <w:tcPr>
            <w:tcW w:w="2538" w:type="dxa"/>
            <w:tcBorders>
              <w:top w:val="nil"/>
              <w:left w:val="nil"/>
              <w:bottom w:val="nil"/>
              <w:right w:val="single" w:sz="4" w:space="0" w:color="auto"/>
            </w:tcBorders>
          </w:tcPr>
          <w:p w14:paraId="4A3FE6C8"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10855D20"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3C1D27">
              <w:rPr>
                <w:rFonts w:asciiTheme="minorHAnsi" w:hAnsiTheme="minorHAnsi" w:cs="Calibri"/>
                <w:color w:val="404040"/>
                <w:sz w:val="18"/>
                <w:szCs w:val="18"/>
                <w:lang w:val="en-CA"/>
              </w:rPr>
              <w:t>elsver</w:t>
            </w:r>
          </w:p>
        </w:tc>
      </w:tr>
      <w:tr w:rsidR="005F2428" w:rsidRPr="00711E56" w14:paraId="542553C7" w14:textId="77777777" w:rsidTr="00F87CC7">
        <w:tc>
          <w:tcPr>
            <w:tcW w:w="2538" w:type="dxa"/>
            <w:tcBorders>
              <w:top w:val="nil"/>
              <w:left w:val="nil"/>
              <w:bottom w:val="nil"/>
              <w:right w:val="single" w:sz="4" w:space="0" w:color="auto"/>
            </w:tcBorders>
          </w:tcPr>
          <w:p w14:paraId="5E2B7682"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46E3CF5" w14:textId="77777777" w:rsidR="005F2428" w:rsidRPr="00711E56" w:rsidRDefault="005F2428" w:rsidP="00F87CC7">
            <w:pPr>
              <w:keepNext/>
              <w:keepLines/>
              <w:widowControl w:val="0"/>
              <w:autoSpaceDE w:val="0"/>
              <w:autoSpaceDN w:val="0"/>
              <w:adjustRightInd w:val="0"/>
              <w:rPr>
                <w:rFonts w:asciiTheme="minorHAnsi" w:hAnsiTheme="minorHAnsi" w:cs="Arial"/>
                <w:b/>
                <w:color w:val="404040"/>
                <w:sz w:val="18"/>
                <w:szCs w:val="18"/>
                <w:lang w:val="en-CA"/>
              </w:rPr>
            </w:pPr>
            <w:r w:rsidRPr="003C1D27">
              <w:rPr>
                <w:rFonts w:asciiTheme="minorHAnsi" w:hAnsiTheme="minorHAnsi" w:cs="Arial"/>
                <w:b/>
                <w:color w:val="404040"/>
                <w:sz w:val="18"/>
                <w:szCs w:val="18"/>
                <w:lang w:val="en-CA"/>
              </w:rPr>
              <w:t>End Lifespan Version</w:t>
            </w:r>
          </w:p>
        </w:tc>
      </w:tr>
      <w:tr w:rsidR="005F2428" w:rsidRPr="00711E56" w14:paraId="4266E349" w14:textId="77777777" w:rsidTr="00F87CC7">
        <w:tc>
          <w:tcPr>
            <w:tcW w:w="2538" w:type="dxa"/>
            <w:tcBorders>
              <w:top w:val="nil"/>
              <w:left w:val="nil"/>
              <w:bottom w:val="nil"/>
              <w:right w:val="single" w:sz="4" w:space="0" w:color="auto"/>
            </w:tcBorders>
          </w:tcPr>
          <w:p w14:paraId="370BCBCA" w14:textId="77777777" w:rsidR="005F2428" w:rsidRPr="00711E56" w:rsidRDefault="005F2428" w:rsidP="00F87CC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5A95DDB2" w14:textId="77777777" w:rsidR="005F2428" w:rsidRPr="00711E56" w:rsidRDefault="005F2428" w:rsidP="00F87CC7">
            <w:pPr>
              <w:keepNext/>
              <w:keepLines/>
              <w:widowControl w:val="0"/>
              <w:autoSpaceDE w:val="0"/>
              <w:autoSpaceDN w:val="0"/>
              <w:adjustRightInd w:val="0"/>
              <w:rPr>
                <w:rFonts w:asciiTheme="minorHAnsi" w:hAnsiTheme="minorHAnsi" w:cs="Arial"/>
                <w:b/>
                <w:bCs/>
                <w:color w:val="7F7F7F"/>
                <w:sz w:val="18"/>
                <w:szCs w:val="18"/>
                <w:lang w:val="en-CA"/>
              </w:rPr>
            </w:pPr>
            <w:r>
              <w:rPr>
                <w:rFonts w:asciiTheme="minorHAnsi" w:hAnsiTheme="minorHAnsi" w:cs="Calibri"/>
                <w:color w:val="404040"/>
                <w:sz w:val="18"/>
                <w:szCs w:val="18"/>
                <w:lang w:val="en-CA"/>
              </w:rPr>
              <w:t>end</w:t>
            </w:r>
          </w:p>
        </w:tc>
      </w:tr>
      <w:tr w:rsidR="005F2428" w:rsidRPr="00711E56" w14:paraId="6E51C6A6" w14:textId="77777777" w:rsidTr="00F87CC7">
        <w:tc>
          <w:tcPr>
            <w:tcW w:w="2538" w:type="dxa"/>
            <w:tcBorders>
              <w:top w:val="nil"/>
              <w:left w:val="nil"/>
              <w:bottom w:val="nil"/>
              <w:right w:val="single" w:sz="4" w:space="0" w:color="auto"/>
            </w:tcBorders>
          </w:tcPr>
          <w:p w14:paraId="002A3766"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E9BE94B"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3C1D27">
              <w:rPr>
                <w:rFonts w:asciiTheme="minorHAnsi" w:hAnsiTheme="minorHAnsi" w:cs="Calibri"/>
                <w:color w:val="404040"/>
                <w:sz w:val="18"/>
                <w:szCs w:val="18"/>
                <w:lang w:val="en-CA"/>
              </w:rPr>
              <w:t>endLifespanVersion</w:t>
            </w:r>
          </w:p>
        </w:tc>
      </w:tr>
      <w:tr w:rsidR="005F2428" w:rsidRPr="00711E56" w14:paraId="6CB38F7F" w14:textId="77777777" w:rsidTr="00F87CC7">
        <w:tc>
          <w:tcPr>
            <w:tcW w:w="2538" w:type="dxa"/>
            <w:tcBorders>
              <w:top w:val="nil"/>
              <w:left w:val="nil"/>
              <w:bottom w:val="nil"/>
              <w:right w:val="single" w:sz="4" w:space="0" w:color="auto"/>
            </w:tcBorders>
          </w:tcPr>
          <w:p w14:paraId="523EC5D1" w14:textId="77777777" w:rsidR="005F2428" w:rsidRPr="00711E56" w:rsidRDefault="005F2428" w:rsidP="00F87CC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D37B1FA"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p>
        </w:tc>
      </w:tr>
      <w:tr w:rsidR="005F2428" w:rsidRPr="00711E56" w14:paraId="37D20173" w14:textId="77777777" w:rsidTr="00F87CC7">
        <w:tc>
          <w:tcPr>
            <w:tcW w:w="2538" w:type="dxa"/>
            <w:tcBorders>
              <w:top w:val="nil"/>
              <w:left w:val="nil"/>
              <w:bottom w:val="nil"/>
              <w:right w:val="single" w:sz="4" w:space="0" w:color="auto"/>
            </w:tcBorders>
          </w:tcPr>
          <w:p w14:paraId="3F94E682"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4E5BEE4E" w14:textId="77777777" w:rsidR="005F2428" w:rsidRPr="00711E56" w:rsidRDefault="005F2428" w:rsidP="00F87CC7">
            <w:pPr>
              <w:keepNext/>
              <w:keepLines/>
              <w:widowControl w:val="0"/>
              <w:autoSpaceDE w:val="0"/>
              <w:autoSpaceDN w:val="0"/>
              <w:adjustRightInd w:val="0"/>
              <w:rPr>
                <w:rFonts w:asciiTheme="minorHAnsi" w:hAnsiTheme="minorHAnsi" w:cs="Calibri"/>
                <w:b/>
                <w:bCs/>
                <w:color w:val="7F7F7F"/>
                <w:sz w:val="18"/>
                <w:szCs w:val="18"/>
                <w:lang w:val="en-CA"/>
              </w:rPr>
            </w:pPr>
            <w:r w:rsidRPr="003C1D27">
              <w:rPr>
                <w:rFonts w:asciiTheme="minorHAnsi" w:hAnsiTheme="minorHAnsi" w:cs="Calibri"/>
                <w:color w:val="404040"/>
                <w:sz w:val="18"/>
                <w:szCs w:val="18"/>
                <w:lang w:val="en-CA"/>
              </w:rPr>
              <w:t>S100_TruncatedDate</w:t>
            </w:r>
          </w:p>
        </w:tc>
      </w:tr>
      <w:tr w:rsidR="005F2428" w:rsidRPr="00711E56" w14:paraId="7692B7EC" w14:textId="77777777" w:rsidTr="00F87CC7">
        <w:tc>
          <w:tcPr>
            <w:tcW w:w="2538" w:type="dxa"/>
            <w:tcBorders>
              <w:top w:val="nil"/>
              <w:left w:val="nil"/>
              <w:bottom w:val="nil"/>
              <w:right w:val="single" w:sz="4" w:space="0" w:color="auto"/>
            </w:tcBorders>
          </w:tcPr>
          <w:p w14:paraId="0E8E6DD3" w14:textId="77777777" w:rsidR="005F2428" w:rsidRPr="00711E56" w:rsidRDefault="005F2428" w:rsidP="00F87CC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0917F15A"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p>
        </w:tc>
      </w:tr>
      <w:tr w:rsidR="005F2428" w:rsidRPr="00711E56" w14:paraId="5F3B5F57" w14:textId="77777777" w:rsidTr="00F87CC7">
        <w:tc>
          <w:tcPr>
            <w:tcW w:w="2538" w:type="dxa"/>
            <w:tcBorders>
              <w:top w:val="nil"/>
              <w:left w:val="nil"/>
              <w:bottom w:val="nil"/>
              <w:right w:val="single" w:sz="4" w:space="0" w:color="auto"/>
            </w:tcBorders>
          </w:tcPr>
          <w:p w14:paraId="75A6DBB5"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1D479C14" w14:textId="77777777" w:rsidR="005F2428" w:rsidRPr="00711E56" w:rsidRDefault="005F2428" w:rsidP="00F87CC7">
            <w:pPr>
              <w:keepNext/>
              <w:keepLines/>
              <w:widowControl w:val="0"/>
              <w:autoSpaceDE w:val="0"/>
              <w:autoSpaceDN w:val="0"/>
              <w:adjustRightInd w:val="0"/>
              <w:rPr>
                <w:rFonts w:asciiTheme="minorHAnsi" w:hAnsiTheme="minorHAnsi" w:cs="Calibri"/>
                <w:color w:val="404040"/>
                <w:sz w:val="18"/>
                <w:szCs w:val="18"/>
                <w:lang w:val="en-CA"/>
              </w:rPr>
            </w:pPr>
            <w:r w:rsidRPr="003C1D27">
              <w:rPr>
                <w:rFonts w:asciiTheme="minorHAnsi" w:hAnsiTheme="minorHAnsi" w:cs="Calibri"/>
                <w:color w:val="404040"/>
                <w:sz w:val="18"/>
                <w:szCs w:val="18"/>
                <w:lang w:val="en-CA"/>
              </w:rPr>
              <w:t>End of version object life span</w:t>
            </w:r>
          </w:p>
        </w:tc>
      </w:tr>
      <w:tr w:rsidR="005F2428" w:rsidRPr="00711E56" w14:paraId="2D5706EF" w14:textId="77777777" w:rsidTr="00F87CC7">
        <w:tc>
          <w:tcPr>
            <w:tcW w:w="2538" w:type="dxa"/>
            <w:tcBorders>
              <w:top w:val="nil"/>
              <w:left w:val="nil"/>
              <w:bottom w:val="nil"/>
              <w:right w:val="single" w:sz="4" w:space="0" w:color="auto"/>
            </w:tcBorders>
          </w:tcPr>
          <w:p w14:paraId="03C56FAA"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859852E"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p>
        </w:tc>
      </w:tr>
      <w:tr w:rsidR="005F2428" w:rsidRPr="00711E56" w14:paraId="2EF5AA30" w14:textId="77777777" w:rsidTr="00F87CC7">
        <w:tc>
          <w:tcPr>
            <w:tcW w:w="2538" w:type="dxa"/>
            <w:tcBorders>
              <w:top w:val="nil"/>
              <w:left w:val="nil"/>
              <w:bottom w:val="nil"/>
              <w:right w:val="single" w:sz="4" w:space="0" w:color="auto"/>
            </w:tcBorders>
          </w:tcPr>
          <w:p w14:paraId="7EB1D4C3" w14:textId="77777777" w:rsidR="005F2428" w:rsidRPr="00711E56" w:rsidRDefault="005F2428" w:rsidP="00F87CC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73C4A29" w14:textId="77777777" w:rsidR="005F2428" w:rsidRPr="00711E56" w:rsidRDefault="005F2428" w:rsidP="00F87CC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18EBC1F" w14:textId="77777777" w:rsidR="005F2428" w:rsidRDefault="005F2428" w:rsidP="005F2428">
      <w:pPr>
        <w:pStyle w:val="BodyText"/>
        <w:rPr>
          <w:sz w:val="16"/>
        </w:rPr>
      </w:pPr>
    </w:p>
    <w:p w14:paraId="7BD3AC14" w14:textId="77777777" w:rsidR="003C1D27" w:rsidRPr="00711E56" w:rsidRDefault="003C1D27" w:rsidP="00502AD8">
      <w:pPr>
        <w:pStyle w:val="Appendix"/>
        <w:keepLines w:val="0"/>
        <w:pageBreakBefore w:val="0"/>
        <w:numPr>
          <w:ilvl w:val="2"/>
          <w:numId w:val="48"/>
        </w:numPr>
        <w:jc w:val="left"/>
        <w:outlineLvl w:val="0"/>
      </w:pPr>
      <w:bookmarkStart w:id="244" w:name="_Toc445695756"/>
      <w:bookmarkStart w:id="245" w:name="_Ref445676170"/>
      <w:bookmarkStart w:id="246" w:name="_Toc467765245"/>
      <w:bookmarkEnd w:id="244"/>
      <w:r w:rsidRPr="00711E56">
        <w:t xml:space="preserve">S-121 </w:t>
      </w:r>
      <w:r w:rsidR="00EB22CD">
        <w:t>Information Object</w:t>
      </w:r>
      <w:r w:rsidR="00EB22CD" w:rsidRPr="00711E56">
        <w:t xml:space="preserve"> </w:t>
      </w:r>
      <w:r w:rsidRPr="00711E56">
        <w:t>Attributes</w:t>
      </w:r>
      <w:bookmarkEnd w:id="245"/>
      <w:bookmarkEnd w:id="246"/>
    </w:p>
    <w:p w14:paraId="027D6BAA"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sidR="00F87CC7">
        <w:rPr>
          <w:rFonts w:ascii="Calibri" w:hAnsi="Calibri" w:cs="Calibri"/>
          <w:color w:val="404040"/>
          <w:lang w:val="en-CA"/>
        </w:rPr>
        <w:t>1010</w:t>
      </w:r>
    </w:p>
    <w:tbl>
      <w:tblPr>
        <w:tblStyle w:val="TableGrid"/>
        <w:tblW w:w="0" w:type="auto"/>
        <w:tblInd w:w="918" w:type="dxa"/>
        <w:tblLook w:val="04A0" w:firstRow="1" w:lastRow="0" w:firstColumn="1" w:lastColumn="0" w:noHBand="0" w:noVBand="1"/>
      </w:tblPr>
      <w:tblGrid>
        <w:gridCol w:w="2538"/>
        <w:gridCol w:w="5521"/>
      </w:tblGrid>
      <w:tr w:rsidR="003C1D27" w:rsidRPr="00711E56" w14:paraId="1718612A" w14:textId="77777777" w:rsidTr="003C1D27">
        <w:tc>
          <w:tcPr>
            <w:tcW w:w="2538" w:type="dxa"/>
            <w:tcBorders>
              <w:top w:val="nil"/>
              <w:left w:val="nil"/>
              <w:bottom w:val="nil"/>
              <w:right w:val="single" w:sz="4" w:space="0" w:color="auto"/>
            </w:tcBorders>
          </w:tcPr>
          <w:p w14:paraId="2097F78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100CF2B"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27E0A0C6" w14:textId="77777777" w:rsidTr="003C1D27">
        <w:tc>
          <w:tcPr>
            <w:tcW w:w="2538" w:type="dxa"/>
            <w:tcBorders>
              <w:top w:val="nil"/>
              <w:left w:val="nil"/>
              <w:bottom w:val="nil"/>
              <w:right w:val="single" w:sz="4" w:space="0" w:color="auto"/>
            </w:tcBorders>
          </w:tcPr>
          <w:p w14:paraId="1D54591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47EB45C6" w14:textId="77777777" w:rsidR="003C1D27" w:rsidRPr="00711E56" w:rsidRDefault="00AA6183" w:rsidP="003C1D27">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rghtyp</w:t>
            </w:r>
          </w:p>
        </w:tc>
      </w:tr>
      <w:tr w:rsidR="003C1D27" w:rsidRPr="00711E56" w14:paraId="43281D8A" w14:textId="77777777" w:rsidTr="003C1D27">
        <w:tc>
          <w:tcPr>
            <w:tcW w:w="2538" w:type="dxa"/>
            <w:tcBorders>
              <w:top w:val="nil"/>
              <w:left w:val="nil"/>
              <w:bottom w:val="nil"/>
              <w:right w:val="single" w:sz="4" w:space="0" w:color="auto"/>
            </w:tcBorders>
          </w:tcPr>
          <w:p w14:paraId="6F849402"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C2F06E3" w14:textId="77777777" w:rsidR="003C1D27" w:rsidRPr="00711E56" w:rsidRDefault="00AA6183" w:rsidP="003C1D27">
            <w:pPr>
              <w:keepNext/>
              <w:keepLines/>
              <w:widowControl w:val="0"/>
              <w:autoSpaceDE w:val="0"/>
              <w:autoSpaceDN w:val="0"/>
              <w:adjustRightInd w:val="0"/>
              <w:rPr>
                <w:rFonts w:asciiTheme="minorHAnsi" w:hAnsiTheme="minorHAnsi" w:cs="Arial"/>
                <w:b/>
                <w:color w:val="404040"/>
                <w:sz w:val="18"/>
                <w:szCs w:val="18"/>
                <w:lang w:val="en-CA"/>
              </w:rPr>
            </w:pPr>
            <w:r w:rsidRPr="00AA6183">
              <w:rPr>
                <w:rFonts w:asciiTheme="minorHAnsi" w:hAnsiTheme="minorHAnsi" w:cs="Arial"/>
                <w:b/>
                <w:color w:val="404040"/>
                <w:sz w:val="18"/>
                <w:szCs w:val="18"/>
                <w:lang w:val="en-CA"/>
              </w:rPr>
              <w:t>S121_RightType</w:t>
            </w:r>
          </w:p>
        </w:tc>
      </w:tr>
      <w:tr w:rsidR="003C1D27" w:rsidRPr="00711E56" w14:paraId="326C77D6" w14:textId="77777777" w:rsidTr="003C1D27">
        <w:tc>
          <w:tcPr>
            <w:tcW w:w="2538" w:type="dxa"/>
            <w:tcBorders>
              <w:top w:val="nil"/>
              <w:left w:val="nil"/>
              <w:bottom w:val="nil"/>
              <w:right w:val="single" w:sz="4" w:space="0" w:color="auto"/>
            </w:tcBorders>
          </w:tcPr>
          <w:p w14:paraId="75020043"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8D0EEF7"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69328F97" w14:textId="77777777" w:rsidTr="003C1D27">
        <w:tc>
          <w:tcPr>
            <w:tcW w:w="2538" w:type="dxa"/>
            <w:tcBorders>
              <w:top w:val="nil"/>
              <w:left w:val="nil"/>
              <w:bottom w:val="nil"/>
              <w:right w:val="single" w:sz="4" w:space="0" w:color="auto"/>
            </w:tcBorders>
          </w:tcPr>
          <w:p w14:paraId="063E1B1F"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7A32797" w14:textId="77777777" w:rsidR="003C1D27" w:rsidRPr="00711E56" w:rsidRDefault="00AA6183" w:rsidP="003C1D27">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RightType</w:t>
            </w:r>
          </w:p>
        </w:tc>
      </w:tr>
      <w:tr w:rsidR="003C1D27" w:rsidRPr="00711E56" w14:paraId="12631C44" w14:textId="77777777" w:rsidTr="003C1D27">
        <w:tc>
          <w:tcPr>
            <w:tcW w:w="2538" w:type="dxa"/>
            <w:tcBorders>
              <w:top w:val="nil"/>
              <w:left w:val="nil"/>
              <w:bottom w:val="nil"/>
              <w:right w:val="single" w:sz="4" w:space="0" w:color="auto"/>
            </w:tcBorders>
          </w:tcPr>
          <w:p w14:paraId="53BB757C"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99709E3"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30F66924" w14:textId="77777777" w:rsidTr="003C1D27">
        <w:tc>
          <w:tcPr>
            <w:tcW w:w="2538" w:type="dxa"/>
            <w:tcBorders>
              <w:top w:val="nil"/>
              <w:left w:val="nil"/>
              <w:bottom w:val="nil"/>
              <w:right w:val="single" w:sz="4" w:space="0" w:color="auto"/>
            </w:tcBorders>
          </w:tcPr>
          <w:p w14:paraId="7F400529"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5612F965"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r w:rsidRPr="00711E56">
              <w:rPr>
                <w:rFonts w:asciiTheme="minorHAnsi" w:hAnsiTheme="minorHAnsi" w:cs="Calibri"/>
                <w:color w:val="404040"/>
                <w:sz w:val="18"/>
                <w:szCs w:val="18"/>
                <w:lang w:val="en-CA"/>
              </w:rPr>
              <w:t>S100_CodeList</w:t>
            </w:r>
          </w:p>
        </w:tc>
      </w:tr>
      <w:tr w:rsidR="003C1D27" w:rsidRPr="00711E56" w14:paraId="55649C9F" w14:textId="77777777" w:rsidTr="003C1D27">
        <w:tc>
          <w:tcPr>
            <w:tcW w:w="2538" w:type="dxa"/>
            <w:tcBorders>
              <w:top w:val="nil"/>
              <w:left w:val="nil"/>
              <w:bottom w:val="nil"/>
              <w:right w:val="single" w:sz="4" w:space="0" w:color="auto"/>
            </w:tcBorders>
          </w:tcPr>
          <w:p w14:paraId="782C4E8F"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56CEC4E6" w14:textId="77777777" w:rsidR="003C1D27" w:rsidRPr="00711E56" w:rsidRDefault="003C1D27" w:rsidP="003C1D27">
            <w:pPr>
              <w:keepNext/>
              <w:keepLines/>
              <w:widowControl w:val="0"/>
              <w:autoSpaceDE w:val="0"/>
              <w:autoSpaceDN w:val="0"/>
              <w:adjustRightInd w:val="0"/>
              <w:rPr>
                <w:rFonts w:asciiTheme="minorHAnsi" w:hAnsiTheme="minorHAnsi" w:cs="Calibri"/>
                <w:color w:val="404040"/>
                <w:sz w:val="18"/>
                <w:szCs w:val="18"/>
                <w:lang w:val="en-CA"/>
              </w:rPr>
            </w:pPr>
          </w:p>
        </w:tc>
      </w:tr>
      <w:tr w:rsidR="003C1D27" w:rsidRPr="00711E56" w14:paraId="3602DD6E" w14:textId="77777777" w:rsidTr="003C1D27">
        <w:tc>
          <w:tcPr>
            <w:tcW w:w="2538" w:type="dxa"/>
            <w:tcBorders>
              <w:top w:val="nil"/>
              <w:left w:val="nil"/>
              <w:bottom w:val="nil"/>
              <w:right w:val="single" w:sz="4" w:space="0" w:color="auto"/>
            </w:tcBorders>
          </w:tcPr>
          <w:p w14:paraId="0FD95D4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0DC1448" w14:textId="692FFFC0" w:rsidR="003C1D27" w:rsidRPr="00711E56" w:rsidRDefault="00AA6183" w:rsidP="00C036DC">
            <w:pPr>
              <w:keepNext/>
              <w:keepLines/>
              <w:widowControl w:val="0"/>
              <w:autoSpaceDE w:val="0"/>
              <w:autoSpaceDN w:val="0"/>
              <w:adjustRightInd w:val="0"/>
              <w:rPr>
                <w:rFonts w:asciiTheme="minorHAnsi" w:hAnsiTheme="minorHAnsi" w:cs="Calibri"/>
                <w:color w:val="404040"/>
                <w:sz w:val="18"/>
                <w:szCs w:val="18"/>
                <w:lang w:val="en-CA"/>
              </w:rPr>
            </w:pPr>
            <w:r w:rsidRPr="00AA6183">
              <w:rPr>
                <w:rFonts w:asciiTheme="minorHAnsi" w:hAnsiTheme="minorHAnsi" w:cs="Calibri"/>
                <w:color w:val="404040"/>
                <w:sz w:val="18"/>
                <w:szCs w:val="18"/>
                <w:lang w:val="en-CA"/>
              </w:rPr>
              <w:t>Type of right (soverignRight, accessRight, harvestRight, easementRight)</w:t>
            </w:r>
          </w:p>
        </w:tc>
      </w:tr>
      <w:tr w:rsidR="003C1D27" w:rsidRPr="00711E56" w14:paraId="039FCEFF" w14:textId="77777777" w:rsidTr="003C1D27">
        <w:tc>
          <w:tcPr>
            <w:tcW w:w="2538" w:type="dxa"/>
            <w:tcBorders>
              <w:top w:val="nil"/>
              <w:left w:val="nil"/>
              <w:bottom w:val="nil"/>
              <w:right w:val="single" w:sz="4" w:space="0" w:color="auto"/>
            </w:tcBorders>
          </w:tcPr>
          <w:p w14:paraId="26F5A58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8DCA482"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3FA80A5F" w14:textId="77777777" w:rsidTr="003C1D27">
        <w:tc>
          <w:tcPr>
            <w:tcW w:w="2538" w:type="dxa"/>
            <w:tcBorders>
              <w:top w:val="nil"/>
              <w:left w:val="nil"/>
              <w:bottom w:val="nil"/>
              <w:right w:val="single" w:sz="4" w:space="0" w:color="auto"/>
            </w:tcBorders>
          </w:tcPr>
          <w:p w14:paraId="24D4AFDB"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E6B2646"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CA2A82B" w14:textId="77777777" w:rsidR="003C1D27" w:rsidRDefault="003C1D27" w:rsidP="003C1D27">
      <w:pPr>
        <w:pStyle w:val="BodyText"/>
        <w:rPr>
          <w:sz w:val="16"/>
        </w:rPr>
      </w:pPr>
    </w:p>
    <w:p w14:paraId="771A424C" w14:textId="77777777" w:rsidR="003C1D27" w:rsidRDefault="003C1D27" w:rsidP="00E431BD">
      <w:pPr>
        <w:pStyle w:val="BodyText"/>
        <w:rPr>
          <w:sz w:val="16"/>
        </w:rPr>
      </w:pPr>
    </w:p>
    <w:p w14:paraId="456E6528"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sidR="007E1050">
        <w:rPr>
          <w:rFonts w:ascii="Calibri" w:hAnsi="Calibri" w:cs="Calibri"/>
          <w:color w:val="404040"/>
          <w:lang w:val="en-CA"/>
        </w:rPr>
        <w:t>1011</w:t>
      </w:r>
    </w:p>
    <w:tbl>
      <w:tblPr>
        <w:tblStyle w:val="TableGrid"/>
        <w:tblW w:w="0" w:type="auto"/>
        <w:tblInd w:w="918" w:type="dxa"/>
        <w:tblLook w:val="04A0" w:firstRow="1" w:lastRow="0" w:firstColumn="1" w:lastColumn="0" w:noHBand="0" w:noVBand="1"/>
      </w:tblPr>
      <w:tblGrid>
        <w:gridCol w:w="2538"/>
        <w:gridCol w:w="5521"/>
      </w:tblGrid>
      <w:tr w:rsidR="00E431BD" w:rsidRPr="00711E56" w14:paraId="2E8CAE6D" w14:textId="77777777" w:rsidTr="00E431BD">
        <w:tc>
          <w:tcPr>
            <w:tcW w:w="2538" w:type="dxa"/>
            <w:tcBorders>
              <w:top w:val="nil"/>
              <w:left w:val="nil"/>
              <w:bottom w:val="nil"/>
              <w:right w:val="single" w:sz="4" w:space="0" w:color="auto"/>
            </w:tcBorders>
          </w:tcPr>
          <w:p w14:paraId="372B79A3"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9E62E58"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033B039B" w14:textId="77777777" w:rsidTr="00E431BD">
        <w:tc>
          <w:tcPr>
            <w:tcW w:w="2538" w:type="dxa"/>
            <w:tcBorders>
              <w:top w:val="nil"/>
              <w:left w:val="nil"/>
              <w:bottom w:val="nil"/>
              <w:right w:val="single" w:sz="4" w:space="0" w:color="auto"/>
            </w:tcBorders>
          </w:tcPr>
          <w:p w14:paraId="660C57DF"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029402C5" w14:textId="77777777" w:rsidR="00E431BD" w:rsidRPr="00711E56" w:rsidRDefault="00AA6183" w:rsidP="00E431BD">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rsttyp</w:t>
            </w:r>
          </w:p>
        </w:tc>
      </w:tr>
      <w:tr w:rsidR="00E431BD" w:rsidRPr="00711E56" w14:paraId="269919F0" w14:textId="77777777" w:rsidTr="00E431BD">
        <w:tc>
          <w:tcPr>
            <w:tcW w:w="2538" w:type="dxa"/>
            <w:tcBorders>
              <w:top w:val="nil"/>
              <w:left w:val="nil"/>
              <w:bottom w:val="nil"/>
              <w:right w:val="single" w:sz="4" w:space="0" w:color="auto"/>
            </w:tcBorders>
          </w:tcPr>
          <w:p w14:paraId="0A060218"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38B0059" w14:textId="77777777" w:rsidR="00E431BD" w:rsidRPr="00711E56" w:rsidRDefault="00AA6183" w:rsidP="00E431BD">
            <w:pPr>
              <w:keepNext/>
              <w:keepLines/>
              <w:widowControl w:val="0"/>
              <w:autoSpaceDE w:val="0"/>
              <w:autoSpaceDN w:val="0"/>
              <w:adjustRightInd w:val="0"/>
              <w:rPr>
                <w:rFonts w:asciiTheme="minorHAnsi" w:hAnsiTheme="minorHAnsi" w:cs="Arial"/>
                <w:b/>
                <w:color w:val="404040"/>
                <w:sz w:val="18"/>
                <w:szCs w:val="18"/>
                <w:lang w:val="en-CA"/>
              </w:rPr>
            </w:pPr>
            <w:r w:rsidRPr="00AA6183">
              <w:rPr>
                <w:rFonts w:asciiTheme="minorHAnsi" w:hAnsiTheme="minorHAnsi" w:cs="Arial"/>
                <w:b/>
                <w:color w:val="404040"/>
                <w:sz w:val="18"/>
                <w:szCs w:val="18"/>
                <w:lang w:val="en-CA"/>
              </w:rPr>
              <w:t>S121_RestrictionType</w:t>
            </w:r>
          </w:p>
        </w:tc>
      </w:tr>
      <w:tr w:rsidR="00E431BD" w:rsidRPr="00711E56" w14:paraId="3AC9F9D1" w14:textId="77777777" w:rsidTr="00E431BD">
        <w:tc>
          <w:tcPr>
            <w:tcW w:w="2538" w:type="dxa"/>
            <w:tcBorders>
              <w:top w:val="nil"/>
              <w:left w:val="nil"/>
              <w:bottom w:val="nil"/>
              <w:right w:val="single" w:sz="4" w:space="0" w:color="auto"/>
            </w:tcBorders>
          </w:tcPr>
          <w:p w14:paraId="5A84D803"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55FE466"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00612DFC" w14:textId="77777777" w:rsidTr="00E431BD">
        <w:tc>
          <w:tcPr>
            <w:tcW w:w="2538" w:type="dxa"/>
            <w:tcBorders>
              <w:top w:val="nil"/>
              <w:left w:val="nil"/>
              <w:bottom w:val="nil"/>
              <w:right w:val="single" w:sz="4" w:space="0" w:color="auto"/>
            </w:tcBorders>
          </w:tcPr>
          <w:p w14:paraId="71819BD1"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443996A" w14:textId="77777777" w:rsidR="00E431BD" w:rsidRPr="00711E56" w:rsidRDefault="00AA6183" w:rsidP="00E431BD">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RestrictionType</w:t>
            </w:r>
          </w:p>
        </w:tc>
      </w:tr>
      <w:tr w:rsidR="00E431BD" w:rsidRPr="00711E56" w14:paraId="03488906" w14:textId="77777777" w:rsidTr="00E431BD">
        <w:tc>
          <w:tcPr>
            <w:tcW w:w="2538" w:type="dxa"/>
            <w:tcBorders>
              <w:top w:val="nil"/>
              <w:left w:val="nil"/>
              <w:bottom w:val="nil"/>
              <w:right w:val="single" w:sz="4" w:space="0" w:color="auto"/>
            </w:tcBorders>
          </w:tcPr>
          <w:p w14:paraId="2B2DD20C"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7DFE45D"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01A33EF9" w14:textId="77777777" w:rsidTr="00E431BD">
        <w:tc>
          <w:tcPr>
            <w:tcW w:w="2538" w:type="dxa"/>
            <w:tcBorders>
              <w:top w:val="nil"/>
              <w:left w:val="nil"/>
              <w:bottom w:val="nil"/>
              <w:right w:val="single" w:sz="4" w:space="0" w:color="auto"/>
            </w:tcBorders>
          </w:tcPr>
          <w:p w14:paraId="10BD585D"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4AF3AF92"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1F563C2F" w14:textId="77777777" w:rsidTr="00E431BD">
        <w:tc>
          <w:tcPr>
            <w:tcW w:w="2538" w:type="dxa"/>
            <w:tcBorders>
              <w:top w:val="nil"/>
              <w:left w:val="nil"/>
              <w:bottom w:val="nil"/>
              <w:right w:val="single" w:sz="4" w:space="0" w:color="auto"/>
            </w:tcBorders>
          </w:tcPr>
          <w:p w14:paraId="6EB37C25"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76AE7F4A"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02FEBD9A" w14:textId="77777777" w:rsidTr="00E431BD">
        <w:tc>
          <w:tcPr>
            <w:tcW w:w="2538" w:type="dxa"/>
            <w:tcBorders>
              <w:top w:val="nil"/>
              <w:left w:val="nil"/>
              <w:bottom w:val="nil"/>
              <w:right w:val="single" w:sz="4" w:space="0" w:color="auto"/>
            </w:tcBorders>
          </w:tcPr>
          <w:p w14:paraId="4A4FAC1E"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D8ADAF4" w14:textId="3EA09526" w:rsidR="00E431BD" w:rsidRPr="00711E56" w:rsidRDefault="00AA6183" w:rsidP="00C036DC">
            <w:pPr>
              <w:keepNext/>
              <w:keepLines/>
              <w:widowControl w:val="0"/>
              <w:autoSpaceDE w:val="0"/>
              <w:autoSpaceDN w:val="0"/>
              <w:adjustRightInd w:val="0"/>
              <w:rPr>
                <w:rFonts w:asciiTheme="minorHAnsi" w:hAnsiTheme="minorHAnsi" w:cs="Calibri"/>
                <w:color w:val="404040"/>
                <w:sz w:val="18"/>
                <w:szCs w:val="18"/>
                <w:lang w:val="en-CA"/>
              </w:rPr>
            </w:pPr>
            <w:r w:rsidRPr="00AA6183">
              <w:rPr>
                <w:rFonts w:asciiTheme="minorHAnsi" w:hAnsiTheme="minorHAnsi" w:cs="Calibri"/>
                <w:color w:val="404040"/>
                <w:sz w:val="18"/>
                <w:szCs w:val="18"/>
                <w:lang w:val="en-CA"/>
              </w:rPr>
              <w:t>Type of restriction (timeBasedRestriction, passageRestriction, accessRestriction, useRestriction, jurisdictionRestriction, resourceRestriction)</w:t>
            </w:r>
          </w:p>
        </w:tc>
      </w:tr>
      <w:tr w:rsidR="00E431BD" w:rsidRPr="00711E56" w14:paraId="2CD05C84" w14:textId="77777777" w:rsidTr="00E431BD">
        <w:tc>
          <w:tcPr>
            <w:tcW w:w="2538" w:type="dxa"/>
            <w:tcBorders>
              <w:top w:val="nil"/>
              <w:left w:val="nil"/>
              <w:bottom w:val="nil"/>
              <w:right w:val="single" w:sz="4" w:space="0" w:color="auto"/>
            </w:tcBorders>
          </w:tcPr>
          <w:p w14:paraId="01BC7346"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59EEBFF"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67977CD0" w14:textId="77777777" w:rsidTr="00E431BD">
        <w:tc>
          <w:tcPr>
            <w:tcW w:w="2538" w:type="dxa"/>
            <w:tcBorders>
              <w:top w:val="nil"/>
              <w:left w:val="nil"/>
              <w:bottom w:val="nil"/>
              <w:right w:val="single" w:sz="4" w:space="0" w:color="auto"/>
            </w:tcBorders>
          </w:tcPr>
          <w:p w14:paraId="5079FFB4"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3538EBA"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99C3285" w14:textId="77777777" w:rsidR="00E431BD" w:rsidRDefault="00E431BD" w:rsidP="00E431BD">
      <w:pPr>
        <w:pStyle w:val="BodyText"/>
        <w:rPr>
          <w:sz w:val="16"/>
        </w:rPr>
      </w:pPr>
    </w:p>
    <w:p w14:paraId="384AF4EE" w14:textId="77777777" w:rsidR="00E431BD" w:rsidRPr="00711E56" w:rsidRDefault="00E431BD" w:rsidP="00E431BD">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sidR="007E1050">
        <w:rPr>
          <w:rFonts w:ascii="Calibri" w:hAnsi="Calibri" w:cs="Calibri"/>
          <w:color w:val="404040"/>
          <w:lang w:val="en-CA"/>
        </w:rPr>
        <w:t>1012</w:t>
      </w:r>
    </w:p>
    <w:tbl>
      <w:tblPr>
        <w:tblStyle w:val="TableGrid"/>
        <w:tblW w:w="0" w:type="auto"/>
        <w:tblInd w:w="918" w:type="dxa"/>
        <w:tblLook w:val="04A0" w:firstRow="1" w:lastRow="0" w:firstColumn="1" w:lastColumn="0" w:noHBand="0" w:noVBand="1"/>
      </w:tblPr>
      <w:tblGrid>
        <w:gridCol w:w="2538"/>
        <w:gridCol w:w="5521"/>
      </w:tblGrid>
      <w:tr w:rsidR="00E431BD" w:rsidRPr="00711E56" w14:paraId="6DD2CDE2" w14:textId="77777777" w:rsidTr="00E431BD">
        <w:tc>
          <w:tcPr>
            <w:tcW w:w="2538" w:type="dxa"/>
            <w:tcBorders>
              <w:top w:val="nil"/>
              <w:left w:val="nil"/>
              <w:bottom w:val="nil"/>
              <w:right w:val="single" w:sz="4" w:space="0" w:color="auto"/>
            </w:tcBorders>
          </w:tcPr>
          <w:p w14:paraId="2EA3156B"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4179843C"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E431BD" w:rsidRPr="00711E56" w14:paraId="08ACF3DF" w14:textId="77777777" w:rsidTr="00E431BD">
        <w:tc>
          <w:tcPr>
            <w:tcW w:w="2538" w:type="dxa"/>
            <w:tcBorders>
              <w:top w:val="nil"/>
              <w:left w:val="nil"/>
              <w:bottom w:val="nil"/>
              <w:right w:val="single" w:sz="4" w:space="0" w:color="auto"/>
            </w:tcBorders>
          </w:tcPr>
          <w:p w14:paraId="4B313A02"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Alpha Code</w:t>
            </w:r>
          </w:p>
        </w:tc>
        <w:tc>
          <w:tcPr>
            <w:tcW w:w="5521" w:type="dxa"/>
            <w:tcBorders>
              <w:top w:val="single" w:sz="4" w:space="0" w:color="auto"/>
              <w:left w:val="single" w:sz="4" w:space="0" w:color="auto"/>
              <w:bottom w:val="single" w:sz="4" w:space="0" w:color="auto"/>
              <w:right w:val="single" w:sz="4" w:space="0" w:color="auto"/>
            </w:tcBorders>
          </w:tcPr>
          <w:p w14:paraId="3A8B2F93" w14:textId="77777777" w:rsidR="00E431BD" w:rsidRPr="00711E56" w:rsidRDefault="00AA6183" w:rsidP="00E431BD">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restyp</w:t>
            </w:r>
          </w:p>
        </w:tc>
      </w:tr>
      <w:tr w:rsidR="00E431BD" w:rsidRPr="00711E56" w14:paraId="46FADFCC" w14:textId="77777777" w:rsidTr="00E431BD">
        <w:tc>
          <w:tcPr>
            <w:tcW w:w="2538" w:type="dxa"/>
            <w:tcBorders>
              <w:top w:val="nil"/>
              <w:left w:val="nil"/>
              <w:bottom w:val="nil"/>
              <w:right w:val="single" w:sz="4" w:space="0" w:color="auto"/>
            </w:tcBorders>
          </w:tcPr>
          <w:p w14:paraId="6E1460D7"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ED4061A" w14:textId="77777777" w:rsidR="00E431BD" w:rsidRPr="00711E56" w:rsidRDefault="00AA6183" w:rsidP="00E431BD">
            <w:pPr>
              <w:keepNext/>
              <w:keepLines/>
              <w:widowControl w:val="0"/>
              <w:autoSpaceDE w:val="0"/>
              <w:autoSpaceDN w:val="0"/>
              <w:adjustRightInd w:val="0"/>
              <w:rPr>
                <w:rFonts w:asciiTheme="minorHAnsi" w:hAnsiTheme="minorHAnsi" w:cs="Arial"/>
                <w:b/>
                <w:color w:val="404040"/>
                <w:sz w:val="18"/>
                <w:szCs w:val="18"/>
                <w:lang w:val="en-CA"/>
              </w:rPr>
            </w:pPr>
            <w:r w:rsidRPr="00AA6183">
              <w:rPr>
                <w:rFonts w:asciiTheme="minorHAnsi" w:hAnsiTheme="minorHAnsi" w:cs="Arial"/>
                <w:b/>
                <w:color w:val="404040"/>
                <w:sz w:val="18"/>
                <w:szCs w:val="18"/>
                <w:lang w:val="en-CA"/>
              </w:rPr>
              <w:t>S121_ResponsibilityType</w:t>
            </w:r>
          </w:p>
        </w:tc>
      </w:tr>
      <w:tr w:rsidR="00E431BD" w:rsidRPr="00711E56" w14:paraId="6FF78186" w14:textId="77777777" w:rsidTr="00E431BD">
        <w:tc>
          <w:tcPr>
            <w:tcW w:w="2538" w:type="dxa"/>
            <w:tcBorders>
              <w:top w:val="nil"/>
              <w:left w:val="nil"/>
              <w:bottom w:val="nil"/>
              <w:right w:val="single" w:sz="4" w:space="0" w:color="auto"/>
            </w:tcBorders>
          </w:tcPr>
          <w:p w14:paraId="21687279" w14:textId="77777777" w:rsidR="00E431BD" w:rsidRPr="00711E56" w:rsidRDefault="00E431BD" w:rsidP="00E431BD">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EFC4BDF" w14:textId="77777777" w:rsidR="00E431BD" w:rsidRPr="00711E56" w:rsidRDefault="00E431BD" w:rsidP="00E431BD">
            <w:pPr>
              <w:keepNext/>
              <w:keepLines/>
              <w:widowControl w:val="0"/>
              <w:autoSpaceDE w:val="0"/>
              <w:autoSpaceDN w:val="0"/>
              <w:adjustRightInd w:val="0"/>
              <w:rPr>
                <w:rFonts w:asciiTheme="minorHAnsi" w:hAnsiTheme="minorHAnsi" w:cs="Arial"/>
                <w:b/>
                <w:bCs/>
                <w:color w:val="7F7F7F"/>
                <w:sz w:val="18"/>
                <w:szCs w:val="18"/>
                <w:lang w:val="en-CA"/>
              </w:rPr>
            </w:pPr>
          </w:p>
        </w:tc>
      </w:tr>
      <w:tr w:rsidR="00E431BD" w:rsidRPr="00711E56" w14:paraId="63784871" w14:textId="77777777" w:rsidTr="00E431BD">
        <w:tc>
          <w:tcPr>
            <w:tcW w:w="2538" w:type="dxa"/>
            <w:tcBorders>
              <w:top w:val="nil"/>
              <w:left w:val="nil"/>
              <w:bottom w:val="nil"/>
              <w:right w:val="single" w:sz="4" w:space="0" w:color="auto"/>
            </w:tcBorders>
          </w:tcPr>
          <w:p w14:paraId="0530F7E1"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2A23281" w14:textId="77777777" w:rsidR="00E431BD" w:rsidRPr="00711E56" w:rsidRDefault="00AA6183" w:rsidP="00E431BD">
            <w:pPr>
              <w:keepNext/>
              <w:keepLines/>
              <w:widowControl w:val="0"/>
              <w:autoSpaceDE w:val="0"/>
              <w:autoSpaceDN w:val="0"/>
              <w:adjustRightInd w:val="0"/>
              <w:rPr>
                <w:rFonts w:asciiTheme="minorHAnsi" w:hAnsiTheme="minorHAnsi" w:cs="Arial"/>
                <w:color w:val="404040"/>
                <w:sz w:val="18"/>
                <w:szCs w:val="18"/>
                <w:lang w:val="en-CA"/>
              </w:rPr>
            </w:pPr>
            <w:r w:rsidRPr="00AA6183">
              <w:rPr>
                <w:rFonts w:asciiTheme="minorHAnsi" w:hAnsiTheme="minorHAnsi" w:cs="Calibri"/>
                <w:color w:val="404040"/>
                <w:sz w:val="18"/>
                <w:szCs w:val="18"/>
                <w:lang w:val="en-CA"/>
              </w:rPr>
              <w:t>ResponsibilityType</w:t>
            </w:r>
          </w:p>
        </w:tc>
      </w:tr>
      <w:tr w:rsidR="00E431BD" w:rsidRPr="00711E56" w14:paraId="0D7F9B1E" w14:textId="77777777" w:rsidTr="00E431BD">
        <w:tc>
          <w:tcPr>
            <w:tcW w:w="2538" w:type="dxa"/>
            <w:tcBorders>
              <w:top w:val="nil"/>
              <w:left w:val="nil"/>
              <w:bottom w:val="nil"/>
              <w:right w:val="single" w:sz="4" w:space="0" w:color="auto"/>
            </w:tcBorders>
          </w:tcPr>
          <w:p w14:paraId="187FFF21" w14:textId="77777777" w:rsidR="00E431BD" w:rsidRPr="00711E56" w:rsidRDefault="00E431BD" w:rsidP="00E431BD">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16B53EF"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p>
        </w:tc>
      </w:tr>
      <w:tr w:rsidR="00E431BD" w:rsidRPr="00711E56" w14:paraId="5D4C4C91" w14:textId="77777777" w:rsidTr="00E431BD">
        <w:tc>
          <w:tcPr>
            <w:tcW w:w="2538" w:type="dxa"/>
            <w:tcBorders>
              <w:top w:val="nil"/>
              <w:left w:val="nil"/>
              <w:bottom w:val="nil"/>
              <w:right w:val="single" w:sz="4" w:space="0" w:color="auto"/>
            </w:tcBorders>
          </w:tcPr>
          <w:p w14:paraId="736E9694"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Data Type</w:t>
            </w:r>
          </w:p>
        </w:tc>
        <w:tc>
          <w:tcPr>
            <w:tcW w:w="5521" w:type="dxa"/>
            <w:tcBorders>
              <w:top w:val="single" w:sz="4" w:space="0" w:color="auto"/>
              <w:left w:val="single" w:sz="4" w:space="0" w:color="auto"/>
              <w:bottom w:val="single" w:sz="4" w:space="0" w:color="auto"/>
              <w:right w:val="single" w:sz="4" w:space="0" w:color="auto"/>
            </w:tcBorders>
          </w:tcPr>
          <w:p w14:paraId="74939872" w14:textId="77777777" w:rsidR="00E431BD" w:rsidRPr="00711E56" w:rsidRDefault="00E431BD" w:rsidP="00E431BD">
            <w:pPr>
              <w:keepNext/>
              <w:keepLines/>
              <w:widowControl w:val="0"/>
              <w:autoSpaceDE w:val="0"/>
              <w:autoSpaceDN w:val="0"/>
              <w:adjustRightInd w:val="0"/>
              <w:rPr>
                <w:rFonts w:asciiTheme="minorHAnsi" w:hAnsiTheme="minorHAnsi" w:cs="Calibri"/>
                <w:b/>
                <w:bCs/>
                <w:color w:val="7F7F7F"/>
                <w:sz w:val="18"/>
                <w:szCs w:val="18"/>
                <w:lang w:val="en-CA"/>
              </w:rPr>
            </w:pPr>
            <w:r w:rsidRPr="004110BC">
              <w:rPr>
                <w:rFonts w:asciiTheme="minorHAnsi" w:hAnsiTheme="minorHAnsi" w:cs="Calibri"/>
                <w:color w:val="404040"/>
                <w:sz w:val="18"/>
                <w:szCs w:val="18"/>
                <w:lang w:val="en-CA"/>
              </w:rPr>
              <w:t>S100_CodeList</w:t>
            </w:r>
          </w:p>
        </w:tc>
      </w:tr>
      <w:tr w:rsidR="00E431BD" w:rsidRPr="00711E56" w14:paraId="66A236BC" w14:textId="77777777" w:rsidTr="00E431BD">
        <w:tc>
          <w:tcPr>
            <w:tcW w:w="2538" w:type="dxa"/>
            <w:tcBorders>
              <w:top w:val="nil"/>
              <w:left w:val="nil"/>
              <w:bottom w:val="nil"/>
              <w:right w:val="single" w:sz="4" w:space="0" w:color="auto"/>
            </w:tcBorders>
          </w:tcPr>
          <w:p w14:paraId="532239F4" w14:textId="77777777" w:rsidR="00E431BD" w:rsidRPr="00711E56" w:rsidRDefault="00E431BD" w:rsidP="00E431BD">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UOM</w:t>
            </w:r>
          </w:p>
        </w:tc>
        <w:tc>
          <w:tcPr>
            <w:tcW w:w="5521" w:type="dxa"/>
            <w:tcBorders>
              <w:top w:val="single" w:sz="4" w:space="0" w:color="auto"/>
              <w:left w:val="single" w:sz="4" w:space="0" w:color="auto"/>
              <w:bottom w:val="single" w:sz="4" w:space="0" w:color="auto"/>
              <w:right w:val="single" w:sz="4" w:space="0" w:color="auto"/>
            </w:tcBorders>
          </w:tcPr>
          <w:p w14:paraId="63163954" w14:textId="77777777" w:rsidR="00E431BD" w:rsidRPr="00711E56" w:rsidRDefault="00E431BD" w:rsidP="00E431BD">
            <w:pPr>
              <w:keepNext/>
              <w:keepLines/>
              <w:widowControl w:val="0"/>
              <w:autoSpaceDE w:val="0"/>
              <w:autoSpaceDN w:val="0"/>
              <w:adjustRightInd w:val="0"/>
              <w:rPr>
                <w:rFonts w:asciiTheme="minorHAnsi" w:hAnsiTheme="minorHAnsi" w:cs="Calibri"/>
                <w:color w:val="404040"/>
                <w:sz w:val="18"/>
                <w:szCs w:val="18"/>
                <w:lang w:val="en-CA"/>
              </w:rPr>
            </w:pPr>
          </w:p>
        </w:tc>
      </w:tr>
      <w:tr w:rsidR="00E431BD" w:rsidRPr="00711E56" w14:paraId="0FB0BD7F" w14:textId="77777777" w:rsidTr="00E431BD">
        <w:tc>
          <w:tcPr>
            <w:tcW w:w="2538" w:type="dxa"/>
            <w:tcBorders>
              <w:top w:val="nil"/>
              <w:left w:val="nil"/>
              <w:bottom w:val="nil"/>
              <w:right w:val="single" w:sz="4" w:space="0" w:color="auto"/>
            </w:tcBorders>
          </w:tcPr>
          <w:p w14:paraId="781AC7B9"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66D06F5" w14:textId="6B882821" w:rsidR="00E431BD" w:rsidRPr="00711E56" w:rsidRDefault="00AA6183" w:rsidP="00C036DC">
            <w:pPr>
              <w:keepNext/>
              <w:keepLines/>
              <w:widowControl w:val="0"/>
              <w:autoSpaceDE w:val="0"/>
              <w:autoSpaceDN w:val="0"/>
              <w:adjustRightInd w:val="0"/>
              <w:rPr>
                <w:rFonts w:asciiTheme="minorHAnsi" w:hAnsiTheme="minorHAnsi" w:cs="Calibri"/>
                <w:color w:val="404040"/>
                <w:sz w:val="18"/>
                <w:szCs w:val="18"/>
                <w:lang w:val="en-CA"/>
              </w:rPr>
            </w:pPr>
            <w:r w:rsidRPr="00AA6183">
              <w:rPr>
                <w:rFonts w:asciiTheme="minorHAnsi" w:hAnsiTheme="minorHAnsi" w:cs="Calibri"/>
                <w:color w:val="404040"/>
                <w:sz w:val="18"/>
                <w:szCs w:val="18"/>
                <w:lang w:val="en-CA"/>
              </w:rPr>
              <w:t>Type of responsibility (maintenanceResponsibility)</w:t>
            </w:r>
          </w:p>
        </w:tc>
      </w:tr>
      <w:tr w:rsidR="00E431BD" w:rsidRPr="00711E56" w14:paraId="6A64122B" w14:textId="77777777" w:rsidTr="00E431BD">
        <w:tc>
          <w:tcPr>
            <w:tcW w:w="2538" w:type="dxa"/>
            <w:tcBorders>
              <w:top w:val="nil"/>
              <w:left w:val="nil"/>
              <w:bottom w:val="nil"/>
              <w:right w:val="single" w:sz="4" w:space="0" w:color="auto"/>
            </w:tcBorders>
          </w:tcPr>
          <w:p w14:paraId="0A627879"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EB46A6F"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p>
        </w:tc>
      </w:tr>
      <w:tr w:rsidR="00E431BD" w:rsidRPr="00711E56" w14:paraId="4A747C57" w14:textId="77777777" w:rsidTr="00E431BD">
        <w:tc>
          <w:tcPr>
            <w:tcW w:w="2538" w:type="dxa"/>
            <w:tcBorders>
              <w:top w:val="nil"/>
              <w:left w:val="nil"/>
              <w:bottom w:val="nil"/>
              <w:right w:val="single" w:sz="4" w:space="0" w:color="auto"/>
            </w:tcBorders>
          </w:tcPr>
          <w:p w14:paraId="1C19E08D" w14:textId="77777777" w:rsidR="00E431BD" w:rsidRPr="00711E56" w:rsidRDefault="00E431BD" w:rsidP="00E431BD">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7C84E67" w14:textId="77777777" w:rsidR="00E431BD" w:rsidRPr="00711E56" w:rsidRDefault="00E431BD" w:rsidP="00E431BD">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1D2F4E9" w14:textId="77777777" w:rsidR="003C1D27" w:rsidRPr="00711E56" w:rsidRDefault="003C1D27" w:rsidP="00502AD8">
      <w:pPr>
        <w:pStyle w:val="Appendix"/>
        <w:keepLines w:val="0"/>
        <w:pageBreakBefore w:val="0"/>
        <w:numPr>
          <w:ilvl w:val="2"/>
          <w:numId w:val="48"/>
        </w:numPr>
        <w:jc w:val="left"/>
        <w:outlineLvl w:val="0"/>
      </w:pPr>
      <w:bookmarkStart w:id="247" w:name="_Toc445695758"/>
      <w:bookmarkStart w:id="248" w:name="_Toc445695759"/>
      <w:bookmarkStart w:id="249" w:name="_Toc445695793"/>
      <w:bookmarkStart w:id="250" w:name="_Ref445672885"/>
      <w:bookmarkStart w:id="251" w:name="_Toc467765246"/>
      <w:bookmarkEnd w:id="247"/>
      <w:bookmarkEnd w:id="248"/>
      <w:bookmarkEnd w:id="249"/>
      <w:r w:rsidRPr="00711E56">
        <w:t xml:space="preserve">S-121 </w:t>
      </w:r>
      <w:r w:rsidR="008A3747">
        <w:t>Listed Values</w:t>
      </w:r>
      <w:bookmarkEnd w:id="250"/>
      <w:bookmarkEnd w:id="251"/>
    </w:p>
    <w:p w14:paraId="450A90A5"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4001</w:t>
      </w:r>
    </w:p>
    <w:tbl>
      <w:tblPr>
        <w:tblStyle w:val="TableGrid"/>
        <w:tblW w:w="0" w:type="auto"/>
        <w:tblInd w:w="918" w:type="dxa"/>
        <w:tblLook w:val="04A0" w:firstRow="1" w:lastRow="0" w:firstColumn="1" w:lastColumn="0" w:noHBand="0" w:noVBand="1"/>
      </w:tblPr>
      <w:tblGrid>
        <w:gridCol w:w="2538"/>
        <w:gridCol w:w="5521"/>
      </w:tblGrid>
      <w:tr w:rsidR="003C1D27" w:rsidRPr="00711E56" w14:paraId="15447C99" w14:textId="77777777" w:rsidTr="003C1D27">
        <w:tc>
          <w:tcPr>
            <w:tcW w:w="2538" w:type="dxa"/>
            <w:tcBorders>
              <w:top w:val="nil"/>
              <w:left w:val="nil"/>
              <w:bottom w:val="nil"/>
              <w:right w:val="single" w:sz="4" w:space="0" w:color="auto"/>
            </w:tcBorders>
          </w:tcPr>
          <w:p w14:paraId="415BE97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E18B77F"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6146FBF0" w14:textId="77777777" w:rsidTr="003C1D27">
        <w:tc>
          <w:tcPr>
            <w:tcW w:w="2538" w:type="dxa"/>
            <w:tcBorders>
              <w:top w:val="nil"/>
              <w:left w:val="nil"/>
              <w:bottom w:val="nil"/>
              <w:right w:val="single" w:sz="4" w:space="0" w:color="auto"/>
            </w:tcBorders>
          </w:tcPr>
          <w:p w14:paraId="7F6CBDF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9C18CE6"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A</w:t>
            </w:r>
            <w:r w:rsidR="005B2662" w:rsidRPr="005B2662">
              <w:rPr>
                <w:rFonts w:asciiTheme="minorHAnsi" w:hAnsiTheme="minorHAnsi" w:cs="Arial"/>
                <w:b/>
                <w:color w:val="404040"/>
                <w:sz w:val="18"/>
                <w:szCs w:val="18"/>
                <w:lang w:val="en-CA"/>
              </w:rPr>
              <w:t>irspace</w:t>
            </w:r>
          </w:p>
        </w:tc>
      </w:tr>
      <w:tr w:rsidR="003C1D27" w:rsidRPr="00711E56" w14:paraId="7D8840D2" w14:textId="77777777" w:rsidTr="003C1D27">
        <w:tc>
          <w:tcPr>
            <w:tcW w:w="2538" w:type="dxa"/>
            <w:tcBorders>
              <w:top w:val="nil"/>
              <w:left w:val="nil"/>
              <w:bottom w:val="nil"/>
              <w:right w:val="single" w:sz="4" w:space="0" w:color="auto"/>
            </w:tcBorders>
          </w:tcPr>
          <w:p w14:paraId="7B3C22B7"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D0CC256"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43EE7172" w14:textId="77777777" w:rsidTr="003C1D27">
        <w:tc>
          <w:tcPr>
            <w:tcW w:w="2538" w:type="dxa"/>
            <w:tcBorders>
              <w:top w:val="nil"/>
              <w:left w:val="nil"/>
              <w:bottom w:val="nil"/>
              <w:right w:val="single" w:sz="4" w:space="0" w:color="auto"/>
            </w:tcBorders>
          </w:tcPr>
          <w:p w14:paraId="6F2BA17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7DF1325"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Airspace</w:t>
            </w:r>
          </w:p>
        </w:tc>
      </w:tr>
      <w:tr w:rsidR="003C1D27" w:rsidRPr="00711E56" w14:paraId="66E6C778" w14:textId="77777777" w:rsidTr="003C1D27">
        <w:tc>
          <w:tcPr>
            <w:tcW w:w="2538" w:type="dxa"/>
            <w:tcBorders>
              <w:top w:val="nil"/>
              <w:left w:val="nil"/>
              <w:bottom w:val="nil"/>
              <w:right w:val="single" w:sz="4" w:space="0" w:color="auto"/>
            </w:tcBorders>
          </w:tcPr>
          <w:p w14:paraId="2D82F7C2"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467A30C"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2E158ACC" w14:textId="77777777" w:rsidTr="003C1D27">
        <w:tc>
          <w:tcPr>
            <w:tcW w:w="2538" w:type="dxa"/>
            <w:tcBorders>
              <w:top w:val="nil"/>
              <w:left w:val="nil"/>
              <w:bottom w:val="nil"/>
              <w:right w:val="single" w:sz="4" w:space="0" w:color="auto"/>
            </w:tcBorders>
          </w:tcPr>
          <w:p w14:paraId="3E7F24B4"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2EAFECA0"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6E15656E" w14:textId="77777777" w:rsidTr="003C1D27">
        <w:tc>
          <w:tcPr>
            <w:tcW w:w="2538" w:type="dxa"/>
            <w:tcBorders>
              <w:top w:val="nil"/>
              <w:left w:val="nil"/>
              <w:bottom w:val="nil"/>
              <w:right w:val="single" w:sz="4" w:space="0" w:color="auto"/>
            </w:tcBorders>
          </w:tcPr>
          <w:p w14:paraId="0B7A7154"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35A6659"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The airspace is a space composed of air .</w:t>
            </w:r>
          </w:p>
        </w:tc>
      </w:tr>
      <w:tr w:rsidR="003C1D27" w:rsidRPr="00711E56" w14:paraId="11EB4679" w14:textId="77777777" w:rsidTr="003C1D27">
        <w:tc>
          <w:tcPr>
            <w:tcW w:w="2538" w:type="dxa"/>
            <w:tcBorders>
              <w:top w:val="nil"/>
              <w:left w:val="nil"/>
              <w:bottom w:val="nil"/>
              <w:right w:val="single" w:sz="4" w:space="0" w:color="auto"/>
            </w:tcBorders>
          </w:tcPr>
          <w:p w14:paraId="45E12BF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A607812"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48C645C1" w14:textId="77777777" w:rsidTr="003C1D27">
        <w:tc>
          <w:tcPr>
            <w:tcW w:w="2538" w:type="dxa"/>
            <w:tcBorders>
              <w:top w:val="nil"/>
              <w:left w:val="nil"/>
              <w:bottom w:val="nil"/>
              <w:right w:val="single" w:sz="4" w:space="0" w:color="auto"/>
            </w:tcBorders>
          </w:tcPr>
          <w:p w14:paraId="09FB5412"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9D4EE4A"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96ED1C7" w14:textId="77777777" w:rsidR="003C1D27" w:rsidRDefault="003C1D27" w:rsidP="003C1D27">
      <w:pPr>
        <w:pStyle w:val="BodyText"/>
        <w:rPr>
          <w:sz w:val="16"/>
        </w:rPr>
      </w:pPr>
    </w:p>
    <w:p w14:paraId="2B72C93D"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2</w:t>
      </w:r>
    </w:p>
    <w:tbl>
      <w:tblPr>
        <w:tblStyle w:val="TableGrid"/>
        <w:tblW w:w="0" w:type="auto"/>
        <w:tblInd w:w="918" w:type="dxa"/>
        <w:tblLook w:val="04A0" w:firstRow="1" w:lastRow="0" w:firstColumn="1" w:lastColumn="0" w:noHBand="0" w:noVBand="1"/>
      </w:tblPr>
      <w:tblGrid>
        <w:gridCol w:w="2538"/>
        <w:gridCol w:w="5521"/>
      </w:tblGrid>
      <w:tr w:rsidR="003C1D27" w:rsidRPr="00711E56" w14:paraId="39BA5555" w14:textId="77777777" w:rsidTr="003C1D27">
        <w:tc>
          <w:tcPr>
            <w:tcW w:w="2538" w:type="dxa"/>
            <w:tcBorders>
              <w:top w:val="nil"/>
              <w:left w:val="nil"/>
              <w:bottom w:val="nil"/>
              <w:right w:val="single" w:sz="4" w:space="0" w:color="auto"/>
            </w:tcBorders>
          </w:tcPr>
          <w:p w14:paraId="6D9EEC12"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4D35040"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1F89C2A3" w14:textId="77777777" w:rsidTr="003C1D27">
        <w:tc>
          <w:tcPr>
            <w:tcW w:w="2538" w:type="dxa"/>
            <w:tcBorders>
              <w:top w:val="nil"/>
              <w:left w:val="nil"/>
              <w:bottom w:val="nil"/>
              <w:right w:val="single" w:sz="4" w:space="0" w:color="auto"/>
            </w:tcBorders>
          </w:tcPr>
          <w:p w14:paraId="3C686C8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D1952CA" w14:textId="77777777" w:rsidR="003C1D27" w:rsidRPr="00711E56" w:rsidRDefault="005B2662" w:rsidP="004110BC">
            <w:pPr>
              <w:keepNext/>
              <w:keepLines/>
              <w:widowControl w:val="0"/>
              <w:autoSpaceDE w:val="0"/>
              <w:autoSpaceDN w:val="0"/>
              <w:adjustRightInd w:val="0"/>
              <w:rPr>
                <w:rFonts w:asciiTheme="minorHAnsi" w:hAnsiTheme="minorHAnsi" w:cs="Arial"/>
                <w:b/>
                <w:color w:val="404040"/>
                <w:sz w:val="18"/>
                <w:szCs w:val="18"/>
                <w:lang w:val="en-CA"/>
              </w:rPr>
            </w:pPr>
            <w:r w:rsidRPr="005B2662">
              <w:rPr>
                <w:rFonts w:asciiTheme="minorHAnsi" w:hAnsiTheme="minorHAnsi" w:cs="Arial"/>
                <w:b/>
                <w:color w:val="404040"/>
                <w:sz w:val="18"/>
                <w:szCs w:val="18"/>
                <w:lang w:val="en-CA"/>
              </w:rPr>
              <w:t>Land</w:t>
            </w:r>
            <w:r w:rsidR="008A3747">
              <w:rPr>
                <w:rFonts w:asciiTheme="minorHAnsi" w:hAnsiTheme="minorHAnsi" w:cs="Arial"/>
                <w:b/>
                <w:color w:val="404040"/>
                <w:sz w:val="18"/>
                <w:szCs w:val="18"/>
                <w:lang w:val="en-CA"/>
              </w:rPr>
              <w:t xml:space="preserve"> </w:t>
            </w:r>
            <w:r w:rsidRPr="005B2662">
              <w:rPr>
                <w:rFonts w:asciiTheme="minorHAnsi" w:hAnsiTheme="minorHAnsi" w:cs="Arial"/>
                <w:b/>
                <w:color w:val="404040"/>
                <w:sz w:val="18"/>
                <w:szCs w:val="18"/>
                <w:lang w:val="en-CA"/>
              </w:rPr>
              <w:t>surface</w:t>
            </w:r>
          </w:p>
        </w:tc>
      </w:tr>
      <w:tr w:rsidR="003C1D27" w:rsidRPr="00711E56" w14:paraId="7588F94A" w14:textId="77777777" w:rsidTr="003C1D27">
        <w:tc>
          <w:tcPr>
            <w:tcW w:w="2538" w:type="dxa"/>
            <w:tcBorders>
              <w:top w:val="nil"/>
              <w:left w:val="nil"/>
              <w:bottom w:val="nil"/>
              <w:right w:val="single" w:sz="4" w:space="0" w:color="auto"/>
            </w:tcBorders>
          </w:tcPr>
          <w:p w14:paraId="02FCA3FC"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12BB9F0"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081B6B93" w14:textId="77777777" w:rsidTr="003C1D27">
        <w:tc>
          <w:tcPr>
            <w:tcW w:w="2538" w:type="dxa"/>
            <w:tcBorders>
              <w:top w:val="nil"/>
              <w:left w:val="nil"/>
              <w:bottom w:val="nil"/>
              <w:right w:val="single" w:sz="4" w:space="0" w:color="auto"/>
            </w:tcBorders>
          </w:tcPr>
          <w:p w14:paraId="22D07935"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2C69A55"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LandSurface</w:t>
            </w:r>
          </w:p>
        </w:tc>
      </w:tr>
      <w:tr w:rsidR="003C1D27" w:rsidRPr="00711E56" w14:paraId="4E38C851" w14:textId="77777777" w:rsidTr="003C1D27">
        <w:tc>
          <w:tcPr>
            <w:tcW w:w="2538" w:type="dxa"/>
            <w:tcBorders>
              <w:top w:val="nil"/>
              <w:left w:val="nil"/>
              <w:bottom w:val="nil"/>
              <w:right w:val="single" w:sz="4" w:space="0" w:color="auto"/>
            </w:tcBorders>
          </w:tcPr>
          <w:p w14:paraId="1EFA9ED3"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FABD5E1"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76A8E634" w14:textId="77777777" w:rsidTr="003C1D27">
        <w:tc>
          <w:tcPr>
            <w:tcW w:w="2538" w:type="dxa"/>
            <w:tcBorders>
              <w:top w:val="nil"/>
              <w:left w:val="nil"/>
              <w:bottom w:val="nil"/>
              <w:right w:val="single" w:sz="4" w:space="0" w:color="auto"/>
            </w:tcBorders>
          </w:tcPr>
          <w:p w14:paraId="7369B260"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38ECFCBE"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64F3F1C9" w14:textId="77777777" w:rsidTr="003C1D27">
        <w:tc>
          <w:tcPr>
            <w:tcW w:w="2538" w:type="dxa"/>
            <w:tcBorders>
              <w:top w:val="nil"/>
              <w:left w:val="nil"/>
              <w:bottom w:val="nil"/>
              <w:right w:val="single" w:sz="4" w:space="0" w:color="auto"/>
            </w:tcBorders>
          </w:tcPr>
          <w:p w14:paraId="48944948"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BCC3AAD"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LandSurface is the interface between earth and air.</w:t>
            </w:r>
          </w:p>
        </w:tc>
      </w:tr>
      <w:tr w:rsidR="003C1D27" w:rsidRPr="00711E56" w14:paraId="56B3BEE5" w14:textId="77777777" w:rsidTr="003C1D27">
        <w:tc>
          <w:tcPr>
            <w:tcW w:w="2538" w:type="dxa"/>
            <w:tcBorders>
              <w:top w:val="nil"/>
              <w:left w:val="nil"/>
              <w:bottom w:val="nil"/>
              <w:right w:val="single" w:sz="4" w:space="0" w:color="auto"/>
            </w:tcBorders>
          </w:tcPr>
          <w:p w14:paraId="7D8F9E6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9BDF02E"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22AECB66" w14:textId="77777777" w:rsidTr="003C1D27">
        <w:tc>
          <w:tcPr>
            <w:tcW w:w="2538" w:type="dxa"/>
            <w:tcBorders>
              <w:top w:val="nil"/>
              <w:left w:val="nil"/>
              <w:bottom w:val="nil"/>
              <w:right w:val="single" w:sz="4" w:space="0" w:color="auto"/>
            </w:tcBorders>
          </w:tcPr>
          <w:p w14:paraId="48AF3B25"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57CE01F"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6BDBC22" w14:textId="77777777" w:rsidR="003C1D27" w:rsidRDefault="003C1D27" w:rsidP="003C1D27">
      <w:pPr>
        <w:pStyle w:val="BodyText"/>
        <w:rPr>
          <w:sz w:val="16"/>
        </w:rPr>
      </w:pPr>
    </w:p>
    <w:p w14:paraId="57E7210B"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3</w:t>
      </w:r>
    </w:p>
    <w:tbl>
      <w:tblPr>
        <w:tblStyle w:val="TableGrid"/>
        <w:tblW w:w="0" w:type="auto"/>
        <w:tblInd w:w="918" w:type="dxa"/>
        <w:tblLook w:val="04A0" w:firstRow="1" w:lastRow="0" w:firstColumn="1" w:lastColumn="0" w:noHBand="0" w:noVBand="1"/>
      </w:tblPr>
      <w:tblGrid>
        <w:gridCol w:w="2538"/>
        <w:gridCol w:w="5521"/>
      </w:tblGrid>
      <w:tr w:rsidR="003C1D27" w:rsidRPr="00711E56" w14:paraId="41B4DBAE" w14:textId="77777777" w:rsidTr="003C1D27">
        <w:tc>
          <w:tcPr>
            <w:tcW w:w="2538" w:type="dxa"/>
            <w:tcBorders>
              <w:top w:val="nil"/>
              <w:left w:val="nil"/>
              <w:bottom w:val="nil"/>
              <w:right w:val="single" w:sz="4" w:space="0" w:color="auto"/>
            </w:tcBorders>
          </w:tcPr>
          <w:p w14:paraId="58EB81C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DDEA6E1"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78DCEEF2" w14:textId="77777777" w:rsidTr="003C1D27">
        <w:tc>
          <w:tcPr>
            <w:tcW w:w="2538" w:type="dxa"/>
            <w:tcBorders>
              <w:top w:val="nil"/>
              <w:left w:val="nil"/>
              <w:bottom w:val="nil"/>
              <w:right w:val="single" w:sz="4" w:space="0" w:color="auto"/>
            </w:tcBorders>
          </w:tcPr>
          <w:p w14:paraId="525C8929"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306D9C3" w14:textId="77777777" w:rsidR="003C1D27" w:rsidRPr="00711E56" w:rsidRDefault="005B2662" w:rsidP="004110BC">
            <w:pPr>
              <w:keepNext/>
              <w:keepLines/>
              <w:widowControl w:val="0"/>
              <w:autoSpaceDE w:val="0"/>
              <w:autoSpaceDN w:val="0"/>
              <w:adjustRightInd w:val="0"/>
              <w:rPr>
                <w:rFonts w:asciiTheme="minorHAnsi" w:hAnsiTheme="minorHAnsi" w:cs="Arial"/>
                <w:b/>
                <w:color w:val="404040"/>
                <w:sz w:val="18"/>
                <w:szCs w:val="18"/>
                <w:lang w:val="en-CA"/>
              </w:rPr>
            </w:pPr>
            <w:r w:rsidRPr="005B2662">
              <w:rPr>
                <w:rFonts w:asciiTheme="minorHAnsi" w:hAnsiTheme="minorHAnsi" w:cs="Arial"/>
                <w:b/>
                <w:color w:val="404040"/>
                <w:sz w:val="18"/>
                <w:szCs w:val="18"/>
                <w:lang w:val="en-CA"/>
              </w:rPr>
              <w:t>Water</w:t>
            </w:r>
            <w:r w:rsidR="008A3747">
              <w:rPr>
                <w:rFonts w:asciiTheme="minorHAnsi" w:hAnsiTheme="minorHAnsi" w:cs="Arial"/>
                <w:b/>
                <w:color w:val="404040"/>
                <w:sz w:val="18"/>
                <w:szCs w:val="18"/>
                <w:lang w:val="en-CA"/>
              </w:rPr>
              <w:t xml:space="preserve"> </w:t>
            </w:r>
            <w:r w:rsidRPr="005B2662">
              <w:rPr>
                <w:rFonts w:asciiTheme="minorHAnsi" w:hAnsiTheme="minorHAnsi" w:cs="Arial"/>
                <w:b/>
                <w:color w:val="404040"/>
                <w:sz w:val="18"/>
                <w:szCs w:val="18"/>
                <w:lang w:val="en-CA"/>
              </w:rPr>
              <w:t>surface</w:t>
            </w:r>
          </w:p>
        </w:tc>
      </w:tr>
      <w:tr w:rsidR="003C1D27" w:rsidRPr="00711E56" w14:paraId="23D4F58A" w14:textId="77777777" w:rsidTr="003C1D27">
        <w:tc>
          <w:tcPr>
            <w:tcW w:w="2538" w:type="dxa"/>
            <w:tcBorders>
              <w:top w:val="nil"/>
              <w:left w:val="nil"/>
              <w:bottom w:val="nil"/>
              <w:right w:val="single" w:sz="4" w:space="0" w:color="auto"/>
            </w:tcBorders>
          </w:tcPr>
          <w:p w14:paraId="4EC7A356"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5BD209F5"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2486AE97" w14:textId="77777777" w:rsidTr="003C1D27">
        <w:tc>
          <w:tcPr>
            <w:tcW w:w="2538" w:type="dxa"/>
            <w:tcBorders>
              <w:top w:val="nil"/>
              <w:left w:val="nil"/>
              <w:bottom w:val="nil"/>
              <w:right w:val="single" w:sz="4" w:space="0" w:color="auto"/>
            </w:tcBorders>
          </w:tcPr>
          <w:p w14:paraId="3BDC7A70"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451E339"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WaterSurface</w:t>
            </w:r>
          </w:p>
        </w:tc>
      </w:tr>
      <w:tr w:rsidR="003C1D27" w:rsidRPr="00711E56" w14:paraId="31DCEBAD" w14:textId="77777777" w:rsidTr="003C1D27">
        <w:tc>
          <w:tcPr>
            <w:tcW w:w="2538" w:type="dxa"/>
            <w:tcBorders>
              <w:top w:val="nil"/>
              <w:left w:val="nil"/>
              <w:bottom w:val="nil"/>
              <w:right w:val="single" w:sz="4" w:space="0" w:color="auto"/>
            </w:tcBorders>
          </w:tcPr>
          <w:p w14:paraId="5DE4A920"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8391B66"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7679DC3E" w14:textId="77777777" w:rsidTr="003C1D27">
        <w:tc>
          <w:tcPr>
            <w:tcW w:w="2538" w:type="dxa"/>
            <w:tcBorders>
              <w:top w:val="nil"/>
              <w:left w:val="nil"/>
              <w:bottom w:val="nil"/>
              <w:right w:val="single" w:sz="4" w:space="0" w:color="auto"/>
            </w:tcBorders>
          </w:tcPr>
          <w:p w14:paraId="034A1A9A"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4CEB35C0"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0DA34719" w14:textId="77777777" w:rsidTr="003C1D27">
        <w:tc>
          <w:tcPr>
            <w:tcW w:w="2538" w:type="dxa"/>
            <w:tcBorders>
              <w:top w:val="nil"/>
              <w:left w:val="nil"/>
              <w:bottom w:val="nil"/>
              <w:right w:val="single" w:sz="4" w:space="0" w:color="auto"/>
            </w:tcBorders>
          </w:tcPr>
          <w:p w14:paraId="3C033108"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17CD925"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The waterSurface is the interface between the airspace and waterColumn.</w:t>
            </w:r>
          </w:p>
        </w:tc>
      </w:tr>
      <w:tr w:rsidR="003C1D27" w:rsidRPr="00711E56" w14:paraId="3D3731AE" w14:textId="77777777" w:rsidTr="003C1D27">
        <w:tc>
          <w:tcPr>
            <w:tcW w:w="2538" w:type="dxa"/>
            <w:tcBorders>
              <w:top w:val="nil"/>
              <w:left w:val="nil"/>
              <w:bottom w:val="nil"/>
              <w:right w:val="single" w:sz="4" w:space="0" w:color="auto"/>
            </w:tcBorders>
          </w:tcPr>
          <w:p w14:paraId="4BEB37B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9C532B6"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7E6293AF" w14:textId="77777777" w:rsidTr="003C1D27">
        <w:tc>
          <w:tcPr>
            <w:tcW w:w="2538" w:type="dxa"/>
            <w:tcBorders>
              <w:top w:val="nil"/>
              <w:left w:val="nil"/>
              <w:bottom w:val="nil"/>
              <w:right w:val="single" w:sz="4" w:space="0" w:color="auto"/>
            </w:tcBorders>
          </w:tcPr>
          <w:p w14:paraId="0979B795"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1D847AAA"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6C8AF2A" w14:textId="77777777" w:rsidR="003C1D27" w:rsidRDefault="003C1D27" w:rsidP="003C1D27">
      <w:pPr>
        <w:pStyle w:val="BodyText"/>
        <w:rPr>
          <w:sz w:val="16"/>
        </w:rPr>
      </w:pPr>
    </w:p>
    <w:p w14:paraId="7BF4AB35"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4</w:t>
      </w:r>
    </w:p>
    <w:tbl>
      <w:tblPr>
        <w:tblStyle w:val="TableGrid"/>
        <w:tblW w:w="0" w:type="auto"/>
        <w:tblInd w:w="918" w:type="dxa"/>
        <w:tblLook w:val="04A0" w:firstRow="1" w:lastRow="0" w:firstColumn="1" w:lastColumn="0" w:noHBand="0" w:noVBand="1"/>
      </w:tblPr>
      <w:tblGrid>
        <w:gridCol w:w="2538"/>
        <w:gridCol w:w="5521"/>
      </w:tblGrid>
      <w:tr w:rsidR="003C1D27" w:rsidRPr="00711E56" w14:paraId="23233908" w14:textId="77777777" w:rsidTr="003C1D27">
        <w:tc>
          <w:tcPr>
            <w:tcW w:w="2538" w:type="dxa"/>
            <w:tcBorders>
              <w:top w:val="nil"/>
              <w:left w:val="nil"/>
              <w:bottom w:val="nil"/>
              <w:right w:val="single" w:sz="4" w:space="0" w:color="auto"/>
            </w:tcBorders>
          </w:tcPr>
          <w:p w14:paraId="7458FEFF"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53B6876"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0BE73711" w14:textId="77777777" w:rsidTr="003C1D27">
        <w:tc>
          <w:tcPr>
            <w:tcW w:w="2538" w:type="dxa"/>
            <w:tcBorders>
              <w:top w:val="nil"/>
              <w:left w:val="nil"/>
              <w:bottom w:val="nil"/>
              <w:right w:val="single" w:sz="4" w:space="0" w:color="auto"/>
            </w:tcBorders>
          </w:tcPr>
          <w:p w14:paraId="194FAA4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044D68A" w14:textId="77777777" w:rsidR="003C1D27" w:rsidRPr="00711E56" w:rsidRDefault="005B2662" w:rsidP="004110BC">
            <w:pPr>
              <w:keepNext/>
              <w:keepLines/>
              <w:widowControl w:val="0"/>
              <w:autoSpaceDE w:val="0"/>
              <w:autoSpaceDN w:val="0"/>
              <w:adjustRightInd w:val="0"/>
              <w:rPr>
                <w:rFonts w:asciiTheme="minorHAnsi" w:hAnsiTheme="minorHAnsi" w:cs="Arial"/>
                <w:b/>
                <w:color w:val="404040"/>
                <w:sz w:val="18"/>
                <w:szCs w:val="18"/>
                <w:lang w:val="en-CA"/>
              </w:rPr>
            </w:pPr>
            <w:r w:rsidRPr="005B2662">
              <w:rPr>
                <w:rFonts w:asciiTheme="minorHAnsi" w:hAnsiTheme="minorHAnsi" w:cs="Arial"/>
                <w:b/>
                <w:color w:val="404040"/>
                <w:sz w:val="18"/>
                <w:szCs w:val="18"/>
                <w:lang w:val="en-CA"/>
              </w:rPr>
              <w:t>Water</w:t>
            </w:r>
            <w:r w:rsidR="008A3747">
              <w:rPr>
                <w:rFonts w:asciiTheme="minorHAnsi" w:hAnsiTheme="minorHAnsi" w:cs="Arial"/>
                <w:b/>
                <w:color w:val="404040"/>
                <w:sz w:val="18"/>
                <w:szCs w:val="18"/>
                <w:lang w:val="en-CA"/>
              </w:rPr>
              <w:t xml:space="preserve"> </w:t>
            </w:r>
            <w:r w:rsidRPr="005B2662">
              <w:rPr>
                <w:rFonts w:asciiTheme="minorHAnsi" w:hAnsiTheme="minorHAnsi" w:cs="Arial"/>
                <w:b/>
                <w:color w:val="404040"/>
                <w:sz w:val="18"/>
                <w:szCs w:val="18"/>
                <w:lang w:val="en-CA"/>
              </w:rPr>
              <w:t>column</w:t>
            </w:r>
          </w:p>
        </w:tc>
      </w:tr>
      <w:tr w:rsidR="003C1D27" w:rsidRPr="00711E56" w14:paraId="0844C91E" w14:textId="77777777" w:rsidTr="003C1D27">
        <w:tc>
          <w:tcPr>
            <w:tcW w:w="2538" w:type="dxa"/>
            <w:tcBorders>
              <w:top w:val="nil"/>
              <w:left w:val="nil"/>
              <w:bottom w:val="nil"/>
              <w:right w:val="single" w:sz="4" w:space="0" w:color="auto"/>
            </w:tcBorders>
          </w:tcPr>
          <w:p w14:paraId="40382CDD"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61E0223"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577ECED3" w14:textId="77777777" w:rsidTr="003C1D27">
        <w:tc>
          <w:tcPr>
            <w:tcW w:w="2538" w:type="dxa"/>
            <w:tcBorders>
              <w:top w:val="nil"/>
              <w:left w:val="nil"/>
              <w:bottom w:val="nil"/>
              <w:right w:val="single" w:sz="4" w:space="0" w:color="auto"/>
            </w:tcBorders>
          </w:tcPr>
          <w:p w14:paraId="51E4338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A9A9625"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WaterColumn</w:t>
            </w:r>
          </w:p>
        </w:tc>
      </w:tr>
      <w:tr w:rsidR="003C1D27" w:rsidRPr="00711E56" w14:paraId="5D2E64A6" w14:textId="77777777" w:rsidTr="003C1D27">
        <w:tc>
          <w:tcPr>
            <w:tcW w:w="2538" w:type="dxa"/>
            <w:tcBorders>
              <w:top w:val="nil"/>
              <w:left w:val="nil"/>
              <w:bottom w:val="nil"/>
              <w:right w:val="single" w:sz="4" w:space="0" w:color="auto"/>
            </w:tcBorders>
          </w:tcPr>
          <w:p w14:paraId="36D15623"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7E23C42"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0328D01D" w14:textId="77777777" w:rsidTr="003C1D27">
        <w:tc>
          <w:tcPr>
            <w:tcW w:w="2538" w:type="dxa"/>
            <w:tcBorders>
              <w:top w:val="nil"/>
              <w:left w:val="nil"/>
              <w:bottom w:val="nil"/>
              <w:right w:val="single" w:sz="4" w:space="0" w:color="auto"/>
            </w:tcBorders>
          </w:tcPr>
          <w:p w14:paraId="57D828BE"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1A9FE535"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42B9180C" w14:textId="77777777" w:rsidTr="003C1D27">
        <w:tc>
          <w:tcPr>
            <w:tcW w:w="2538" w:type="dxa"/>
            <w:tcBorders>
              <w:top w:val="nil"/>
              <w:left w:val="nil"/>
              <w:bottom w:val="nil"/>
              <w:right w:val="single" w:sz="4" w:space="0" w:color="auto"/>
            </w:tcBorders>
          </w:tcPr>
          <w:p w14:paraId="4FC4A24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459365E7"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The waterColumn</w:t>
            </w:r>
            <w:r w:rsidR="00851A5B">
              <w:rPr>
                <w:rFonts w:asciiTheme="minorHAnsi" w:hAnsiTheme="minorHAnsi" w:cs="Calibri"/>
                <w:color w:val="404040"/>
                <w:sz w:val="18"/>
                <w:szCs w:val="18"/>
                <w:lang w:val="en-CA"/>
              </w:rPr>
              <w:t xml:space="preserve"> </w:t>
            </w:r>
            <w:r w:rsidRPr="005B2662">
              <w:rPr>
                <w:rFonts w:asciiTheme="minorHAnsi" w:hAnsiTheme="minorHAnsi" w:cs="Calibri"/>
                <w:color w:val="404040"/>
                <w:sz w:val="18"/>
                <w:szCs w:val="18"/>
                <w:lang w:val="en-CA"/>
              </w:rPr>
              <w:t>is a space (volume) from the seabedSurface up to the waterSurface.</w:t>
            </w:r>
          </w:p>
        </w:tc>
      </w:tr>
      <w:tr w:rsidR="003C1D27" w:rsidRPr="00711E56" w14:paraId="1C0EBA2D" w14:textId="77777777" w:rsidTr="003C1D27">
        <w:tc>
          <w:tcPr>
            <w:tcW w:w="2538" w:type="dxa"/>
            <w:tcBorders>
              <w:top w:val="nil"/>
              <w:left w:val="nil"/>
              <w:bottom w:val="nil"/>
              <w:right w:val="single" w:sz="4" w:space="0" w:color="auto"/>
            </w:tcBorders>
          </w:tcPr>
          <w:p w14:paraId="51DC68F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FB48994"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2EBC40D3" w14:textId="77777777" w:rsidTr="003C1D27">
        <w:tc>
          <w:tcPr>
            <w:tcW w:w="2538" w:type="dxa"/>
            <w:tcBorders>
              <w:top w:val="nil"/>
              <w:left w:val="nil"/>
              <w:bottom w:val="nil"/>
              <w:right w:val="single" w:sz="4" w:space="0" w:color="auto"/>
            </w:tcBorders>
          </w:tcPr>
          <w:p w14:paraId="7C0907CB"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17CE079"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070FA158" w14:textId="77777777" w:rsidR="003C1D27" w:rsidRDefault="003C1D27" w:rsidP="003C1D27">
      <w:pPr>
        <w:pStyle w:val="BodyText"/>
        <w:rPr>
          <w:sz w:val="16"/>
        </w:rPr>
      </w:pPr>
    </w:p>
    <w:p w14:paraId="7DAD5EE8"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5</w:t>
      </w:r>
    </w:p>
    <w:tbl>
      <w:tblPr>
        <w:tblStyle w:val="TableGrid"/>
        <w:tblW w:w="0" w:type="auto"/>
        <w:tblInd w:w="918" w:type="dxa"/>
        <w:tblLook w:val="04A0" w:firstRow="1" w:lastRow="0" w:firstColumn="1" w:lastColumn="0" w:noHBand="0" w:noVBand="1"/>
      </w:tblPr>
      <w:tblGrid>
        <w:gridCol w:w="2538"/>
        <w:gridCol w:w="5521"/>
      </w:tblGrid>
      <w:tr w:rsidR="003C1D27" w:rsidRPr="00711E56" w14:paraId="104431AF" w14:textId="77777777" w:rsidTr="003C1D27">
        <w:tc>
          <w:tcPr>
            <w:tcW w:w="2538" w:type="dxa"/>
            <w:tcBorders>
              <w:top w:val="nil"/>
              <w:left w:val="nil"/>
              <w:bottom w:val="nil"/>
              <w:right w:val="single" w:sz="4" w:space="0" w:color="auto"/>
            </w:tcBorders>
          </w:tcPr>
          <w:p w14:paraId="7F1ED9B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D93F5A9"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6ECB6C19" w14:textId="77777777" w:rsidTr="003C1D27">
        <w:tc>
          <w:tcPr>
            <w:tcW w:w="2538" w:type="dxa"/>
            <w:tcBorders>
              <w:top w:val="nil"/>
              <w:left w:val="nil"/>
              <w:bottom w:val="nil"/>
              <w:right w:val="single" w:sz="4" w:space="0" w:color="auto"/>
            </w:tcBorders>
          </w:tcPr>
          <w:p w14:paraId="2332BF8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CEA2CF4" w14:textId="77777777" w:rsidR="003C1D27" w:rsidRPr="00711E56" w:rsidRDefault="005B2662" w:rsidP="004110BC">
            <w:pPr>
              <w:keepNext/>
              <w:keepLines/>
              <w:widowControl w:val="0"/>
              <w:autoSpaceDE w:val="0"/>
              <w:autoSpaceDN w:val="0"/>
              <w:adjustRightInd w:val="0"/>
              <w:rPr>
                <w:rFonts w:asciiTheme="minorHAnsi" w:hAnsiTheme="minorHAnsi" w:cs="Arial"/>
                <w:b/>
                <w:color w:val="404040"/>
                <w:sz w:val="18"/>
                <w:szCs w:val="18"/>
                <w:lang w:val="en-CA"/>
              </w:rPr>
            </w:pPr>
            <w:r w:rsidRPr="005B2662">
              <w:rPr>
                <w:rFonts w:asciiTheme="minorHAnsi" w:hAnsiTheme="minorHAnsi" w:cs="Arial"/>
                <w:b/>
                <w:color w:val="404040"/>
                <w:sz w:val="18"/>
                <w:szCs w:val="18"/>
                <w:lang w:val="en-CA"/>
              </w:rPr>
              <w:t>Seabed</w:t>
            </w:r>
            <w:r w:rsidR="008A3747">
              <w:rPr>
                <w:rFonts w:asciiTheme="minorHAnsi" w:hAnsiTheme="minorHAnsi" w:cs="Arial"/>
                <w:b/>
                <w:color w:val="404040"/>
                <w:sz w:val="18"/>
                <w:szCs w:val="18"/>
                <w:lang w:val="en-CA"/>
              </w:rPr>
              <w:t xml:space="preserve"> </w:t>
            </w:r>
            <w:r w:rsidRPr="005B2662">
              <w:rPr>
                <w:rFonts w:asciiTheme="minorHAnsi" w:hAnsiTheme="minorHAnsi" w:cs="Arial"/>
                <w:b/>
                <w:color w:val="404040"/>
                <w:sz w:val="18"/>
                <w:szCs w:val="18"/>
                <w:lang w:val="en-CA"/>
              </w:rPr>
              <w:t>surface</w:t>
            </w:r>
          </w:p>
        </w:tc>
      </w:tr>
      <w:tr w:rsidR="003C1D27" w:rsidRPr="00711E56" w14:paraId="778286DC" w14:textId="77777777" w:rsidTr="003C1D27">
        <w:tc>
          <w:tcPr>
            <w:tcW w:w="2538" w:type="dxa"/>
            <w:tcBorders>
              <w:top w:val="nil"/>
              <w:left w:val="nil"/>
              <w:bottom w:val="nil"/>
              <w:right w:val="single" w:sz="4" w:space="0" w:color="auto"/>
            </w:tcBorders>
          </w:tcPr>
          <w:p w14:paraId="0CFEE4CF"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99C9811"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295F82E5" w14:textId="77777777" w:rsidTr="003C1D27">
        <w:tc>
          <w:tcPr>
            <w:tcW w:w="2538" w:type="dxa"/>
            <w:tcBorders>
              <w:top w:val="nil"/>
              <w:left w:val="nil"/>
              <w:bottom w:val="nil"/>
              <w:right w:val="single" w:sz="4" w:space="0" w:color="auto"/>
            </w:tcBorders>
          </w:tcPr>
          <w:p w14:paraId="657C991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809C1DF"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SeabedSurface</w:t>
            </w:r>
          </w:p>
        </w:tc>
      </w:tr>
      <w:tr w:rsidR="003C1D27" w:rsidRPr="00711E56" w14:paraId="36A09E47" w14:textId="77777777" w:rsidTr="003C1D27">
        <w:tc>
          <w:tcPr>
            <w:tcW w:w="2538" w:type="dxa"/>
            <w:tcBorders>
              <w:top w:val="nil"/>
              <w:left w:val="nil"/>
              <w:bottom w:val="nil"/>
              <w:right w:val="single" w:sz="4" w:space="0" w:color="auto"/>
            </w:tcBorders>
          </w:tcPr>
          <w:p w14:paraId="502D60D5"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7E8BCD1"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38EC248B" w14:textId="77777777" w:rsidTr="003C1D27">
        <w:tc>
          <w:tcPr>
            <w:tcW w:w="2538" w:type="dxa"/>
            <w:tcBorders>
              <w:top w:val="nil"/>
              <w:left w:val="nil"/>
              <w:bottom w:val="nil"/>
              <w:right w:val="single" w:sz="4" w:space="0" w:color="auto"/>
            </w:tcBorders>
          </w:tcPr>
          <w:p w14:paraId="4AE4E97A"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4ADDC570"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33B20CAF" w14:textId="77777777" w:rsidTr="003C1D27">
        <w:tc>
          <w:tcPr>
            <w:tcW w:w="2538" w:type="dxa"/>
            <w:tcBorders>
              <w:top w:val="nil"/>
              <w:left w:val="nil"/>
              <w:bottom w:val="nil"/>
              <w:right w:val="single" w:sz="4" w:space="0" w:color="auto"/>
            </w:tcBorders>
          </w:tcPr>
          <w:p w14:paraId="5642AD94"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709F2BC"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SeabedSurface is the interface between the submerged land and the ocean.</w:t>
            </w:r>
          </w:p>
        </w:tc>
      </w:tr>
      <w:tr w:rsidR="003C1D27" w:rsidRPr="00711E56" w14:paraId="55AEA189" w14:textId="77777777" w:rsidTr="003C1D27">
        <w:tc>
          <w:tcPr>
            <w:tcW w:w="2538" w:type="dxa"/>
            <w:tcBorders>
              <w:top w:val="nil"/>
              <w:left w:val="nil"/>
              <w:bottom w:val="nil"/>
              <w:right w:val="single" w:sz="4" w:space="0" w:color="auto"/>
            </w:tcBorders>
          </w:tcPr>
          <w:p w14:paraId="509D6F1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2BC87B2"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1F60E684" w14:textId="77777777" w:rsidTr="003C1D27">
        <w:tc>
          <w:tcPr>
            <w:tcW w:w="2538" w:type="dxa"/>
            <w:tcBorders>
              <w:top w:val="nil"/>
              <w:left w:val="nil"/>
              <w:bottom w:val="nil"/>
              <w:right w:val="single" w:sz="4" w:space="0" w:color="auto"/>
            </w:tcBorders>
          </w:tcPr>
          <w:p w14:paraId="2777F7D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06C8CC3"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37808FA" w14:textId="77777777" w:rsidR="003C1D27" w:rsidRDefault="003C1D27" w:rsidP="003C1D27">
      <w:pPr>
        <w:pStyle w:val="BodyText"/>
        <w:rPr>
          <w:sz w:val="16"/>
        </w:rPr>
      </w:pPr>
    </w:p>
    <w:p w14:paraId="0EFD5369"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6</w:t>
      </w:r>
    </w:p>
    <w:tbl>
      <w:tblPr>
        <w:tblStyle w:val="TableGrid"/>
        <w:tblW w:w="0" w:type="auto"/>
        <w:tblInd w:w="918" w:type="dxa"/>
        <w:tblLook w:val="04A0" w:firstRow="1" w:lastRow="0" w:firstColumn="1" w:lastColumn="0" w:noHBand="0" w:noVBand="1"/>
      </w:tblPr>
      <w:tblGrid>
        <w:gridCol w:w="2538"/>
        <w:gridCol w:w="5521"/>
      </w:tblGrid>
      <w:tr w:rsidR="003C1D27" w:rsidRPr="00711E56" w14:paraId="2E1A374A" w14:textId="77777777" w:rsidTr="003C1D27">
        <w:tc>
          <w:tcPr>
            <w:tcW w:w="2538" w:type="dxa"/>
            <w:tcBorders>
              <w:top w:val="nil"/>
              <w:left w:val="nil"/>
              <w:bottom w:val="nil"/>
              <w:right w:val="single" w:sz="4" w:space="0" w:color="auto"/>
            </w:tcBorders>
          </w:tcPr>
          <w:p w14:paraId="2775AEE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8C37988"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2053D7E5" w14:textId="77777777" w:rsidTr="003C1D27">
        <w:tc>
          <w:tcPr>
            <w:tcW w:w="2538" w:type="dxa"/>
            <w:tcBorders>
              <w:top w:val="nil"/>
              <w:left w:val="nil"/>
              <w:bottom w:val="nil"/>
              <w:right w:val="single" w:sz="4" w:space="0" w:color="auto"/>
            </w:tcBorders>
          </w:tcPr>
          <w:p w14:paraId="3EC7E66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5DED310"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S</w:t>
            </w:r>
            <w:r w:rsidR="005B2662" w:rsidRPr="005B2662">
              <w:rPr>
                <w:rFonts w:asciiTheme="minorHAnsi" w:hAnsiTheme="minorHAnsi" w:cs="Arial"/>
                <w:b/>
                <w:color w:val="404040"/>
                <w:sz w:val="18"/>
                <w:szCs w:val="18"/>
                <w:lang w:val="en-CA"/>
              </w:rPr>
              <w:t>ubsoil</w:t>
            </w:r>
          </w:p>
        </w:tc>
      </w:tr>
      <w:tr w:rsidR="003C1D27" w:rsidRPr="00711E56" w14:paraId="69EE7CEA" w14:textId="77777777" w:rsidTr="003C1D27">
        <w:tc>
          <w:tcPr>
            <w:tcW w:w="2538" w:type="dxa"/>
            <w:tcBorders>
              <w:top w:val="nil"/>
              <w:left w:val="nil"/>
              <w:bottom w:val="nil"/>
              <w:right w:val="single" w:sz="4" w:space="0" w:color="auto"/>
            </w:tcBorders>
          </w:tcPr>
          <w:p w14:paraId="4B8E1FD1"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6677489"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31376034" w14:textId="77777777" w:rsidTr="003C1D27">
        <w:tc>
          <w:tcPr>
            <w:tcW w:w="2538" w:type="dxa"/>
            <w:tcBorders>
              <w:top w:val="nil"/>
              <w:left w:val="nil"/>
              <w:bottom w:val="nil"/>
              <w:right w:val="single" w:sz="4" w:space="0" w:color="auto"/>
            </w:tcBorders>
          </w:tcPr>
          <w:p w14:paraId="7D3B1258"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E3BA50A"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Subsoil</w:t>
            </w:r>
          </w:p>
        </w:tc>
      </w:tr>
      <w:tr w:rsidR="003C1D27" w:rsidRPr="00711E56" w14:paraId="489E12C4" w14:textId="77777777" w:rsidTr="003C1D27">
        <w:tc>
          <w:tcPr>
            <w:tcW w:w="2538" w:type="dxa"/>
            <w:tcBorders>
              <w:top w:val="nil"/>
              <w:left w:val="nil"/>
              <w:bottom w:val="nil"/>
              <w:right w:val="single" w:sz="4" w:space="0" w:color="auto"/>
            </w:tcBorders>
          </w:tcPr>
          <w:p w14:paraId="34727020"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5444F2C"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711A4ADA" w14:textId="77777777" w:rsidTr="003C1D27">
        <w:tc>
          <w:tcPr>
            <w:tcW w:w="2538" w:type="dxa"/>
            <w:tcBorders>
              <w:top w:val="nil"/>
              <w:left w:val="nil"/>
              <w:bottom w:val="nil"/>
              <w:right w:val="single" w:sz="4" w:space="0" w:color="auto"/>
            </w:tcBorders>
          </w:tcPr>
          <w:p w14:paraId="7342C37D"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3528DE4" w14:textId="77777777" w:rsidR="003C1D27" w:rsidRPr="00711E56" w:rsidRDefault="005B2662" w:rsidP="003C1D27">
            <w:pPr>
              <w:keepNext/>
              <w:keepLines/>
              <w:widowControl w:val="0"/>
              <w:autoSpaceDE w:val="0"/>
              <w:autoSpaceDN w:val="0"/>
              <w:adjustRightInd w:val="0"/>
              <w:rPr>
                <w:rFonts w:asciiTheme="minorHAnsi" w:hAnsiTheme="minorHAnsi" w:cs="Calibri"/>
                <w:b/>
                <w:bCs/>
                <w:color w:val="7F7F7F"/>
                <w:sz w:val="18"/>
                <w:szCs w:val="18"/>
                <w:lang w:val="en-CA"/>
              </w:rPr>
            </w:pPr>
            <w:r w:rsidRPr="005B2662">
              <w:rPr>
                <w:rFonts w:asciiTheme="minorHAnsi" w:hAnsiTheme="minorHAnsi" w:cs="Calibri"/>
                <w:color w:val="404040"/>
                <w:sz w:val="18"/>
                <w:szCs w:val="18"/>
                <w:lang w:val="en-CA"/>
              </w:rPr>
              <w:t>verdom</w:t>
            </w:r>
          </w:p>
        </w:tc>
      </w:tr>
      <w:tr w:rsidR="003C1D27" w:rsidRPr="00711E56" w14:paraId="284BEB5F" w14:textId="77777777" w:rsidTr="003C1D27">
        <w:tc>
          <w:tcPr>
            <w:tcW w:w="2538" w:type="dxa"/>
            <w:tcBorders>
              <w:top w:val="nil"/>
              <w:left w:val="nil"/>
              <w:bottom w:val="nil"/>
              <w:right w:val="single" w:sz="4" w:space="0" w:color="auto"/>
            </w:tcBorders>
          </w:tcPr>
          <w:p w14:paraId="18B68409"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CF4040B"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The subsoil is an area composed of earth (soil).</w:t>
            </w:r>
          </w:p>
        </w:tc>
      </w:tr>
      <w:tr w:rsidR="003C1D27" w:rsidRPr="00711E56" w14:paraId="02DAC7DF" w14:textId="77777777" w:rsidTr="003C1D27">
        <w:tc>
          <w:tcPr>
            <w:tcW w:w="2538" w:type="dxa"/>
            <w:tcBorders>
              <w:top w:val="nil"/>
              <w:left w:val="nil"/>
              <w:bottom w:val="nil"/>
              <w:right w:val="single" w:sz="4" w:space="0" w:color="auto"/>
            </w:tcBorders>
          </w:tcPr>
          <w:p w14:paraId="03915908"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A114040"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21A76796" w14:textId="77777777" w:rsidTr="003C1D27">
        <w:tc>
          <w:tcPr>
            <w:tcW w:w="2538" w:type="dxa"/>
            <w:tcBorders>
              <w:top w:val="nil"/>
              <w:left w:val="nil"/>
              <w:bottom w:val="nil"/>
              <w:right w:val="single" w:sz="4" w:space="0" w:color="auto"/>
            </w:tcBorders>
          </w:tcPr>
          <w:p w14:paraId="1E3269C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F113192"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E3DAC27" w14:textId="77777777" w:rsidR="003C1D27" w:rsidRDefault="003C1D27" w:rsidP="003C1D27">
      <w:pPr>
        <w:pStyle w:val="BodyText"/>
        <w:rPr>
          <w:sz w:val="16"/>
        </w:rPr>
      </w:pPr>
    </w:p>
    <w:p w14:paraId="0F0212A9"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7</w:t>
      </w:r>
    </w:p>
    <w:tbl>
      <w:tblPr>
        <w:tblStyle w:val="TableGrid"/>
        <w:tblW w:w="0" w:type="auto"/>
        <w:tblInd w:w="918" w:type="dxa"/>
        <w:tblLook w:val="04A0" w:firstRow="1" w:lastRow="0" w:firstColumn="1" w:lastColumn="0" w:noHBand="0" w:noVBand="1"/>
      </w:tblPr>
      <w:tblGrid>
        <w:gridCol w:w="2538"/>
        <w:gridCol w:w="5521"/>
      </w:tblGrid>
      <w:tr w:rsidR="003C1D27" w:rsidRPr="00711E56" w14:paraId="250157A2" w14:textId="77777777" w:rsidTr="003C1D27">
        <w:tc>
          <w:tcPr>
            <w:tcW w:w="2538" w:type="dxa"/>
            <w:tcBorders>
              <w:top w:val="nil"/>
              <w:left w:val="nil"/>
              <w:bottom w:val="nil"/>
              <w:right w:val="single" w:sz="4" w:space="0" w:color="auto"/>
            </w:tcBorders>
          </w:tcPr>
          <w:p w14:paraId="5D92A39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D9B2C5A"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6ADF2E10" w14:textId="77777777" w:rsidTr="003C1D27">
        <w:tc>
          <w:tcPr>
            <w:tcW w:w="2538" w:type="dxa"/>
            <w:tcBorders>
              <w:top w:val="nil"/>
              <w:left w:val="nil"/>
              <w:bottom w:val="nil"/>
              <w:right w:val="single" w:sz="4" w:space="0" w:color="auto"/>
            </w:tcBorders>
          </w:tcPr>
          <w:p w14:paraId="3F8B9AA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9B8A001"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D</w:t>
            </w:r>
            <w:r w:rsidR="005B2662" w:rsidRPr="005B2662">
              <w:rPr>
                <w:rFonts w:asciiTheme="minorHAnsi" w:hAnsiTheme="minorHAnsi" w:cs="Arial"/>
                <w:b/>
                <w:color w:val="404040"/>
                <w:sz w:val="18"/>
                <w:szCs w:val="18"/>
                <w:lang w:val="en-CA"/>
              </w:rPr>
              <w:t>efined</w:t>
            </w:r>
          </w:p>
        </w:tc>
      </w:tr>
      <w:tr w:rsidR="003C1D27" w:rsidRPr="00711E56" w14:paraId="1AB65200" w14:textId="77777777" w:rsidTr="003C1D27">
        <w:tc>
          <w:tcPr>
            <w:tcW w:w="2538" w:type="dxa"/>
            <w:tcBorders>
              <w:top w:val="nil"/>
              <w:left w:val="nil"/>
              <w:bottom w:val="nil"/>
              <w:right w:val="single" w:sz="4" w:space="0" w:color="auto"/>
            </w:tcBorders>
          </w:tcPr>
          <w:p w14:paraId="0EF704A4"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579BF8D"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096B2145" w14:textId="77777777" w:rsidTr="003C1D27">
        <w:tc>
          <w:tcPr>
            <w:tcW w:w="2538" w:type="dxa"/>
            <w:tcBorders>
              <w:top w:val="nil"/>
              <w:left w:val="nil"/>
              <w:bottom w:val="nil"/>
              <w:right w:val="single" w:sz="4" w:space="0" w:color="auto"/>
            </w:tcBorders>
          </w:tcPr>
          <w:p w14:paraId="5F74924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61D9F0B"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Defined</w:t>
            </w:r>
          </w:p>
        </w:tc>
      </w:tr>
      <w:tr w:rsidR="003C1D27" w:rsidRPr="00711E56" w14:paraId="2A525F04" w14:textId="77777777" w:rsidTr="003C1D27">
        <w:tc>
          <w:tcPr>
            <w:tcW w:w="2538" w:type="dxa"/>
            <w:tcBorders>
              <w:top w:val="nil"/>
              <w:left w:val="nil"/>
              <w:bottom w:val="nil"/>
              <w:right w:val="single" w:sz="4" w:space="0" w:color="auto"/>
            </w:tcBorders>
          </w:tcPr>
          <w:p w14:paraId="6DE81759"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BD4B5E0"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0C0AE40B" w14:textId="77777777" w:rsidTr="003C1D27">
        <w:tc>
          <w:tcPr>
            <w:tcW w:w="2538" w:type="dxa"/>
            <w:tcBorders>
              <w:top w:val="nil"/>
              <w:left w:val="nil"/>
              <w:bottom w:val="nil"/>
              <w:right w:val="single" w:sz="4" w:space="0" w:color="auto"/>
            </w:tcBorders>
          </w:tcPr>
          <w:p w14:paraId="3513F40C"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98630CC" w14:textId="2B45F486" w:rsidR="003C1D27" w:rsidRPr="00711E56" w:rsidRDefault="0034717C" w:rsidP="003C1D27">
            <w:pPr>
              <w:keepNext/>
              <w:keepLines/>
              <w:widowControl w:val="0"/>
              <w:autoSpaceDE w:val="0"/>
              <w:autoSpaceDN w:val="0"/>
              <w:adjustRightInd w:val="0"/>
              <w:rPr>
                <w:rFonts w:asciiTheme="minorHAnsi" w:hAnsiTheme="minorHAnsi" w:cs="Calibri"/>
                <w:b/>
                <w:bCs/>
                <w:color w:val="7F7F7F"/>
                <w:sz w:val="18"/>
                <w:szCs w:val="18"/>
                <w:lang w:val="en-CA"/>
              </w:rPr>
            </w:pPr>
            <w:r>
              <w:rPr>
                <w:rFonts w:asciiTheme="minorHAnsi" w:hAnsiTheme="minorHAnsi" w:cs="Calibri"/>
                <w:color w:val="404040"/>
                <w:sz w:val="18"/>
                <w:szCs w:val="18"/>
                <w:lang w:val="en-CA"/>
              </w:rPr>
              <w:t>pointType</w:t>
            </w:r>
          </w:p>
        </w:tc>
      </w:tr>
      <w:tr w:rsidR="003C1D27" w:rsidRPr="00711E56" w14:paraId="1FB4353F" w14:textId="77777777" w:rsidTr="003C1D27">
        <w:tc>
          <w:tcPr>
            <w:tcW w:w="2538" w:type="dxa"/>
            <w:tcBorders>
              <w:top w:val="nil"/>
              <w:left w:val="nil"/>
              <w:bottom w:val="nil"/>
              <w:right w:val="single" w:sz="4" w:space="0" w:color="auto"/>
            </w:tcBorders>
          </w:tcPr>
          <w:p w14:paraId="18DB3CF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DBF51DC"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A point is derived from a legislative document or other definitive source.</w:t>
            </w:r>
          </w:p>
        </w:tc>
      </w:tr>
      <w:tr w:rsidR="003C1D27" w:rsidRPr="00711E56" w14:paraId="019803A9" w14:textId="77777777" w:rsidTr="003C1D27">
        <w:tc>
          <w:tcPr>
            <w:tcW w:w="2538" w:type="dxa"/>
            <w:tcBorders>
              <w:top w:val="nil"/>
              <w:left w:val="nil"/>
              <w:bottom w:val="nil"/>
              <w:right w:val="single" w:sz="4" w:space="0" w:color="auto"/>
            </w:tcBorders>
          </w:tcPr>
          <w:p w14:paraId="5F6B80EF"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A3E42DE"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276F5123" w14:textId="77777777" w:rsidTr="003C1D27">
        <w:tc>
          <w:tcPr>
            <w:tcW w:w="2538" w:type="dxa"/>
            <w:tcBorders>
              <w:top w:val="nil"/>
              <w:left w:val="nil"/>
              <w:bottom w:val="nil"/>
              <w:right w:val="single" w:sz="4" w:space="0" w:color="auto"/>
            </w:tcBorders>
          </w:tcPr>
          <w:p w14:paraId="3FD12909"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5620126A"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4888361" w14:textId="77777777" w:rsidR="003C1D27" w:rsidRDefault="003C1D27" w:rsidP="003C1D27">
      <w:pPr>
        <w:pStyle w:val="BodyText"/>
        <w:rPr>
          <w:sz w:val="16"/>
        </w:rPr>
      </w:pPr>
    </w:p>
    <w:p w14:paraId="34250E02"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8</w:t>
      </w:r>
    </w:p>
    <w:tbl>
      <w:tblPr>
        <w:tblStyle w:val="TableGrid"/>
        <w:tblW w:w="0" w:type="auto"/>
        <w:tblInd w:w="918" w:type="dxa"/>
        <w:tblLook w:val="04A0" w:firstRow="1" w:lastRow="0" w:firstColumn="1" w:lastColumn="0" w:noHBand="0" w:noVBand="1"/>
      </w:tblPr>
      <w:tblGrid>
        <w:gridCol w:w="2538"/>
        <w:gridCol w:w="5521"/>
      </w:tblGrid>
      <w:tr w:rsidR="003C1D27" w:rsidRPr="00711E56" w14:paraId="28537DD2" w14:textId="77777777" w:rsidTr="003C1D27">
        <w:tc>
          <w:tcPr>
            <w:tcW w:w="2538" w:type="dxa"/>
            <w:tcBorders>
              <w:top w:val="nil"/>
              <w:left w:val="nil"/>
              <w:bottom w:val="nil"/>
              <w:right w:val="single" w:sz="4" w:space="0" w:color="auto"/>
            </w:tcBorders>
          </w:tcPr>
          <w:p w14:paraId="0C97409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196915E"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56F9A031" w14:textId="77777777" w:rsidTr="003C1D27">
        <w:tc>
          <w:tcPr>
            <w:tcW w:w="2538" w:type="dxa"/>
            <w:tcBorders>
              <w:top w:val="nil"/>
              <w:left w:val="nil"/>
              <w:bottom w:val="nil"/>
              <w:right w:val="single" w:sz="4" w:space="0" w:color="auto"/>
            </w:tcBorders>
          </w:tcPr>
          <w:p w14:paraId="260E9D62"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9B88601"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D</w:t>
            </w:r>
            <w:r w:rsidR="005B2662" w:rsidRPr="005B2662">
              <w:rPr>
                <w:rFonts w:asciiTheme="minorHAnsi" w:hAnsiTheme="minorHAnsi" w:cs="Arial"/>
                <w:b/>
                <w:color w:val="404040"/>
                <w:sz w:val="18"/>
                <w:szCs w:val="18"/>
                <w:lang w:val="en-CA"/>
              </w:rPr>
              <w:t>ensified</w:t>
            </w:r>
          </w:p>
        </w:tc>
      </w:tr>
      <w:tr w:rsidR="003C1D27" w:rsidRPr="00711E56" w14:paraId="3543ACB3" w14:textId="77777777" w:rsidTr="003C1D27">
        <w:tc>
          <w:tcPr>
            <w:tcW w:w="2538" w:type="dxa"/>
            <w:tcBorders>
              <w:top w:val="nil"/>
              <w:left w:val="nil"/>
              <w:bottom w:val="nil"/>
              <w:right w:val="single" w:sz="4" w:space="0" w:color="auto"/>
            </w:tcBorders>
          </w:tcPr>
          <w:p w14:paraId="41834ABF"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4D75E25"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109AEE72" w14:textId="77777777" w:rsidTr="003C1D27">
        <w:tc>
          <w:tcPr>
            <w:tcW w:w="2538" w:type="dxa"/>
            <w:tcBorders>
              <w:top w:val="nil"/>
              <w:left w:val="nil"/>
              <w:bottom w:val="nil"/>
              <w:right w:val="single" w:sz="4" w:space="0" w:color="auto"/>
            </w:tcBorders>
          </w:tcPr>
          <w:p w14:paraId="0045212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7158BA3"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Densified</w:t>
            </w:r>
          </w:p>
        </w:tc>
      </w:tr>
      <w:tr w:rsidR="003C1D27" w:rsidRPr="00711E56" w14:paraId="1FF4522D" w14:textId="77777777" w:rsidTr="003C1D27">
        <w:tc>
          <w:tcPr>
            <w:tcW w:w="2538" w:type="dxa"/>
            <w:tcBorders>
              <w:top w:val="nil"/>
              <w:left w:val="nil"/>
              <w:bottom w:val="nil"/>
              <w:right w:val="single" w:sz="4" w:space="0" w:color="auto"/>
            </w:tcBorders>
          </w:tcPr>
          <w:p w14:paraId="22BA4171"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E6D3E1A"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0A8480FB" w14:textId="77777777" w:rsidTr="003C1D27">
        <w:tc>
          <w:tcPr>
            <w:tcW w:w="2538" w:type="dxa"/>
            <w:tcBorders>
              <w:top w:val="nil"/>
              <w:left w:val="nil"/>
              <w:bottom w:val="nil"/>
              <w:right w:val="single" w:sz="4" w:space="0" w:color="auto"/>
            </w:tcBorders>
          </w:tcPr>
          <w:p w14:paraId="7B013CF2"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98BFD62" w14:textId="35C27632" w:rsidR="003C1D27" w:rsidRPr="00711E56" w:rsidRDefault="0034717C" w:rsidP="003C1D27">
            <w:pPr>
              <w:keepNext/>
              <w:keepLines/>
              <w:widowControl w:val="0"/>
              <w:autoSpaceDE w:val="0"/>
              <w:autoSpaceDN w:val="0"/>
              <w:adjustRightInd w:val="0"/>
              <w:rPr>
                <w:rFonts w:asciiTheme="minorHAnsi" w:hAnsiTheme="minorHAnsi" w:cs="Calibri"/>
                <w:b/>
                <w:bCs/>
                <w:color w:val="7F7F7F"/>
                <w:sz w:val="18"/>
                <w:szCs w:val="18"/>
                <w:lang w:val="en-CA"/>
              </w:rPr>
            </w:pPr>
            <w:r>
              <w:rPr>
                <w:rFonts w:asciiTheme="minorHAnsi" w:hAnsiTheme="minorHAnsi" w:cs="Calibri"/>
                <w:color w:val="404040"/>
                <w:sz w:val="18"/>
                <w:szCs w:val="18"/>
                <w:lang w:val="en-CA"/>
              </w:rPr>
              <w:t>pointType</w:t>
            </w:r>
          </w:p>
        </w:tc>
      </w:tr>
      <w:tr w:rsidR="003C1D27" w:rsidRPr="00711E56" w14:paraId="1169F10A" w14:textId="77777777" w:rsidTr="003C1D27">
        <w:tc>
          <w:tcPr>
            <w:tcW w:w="2538" w:type="dxa"/>
            <w:tcBorders>
              <w:top w:val="nil"/>
              <w:left w:val="nil"/>
              <w:bottom w:val="nil"/>
              <w:right w:val="single" w:sz="4" w:space="0" w:color="auto"/>
            </w:tcBorders>
          </w:tcPr>
          <w:p w14:paraId="1854D1B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8FDF342" w14:textId="77777777" w:rsidR="003C1D27" w:rsidRPr="00711E56" w:rsidRDefault="005B2662" w:rsidP="003C1D27">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A point is part of a densification of the vertices in a line to ensure the geometry of a feature is correctly represented.</w:t>
            </w:r>
          </w:p>
        </w:tc>
      </w:tr>
      <w:tr w:rsidR="003C1D27" w:rsidRPr="00711E56" w14:paraId="5E92E626" w14:textId="77777777" w:rsidTr="003C1D27">
        <w:tc>
          <w:tcPr>
            <w:tcW w:w="2538" w:type="dxa"/>
            <w:tcBorders>
              <w:top w:val="nil"/>
              <w:left w:val="nil"/>
              <w:bottom w:val="nil"/>
              <w:right w:val="single" w:sz="4" w:space="0" w:color="auto"/>
            </w:tcBorders>
          </w:tcPr>
          <w:p w14:paraId="2850B9B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BF26ED6"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224627E2" w14:textId="77777777" w:rsidTr="003C1D27">
        <w:tc>
          <w:tcPr>
            <w:tcW w:w="2538" w:type="dxa"/>
            <w:tcBorders>
              <w:top w:val="nil"/>
              <w:left w:val="nil"/>
              <w:bottom w:val="nil"/>
              <w:right w:val="single" w:sz="4" w:space="0" w:color="auto"/>
            </w:tcBorders>
          </w:tcPr>
          <w:p w14:paraId="44943AE9"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5A4E732"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874BDD9" w14:textId="77777777" w:rsidR="003C1D27" w:rsidRDefault="003C1D27" w:rsidP="003C1D27">
      <w:pPr>
        <w:pStyle w:val="BodyText"/>
        <w:rPr>
          <w:sz w:val="16"/>
        </w:rPr>
      </w:pPr>
    </w:p>
    <w:p w14:paraId="31A4293D"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400</w:t>
      </w:r>
      <w:r w:rsidR="005B2662">
        <w:rPr>
          <w:rFonts w:ascii="Calibri" w:hAnsi="Calibri" w:cs="Calibri"/>
          <w:color w:val="404040"/>
          <w:lang w:val="en-CA"/>
        </w:rPr>
        <w:t>9</w:t>
      </w:r>
    </w:p>
    <w:tbl>
      <w:tblPr>
        <w:tblStyle w:val="TableGrid"/>
        <w:tblW w:w="0" w:type="auto"/>
        <w:tblInd w:w="918" w:type="dxa"/>
        <w:tblLook w:val="04A0" w:firstRow="1" w:lastRow="0" w:firstColumn="1" w:lastColumn="0" w:noHBand="0" w:noVBand="1"/>
      </w:tblPr>
      <w:tblGrid>
        <w:gridCol w:w="2538"/>
        <w:gridCol w:w="5521"/>
      </w:tblGrid>
      <w:tr w:rsidR="003C1D27" w:rsidRPr="00711E56" w14:paraId="0AF686B2" w14:textId="77777777" w:rsidTr="003C1D27">
        <w:tc>
          <w:tcPr>
            <w:tcW w:w="2538" w:type="dxa"/>
            <w:tcBorders>
              <w:top w:val="nil"/>
              <w:left w:val="nil"/>
              <w:bottom w:val="nil"/>
              <w:right w:val="single" w:sz="4" w:space="0" w:color="auto"/>
            </w:tcBorders>
          </w:tcPr>
          <w:p w14:paraId="01CEE94C"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9D8BDCE"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42970C94" w14:textId="77777777" w:rsidTr="003C1D27">
        <w:tc>
          <w:tcPr>
            <w:tcW w:w="2538" w:type="dxa"/>
            <w:tcBorders>
              <w:top w:val="nil"/>
              <w:left w:val="nil"/>
              <w:bottom w:val="nil"/>
              <w:right w:val="single" w:sz="4" w:space="0" w:color="auto"/>
            </w:tcBorders>
          </w:tcPr>
          <w:p w14:paraId="2E9A12A3"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7C9C4FD"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C</w:t>
            </w:r>
            <w:r w:rsidR="005B2662" w:rsidRPr="005B2662">
              <w:rPr>
                <w:rFonts w:asciiTheme="minorHAnsi" w:hAnsiTheme="minorHAnsi" w:cs="Arial"/>
                <w:b/>
                <w:color w:val="404040"/>
                <w:sz w:val="18"/>
                <w:szCs w:val="18"/>
                <w:lang w:val="en-CA"/>
              </w:rPr>
              <w:t>omputed</w:t>
            </w:r>
          </w:p>
        </w:tc>
      </w:tr>
      <w:tr w:rsidR="003C1D27" w:rsidRPr="00711E56" w14:paraId="5CCD2AB8" w14:textId="77777777" w:rsidTr="003C1D27">
        <w:tc>
          <w:tcPr>
            <w:tcW w:w="2538" w:type="dxa"/>
            <w:tcBorders>
              <w:top w:val="nil"/>
              <w:left w:val="nil"/>
              <w:bottom w:val="nil"/>
              <w:right w:val="single" w:sz="4" w:space="0" w:color="auto"/>
            </w:tcBorders>
          </w:tcPr>
          <w:p w14:paraId="37CA6E78"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BFCD03A"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11B2B8B8" w14:textId="77777777" w:rsidTr="003C1D27">
        <w:tc>
          <w:tcPr>
            <w:tcW w:w="2538" w:type="dxa"/>
            <w:tcBorders>
              <w:top w:val="nil"/>
              <w:left w:val="nil"/>
              <w:bottom w:val="nil"/>
              <w:right w:val="single" w:sz="4" w:space="0" w:color="auto"/>
            </w:tcBorders>
          </w:tcPr>
          <w:p w14:paraId="45ECB32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4A2B97D" w14:textId="77777777" w:rsidR="003C1D27" w:rsidRPr="00711E56" w:rsidRDefault="005B2662" w:rsidP="003C1D27">
            <w:pPr>
              <w:keepNext/>
              <w:keepLines/>
              <w:widowControl w:val="0"/>
              <w:autoSpaceDE w:val="0"/>
              <w:autoSpaceDN w:val="0"/>
              <w:adjustRightInd w:val="0"/>
              <w:rPr>
                <w:rFonts w:asciiTheme="minorHAnsi" w:hAnsiTheme="minorHAnsi" w:cs="Arial"/>
                <w:color w:val="404040"/>
                <w:sz w:val="18"/>
                <w:szCs w:val="18"/>
                <w:lang w:val="en-CA"/>
              </w:rPr>
            </w:pPr>
            <w:r w:rsidRPr="005B2662">
              <w:rPr>
                <w:rFonts w:asciiTheme="minorHAnsi" w:hAnsiTheme="minorHAnsi" w:cs="Calibri"/>
                <w:color w:val="404040"/>
                <w:sz w:val="18"/>
                <w:szCs w:val="18"/>
                <w:lang w:val="en-CA"/>
              </w:rPr>
              <w:t>Computed</w:t>
            </w:r>
          </w:p>
        </w:tc>
      </w:tr>
      <w:tr w:rsidR="003C1D27" w:rsidRPr="00711E56" w14:paraId="0BABDF68" w14:textId="77777777" w:rsidTr="003C1D27">
        <w:tc>
          <w:tcPr>
            <w:tcW w:w="2538" w:type="dxa"/>
            <w:tcBorders>
              <w:top w:val="nil"/>
              <w:left w:val="nil"/>
              <w:bottom w:val="nil"/>
              <w:right w:val="single" w:sz="4" w:space="0" w:color="auto"/>
            </w:tcBorders>
          </w:tcPr>
          <w:p w14:paraId="10652930"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3E9CEB6"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3CE5245A" w14:textId="77777777" w:rsidTr="003C1D27">
        <w:tc>
          <w:tcPr>
            <w:tcW w:w="2538" w:type="dxa"/>
            <w:tcBorders>
              <w:top w:val="nil"/>
              <w:left w:val="nil"/>
              <w:bottom w:val="nil"/>
              <w:right w:val="single" w:sz="4" w:space="0" w:color="auto"/>
            </w:tcBorders>
          </w:tcPr>
          <w:p w14:paraId="5BA6509A"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166F0A26" w14:textId="003D3AE1" w:rsidR="003C1D27" w:rsidRPr="00711E56" w:rsidRDefault="0034717C" w:rsidP="003C1D27">
            <w:pPr>
              <w:keepNext/>
              <w:keepLines/>
              <w:widowControl w:val="0"/>
              <w:autoSpaceDE w:val="0"/>
              <w:autoSpaceDN w:val="0"/>
              <w:adjustRightInd w:val="0"/>
              <w:rPr>
                <w:rFonts w:asciiTheme="minorHAnsi" w:hAnsiTheme="minorHAnsi" w:cs="Calibri"/>
                <w:b/>
                <w:bCs/>
                <w:color w:val="7F7F7F"/>
                <w:sz w:val="18"/>
                <w:szCs w:val="18"/>
                <w:lang w:val="en-CA"/>
              </w:rPr>
            </w:pPr>
            <w:r>
              <w:rPr>
                <w:rFonts w:asciiTheme="minorHAnsi" w:hAnsiTheme="minorHAnsi" w:cs="Calibri"/>
                <w:color w:val="404040"/>
                <w:sz w:val="18"/>
                <w:szCs w:val="18"/>
                <w:lang w:val="en-CA"/>
              </w:rPr>
              <w:t>pointType</w:t>
            </w:r>
          </w:p>
        </w:tc>
      </w:tr>
      <w:tr w:rsidR="003C1D27" w:rsidRPr="00711E56" w14:paraId="54582EAE" w14:textId="77777777" w:rsidTr="003C1D27">
        <w:tc>
          <w:tcPr>
            <w:tcW w:w="2538" w:type="dxa"/>
            <w:tcBorders>
              <w:top w:val="nil"/>
              <w:left w:val="nil"/>
              <w:bottom w:val="nil"/>
              <w:right w:val="single" w:sz="4" w:space="0" w:color="auto"/>
            </w:tcBorders>
          </w:tcPr>
          <w:p w14:paraId="3DB074A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577E9FC" w14:textId="77777777" w:rsidR="003C1D27" w:rsidRPr="00711E56" w:rsidRDefault="005B2662" w:rsidP="005B2662">
            <w:pPr>
              <w:keepNext/>
              <w:keepLines/>
              <w:widowControl w:val="0"/>
              <w:autoSpaceDE w:val="0"/>
              <w:autoSpaceDN w:val="0"/>
              <w:adjustRightInd w:val="0"/>
              <w:rPr>
                <w:rFonts w:asciiTheme="minorHAnsi" w:hAnsiTheme="minorHAnsi" w:cs="Calibri"/>
                <w:color w:val="404040"/>
                <w:sz w:val="18"/>
                <w:szCs w:val="18"/>
                <w:lang w:val="en-CA"/>
              </w:rPr>
            </w:pPr>
            <w:r w:rsidRPr="005B2662">
              <w:rPr>
                <w:rFonts w:asciiTheme="minorHAnsi" w:hAnsiTheme="minorHAnsi" w:cs="Calibri"/>
                <w:color w:val="404040"/>
                <w:sz w:val="18"/>
                <w:szCs w:val="18"/>
                <w:lang w:val="en-CA"/>
              </w:rPr>
              <w:t xml:space="preserve">A point is computed in accordance with the definition described in the source through proper geodetic calculations; for example, the intersection of two arcs over an ellipsoidal surface. A point may be established to support construction computations. </w:t>
            </w:r>
          </w:p>
        </w:tc>
      </w:tr>
      <w:tr w:rsidR="003C1D27" w:rsidRPr="00711E56" w14:paraId="67F67A34" w14:textId="77777777" w:rsidTr="003C1D27">
        <w:tc>
          <w:tcPr>
            <w:tcW w:w="2538" w:type="dxa"/>
            <w:tcBorders>
              <w:top w:val="nil"/>
              <w:left w:val="nil"/>
              <w:bottom w:val="nil"/>
              <w:right w:val="single" w:sz="4" w:space="0" w:color="auto"/>
            </w:tcBorders>
          </w:tcPr>
          <w:p w14:paraId="5603A3A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4A9FA5C"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0D7F8B5F" w14:textId="77777777" w:rsidTr="003C1D27">
        <w:tc>
          <w:tcPr>
            <w:tcW w:w="2538" w:type="dxa"/>
            <w:tcBorders>
              <w:top w:val="nil"/>
              <w:left w:val="nil"/>
              <w:bottom w:val="nil"/>
              <w:right w:val="single" w:sz="4" w:space="0" w:color="auto"/>
            </w:tcBorders>
          </w:tcPr>
          <w:p w14:paraId="75BB1479"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50D6244"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112659E" w14:textId="77777777" w:rsidR="003C1D27" w:rsidRDefault="003C1D27" w:rsidP="003C1D27">
      <w:pPr>
        <w:pStyle w:val="BodyText"/>
        <w:rPr>
          <w:sz w:val="16"/>
        </w:rPr>
      </w:pPr>
    </w:p>
    <w:p w14:paraId="69D161BF"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w:t>
      </w:r>
      <w:r w:rsidR="005B2662">
        <w:rPr>
          <w:rFonts w:ascii="Calibri" w:hAnsi="Calibri" w:cs="Calibri"/>
          <w:color w:val="404040"/>
          <w:lang w:val="en-CA"/>
        </w:rPr>
        <w:t>10</w:t>
      </w:r>
    </w:p>
    <w:tbl>
      <w:tblPr>
        <w:tblStyle w:val="TableGrid"/>
        <w:tblW w:w="0" w:type="auto"/>
        <w:tblInd w:w="918" w:type="dxa"/>
        <w:tblLook w:val="04A0" w:firstRow="1" w:lastRow="0" w:firstColumn="1" w:lastColumn="0" w:noHBand="0" w:noVBand="1"/>
      </w:tblPr>
      <w:tblGrid>
        <w:gridCol w:w="2538"/>
        <w:gridCol w:w="5521"/>
      </w:tblGrid>
      <w:tr w:rsidR="003C1D27" w:rsidRPr="00711E56" w14:paraId="22E5F704" w14:textId="77777777" w:rsidTr="003C1D27">
        <w:tc>
          <w:tcPr>
            <w:tcW w:w="2538" w:type="dxa"/>
            <w:tcBorders>
              <w:top w:val="nil"/>
              <w:left w:val="nil"/>
              <w:bottom w:val="nil"/>
              <w:right w:val="single" w:sz="4" w:space="0" w:color="auto"/>
            </w:tcBorders>
          </w:tcPr>
          <w:p w14:paraId="209FC643"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C85C511"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75F22EC0" w14:textId="77777777" w:rsidTr="003C1D27">
        <w:tc>
          <w:tcPr>
            <w:tcW w:w="2538" w:type="dxa"/>
            <w:tcBorders>
              <w:top w:val="nil"/>
              <w:left w:val="nil"/>
              <w:bottom w:val="nil"/>
              <w:right w:val="single" w:sz="4" w:space="0" w:color="auto"/>
            </w:tcBorders>
          </w:tcPr>
          <w:p w14:paraId="6B42261F"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3BD7303"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C</w:t>
            </w:r>
            <w:r w:rsidRPr="008A3747">
              <w:rPr>
                <w:rFonts w:asciiTheme="minorHAnsi" w:hAnsiTheme="minorHAnsi" w:cs="Arial"/>
                <w:b/>
                <w:color w:val="404040"/>
                <w:sz w:val="18"/>
                <w:szCs w:val="18"/>
                <w:lang w:val="en-CA"/>
              </w:rPr>
              <w:t>onstruction</w:t>
            </w:r>
          </w:p>
        </w:tc>
      </w:tr>
      <w:tr w:rsidR="003C1D27" w:rsidRPr="00711E56" w14:paraId="755BB7D6" w14:textId="77777777" w:rsidTr="003C1D27">
        <w:tc>
          <w:tcPr>
            <w:tcW w:w="2538" w:type="dxa"/>
            <w:tcBorders>
              <w:top w:val="nil"/>
              <w:left w:val="nil"/>
              <w:bottom w:val="nil"/>
              <w:right w:val="single" w:sz="4" w:space="0" w:color="auto"/>
            </w:tcBorders>
          </w:tcPr>
          <w:p w14:paraId="66F874D5"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4A6FD99"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0255F1A8" w14:textId="77777777" w:rsidTr="003C1D27">
        <w:tc>
          <w:tcPr>
            <w:tcW w:w="2538" w:type="dxa"/>
            <w:tcBorders>
              <w:top w:val="nil"/>
              <w:left w:val="nil"/>
              <w:bottom w:val="nil"/>
              <w:right w:val="single" w:sz="4" w:space="0" w:color="auto"/>
            </w:tcBorders>
          </w:tcPr>
          <w:p w14:paraId="5AA8841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0DE0C0ED" w14:textId="77777777" w:rsidR="003C1D27" w:rsidRPr="00711E56" w:rsidRDefault="008A3747" w:rsidP="003C1D2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Construction</w:t>
            </w:r>
          </w:p>
        </w:tc>
      </w:tr>
      <w:tr w:rsidR="003C1D27" w:rsidRPr="00711E56" w14:paraId="78E24074" w14:textId="77777777" w:rsidTr="003C1D27">
        <w:tc>
          <w:tcPr>
            <w:tcW w:w="2538" w:type="dxa"/>
            <w:tcBorders>
              <w:top w:val="nil"/>
              <w:left w:val="nil"/>
              <w:bottom w:val="nil"/>
              <w:right w:val="single" w:sz="4" w:space="0" w:color="auto"/>
            </w:tcBorders>
          </w:tcPr>
          <w:p w14:paraId="36247E4B"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10DC8EF"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7BDE6784" w14:textId="77777777" w:rsidTr="003C1D27">
        <w:tc>
          <w:tcPr>
            <w:tcW w:w="2538" w:type="dxa"/>
            <w:tcBorders>
              <w:top w:val="nil"/>
              <w:left w:val="nil"/>
              <w:bottom w:val="nil"/>
              <w:right w:val="single" w:sz="4" w:space="0" w:color="auto"/>
            </w:tcBorders>
          </w:tcPr>
          <w:p w14:paraId="1ACF94DC"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288E72FF" w14:textId="48086DA1" w:rsidR="003C1D27" w:rsidRPr="00711E56" w:rsidRDefault="0034717C" w:rsidP="003C1D27">
            <w:pPr>
              <w:keepNext/>
              <w:keepLines/>
              <w:widowControl w:val="0"/>
              <w:autoSpaceDE w:val="0"/>
              <w:autoSpaceDN w:val="0"/>
              <w:adjustRightInd w:val="0"/>
              <w:rPr>
                <w:rFonts w:asciiTheme="minorHAnsi" w:hAnsiTheme="minorHAnsi" w:cs="Calibri"/>
                <w:b/>
                <w:bCs/>
                <w:color w:val="7F7F7F"/>
                <w:sz w:val="18"/>
                <w:szCs w:val="18"/>
                <w:lang w:val="en-CA"/>
              </w:rPr>
            </w:pPr>
            <w:r>
              <w:rPr>
                <w:rFonts w:asciiTheme="minorHAnsi" w:hAnsiTheme="minorHAnsi" w:cs="Calibri"/>
                <w:color w:val="404040"/>
                <w:sz w:val="18"/>
                <w:szCs w:val="18"/>
                <w:lang w:val="en-CA"/>
              </w:rPr>
              <w:t>pointType</w:t>
            </w:r>
          </w:p>
        </w:tc>
      </w:tr>
      <w:tr w:rsidR="003C1D27" w:rsidRPr="00711E56" w14:paraId="795A8C8D" w14:textId="77777777" w:rsidTr="003C1D27">
        <w:tc>
          <w:tcPr>
            <w:tcW w:w="2538" w:type="dxa"/>
            <w:tcBorders>
              <w:top w:val="nil"/>
              <w:left w:val="nil"/>
              <w:bottom w:val="nil"/>
              <w:right w:val="single" w:sz="4" w:space="0" w:color="auto"/>
            </w:tcBorders>
          </w:tcPr>
          <w:p w14:paraId="1E362CB7"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1F5E2267" w14:textId="77777777" w:rsidR="003C1D27" w:rsidRPr="00711E56" w:rsidRDefault="008A3747" w:rsidP="003C1D27">
            <w:pPr>
              <w:keepNext/>
              <w:keepLines/>
              <w:widowControl w:val="0"/>
              <w:autoSpaceDE w:val="0"/>
              <w:autoSpaceDN w:val="0"/>
              <w:adjustRightInd w:val="0"/>
              <w:rPr>
                <w:rFonts w:asciiTheme="minorHAnsi" w:hAnsiTheme="minorHAnsi" w:cs="Calibri"/>
                <w:color w:val="404040"/>
                <w:sz w:val="18"/>
                <w:szCs w:val="18"/>
                <w:lang w:val="en-CA"/>
              </w:rPr>
            </w:pPr>
            <w:r w:rsidRPr="008A3747">
              <w:rPr>
                <w:rFonts w:asciiTheme="minorHAnsi" w:hAnsiTheme="minorHAnsi" w:cs="Calibri"/>
                <w:color w:val="404040"/>
                <w:sz w:val="18"/>
                <w:szCs w:val="18"/>
                <w:lang w:val="en-CA"/>
              </w:rPr>
              <w:t>Construction</w:t>
            </w:r>
          </w:p>
        </w:tc>
      </w:tr>
      <w:tr w:rsidR="003C1D27" w:rsidRPr="00711E56" w14:paraId="4493EE52" w14:textId="77777777" w:rsidTr="003C1D27">
        <w:tc>
          <w:tcPr>
            <w:tcW w:w="2538" w:type="dxa"/>
            <w:tcBorders>
              <w:top w:val="nil"/>
              <w:left w:val="nil"/>
              <w:bottom w:val="nil"/>
              <w:right w:val="single" w:sz="4" w:space="0" w:color="auto"/>
            </w:tcBorders>
          </w:tcPr>
          <w:p w14:paraId="21CEF3D6"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B6D20E7"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6CAE0242" w14:textId="77777777" w:rsidTr="003C1D27">
        <w:tc>
          <w:tcPr>
            <w:tcW w:w="2538" w:type="dxa"/>
            <w:tcBorders>
              <w:top w:val="nil"/>
              <w:left w:val="nil"/>
              <w:bottom w:val="nil"/>
              <w:right w:val="single" w:sz="4" w:space="0" w:color="auto"/>
            </w:tcBorders>
          </w:tcPr>
          <w:p w14:paraId="7A2AA6A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5148B0A8"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A998706" w14:textId="77777777" w:rsidR="003C1D27" w:rsidRDefault="003C1D27" w:rsidP="003C1D27">
      <w:pPr>
        <w:pStyle w:val="BodyText"/>
        <w:rPr>
          <w:sz w:val="16"/>
        </w:rPr>
      </w:pPr>
    </w:p>
    <w:p w14:paraId="1EDDE47F" w14:textId="77777777" w:rsidR="003C1D27" w:rsidRPr="00711E56" w:rsidRDefault="003C1D27" w:rsidP="003C1D2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w:t>
      </w:r>
      <w:r w:rsidR="005B2662">
        <w:rPr>
          <w:rFonts w:ascii="Calibri" w:hAnsi="Calibri" w:cs="Calibri"/>
          <w:color w:val="404040"/>
          <w:lang w:val="en-CA"/>
        </w:rPr>
        <w:t>11</w:t>
      </w:r>
    </w:p>
    <w:tbl>
      <w:tblPr>
        <w:tblStyle w:val="TableGrid"/>
        <w:tblW w:w="0" w:type="auto"/>
        <w:tblInd w:w="918" w:type="dxa"/>
        <w:tblLook w:val="04A0" w:firstRow="1" w:lastRow="0" w:firstColumn="1" w:lastColumn="0" w:noHBand="0" w:noVBand="1"/>
      </w:tblPr>
      <w:tblGrid>
        <w:gridCol w:w="2538"/>
        <w:gridCol w:w="5521"/>
      </w:tblGrid>
      <w:tr w:rsidR="003C1D27" w:rsidRPr="00711E56" w14:paraId="29979FA4" w14:textId="77777777" w:rsidTr="003C1D27">
        <w:tc>
          <w:tcPr>
            <w:tcW w:w="2538" w:type="dxa"/>
            <w:tcBorders>
              <w:top w:val="nil"/>
              <w:left w:val="nil"/>
              <w:bottom w:val="nil"/>
              <w:right w:val="single" w:sz="4" w:space="0" w:color="auto"/>
            </w:tcBorders>
          </w:tcPr>
          <w:p w14:paraId="4193A485"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81B47A0"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3C1D27" w:rsidRPr="00711E56" w14:paraId="51982040" w14:textId="77777777" w:rsidTr="003C1D27">
        <w:tc>
          <w:tcPr>
            <w:tcW w:w="2538" w:type="dxa"/>
            <w:tcBorders>
              <w:top w:val="nil"/>
              <w:left w:val="nil"/>
              <w:bottom w:val="nil"/>
              <w:right w:val="single" w:sz="4" w:space="0" w:color="auto"/>
            </w:tcBorders>
          </w:tcPr>
          <w:p w14:paraId="38D41A3D"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BFF70D3" w14:textId="77777777" w:rsidR="003C1D27" w:rsidRPr="00711E56" w:rsidRDefault="008A3747" w:rsidP="003C1D27">
            <w:pPr>
              <w:keepNext/>
              <w:keepLines/>
              <w:widowControl w:val="0"/>
              <w:autoSpaceDE w:val="0"/>
              <w:autoSpaceDN w:val="0"/>
              <w:adjustRightInd w:val="0"/>
              <w:rPr>
                <w:rFonts w:asciiTheme="minorHAnsi" w:hAnsiTheme="minorHAnsi" w:cs="Arial"/>
                <w:b/>
                <w:color w:val="404040"/>
                <w:sz w:val="18"/>
                <w:szCs w:val="18"/>
                <w:lang w:val="en-CA"/>
              </w:rPr>
            </w:pPr>
            <w:r w:rsidRPr="008A3747">
              <w:rPr>
                <w:rFonts w:asciiTheme="minorHAnsi" w:hAnsiTheme="minorHAnsi" w:cs="Arial"/>
                <w:b/>
                <w:color w:val="404040"/>
                <w:sz w:val="18"/>
                <w:szCs w:val="18"/>
                <w:lang w:val="en-CA"/>
              </w:rPr>
              <w:t>International</w:t>
            </w:r>
            <w:r>
              <w:rPr>
                <w:rFonts w:asciiTheme="minorHAnsi" w:hAnsiTheme="minorHAnsi" w:cs="Arial"/>
                <w:b/>
                <w:color w:val="404040"/>
                <w:sz w:val="18"/>
                <w:szCs w:val="18"/>
                <w:lang w:val="en-CA"/>
              </w:rPr>
              <w:t xml:space="preserve"> </w:t>
            </w:r>
            <w:r w:rsidRPr="008A3747">
              <w:rPr>
                <w:rFonts w:asciiTheme="minorHAnsi" w:hAnsiTheme="minorHAnsi" w:cs="Arial"/>
                <w:b/>
                <w:color w:val="404040"/>
                <w:sz w:val="18"/>
                <w:szCs w:val="18"/>
                <w:lang w:val="en-CA"/>
              </w:rPr>
              <w:t>Boundary</w:t>
            </w:r>
          </w:p>
        </w:tc>
      </w:tr>
      <w:tr w:rsidR="003C1D27" w:rsidRPr="00711E56" w14:paraId="2AD7FFC2" w14:textId="77777777" w:rsidTr="003C1D27">
        <w:tc>
          <w:tcPr>
            <w:tcW w:w="2538" w:type="dxa"/>
            <w:tcBorders>
              <w:top w:val="nil"/>
              <w:left w:val="nil"/>
              <w:bottom w:val="nil"/>
              <w:right w:val="single" w:sz="4" w:space="0" w:color="auto"/>
            </w:tcBorders>
          </w:tcPr>
          <w:p w14:paraId="541A09AC" w14:textId="77777777" w:rsidR="003C1D27" w:rsidRPr="00711E56" w:rsidRDefault="003C1D27" w:rsidP="003C1D2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5F1DDD6" w14:textId="77777777" w:rsidR="003C1D27" w:rsidRPr="00711E56" w:rsidRDefault="003C1D27" w:rsidP="003C1D27">
            <w:pPr>
              <w:keepNext/>
              <w:keepLines/>
              <w:widowControl w:val="0"/>
              <w:autoSpaceDE w:val="0"/>
              <w:autoSpaceDN w:val="0"/>
              <w:adjustRightInd w:val="0"/>
              <w:rPr>
                <w:rFonts w:asciiTheme="minorHAnsi" w:hAnsiTheme="minorHAnsi" w:cs="Arial"/>
                <w:b/>
                <w:bCs/>
                <w:color w:val="7F7F7F"/>
                <w:sz w:val="18"/>
                <w:szCs w:val="18"/>
                <w:lang w:val="en-CA"/>
              </w:rPr>
            </w:pPr>
          </w:p>
        </w:tc>
      </w:tr>
      <w:tr w:rsidR="003C1D27" w:rsidRPr="00711E56" w14:paraId="5320CB8F" w14:textId="77777777" w:rsidTr="003C1D27">
        <w:tc>
          <w:tcPr>
            <w:tcW w:w="2538" w:type="dxa"/>
            <w:tcBorders>
              <w:top w:val="nil"/>
              <w:left w:val="nil"/>
              <w:bottom w:val="nil"/>
              <w:right w:val="single" w:sz="4" w:space="0" w:color="auto"/>
            </w:tcBorders>
          </w:tcPr>
          <w:p w14:paraId="3B7B84FA"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0CA939F3" w14:textId="77777777" w:rsidR="003C1D27" w:rsidRPr="00711E56" w:rsidRDefault="008A3747" w:rsidP="003C1D2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InternationalBoundary</w:t>
            </w:r>
          </w:p>
        </w:tc>
      </w:tr>
      <w:tr w:rsidR="003C1D27" w:rsidRPr="00711E56" w14:paraId="1EED0DE8" w14:textId="77777777" w:rsidTr="003C1D27">
        <w:tc>
          <w:tcPr>
            <w:tcW w:w="2538" w:type="dxa"/>
            <w:tcBorders>
              <w:top w:val="nil"/>
              <w:left w:val="nil"/>
              <w:bottom w:val="nil"/>
              <w:right w:val="single" w:sz="4" w:space="0" w:color="auto"/>
            </w:tcBorders>
          </w:tcPr>
          <w:p w14:paraId="2C2E1434" w14:textId="77777777" w:rsidR="003C1D27" w:rsidRPr="00711E56" w:rsidRDefault="003C1D27" w:rsidP="003C1D2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EC9CDE7" w14:textId="77777777" w:rsidR="003C1D27" w:rsidRPr="00711E56" w:rsidRDefault="003C1D27" w:rsidP="003C1D27">
            <w:pPr>
              <w:keepNext/>
              <w:keepLines/>
              <w:widowControl w:val="0"/>
              <w:autoSpaceDE w:val="0"/>
              <w:autoSpaceDN w:val="0"/>
              <w:adjustRightInd w:val="0"/>
              <w:rPr>
                <w:rFonts w:asciiTheme="minorHAnsi" w:hAnsiTheme="minorHAnsi" w:cs="Calibri"/>
                <w:b/>
                <w:bCs/>
                <w:color w:val="7F7F7F"/>
                <w:sz w:val="18"/>
                <w:szCs w:val="18"/>
                <w:lang w:val="en-CA"/>
              </w:rPr>
            </w:pPr>
          </w:p>
        </w:tc>
      </w:tr>
      <w:tr w:rsidR="003C1D27" w:rsidRPr="00711E56" w14:paraId="17C15E45" w14:textId="77777777" w:rsidTr="003C1D27">
        <w:tc>
          <w:tcPr>
            <w:tcW w:w="2538" w:type="dxa"/>
            <w:tcBorders>
              <w:top w:val="nil"/>
              <w:left w:val="nil"/>
              <w:bottom w:val="nil"/>
              <w:right w:val="single" w:sz="4" w:space="0" w:color="auto"/>
            </w:tcBorders>
          </w:tcPr>
          <w:p w14:paraId="073B41D8" w14:textId="77777777" w:rsidR="003C1D27" w:rsidRPr="00711E56" w:rsidRDefault="003C1D27" w:rsidP="003C1D2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0759B6AA" w14:textId="77777777" w:rsidR="003C1D27" w:rsidRPr="00711E56" w:rsidRDefault="008A3747" w:rsidP="003C1D27">
            <w:pPr>
              <w:keepNext/>
              <w:keepLines/>
              <w:widowControl w:val="0"/>
              <w:autoSpaceDE w:val="0"/>
              <w:autoSpaceDN w:val="0"/>
              <w:adjustRightInd w:val="0"/>
              <w:rPr>
                <w:rFonts w:asciiTheme="minorHAnsi" w:hAnsiTheme="minorHAnsi" w:cs="Calibri"/>
                <w:b/>
                <w:bCs/>
                <w:color w:val="7F7F7F"/>
                <w:sz w:val="18"/>
                <w:szCs w:val="18"/>
                <w:lang w:val="en-CA"/>
              </w:rPr>
            </w:pPr>
            <w:r w:rsidRPr="008A3747">
              <w:rPr>
                <w:rFonts w:asciiTheme="minorHAnsi" w:hAnsiTheme="minorHAnsi" w:cs="Calibri"/>
                <w:color w:val="404040"/>
                <w:sz w:val="18"/>
                <w:szCs w:val="18"/>
                <w:lang w:val="en-CA"/>
              </w:rPr>
              <w:t>limtyp</w:t>
            </w:r>
          </w:p>
        </w:tc>
      </w:tr>
      <w:tr w:rsidR="003C1D27" w:rsidRPr="00711E56" w14:paraId="67E62759" w14:textId="77777777" w:rsidTr="003C1D27">
        <w:tc>
          <w:tcPr>
            <w:tcW w:w="2538" w:type="dxa"/>
            <w:tcBorders>
              <w:top w:val="nil"/>
              <w:left w:val="nil"/>
              <w:bottom w:val="nil"/>
              <w:right w:val="single" w:sz="4" w:space="0" w:color="auto"/>
            </w:tcBorders>
          </w:tcPr>
          <w:p w14:paraId="704A2D9E"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8C4FB36" w14:textId="77777777" w:rsidR="003C1D27" w:rsidRPr="00711E56" w:rsidRDefault="008A3747" w:rsidP="003C1D27">
            <w:pPr>
              <w:keepNext/>
              <w:keepLines/>
              <w:widowControl w:val="0"/>
              <w:autoSpaceDE w:val="0"/>
              <w:autoSpaceDN w:val="0"/>
              <w:adjustRightInd w:val="0"/>
              <w:rPr>
                <w:rFonts w:asciiTheme="minorHAnsi" w:hAnsiTheme="minorHAnsi" w:cs="Calibri"/>
                <w:color w:val="404040"/>
                <w:sz w:val="18"/>
                <w:szCs w:val="18"/>
                <w:lang w:val="en-CA"/>
              </w:rPr>
            </w:pPr>
            <w:r w:rsidRPr="008A3747">
              <w:rPr>
                <w:rFonts w:asciiTheme="minorHAnsi" w:hAnsiTheme="minorHAnsi" w:cs="Calibri"/>
                <w:color w:val="404040"/>
                <w:sz w:val="18"/>
                <w:szCs w:val="18"/>
                <w:lang w:val="en-CA"/>
              </w:rPr>
              <w:t>A type of boundary administered by two sovereign states (countries). This is a special case of boundary whose purpose is to allow the clear definition of critical sovereignty related elements.</w:t>
            </w:r>
          </w:p>
        </w:tc>
      </w:tr>
      <w:tr w:rsidR="003C1D27" w:rsidRPr="00711E56" w14:paraId="12E3188B" w14:textId="77777777" w:rsidTr="003C1D27">
        <w:tc>
          <w:tcPr>
            <w:tcW w:w="2538" w:type="dxa"/>
            <w:tcBorders>
              <w:top w:val="nil"/>
              <w:left w:val="nil"/>
              <w:bottom w:val="nil"/>
              <w:right w:val="single" w:sz="4" w:space="0" w:color="auto"/>
            </w:tcBorders>
          </w:tcPr>
          <w:p w14:paraId="03806E48"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11377AD"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p>
        </w:tc>
      </w:tr>
      <w:tr w:rsidR="003C1D27" w:rsidRPr="00711E56" w14:paraId="1FE951E2" w14:textId="77777777" w:rsidTr="003C1D27">
        <w:tc>
          <w:tcPr>
            <w:tcW w:w="2538" w:type="dxa"/>
            <w:tcBorders>
              <w:top w:val="nil"/>
              <w:left w:val="nil"/>
              <w:bottom w:val="nil"/>
              <w:right w:val="single" w:sz="4" w:space="0" w:color="auto"/>
            </w:tcBorders>
          </w:tcPr>
          <w:p w14:paraId="2D31472B" w14:textId="77777777" w:rsidR="003C1D27" w:rsidRPr="00711E56" w:rsidRDefault="003C1D27" w:rsidP="003C1D2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5683F8B6" w14:textId="77777777" w:rsidR="003C1D27" w:rsidRPr="00711E56" w:rsidRDefault="003C1D27" w:rsidP="003C1D2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54F716EE" w14:textId="77777777" w:rsidR="003C1D27" w:rsidRDefault="003C1D27" w:rsidP="003C1D27">
      <w:pPr>
        <w:pStyle w:val="BodyText"/>
        <w:rPr>
          <w:sz w:val="16"/>
        </w:rPr>
      </w:pPr>
    </w:p>
    <w:p w14:paraId="26377B69"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4012</w:t>
      </w:r>
    </w:p>
    <w:tbl>
      <w:tblPr>
        <w:tblStyle w:val="TableGrid"/>
        <w:tblW w:w="0" w:type="auto"/>
        <w:tblInd w:w="918" w:type="dxa"/>
        <w:tblLook w:val="04A0" w:firstRow="1" w:lastRow="0" w:firstColumn="1" w:lastColumn="0" w:noHBand="0" w:noVBand="1"/>
      </w:tblPr>
      <w:tblGrid>
        <w:gridCol w:w="2538"/>
        <w:gridCol w:w="5521"/>
      </w:tblGrid>
      <w:tr w:rsidR="008A3747" w:rsidRPr="00711E56" w14:paraId="45191C73" w14:textId="77777777" w:rsidTr="008A3747">
        <w:tc>
          <w:tcPr>
            <w:tcW w:w="2538" w:type="dxa"/>
            <w:tcBorders>
              <w:top w:val="nil"/>
              <w:left w:val="nil"/>
              <w:bottom w:val="nil"/>
              <w:right w:val="single" w:sz="4" w:space="0" w:color="auto"/>
            </w:tcBorders>
          </w:tcPr>
          <w:p w14:paraId="3986218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9C1A663"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53A943B4" w14:textId="77777777" w:rsidTr="008A3747">
        <w:tc>
          <w:tcPr>
            <w:tcW w:w="2538" w:type="dxa"/>
            <w:tcBorders>
              <w:top w:val="nil"/>
              <w:left w:val="nil"/>
              <w:bottom w:val="nil"/>
              <w:right w:val="single" w:sz="4" w:space="0" w:color="auto"/>
            </w:tcBorders>
          </w:tcPr>
          <w:p w14:paraId="6F65449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B0616E6" w14:textId="77777777" w:rsidR="008A3747" w:rsidRPr="00711E56" w:rsidRDefault="008A3747" w:rsidP="008A374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B</w:t>
            </w:r>
            <w:r w:rsidRPr="008A3747">
              <w:rPr>
                <w:rFonts w:asciiTheme="minorHAnsi" w:hAnsiTheme="minorHAnsi" w:cs="Arial"/>
                <w:b/>
                <w:color w:val="404040"/>
                <w:sz w:val="18"/>
                <w:szCs w:val="18"/>
                <w:lang w:val="en-CA"/>
              </w:rPr>
              <w:t>oundary</w:t>
            </w:r>
          </w:p>
        </w:tc>
      </w:tr>
      <w:tr w:rsidR="008A3747" w:rsidRPr="00711E56" w14:paraId="6840D0F0" w14:textId="77777777" w:rsidTr="008A3747">
        <w:tc>
          <w:tcPr>
            <w:tcW w:w="2538" w:type="dxa"/>
            <w:tcBorders>
              <w:top w:val="nil"/>
              <w:left w:val="nil"/>
              <w:bottom w:val="nil"/>
              <w:right w:val="single" w:sz="4" w:space="0" w:color="auto"/>
            </w:tcBorders>
          </w:tcPr>
          <w:p w14:paraId="1F973B8A"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7D3ED3C"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22B1C104" w14:textId="77777777" w:rsidTr="008A3747">
        <w:tc>
          <w:tcPr>
            <w:tcW w:w="2538" w:type="dxa"/>
            <w:tcBorders>
              <w:top w:val="nil"/>
              <w:left w:val="nil"/>
              <w:bottom w:val="nil"/>
              <w:right w:val="single" w:sz="4" w:space="0" w:color="auto"/>
            </w:tcBorders>
          </w:tcPr>
          <w:p w14:paraId="199C8598"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4BDDC1B"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InternationalBoundary</w:t>
            </w:r>
          </w:p>
        </w:tc>
      </w:tr>
      <w:tr w:rsidR="008A3747" w:rsidRPr="00711E56" w14:paraId="271476D4" w14:textId="77777777" w:rsidTr="008A3747">
        <w:tc>
          <w:tcPr>
            <w:tcW w:w="2538" w:type="dxa"/>
            <w:tcBorders>
              <w:top w:val="nil"/>
              <w:left w:val="nil"/>
              <w:bottom w:val="nil"/>
              <w:right w:val="single" w:sz="4" w:space="0" w:color="auto"/>
            </w:tcBorders>
          </w:tcPr>
          <w:p w14:paraId="18467BB1"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303E27B"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00C6BF2C" w14:textId="77777777" w:rsidTr="008A3747">
        <w:tc>
          <w:tcPr>
            <w:tcW w:w="2538" w:type="dxa"/>
            <w:tcBorders>
              <w:top w:val="nil"/>
              <w:left w:val="nil"/>
              <w:bottom w:val="nil"/>
              <w:right w:val="single" w:sz="4" w:space="0" w:color="auto"/>
            </w:tcBorders>
          </w:tcPr>
          <w:p w14:paraId="571F7D4E"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E16EE74"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r w:rsidRPr="008A3747">
              <w:rPr>
                <w:rFonts w:asciiTheme="minorHAnsi" w:hAnsiTheme="minorHAnsi" w:cs="Calibri"/>
                <w:color w:val="404040"/>
                <w:sz w:val="18"/>
                <w:szCs w:val="18"/>
                <w:lang w:val="en-CA"/>
              </w:rPr>
              <w:t>limtyp</w:t>
            </w:r>
          </w:p>
        </w:tc>
      </w:tr>
      <w:tr w:rsidR="008A3747" w:rsidRPr="00711E56" w14:paraId="3DB9668B" w14:textId="77777777" w:rsidTr="008A3747">
        <w:tc>
          <w:tcPr>
            <w:tcW w:w="2538" w:type="dxa"/>
            <w:tcBorders>
              <w:top w:val="nil"/>
              <w:left w:val="nil"/>
              <w:bottom w:val="nil"/>
              <w:right w:val="single" w:sz="4" w:space="0" w:color="auto"/>
            </w:tcBorders>
          </w:tcPr>
          <w:p w14:paraId="63A0A52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4ED4694" w14:textId="77777777" w:rsidR="008A3747" w:rsidRPr="00711E56" w:rsidRDefault="008A3747" w:rsidP="008A3747">
            <w:pPr>
              <w:keepNext/>
              <w:keepLines/>
              <w:widowControl w:val="0"/>
              <w:autoSpaceDE w:val="0"/>
              <w:autoSpaceDN w:val="0"/>
              <w:adjustRightInd w:val="0"/>
              <w:rPr>
                <w:rFonts w:asciiTheme="minorHAnsi" w:hAnsiTheme="minorHAnsi" w:cs="Calibri"/>
                <w:color w:val="404040"/>
                <w:sz w:val="18"/>
                <w:szCs w:val="18"/>
                <w:lang w:val="en-CA"/>
              </w:rPr>
            </w:pPr>
            <w:r>
              <w:rPr>
                <w:rFonts w:asciiTheme="minorHAnsi" w:hAnsiTheme="minorHAnsi" w:cs="Calibri"/>
                <w:color w:val="404040"/>
                <w:sz w:val="18"/>
                <w:szCs w:val="18"/>
                <w:lang w:val="en-CA"/>
              </w:rPr>
              <w:t>Element delimiting</w:t>
            </w:r>
            <w:r w:rsidRPr="008A3747">
              <w:rPr>
                <w:rFonts w:asciiTheme="minorHAnsi" w:hAnsiTheme="minorHAnsi" w:cs="Calibri"/>
                <w:color w:val="404040"/>
                <w:sz w:val="18"/>
                <w:szCs w:val="18"/>
                <w:lang w:val="en-CA"/>
              </w:rPr>
              <w:t xml:space="preserve"> an object administered by a more than one owner; typically two sovereign states (countries). If there are two political entities involved, the delineated is a boundary, and if there is only one the delineation is a limit.</w:t>
            </w:r>
          </w:p>
        </w:tc>
      </w:tr>
      <w:tr w:rsidR="008A3747" w:rsidRPr="00711E56" w14:paraId="0A83A6E0" w14:textId="77777777" w:rsidTr="008A3747">
        <w:tc>
          <w:tcPr>
            <w:tcW w:w="2538" w:type="dxa"/>
            <w:tcBorders>
              <w:top w:val="nil"/>
              <w:left w:val="nil"/>
              <w:bottom w:val="nil"/>
              <w:right w:val="single" w:sz="4" w:space="0" w:color="auto"/>
            </w:tcBorders>
          </w:tcPr>
          <w:p w14:paraId="0C9FC6FA"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8A12E8C"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5CB99569" w14:textId="77777777" w:rsidTr="008A3747">
        <w:tc>
          <w:tcPr>
            <w:tcW w:w="2538" w:type="dxa"/>
            <w:tcBorders>
              <w:top w:val="nil"/>
              <w:left w:val="nil"/>
              <w:bottom w:val="nil"/>
              <w:right w:val="single" w:sz="4" w:space="0" w:color="auto"/>
            </w:tcBorders>
          </w:tcPr>
          <w:p w14:paraId="77A59612"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67B214F"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56A5C272" w14:textId="77777777" w:rsidR="008A3747" w:rsidRDefault="008A3747" w:rsidP="008A3747">
      <w:pPr>
        <w:pStyle w:val="BodyText"/>
        <w:rPr>
          <w:sz w:val="16"/>
        </w:rPr>
      </w:pPr>
    </w:p>
    <w:p w14:paraId="30217F6F"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4013</w:t>
      </w:r>
    </w:p>
    <w:tbl>
      <w:tblPr>
        <w:tblStyle w:val="TableGrid"/>
        <w:tblW w:w="0" w:type="auto"/>
        <w:tblInd w:w="918" w:type="dxa"/>
        <w:tblLook w:val="04A0" w:firstRow="1" w:lastRow="0" w:firstColumn="1" w:lastColumn="0" w:noHBand="0" w:noVBand="1"/>
      </w:tblPr>
      <w:tblGrid>
        <w:gridCol w:w="2538"/>
        <w:gridCol w:w="5521"/>
      </w:tblGrid>
      <w:tr w:rsidR="008A3747" w:rsidRPr="00711E56" w14:paraId="7DDECDE3" w14:textId="77777777" w:rsidTr="008A3747">
        <w:tc>
          <w:tcPr>
            <w:tcW w:w="2538" w:type="dxa"/>
            <w:tcBorders>
              <w:top w:val="nil"/>
              <w:left w:val="nil"/>
              <w:bottom w:val="nil"/>
              <w:right w:val="single" w:sz="4" w:space="0" w:color="auto"/>
            </w:tcBorders>
          </w:tcPr>
          <w:p w14:paraId="10228E02"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8AE9D8C"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4F612D2F" w14:textId="77777777" w:rsidTr="008A3747">
        <w:tc>
          <w:tcPr>
            <w:tcW w:w="2538" w:type="dxa"/>
            <w:tcBorders>
              <w:top w:val="nil"/>
              <w:left w:val="nil"/>
              <w:bottom w:val="nil"/>
              <w:right w:val="single" w:sz="4" w:space="0" w:color="auto"/>
            </w:tcBorders>
          </w:tcPr>
          <w:p w14:paraId="678D68F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7017E90" w14:textId="77777777" w:rsidR="008A3747" w:rsidRPr="00711E56" w:rsidRDefault="008A3747" w:rsidP="008A374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Limit</w:t>
            </w:r>
          </w:p>
        </w:tc>
      </w:tr>
      <w:tr w:rsidR="008A3747" w:rsidRPr="00711E56" w14:paraId="713D9580" w14:textId="77777777" w:rsidTr="008A3747">
        <w:tc>
          <w:tcPr>
            <w:tcW w:w="2538" w:type="dxa"/>
            <w:tcBorders>
              <w:top w:val="nil"/>
              <w:left w:val="nil"/>
              <w:bottom w:val="nil"/>
              <w:right w:val="single" w:sz="4" w:space="0" w:color="auto"/>
            </w:tcBorders>
          </w:tcPr>
          <w:p w14:paraId="5E0F39DE"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92BD2AB"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5C6FC16E" w14:textId="77777777" w:rsidTr="008A3747">
        <w:tc>
          <w:tcPr>
            <w:tcW w:w="2538" w:type="dxa"/>
            <w:tcBorders>
              <w:top w:val="nil"/>
              <w:left w:val="nil"/>
              <w:bottom w:val="nil"/>
              <w:right w:val="single" w:sz="4" w:space="0" w:color="auto"/>
            </w:tcBorders>
          </w:tcPr>
          <w:p w14:paraId="629D5638"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90192F6"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Limit</w:t>
            </w:r>
          </w:p>
        </w:tc>
      </w:tr>
      <w:tr w:rsidR="008A3747" w:rsidRPr="00711E56" w14:paraId="37E15A3F" w14:textId="77777777" w:rsidTr="008A3747">
        <w:tc>
          <w:tcPr>
            <w:tcW w:w="2538" w:type="dxa"/>
            <w:tcBorders>
              <w:top w:val="nil"/>
              <w:left w:val="nil"/>
              <w:bottom w:val="nil"/>
              <w:right w:val="single" w:sz="4" w:space="0" w:color="auto"/>
            </w:tcBorders>
          </w:tcPr>
          <w:p w14:paraId="465C7F8A"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5959E28"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0D7F36E3" w14:textId="77777777" w:rsidTr="008A3747">
        <w:tc>
          <w:tcPr>
            <w:tcW w:w="2538" w:type="dxa"/>
            <w:tcBorders>
              <w:top w:val="nil"/>
              <w:left w:val="nil"/>
              <w:bottom w:val="nil"/>
              <w:right w:val="single" w:sz="4" w:space="0" w:color="auto"/>
            </w:tcBorders>
          </w:tcPr>
          <w:p w14:paraId="5B4FE413"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22ED87CB"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r w:rsidRPr="008A3747">
              <w:rPr>
                <w:rFonts w:asciiTheme="minorHAnsi" w:hAnsiTheme="minorHAnsi" w:cs="Calibri"/>
                <w:color w:val="404040"/>
                <w:sz w:val="18"/>
                <w:szCs w:val="18"/>
                <w:lang w:val="en-CA"/>
              </w:rPr>
              <w:t>limtyp</w:t>
            </w:r>
          </w:p>
        </w:tc>
      </w:tr>
      <w:tr w:rsidR="008A3747" w:rsidRPr="00711E56" w14:paraId="190188FC" w14:textId="77777777" w:rsidTr="008A3747">
        <w:tc>
          <w:tcPr>
            <w:tcW w:w="2538" w:type="dxa"/>
            <w:tcBorders>
              <w:top w:val="nil"/>
              <w:left w:val="nil"/>
              <w:bottom w:val="nil"/>
              <w:right w:val="single" w:sz="4" w:space="0" w:color="auto"/>
            </w:tcBorders>
          </w:tcPr>
          <w:p w14:paraId="64696885"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ADBB027" w14:textId="77777777" w:rsidR="008A3747" w:rsidRPr="00711E56" w:rsidRDefault="008A3747" w:rsidP="008A3747">
            <w:pPr>
              <w:keepNext/>
              <w:keepLines/>
              <w:widowControl w:val="0"/>
              <w:autoSpaceDE w:val="0"/>
              <w:autoSpaceDN w:val="0"/>
              <w:adjustRightInd w:val="0"/>
              <w:rPr>
                <w:rFonts w:asciiTheme="minorHAnsi" w:hAnsiTheme="minorHAnsi" w:cs="Calibri"/>
                <w:color w:val="404040"/>
                <w:sz w:val="18"/>
                <w:szCs w:val="18"/>
                <w:lang w:val="en-CA"/>
              </w:rPr>
            </w:pPr>
            <w:r w:rsidRPr="008A3747">
              <w:rPr>
                <w:rFonts w:asciiTheme="minorHAnsi" w:hAnsiTheme="minorHAnsi" w:cs="Calibri"/>
                <w:color w:val="404040"/>
                <w:sz w:val="18"/>
                <w:szCs w:val="18"/>
                <w:lang w:val="en-CA"/>
              </w:rPr>
              <w:t>Element delimiting an object administered by a single owner; e.g. boundary of a management zone, that pertains to only one political entity, such as oil lease areas within a management zone for oil exploration. If there are two political entities involved, the delineation is a boundary, and if there is only one the delineation is a limit.</w:t>
            </w:r>
          </w:p>
        </w:tc>
      </w:tr>
      <w:tr w:rsidR="008A3747" w:rsidRPr="00711E56" w14:paraId="6BDC51FD" w14:textId="77777777" w:rsidTr="008A3747">
        <w:tc>
          <w:tcPr>
            <w:tcW w:w="2538" w:type="dxa"/>
            <w:tcBorders>
              <w:top w:val="nil"/>
              <w:left w:val="nil"/>
              <w:bottom w:val="nil"/>
              <w:right w:val="single" w:sz="4" w:space="0" w:color="auto"/>
            </w:tcBorders>
          </w:tcPr>
          <w:p w14:paraId="6AF0E397"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65812F7"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21E6D6E0" w14:textId="77777777" w:rsidTr="008A3747">
        <w:tc>
          <w:tcPr>
            <w:tcW w:w="2538" w:type="dxa"/>
            <w:tcBorders>
              <w:top w:val="nil"/>
              <w:left w:val="nil"/>
              <w:bottom w:val="nil"/>
              <w:right w:val="single" w:sz="4" w:space="0" w:color="auto"/>
            </w:tcBorders>
          </w:tcPr>
          <w:p w14:paraId="7E4242F4"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F0F8825"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FCE0447" w14:textId="77777777" w:rsidR="008A3747" w:rsidRDefault="008A3747" w:rsidP="008A3747">
      <w:pPr>
        <w:pStyle w:val="BodyText"/>
        <w:rPr>
          <w:sz w:val="16"/>
        </w:rPr>
      </w:pPr>
    </w:p>
    <w:p w14:paraId="0D86D46A"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4014</w:t>
      </w:r>
    </w:p>
    <w:tbl>
      <w:tblPr>
        <w:tblStyle w:val="TableGrid"/>
        <w:tblW w:w="0" w:type="auto"/>
        <w:tblInd w:w="918" w:type="dxa"/>
        <w:tblLook w:val="04A0" w:firstRow="1" w:lastRow="0" w:firstColumn="1" w:lastColumn="0" w:noHBand="0" w:noVBand="1"/>
      </w:tblPr>
      <w:tblGrid>
        <w:gridCol w:w="2538"/>
        <w:gridCol w:w="5521"/>
      </w:tblGrid>
      <w:tr w:rsidR="008A3747" w:rsidRPr="00711E56" w14:paraId="40DA54B0" w14:textId="77777777" w:rsidTr="008A3747">
        <w:tc>
          <w:tcPr>
            <w:tcW w:w="2538" w:type="dxa"/>
            <w:tcBorders>
              <w:top w:val="nil"/>
              <w:left w:val="nil"/>
              <w:bottom w:val="nil"/>
              <w:right w:val="single" w:sz="4" w:space="0" w:color="auto"/>
            </w:tcBorders>
          </w:tcPr>
          <w:p w14:paraId="088F97F7"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7C58DB7"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41E184D4" w14:textId="77777777" w:rsidTr="008A3747">
        <w:tc>
          <w:tcPr>
            <w:tcW w:w="2538" w:type="dxa"/>
            <w:tcBorders>
              <w:top w:val="nil"/>
              <w:left w:val="nil"/>
              <w:bottom w:val="nil"/>
              <w:right w:val="single" w:sz="4" w:space="0" w:color="auto"/>
            </w:tcBorders>
          </w:tcPr>
          <w:p w14:paraId="12EFA80D"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F0EB279" w14:textId="77777777" w:rsidR="008A3747" w:rsidRPr="00711E56" w:rsidRDefault="008A3747" w:rsidP="008A3747">
            <w:pPr>
              <w:keepNext/>
              <w:keepLines/>
              <w:widowControl w:val="0"/>
              <w:autoSpaceDE w:val="0"/>
              <w:autoSpaceDN w:val="0"/>
              <w:adjustRightInd w:val="0"/>
              <w:rPr>
                <w:rFonts w:asciiTheme="minorHAnsi" w:hAnsiTheme="minorHAnsi" w:cs="Arial"/>
                <w:b/>
                <w:color w:val="404040"/>
                <w:sz w:val="18"/>
                <w:szCs w:val="18"/>
                <w:lang w:val="en-CA"/>
              </w:rPr>
            </w:pPr>
            <w:r w:rsidRPr="008A3747">
              <w:rPr>
                <w:rFonts w:asciiTheme="minorHAnsi" w:hAnsiTheme="minorHAnsi" w:cs="Arial"/>
                <w:b/>
                <w:color w:val="404040"/>
                <w:sz w:val="18"/>
                <w:szCs w:val="18"/>
                <w:lang w:val="en-CA"/>
              </w:rPr>
              <w:t>Geodesic</w:t>
            </w:r>
          </w:p>
        </w:tc>
      </w:tr>
      <w:tr w:rsidR="008A3747" w:rsidRPr="00711E56" w14:paraId="7516FF5D" w14:textId="77777777" w:rsidTr="008A3747">
        <w:tc>
          <w:tcPr>
            <w:tcW w:w="2538" w:type="dxa"/>
            <w:tcBorders>
              <w:top w:val="nil"/>
              <w:left w:val="nil"/>
              <w:bottom w:val="nil"/>
              <w:right w:val="single" w:sz="4" w:space="0" w:color="auto"/>
            </w:tcBorders>
          </w:tcPr>
          <w:p w14:paraId="03B18DB0"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D955627"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18E69514" w14:textId="77777777" w:rsidTr="008A3747">
        <w:tc>
          <w:tcPr>
            <w:tcW w:w="2538" w:type="dxa"/>
            <w:tcBorders>
              <w:top w:val="nil"/>
              <w:left w:val="nil"/>
              <w:bottom w:val="nil"/>
              <w:right w:val="single" w:sz="4" w:space="0" w:color="auto"/>
            </w:tcBorders>
          </w:tcPr>
          <w:p w14:paraId="0E4F93E4"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DE9441B"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Geodesic</w:t>
            </w:r>
          </w:p>
        </w:tc>
      </w:tr>
      <w:tr w:rsidR="008A3747" w:rsidRPr="00711E56" w14:paraId="1D5ACF7A" w14:textId="77777777" w:rsidTr="008A3747">
        <w:tc>
          <w:tcPr>
            <w:tcW w:w="2538" w:type="dxa"/>
            <w:tcBorders>
              <w:top w:val="nil"/>
              <w:left w:val="nil"/>
              <w:bottom w:val="nil"/>
              <w:right w:val="single" w:sz="4" w:space="0" w:color="auto"/>
            </w:tcBorders>
          </w:tcPr>
          <w:p w14:paraId="60F1EEDD"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C6582E1"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3E7B2009" w14:textId="77777777" w:rsidTr="008A3747">
        <w:tc>
          <w:tcPr>
            <w:tcW w:w="2538" w:type="dxa"/>
            <w:tcBorders>
              <w:top w:val="nil"/>
              <w:left w:val="nil"/>
              <w:bottom w:val="nil"/>
              <w:right w:val="single" w:sz="4" w:space="0" w:color="auto"/>
            </w:tcBorders>
          </w:tcPr>
          <w:p w14:paraId="3FD637B6"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18242A65"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r w:rsidRPr="008A3747">
              <w:rPr>
                <w:rFonts w:asciiTheme="minorHAnsi" w:hAnsiTheme="minorHAnsi" w:cs="Calibri"/>
                <w:color w:val="404040"/>
                <w:sz w:val="18"/>
                <w:szCs w:val="18"/>
                <w:lang w:val="en-CA"/>
              </w:rPr>
              <w:t>arctyp</w:t>
            </w:r>
          </w:p>
        </w:tc>
      </w:tr>
      <w:tr w:rsidR="008A3747" w:rsidRPr="00711E56" w14:paraId="033431BC" w14:textId="77777777" w:rsidTr="008A3747">
        <w:tc>
          <w:tcPr>
            <w:tcW w:w="2538" w:type="dxa"/>
            <w:tcBorders>
              <w:top w:val="nil"/>
              <w:left w:val="nil"/>
              <w:bottom w:val="nil"/>
              <w:right w:val="single" w:sz="4" w:space="0" w:color="auto"/>
            </w:tcBorders>
          </w:tcPr>
          <w:p w14:paraId="1488CDB7"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F48B427" w14:textId="77777777" w:rsidR="008A3747" w:rsidRPr="00711E56" w:rsidRDefault="008A3747" w:rsidP="008A3747">
            <w:pPr>
              <w:keepNext/>
              <w:keepLines/>
              <w:widowControl w:val="0"/>
              <w:autoSpaceDE w:val="0"/>
              <w:autoSpaceDN w:val="0"/>
              <w:adjustRightInd w:val="0"/>
              <w:rPr>
                <w:rFonts w:asciiTheme="minorHAnsi" w:hAnsiTheme="minorHAnsi" w:cs="Calibri"/>
                <w:color w:val="404040"/>
                <w:sz w:val="18"/>
                <w:szCs w:val="18"/>
                <w:lang w:val="en-CA"/>
              </w:rPr>
            </w:pPr>
            <w:r w:rsidRPr="008A3747">
              <w:rPr>
                <w:rFonts w:asciiTheme="minorHAnsi" w:hAnsiTheme="minorHAnsi" w:cs="Calibri"/>
                <w:color w:val="404040"/>
                <w:sz w:val="18"/>
                <w:szCs w:val="18"/>
                <w:lang w:val="en-CA"/>
              </w:rPr>
              <w:t>A path of shortest distance along the surface of an ellipsoid, namely a segment of a great circle.</w:t>
            </w:r>
          </w:p>
        </w:tc>
      </w:tr>
      <w:tr w:rsidR="008A3747" w:rsidRPr="00711E56" w14:paraId="17553BA9" w14:textId="77777777" w:rsidTr="008A3747">
        <w:tc>
          <w:tcPr>
            <w:tcW w:w="2538" w:type="dxa"/>
            <w:tcBorders>
              <w:top w:val="nil"/>
              <w:left w:val="nil"/>
              <w:bottom w:val="nil"/>
              <w:right w:val="single" w:sz="4" w:space="0" w:color="auto"/>
            </w:tcBorders>
          </w:tcPr>
          <w:p w14:paraId="0464AC8D"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53C59FE"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6AB5F903" w14:textId="77777777" w:rsidTr="008A3747">
        <w:tc>
          <w:tcPr>
            <w:tcW w:w="2538" w:type="dxa"/>
            <w:tcBorders>
              <w:top w:val="nil"/>
              <w:left w:val="nil"/>
              <w:bottom w:val="nil"/>
              <w:right w:val="single" w:sz="4" w:space="0" w:color="auto"/>
            </w:tcBorders>
          </w:tcPr>
          <w:p w14:paraId="3BDE772F"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08F0B6B"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21ECC91" w14:textId="77777777" w:rsidR="008A3747" w:rsidRDefault="008A3747" w:rsidP="008A3747">
      <w:pPr>
        <w:pStyle w:val="BodyText"/>
        <w:rPr>
          <w:sz w:val="16"/>
        </w:rPr>
      </w:pPr>
    </w:p>
    <w:p w14:paraId="529AC6C5"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4015</w:t>
      </w:r>
    </w:p>
    <w:tbl>
      <w:tblPr>
        <w:tblStyle w:val="TableGrid"/>
        <w:tblW w:w="0" w:type="auto"/>
        <w:tblInd w:w="918" w:type="dxa"/>
        <w:tblLook w:val="04A0" w:firstRow="1" w:lastRow="0" w:firstColumn="1" w:lastColumn="0" w:noHBand="0" w:noVBand="1"/>
      </w:tblPr>
      <w:tblGrid>
        <w:gridCol w:w="2538"/>
        <w:gridCol w:w="5521"/>
      </w:tblGrid>
      <w:tr w:rsidR="008A3747" w:rsidRPr="00711E56" w14:paraId="4D6EDA66" w14:textId="77777777" w:rsidTr="008A3747">
        <w:tc>
          <w:tcPr>
            <w:tcW w:w="2538" w:type="dxa"/>
            <w:tcBorders>
              <w:top w:val="nil"/>
              <w:left w:val="nil"/>
              <w:bottom w:val="nil"/>
              <w:right w:val="single" w:sz="4" w:space="0" w:color="auto"/>
            </w:tcBorders>
          </w:tcPr>
          <w:p w14:paraId="16C84338"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BC7720B"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1C007303" w14:textId="77777777" w:rsidTr="008A3747">
        <w:tc>
          <w:tcPr>
            <w:tcW w:w="2538" w:type="dxa"/>
            <w:tcBorders>
              <w:top w:val="nil"/>
              <w:left w:val="nil"/>
              <w:bottom w:val="nil"/>
              <w:right w:val="single" w:sz="4" w:space="0" w:color="auto"/>
            </w:tcBorders>
          </w:tcPr>
          <w:p w14:paraId="30BD630E"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C8DEE6B" w14:textId="77777777" w:rsidR="008A3747" w:rsidRPr="00711E56" w:rsidRDefault="008A3747" w:rsidP="008A374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L</w:t>
            </w:r>
            <w:r w:rsidRPr="008A3747">
              <w:rPr>
                <w:rFonts w:asciiTheme="minorHAnsi" w:hAnsiTheme="minorHAnsi" w:cs="Arial"/>
                <w:b/>
                <w:color w:val="404040"/>
                <w:sz w:val="18"/>
                <w:szCs w:val="18"/>
                <w:lang w:val="en-CA"/>
              </w:rPr>
              <w:t>oxodrome</w:t>
            </w:r>
          </w:p>
        </w:tc>
      </w:tr>
      <w:tr w:rsidR="008A3747" w:rsidRPr="00711E56" w14:paraId="2FADF21C" w14:textId="77777777" w:rsidTr="008A3747">
        <w:tc>
          <w:tcPr>
            <w:tcW w:w="2538" w:type="dxa"/>
            <w:tcBorders>
              <w:top w:val="nil"/>
              <w:left w:val="nil"/>
              <w:bottom w:val="nil"/>
              <w:right w:val="single" w:sz="4" w:space="0" w:color="auto"/>
            </w:tcBorders>
          </w:tcPr>
          <w:p w14:paraId="5849028B"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3F38124"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20BD8E0C" w14:textId="77777777" w:rsidTr="008A3747">
        <w:tc>
          <w:tcPr>
            <w:tcW w:w="2538" w:type="dxa"/>
            <w:tcBorders>
              <w:top w:val="nil"/>
              <w:left w:val="nil"/>
              <w:bottom w:val="nil"/>
              <w:right w:val="single" w:sz="4" w:space="0" w:color="auto"/>
            </w:tcBorders>
          </w:tcPr>
          <w:p w14:paraId="3F2DE035"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DFF2865"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Loxodrome</w:t>
            </w:r>
          </w:p>
        </w:tc>
      </w:tr>
      <w:tr w:rsidR="008A3747" w:rsidRPr="00711E56" w14:paraId="485EDC02" w14:textId="77777777" w:rsidTr="008A3747">
        <w:tc>
          <w:tcPr>
            <w:tcW w:w="2538" w:type="dxa"/>
            <w:tcBorders>
              <w:top w:val="nil"/>
              <w:left w:val="nil"/>
              <w:bottom w:val="nil"/>
              <w:right w:val="single" w:sz="4" w:space="0" w:color="auto"/>
            </w:tcBorders>
          </w:tcPr>
          <w:p w14:paraId="22FF36A8"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3E08BC5"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23F6CD38" w14:textId="77777777" w:rsidTr="008A3747">
        <w:tc>
          <w:tcPr>
            <w:tcW w:w="2538" w:type="dxa"/>
            <w:tcBorders>
              <w:top w:val="nil"/>
              <w:left w:val="nil"/>
              <w:bottom w:val="nil"/>
              <w:right w:val="single" w:sz="4" w:space="0" w:color="auto"/>
            </w:tcBorders>
          </w:tcPr>
          <w:p w14:paraId="7A2B1197"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14EB807"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r w:rsidRPr="008A3747">
              <w:rPr>
                <w:rFonts w:asciiTheme="minorHAnsi" w:hAnsiTheme="minorHAnsi" w:cs="Calibri"/>
                <w:color w:val="404040"/>
                <w:sz w:val="18"/>
                <w:szCs w:val="18"/>
                <w:lang w:val="en-CA"/>
              </w:rPr>
              <w:t>arctyp</w:t>
            </w:r>
          </w:p>
        </w:tc>
      </w:tr>
      <w:tr w:rsidR="008A3747" w:rsidRPr="00711E56" w14:paraId="5E878BA9" w14:textId="77777777" w:rsidTr="008A3747">
        <w:tc>
          <w:tcPr>
            <w:tcW w:w="2538" w:type="dxa"/>
            <w:tcBorders>
              <w:top w:val="nil"/>
              <w:left w:val="nil"/>
              <w:bottom w:val="nil"/>
              <w:right w:val="single" w:sz="4" w:space="0" w:color="auto"/>
            </w:tcBorders>
          </w:tcPr>
          <w:p w14:paraId="4E2BADA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CB2482B" w14:textId="77777777" w:rsidR="008A3747" w:rsidRPr="00711E56" w:rsidRDefault="008A3747" w:rsidP="008A3747">
            <w:pPr>
              <w:keepNext/>
              <w:keepLines/>
              <w:widowControl w:val="0"/>
              <w:autoSpaceDE w:val="0"/>
              <w:autoSpaceDN w:val="0"/>
              <w:adjustRightInd w:val="0"/>
              <w:rPr>
                <w:rFonts w:asciiTheme="minorHAnsi" w:hAnsiTheme="minorHAnsi" w:cs="Calibri"/>
                <w:color w:val="404040"/>
                <w:sz w:val="18"/>
                <w:szCs w:val="18"/>
                <w:lang w:val="en-CA"/>
              </w:rPr>
            </w:pPr>
            <w:r w:rsidRPr="008A3747">
              <w:rPr>
                <w:rFonts w:asciiTheme="minorHAnsi" w:hAnsiTheme="minorHAnsi" w:cs="Calibri"/>
                <w:color w:val="404040"/>
                <w:sz w:val="18"/>
                <w:szCs w:val="18"/>
                <w:lang w:val="en-CA"/>
              </w:rPr>
              <w:t>An arc crossing all meridians of longitude at the same angle; a path with constant bearing.</w:t>
            </w:r>
          </w:p>
        </w:tc>
      </w:tr>
      <w:tr w:rsidR="008A3747" w:rsidRPr="00711E56" w14:paraId="391EB22E" w14:textId="77777777" w:rsidTr="008A3747">
        <w:tc>
          <w:tcPr>
            <w:tcW w:w="2538" w:type="dxa"/>
            <w:tcBorders>
              <w:top w:val="nil"/>
              <w:left w:val="nil"/>
              <w:bottom w:val="nil"/>
              <w:right w:val="single" w:sz="4" w:space="0" w:color="auto"/>
            </w:tcBorders>
          </w:tcPr>
          <w:p w14:paraId="1105BDE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453ACF3"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55262678" w14:textId="77777777" w:rsidTr="008A3747">
        <w:tc>
          <w:tcPr>
            <w:tcW w:w="2538" w:type="dxa"/>
            <w:tcBorders>
              <w:top w:val="nil"/>
              <w:left w:val="nil"/>
              <w:bottom w:val="nil"/>
              <w:right w:val="single" w:sz="4" w:space="0" w:color="auto"/>
            </w:tcBorders>
          </w:tcPr>
          <w:p w14:paraId="69A6689F"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0089AC4"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39EBE8F" w14:textId="77777777" w:rsidR="008A3747" w:rsidRDefault="008A3747" w:rsidP="008A3747">
      <w:pPr>
        <w:pStyle w:val="BodyText"/>
        <w:rPr>
          <w:sz w:val="16"/>
        </w:rPr>
      </w:pPr>
    </w:p>
    <w:p w14:paraId="6C013C2D"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4016</w:t>
      </w:r>
    </w:p>
    <w:tbl>
      <w:tblPr>
        <w:tblStyle w:val="TableGrid"/>
        <w:tblW w:w="0" w:type="auto"/>
        <w:tblInd w:w="918" w:type="dxa"/>
        <w:tblLook w:val="04A0" w:firstRow="1" w:lastRow="0" w:firstColumn="1" w:lastColumn="0" w:noHBand="0" w:noVBand="1"/>
      </w:tblPr>
      <w:tblGrid>
        <w:gridCol w:w="2538"/>
        <w:gridCol w:w="5521"/>
      </w:tblGrid>
      <w:tr w:rsidR="008A3747" w:rsidRPr="00711E56" w14:paraId="056CD0C5" w14:textId="77777777" w:rsidTr="008A3747">
        <w:tc>
          <w:tcPr>
            <w:tcW w:w="2538" w:type="dxa"/>
            <w:tcBorders>
              <w:top w:val="nil"/>
              <w:left w:val="nil"/>
              <w:bottom w:val="nil"/>
              <w:right w:val="single" w:sz="4" w:space="0" w:color="auto"/>
            </w:tcBorders>
          </w:tcPr>
          <w:p w14:paraId="066E8E73"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A5B8E3E"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33AE340B" w14:textId="77777777" w:rsidTr="008A3747">
        <w:tc>
          <w:tcPr>
            <w:tcW w:w="2538" w:type="dxa"/>
            <w:tcBorders>
              <w:top w:val="nil"/>
              <w:left w:val="nil"/>
              <w:bottom w:val="nil"/>
              <w:right w:val="single" w:sz="4" w:space="0" w:color="auto"/>
            </w:tcBorders>
          </w:tcPr>
          <w:p w14:paraId="3A91CCCA"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66A3635" w14:textId="77777777" w:rsidR="008A3747" w:rsidRPr="00711E56" w:rsidRDefault="008A3747" w:rsidP="008A3747">
            <w:pPr>
              <w:keepNext/>
              <w:keepLines/>
              <w:widowControl w:val="0"/>
              <w:autoSpaceDE w:val="0"/>
              <w:autoSpaceDN w:val="0"/>
              <w:adjustRightInd w:val="0"/>
              <w:rPr>
                <w:rFonts w:asciiTheme="minorHAnsi" w:hAnsiTheme="minorHAnsi" w:cs="Arial"/>
                <w:b/>
                <w:color w:val="404040"/>
                <w:sz w:val="18"/>
                <w:szCs w:val="18"/>
                <w:lang w:val="en-CA"/>
              </w:rPr>
            </w:pPr>
            <w:r w:rsidRPr="008A3747">
              <w:rPr>
                <w:rFonts w:asciiTheme="minorHAnsi" w:hAnsiTheme="minorHAnsi" w:cs="Arial"/>
                <w:b/>
                <w:color w:val="404040"/>
                <w:sz w:val="18"/>
                <w:szCs w:val="18"/>
                <w:lang w:val="en-CA"/>
              </w:rPr>
              <w:t>Normal</w:t>
            </w:r>
          </w:p>
        </w:tc>
      </w:tr>
      <w:tr w:rsidR="008A3747" w:rsidRPr="00711E56" w14:paraId="3A6A3983" w14:textId="77777777" w:rsidTr="008A3747">
        <w:tc>
          <w:tcPr>
            <w:tcW w:w="2538" w:type="dxa"/>
            <w:tcBorders>
              <w:top w:val="nil"/>
              <w:left w:val="nil"/>
              <w:bottom w:val="nil"/>
              <w:right w:val="single" w:sz="4" w:space="0" w:color="auto"/>
            </w:tcBorders>
          </w:tcPr>
          <w:p w14:paraId="3D0F6AF4"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386EE22"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41535E3C" w14:textId="77777777" w:rsidTr="008A3747">
        <w:tc>
          <w:tcPr>
            <w:tcW w:w="2538" w:type="dxa"/>
            <w:tcBorders>
              <w:top w:val="nil"/>
              <w:left w:val="nil"/>
              <w:bottom w:val="nil"/>
              <w:right w:val="single" w:sz="4" w:space="0" w:color="auto"/>
            </w:tcBorders>
          </w:tcPr>
          <w:p w14:paraId="182D220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67FD677" w14:textId="77777777" w:rsidR="008A3747" w:rsidRPr="00711E56" w:rsidRDefault="00C71008" w:rsidP="008A3747">
            <w:pPr>
              <w:keepNext/>
              <w:keepLines/>
              <w:widowControl w:val="0"/>
              <w:autoSpaceDE w:val="0"/>
              <w:autoSpaceDN w:val="0"/>
              <w:adjustRightInd w:val="0"/>
              <w:rPr>
                <w:rFonts w:asciiTheme="minorHAnsi" w:hAnsiTheme="minorHAnsi" w:cs="Arial"/>
                <w:color w:val="404040"/>
                <w:sz w:val="18"/>
                <w:szCs w:val="18"/>
                <w:lang w:val="en-CA"/>
              </w:rPr>
            </w:pPr>
            <w:r w:rsidRPr="00C71008">
              <w:rPr>
                <w:rFonts w:asciiTheme="minorHAnsi" w:hAnsiTheme="minorHAnsi" w:cs="Calibri"/>
                <w:color w:val="404040"/>
                <w:sz w:val="18"/>
                <w:szCs w:val="18"/>
                <w:lang w:val="en-CA"/>
              </w:rPr>
              <w:t>Normal</w:t>
            </w:r>
          </w:p>
        </w:tc>
      </w:tr>
      <w:tr w:rsidR="008A3747" w:rsidRPr="00711E56" w14:paraId="7AD464CD" w14:textId="77777777" w:rsidTr="008A3747">
        <w:tc>
          <w:tcPr>
            <w:tcW w:w="2538" w:type="dxa"/>
            <w:tcBorders>
              <w:top w:val="nil"/>
              <w:left w:val="nil"/>
              <w:bottom w:val="nil"/>
              <w:right w:val="single" w:sz="4" w:space="0" w:color="auto"/>
            </w:tcBorders>
          </w:tcPr>
          <w:p w14:paraId="3652F6D1"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7D393A8"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25E7904B" w14:textId="77777777" w:rsidTr="008A3747">
        <w:tc>
          <w:tcPr>
            <w:tcW w:w="2538" w:type="dxa"/>
            <w:tcBorders>
              <w:top w:val="nil"/>
              <w:left w:val="nil"/>
              <w:bottom w:val="nil"/>
              <w:right w:val="single" w:sz="4" w:space="0" w:color="auto"/>
            </w:tcBorders>
          </w:tcPr>
          <w:p w14:paraId="412C0555"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0D56745" w14:textId="77777777" w:rsidR="008A3747" w:rsidRPr="00711E56" w:rsidRDefault="002B3FDF" w:rsidP="008A3747">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nbltyp</w:t>
            </w:r>
          </w:p>
        </w:tc>
      </w:tr>
      <w:tr w:rsidR="008A3747" w:rsidRPr="00711E56" w14:paraId="6683F7B3" w14:textId="77777777" w:rsidTr="008A3747">
        <w:tc>
          <w:tcPr>
            <w:tcW w:w="2538" w:type="dxa"/>
            <w:tcBorders>
              <w:top w:val="nil"/>
              <w:left w:val="nil"/>
              <w:bottom w:val="nil"/>
              <w:right w:val="single" w:sz="4" w:space="0" w:color="auto"/>
            </w:tcBorders>
          </w:tcPr>
          <w:p w14:paraId="3F975900"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C3E20FB" w14:textId="77777777" w:rsidR="008A3747" w:rsidRPr="00711E56" w:rsidRDefault="002B3FDF" w:rsidP="008A3747">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Normal baseline type</w:t>
            </w:r>
          </w:p>
        </w:tc>
      </w:tr>
      <w:tr w:rsidR="008A3747" w:rsidRPr="00711E56" w14:paraId="68156A09" w14:textId="77777777" w:rsidTr="008A3747">
        <w:tc>
          <w:tcPr>
            <w:tcW w:w="2538" w:type="dxa"/>
            <w:tcBorders>
              <w:top w:val="nil"/>
              <w:left w:val="nil"/>
              <w:bottom w:val="nil"/>
              <w:right w:val="single" w:sz="4" w:space="0" w:color="auto"/>
            </w:tcBorders>
          </w:tcPr>
          <w:p w14:paraId="6FC288E8"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50B284A"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4AF6B779" w14:textId="77777777" w:rsidTr="008A3747">
        <w:tc>
          <w:tcPr>
            <w:tcW w:w="2538" w:type="dxa"/>
            <w:tcBorders>
              <w:top w:val="nil"/>
              <w:left w:val="nil"/>
              <w:bottom w:val="nil"/>
              <w:right w:val="single" w:sz="4" w:space="0" w:color="auto"/>
            </w:tcBorders>
          </w:tcPr>
          <w:p w14:paraId="1891BC3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9EED88F"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5E96868" w14:textId="77777777" w:rsidR="008A3747" w:rsidRDefault="008A3747" w:rsidP="008A3747">
      <w:pPr>
        <w:pStyle w:val="BodyText"/>
        <w:rPr>
          <w:sz w:val="16"/>
        </w:rPr>
      </w:pPr>
    </w:p>
    <w:p w14:paraId="16575A9D"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4017</w:t>
      </w:r>
    </w:p>
    <w:tbl>
      <w:tblPr>
        <w:tblStyle w:val="TableGrid"/>
        <w:tblW w:w="0" w:type="auto"/>
        <w:tblInd w:w="918" w:type="dxa"/>
        <w:tblLook w:val="04A0" w:firstRow="1" w:lastRow="0" w:firstColumn="1" w:lastColumn="0" w:noHBand="0" w:noVBand="1"/>
      </w:tblPr>
      <w:tblGrid>
        <w:gridCol w:w="2538"/>
        <w:gridCol w:w="5521"/>
      </w:tblGrid>
      <w:tr w:rsidR="008A3747" w:rsidRPr="00711E56" w14:paraId="1625AC2F" w14:textId="77777777" w:rsidTr="008A3747">
        <w:tc>
          <w:tcPr>
            <w:tcW w:w="2538" w:type="dxa"/>
            <w:tcBorders>
              <w:top w:val="nil"/>
              <w:left w:val="nil"/>
              <w:bottom w:val="nil"/>
              <w:right w:val="single" w:sz="4" w:space="0" w:color="auto"/>
            </w:tcBorders>
          </w:tcPr>
          <w:p w14:paraId="303C0431"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9798666"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68CAB4B7" w14:textId="77777777" w:rsidTr="008A3747">
        <w:tc>
          <w:tcPr>
            <w:tcW w:w="2538" w:type="dxa"/>
            <w:tcBorders>
              <w:top w:val="nil"/>
              <w:left w:val="nil"/>
              <w:bottom w:val="nil"/>
              <w:right w:val="single" w:sz="4" w:space="0" w:color="auto"/>
            </w:tcBorders>
          </w:tcPr>
          <w:p w14:paraId="3E4B323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5D2F33F" w14:textId="77777777" w:rsidR="008A3747" w:rsidRPr="00711E56" w:rsidRDefault="002B3FDF" w:rsidP="008A3747">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Low</w:t>
            </w:r>
            <w:r>
              <w:rPr>
                <w:rFonts w:asciiTheme="minorHAnsi" w:hAnsiTheme="minorHAnsi" w:cs="Arial"/>
                <w:b/>
                <w:color w:val="404040"/>
                <w:sz w:val="18"/>
                <w:szCs w:val="18"/>
                <w:lang w:val="en-CA"/>
              </w:rPr>
              <w:t xml:space="preserve"> </w:t>
            </w:r>
            <w:r w:rsidRPr="002B3FDF">
              <w:rPr>
                <w:rFonts w:asciiTheme="minorHAnsi" w:hAnsiTheme="minorHAnsi" w:cs="Arial"/>
                <w:b/>
                <w:color w:val="404040"/>
                <w:sz w:val="18"/>
                <w:szCs w:val="18"/>
                <w:lang w:val="en-CA"/>
              </w:rPr>
              <w:t>Tide</w:t>
            </w:r>
            <w:r>
              <w:rPr>
                <w:rFonts w:asciiTheme="minorHAnsi" w:hAnsiTheme="minorHAnsi" w:cs="Arial"/>
                <w:b/>
                <w:color w:val="404040"/>
                <w:sz w:val="18"/>
                <w:szCs w:val="18"/>
                <w:lang w:val="en-CA"/>
              </w:rPr>
              <w:t xml:space="preserve"> </w:t>
            </w:r>
            <w:r w:rsidRPr="002B3FDF">
              <w:rPr>
                <w:rFonts w:asciiTheme="minorHAnsi" w:hAnsiTheme="minorHAnsi" w:cs="Arial"/>
                <w:b/>
                <w:color w:val="404040"/>
                <w:sz w:val="18"/>
                <w:szCs w:val="18"/>
                <w:lang w:val="en-CA"/>
              </w:rPr>
              <w:t>Elevation</w:t>
            </w:r>
          </w:p>
        </w:tc>
      </w:tr>
      <w:tr w:rsidR="008A3747" w:rsidRPr="00711E56" w14:paraId="7C7FB2EC" w14:textId="77777777" w:rsidTr="008A3747">
        <w:tc>
          <w:tcPr>
            <w:tcW w:w="2538" w:type="dxa"/>
            <w:tcBorders>
              <w:top w:val="nil"/>
              <w:left w:val="nil"/>
              <w:bottom w:val="nil"/>
              <w:right w:val="single" w:sz="4" w:space="0" w:color="auto"/>
            </w:tcBorders>
          </w:tcPr>
          <w:p w14:paraId="4383C1D9"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0B074DB"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7284AB48" w14:textId="77777777" w:rsidTr="008A3747">
        <w:tc>
          <w:tcPr>
            <w:tcW w:w="2538" w:type="dxa"/>
            <w:tcBorders>
              <w:top w:val="nil"/>
              <w:left w:val="nil"/>
              <w:bottom w:val="nil"/>
              <w:right w:val="single" w:sz="4" w:space="0" w:color="auto"/>
            </w:tcBorders>
          </w:tcPr>
          <w:p w14:paraId="49FFFEDF"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CE183A7"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8A3747">
              <w:rPr>
                <w:rFonts w:asciiTheme="minorHAnsi" w:hAnsiTheme="minorHAnsi" w:cs="Calibri"/>
                <w:color w:val="404040"/>
                <w:sz w:val="18"/>
                <w:szCs w:val="18"/>
                <w:lang w:val="en-CA"/>
              </w:rPr>
              <w:t>InternationalBoundary</w:t>
            </w:r>
          </w:p>
        </w:tc>
      </w:tr>
      <w:tr w:rsidR="008A3747" w:rsidRPr="00711E56" w14:paraId="6BD350E7" w14:textId="77777777" w:rsidTr="008A3747">
        <w:tc>
          <w:tcPr>
            <w:tcW w:w="2538" w:type="dxa"/>
            <w:tcBorders>
              <w:top w:val="nil"/>
              <w:left w:val="nil"/>
              <w:bottom w:val="nil"/>
              <w:right w:val="single" w:sz="4" w:space="0" w:color="auto"/>
            </w:tcBorders>
          </w:tcPr>
          <w:p w14:paraId="66ABCEAF"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824EE35"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7AD93BB8" w14:textId="77777777" w:rsidTr="008A3747">
        <w:tc>
          <w:tcPr>
            <w:tcW w:w="2538" w:type="dxa"/>
            <w:tcBorders>
              <w:top w:val="nil"/>
              <w:left w:val="nil"/>
              <w:bottom w:val="nil"/>
              <w:right w:val="single" w:sz="4" w:space="0" w:color="auto"/>
            </w:tcBorders>
          </w:tcPr>
          <w:p w14:paraId="24D38C1B"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2B2A7B8" w14:textId="77777777" w:rsidR="008A3747" w:rsidRPr="00711E56" w:rsidRDefault="002B3FDF" w:rsidP="008A3747">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nbltyp</w:t>
            </w:r>
          </w:p>
        </w:tc>
      </w:tr>
      <w:tr w:rsidR="008A3747" w:rsidRPr="00711E56" w14:paraId="428DFB7F" w14:textId="77777777" w:rsidTr="008A3747">
        <w:tc>
          <w:tcPr>
            <w:tcW w:w="2538" w:type="dxa"/>
            <w:tcBorders>
              <w:top w:val="nil"/>
              <w:left w:val="nil"/>
              <w:bottom w:val="nil"/>
              <w:right w:val="single" w:sz="4" w:space="0" w:color="auto"/>
            </w:tcBorders>
          </w:tcPr>
          <w:p w14:paraId="7AD50809"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9A24DC2" w14:textId="77777777" w:rsidR="008A3747" w:rsidRPr="00711E56" w:rsidRDefault="002B3FDF" w:rsidP="008A3747">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Low Tide Elevation baseline type</w:t>
            </w:r>
          </w:p>
        </w:tc>
      </w:tr>
      <w:tr w:rsidR="008A3747" w:rsidRPr="00711E56" w14:paraId="1C19BA34" w14:textId="77777777" w:rsidTr="008A3747">
        <w:tc>
          <w:tcPr>
            <w:tcW w:w="2538" w:type="dxa"/>
            <w:tcBorders>
              <w:top w:val="nil"/>
              <w:left w:val="nil"/>
              <w:bottom w:val="nil"/>
              <w:right w:val="single" w:sz="4" w:space="0" w:color="auto"/>
            </w:tcBorders>
          </w:tcPr>
          <w:p w14:paraId="5BF5FFD1"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763D61D"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75136ADF" w14:textId="77777777" w:rsidTr="008A3747">
        <w:tc>
          <w:tcPr>
            <w:tcW w:w="2538" w:type="dxa"/>
            <w:tcBorders>
              <w:top w:val="nil"/>
              <w:left w:val="nil"/>
              <w:bottom w:val="nil"/>
              <w:right w:val="single" w:sz="4" w:space="0" w:color="auto"/>
            </w:tcBorders>
          </w:tcPr>
          <w:p w14:paraId="2209220D"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536C194C"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04F7ED4B" w14:textId="77777777" w:rsidR="008A3747" w:rsidRDefault="008A3747" w:rsidP="008A3747">
      <w:pPr>
        <w:pStyle w:val="BodyText"/>
        <w:rPr>
          <w:sz w:val="16"/>
        </w:rPr>
      </w:pPr>
    </w:p>
    <w:p w14:paraId="36570886"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4018</w:t>
      </w:r>
    </w:p>
    <w:tbl>
      <w:tblPr>
        <w:tblStyle w:val="TableGrid"/>
        <w:tblW w:w="0" w:type="auto"/>
        <w:tblInd w:w="918" w:type="dxa"/>
        <w:tblLook w:val="04A0" w:firstRow="1" w:lastRow="0" w:firstColumn="1" w:lastColumn="0" w:noHBand="0" w:noVBand="1"/>
      </w:tblPr>
      <w:tblGrid>
        <w:gridCol w:w="2538"/>
        <w:gridCol w:w="5521"/>
      </w:tblGrid>
      <w:tr w:rsidR="008A3747" w:rsidRPr="00711E56" w14:paraId="602EF0F8" w14:textId="77777777" w:rsidTr="008A3747">
        <w:tc>
          <w:tcPr>
            <w:tcW w:w="2538" w:type="dxa"/>
            <w:tcBorders>
              <w:top w:val="nil"/>
              <w:left w:val="nil"/>
              <w:bottom w:val="nil"/>
              <w:right w:val="single" w:sz="4" w:space="0" w:color="auto"/>
            </w:tcBorders>
          </w:tcPr>
          <w:p w14:paraId="43EED1F3"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BF925E1"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7A0A48D6" w14:textId="77777777" w:rsidTr="008A3747">
        <w:tc>
          <w:tcPr>
            <w:tcW w:w="2538" w:type="dxa"/>
            <w:tcBorders>
              <w:top w:val="nil"/>
              <w:left w:val="nil"/>
              <w:bottom w:val="nil"/>
              <w:right w:val="single" w:sz="4" w:space="0" w:color="auto"/>
            </w:tcBorders>
          </w:tcPr>
          <w:p w14:paraId="03DF37D5"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56DA2C6" w14:textId="77777777" w:rsidR="008A3747" w:rsidRPr="00711E56" w:rsidRDefault="002B3FDF" w:rsidP="008A3747">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S</w:t>
            </w:r>
            <w:r w:rsidRPr="002B3FDF">
              <w:rPr>
                <w:rFonts w:asciiTheme="minorHAnsi" w:hAnsiTheme="minorHAnsi" w:cs="Arial"/>
                <w:b/>
                <w:color w:val="404040"/>
                <w:sz w:val="18"/>
                <w:szCs w:val="18"/>
                <w:lang w:val="en-CA"/>
              </w:rPr>
              <w:t>traight baseline</w:t>
            </w:r>
          </w:p>
        </w:tc>
      </w:tr>
      <w:tr w:rsidR="008A3747" w:rsidRPr="00711E56" w14:paraId="0D5A247B" w14:textId="77777777" w:rsidTr="008A3747">
        <w:tc>
          <w:tcPr>
            <w:tcW w:w="2538" w:type="dxa"/>
            <w:tcBorders>
              <w:top w:val="nil"/>
              <w:left w:val="nil"/>
              <w:bottom w:val="nil"/>
              <w:right w:val="single" w:sz="4" w:space="0" w:color="auto"/>
            </w:tcBorders>
          </w:tcPr>
          <w:p w14:paraId="779941CF"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D7E9D02"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267E136D" w14:textId="77777777" w:rsidTr="008A3747">
        <w:tc>
          <w:tcPr>
            <w:tcW w:w="2538" w:type="dxa"/>
            <w:tcBorders>
              <w:top w:val="nil"/>
              <w:left w:val="nil"/>
              <w:bottom w:val="nil"/>
              <w:right w:val="single" w:sz="4" w:space="0" w:color="auto"/>
            </w:tcBorders>
          </w:tcPr>
          <w:p w14:paraId="5636327D"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83BBAE6" w14:textId="77777777" w:rsidR="008A3747" w:rsidRPr="00711E56" w:rsidRDefault="002B3FDF" w:rsidP="008A3747">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StraightBaseline</w:t>
            </w:r>
          </w:p>
        </w:tc>
      </w:tr>
      <w:tr w:rsidR="008A3747" w:rsidRPr="00711E56" w14:paraId="5A9D668B" w14:textId="77777777" w:rsidTr="008A3747">
        <w:tc>
          <w:tcPr>
            <w:tcW w:w="2538" w:type="dxa"/>
            <w:tcBorders>
              <w:top w:val="nil"/>
              <w:left w:val="nil"/>
              <w:bottom w:val="nil"/>
              <w:right w:val="single" w:sz="4" w:space="0" w:color="auto"/>
            </w:tcBorders>
          </w:tcPr>
          <w:p w14:paraId="4DBBF877"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F37CC17"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054E701F" w14:textId="77777777" w:rsidTr="008A3747">
        <w:tc>
          <w:tcPr>
            <w:tcW w:w="2538" w:type="dxa"/>
            <w:tcBorders>
              <w:top w:val="nil"/>
              <w:left w:val="nil"/>
              <w:bottom w:val="nil"/>
              <w:right w:val="single" w:sz="4" w:space="0" w:color="auto"/>
            </w:tcBorders>
          </w:tcPr>
          <w:p w14:paraId="6373DAAE"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E992C89" w14:textId="77777777" w:rsidR="008A3747" w:rsidRPr="00711E56" w:rsidRDefault="002B3FDF" w:rsidP="008A3747">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8A3747" w:rsidRPr="00711E56" w14:paraId="2C992583" w14:textId="77777777" w:rsidTr="008A3747">
        <w:tc>
          <w:tcPr>
            <w:tcW w:w="2538" w:type="dxa"/>
            <w:tcBorders>
              <w:top w:val="nil"/>
              <w:left w:val="nil"/>
              <w:bottom w:val="nil"/>
              <w:right w:val="single" w:sz="4" w:space="0" w:color="auto"/>
            </w:tcBorders>
          </w:tcPr>
          <w:p w14:paraId="2D2FFB8D"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4D22318" w14:textId="77777777" w:rsidR="008A3747" w:rsidRPr="00711E56" w:rsidRDefault="002B3FDF" w:rsidP="008A3747">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Straight Baselinetype</w:t>
            </w:r>
          </w:p>
        </w:tc>
      </w:tr>
      <w:tr w:rsidR="008A3747" w:rsidRPr="00711E56" w14:paraId="2066D872" w14:textId="77777777" w:rsidTr="008A3747">
        <w:tc>
          <w:tcPr>
            <w:tcW w:w="2538" w:type="dxa"/>
            <w:tcBorders>
              <w:top w:val="nil"/>
              <w:left w:val="nil"/>
              <w:bottom w:val="nil"/>
              <w:right w:val="single" w:sz="4" w:space="0" w:color="auto"/>
            </w:tcBorders>
          </w:tcPr>
          <w:p w14:paraId="0A40EB9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79B6B0D"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6A0392A6" w14:textId="77777777" w:rsidTr="008A3747">
        <w:tc>
          <w:tcPr>
            <w:tcW w:w="2538" w:type="dxa"/>
            <w:tcBorders>
              <w:top w:val="nil"/>
              <w:left w:val="nil"/>
              <w:bottom w:val="nil"/>
              <w:right w:val="single" w:sz="4" w:space="0" w:color="auto"/>
            </w:tcBorders>
          </w:tcPr>
          <w:p w14:paraId="248A57AC"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A52152F"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61DDDB2" w14:textId="77777777" w:rsidR="008A3747" w:rsidRDefault="008A3747" w:rsidP="008A3747">
      <w:pPr>
        <w:pStyle w:val="BodyText"/>
        <w:rPr>
          <w:sz w:val="16"/>
        </w:rPr>
      </w:pPr>
    </w:p>
    <w:p w14:paraId="62CEC503"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4019</w:t>
      </w:r>
    </w:p>
    <w:tbl>
      <w:tblPr>
        <w:tblStyle w:val="TableGrid"/>
        <w:tblW w:w="0" w:type="auto"/>
        <w:tblInd w:w="918" w:type="dxa"/>
        <w:tblLook w:val="04A0" w:firstRow="1" w:lastRow="0" w:firstColumn="1" w:lastColumn="0" w:noHBand="0" w:noVBand="1"/>
      </w:tblPr>
      <w:tblGrid>
        <w:gridCol w:w="2538"/>
        <w:gridCol w:w="5521"/>
      </w:tblGrid>
      <w:tr w:rsidR="008A3747" w:rsidRPr="00711E56" w14:paraId="1BEB34BC" w14:textId="77777777" w:rsidTr="008A3747">
        <w:tc>
          <w:tcPr>
            <w:tcW w:w="2538" w:type="dxa"/>
            <w:tcBorders>
              <w:top w:val="nil"/>
              <w:left w:val="nil"/>
              <w:bottom w:val="nil"/>
              <w:right w:val="single" w:sz="4" w:space="0" w:color="auto"/>
            </w:tcBorders>
          </w:tcPr>
          <w:p w14:paraId="3168EBA4"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124CD78"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254A0639" w14:textId="77777777" w:rsidTr="008A3747">
        <w:tc>
          <w:tcPr>
            <w:tcW w:w="2538" w:type="dxa"/>
            <w:tcBorders>
              <w:top w:val="nil"/>
              <w:left w:val="nil"/>
              <w:bottom w:val="nil"/>
              <w:right w:val="single" w:sz="4" w:space="0" w:color="auto"/>
            </w:tcBorders>
          </w:tcPr>
          <w:p w14:paraId="2952D65B"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9F63487" w14:textId="77777777" w:rsidR="008A3747" w:rsidRPr="00711E56" w:rsidRDefault="002B3FDF" w:rsidP="008A3747">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Archipelagic Baseline</w:t>
            </w:r>
          </w:p>
        </w:tc>
      </w:tr>
      <w:tr w:rsidR="008A3747" w:rsidRPr="00711E56" w14:paraId="60656C1B" w14:textId="77777777" w:rsidTr="008A3747">
        <w:tc>
          <w:tcPr>
            <w:tcW w:w="2538" w:type="dxa"/>
            <w:tcBorders>
              <w:top w:val="nil"/>
              <w:left w:val="nil"/>
              <w:bottom w:val="nil"/>
              <w:right w:val="single" w:sz="4" w:space="0" w:color="auto"/>
            </w:tcBorders>
          </w:tcPr>
          <w:p w14:paraId="23DD70C1"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13B70DD"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65D35E05" w14:textId="77777777" w:rsidTr="008A3747">
        <w:tc>
          <w:tcPr>
            <w:tcW w:w="2538" w:type="dxa"/>
            <w:tcBorders>
              <w:top w:val="nil"/>
              <w:left w:val="nil"/>
              <w:bottom w:val="nil"/>
              <w:right w:val="single" w:sz="4" w:space="0" w:color="auto"/>
            </w:tcBorders>
          </w:tcPr>
          <w:p w14:paraId="2DF12CE4"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1853E70B" w14:textId="77777777" w:rsidR="008A3747" w:rsidRPr="00711E56" w:rsidRDefault="002B3FDF" w:rsidP="008A3747">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Archipelagic Baseline type</w:t>
            </w:r>
          </w:p>
        </w:tc>
      </w:tr>
      <w:tr w:rsidR="008A3747" w:rsidRPr="00711E56" w14:paraId="612DEF41" w14:textId="77777777" w:rsidTr="008A3747">
        <w:tc>
          <w:tcPr>
            <w:tcW w:w="2538" w:type="dxa"/>
            <w:tcBorders>
              <w:top w:val="nil"/>
              <w:left w:val="nil"/>
              <w:bottom w:val="nil"/>
              <w:right w:val="single" w:sz="4" w:space="0" w:color="auto"/>
            </w:tcBorders>
          </w:tcPr>
          <w:p w14:paraId="78CADB87"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954B199"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3D309D23" w14:textId="77777777" w:rsidTr="008A3747">
        <w:tc>
          <w:tcPr>
            <w:tcW w:w="2538" w:type="dxa"/>
            <w:tcBorders>
              <w:top w:val="nil"/>
              <w:left w:val="nil"/>
              <w:bottom w:val="nil"/>
              <w:right w:val="single" w:sz="4" w:space="0" w:color="auto"/>
            </w:tcBorders>
          </w:tcPr>
          <w:p w14:paraId="3A40850D"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83D27E7" w14:textId="77777777" w:rsidR="008A3747" w:rsidRPr="00711E56" w:rsidRDefault="002B3FDF" w:rsidP="008A3747">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8A3747" w:rsidRPr="00711E56" w14:paraId="4DD27A2E" w14:textId="77777777" w:rsidTr="008A3747">
        <w:tc>
          <w:tcPr>
            <w:tcW w:w="2538" w:type="dxa"/>
            <w:tcBorders>
              <w:top w:val="nil"/>
              <w:left w:val="nil"/>
              <w:bottom w:val="nil"/>
              <w:right w:val="single" w:sz="4" w:space="0" w:color="auto"/>
            </w:tcBorders>
          </w:tcPr>
          <w:p w14:paraId="0D0927DA"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34A8B65" w14:textId="77777777" w:rsidR="008A3747" w:rsidRPr="00711E56" w:rsidRDefault="002B3FDF" w:rsidP="008A3747">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Archipelagic Baseline type</w:t>
            </w:r>
          </w:p>
        </w:tc>
      </w:tr>
      <w:tr w:rsidR="008A3747" w:rsidRPr="00711E56" w14:paraId="4186419B" w14:textId="77777777" w:rsidTr="008A3747">
        <w:tc>
          <w:tcPr>
            <w:tcW w:w="2538" w:type="dxa"/>
            <w:tcBorders>
              <w:top w:val="nil"/>
              <w:left w:val="nil"/>
              <w:bottom w:val="nil"/>
              <w:right w:val="single" w:sz="4" w:space="0" w:color="auto"/>
            </w:tcBorders>
          </w:tcPr>
          <w:p w14:paraId="1EA62469"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66CF809F"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2FF215BF" w14:textId="77777777" w:rsidTr="008A3747">
        <w:tc>
          <w:tcPr>
            <w:tcW w:w="2538" w:type="dxa"/>
            <w:tcBorders>
              <w:top w:val="nil"/>
              <w:left w:val="nil"/>
              <w:bottom w:val="nil"/>
              <w:right w:val="single" w:sz="4" w:space="0" w:color="auto"/>
            </w:tcBorders>
          </w:tcPr>
          <w:p w14:paraId="568FBC16"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32F7D98"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5391EF1" w14:textId="77777777" w:rsidR="008A3747" w:rsidRDefault="008A3747" w:rsidP="008A3747">
      <w:pPr>
        <w:pStyle w:val="BodyText"/>
        <w:rPr>
          <w:sz w:val="16"/>
        </w:rPr>
      </w:pPr>
    </w:p>
    <w:p w14:paraId="2B650C99" w14:textId="77777777" w:rsidR="008A3747" w:rsidRPr="00711E56" w:rsidRDefault="008A3747" w:rsidP="008A3747">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4020</w:t>
      </w:r>
    </w:p>
    <w:tbl>
      <w:tblPr>
        <w:tblStyle w:val="TableGrid"/>
        <w:tblW w:w="0" w:type="auto"/>
        <w:tblInd w:w="918" w:type="dxa"/>
        <w:tblLook w:val="04A0" w:firstRow="1" w:lastRow="0" w:firstColumn="1" w:lastColumn="0" w:noHBand="0" w:noVBand="1"/>
      </w:tblPr>
      <w:tblGrid>
        <w:gridCol w:w="2538"/>
        <w:gridCol w:w="5521"/>
      </w:tblGrid>
      <w:tr w:rsidR="008A3747" w:rsidRPr="00711E56" w14:paraId="319B7830" w14:textId="77777777" w:rsidTr="008A3747">
        <w:tc>
          <w:tcPr>
            <w:tcW w:w="2538" w:type="dxa"/>
            <w:tcBorders>
              <w:top w:val="nil"/>
              <w:left w:val="nil"/>
              <w:bottom w:val="nil"/>
              <w:right w:val="single" w:sz="4" w:space="0" w:color="auto"/>
            </w:tcBorders>
          </w:tcPr>
          <w:p w14:paraId="5EA10599"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260AB60"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8A3747" w:rsidRPr="00711E56" w14:paraId="3EF90B3A" w14:textId="77777777" w:rsidTr="008A3747">
        <w:tc>
          <w:tcPr>
            <w:tcW w:w="2538" w:type="dxa"/>
            <w:tcBorders>
              <w:top w:val="nil"/>
              <w:left w:val="nil"/>
              <w:bottom w:val="nil"/>
              <w:right w:val="single" w:sz="4" w:space="0" w:color="auto"/>
            </w:tcBorders>
          </w:tcPr>
          <w:p w14:paraId="345E9C02"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C93D903" w14:textId="77777777" w:rsidR="008A3747" w:rsidRPr="00711E56" w:rsidRDefault="002B3FDF" w:rsidP="008A3747">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Delta Baseline</w:t>
            </w:r>
          </w:p>
        </w:tc>
      </w:tr>
      <w:tr w:rsidR="008A3747" w:rsidRPr="00711E56" w14:paraId="6B63E7F5" w14:textId="77777777" w:rsidTr="008A3747">
        <w:tc>
          <w:tcPr>
            <w:tcW w:w="2538" w:type="dxa"/>
            <w:tcBorders>
              <w:top w:val="nil"/>
              <w:left w:val="nil"/>
              <w:bottom w:val="nil"/>
              <w:right w:val="single" w:sz="4" w:space="0" w:color="auto"/>
            </w:tcBorders>
          </w:tcPr>
          <w:p w14:paraId="73308051" w14:textId="77777777" w:rsidR="008A3747" w:rsidRPr="00711E56" w:rsidRDefault="008A3747" w:rsidP="008A3747">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6B791DF" w14:textId="77777777" w:rsidR="008A3747" w:rsidRPr="00711E56" w:rsidRDefault="008A3747" w:rsidP="008A3747">
            <w:pPr>
              <w:keepNext/>
              <w:keepLines/>
              <w:widowControl w:val="0"/>
              <w:autoSpaceDE w:val="0"/>
              <w:autoSpaceDN w:val="0"/>
              <w:adjustRightInd w:val="0"/>
              <w:rPr>
                <w:rFonts w:asciiTheme="minorHAnsi" w:hAnsiTheme="minorHAnsi" w:cs="Arial"/>
                <w:b/>
                <w:bCs/>
                <w:color w:val="7F7F7F"/>
                <w:sz w:val="18"/>
                <w:szCs w:val="18"/>
                <w:lang w:val="en-CA"/>
              </w:rPr>
            </w:pPr>
          </w:p>
        </w:tc>
      </w:tr>
      <w:tr w:rsidR="008A3747" w:rsidRPr="00711E56" w14:paraId="5F6DA9E8" w14:textId="77777777" w:rsidTr="008A3747">
        <w:tc>
          <w:tcPr>
            <w:tcW w:w="2538" w:type="dxa"/>
            <w:tcBorders>
              <w:top w:val="nil"/>
              <w:left w:val="nil"/>
              <w:bottom w:val="nil"/>
              <w:right w:val="single" w:sz="4" w:space="0" w:color="auto"/>
            </w:tcBorders>
          </w:tcPr>
          <w:p w14:paraId="72C69AEF"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832C99F" w14:textId="77777777" w:rsidR="008A3747" w:rsidRPr="00711E56" w:rsidRDefault="002B3FDF" w:rsidP="008A3747">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DeltaBaseline</w:t>
            </w:r>
          </w:p>
        </w:tc>
      </w:tr>
      <w:tr w:rsidR="008A3747" w:rsidRPr="00711E56" w14:paraId="5533B116" w14:textId="77777777" w:rsidTr="008A3747">
        <w:tc>
          <w:tcPr>
            <w:tcW w:w="2538" w:type="dxa"/>
            <w:tcBorders>
              <w:top w:val="nil"/>
              <w:left w:val="nil"/>
              <w:bottom w:val="nil"/>
              <w:right w:val="single" w:sz="4" w:space="0" w:color="auto"/>
            </w:tcBorders>
          </w:tcPr>
          <w:p w14:paraId="0D1C1E9F" w14:textId="77777777" w:rsidR="008A3747" w:rsidRPr="00711E56" w:rsidRDefault="008A3747" w:rsidP="008A3747">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ACF7E79" w14:textId="77777777" w:rsidR="008A3747" w:rsidRPr="00711E56" w:rsidRDefault="008A3747" w:rsidP="008A3747">
            <w:pPr>
              <w:keepNext/>
              <w:keepLines/>
              <w:widowControl w:val="0"/>
              <w:autoSpaceDE w:val="0"/>
              <w:autoSpaceDN w:val="0"/>
              <w:adjustRightInd w:val="0"/>
              <w:rPr>
                <w:rFonts w:asciiTheme="minorHAnsi" w:hAnsiTheme="minorHAnsi" w:cs="Calibri"/>
                <w:b/>
                <w:bCs/>
                <w:color w:val="7F7F7F"/>
                <w:sz w:val="18"/>
                <w:szCs w:val="18"/>
                <w:lang w:val="en-CA"/>
              </w:rPr>
            </w:pPr>
          </w:p>
        </w:tc>
      </w:tr>
      <w:tr w:rsidR="008A3747" w:rsidRPr="00711E56" w14:paraId="5B41875E" w14:textId="77777777" w:rsidTr="008A3747">
        <w:tc>
          <w:tcPr>
            <w:tcW w:w="2538" w:type="dxa"/>
            <w:tcBorders>
              <w:top w:val="nil"/>
              <w:left w:val="nil"/>
              <w:bottom w:val="nil"/>
              <w:right w:val="single" w:sz="4" w:space="0" w:color="auto"/>
            </w:tcBorders>
          </w:tcPr>
          <w:p w14:paraId="3B1D7D9F" w14:textId="77777777" w:rsidR="008A3747" w:rsidRPr="00711E56" w:rsidRDefault="008A3747" w:rsidP="008A3747">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569146D" w14:textId="77777777" w:rsidR="008A3747" w:rsidRPr="00711E56" w:rsidRDefault="002B3FDF" w:rsidP="008A3747">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8A3747" w:rsidRPr="00711E56" w14:paraId="0185BC9E" w14:textId="77777777" w:rsidTr="008A3747">
        <w:tc>
          <w:tcPr>
            <w:tcW w:w="2538" w:type="dxa"/>
            <w:tcBorders>
              <w:top w:val="nil"/>
              <w:left w:val="nil"/>
              <w:bottom w:val="nil"/>
              <w:right w:val="single" w:sz="4" w:space="0" w:color="auto"/>
            </w:tcBorders>
          </w:tcPr>
          <w:p w14:paraId="7BF2FF08"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342EC699" w14:textId="77777777" w:rsidR="008A3747" w:rsidRPr="00711E56" w:rsidRDefault="002B3FDF" w:rsidP="008A3747">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Delta Baseline type</w:t>
            </w:r>
          </w:p>
        </w:tc>
      </w:tr>
      <w:tr w:rsidR="008A3747" w:rsidRPr="00711E56" w14:paraId="282845AD" w14:textId="77777777" w:rsidTr="008A3747">
        <w:tc>
          <w:tcPr>
            <w:tcW w:w="2538" w:type="dxa"/>
            <w:tcBorders>
              <w:top w:val="nil"/>
              <w:left w:val="nil"/>
              <w:bottom w:val="nil"/>
              <w:right w:val="single" w:sz="4" w:space="0" w:color="auto"/>
            </w:tcBorders>
          </w:tcPr>
          <w:p w14:paraId="02A1B57F"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0BC702E"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p>
        </w:tc>
      </w:tr>
      <w:tr w:rsidR="008A3747" w:rsidRPr="00711E56" w14:paraId="69FEA94F" w14:textId="77777777" w:rsidTr="008A3747">
        <w:tc>
          <w:tcPr>
            <w:tcW w:w="2538" w:type="dxa"/>
            <w:tcBorders>
              <w:top w:val="nil"/>
              <w:left w:val="nil"/>
              <w:bottom w:val="nil"/>
              <w:right w:val="single" w:sz="4" w:space="0" w:color="auto"/>
            </w:tcBorders>
          </w:tcPr>
          <w:p w14:paraId="2C05C871" w14:textId="77777777" w:rsidR="008A3747" w:rsidRPr="00711E56" w:rsidRDefault="008A3747" w:rsidP="008A3747">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4E756ED" w14:textId="77777777" w:rsidR="008A3747" w:rsidRPr="00711E56" w:rsidRDefault="008A3747" w:rsidP="008A3747">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9B230CF" w14:textId="77777777" w:rsidR="008A3747" w:rsidRDefault="008A3747" w:rsidP="008A3747">
      <w:pPr>
        <w:pStyle w:val="BodyText"/>
        <w:rPr>
          <w:sz w:val="16"/>
        </w:rPr>
      </w:pPr>
    </w:p>
    <w:p w14:paraId="740771BA"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4021</w:t>
      </w:r>
    </w:p>
    <w:tbl>
      <w:tblPr>
        <w:tblStyle w:val="TableGrid"/>
        <w:tblW w:w="0" w:type="auto"/>
        <w:tblInd w:w="918" w:type="dxa"/>
        <w:tblLook w:val="04A0" w:firstRow="1" w:lastRow="0" w:firstColumn="1" w:lastColumn="0" w:noHBand="0" w:noVBand="1"/>
      </w:tblPr>
      <w:tblGrid>
        <w:gridCol w:w="2538"/>
        <w:gridCol w:w="5521"/>
      </w:tblGrid>
      <w:tr w:rsidR="002B3FDF" w:rsidRPr="00711E56" w14:paraId="6457848C" w14:textId="77777777" w:rsidTr="002B3FDF">
        <w:tc>
          <w:tcPr>
            <w:tcW w:w="2538" w:type="dxa"/>
            <w:tcBorders>
              <w:top w:val="nil"/>
              <w:left w:val="nil"/>
              <w:bottom w:val="nil"/>
              <w:right w:val="single" w:sz="4" w:space="0" w:color="auto"/>
            </w:tcBorders>
          </w:tcPr>
          <w:p w14:paraId="5CA2E86D"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0BB812D"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1A1C3F1B" w14:textId="77777777" w:rsidTr="002B3FDF">
        <w:tc>
          <w:tcPr>
            <w:tcW w:w="2538" w:type="dxa"/>
            <w:tcBorders>
              <w:top w:val="nil"/>
              <w:left w:val="nil"/>
              <w:bottom w:val="nil"/>
              <w:right w:val="single" w:sz="4" w:space="0" w:color="auto"/>
            </w:tcBorders>
          </w:tcPr>
          <w:p w14:paraId="0C84C99A"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5D36CB25"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Unstable coast Baseline</w:t>
            </w:r>
          </w:p>
        </w:tc>
      </w:tr>
      <w:tr w:rsidR="002B3FDF" w:rsidRPr="00711E56" w14:paraId="39225999" w14:textId="77777777" w:rsidTr="002B3FDF">
        <w:tc>
          <w:tcPr>
            <w:tcW w:w="2538" w:type="dxa"/>
            <w:tcBorders>
              <w:top w:val="nil"/>
              <w:left w:val="nil"/>
              <w:bottom w:val="nil"/>
              <w:right w:val="single" w:sz="4" w:space="0" w:color="auto"/>
            </w:tcBorders>
          </w:tcPr>
          <w:p w14:paraId="48ADC187"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CE64643"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6E79CA92" w14:textId="77777777" w:rsidTr="002B3FDF">
        <w:tc>
          <w:tcPr>
            <w:tcW w:w="2538" w:type="dxa"/>
            <w:tcBorders>
              <w:top w:val="nil"/>
              <w:left w:val="nil"/>
              <w:bottom w:val="nil"/>
              <w:right w:val="single" w:sz="4" w:space="0" w:color="auto"/>
            </w:tcBorders>
          </w:tcPr>
          <w:p w14:paraId="75D4139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3FFFC2A"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UnstableCoastBaseline</w:t>
            </w:r>
          </w:p>
        </w:tc>
      </w:tr>
      <w:tr w:rsidR="002B3FDF" w:rsidRPr="00711E56" w14:paraId="15E47DC6" w14:textId="77777777" w:rsidTr="002B3FDF">
        <w:tc>
          <w:tcPr>
            <w:tcW w:w="2538" w:type="dxa"/>
            <w:tcBorders>
              <w:top w:val="nil"/>
              <w:left w:val="nil"/>
              <w:bottom w:val="nil"/>
              <w:right w:val="single" w:sz="4" w:space="0" w:color="auto"/>
            </w:tcBorders>
          </w:tcPr>
          <w:p w14:paraId="515D31C8"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F4BB179"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24F45AE0" w14:textId="77777777" w:rsidTr="002B3FDF">
        <w:tc>
          <w:tcPr>
            <w:tcW w:w="2538" w:type="dxa"/>
            <w:tcBorders>
              <w:top w:val="nil"/>
              <w:left w:val="nil"/>
              <w:bottom w:val="nil"/>
              <w:right w:val="single" w:sz="4" w:space="0" w:color="auto"/>
            </w:tcBorders>
          </w:tcPr>
          <w:p w14:paraId="79B9D07F"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880817C"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2B3FDF" w:rsidRPr="00711E56" w14:paraId="2DF3B797" w14:textId="77777777" w:rsidTr="002B3FDF">
        <w:tc>
          <w:tcPr>
            <w:tcW w:w="2538" w:type="dxa"/>
            <w:tcBorders>
              <w:top w:val="nil"/>
              <w:left w:val="nil"/>
              <w:bottom w:val="nil"/>
              <w:right w:val="single" w:sz="4" w:space="0" w:color="auto"/>
            </w:tcBorders>
          </w:tcPr>
          <w:p w14:paraId="4D4EFB45"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A0A733C" w14:textId="77777777" w:rsidR="002B3FDF" w:rsidRPr="00711E56" w:rsidRDefault="002B3FDF" w:rsidP="002B3FDF">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Unstable Coast Baseline type</w:t>
            </w:r>
          </w:p>
        </w:tc>
      </w:tr>
      <w:tr w:rsidR="002B3FDF" w:rsidRPr="00711E56" w14:paraId="3E7C0075" w14:textId="77777777" w:rsidTr="002B3FDF">
        <w:tc>
          <w:tcPr>
            <w:tcW w:w="2538" w:type="dxa"/>
            <w:tcBorders>
              <w:top w:val="nil"/>
              <w:left w:val="nil"/>
              <w:bottom w:val="nil"/>
              <w:right w:val="single" w:sz="4" w:space="0" w:color="auto"/>
            </w:tcBorders>
          </w:tcPr>
          <w:p w14:paraId="79D6D9D1"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26F2F72"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08C78A02" w14:textId="77777777" w:rsidTr="002B3FDF">
        <w:tc>
          <w:tcPr>
            <w:tcW w:w="2538" w:type="dxa"/>
            <w:tcBorders>
              <w:top w:val="nil"/>
              <w:left w:val="nil"/>
              <w:bottom w:val="nil"/>
              <w:right w:val="single" w:sz="4" w:space="0" w:color="auto"/>
            </w:tcBorders>
          </w:tcPr>
          <w:p w14:paraId="362A4C6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FC16189"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A061BE8" w14:textId="77777777" w:rsidR="002B3FDF" w:rsidRDefault="002B3FDF" w:rsidP="002B3FDF">
      <w:pPr>
        <w:pStyle w:val="BodyText"/>
        <w:rPr>
          <w:sz w:val="16"/>
        </w:rPr>
      </w:pPr>
    </w:p>
    <w:p w14:paraId="0769816E"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4022</w:t>
      </w:r>
    </w:p>
    <w:tbl>
      <w:tblPr>
        <w:tblStyle w:val="TableGrid"/>
        <w:tblW w:w="0" w:type="auto"/>
        <w:tblInd w:w="918" w:type="dxa"/>
        <w:tblLook w:val="04A0" w:firstRow="1" w:lastRow="0" w:firstColumn="1" w:lastColumn="0" w:noHBand="0" w:noVBand="1"/>
      </w:tblPr>
      <w:tblGrid>
        <w:gridCol w:w="2538"/>
        <w:gridCol w:w="5521"/>
      </w:tblGrid>
      <w:tr w:rsidR="002B3FDF" w:rsidRPr="00711E56" w14:paraId="3AD27C28" w14:textId="77777777" w:rsidTr="002B3FDF">
        <w:tc>
          <w:tcPr>
            <w:tcW w:w="2538" w:type="dxa"/>
            <w:tcBorders>
              <w:top w:val="nil"/>
              <w:left w:val="nil"/>
              <w:bottom w:val="nil"/>
              <w:right w:val="single" w:sz="4" w:space="0" w:color="auto"/>
            </w:tcBorders>
          </w:tcPr>
          <w:p w14:paraId="75970CE2"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ED63595"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3DDA4A22" w14:textId="77777777" w:rsidTr="002B3FDF">
        <w:tc>
          <w:tcPr>
            <w:tcW w:w="2538" w:type="dxa"/>
            <w:tcBorders>
              <w:top w:val="nil"/>
              <w:left w:val="nil"/>
              <w:bottom w:val="nil"/>
              <w:right w:val="single" w:sz="4" w:space="0" w:color="auto"/>
            </w:tcBorders>
          </w:tcPr>
          <w:p w14:paraId="37F1DB01"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546B9259"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Historic Bay Closing</w:t>
            </w:r>
          </w:p>
        </w:tc>
      </w:tr>
      <w:tr w:rsidR="002B3FDF" w:rsidRPr="00711E56" w14:paraId="49A579CC" w14:textId="77777777" w:rsidTr="002B3FDF">
        <w:tc>
          <w:tcPr>
            <w:tcW w:w="2538" w:type="dxa"/>
            <w:tcBorders>
              <w:top w:val="nil"/>
              <w:left w:val="nil"/>
              <w:bottom w:val="nil"/>
              <w:right w:val="single" w:sz="4" w:space="0" w:color="auto"/>
            </w:tcBorders>
          </w:tcPr>
          <w:p w14:paraId="7A5AC01B"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688D023"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3D1EF7EC" w14:textId="77777777" w:rsidTr="002B3FDF">
        <w:tc>
          <w:tcPr>
            <w:tcW w:w="2538" w:type="dxa"/>
            <w:tcBorders>
              <w:top w:val="nil"/>
              <w:left w:val="nil"/>
              <w:bottom w:val="nil"/>
              <w:right w:val="single" w:sz="4" w:space="0" w:color="auto"/>
            </w:tcBorders>
          </w:tcPr>
          <w:p w14:paraId="6C3E71F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2A69E98"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HistoricBayClosing</w:t>
            </w:r>
          </w:p>
        </w:tc>
      </w:tr>
      <w:tr w:rsidR="002B3FDF" w:rsidRPr="00711E56" w14:paraId="3071CDF0" w14:textId="77777777" w:rsidTr="002B3FDF">
        <w:tc>
          <w:tcPr>
            <w:tcW w:w="2538" w:type="dxa"/>
            <w:tcBorders>
              <w:top w:val="nil"/>
              <w:left w:val="nil"/>
              <w:bottom w:val="nil"/>
              <w:right w:val="single" w:sz="4" w:space="0" w:color="auto"/>
            </w:tcBorders>
          </w:tcPr>
          <w:p w14:paraId="6819F63E"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7089CBD"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5A024982" w14:textId="77777777" w:rsidTr="002B3FDF">
        <w:tc>
          <w:tcPr>
            <w:tcW w:w="2538" w:type="dxa"/>
            <w:tcBorders>
              <w:top w:val="nil"/>
              <w:left w:val="nil"/>
              <w:bottom w:val="nil"/>
              <w:right w:val="single" w:sz="4" w:space="0" w:color="auto"/>
            </w:tcBorders>
          </w:tcPr>
          <w:p w14:paraId="18F62A69"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36C5B6CB"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2B3FDF" w:rsidRPr="00711E56" w14:paraId="16EB56F8" w14:textId="77777777" w:rsidTr="002B3FDF">
        <w:tc>
          <w:tcPr>
            <w:tcW w:w="2538" w:type="dxa"/>
            <w:tcBorders>
              <w:top w:val="nil"/>
              <w:left w:val="nil"/>
              <w:bottom w:val="nil"/>
              <w:right w:val="single" w:sz="4" w:space="0" w:color="auto"/>
            </w:tcBorders>
          </w:tcPr>
          <w:p w14:paraId="24CAF02C"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186C89B3" w14:textId="77777777" w:rsidR="002B3FDF" w:rsidRPr="00711E56" w:rsidRDefault="002B3FDF" w:rsidP="002B3FDF">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Historic Bay Closing type</w:t>
            </w:r>
          </w:p>
        </w:tc>
      </w:tr>
      <w:tr w:rsidR="002B3FDF" w:rsidRPr="00711E56" w14:paraId="5BB16C24" w14:textId="77777777" w:rsidTr="002B3FDF">
        <w:tc>
          <w:tcPr>
            <w:tcW w:w="2538" w:type="dxa"/>
            <w:tcBorders>
              <w:top w:val="nil"/>
              <w:left w:val="nil"/>
              <w:bottom w:val="nil"/>
              <w:right w:val="single" w:sz="4" w:space="0" w:color="auto"/>
            </w:tcBorders>
          </w:tcPr>
          <w:p w14:paraId="5D7431BF"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DA55B6E"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2B920F7A" w14:textId="77777777" w:rsidTr="002B3FDF">
        <w:tc>
          <w:tcPr>
            <w:tcW w:w="2538" w:type="dxa"/>
            <w:tcBorders>
              <w:top w:val="nil"/>
              <w:left w:val="nil"/>
              <w:bottom w:val="nil"/>
              <w:right w:val="single" w:sz="4" w:space="0" w:color="auto"/>
            </w:tcBorders>
          </w:tcPr>
          <w:p w14:paraId="408E9179"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86F941E"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D68873A" w14:textId="77777777" w:rsidR="002B3FDF" w:rsidRDefault="002B3FDF" w:rsidP="002B3FDF">
      <w:pPr>
        <w:pStyle w:val="BodyText"/>
        <w:rPr>
          <w:sz w:val="16"/>
        </w:rPr>
      </w:pPr>
    </w:p>
    <w:p w14:paraId="4E186F9F"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4023</w:t>
      </w:r>
    </w:p>
    <w:tbl>
      <w:tblPr>
        <w:tblStyle w:val="TableGrid"/>
        <w:tblW w:w="0" w:type="auto"/>
        <w:tblInd w:w="918" w:type="dxa"/>
        <w:tblLook w:val="04A0" w:firstRow="1" w:lastRow="0" w:firstColumn="1" w:lastColumn="0" w:noHBand="0" w:noVBand="1"/>
      </w:tblPr>
      <w:tblGrid>
        <w:gridCol w:w="2538"/>
        <w:gridCol w:w="5521"/>
      </w:tblGrid>
      <w:tr w:rsidR="002B3FDF" w:rsidRPr="00711E56" w14:paraId="777D1989" w14:textId="77777777" w:rsidTr="002B3FDF">
        <w:tc>
          <w:tcPr>
            <w:tcW w:w="2538" w:type="dxa"/>
            <w:tcBorders>
              <w:top w:val="nil"/>
              <w:left w:val="nil"/>
              <w:bottom w:val="nil"/>
              <w:right w:val="single" w:sz="4" w:space="0" w:color="auto"/>
            </w:tcBorders>
          </w:tcPr>
          <w:p w14:paraId="1A7EFF68"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518E7B0"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25A86D13" w14:textId="77777777" w:rsidTr="002B3FDF">
        <w:tc>
          <w:tcPr>
            <w:tcW w:w="2538" w:type="dxa"/>
            <w:tcBorders>
              <w:top w:val="nil"/>
              <w:left w:val="nil"/>
              <w:bottom w:val="nil"/>
              <w:right w:val="single" w:sz="4" w:space="0" w:color="auto"/>
            </w:tcBorders>
          </w:tcPr>
          <w:p w14:paraId="15498B5E"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1744C85"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River Closing</w:t>
            </w:r>
          </w:p>
        </w:tc>
      </w:tr>
      <w:tr w:rsidR="002B3FDF" w:rsidRPr="00711E56" w14:paraId="1627B883" w14:textId="77777777" w:rsidTr="002B3FDF">
        <w:tc>
          <w:tcPr>
            <w:tcW w:w="2538" w:type="dxa"/>
            <w:tcBorders>
              <w:top w:val="nil"/>
              <w:left w:val="nil"/>
              <w:bottom w:val="nil"/>
              <w:right w:val="single" w:sz="4" w:space="0" w:color="auto"/>
            </w:tcBorders>
          </w:tcPr>
          <w:p w14:paraId="496D34D0"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D8FF144"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38590C6C" w14:textId="77777777" w:rsidTr="002B3FDF">
        <w:tc>
          <w:tcPr>
            <w:tcW w:w="2538" w:type="dxa"/>
            <w:tcBorders>
              <w:top w:val="nil"/>
              <w:left w:val="nil"/>
              <w:bottom w:val="nil"/>
              <w:right w:val="single" w:sz="4" w:space="0" w:color="auto"/>
            </w:tcBorders>
          </w:tcPr>
          <w:p w14:paraId="0CDE4858"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68A07C6"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RiverClosing</w:t>
            </w:r>
          </w:p>
        </w:tc>
      </w:tr>
      <w:tr w:rsidR="002B3FDF" w:rsidRPr="00711E56" w14:paraId="54194BB0" w14:textId="77777777" w:rsidTr="002B3FDF">
        <w:tc>
          <w:tcPr>
            <w:tcW w:w="2538" w:type="dxa"/>
            <w:tcBorders>
              <w:top w:val="nil"/>
              <w:left w:val="nil"/>
              <w:bottom w:val="nil"/>
              <w:right w:val="single" w:sz="4" w:space="0" w:color="auto"/>
            </w:tcBorders>
          </w:tcPr>
          <w:p w14:paraId="4B3E6EBD"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52B2AE4"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59CB3286" w14:textId="77777777" w:rsidTr="002B3FDF">
        <w:tc>
          <w:tcPr>
            <w:tcW w:w="2538" w:type="dxa"/>
            <w:tcBorders>
              <w:top w:val="nil"/>
              <w:left w:val="nil"/>
              <w:bottom w:val="nil"/>
              <w:right w:val="single" w:sz="4" w:space="0" w:color="auto"/>
            </w:tcBorders>
          </w:tcPr>
          <w:p w14:paraId="69797720"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3DBFECF"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2B3FDF" w:rsidRPr="00711E56" w14:paraId="0B419330" w14:textId="77777777" w:rsidTr="002B3FDF">
        <w:tc>
          <w:tcPr>
            <w:tcW w:w="2538" w:type="dxa"/>
            <w:tcBorders>
              <w:top w:val="nil"/>
              <w:left w:val="nil"/>
              <w:bottom w:val="nil"/>
              <w:right w:val="single" w:sz="4" w:space="0" w:color="auto"/>
            </w:tcBorders>
          </w:tcPr>
          <w:p w14:paraId="635E2B19"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EA857EB" w14:textId="77777777" w:rsidR="002B3FDF" w:rsidRPr="00711E56" w:rsidRDefault="002B3FDF" w:rsidP="002B3FDF">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River Closing type</w:t>
            </w:r>
          </w:p>
        </w:tc>
      </w:tr>
      <w:tr w:rsidR="002B3FDF" w:rsidRPr="00711E56" w14:paraId="07F12502" w14:textId="77777777" w:rsidTr="002B3FDF">
        <w:tc>
          <w:tcPr>
            <w:tcW w:w="2538" w:type="dxa"/>
            <w:tcBorders>
              <w:top w:val="nil"/>
              <w:left w:val="nil"/>
              <w:bottom w:val="nil"/>
              <w:right w:val="single" w:sz="4" w:space="0" w:color="auto"/>
            </w:tcBorders>
          </w:tcPr>
          <w:p w14:paraId="6DB8507B"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52F479CA"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0F705623" w14:textId="77777777" w:rsidTr="002B3FDF">
        <w:tc>
          <w:tcPr>
            <w:tcW w:w="2538" w:type="dxa"/>
            <w:tcBorders>
              <w:top w:val="nil"/>
              <w:left w:val="nil"/>
              <w:bottom w:val="nil"/>
              <w:right w:val="single" w:sz="4" w:space="0" w:color="auto"/>
            </w:tcBorders>
          </w:tcPr>
          <w:p w14:paraId="49258369"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F2F2A23"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3A532E3" w14:textId="77777777" w:rsidR="002B3FDF" w:rsidRDefault="002B3FDF" w:rsidP="002B3FDF">
      <w:pPr>
        <w:pStyle w:val="BodyText"/>
        <w:rPr>
          <w:sz w:val="16"/>
        </w:rPr>
      </w:pPr>
    </w:p>
    <w:p w14:paraId="539E14D1"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4024</w:t>
      </w:r>
    </w:p>
    <w:tbl>
      <w:tblPr>
        <w:tblStyle w:val="TableGrid"/>
        <w:tblW w:w="0" w:type="auto"/>
        <w:tblInd w:w="918" w:type="dxa"/>
        <w:tblLook w:val="04A0" w:firstRow="1" w:lastRow="0" w:firstColumn="1" w:lastColumn="0" w:noHBand="0" w:noVBand="1"/>
      </w:tblPr>
      <w:tblGrid>
        <w:gridCol w:w="2538"/>
        <w:gridCol w:w="5521"/>
      </w:tblGrid>
      <w:tr w:rsidR="002B3FDF" w:rsidRPr="00711E56" w14:paraId="15D2A6FD" w14:textId="77777777" w:rsidTr="002B3FDF">
        <w:tc>
          <w:tcPr>
            <w:tcW w:w="2538" w:type="dxa"/>
            <w:tcBorders>
              <w:top w:val="nil"/>
              <w:left w:val="nil"/>
              <w:bottom w:val="nil"/>
              <w:right w:val="single" w:sz="4" w:space="0" w:color="auto"/>
            </w:tcBorders>
          </w:tcPr>
          <w:p w14:paraId="72917468"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12BBBDB"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001091A9" w14:textId="77777777" w:rsidTr="002B3FDF">
        <w:tc>
          <w:tcPr>
            <w:tcW w:w="2538" w:type="dxa"/>
            <w:tcBorders>
              <w:top w:val="nil"/>
              <w:left w:val="nil"/>
              <w:bottom w:val="nil"/>
              <w:right w:val="single" w:sz="4" w:space="0" w:color="auto"/>
            </w:tcBorders>
          </w:tcPr>
          <w:p w14:paraId="4D5CF700"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27C9298"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Historic Waters</w:t>
            </w:r>
          </w:p>
        </w:tc>
      </w:tr>
      <w:tr w:rsidR="002B3FDF" w:rsidRPr="00711E56" w14:paraId="32E5571E" w14:textId="77777777" w:rsidTr="002B3FDF">
        <w:tc>
          <w:tcPr>
            <w:tcW w:w="2538" w:type="dxa"/>
            <w:tcBorders>
              <w:top w:val="nil"/>
              <w:left w:val="nil"/>
              <w:bottom w:val="nil"/>
              <w:right w:val="single" w:sz="4" w:space="0" w:color="auto"/>
            </w:tcBorders>
          </w:tcPr>
          <w:p w14:paraId="16B0BBF8"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527CCB7"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3DFD60E3" w14:textId="77777777" w:rsidTr="002B3FDF">
        <w:tc>
          <w:tcPr>
            <w:tcW w:w="2538" w:type="dxa"/>
            <w:tcBorders>
              <w:top w:val="nil"/>
              <w:left w:val="nil"/>
              <w:bottom w:val="nil"/>
              <w:right w:val="single" w:sz="4" w:space="0" w:color="auto"/>
            </w:tcBorders>
          </w:tcPr>
          <w:p w14:paraId="234BF8CC"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494729B"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2B3FDF">
              <w:rPr>
                <w:rFonts w:asciiTheme="minorHAnsi" w:hAnsiTheme="minorHAnsi" w:cs="Calibri"/>
                <w:color w:val="404040"/>
                <w:sz w:val="18"/>
                <w:szCs w:val="18"/>
                <w:lang w:val="en-CA"/>
              </w:rPr>
              <w:t>HistoricWaters</w:t>
            </w:r>
          </w:p>
        </w:tc>
      </w:tr>
      <w:tr w:rsidR="002B3FDF" w:rsidRPr="00711E56" w14:paraId="10169B3B" w14:textId="77777777" w:rsidTr="002B3FDF">
        <w:tc>
          <w:tcPr>
            <w:tcW w:w="2538" w:type="dxa"/>
            <w:tcBorders>
              <w:top w:val="nil"/>
              <w:left w:val="nil"/>
              <w:bottom w:val="nil"/>
              <w:right w:val="single" w:sz="4" w:space="0" w:color="auto"/>
            </w:tcBorders>
          </w:tcPr>
          <w:p w14:paraId="3C7ACBFB"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DF0205E"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3F59B1F5" w14:textId="77777777" w:rsidTr="002B3FDF">
        <w:tc>
          <w:tcPr>
            <w:tcW w:w="2538" w:type="dxa"/>
            <w:tcBorders>
              <w:top w:val="nil"/>
              <w:left w:val="nil"/>
              <w:bottom w:val="nil"/>
              <w:right w:val="single" w:sz="4" w:space="0" w:color="auto"/>
            </w:tcBorders>
          </w:tcPr>
          <w:p w14:paraId="4E4DDB2F"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1BDE6F1F"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r w:rsidRPr="002B3FDF">
              <w:rPr>
                <w:rFonts w:asciiTheme="minorHAnsi" w:hAnsiTheme="minorHAnsi" w:cs="Calibri"/>
                <w:color w:val="404040"/>
                <w:sz w:val="18"/>
                <w:szCs w:val="18"/>
                <w:lang w:val="en-CA"/>
              </w:rPr>
              <w:t>sbltyp</w:t>
            </w:r>
          </w:p>
        </w:tc>
      </w:tr>
      <w:tr w:rsidR="002B3FDF" w:rsidRPr="00711E56" w14:paraId="1B9E3F20" w14:textId="77777777" w:rsidTr="002B3FDF">
        <w:tc>
          <w:tcPr>
            <w:tcW w:w="2538" w:type="dxa"/>
            <w:tcBorders>
              <w:top w:val="nil"/>
              <w:left w:val="nil"/>
              <w:bottom w:val="nil"/>
              <w:right w:val="single" w:sz="4" w:space="0" w:color="auto"/>
            </w:tcBorders>
          </w:tcPr>
          <w:p w14:paraId="6F0CD898"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ADE4231" w14:textId="77777777" w:rsidR="002B3FDF" w:rsidRPr="00711E56" w:rsidRDefault="002B3FDF" w:rsidP="002B3FDF">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Historic Waters type</w:t>
            </w:r>
          </w:p>
        </w:tc>
      </w:tr>
      <w:tr w:rsidR="002B3FDF" w:rsidRPr="00711E56" w14:paraId="7409AA85" w14:textId="77777777" w:rsidTr="002B3FDF">
        <w:tc>
          <w:tcPr>
            <w:tcW w:w="2538" w:type="dxa"/>
            <w:tcBorders>
              <w:top w:val="nil"/>
              <w:left w:val="nil"/>
              <w:bottom w:val="nil"/>
              <w:right w:val="single" w:sz="4" w:space="0" w:color="auto"/>
            </w:tcBorders>
          </w:tcPr>
          <w:p w14:paraId="20E862A1"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E1C7037"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3F04934B" w14:textId="77777777" w:rsidTr="002B3FDF">
        <w:tc>
          <w:tcPr>
            <w:tcW w:w="2538" w:type="dxa"/>
            <w:tcBorders>
              <w:top w:val="nil"/>
              <w:left w:val="nil"/>
              <w:bottom w:val="nil"/>
              <w:right w:val="single" w:sz="4" w:space="0" w:color="auto"/>
            </w:tcBorders>
          </w:tcPr>
          <w:p w14:paraId="31DFA787"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C2ABF94"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D9367E8" w14:textId="77777777" w:rsidR="002B3FDF" w:rsidRDefault="002B3FDF" w:rsidP="002B3FDF">
      <w:pPr>
        <w:pStyle w:val="BodyText"/>
        <w:rPr>
          <w:sz w:val="16"/>
        </w:rPr>
      </w:pPr>
    </w:p>
    <w:p w14:paraId="0B0609F3"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4025</w:t>
      </w:r>
    </w:p>
    <w:tbl>
      <w:tblPr>
        <w:tblStyle w:val="TableGrid"/>
        <w:tblW w:w="0" w:type="auto"/>
        <w:tblInd w:w="918" w:type="dxa"/>
        <w:tblLook w:val="04A0" w:firstRow="1" w:lastRow="0" w:firstColumn="1" w:lastColumn="0" w:noHBand="0" w:noVBand="1"/>
      </w:tblPr>
      <w:tblGrid>
        <w:gridCol w:w="2538"/>
        <w:gridCol w:w="5521"/>
      </w:tblGrid>
      <w:tr w:rsidR="002B3FDF" w:rsidRPr="00711E56" w14:paraId="61401370" w14:textId="77777777" w:rsidTr="002B3FDF">
        <w:tc>
          <w:tcPr>
            <w:tcW w:w="2538" w:type="dxa"/>
            <w:tcBorders>
              <w:top w:val="nil"/>
              <w:left w:val="nil"/>
              <w:bottom w:val="nil"/>
              <w:right w:val="single" w:sz="4" w:space="0" w:color="auto"/>
            </w:tcBorders>
          </w:tcPr>
          <w:p w14:paraId="01B85A8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18752604"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20435A68" w14:textId="77777777" w:rsidTr="002B3FDF">
        <w:tc>
          <w:tcPr>
            <w:tcW w:w="2538" w:type="dxa"/>
            <w:tcBorders>
              <w:top w:val="nil"/>
              <w:left w:val="nil"/>
              <w:bottom w:val="nil"/>
              <w:right w:val="single" w:sz="4" w:space="0" w:color="auto"/>
            </w:tcBorders>
          </w:tcPr>
          <w:p w14:paraId="72369211"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28E82F9"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sidRPr="002B3FDF">
              <w:rPr>
                <w:rFonts w:asciiTheme="minorHAnsi" w:hAnsiTheme="minorHAnsi" w:cs="Arial"/>
                <w:b/>
                <w:color w:val="404040"/>
                <w:sz w:val="18"/>
                <w:szCs w:val="18"/>
                <w:lang w:val="en-CA"/>
              </w:rPr>
              <w:t>MLB BAUnit Type</w:t>
            </w:r>
          </w:p>
        </w:tc>
      </w:tr>
      <w:tr w:rsidR="002B3FDF" w:rsidRPr="00711E56" w14:paraId="25243652" w14:textId="77777777" w:rsidTr="002B3FDF">
        <w:tc>
          <w:tcPr>
            <w:tcW w:w="2538" w:type="dxa"/>
            <w:tcBorders>
              <w:top w:val="nil"/>
              <w:left w:val="nil"/>
              <w:bottom w:val="nil"/>
              <w:right w:val="single" w:sz="4" w:space="0" w:color="auto"/>
            </w:tcBorders>
          </w:tcPr>
          <w:p w14:paraId="52F01A5A"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02FCEFA"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48AE7F6E" w14:textId="77777777" w:rsidTr="002B3FDF">
        <w:tc>
          <w:tcPr>
            <w:tcW w:w="2538" w:type="dxa"/>
            <w:tcBorders>
              <w:top w:val="nil"/>
              <w:left w:val="nil"/>
              <w:bottom w:val="nil"/>
              <w:right w:val="single" w:sz="4" w:space="0" w:color="auto"/>
            </w:tcBorders>
          </w:tcPr>
          <w:p w14:paraId="7944B809"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C551FB6"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MLB</w:t>
            </w:r>
          </w:p>
        </w:tc>
      </w:tr>
      <w:tr w:rsidR="002B3FDF" w:rsidRPr="00711E56" w14:paraId="701A9F6F" w14:textId="77777777" w:rsidTr="002B3FDF">
        <w:tc>
          <w:tcPr>
            <w:tcW w:w="2538" w:type="dxa"/>
            <w:tcBorders>
              <w:top w:val="nil"/>
              <w:left w:val="nil"/>
              <w:bottom w:val="nil"/>
              <w:right w:val="single" w:sz="4" w:space="0" w:color="auto"/>
            </w:tcBorders>
          </w:tcPr>
          <w:p w14:paraId="695B7188"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41F4EB0"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4D5ADCBC" w14:textId="77777777" w:rsidTr="002B3FDF">
        <w:tc>
          <w:tcPr>
            <w:tcW w:w="2538" w:type="dxa"/>
            <w:tcBorders>
              <w:top w:val="nil"/>
              <w:left w:val="nil"/>
              <w:bottom w:val="nil"/>
              <w:right w:val="single" w:sz="4" w:space="0" w:color="auto"/>
            </w:tcBorders>
          </w:tcPr>
          <w:p w14:paraId="48635BEF"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26CACE58" w14:textId="77777777" w:rsidR="002B3FDF" w:rsidRPr="00711E56" w:rsidRDefault="00241441" w:rsidP="002B3FDF">
            <w:pPr>
              <w:keepNext/>
              <w:keepLines/>
              <w:widowControl w:val="0"/>
              <w:autoSpaceDE w:val="0"/>
              <w:autoSpaceDN w:val="0"/>
              <w:adjustRightInd w:val="0"/>
              <w:rPr>
                <w:rFonts w:asciiTheme="minorHAnsi" w:hAnsiTheme="minorHAnsi" w:cs="Calibri"/>
                <w:b/>
                <w:bCs/>
                <w:color w:val="7F7F7F"/>
                <w:sz w:val="18"/>
                <w:szCs w:val="18"/>
                <w:lang w:val="en-CA"/>
              </w:rPr>
            </w:pPr>
            <w:r w:rsidRPr="00241441">
              <w:rPr>
                <w:rFonts w:asciiTheme="minorHAnsi" w:hAnsiTheme="minorHAnsi" w:cs="Calibri"/>
                <w:color w:val="404040"/>
                <w:sz w:val="18"/>
                <w:szCs w:val="18"/>
                <w:lang w:val="en-CA"/>
              </w:rPr>
              <w:t>bautyp</w:t>
            </w:r>
          </w:p>
        </w:tc>
      </w:tr>
      <w:tr w:rsidR="002B3FDF" w:rsidRPr="00711E56" w14:paraId="7C317A54" w14:textId="77777777" w:rsidTr="002B3FDF">
        <w:tc>
          <w:tcPr>
            <w:tcW w:w="2538" w:type="dxa"/>
            <w:tcBorders>
              <w:top w:val="nil"/>
              <w:left w:val="nil"/>
              <w:bottom w:val="nil"/>
              <w:right w:val="single" w:sz="4" w:space="0" w:color="auto"/>
            </w:tcBorders>
          </w:tcPr>
          <w:p w14:paraId="31D2FF2D"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69423E3" w14:textId="77777777" w:rsidR="002B3FDF" w:rsidRPr="00711E56" w:rsidRDefault="002B3FDF" w:rsidP="002B3FDF">
            <w:pPr>
              <w:keepNext/>
              <w:keepLines/>
              <w:widowControl w:val="0"/>
              <w:autoSpaceDE w:val="0"/>
              <w:autoSpaceDN w:val="0"/>
              <w:adjustRightInd w:val="0"/>
              <w:rPr>
                <w:rFonts w:asciiTheme="minorHAnsi" w:hAnsiTheme="minorHAnsi" w:cs="Calibri"/>
                <w:color w:val="404040"/>
                <w:sz w:val="18"/>
                <w:szCs w:val="18"/>
                <w:lang w:val="en-CA"/>
              </w:rPr>
            </w:pPr>
            <w:r w:rsidRPr="002B3FDF">
              <w:rPr>
                <w:rFonts w:asciiTheme="minorHAnsi" w:hAnsiTheme="minorHAnsi" w:cs="Calibri"/>
                <w:color w:val="404040"/>
                <w:sz w:val="18"/>
                <w:szCs w:val="18"/>
                <w:lang w:val="en-CA"/>
              </w:rPr>
              <w:t>Marine Limits and Boundaries BAUnit type</w:t>
            </w:r>
          </w:p>
        </w:tc>
      </w:tr>
      <w:tr w:rsidR="002B3FDF" w:rsidRPr="00711E56" w14:paraId="13C90CDF" w14:textId="77777777" w:rsidTr="002B3FDF">
        <w:tc>
          <w:tcPr>
            <w:tcW w:w="2538" w:type="dxa"/>
            <w:tcBorders>
              <w:top w:val="nil"/>
              <w:left w:val="nil"/>
              <w:bottom w:val="nil"/>
              <w:right w:val="single" w:sz="4" w:space="0" w:color="auto"/>
            </w:tcBorders>
          </w:tcPr>
          <w:p w14:paraId="112ED191"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C2A74A0"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479373FF" w14:textId="77777777" w:rsidTr="002B3FDF">
        <w:tc>
          <w:tcPr>
            <w:tcW w:w="2538" w:type="dxa"/>
            <w:tcBorders>
              <w:top w:val="nil"/>
              <w:left w:val="nil"/>
              <w:bottom w:val="nil"/>
              <w:right w:val="single" w:sz="4" w:space="0" w:color="auto"/>
            </w:tcBorders>
          </w:tcPr>
          <w:p w14:paraId="22FF8C53"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0B7004D"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ED5D84C" w14:textId="77777777" w:rsidR="002B3FDF" w:rsidRDefault="002B3FDF" w:rsidP="002B3FDF">
      <w:pPr>
        <w:pStyle w:val="BodyText"/>
        <w:rPr>
          <w:sz w:val="16"/>
        </w:rPr>
      </w:pPr>
    </w:p>
    <w:p w14:paraId="6CD7D391"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4026</w:t>
      </w:r>
    </w:p>
    <w:tbl>
      <w:tblPr>
        <w:tblStyle w:val="TableGrid"/>
        <w:tblW w:w="0" w:type="auto"/>
        <w:tblInd w:w="918" w:type="dxa"/>
        <w:tblLook w:val="04A0" w:firstRow="1" w:lastRow="0" w:firstColumn="1" w:lastColumn="0" w:noHBand="0" w:noVBand="1"/>
      </w:tblPr>
      <w:tblGrid>
        <w:gridCol w:w="2538"/>
        <w:gridCol w:w="5521"/>
      </w:tblGrid>
      <w:tr w:rsidR="002B3FDF" w:rsidRPr="00711E56" w14:paraId="0A0DDA20" w14:textId="77777777" w:rsidTr="002B3FDF">
        <w:tc>
          <w:tcPr>
            <w:tcW w:w="2538" w:type="dxa"/>
            <w:tcBorders>
              <w:top w:val="nil"/>
              <w:left w:val="nil"/>
              <w:bottom w:val="nil"/>
              <w:right w:val="single" w:sz="4" w:space="0" w:color="auto"/>
            </w:tcBorders>
          </w:tcPr>
          <w:p w14:paraId="2EDC5A89"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68A1328"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0EAD08D9" w14:textId="77777777" w:rsidTr="002B3FDF">
        <w:tc>
          <w:tcPr>
            <w:tcW w:w="2538" w:type="dxa"/>
            <w:tcBorders>
              <w:top w:val="nil"/>
              <w:left w:val="nil"/>
              <w:bottom w:val="nil"/>
              <w:right w:val="single" w:sz="4" w:space="0" w:color="auto"/>
            </w:tcBorders>
          </w:tcPr>
          <w:p w14:paraId="5075A303"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BFB9C6E"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A76</w:t>
            </w:r>
            <w:r w:rsidRPr="002B3FDF">
              <w:rPr>
                <w:rFonts w:asciiTheme="minorHAnsi" w:hAnsiTheme="minorHAnsi" w:cs="Arial"/>
                <w:b/>
                <w:color w:val="404040"/>
                <w:sz w:val="18"/>
                <w:szCs w:val="18"/>
                <w:lang w:val="en-CA"/>
              </w:rPr>
              <w:t xml:space="preserve"> BAUnit Type</w:t>
            </w:r>
          </w:p>
        </w:tc>
      </w:tr>
      <w:tr w:rsidR="002B3FDF" w:rsidRPr="00711E56" w14:paraId="16F2DFAB" w14:textId="77777777" w:rsidTr="002B3FDF">
        <w:tc>
          <w:tcPr>
            <w:tcW w:w="2538" w:type="dxa"/>
            <w:tcBorders>
              <w:top w:val="nil"/>
              <w:left w:val="nil"/>
              <w:bottom w:val="nil"/>
              <w:right w:val="single" w:sz="4" w:space="0" w:color="auto"/>
            </w:tcBorders>
          </w:tcPr>
          <w:p w14:paraId="1F391AFD"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CCD318D"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05DB27B8" w14:textId="77777777" w:rsidTr="002B3FDF">
        <w:tc>
          <w:tcPr>
            <w:tcW w:w="2538" w:type="dxa"/>
            <w:tcBorders>
              <w:top w:val="nil"/>
              <w:left w:val="nil"/>
              <w:bottom w:val="nil"/>
              <w:right w:val="single" w:sz="4" w:space="0" w:color="auto"/>
            </w:tcBorders>
          </w:tcPr>
          <w:p w14:paraId="7E7B56E5"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CC17CBC"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A76</w:t>
            </w:r>
          </w:p>
        </w:tc>
      </w:tr>
      <w:tr w:rsidR="002B3FDF" w:rsidRPr="00711E56" w14:paraId="665328AE" w14:textId="77777777" w:rsidTr="002B3FDF">
        <w:tc>
          <w:tcPr>
            <w:tcW w:w="2538" w:type="dxa"/>
            <w:tcBorders>
              <w:top w:val="nil"/>
              <w:left w:val="nil"/>
              <w:bottom w:val="nil"/>
              <w:right w:val="single" w:sz="4" w:space="0" w:color="auto"/>
            </w:tcBorders>
          </w:tcPr>
          <w:p w14:paraId="438F7524"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718DC1DD"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047B6A27" w14:textId="77777777" w:rsidTr="002B3FDF">
        <w:tc>
          <w:tcPr>
            <w:tcW w:w="2538" w:type="dxa"/>
            <w:tcBorders>
              <w:top w:val="nil"/>
              <w:left w:val="nil"/>
              <w:bottom w:val="nil"/>
              <w:right w:val="single" w:sz="4" w:space="0" w:color="auto"/>
            </w:tcBorders>
          </w:tcPr>
          <w:p w14:paraId="1F4C7C8C"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452B876" w14:textId="77777777" w:rsidR="002B3FDF" w:rsidRPr="00711E56" w:rsidRDefault="00241441" w:rsidP="002B3FDF">
            <w:pPr>
              <w:keepNext/>
              <w:keepLines/>
              <w:widowControl w:val="0"/>
              <w:autoSpaceDE w:val="0"/>
              <w:autoSpaceDN w:val="0"/>
              <w:adjustRightInd w:val="0"/>
              <w:rPr>
                <w:rFonts w:asciiTheme="minorHAnsi" w:hAnsiTheme="minorHAnsi" w:cs="Calibri"/>
                <w:b/>
                <w:bCs/>
                <w:color w:val="7F7F7F"/>
                <w:sz w:val="18"/>
                <w:szCs w:val="18"/>
                <w:lang w:val="en-CA"/>
              </w:rPr>
            </w:pPr>
            <w:r w:rsidRPr="00241441">
              <w:rPr>
                <w:rFonts w:asciiTheme="minorHAnsi" w:hAnsiTheme="minorHAnsi" w:cs="Calibri"/>
                <w:color w:val="404040"/>
                <w:sz w:val="18"/>
                <w:szCs w:val="18"/>
                <w:lang w:val="en-CA"/>
              </w:rPr>
              <w:t>bautyp</w:t>
            </w:r>
          </w:p>
        </w:tc>
      </w:tr>
      <w:tr w:rsidR="002B3FDF" w:rsidRPr="00711E56" w14:paraId="20E200B0" w14:textId="77777777" w:rsidTr="002B3FDF">
        <w:tc>
          <w:tcPr>
            <w:tcW w:w="2538" w:type="dxa"/>
            <w:tcBorders>
              <w:top w:val="nil"/>
              <w:left w:val="nil"/>
              <w:bottom w:val="nil"/>
              <w:right w:val="single" w:sz="4" w:space="0" w:color="auto"/>
            </w:tcBorders>
          </w:tcPr>
          <w:p w14:paraId="0DA40122"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7CC3A35" w14:textId="77777777" w:rsidR="002B3FDF" w:rsidRPr="00711E56" w:rsidRDefault="00241441" w:rsidP="002B3FDF">
            <w:pPr>
              <w:keepNext/>
              <w:keepLines/>
              <w:widowControl w:val="0"/>
              <w:autoSpaceDE w:val="0"/>
              <w:autoSpaceDN w:val="0"/>
              <w:adjustRightInd w:val="0"/>
              <w:rPr>
                <w:rFonts w:asciiTheme="minorHAnsi" w:hAnsiTheme="minorHAnsi" w:cs="Calibri"/>
                <w:color w:val="404040"/>
                <w:sz w:val="18"/>
                <w:szCs w:val="18"/>
                <w:lang w:val="en-CA"/>
              </w:rPr>
            </w:pPr>
            <w:r w:rsidRPr="00241441">
              <w:rPr>
                <w:rFonts w:asciiTheme="minorHAnsi" w:hAnsiTheme="minorHAnsi" w:cs="Calibri"/>
                <w:color w:val="404040"/>
                <w:sz w:val="18"/>
                <w:szCs w:val="18"/>
                <w:lang w:val="en-CA"/>
              </w:rPr>
              <w:t>UNCLOS article 76 BAUnit type</w:t>
            </w:r>
          </w:p>
        </w:tc>
      </w:tr>
      <w:tr w:rsidR="002B3FDF" w:rsidRPr="00711E56" w14:paraId="68B21D61" w14:textId="77777777" w:rsidTr="002B3FDF">
        <w:tc>
          <w:tcPr>
            <w:tcW w:w="2538" w:type="dxa"/>
            <w:tcBorders>
              <w:top w:val="nil"/>
              <w:left w:val="nil"/>
              <w:bottom w:val="nil"/>
              <w:right w:val="single" w:sz="4" w:space="0" w:color="auto"/>
            </w:tcBorders>
          </w:tcPr>
          <w:p w14:paraId="194115F7"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0F456C8"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30C412D9" w14:textId="77777777" w:rsidTr="002B3FDF">
        <w:tc>
          <w:tcPr>
            <w:tcW w:w="2538" w:type="dxa"/>
            <w:tcBorders>
              <w:top w:val="nil"/>
              <w:left w:val="nil"/>
              <w:bottom w:val="nil"/>
              <w:right w:val="single" w:sz="4" w:space="0" w:color="auto"/>
            </w:tcBorders>
          </w:tcPr>
          <w:p w14:paraId="141E13A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60E448A7"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D13E30D" w14:textId="77777777" w:rsidR="002B3FDF" w:rsidRDefault="002B3FDF" w:rsidP="002B3FDF">
      <w:pPr>
        <w:pStyle w:val="BodyText"/>
        <w:rPr>
          <w:sz w:val="16"/>
        </w:rPr>
      </w:pPr>
    </w:p>
    <w:p w14:paraId="2EFA49DB" w14:textId="77777777" w:rsidR="002B3FDF" w:rsidRPr="00711E56" w:rsidRDefault="002B3FDF" w:rsidP="002B3FDF">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4027</w:t>
      </w:r>
    </w:p>
    <w:tbl>
      <w:tblPr>
        <w:tblStyle w:val="TableGrid"/>
        <w:tblW w:w="0" w:type="auto"/>
        <w:tblInd w:w="918" w:type="dxa"/>
        <w:tblLook w:val="04A0" w:firstRow="1" w:lastRow="0" w:firstColumn="1" w:lastColumn="0" w:noHBand="0" w:noVBand="1"/>
      </w:tblPr>
      <w:tblGrid>
        <w:gridCol w:w="2538"/>
        <w:gridCol w:w="5521"/>
      </w:tblGrid>
      <w:tr w:rsidR="002B3FDF" w:rsidRPr="00711E56" w14:paraId="38D9C856" w14:textId="77777777" w:rsidTr="002B3FDF">
        <w:tc>
          <w:tcPr>
            <w:tcW w:w="2538" w:type="dxa"/>
            <w:tcBorders>
              <w:top w:val="nil"/>
              <w:left w:val="nil"/>
              <w:bottom w:val="nil"/>
              <w:right w:val="single" w:sz="4" w:space="0" w:color="auto"/>
            </w:tcBorders>
          </w:tcPr>
          <w:p w14:paraId="52F03232"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3C2879F"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2B3FDF" w:rsidRPr="00711E56" w14:paraId="1E2DF131" w14:textId="77777777" w:rsidTr="002B3FDF">
        <w:tc>
          <w:tcPr>
            <w:tcW w:w="2538" w:type="dxa"/>
            <w:tcBorders>
              <w:top w:val="nil"/>
              <w:left w:val="nil"/>
              <w:bottom w:val="nil"/>
              <w:right w:val="single" w:sz="4" w:space="0" w:color="auto"/>
            </w:tcBorders>
          </w:tcPr>
          <w:p w14:paraId="15E76276"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8B90CD3" w14:textId="77777777" w:rsidR="002B3FDF" w:rsidRPr="00711E56" w:rsidRDefault="002B3FDF" w:rsidP="002B3FDF">
            <w:pPr>
              <w:keepNext/>
              <w:keepLines/>
              <w:widowControl w:val="0"/>
              <w:autoSpaceDE w:val="0"/>
              <w:autoSpaceDN w:val="0"/>
              <w:adjustRightInd w:val="0"/>
              <w:rPr>
                <w:rFonts w:asciiTheme="minorHAnsi" w:hAnsiTheme="minorHAnsi" w:cs="Arial"/>
                <w:b/>
                <w:color w:val="404040"/>
                <w:sz w:val="18"/>
                <w:szCs w:val="18"/>
                <w:lang w:val="en-CA"/>
              </w:rPr>
            </w:pPr>
            <w:r>
              <w:rPr>
                <w:rFonts w:asciiTheme="minorHAnsi" w:hAnsiTheme="minorHAnsi" w:cs="Arial"/>
                <w:b/>
                <w:color w:val="404040"/>
                <w:sz w:val="18"/>
                <w:szCs w:val="18"/>
                <w:lang w:val="en-CA"/>
              </w:rPr>
              <w:t>Other</w:t>
            </w:r>
            <w:r w:rsidRPr="002B3FDF">
              <w:rPr>
                <w:rFonts w:asciiTheme="minorHAnsi" w:hAnsiTheme="minorHAnsi" w:cs="Arial"/>
                <w:b/>
                <w:color w:val="404040"/>
                <w:sz w:val="18"/>
                <w:szCs w:val="18"/>
                <w:lang w:val="en-CA"/>
              </w:rPr>
              <w:t xml:space="preserve"> BAUnit Type</w:t>
            </w:r>
          </w:p>
        </w:tc>
      </w:tr>
      <w:tr w:rsidR="002B3FDF" w:rsidRPr="00711E56" w14:paraId="361ACFB9" w14:textId="77777777" w:rsidTr="002B3FDF">
        <w:tc>
          <w:tcPr>
            <w:tcW w:w="2538" w:type="dxa"/>
            <w:tcBorders>
              <w:top w:val="nil"/>
              <w:left w:val="nil"/>
              <w:bottom w:val="nil"/>
              <w:right w:val="single" w:sz="4" w:space="0" w:color="auto"/>
            </w:tcBorders>
          </w:tcPr>
          <w:p w14:paraId="638AA5E9" w14:textId="77777777" w:rsidR="002B3FDF" w:rsidRPr="00711E56" w:rsidRDefault="002B3FDF" w:rsidP="002B3FDF">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590BD5ED" w14:textId="77777777" w:rsidR="002B3FDF" w:rsidRPr="00711E56" w:rsidRDefault="002B3FDF" w:rsidP="002B3FDF">
            <w:pPr>
              <w:keepNext/>
              <w:keepLines/>
              <w:widowControl w:val="0"/>
              <w:autoSpaceDE w:val="0"/>
              <w:autoSpaceDN w:val="0"/>
              <w:adjustRightInd w:val="0"/>
              <w:rPr>
                <w:rFonts w:asciiTheme="minorHAnsi" w:hAnsiTheme="minorHAnsi" w:cs="Arial"/>
                <w:b/>
                <w:bCs/>
                <w:color w:val="7F7F7F"/>
                <w:sz w:val="18"/>
                <w:szCs w:val="18"/>
                <w:lang w:val="en-CA"/>
              </w:rPr>
            </w:pPr>
          </w:p>
        </w:tc>
      </w:tr>
      <w:tr w:rsidR="002B3FDF" w:rsidRPr="00711E56" w14:paraId="4C74A3B5" w14:textId="77777777" w:rsidTr="002B3FDF">
        <w:tc>
          <w:tcPr>
            <w:tcW w:w="2538" w:type="dxa"/>
            <w:tcBorders>
              <w:top w:val="nil"/>
              <w:left w:val="nil"/>
              <w:bottom w:val="nil"/>
              <w:right w:val="single" w:sz="4" w:space="0" w:color="auto"/>
            </w:tcBorders>
          </w:tcPr>
          <w:p w14:paraId="3D9FB1E4"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32784ED2" w14:textId="0662938F"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546AD048" w14:textId="77777777" w:rsidTr="002B3FDF">
        <w:tc>
          <w:tcPr>
            <w:tcW w:w="2538" w:type="dxa"/>
            <w:tcBorders>
              <w:top w:val="nil"/>
              <w:left w:val="nil"/>
              <w:bottom w:val="nil"/>
              <w:right w:val="single" w:sz="4" w:space="0" w:color="auto"/>
            </w:tcBorders>
          </w:tcPr>
          <w:p w14:paraId="31B9334B" w14:textId="77777777" w:rsidR="002B3FDF" w:rsidRPr="00711E56" w:rsidRDefault="002B3FDF" w:rsidP="002B3FDF">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8F1843D" w14:textId="77777777" w:rsidR="002B3FDF" w:rsidRPr="00711E56" w:rsidRDefault="002B3FDF" w:rsidP="002B3FDF">
            <w:pPr>
              <w:keepNext/>
              <w:keepLines/>
              <w:widowControl w:val="0"/>
              <w:autoSpaceDE w:val="0"/>
              <w:autoSpaceDN w:val="0"/>
              <w:adjustRightInd w:val="0"/>
              <w:rPr>
                <w:rFonts w:asciiTheme="minorHAnsi" w:hAnsiTheme="minorHAnsi" w:cs="Calibri"/>
                <w:b/>
                <w:bCs/>
                <w:color w:val="7F7F7F"/>
                <w:sz w:val="18"/>
                <w:szCs w:val="18"/>
                <w:lang w:val="en-CA"/>
              </w:rPr>
            </w:pPr>
          </w:p>
        </w:tc>
      </w:tr>
      <w:tr w:rsidR="002B3FDF" w:rsidRPr="00711E56" w14:paraId="332EFA5B" w14:textId="77777777" w:rsidTr="002B3FDF">
        <w:tc>
          <w:tcPr>
            <w:tcW w:w="2538" w:type="dxa"/>
            <w:tcBorders>
              <w:top w:val="nil"/>
              <w:left w:val="nil"/>
              <w:bottom w:val="nil"/>
              <w:right w:val="single" w:sz="4" w:space="0" w:color="auto"/>
            </w:tcBorders>
          </w:tcPr>
          <w:p w14:paraId="20C535DF" w14:textId="77777777" w:rsidR="002B3FDF" w:rsidRPr="00711E56" w:rsidRDefault="002B3FDF" w:rsidP="002B3FDF">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48B06C13" w14:textId="77777777" w:rsidR="002B3FDF" w:rsidRPr="00711E56" w:rsidRDefault="00241441" w:rsidP="002B3FDF">
            <w:pPr>
              <w:keepNext/>
              <w:keepLines/>
              <w:widowControl w:val="0"/>
              <w:autoSpaceDE w:val="0"/>
              <w:autoSpaceDN w:val="0"/>
              <w:adjustRightInd w:val="0"/>
              <w:rPr>
                <w:rFonts w:asciiTheme="minorHAnsi" w:hAnsiTheme="minorHAnsi" w:cs="Calibri"/>
                <w:b/>
                <w:bCs/>
                <w:color w:val="7F7F7F"/>
                <w:sz w:val="18"/>
                <w:szCs w:val="18"/>
                <w:lang w:val="en-CA"/>
              </w:rPr>
            </w:pPr>
            <w:r w:rsidRPr="00241441">
              <w:rPr>
                <w:rFonts w:asciiTheme="minorHAnsi" w:hAnsiTheme="minorHAnsi" w:cs="Calibri"/>
                <w:color w:val="404040"/>
                <w:sz w:val="18"/>
                <w:szCs w:val="18"/>
                <w:lang w:val="en-CA"/>
              </w:rPr>
              <w:t>bautyp</w:t>
            </w:r>
          </w:p>
        </w:tc>
      </w:tr>
      <w:tr w:rsidR="002B3FDF" w:rsidRPr="00711E56" w14:paraId="2E6AE4BE" w14:textId="77777777" w:rsidTr="002B3FDF">
        <w:tc>
          <w:tcPr>
            <w:tcW w:w="2538" w:type="dxa"/>
            <w:tcBorders>
              <w:top w:val="nil"/>
              <w:left w:val="nil"/>
              <w:bottom w:val="nil"/>
              <w:right w:val="single" w:sz="4" w:space="0" w:color="auto"/>
            </w:tcBorders>
          </w:tcPr>
          <w:p w14:paraId="2C474CA7"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4654631B" w14:textId="0EC37D30" w:rsidR="002B3FDF" w:rsidRPr="00711E56" w:rsidRDefault="002B3FDF" w:rsidP="00A61C20">
            <w:pPr>
              <w:keepNext/>
              <w:keepLines/>
              <w:widowControl w:val="0"/>
              <w:autoSpaceDE w:val="0"/>
              <w:autoSpaceDN w:val="0"/>
              <w:adjustRightInd w:val="0"/>
              <w:rPr>
                <w:rFonts w:asciiTheme="minorHAnsi" w:hAnsiTheme="minorHAnsi" w:cs="Calibri"/>
                <w:color w:val="404040"/>
                <w:sz w:val="18"/>
                <w:szCs w:val="18"/>
                <w:lang w:val="en-CA"/>
              </w:rPr>
            </w:pPr>
          </w:p>
        </w:tc>
      </w:tr>
      <w:tr w:rsidR="002B3FDF" w:rsidRPr="00711E56" w14:paraId="43A910BE" w14:textId="77777777" w:rsidTr="002B3FDF">
        <w:tc>
          <w:tcPr>
            <w:tcW w:w="2538" w:type="dxa"/>
            <w:tcBorders>
              <w:top w:val="nil"/>
              <w:left w:val="nil"/>
              <w:bottom w:val="nil"/>
              <w:right w:val="single" w:sz="4" w:space="0" w:color="auto"/>
            </w:tcBorders>
          </w:tcPr>
          <w:p w14:paraId="55D61002"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0310568"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p>
        </w:tc>
      </w:tr>
      <w:tr w:rsidR="002B3FDF" w:rsidRPr="00711E56" w14:paraId="5E888523" w14:textId="77777777" w:rsidTr="002B3FDF">
        <w:tc>
          <w:tcPr>
            <w:tcW w:w="2538" w:type="dxa"/>
            <w:tcBorders>
              <w:top w:val="nil"/>
              <w:left w:val="nil"/>
              <w:bottom w:val="nil"/>
              <w:right w:val="single" w:sz="4" w:space="0" w:color="auto"/>
            </w:tcBorders>
          </w:tcPr>
          <w:p w14:paraId="47F41813" w14:textId="77777777" w:rsidR="002B3FDF" w:rsidRPr="00711E56" w:rsidRDefault="002B3FDF" w:rsidP="002B3FDF">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A4C5C94" w14:textId="77777777" w:rsidR="002B3FDF" w:rsidRPr="00711E56" w:rsidRDefault="002B3FDF" w:rsidP="002B3FDF">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66874CB" w14:textId="77777777" w:rsidR="002B3FDF" w:rsidRDefault="002B3FDF" w:rsidP="002B3FDF">
      <w:pPr>
        <w:pStyle w:val="BodyText"/>
        <w:rPr>
          <w:sz w:val="16"/>
        </w:rPr>
      </w:pPr>
    </w:p>
    <w:p w14:paraId="60556ADB"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4028</w:t>
      </w:r>
    </w:p>
    <w:tbl>
      <w:tblPr>
        <w:tblStyle w:val="TableGrid"/>
        <w:tblW w:w="0" w:type="auto"/>
        <w:tblInd w:w="918" w:type="dxa"/>
        <w:tblLook w:val="04A0" w:firstRow="1" w:lastRow="0" w:firstColumn="1" w:lastColumn="0" w:noHBand="0" w:noVBand="1"/>
      </w:tblPr>
      <w:tblGrid>
        <w:gridCol w:w="2538"/>
        <w:gridCol w:w="5521"/>
      </w:tblGrid>
      <w:tr w:rsidR="00747DD9" w:rsidRPr="00711E56" w14:paraId="3908CEFA" w14:textId="77777777" w:rsidTr="00FA4244">
        <w:tc>
          <w:tcPr>
            <w:tcW w:w="2538" w:type="dxa"/>
            <w:tcBorders>
              <w:top w:val="nil"/>
              <w:left w:val="nil"/>
              <w:bottom w:val="nil"/>
              <w:right w:val="single" w:sz="4" w:space="0" w:color="auto"/>
            </w:tcBorders>
          </w:tcPr>
          <w:p w14:paraId="47F14EF7"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F6F39CB"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0942FA86" w14:textId="77777777" w:rsidTr="00FA4244">
        <w:tc>
          <w:tcPr>
            <w:tcW w:w="2538" w:type="dxa"/>
            <w:tcBorders>
              <w:top w:val="nil"/>
              <w:left w:val="nil"/>
              <w:bottom w:val="nil"/>
              <w:right w:val="single" w:sz="4" w:space="0" w:color="auto"/>
            </w:tcBorders>
          </w:tcPr>
          <w:p w14:paraId="21F9296F"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6EB74E47" w14:textId="77777777" w:rsidR="00747DD9" w:rsidRPr="00711E56" w:rsidRDefault="008531D6" w:rsidP="00FA4244">
            <w:pPr>
              <w:keepNext/>
              <w:keepLines/>
              <w:widowControl w:val="0"/>
              <w:autoSpaceDE w:val="0"/>
              <w:autoSpaceDN w:val="0"/>
              <w:adjustRightInd w:val="0"/>
              <w:rPr>
                <w:rFonts w:asciiTheme="minorHAnsi" w:hAnsiTheme="minorHAnsi" w:cs="Arial"/>
                <w:b/>
                <w:color w:val="404040"/>
                <w:sz w:val="18"/>
                <w:szCs w:val="18"/>
                <w:lang w:val="en-CA"/>
              </w:rPr>
            </w:pPr>
            <w:r w:rsidRPr="00747DD9">
              <w:rPr>
                <w:rFonts w:asciiTheme="minorHAnsi" w:hAnsiTheme="minorHAnsi" w:cs="Arial"/>
                <w:b/>
                <w:color w:val="404040"/>
                <w:sz w:val="18"/>
                <w:szCs w:val="18"/>
                <w:lang w:val="en-CA"/>
              </w:rPr>
              <w:t>Sovereign</w:t>
            </w:r>
            <w:r w:rsidR="00747DD9" w:rsidRPr="00747DD9">
              <w:rPr>
                <w:rFonts w:asciiTheme="minorHAnsi" w:hAnsiTheme="minorHAnsi" w:cs="Arial"/>
                <w:b/>
                <w:color w:val="404040"/>
                <w:sz w:val="18"/>
                <w:szCs w:val="18"/>
                <w:lang w:val="en-CA"/>
              </w:rPr>
              <w:t xml:space="preserve"> Right</w:t>
            </w:r>
          </w:p>
        </w:tc>
      </w:tr>
      <w:tr w:rsidR="00747DD9" w:rsidRPr="00711E56" w14:paraId="4C9B5AC8" w14:textId="77777777" w:rsidTr="00FA4244">
        <w:tc>
          <w:tcPr>
            <w:tcW w:w="2538" w:type="dxa"/>
            <w:tcBorders>
              <w:top w:val="nil"/>
              <w:left w:val="nil"/>
              <w:bottom w:val="nil"/>
              <w:right w:val="single" w:sz="4" w:space="0" w:color="auto"/>
            </w:tcBorders>
          </w:tcPr>
          <w:p w14:paraId="69919C8D"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22FBE11"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0255691F" w14:textId="77777777" w:rsidTr="00FA4244">
        <w:tc>
          <w:tcPr>
            <w:tcW w:w="2538" w:type="dxa"/>
            <w:tcBorders>
              <w:top w:val="nil"/>
              <w:left w:val="nil"/>
              <w:bottom w:val="nil"/>
              <w:right w:val="single" w:sz="4" w:space="0" w:color="auto"/>
            </w:tcBorders>
          </w:tcPr>
          <w:p w14:paraId="7EF684DE"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2542D29"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Pr>
                <w:rFonts w:asciiTheme="minorHAnsi" w:hAnsiTheme="minorHAnsi" w:cs="Calibri"/>
                <w:color w:val="404040"/>
                <w:sz w:val="18"/>
                <w:szCs w:val="18"/>
                <w:lang w:val="en-CA"/>
              </w:rPr>
              <w:t>Other</w:t>
            </w:r>
          </w:p>
        </w:tc>
      </w:tr>
      <w:tr w:rsidR="00747DD9" w:rsidRPr="00711E56" w14:paraId="2B7F9852" w14:textId="77777777" w:rsidTr="00FA4244">
        <w:tc>
          <w:tcPr>
            <w:tcW w:w="2538" w:type="dxa"/>
            <w:tcBorders>
              <w:top w:val="nil"/>
              <w:left w:val="nil"/>
              <w:bottom w:val="nil"/>
              <w:right w:val="single" w:sz="4" w:space="0" w:color="auto"/>
            </w:tcBorders>
          </w:tcPr>
          <w:p w14:paraId="21AE7AF8"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DB0321F"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216FABB1" w14:textId="77777777" w:rsidTr="00FA4244">
        <w:tc>
          <w:tcPr>
            <w:tcW w:w="2538" w:type="dxa"/>
            <w:tcBorders>
              <w:top w:val="nil"/>
              <w:left w:val="nil"/>
              <w:bottom w:val="nil"/>
              <w:right w:val="single" w:sz="4" w:space="0" w:color="auto"/>
            </w:tcBorders>
          </w:tcPr>
          <w:p w14:paraId="59033916"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BB1DCC7" w14:textId="77777777" w:rsidR="00747DD9" w:rsidRPr="00711E56" w:rsidRDefault="00747DD9" w:rsidP="00851A5B">
            <w:pPr>
              <w:keepNext/>
              <w:keepLines/>
              <w:widowControl w:val="0"/>
              <w:autoSpaceDE w:val="0"/>
              <w:autoSpaceDN w:val="0"/>
              <w:adjustRightInd w:val="0"/>
              <w:rPr>
                <w:rFonts w:asciiTheme="minorHAnsi" w:hAnsiTheme="minorHAnsi" w:cs="Calibri"/>
                <w:b/>
                <w:bCs/>
                <w:color w:val="7F7F7F"/>
                <w:sz w:val="18"/>
                <w:szCs w:val="18"/>
                <w:lang w:val="en-CA"/>
              </w:rPr>
            </w:pPr>
            <w:r w:rsidRPr="00747DD9">
              <w:rPr>
                <w:rFonts w:asciiTheme="minorHAnsi" w:hAnsiTheme="minorHAnsi" w:cs="Calibri"/>
                <w:color w:val="404040"/>
                <w:sz w:val="18"/>
                <w:szCs w:val="18"/>
                <w:lang w:val="en-CA"/>
              </w:rPr>
              <w:t>rghtyp</w:t>
            </w:r>
          </w:p>
        </w:tc>
      </w:tr>
      <w:tr w:rsidR="00747DD9" w:rsidRPr="00711E56" w14:paraId="05098931" w14:textId="77777777" w:rsidTr="00FA4244">
        <w:tc>
          <w:tcPr>
            <w:tcW w:w="2538" w:type="dxa"/>
            <w:tcBorders>
              <w:top w:val="nil"/>
              <w:left w:val="nil"/>
              <w:bottom w:val="nil"/>
              <w:right w:val="single" w:sz="4" w:space="0" w:color="auto"/>
            </w:tcBorders>
          </w:tcPr>
          <w:p w14:paraId="541A604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12EC0F09" w14:textId="77777777" w:rsidR="00747DD9" w:rsidRPr="00711E56" w:rsidRDefault="00747DD9" w:rsidP="00FA4244">
            <w:pPr>
              <w:keepNext/>
              <w:keepLines/>
              <w:widowControl w:val="0"/>
              <w:autoSpaceDE w:val="0"/>
              <w:autoSpaceDN w:val="0"/>
              <w:adjustRightInd w:val="0"/>
              <w:rPr>
                <w:rFonts w:asciiTheme="minorHAnsi" w:hAnsiTheme="minorHAnsi" w:cs="Calibri"/>
                <w:color w:val="404040"/>
                <w:sz w:val="18"/>
                <w:szCs w:val="18"/>
                <w:lang w:val="en-CA"/>
              </w:rPr>
            </w:pPr>
            <w:r w:rsidRPr="00747DD9">
              <w:rPr>
                <w:rFonts w:asciiTheme="minorHAnsi" w:hAnsiTheme="minorHAnsi" w:cs="Calibri"/>
                <w:color w:val="404040"/>
                <w:sz w:val="18"/>
                <w:szCs w:val="18"/>
                <w:lang w:val="en-CA"/>
              </w:rPr>
              <w:t>The right of</w:t>
            </w:r>
            <w:r>
              <w:rPr>
                <w:rFonts w:asciiTheme="minorHAnsi" w:hAnsiTheme="minorHAnsi" w:cs="Calibri"/>
                <w:color w:val="404040"/>
                <w:sz w:val="18"/>
                <w:szCs w:val="18"/>
                <w:lang w:val="en-CA"/>
              </w:rPr>
              <w:t xml:space="preserve"> an</w:t>
            </w:r>
            <w:r w:rsidRPr="00747DD9">
              <w:rPr>
                <w:rFonts w:asciiTheme="minorHAnsi" w:hAnsiTheme="minorHAnsi" w:cs="Calibri"/>
                <w:color w:val="404040"/>
                <w:sz w:val="18"/>
                <w:szCs w:val="18"/>
                <w:lang w:val="en-CA"/>
              </w:rPr>
              <w:t xml:space="preserve"> exclusivity of jurisdiction (The coastal State has the exclusive right of decision in regard to the rules which are to apply within the zone) A handbook on the new law of the sea. RJ Dupuy, D Vignes, Martinus</w:t>
            </w:r>
            <w:r w:rsidR="00851A5B">
              <w:rPr>
                <w:rFonts w:asciiTheme="minorHAnsi" w:hAnsiTheme="minorHAnsi" w:cs="Calibri"/>
                <w:color w:val="404040"/>
                <w:sz w:val="18"/>
                <w:szCs w:val="18"/>
                <w:lang w:val="en-CA"/>
              </w:rPr>
              <w:t xml:space="preserve"> </w:t>
            </w:r>
            <w:r w:rsidRPr="00747DD9">
              <w:rPr>
                <w:rFonts w:asciiTheme="minorHAnsi" w:hAnsiTheme="minorHAnsi" w:cs="Calibri"/>
                <w:color w:val="404040"/>
                <w:sz w:val="18"/>
                <w:szCs w:val="18"/>
                <w:lang w:val="en-CA"/>
              </w:rPr>
              <w:t>Nijhoff Publishers, Dordrecht, (1991)</w:t>
            </w:r>
          </w:p>
        </w:tc>
      </w:tr>
      <w:tr w:rsidR="00747DD9" w:rsidRPr="00711E56" w14:paraId="39266BE1" w14:textId="77777777" w:rsidTr="00FA4244">
        <w:tc>
          <w:tcPr>
            <w:tcW w:w="2538" w:type="dxa"/>
            <w:tcBorders>
              <w:top w:val="nil"/>
              <w:left w:val="nil"/>
              <w:bottom w:val="nil"/>
              <w:right w:val="single" w:sz="4" w:space="0" w:color="auto"/>
            </w:tcBorders>
          </w:tcPr>
          <w:p w14:paraId="59E0C3C3"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EC2FB11"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07FD455D" w14:textId="77777777" w:rsidTr="00FA4244">
        <w:tc>
          <w:tcPr>
            <w:tcW w:w="2538" w:type="dxa"/>
            <w:tcBorders>
              <w:top w:val="nil"/>
              <w:left w:val="nil"/>
              <w:bottom w:val="nil"/>
              <w:right w:val="single" w:sz="4" w:space="0" w:color="auto"/>
            </w:tcBorders>
          </w:tcPr>
          <w:p w14:paraId="12057321"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61E6B0A"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A5AB576" w14:textId="77777777" w:rsidR="00747DD9" w:rsidRDefault="00747DD9" w:rsidP="00747DD9">
      <w:pPr>
        <w:pStyle w:val="BodyText"/>
        <w:rPr>
          <w:sz w:val="16"/>
        </w:rPr>
      </w:pPr>
    </w:p>
    <w:p w14:paraId="24F03DF2"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4029</w:t>
      </w:r>
    </w:p>
    <w:tbl>
      <w:tblPr>
        <w:tblStyle w:val="TableGrid"/>
        <w:tblW w:w="0" w:type="auto"/>
        <w:tblInd w:w="918" w:type="dxa"/>
        <w:tblLook w:val="04A0" w:firstRow="1" w:lastRow="0" w:firstColumn="1" w:lastColumn="0" w:noHBand="0" w:noVBand="1"/>
      </w:tblPr>
      <w:tblGrid>
        <w:gridCol w:w="2538"/>
        <w:gridCol w:w="5521"/>
      </w:tblGrid>
      <w:tr w:rsidR="00747DD9" w:rsidRPr="00711E56" w14:paraId="7ED5E44C" w14:textId="77777777" w:rsidTr="00FA4244">
        <w:tc>
          <w:tcPr>
            <w:tcW w:w="2538" w:type="dxa"/>
            <w:tcBorders>
              <w:top w:val="nil"/>
              <w:left w:val="nil"/>
              <w:bottom w:val="nil"/>
              <w:right w:val="single" w:sz="4" w:space="0" w:color="auto"/>
            </w:tcBorders>
          </w:tcPr>
          <w:p w14:paraId="2F852AB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2C51C28"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0E82327E" w14:textId="77777777" w:rsidTr="00FA4244">
        <w:tc>
          <w:tcPr>
            <w:tcW w:w="2538" w:type="dxa"/>
            <w:tcBorders>
              <w:top w:val="nil"/>
              <w:left w:val="nil"/>
              <w:bottom w:val="nil"/>
              <w:right w:val="single" w:sz="4" w:space="0" w:color="auto"/>
            </w:tcBorders>
          </w:tcPr>
          <w:p w14:paraId="6EA43988"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2D401569" w14:textId="77777777" w:rsidR="00747DD9" w:rsidRPr="00711E56" w:rsidRDefault="00747DD9" w:rsidP="00FA4244">
            <w:pPr>
              <w:keepNext/>
              <w:keepLines/>
              <w:widowControl w:val="0"/>
              <w:autoSpaceDE w:val="0"/>
              <w:autoSpaceDN w:val="0"/>
              <w:adjustRightInd w:val="0"/>
              <w:rPr>
                <w:rFonts w:asciiTheme="minorHAnsi" w:hAnsiTheme="minorHAnsi" w:cs="Arial"/>
                <w:b/>
                <w:color w:val="404040"/>
                <w:sz w:val="18"/>
                <w:szCs w:val="18"/>
                <w:lang w:val="en-CA"/>
              </w:rPr>
            </w:pPr>
            <w:r w:rsidRPr="00747DD9">
              <w:rPr>
                <w:rFonts w:asciiTheme="minorHAnsi" w:hAnsiTheme="minorHAnsi" w:cs="Arial"/>
                <w:b/>
                <w:color w:val="404040"/>
                <w:sz w:val="18"/>
                <w:szCs w:val="18"/>
                <w:lang w:val="en-CA"/>
              </w:rPr>
              <w:t>Access Right</w:t>
            </w:r>
          </w:p>
        </w:tc>
      </w:tr>
      <w:tr w:rsidR="00747DD9" w:rsidRPr="00711E56" w14:paraId="357E625B" w14:textId="77777777" w:rsidTr="00FA4244">
        <w:tc>
          <w:tcPr>
            <w:tcW w:w="2538" w:type="dxa"/>
            <w:tcBorders>
              <w:top w:val="nil"/>
              <w:left w:val="nil"/>
              <w:bottom w:val="nil"/>
              <w:right w:val="single" w:sz="4" w:space="0" w:color="auto"/>
            </w:tcBorders>
          </w:tcPr>
          <w:p w14:paraId="33D7BAFB"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62CF34A"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6B461D96" w14:textId="77777777" w:rsidTr="00FA4244">
        <w:tc>
          <w:tcPr>
            <w:tcW w:w="2538" w:type="dxa"/>
            <w:tcBorders>
              <w:top w:val="nil"/>
              <w:left w:val="nil"/>
              <w:bottom w:val="nil"/>
              <w:right w:val="single" w:sz="4" w:space="0" w:color="auto"/>
            </w:tcBorders>
          </w:tcPr>
          <w:p w14:paraId="4C901C4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F9A3DEA"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47DD9">
              <w:rPr>
                <w:rFonts w:asciiTheme="minorHAnsi" w:hAnsiTheme="minorHAnsi" w:cs="Calibri"/>
                <w:color w:val="404040"/>
                <w:sz w:val="18"/>
                <w:szCs w:val="18"/>
                <w:lang w:val="en-CA"/>
              </w:rPr>
              <w:t>AccessRight</w:t>
            </w:r>
          </w:p>
        </w:tc>
      </w:tr>
      <w:tr w:rsidR="00747DD9" w:rsidRPr="00711E56" w14:paraId="62A8E145" w14:textId="77777777" w:rsidTr="00FA4244">
        <w:tc>
          <w:tcPr>
            <w:tcW w:w="2538" w:type="dxa"/>
            <w:tcBorders>
              <w:top w:val="nil"/>
              <w:left w:val="nil"/>
              <w:bottom w:val="nil"/>
              <w:right w:val="single" w:sz="4" w:space="0" w:color="auto"/>
            </w:tcBorders>
          </w:tcPr>
          <w:p w14:paraId="7BE9ECB0"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82A1D0A"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555E2CB8" w14:textId="77777777" w:rsidTr="00FA4244">
        <w:tc>
          <w:tcPr>
            <w:tcW w:w="2538" w:type="dxa"/>
            <w:tcBorders>
              <w:top w:val="nil"/>
              <w:left w:val="nil"/>
              <w:bottom w:val="nil"/>
              <w:right w:val="single" w:sz="4" w:space="0" w:color="auto"/>
            </w:tcBorders>
          </w:tcPr>
          <w:p w14:paraId="03D70FB4"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6C8214A0"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r w:rsidRPr="00747DD9">
              <w:rPr>
                <w:rFonts w:asciiTheme="minorHAnsi" w:hAnsiTheme="minorHAnsi" w:cs="Calibri"/>
                <w:color w:val="404040"/>
                <w:sz w:val="18"/>
                <w:szCs w:val="18"/>
                <w:lang w:val="en-CA"/>
              </w:rPr>
              <w:t>rghtyp</w:t>
            </w:r>
          </w:p>
        </w:tc>
      </w:tr>
      <w:tr w:rsidR="00747DD9" w:rsidRPr="00711E56" w14:paraId="69E47397" w14:textId="77777777" w:rsidTr="00FA4244">
        <w:tc>
          <w:tcPr>
            <w:tcW w:w="2538" w:type="dxa"/>
            <w:tcBorders>
              <w:top w:val="nil"/>
              <w:left w:val="nil"/>
              <w:bottom w:val="nil"/>
              <w:right w:val="single" w:sz="4" w:space="0" w:color="auto"/>
            </w:tcBorders>
          </w:tcPr>
          <w:p w14:paraId="18E66C9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AE04C85" w14:textId="77777777" w:rsidR="00747DD9" w:rsidRPr="00711E56" w:rsidRDefault="00747DD9" w:rsidP="00FA4244">
            <w:pPr>
              <w:keepNext/>
              <w:keepLines/>
              <w:widowControl w:val="0"/>
              <w:autoSpaceDE w:val="0"/>
              <w:autoSpaceDN w:val="0"/>
              <w:adjustRightInd w:val="0"/>
              <w:rPr>
                <w:rFonts w:asciiTheme="minorHAnsi" w:hAnsiTheme="minorHAnsi" w:cs="Calibri"/>
                <w:color w:val="404040"/>
                <w:sz w:val="18"/>
                <w:szCs w:val="18"/>
                <w:lang w:val="en-CA"/>
              </w:rPr>
            </w:pPr>
            <w:r w:rsidRPr="00747DD9">
              <w:rPr>
                <w:rFonts w:asciiTheme="minorHAnsi" w:hAnsiTheme="minorHAnsi" w:cs="Calibri"/>
                <w:color w:val="404040"/>
                <w:sz w:val="18"/>
                <w:szCs w:val="18"/>
                <w:lang w:val="en-CA"/>
              </w:rPr>
              <w:t>The right of access including passage</w:t>
            </w:r>
          </w:p>
        </w:tc>
      </w:tr>
      <w:tr w:rsidR="00747DD9" w:rsidRPr="00711E56" w14:paraId="6A42FA39" w14:textId="77777777" w:rsidTr="00FA4244">
        <w:tc>
          <w:tcPr>
            <w:tcW w:w="2538" w:type="dxa"/>
            <w:tcBorders>
              <w:top w:val="nil"/>
              <w:left w:val="nil"/>
              <w:bottom w:val="nil"/>
              <w:right w:val="single" w:sz="4" w:space="0" w:color="auto"/>
            </w:tcBorders>
          </w:tcPr>
          <w:p w14:paraId="7C33498F"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5699EDC1"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0B48402D" w14:textId="77777777" w:rsidTr="00FA4244">
        <w:tc>
          <w:tcPr>
            <w:tcW w:w="2538" w:type="dxa"/>
            <w:tcBorders>
              <w:top w:val="nil"/>
              <w:left w:val="nil"/>
              <w:bottom w:val="nil"/>
              <w:right w:val="single" w:sz="4" w:space="0" w:color="auto"/>
            </w:tcBorders>
          </w:tcPr>
          <w:p w14:paraId="2686593D"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0B1A4EA8"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DD2BA37" w14:textId="77777777" w:rsidR="00747DD9" w:rsidRDefault="00747DD9" w:rsidP="00747DD9">
      <w:pPr>
        <w:pStyle w:val="BodyText"/>
        <w:rPr>
          <w:sz w:val="16"/>
        </w:rPr>
      </w:pPr>
    </w:p>
    <w:p w14:paraId="483EAED7"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4030</w:t>
      </w:r>
    </w:p>
    <w:tbl>
      <w:tblPr>
        <w:tblStyle w:val="TableGrid"/>
        <w:tblW w:w="0" w:type="auto"/>
        <w:tblInd w:w="918" w:type="dxa"/>
        <w:tblLook w:val="04A0" w:firstRow="1" w:lastRow="0" w:firstColumn="1" w:lastColumn="0" w:noHBand="0" w:noVBand="1"/>
      </w:tblPr>
      <w:tblGrid>
        <w:gridCol w:w="2538"/>
        <w:gridCol w:w="5521"/>
      </w:tblGrid>
      <w:tr w:rsidR="00747DD9" w:rsidRPr="00711E56" w14:paraId="3DAE6E12" w14:textId="77777777" w:rsidTr="00FA4244">
        <w:tc>
          <w:tcPr>
            <w:tcW w:w="2538" w:type="dxa"/>
            <w:tcBorders>
              <w:top w:val="nil"/>
              <w:left w:val="nil"/>
              <w:bottom w:val="nil"/>
              <w:right w:val="single" w:sz="4" w:space="0" w:color="auto"/>
            </w:tcBorders>
          </w:tcPr>
          <w:p w14:paraId="27C64673"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7C89632B"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6B8777CE" w14:textId="77777777" w:rsidTr="00FA4244">
        <w:tc>
          <w:tcPr>
            <w:tcW w:w="2538" w:type="dxa"/>
            <w:tcBorders>
              <w:top w:val="nil"/>
              <w:left w:val="nil"/>
              <w:bottom w:val="nil"/>
              <w:right w:val="single" w:sz="4" w:space="0" w:color="auto"/>
            </w:tcBorders>
          </w:tcPr>
          <w:p w14:paraId="67C16F58"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2D975C3" w14:textId="77777777" w:rsidR="00747DD9" w:rsidRPr="00711E56" w:rsidRDefault="00747DD9" w:rsidP="00FA4244">
            <w:pPr>
              <w:keepNext/>
              <w:keepLines/>
              <w:widowControl w:val="0"/>
              <w:autoSpaceDE w:val="0"/>
              <w:autoSpaceDN w:val="0"/>
              <w:adjustRightInd w:val="0"/>
              <w:rPr>
                <w:rFonts w:asciiTheme="minorHAnsi" w:hAnsiTheme="minorHAnsi" w:cs="Arial"/>
                <w:b/>
                <w:color w:val="404040"/>
                <w:sz w:val="18"/>
                <w:szCs w:val="18"/>
                <w:lang w:val="en-CA"/>
              </w:rPr>
            </w:pPr>
            <w:r w:rsidRPr="00747DD9">
              <w:rPr>
                <w:rFonts w:asciiTheme="minorHAnsi" w:hAnsiTheme="minorHAnsi" w:cs="Arial"/>
                <w:b/>
                <w:color w:val="404040"/>
                <w:sz w:val="18"/>
                <w:szCs w:val="18"/>
                <w:lang w:val="en-CA"/>
              </w:rPr>
              <w:t>Harvest Right</w:t>
            </w:r>
          </w:p>
        </w:tc>
      </w:tr>
      <w:tr w:rsidR="00747DD9" w:rsidRPr="00711E56" w14:paraId="742DDABC" w14:textId="77777777" w:rsidTr="00FA4244">
        <w:tc>
          <w:tcPr>
            <w:tcW w:w="2538" w:type="dxa"/>
            <w:tcBorders>
              <w:top w:val="nil"/>
              <w:left w:val="nil"/>
              <w:bottom w:val="nil"/>
              <w:right w:val="single" w:sz="4" w:space="0" w:color="auto"/>
            </w:tcBorders>
          </w:tcPr>
          <w:p w14:paraId="470BFBFF"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1CF2E3E"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54D2984D" w14:textId="77777777" w:rsidTr="00FA4244">
        <w:tc>
          <w:tcPr>
            <w:tcW w:w="2538" w:type="dxa"/>
            <w:tcBorders>
              <w:top w:val="nil"/>
              <w:left w:val="nil"/>
              <w:bottom w:val="nil"/>
              <w:right w:val="single" w:sz="4" w:space="0" w:color="auto"/>
            </w:tcBorders>
          </w:tcPr>
          <w:p w14:paraId="1E2D52D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BCEBA6C"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47DD9">
              <w:rPr>
                <w:rFonts w:asciiTheme="minorHAnsi" w:hAnsiTheme="minorHAnsi" w:cs="Calibri"/>
                <w:color w:val="404040"/>
                <w:sz w:val="18"/>
                <w:szCs w:val="18"/>
                <w:lang w:val="en-CA"/>
              </w:rPr>
              <w:t>HarvestRight</w:t>
            </w:r>
          </w:p>
        </w:tc>
      </w:tr>
      <w:tr w:rsidR="00747DD9" w:rsidRPr="00711E56" w14:paraId="42128378" w14:textId="77777777" w:rsidTr="00FA4244">
        <w:tc>
          <w:tcPr>
            <w:tcW w:w="2538" w:type="dxa"/>
            <w:tcBorders>
              <w:top w:val="nil"/>
              <w:left w:val="nil"/>
              <w:bottom w:val="nil"/>
              <w:right w:val="single" w:sz="4" w:space="0" w:color="auto"/>
            </w:tcBorders>
          </w:tcPr>
          <w:p w14:paraId="2E299E5C"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0DAD07D7"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7D42D762" w14:textId="77777777" w:rsidTr="00FA4244">
        <w:tc>
          <w:tcPr>
            <w:tcW w:w="2538" w:type="dxa"/>
            <w:tcBorders>
              <w:top w:val="nil"/>
              <w:left w:val="nil"/>
              <w:bottom w:val="nil"/>
              <w:right w:val="single" w:sz="4" w:space="0" w:color="auto"/>
            </w:tcBorders>
          </w:tcPr>
          <w:p w14:paraId="5B4A6D8E"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159CE0E"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r w:rsidRPr="00747DD9">
              <w:rPr>
                <w:rFonts w:asciiTheme="minorHAnsi" w:hAnsiTheme="minorHAnsi" w:cs="Calibri"/>
                <w:color w:val="404040"/>
                <w:sz w:val="18"/>
                <w:szCs w:val="18"/>
                <w:lang w:val="en-CA"/>
              </w:rPr>
              <w:t>rghtyp</w:t>
            </w:r>
          </w:p>
        </w:tc>
      </w:tr>
      <w:tr w:rsidR="00747DD9" w:rsidRPr="00711E56" w14:paraId="2956A73C" w14:textId="77777777" w:rsidTr="00FA4244">
        <w:tc>
          <w:tcPr>
            <w:tcW w:w="2538" w:type="dxa"/>
            <w:tcBorders>
              <w:top w:val="nil"/>
              <w:left w:val="nil"/>
              <w:bottom w:val="nil"/>
              <w:right w:val="single" w:sz="4" w:space="0" w:color="auto"/>
            </w:tcBorders>
          </w:tcPr>
          <w:p w14:paraId="084DC4D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A841CEE" w14:textId="77777777" w:rsidR="00747DD9" w:rsidRPr="00711E56" w:rsidRDefault="00747DD9" w:rsidP="00FA4244">
            <w:pPr>
              <w:keepNext/>
              <w:keepLines/>
              <w:widowControl w:val="0"/>
              <w:autoSpaceDE w:val="0"/>
              <w:autoSpaceDN w:val="0"/>
              <w:adjustRightInd w:val="0"/>
              <w:rPr>
                <w:rFonts w:asciiTheme="minorHAnsi" w:hAnsiTheme="minorHAnsi" w:cs="Calibri"/>
                <w:color w:val="404040"/>
                <w:sz w:val="18"/>
                <w:szCs w:val="18"/>
                <w:lang w:val="en-CA"/>
              </w:rPr>
            </w:pPr>
            <w:r w:rsidRPr="00747DD9">
              <w:rPr>
                <w:rFonts w:asciiTheme="minorHAnsi" w:hAnsiTheme="minorHAnsi" w:cs="Calibri"/>
                <w:color w:val="404040"/>
                <w:sz w:val="18"/>
                <w:szCs w:val="18"/>
                <w:lang w:val="en-CA"/>
              </w:rPr>
              <w:t>The right to harvest a marine resource such as fishing, mineral mining or oil</w:t>
            </w:r>
          </w:p>
        </w:tc>
      </w:tr>
      <w:tr w:rsidR="00747DD9" w:rsidRPr="00711E56" w14:paraId="3AFFEC92" w14:textId="77777777" w:rsidTr="00FA4244">
        <w:tc>
          <w:tcPr>
            <w:tcW w:w="2538" w:type="dxa"/>
            <w:tcBorders>
              <w:top w:val="nil"/>
              <w:left w:val="nil"/>
              <w:bottom w:val="nil"/>
              <w:right w:val="single" w:sz="4" w:space="0" w:color="auto"/>
            </w:tcBorders>
          </w:tcPr>
          <w:p w14:paraId="7C5A7B4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3638C590"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6BBAFD13" w14:textId="77777777" w:rsidTr="00FA4244">
        <w:tc>
          <w:tcPr>
            <w:tcW w:w="2538" w:type="dxa"/>
            <w:tcBorders>
              <w:top w:val="nil"/>
              <w:left w:val="nil"/>
              <w:bottom w:val="nil"/>
              <w:right w:val="single" w:sz="4" w:space="0" w:color="auto"/>
            </w:tcBorders>
          </w:tcPr>
          <w:p w14:paraId="07236CE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516189C"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F8BAB06" w14:textId="77777777" w:rsidR="00747DD9" w:rsidRDefault="00747DD9" w:rsidP="00747DD9">
      <w:pPr>
        <w:pStyle w:val="BodyText"/>
        <w:rPr>
          <w:sz w:val="16"/>
        </w:rPr>
      </w:pPr>
    </w:p>
    <w:p w14:paraId="2C2CFF64"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4031</w:t>
      </w:r>
    </w:p>
    <w:tbl>
      <w:tblPr>
        <w:tblStyle w:val="TableGrid"/>
        <w:tblW w:w="0" w:type="auto"/>
        <w:tblInd w:w="918" w:type="dxa"/>
        <w:tblLook w:val="04A0" w:firstRow="1" w:lastRow="0" w:firstColumn="1" w:lastColumn="0" w:noHBand="0" w:noVBand="1"/>
      </w:tblPr>
      <w:tblGrid>
        <w:gridCol w:w="2538"/>
        <w:gridCol w:w="5521"/>
      </w:tblGrid>
      <w:tr w:rsidR="00747DD9" w:rsidRPr="00711E56" w14:paraId="4D76402F" w14:textId="77777777" w:rsidTr="00FA4244">
        <w:tc>
          <w:tcPr>
            <w:tcW w:w="2538" w:type="dxa"/>
            <w:tcBorders>
              <w:top w:val="nil"/>
              <w:left w:val="nil"/>
              <w:bottom w:val="nil"/>
              <w:right w:val="single" w:sz="4" w:space="0" w:color="auto"/>
            </w:tcBorders>
          </w:tcPr>
          <w:p w14:paraId="554E5CB2"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A46E970"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466C655E" w14:textId="77777777" w:rsidTr="00FA4244">
        <w:tc>
          <w:tcPr>
            <w:tcW w:w="2538" w:type="dxa"/>
            <w:tcBorders>
              <w:top w:val="nil"/>
              <w:left w:val="nil"/>
              <w:bottom w:val="nil"/>
              <w:right w:val="single" w:sz="4" w:space="0" w:color="auto"/>
            </w:tcBorders>
          </w:tcPr>
          <w:p w14:paraId="4C892463"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445D796" w14:textId="77777777" w:rsidR="00747DD9" w:rsidRPr="00711E56" w:rsidRDefault="00747DD9" w:rsidP="00FA4244">
            <w:pPr>
              <w:keepNext/>
              <w:keepLines/>
              <w:widowControl w:val="0"/>
              <w:autoSpaceDE w:val="0"/>
              <w:autoSpaceDN w:val="0"/>
              <w:adjustRightInd w:val="0"/>
              <w:rPr>
                <w:rFonts w:asciiTheme="minorHAnsi" w:hAnsiTheme="minorHAnsi" w:cs="Arial"/>
                <w:b/>
                <w:color w:val="404040"/>
                <w:sz w:val="18"/>
                <w:szCs w:val="18"/>
                <w:lang w:val="en-CA"/>
              </w:rPr>
            </w:pPr>
            <w:r w:rsidRPr="00747DD9">
              <w:rPr>
                <w:rFonts w:asciiTheme="minorHAnsi" w:hAnsiTheme="minorHAnsi" w:cs="Arial"/>
                <w:b/>
                <w:color w:val="404040"/>
                <w:sz w:val="18"/>
                <w:szCs w:val="18"/>
                <w:lang w:val="en-CA"/>
              </w:rPr>
              <w:t>Easement Right</w:t>
            </w:r>
          </w:p>
        </w:tc>
      </w:tr>
      <w:tr w:rsidR="00747DD9" w:rsidRPr="00711E56" w14:paraId="75AF254A" w14:textId="77777777" w:rsidTr="00FA4244">
        <w:tc>
          <w:tcPr>
            <w:tcW w:w="2538" w:type="dxa"/>
            <w:tcBorders>
              <w:top w:val="nil"/>
              <w:left w:val="nil"/>
              <w:bottom w:val="nil"/>
              <w:right w:val="single" w:sz="4" w:space="0" w:color="auto"/>
            </w:tcBorders>
          </w:tcPr>
          <w:p w14:paraId="477992C0"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DFFB428"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4845E2BF" w14:textId="77777777" w:rsidTr="00FA4244">
        <w:tc>
          <w:tcPr>
            <w:tcW w:w="2538" w:type="dxa"/>
            <w:tcBorders>
              <w:top w:val="nil"/>
              <w:left w:val="nil"/>
              <w:bottom w:val="nil"/>
              <w:right w:val="single" w:sz="4" w:space="0" w:color="auto"/>
            </w:tcBorders>
          </w:tcPr>
          <w:p w14:paraId="5B368204"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526B04A"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47DD9">
              <w:rPr>
                <w:rFonts w:asciiTheme="minorHAnsi" w:hAnsiTheme="minorHAnsi" w:cs="Calibri"/>
                <w:color w:val="404040"/>
                <w:sz w:val="18"/>
                <w:szCs w:val="18"/>
                <w:lang w:val="en-CA"/>
              </w:rPr>
              <w:t>EasementRight</w:t>
            </w:r>
          </w:p>
        </w:tc>
      </w:tr>
      <w:tr w:rsidR="00747DD9" w:rsidRPr="00711E56" w14:paraId="14A29CB1" w14:textId="77777777" w:rsidTr="00FA4244">
        <w:tc>
          <w:tcPr>
            <w:tcW w:w="2538" w:type="dxa"/>
            <w:tcBorders>
              <w:top w:val="nil"/>
              <w:left w:val="nil"/>
              <w:bottom w:val="nil"/>
              <w:right w:val="single" w:sz="4" w:space="0" w:color="auto"/>
            </w:tcBorders>
          </w:tcPr>
          <w:p w14:paraId="3C188763"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40EBE2E"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28898E7C" w14:textId="77777777" w:rsidTr="00FA4244">
        <w:tc>
          <w:tcPr>
            <w:tcW w:w="2538" w:type="dxa"/>
            <w:tcBorders>
              <w:top w:val="nil"/>
              <w:left w:val="nil"/>
              <w:bottom w:val="nil"/>
              <w:right w:val="single" w:sz="4" w:space="0" w:color="auto"/>
            </w:tcBorders>
          </w:tcPr>
          <w:p w14:paraId="3D61EBB2"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09BEABF"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r w:rsidRPr="00747DD9">
              <w:rPr>
                <w:rFonts w:asciiTheme="minorHAnsi" w:hAnsiTheme="minorHAnsi" w:cs="Calibri"/>
                <w:color w:val="404040"/>
                <w:sz w:val="18"/>
                <w:szCs w:val="18"/>
                <w:lang w:val="en-CA"/>
              </w:rPr>
              <w:t>rghtyp</w:t>
            </w:r>
          </w:p>
        </w:tc>
      </w:tr>
      <w:tr w:rsidR="00747DD9" w:rsidRPr="00711E56" w14:paraId="218C77D9" w14:textId="77777777" w:rsidTr="00FA4244">
        <w:tc>
          <w:tcPr>
            <w:tcW w:w="2538" w:type="dxa"/>
            <w:tcBorders>
              <w:top w:val="nil"/>
              <w:left w:val="nil"/>
              <w:bottom w:val="nil"/>
              <w:right w:val="single" w:sz="4" w:space="0" w:color="auto"/>
            </w:tcBorders>
          </w:tcPr>
          <w:p w14:paraId="402BF081"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0B66D50" w14:textId="77777777" w:rsidR="00747DD9" w:rsidRPr="00711E56" w:rsidRDefault="00747DD9" w:rsidP="00FA4244">
            <w:pPr>
              <w:keepNext/>
              <w:keepLines/>
              <w:widowControl w:val="0"/>
              <w:autoSpaceDE w:val="0"/>
              <w:autoSpaceDN w:val="0"/>
              <w:adjustRightInd w:val="0"/>
              <w:rPr>
                <w:rFonts w:asciiTheme="minorHAnsi" w:hAnsiTheme="minorHAnsi" w:cs="Calibri"/>
                <w:color w:val="404040"/>
                <w:sz w:val="18"/>
                <w:szCs w:val="18"/>
                <w:lang w:val="en-CA"/>
              </w:rPr>
            </w:pPr>
            <w:r w:rsidRPr="00747DD9">
              <w:rPr>
                <w:rFonts w:asciiTheme="minorHAnsi" w:hAnsiTheme="minorHAnsi" w:cs="Calibri"/>
                <w:color w:val="404040"/>
                <w:sz w:val="18"/>
                <w:szCs w:val="18"/>
                <w:lang w:val="en-CA"/>
              </w:rPr>
              <w:t>The right to establish infrastructure (e.g. lay a cable)</w:t>
            </w:r>
          </w:p>
        </w:tc>
      </w:tr>
      <w:tr w:rsidR="00747DD9" w:rsidRPr="00711E56" w14:paraId="109C8280" w14:textId="77777777" w:rsidTr="00FA4244">
        <w:tc>
          <w:tcPr>
            <w:tcW w:w="2538" w:type="dxa"/>
            <w:tcBorders>
              <w:top w:val="nil"/>
              <w:left w:val="nil"/>
              <w:bottom w:val="nil"/>
              <w:right w:val="single" w:sz="4" w:space="0" w:color="auto"/>
            </w:tcBorders>
          </w:tcPr>
          <w:p w14:paraId="24DE74F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539AC88"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03767916" w14:textId="77777777" w:rsidTr="00FA4244">
        <w:tc>
          <w:tcPr>
            <w:tcW w:w="2538" w:type="dxa"/>
            <w:tcBorders>
              <w:top w:val="nil"/>
              <w:left w:val="nil"/>
              <w:bottom w:val="nil"/>
              <w:right w:val="single" w:sz="4" w:space="0" w:color="auto"/>
            </w:tcBorders>
          </w:tcPr>
          <w:p w14:paraId="5F47189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587BD50"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30FFE5B" w14:textId="77777777" w:rsidR="00747DD9" w:rsidRDefault="00747DD9" w:rsidP="00747DD9">
      <w:pPr>
        <w:pStyle w:val="BodyText"/>
        <w:rPr>
          <w:sz w:val="16"/>
        </w:rPr>
      </w:pPr>
    </w:p>
    <w:p w14:paraId="479DE032"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4032</w:t>
      </w:r>
    </w:p>
    <w:tbl>
      <w:tblPr>
        <w:tblStyle w:val="TableGrid"/>
        <w:tblW w:w="0" w:type="auto"/>
        <w:tblInd w:w="918" w:type="dxa"/>
        <w:tblLook w:val="04A0" w:firstRow="1" w:lastRow="0" w:firstColumn="1" w:lastColumn="0" w:noHBand="0" w:noVBand="1"/>
      </w:tblPr>
      <w:tblGrid>
        <w:gridCol w:w="2538"/>
        <w:gridCol w:w="5521"/>
      </w:tblGrid>
      <w:tr w:rsidR="00747DD9" w:rsidRPr="00711E56" w14:paraId="4E330D28" w14:textId="77777777" w:rsidTr="00FA4244">
        <w:tc>
          <w:tcPr>
            <w:tcW w:w="2538" w:type="dxa"/>
            <w:tcBorders>
              <w:top w:val="nil"/>
              <w:left w:val="nil"/>
              <w:bottom w:val="nil"/>
              <w:right w:val="single" w:sz="4" w:space="0" w:color="auto"/>
            </w:tcBorders>
          </w:tcPr>
          <w:p w14:paraId="0EAEB0D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EC1DC73"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6F91F2E9" w14:textId="77777777" w:rsidTr="00FA4244">
        <w:tc>
          <w:tcPr>
            <w:tcW w:w="2538" w:type="dxa"/>
            <w:tcBorders>
              <w:top w:val="nil"/>
              <w:left w:val="nil"/>
              <w:bottom w:val="nil"/>
              <w:right w:val="single" w:sz="4" w:space="0" w:color="auto"/>
            </w:tcBorders>
          </w:tcPr>
          <w:p w14:paraId="178C8828"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5502B18"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Other Right</w:t>
            </w:r>
          </w:p>
        </w:tc>
      </w:tr>
      <w:tr w:rsidR="00747DD9" w:rsidRPr="00711E56" w14:paraId="09B30856" w14:textId="77777777" w:rsidTr="00FA4244">
        <w:tc>
          <w:tcPr>
            <w:tcW w:w="2538" w:type="dxa"/>
            <w:tcBorders>
              <w:top w:val="nil"/>
              <w:left w:val="nil"/>
              <w:bottom w:val="nil"/>
              <w:right w:val="single" w:sz="4" w:space="0" w:color="auto"/>
            </w:tcBorders>
          </w:tcPr>
          <w:p w14:paraId="4D20C184"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CACBBF1"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351FC768" w14:textId="77777777" w:rsidTr="00FA4244">
        <w:tc>
          <w:tcPr>
            <w:tcW w:w="2538" w:type="dxa"/>
            <w:tcBorders>
              <w:top w:val="nil"/>
              <w:left w:val="nil"/>
              <w:bottom w:val="nil"/>
              <w:right w:val="single" w:sz="4" w:space="0" w:color="auto"/>
            </w:tcBorders>
          </w:tcPr>
          <w:p w14:paraId="3453816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0298A5DD"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OtherRight</w:t>
            </w:r>
          </w:p>
        </w:tc>
      </w:tr>
      <w:tr w:rsidR="00747DD9" w:rsidRPr="00711E56" w14:paraId="2A9B4647" w14:textId="77777777" w:rsidTr="00FA4244">
        <w:tc>
          <w:tcPr>
            <w:tcW w:w="2538" w:type="dxa"/>
            <w:tcBorders>
              <w:top w:val="nil"/>
              <w:left w:val="nil"/>
              <w:bottom w:val="nil"/>
              <w:right w:val="single" w:sz="4" w:space="0" w:color="auto"/>
            </w:tcBorders>
          </w:tcPr>
          <w:p w14:paraId="1F31BC80"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52192B34"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7F634D25" w14:textId="77777777" w:rsidTr="00FA4244">
        <w:tc>
          <w:tcPr>
            <w:tcW w:w="2538" w:type="dxa"/>
            <w:tcBorders>
              <w:top w:val="nil"/>
              <w:left w:val="nil"/>
              <w:bottom w:val="nil"/>
              <w:right w:val="single" w:sz="4" w:space="0" w:color="auto"/>
            </w:tcBorders>
          </w:tcPr>
          <w:p w14:paraId="21E3EA36"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3F9CD9FB"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r w:rsidRPr="00747DD9">
              <w:rPr>
                <w:rFonts w:asciiTheme="minorHAnsi" w:hAnsiTheme="minorHAnsi" w:cs="Calibri"/>
                <w:color w:val="404040"/>
                <w:sz w:val="18"/>
                <w:szCs w:val="18"/>
                <w:lang w:val="en-CA"/>
              </w:rPr>
              <w:t>rghtyp</w:t>
            </w:r>
          </w:p>
        </w:tc>
      </w:tr>
      <w:tr w:rsidR="00747DD9" w:rsidRPr="00711E56" w14:paraId="08EFFAA2" w14:textId="77777777" w:rsidTr="00FA4244">
        <w:tc>
          <w:tcPr>
            <w:tcW w:w="2538" w:type="dxa"/>
            <w:tcBorders>
              <w:top w:val="nil"/>
              <w:left w:val="nil"/>
              <w:bottom w:val="nil"/>
              <w:right w:val="single" w:sz="4" w:space="0" w:color="auto"/>
            </w:tcBorders>
          </w:tcPr>
          <w:p w14:paraId="1F9371E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7685E004"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Pr>
                <w:rFonts w:asciiTheme="minorHAnsi" w:hAnsiTheme="minorHAnsi" w:cs="Calibri"/>
                <w:color w:val="404040"/>
                <w:sz w:val="18"/>
                <w:szCs w:val="18"/>
                <w:lang w:val="en-CA"/>
              </w:rPr>
              <w:t>Other r</w:t>
            </w:r>
            <w:r w:rsidRPr="00FA4244">
              <w:rPr>
                <w:rFonts w:asciiTheme="minorHAnsi" w:hAnsiTheme="minorHAnsi" w:cs="Calibri"/>
                <w:color w:val="404040"/>
                <w:sz w:val="18"/>
                <w:szCs w:val="18"/>
                <w:lang w:val="en-CA"/>
              </w:rPr>
              <w:t>ight</w:t>
            </w:r>
          </w:p>
        </w:tc>
      </w:tr>
      <w:tr w:rsidR="00747DD9" w:rsidRPr="00711E56" w14:paraId="4E406EAB" w14:textId="77777777" w:rsidTr="00FA4244">
        <w:tc>
          <w:tcPr>
            <w:tcW w:w="2538" w:type="dxa"/>
            <w:tcBorders>
              <w:top w:val="nil"/>
              <w:left w:val="nil"/>
              <w:bottom w:val="nil"/>
              <w:right w:val="single" w:sz="4" w:space="0" w:color="auto"/>
            </w:tcBorders>
          </w:tcPr>
          <w:p w14:paraId="796ED20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B7BFA5C"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61094C10" w14:textId="77777777" w:rsidTr="00FA4244">
        <w:tc>
          <w:tcPr>
            <w:tcW w:w="2538" w:type="dxa"/>
            <w:tcBorders>
              <w:top w:val="nil"/>
              <w:left w:val="nil"/>
              <w:bottom w:val="nil"/>
              <w:right w:val="single" w:sz="4" w:space="0" w:color="auto"/>
            </w:tcBorders>
          </w:tcPr>
          <w:p w14:paraId="18E2686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0CBAF1A"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CB7F6ED" w14:textId="77777777" w:rsidR="00747DD9" w:rsidRDefault="00747DD9" w:rsidP="00747DD9">
      <w:pPr>
        <w:pStyle w:val="BodyText"/>
        <w:rPr>
          <w:sz w:val="16"/>
        </w:rPr>
      </w:pPr>
    </w:p>
    <w:p w14:paraId="7888B843"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4033</w:t>
      </w:r>
    </w:p>
    <w:tbl>
      <w:tblPr>
        <w:tblStyle w:val="TableGrid"/>
        <w:tblW w:w="0" w:type="auto"/>
        <w:tblInd w:w="918" w:type="dxa"/>
        <w:tblLook w:val="04A0" w:firstRow="1" w:lastRow="0" w:firstColumn="1" w:lastColumn="0" w:noHBand="0" w:noVBand="1"/>
      </w:tblPr>
      <w:tblGrid>
        <w:gridCol w:w="2538"/>
        <w:gridCol w:w="5521"/>
      </w:tblGrid>
      <w:tr w:rsidR="00747DD9" w:rsidRPr="00711E56" w14:paraId="08E3ED3A" w14:textId="77777777" w:rsidTr="00FA4244">
        <w:tc>
          <w:tcPr>
            <w:tcW w:w="2538" w:type="dxa"/>
            <w:tcBorders>
              <w:top w:val="nil"/>
              <w:left w:val="nil"/>
              <w:bottom w:val="nil"/>
              <w:right w:val="single" w:sz="4" w:space="0" w:color="auto"/>
            </w:tcBorders>
          </w:tcPr>
          <w:p w14:paraId="3011DE33"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388607BF"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6538727B" w14:textId="77777777" w:rsidTr="00FA4244">
        <w:tc>
          <w:tcPr>
            <w:tcW w:w="2538" w:type="dxa"/>
            <w:tcBorders>
              <w:top w:val="nil"/>
              <w:left w:val="nil"/>
              <w:bottom w:val="nil"/>
              <w:right w:val="single" w:sz="4" w:space="0" w:color="auto"/>
            </w:tcBorders>
          </w:tcPr>
          <w:p w14:paraId="2B107E72"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32CFB3FB"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Maintenance Responsibility</w:t>
            </w:r>
          </w:p>
        </w:tc>
      </w:tr>
      <w:tr w:rsidR="00747DD9" w:rsidRPr="00711E56" w14:paraId="1DC6227E" w14:textId="77777777" w:rsidTr="00FA4244">
        <w:tc>
          <w:tcPr>
            <w:tcW w:w="2538" w:type="dxa"/>
            <w:tcBorders>
              <w:top w:val="nil"/>
              <w:left w:val="nil"/>
              <w:bottom w:val="nil"/>
              <w:right w:val="single" w:sz="4" w:space="0" w:color="auto"/>
            </w:tcBorders>
          </w:tcPr>
          <w:p w14:paraId="418CD1C5"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52583A6C"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2B5E9F0C" w14:textId="77777777" w:rsidTr="00FA4244">
        <w:tc>
          <w:tcPr>
            <w:tcW w:w="2538" w:type="dxa"/>
            <w:tcBorders>
              <w:top w:val="nil"/>
              <w:left w:val="nil"/>
              <w:bottom w:val="nil"/>
              <w:right w:val="single" w:sz="4" w:space="0" w:color="auto"/>
            </w:tcBorders>
          </w:tcPr>
          <w:p w14:paraId="55260CC5"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FC4C8F8"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MaintenanceResponsibility</w:t>
            </w:r>
          </w:p>
        </w:tc>
      </w:tr>
      <w:tr w:rsidR="00747DD9" w:rsidRPr="00711E56" w14:paraId="58106C64" w14:textId="77777777" w:rsidTr="00FA4244">
        <w:tc>
          <w:tcPr>
            <w:tcW w:w="2538" w:type="dxa"/>
            <w:tcBorders>
              <w:top w:val="nil"/>
              <w:left w:val="nil"/>
              <w:bottom w:val="nil"/>
              <w:right w:val="single" w:sz="4" w:space="0" w:color="auto"/>
            </w:tcBorders>
          </w:tcPr>
          <w:p w14:paraId="680857BD"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31AD956"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68FDE804" w14:textId="77777777" w:rsidTr="00FA4244">
        <w:tc>
          <w:tcPr>
            <w:tcW w:w="2538" w:type="dxa"/>
            <w:tcBorders>
              <w:top w:val="nil"/>
              <w:left w:val="nil"/>
              <w:bottom w:val="nil"/>
              <w:right w:val="single" w:sz="4" w:space="0" w:color="auto"/>
            </w:tcBorders>
          </w:tcPr>
          <w:p w14:paraId="091B225B"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101B15B"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restyp</w:t>
            </w:r>
          </w:p>
        </w:tc>
      </w:tr>
      <w:tr w:rsidR="00747DD9" w:rsidRPr="00711E56" w14:paraId="758C387E" w14:textId="77777777" w:rsidTr="00FA4244">
        <w:tc>
          <w:tcPr>
            <w:tcW w:w="2538" w:type="dxa"/>
            <w:tcBorders>
              <w:top w:val="nil"/>
              <w:left w:val="nil"/>
              <w:bottom w:val="nil"/>
              <w:right w:val="single" w:sz="4" w:space="0" w:color="auto"/>
            </w:tcBorders>
          </w:tcPr>
          <w:p w14:paraId="6FBADA4F"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E560860"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Responsibility to maintain a facility or other entity.</w:t>
            </w:r>
          </w:p>
        </w:tc>
      </w:tr>
      <w:tr w:rsidR="00747DD9" w:rsidRPr="00711E56" w14:paraId="4A69EA77" w14:textId="77777777" w:rsidTr="00FA4244">
        <w:tc>
          <w:tcPr>
            <w:tcW w:w="2538" w:type="dxa"/>
            <w:tcBorders>
              <w:top w:val="nil"/>
              <w:left w:val="nil"/>
              <w:bottom w:val="nil"/>
              <w:right w:val="single" w:sz="4" w:space="0" w:color="auto"/>
            </w:tcBorders>
          </w:tcPr>
          <w:p w14:paraId="1F603016"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48218EA3"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27D7912C" w14:textId="77777777" w:rsidTr="00FA4244">
        <w:tc>
          <w:tcPr>
            <w:tcW w:w="2538" w:type="dxa"/>
            <w:tcBorders>
              <w:top w:val="nil"/>
              <w:left w:val="nil"/>
              <w:bottom w:val="nil"/>
              <w:right w:val="single" w:sz="4" w:space="0" w:color="auto"/>
            </w:tcBorders>
          </w:tcPr>
          <w:p w14:paraId="5C54BC9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9D47D4C"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3E9002E" w14:textId="77777777" w:rsidR="00747DD9" w:rsidRDefault="00747DD9" w:rsidP="00747DD9">
      <w:pPr>
        <w:pStyle w:val="BodyText"/>
        <w:rPr>
          <w:sz w:val="16"/>
        </w:rPr>
      </w:pPr>
    </w:p>
    <w:p w14:paraId="6CB8AB37"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4034</w:t>
      </w:r>
    </w:p>
    <w:tbl>
      <w:tblPr>
        <w:tblStyle w:val="TableGrid"/>
        <w:tblW w:w="0" w:type="auto"/>
        <w:tblInd w:w="918" w:type="dxa"/>
        <w:tblLook w:val="04A0" w:firstRow="1" w:lastRow="0" w:firstColumn="1" w:lastColumn="0" w:noHBand="0" w:noVBand="1"/>
      </w:tblPr>
      <w:tblGrid>
        <w:gridCol w:w="2538"/>
        <w:gridCol w:w="5521"/>
      </w:tblGrid>
      <w:tr w:rsidR="00747DD9" w:rsidRPr="00711E56" w14:paraId="21F5480B" w14:textId="77777777" w:rsidTr="00FA4244">
        <w:tc>
          <w:tcPr>
            <w:tcW w:w="2538" w:type="dxa"/>
            <w:tcBorders>
              <w:top w:val="nil"/>
              <w:left w:val="nil"/>
              <w:bottom w:val="nil"/>
              <w:right w:val="single" w:sz="4" w:space="0" w:color="auto"/>
            </w:tcBorders>
          </w:tcPr>
          <w:p w14:paraId="038D5A44"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0CC8ACA"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35078C2B" w14:textId="77777777" w:rsidTr="00FA4244">
        <w:tc>
          <w:tcPr>
            <w:tcW w:w="2538" w:type="dxa"/>
            <w:tcBorders>
              <w:top w:val="nil"/>
              <w:left w:val="nil"/>
              <w:bottom w:val="nil"/>
              <w:right w:val="single" w:sz="4" w:space="0" w:color="auto"/>
            </w:tcBorders>
          </w:tcPr>
          <w:p w14:paraId="59D98D9C"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A1A7BAF"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Other</w:t>
            </w:r>
            <w:r>
              <w:rPr>
                <w:rFonts w:asciiTheme="minorHAnsi" w:hAnsiTheme="minorHAnsi" w:cs="Arial"/>
                <w:b/>
                <w:color w:val="404040"/>
                <w:sz w:val="18"/>
                <w:szCs w:val="18"/>
                <w:lang w:val="en-CA"/>
              </w:rPr>
              <w:t xml:space="preserve"> </w:t>
            </w:r>
            <w:r w:rsidRPr="00FA4244">
              <w:rPr>
                <w:rFonts w:asciiTheme="minorHAnsi" w:hAnsiTheme="minorHAnsi" w:cs="Arial"/>
                <w:b/>
                <w:color w:val="404040"/>
                <w:sz w:val="18"/>
                <w:szCs w:val="18"/>
                <w:lang w:val="en-CA"/>
              </w:rPr>
              <w:t>Responsibility</w:t>
            </w:r>
          </w:p>
        </w:tc>
      </w:tr>
      <w:tr w:rsidR="00747DD9" w:rsidRPr="00711E56" w14:paraId="50C204F1" w14:textId="77777777" w:rsidTr="00FA4244">
        <w:tc>
          <w:tcPr>
            <w:tcW w:w="2538" w:type="dxa"/>
            <w:tcBorders>
              <w:top w:val="nil"/>
              <w:left w:val="nil"/>
              <w:bottom w:val="nil"/>
              <w:right w:val="single" w:sz="4" w:space="0" w:color="auto"/>
            </w:tcBorders>
          </w:tcPr>
          <w:p w14:paraId="7D990BCF"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7366FB42"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7B806EDC" w14:textId="77777777" w:rsidTr="00FA4244">
        <w:tc>
          <w:tcPr>
            <w:tcW w:w="2538" w:type="dxa"/>
            <w:tcBorders>
              <w:top w:val="nil"/>
              <w:left w:val="nil"/>
              <w:bottom w:val="nil"/>
              <w:right w:val="single" w:sz="4" w:space="0" w:color="auto"/>
            </w:tcBorders>
          </w:tcPr>
          <w:p w14:paraId="3E447608"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370DAA2"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OtherResponsibility</w:t>
            </w:r>
          </w:p>
        </w:tc>
      </w:tr>
      <w:tr w:rsidR="00747DD9" w:rsidRPr="00711E56" w14:paraId="4C47AD0A" w14:textId="77777777" w:rsidTr="00FA4244">
        <w:tc>
          <w:tcPr>
            <w:tcW w:w="2538" w:type="dxa"/>
            <w:tcBorders>
              <w:top w:val="nil"/>
              <w:left w:val="nil"/>
              <w:bottom w:val="nil"/>
              <w:right w:val="single" w:sz="4" w:space="0" w:color="auto"/>
            </w:tcBorders>
          </w:tcPr>
          <w:p w14:paraId="0929F15A"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91CADE3"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543BD458" w14:textId="77777777" w:rsidTr="00FA4244">
        <w:tc>
          <w:tcPr>
            <w:tcW w:w="2538" w:type="dxa"/>
            <w:tcBorders>
              <w:top w:val="nil"/>
              <w:left w:val="nil"/>
              <w:bottom w:val="nil"/>
              <w:right w:val="single" w:sz="4" w:space="0" w:color="auto"/>
            </w:tcBorders>
          </w:tcPr>
          <w:p w14:paraId="74C62EB9"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1FB6418"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restyp</w:t>
            </w:r>
          </w:p>
        </w:tc>
      </w:tr>
      <w:tr w:rsidR="00747DD9" w:rsidRPr="00711E56" w14:paraId="5774E397" w14:textId="77777777" w:rsidTr="00FA4244">
        <w:tc>
          <w:tcPr>
            <w:tcW w:w="2538" w:type="dxa"/>
            <w:tcBorders>
              <w:top w:val="nil"/>
              <w:left w:val="nil"/>
              <w:bottom w:val="nil"/>
              <w:right w:val="single" w:sz="4" w:space="0" w:color="auto"/>
            </w:tcBorders>
          </w:tcPr>
          <w:p w14:paraId="164E15E7"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4CAB01E7"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Other responsibility</w:t>
            </w:r>
          </w:p>
        </w:tc>
      </w:tr>
      <w:tr w:rsidR="00747DD9" w:rsidRPr="00711E56" w14:paraId="5298FB89" w14:textId="77777777" w:rsidTr="00FA4244">
        <w:tc>
          <w:tcPr>
            <w:tcW w:w="2538" w:type="dxa"/>
            <w:tcBorders>
              <w:top w:val="nil"/>
              <w:left w:val="nil"/>
              <w:bottom w:val="nil"/>
              <w:right w:val="single" w:sz="4" w:space="0" w:color="auto"/>
            </w:tcBorders>
          </w:tcPr>
          <w:p w14:paraId="3A4C0E8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12D6B98C"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75F00DC5" w14:textId="77777777" w:rsidTr="00FA4244">
        <w:tc>
          <w:tcPr>
            <w:tcW w:w="2538" w:type="dxa"/>
            <w:tcBorders>
              <w:top w:val="nil"/>
              <w:left w:val="nil"/>
              <w:bottom w:val="nil"/>
              <w:right w:val="single" w:sz="4" w:space="0" w:color="auto"/>
            </w:tcBorders>
          </w:tcPr>
          <w:p w14:paraId="51F6A224"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DB72414"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154D3E2C" w14:textId="77777777" w:rsidR="00747DD9" w:rsidRDefault="00747DD9" w:rsidP="00747DD9">
      <w:pPr>
        <w:pStyle w:val="BodyText"/>
        <w:rPr>
          <w:sz w:val="16"/>
        </w:rPr>
      </w:pPr>
    </w:p>
    <w:p w14:paraId="4F56DE59"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4035</w:t>
      </w:r>
    </w:p>
    <w:tbl>
      <w:tblPr>
        <w:tblStyle w:val="TableGrid"/>
        <w:tblW w:w="0" w:type="auto"/>
        <w:tblInd w:w="918" w:type="dxa"/>
        <w:tblLook w:val="04A0" w:firstRow="1" w:lastRow="0" w:firstColumn="1" w:lastColumn="0" w:noHBand="0" w:noVBand="1"/>
      </w:tblPr>
      <w:tblGrid>
        <w:gridCol w:w="2538"/>
        <w:gridCol w:w="5521"/>
      </w:tblGrid>
      <w:tr w:rsidR="00747DD9" w:rsidRPr="00711E56" w14:paraId="1A0B65C9" w14:textId="77777777" w:rsidTr="00FA4244">
        <w:tc>
          <w:tcPr>
            <w:tcW w:w="2538" w:type="dxa"/>
            <w:tcBorders>
              <w:top w:val="nil"/>
              <w:left w:val="nil"/>
              <w:bottom w:val="nil"/>
              <w:right w:val="single" w:sz="4" w:space="0" w:color="auto"/>
            </w:tcBorders>
          </w:tcPr>
          <w:p w14:paraId="529CD74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5FC45B7"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01BC7757" w14:textId="77777777" w:rsidTr="00FA4244">
        <w:tc>
          <w:tcPr>
            <w:tcW w:w="2538" w:type="dxa"/>
            <w:tcBorders>
              <w:top w:val="nil"/>
              <w:left w:val="nil"/>
              <w:bottom w:val="nil"/>
              <w:right w:val="single" w:sz="4" w:space="0" w:color="auto"/>
            </w:tcBorders>
          </w:tcPr>
          <w:p w14:paraId="424C7D8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0B777B28"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Time Based Restriction</w:t>
            </w:r>
          </w:p>
        </w:tc>
      </w:tr>
      <w:tr w:rsidR="00747DD9" w:rsidRPr="00711E56" w14:paraId="6E202410" w14:textId="77777777" w:rsidTr="00FA4244">
        <w:tc>
          <w:tcPr>
            <w:tcW w:w="2538" w:type="dxa"/>
            <w:tcBorders>
              <w:top w:val="nil"/>
              <w:left w:val="nil"/>
              <w:bottom w:val="nil"/>
              <w:right w:val="single" w:sz="4" w:space="0" w:color="auto"/>
            </w:tcBorders>
          </w:tcPr>
          <w:p w14:paraId="363AF4DC"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0ED074DE"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1EBFFDB9" w14:textId="77777777" w:rsidTr="00FA4244">
        <w:tc>
          <w:tcPr>
            <w:tcW w:w="2538" w:type="dxa"/>
            <w:tcBorders>
              <w:top w:val="nil"/>
              <w:left w:val="nil"/>
              <w:bottom w:val="nil"/>
              <w:right w:val="single" w:sz="4" w:space="0" w:color="auto"/>
            </w:tcBorders>
          </w:tcPr>
          <w:p w14:paraId="62147B96"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6D61A69"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TimeBasedRestriction</w:t>
            </w:r>
          </w:p>
        </w:tc>
      </w:tr>
      <w:tr w:rsidR="00747DD9" w:rsidRPr="00711E56" w14:paraId="170757BF" w14:textId="77777777" w:rsidTr="00FA4244">
        <w:tc>
          <w:tcPr>
            <w:tcW w:w="2538" w:type="dxa"/>
            <w:tcBorders>
              <w:top w:val="nil"/>
              <w:left w:val="nil"/>
              <w:bottom w:val="nil"/>
              <w:right w:val="single" w:sz="4" w:space="0" w:color="auto"/>
            </w:tcBorders>
          </w:tcPr>
          <w:p w14:paraId="467551F0"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1DD532B7"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4AE1BAB2" w14:textId="77777777" w:rsidTr="00FA4244">
        <w:tc>
          <w:tcPr>
            <w:tcW w:w="2538" w:type="dxa"/>
            <w:tcBorders>
              <w:top w:val="nil"/>
              <w:left w:val="nil"/>
              <w:bottom w:val="nil"/>
              <w:right w:val="single" w:sz="4" w:space="0" w:color="auto"/>
            </w:tcBorders>
          </w:tcPr>
          <w:p w14:paraId="0FBDF5E2"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058E9B1F"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76D36D97" w14:textId="77777777" w:rsidTr="00FA4244">
        <w:tc>
          <w:tcPr>
            <w:tcW w:w="2538" w:type="dxa"/>
            <w:tcBorders>
              <w:top w:val="nil"/>
              <w:left w:val="nil"/>
              <w:bottom w:val="nil"/>
              <w:right w:val="single" w:sz="4" w:space="0" w:color="auto"/>
            </w:tcBorders>
          </w:tcPr>
          <w:p w14:paraId="50C40E9D"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0C716F9C"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any right based on time</w:t>
            </w:r>
          </w:p>
        </w:tc>
      </w:tr>
      <w:tr w:rsidR="00747DD9" w:rsidRPr="00711E56" w14:paraId="38D8E0C8" w14:textId="77777777" w:rsidTr="00FA4244">
        <w:tc>
          <w:tcPr>
            <w:tcW w:w="2538" w:type="dxa"/>
            <w:tcBorders>
              <w:top w:val="nil"/>
              <w:left w:val="nil"/>
              <w:bottom w:val="nil"/>
              <w:right w:val="single" w:sz="4" w:space="0" w:color="auto"/>
            </w:tcBorders>
          </w:tcPr>
          <w:p w14:paraId="2820235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3F92A4E"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1E8A5C2C" w14:textId="77777777" w:rsidTr="00FA4244">
        <w:tc>
          <w:tcPr>
            <w:tcW w:w="2538" w:type="dxa"/>
            <w:tcBorders>
              <w:top w:val="nil"/>
              <w:left w:val="nil"/>
              <w:bottom w:val="nil"/>
              <w:right w:val="single" w:sz="4" w:space="0" w:color="auto"/>
            </w:tcBorders>
          </w:tcPr>
          <w:p w14:paraId="7334289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330694E1"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CFED50F" w14:textId="77777777" w:rsidR="00747DD9" w:rsidRDefault="00747DD9" w:rsidP="00747DD9">
      <w:pPr>
        <w:pStyle w:val="BodyText"/>
        <w:rPr>
          <w:sz w:val="16"/>
        </w:rPr>
      </w:pPr>
    </w:p>
    <w:p w14:paraId="17406875"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4036</w:t>
      </w:r>
    </w:p>
    <w:tbl>
      <w:tblPr>
        <w:tblStyle w:val="TableGrid"/>
        <w:tblW w:w="0" w:type="auto"/>
        <w:tblInd w:w="918" w:type="dxa"/>
        <w:tblLook w:val="04A0" w:firstRow="1" w:lastRow="0" w:firstColumn="1" w:lastColumn="0" w:noHBand="0" w:noVBand="1"/>
      </w:tblPr>
      <w:tblGrid>
        <w:gridCol w:w="2538"/>
        <w:gridCol w:w="5521"/>
      </w:tblGrid>
      <w:tr w:rsidR="00747DD9" w:rsidRPr="00711E56" w14:paraId="5C04DEC9" w14:textId="77777777" w:rsidTr="00FA4244">
        <w:tc>
          <w:tcPr>
            <w:tcW w:w="2538" w:type="dxa"/>
            <w:tcBorders>
              <w:top w:val="nil"/>
              <w:left w:val="nil"/>
              <w:bottom w:val="nil"/>
              <w:right w:val="single" w:sz="4" w:space="0" w:color="auto"/>
            </w:tcBorders>
          </w:tcPr>
          <w:p w14:paraId="1CF41956"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5B7CC0FF"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67A274B6" w14:textId="77777777" w:rsidTr="00FA4244">
        <w:tc>
          <w:tcPr>
            <w:tcW w:w="2538" w:type="dxa"/>
            <w:tcBorders>
              <w:top w:val="nil"/>
              <w:left w:val="nil"/>
              <w:bottom w:val="nil"/>
              <w:right w:val="single" w:sz="4" w:space="0" w:color="auto"/>
            </w:tcBorders>
          </w:tcPr>
          <w:p w14:paraId="41E3B14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57154FC7"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Passage Restriction</w:t>
            </w:r>
          </w:p>
        </w:tc>
      </w:tr>
      <w:tr w:rsidR="00747DD9" w:rsidRPr="00711E56" w14:paraId="6D8BE1A9" w14:textId="77777777" w:rsidTr="00FA4244">
        <w:tc>
          <w:tcPr>
            <w:tcW w:w="2538" w:type="dxa"/>
            <w:tcBorders>
              <w:top w:val="nil"/>
              <w:left w:val="nil"/>
              <w:bottom w:val="nil"/>
              <w:right w:val="single" w:sz="4" w:space="0" w:color="auto"/>
            </w:tcBorders>
          </w:tcPr>
          <w:p w14:paraId="5E6447C7"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48227914"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33FEFEEC" w14:textId="77777777" w:rsidTr="00FA4244">
        <w:tc>
          <w:tcPr>
            <w:tcW w:w="2538" w:type="dxa"/>
            <w:tcBorders>
              <w:top w:val="nil"/>
              <w:left w:val="nil"/>
              <w:bottom w:val="nil"/>
              <w:right w:val="single" w:sz="4" w:space="0" w:color="auto"/>
            </w:tcBorders>
          </w:tcPr>
          <w:p w14:paraId="2A5CF1B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4AB2449C"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PassageRestriction</w:t>
            </w:r>
          </w:p>
        </w:tc>
      </w:tr>
      <w:tr w:rsidR="00747DD9" w:rsidRPr="00711E56" w14:paraId="10BFD891" w14:textId="77777777" w:rsidTr="00FA4244">
        <w:tc>
          <w:tcPr>
            <w:tcW w:w="2538" w:type="dxa"/>
            <w:tcBorders>
              <w:top w:val="nil"/>
              <w:left w:val="nil"/>
              <w:bottom w:val="nil"/>
              <w:right w:val="single" w:sz="4" w:space="0" w:color="auto"/>
            </w:tcBorders>
          </w:tcPr>
          <w:p w14:paraId="58866CF0"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80E1EC9"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7A5224DD" w14:textId="77777777" w:rsidTr="00FA4244">
        <w:tc>
          <w:tcPr>
            <w:tcW w:w="2538" w:type="dxa"/>
            <w:tcBorders>
              <w:top w:val="nil"/>
              <w:left w:val="nil"/>
              <w:bottom w:val="nil"/>
              <w:right w:val="single" w:sz="4" w:space="0" w:color="auto"/>
            </w:tcBorders>
          </w:tcPr>
          <w:p w14:paraId="2AE3FA75"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070C34CC"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69225EA0" w14:textId="77777777" w:rsidTr="00FA4244">
        <w:tc>
          <w:tcPr>
            <w:tcW w:w="2538" w:type="dxa"/>
            <w:tcBorders>
              <w:top w:val="nil"/>
              <w:left w:val="nil"/>
              <w:bottom w:val="nil"/>
              <w:right w:val="single" w:sz="4" w:space="0" w:color="auto"/>
            </w:tcBorders>
          </w:tcPr>
          <w:p w14:paraId="3C5D195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AA0E29C"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the right of access for passage</w:t>
            </w:r>
          </w:p>
        </w:tc>
      </w:tr>
      <w:tr w:rsidR="00747DD9" w:rsidRPr="00711E56" w14:paraId="3F168588" w14:textId="77777777" w:rsidTr="00FA4244">
        <w:tc>
          <w:tcPr>
            <w:tcW w:w="2538" w:type="dxa"/>
            <w:tcBorders>
              <w:top w:val="nil"/>
              <w:left w:val="nil"/>
              <w:bottom w:val="nil"/>
              <w:right w:val="single" w:sz="4" w:space="0" w:color="auto"/>
            </w:tcBorders>
          </w:tcPr>
          <w:p w14:paraId="669505CD"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7E0C75F7"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771E77C7" w14:textId="77777777" w:rsidTr="00FA4244">
        <w:tc>
          <w:tcPr>
            <w:tcW w:w="2538" w:type="dxa"/>
            <w:tcBorders>
              <w:top w:val="nil"/>
              <w:left w:val="nil"/>
              <w:bottom w:val="nil"/>
              <w:right w:val="single" w:sz="4" w:space="0" w:color="auto"/>
            </w:tcBorders>
          </w:tcPr>
          <w:p w14:paraId="5E0D9589"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A2E8E86"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66E609F9" w14:textId="77777777" w:rsidR="00747DD9" w:rsidRDefault="00747DD9" w:rsidP="00747DD9">
      <w:pPr>
        <w:pStyle w:val="BodyText"/>
        <w:rPr>
          <w:sz w:val="16"/>
        </w:rPr>
      </w:pPr>
    </w:p>
    <w:p w14:paraId="221978E4"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4037</w:t>
      </w:r>
    </w:p>
    <w:tbl>
      <w:tblPr>
        <w:tblStyle w:val="TableGrid"/>
        <w:tblW w:w="0" w:type="auto"/>
        <w:tblInd w:w="918" w:type="dxa"/>
        <w:tblLook w:val="04A0" w:firstRow="1" w:lastRow="0" w:firstColumn="1" w:lastColumn="0" w:noHBand="0" w:noVBand="1"/>
      </w:tblPr>
      <w:tblGrid>
        <w:gridCol w:w="2538"/>
        <w:gridCol w:w="5521"/>
      </w:tblGrid>
      <w:tr w:rsidR="00747DD9" w:rsidRPr="00711E56" w14:paraId="516BE20A" w14:textId="77777777" w:rsidTr="00FA4244">
        <w:tc>
          <w:tcPr>
            <w:tcW w:w="2538" w:type="dxa"/>
            <w:tcBorders>
              <w:top w:val="nil"/>
              <w:left w:val="nil"/>
              <w:bottom w:val="nil"/>
              <w:right w:val="single" w:sz="4" w:space="0" w:color="auto"/>
            </w:tcBorders>
          </w:tcPr>
          <w:p w14:paraId="463F77B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0BE0FD8E"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1798BA71" w14:textId="77777777" w:rsidTr="00FA4244">
        <w:tc>
          <w:tcPr>
            <w:tcW w:w="2538" w:type="dxa"/>
            <w:tcBorders>
              <w:top w:val="nil"/>
              <w:left w:val="nil"/>
              <w:bottom w:val="nil"/>
              <w:right w:val="single" w:sz="4" w:space="0" w:color="auto"/>
            </w:tcBorders>
          </w:tcPr>
          <w:p w14:paraId="32CB6EFA"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16D4263"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Access Restriction</w:t>
            </w:r>
          </w:p>
        </w:tc>
      </w:tr>
      <w:tr w:rsidR="00747DD9" w:rsidRPr="00711E56" w14:paraId="09C909A4" w14:textId="77777777" w:rsidTr="00FA4244">
        <w:tc>
          <w:tcPr>
            <w:tcW w:w="2538" w:type="dxa"/>
            <w:tcBorders>
              <w:top w:val="nil"/>
              <w:left w:val="nil"/>
              <w:bottom w:val="nil"/>
              <w:right w:val="single" w:sz="4" w:space="0" w:color="auto"/>
            </w:tcBorders>
          </w:tcPr>
          <w:p w14:paraId="593538CC"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69D0C957"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1FB79FA8" w14:textId="77777777" w:rsidTr="00FA4244">
        <w:tc>
          <w:tcPr>
            <w:tcW w:w="2538" w:type="dxa"/>
            <w:tcBorders>
              <w:top w:val="nil"/>
              <w:left w:val="nil"/>
              <w:bottom w:val="nil"/>
              <w:right w:val="single" w:sz="4" w:space="0" w:color="auto"/>
            </w:tcBorders>
          </w:tcPr>
          <w:p w14:paraId="008395CC"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531675F2"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AccessRestriction</w:t>
            </w:r>
          </w:p>
        </w:tc>
      </w:tr>
      <w:tr w:rsidR="00747DD9" w:rsidRPr="00711E56" w14:paraId="5D862913" w14:textId="77777777" w:rsidTr="00FA4244">
        <w:tc>
          <w:tcPr>
            <w:tcW w:w="2538" w:type="dxa"/>
            <w:tcBorders>
              <w:top w:val="nil"/>
              <w:left w:val="nil"/>
              <w:bottom w:val="nil"/>
              <w:right w:val="single" w:sz="4" w:space="0" w:color="auto"/>
            </w:tcBorders>
          </w:tcPr>
          <w:p w14:paraId="6274ADB2"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31387250"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461A57B5" w14:textId="77777777" w:rsidTr="00FA4244">
        <w:tc>
          <w:tcPr>
            <w:tcW w:w="2538" w:type="dxa"/>
            <w:tcBorders>
              <w:top w:val="nil"/>
              <w:left w:val="nil"/>
              <w:bottom w:val="nil"/>
              <w:right w:val="single" w:sz="4" w:space="0" w:color="auto"/>
            </w:tcBorders>
          </w:tcPr>
          <w:p w14:paraId="7EE298B6"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56098403"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4E33ADF7" w14:textId="77777777" w:rsidTr="00FA4244">
        <w:tc>
          <w:tcPr>
            <w:tcW w:w="2538" w:type="dxa"/>
            <w:tcBorders>
              <w:top w:val="nil"/>
              <w:left w:val="nil"/>
              <w:bottom w:val="nil"/>
              <w:right w:val="single" w:sz="4" w:space="0" w:color="auto"/>
            </w:tcBorders>
          </w:tcPr>
          <w:p w14:paraId="7BA394D0"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4D90FC81"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the right of access</w:t>
            </w:r>
          </w:p>
        </w:tc>
      </w:tr>
      <w:tr w:rsidR="00747DD9" w:rsidRPr="00711E56" w14:paraId="68BB3EA5" w14:textId="77777777" w:rsidTr="00FA4244">
        <w:tc>
          <w:tcPr>
            <w:tcW w:w="2538" w:type="dxa"/>
            <w:tcBorders>
              <w:top w:val="nil"/>
              <w:left w:val="nil"/>
              <w:bottom w:val="nil"/>
              <w:right w:val="single" w:sz="4" w:space="0" w:color="auto"/>
            </w:tcBorders>
          </w:tcPr>
          <w:p w14:paraId="2FA5B30D"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2D2B6CB"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0DC161F1" w14:textId="77777777" w:rsidTr="00FA4244">
        <w:tc>
          <w:tcPr>
            <w:tcW w:w="2538" w:type="dxa"/>
            <w:tcBorders>
              <w:top w:val="nil"/>
              <w:left w:val="nil"/>
              <w:bottom w:val="nil"/>
              <w:right w:val="single" w:sz="4" w:space="0" w:color="auto"/>
            </w:tcBorders>
          </w:tcPr>
          <w:p w14:paraId="725F22EC"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6CBA68E"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4ED7118C" w14:textId="77777777" w:rsidR="00747DD9" w:rsidRDefault="00747DD9" w:rsidP="00747DD9">
      <w:pPr>
        <w:pStyle w:val="BodyText"/>
        <w:rPr>
          <w:sz w:val="16"/>
        </w:rPr>
      </w:pPr>
    </w:p>
    <w:p w14:paraId="2BC90E23"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4038</w:t>
      </w:r>
    </w:p>
    <w:tbl>
      <w:tblPr>
        <w:tblStyle w:val="TableGrid"/>
        <w:tblW w:w="0" w:type="auto"/>
        <w:tblInd w:w="918" w:type="dxa"/>
        <w:tblLook w:val="04A0" w:firstRow="1" w:lastRow="0" w:firstColumn="1" w:lastColumn="0" w:noHBand="0" w:noVBand="1"/>
      </w:tblPr>
      <w:tblGrid>
        <w:gridCol w:w="2538"/>
        <w:gridCol w:w="5521"/>
      </w:tblGrid>
      <w:tr w:rsidR="00747DD9" w:rsidRPr="00711E56" w14:paraId="28731DC2" w14:textId="77777777" w:rsidTr="00FA4244">
        <w:tc>
          <w:tcPr>
            <w:tcW w:w="2538" w:type="dxa"/>
            <w:tcBorders>
              <w:top w:val="nil"/>
              <w:left w:val="nil"/>
              <w:bottom w:val="nil"/>
              <w:right w:val="single" w:sz="4" w:space="0" w:color="auto"/>
            </w:tcBorders>
          </w:tcPr>
          <w:p w14:paraId="5B302C3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621DB344"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19493C5E" w14:textId="77777777" w:rsidTr="00FA4244">
        <w:tc>
          <w:tcPr>
            <w:tcW w:w="2538" w:type="dxa"/>
            <w:tcBorders>
              <w:top w:val="nil"/>
              <w:left w:val="nil"/>
              <w:bottom w:val="nil"/>
              <w:right w:val="single" w:sz="4" w:space="0" w:color="auto"/>
            </w:tcBorders>
          </w:tcPr>
          <w:p w14:paraId="63495E16"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10AB5E31"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Use Restriction</w:t>
            </w:r>
          </w:p>
        </w:tc>
      </w:tr>
      <w:tr w:rsidR="00747DD9" w:rsidRPr="00711E56" w14:paraId="5CBE07FF" w14:textId="77777777" w:rsidTr="00FA4244">
        <w:tc>
          <w:tcPr>
            <w:tcW w:w="2538" w:type="dxa"/>
            <w:tcBorders>
              <w:top w:val="nil"/>
              <w:left w:val="nil"/>
              <w:bottom w:val="nil"/>
              <w:right w:val="single" w:sz="4" w:space="0" w:color="auto"/>
            </w:tcBorders>
          </w:tcPr>
          <w:p w14:paraId="299DAF54"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215BE071"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71E49F0A" w14:textId="77777777" w:rsidTr="00FA4244">
        <w:tc>
          <w:tcPr>
            <w:tcW w:w="2538" w:type="dxa"/>
            <w:tcBorders>
              <w:top w:val="nil"/>
              <w:left w:val="nil"/>
              <w:bottom w:val="nil"/>
              <w:right w:val="single" w:sz="4" w:space="0" w:color="auto"/>
            </w:tcBorders>
          </w:tcPr>
          <w:p w14:paraId="01459D47"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66AF65E3"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UseRestriction</w:t>
            </w:r>
          </w:p>
        </w:tc>
      </w:tr>
      <w:tr w:rsidR="00747DD9" w:rsidRPr="00711E56" w14:paraId="0194EBDA" w14:textId="77777777" w:rsidTr="00FA4244">
        <w:tc>
          <w:tcPr>
            <w:tcW w:w="2538" w:type="dxa"/>
            <w:tcBorders>
              <w:top w:val="nil"/>
              <w:left w:val="nil"/>
              <w:bottom w:val="nil"/>
              <w:right w:val="single" w:sz="4" w:space="0" w:color="auto"/>
            </w:tcBorders>
          </w:tcPr>
          <w:p w14:paraId="6AB62550"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68C25071"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5DDEE6D1" w14:textId="77777777" w:rsidTr="00FA4244">
        <w:tc>
          <w:tcPr>
            <w:tcW w:w="2538" w:type="dxa"/>
            <w:tcBorders>
              <w:top w:val="nil"/>
              <w:left w:val="nil"/>
              <w:bottom w:val="nil"/>
              <w:right w:val="single" w:sz="4" w:space="0" w:color="auto"/>
            </w:tcBorders>
          </w:tcPr>
          <w:p w14:paraId="4928B3C8"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3985D23B"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3E274C9D" w14:textId="77777777" w:rsidTr="00FA4244">
        <w:tc>
          <w:tcPr>
            <w:tcW w:w="2538" w:type="dxa"/>
            <w:tcBorders>
              <w:top w:val="nil"/>
              <w:left w:val="nil"/>
              <w:bottom w:val="nil"/>
              <w:right w:val="single" w:sz="4" w:space="0" w:color="auto"/>
            </w:tcBorders>
          </w:tcPr>
          <w:p w14:paraId="4B49C168"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678D98AE"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use (such as rules for safe anchorage)</w:t>
            </w:r>
          </w:p>
        </w:tc>
      </w:tr>
      <w:tr w:rsidR="00747DD9" w:rsidRPr="00711E56" w14:paraId="14FF87EB" w14:textId="77777777" w:rsidTr="00FA4244">
        <w:tc>
          <w:tcPr>
            <w:tcW w:w="2538" w:type="dxa"/>
            <w:tcBorders>
              <w:top w:val="nil"/>
              <w:left w:val="nil"/>
              <w:bottom w:val="nil"/>
              <w:right w:val="single" w:sz="4" w:space="0" w:color="auto"/>
            </w:tcBorders>
          </w:tcPr>
          <w:p w14:paraId="04B2F11D"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5FD8A359"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024D8813" w14:textId="77777777" w:rsidTr="00FA4244">
        <w:tc>
          <w:tcPr>
            <w:tcW w:w="2538" w:type="dxa"/>
            <w:tcBorders>
              <w:top w:val="nil"/>
              <w:left w:val="nil"/>
              <w:bottom w:val="nil"/>
              <w:right w:val="single" w:sz="4" w:space="0" w:color="auto"/>
            </w:tcBorders>
          </w:tcPr>
          <w:p w14:paraId="2A0DFC24"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758ECCA3"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7369E1F1" w14:textId="77777777" w:rsidR="00747DD9" w:rsidRDefault="00747DD9" w:rsidP="00747DD9">
      <w:pPr>
        <w:pStyle w:val="BodyText"/>
        <w:rPr>
          <w:sz w:val="16"/>
        </w:rPr>
      </w:pPr>
    </w:p>
    <w:p w14:paraId="400DDEBA"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4039</w:t>
      </w:r>
    </w:p>
    <w:tbl>
      <w:tblPr>
        <w:tblStyle w:val="TableGrid"/>
        <w:tblW w:w="0" w:type="auto"/>
        <w:tblInd w:w="918" w:type="dxa"/>
        <w:tblLook w:val="04A0" w:firstRow="1" w:lastRow="0" w:firstColumn="1" w:lastColumn="0" w:noHBand="0" w:noVBand="1"/>
      </w:tblPr>
      <w:tblGrid>
        <w:gridCol w:w="2538"/>
        <w:gridCol w:w="5521"/>
      </w:tblGrid>
      <w:tr w:rsidR="00747DD9" w:rsidRPr="00711E56" w14:paraId="1DF04A98" w14:textId="77777777" w:rsidTr="00FA4244">
        <w:tc>
          <w:tcPr>
            <w:tcW w:w="2538" w:type="dxa"/>
            <w:tcBorders>
              <w:top w:val="nil"/>
              <w:left w:val="nil"/>
              <w:bottom w:val="nil"/>
              <w:right w:val="single" w:sz="4" w:space="0" w:color="auto"/>
            </w:tcBorders>
          </w:tcPr>
          <w:p w14:paraId="6F266002"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E3E0FC8"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3E1C1CDF" w14:textId="77777777" w:rsidTr="00FA4244">
        <w:tc>
          <w:tcPr>
            <w:tcW w:w="2538" w:type="dxa"/>
            <w:tcBorders>
              <w:top w:val="nil"/>
              <w:left w:val="nil"/>
              <w:bottom w:val="nil"/>
              <w:right w:val="single" w:sz="4" w:space="0" w:color="auto"/>
            </w:tcBorders>
          </w:tcPr>
          <w:p w14:paraId="266A6204"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5A3F0127"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Jurisdiction Restriction</w:t>
            </w:r>
          </w:p>
        </w:tc>
      </w:tr>
      <w:tr w:rsidR="00747DD9" w:rsidRPr="00711E56" w14:paraId="513F0C26" w14:textId="77777777" w:rsidTr="00FA4244">
        <w:tc>
          <w:tcPr>
            <w:tcW w:w="2538" w:type="dxa"/>
            <w:tcBorders>
              <w:top w:val="nil"/>
              <w:left w:val="nil"/>
              <w:bottom w:val="nil"/>
              <w:right w:val="single" w:sz="4" w:space="0" w:color="auto"/>
            </w:tcBorders>
          </w:tcPr>
          <w:p w14:paraId="578C5979"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3E515538"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5ECAFC17" w14:textId="77777777" w:rsidTr="00FA4244">
        <w:tc>
          <w:tcPr>
            <w:tcW w:w="2538" w:type="dxa"/>
            <w:tcBorders>
              <w:top w:val="nil"/>
              <w:left w:val="nil"/>
              <w:bottom w:val="nil"/>
              <w:right w:val="single" w:sz="4" w:space="0" w:color="auto"/>
            </w:tcBorders>
          </w:tcPr>
          <w:p w14:paraId="7AC20097"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7F9DAB8B"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Jurisdiction Restriction</w:t>
            </w:r>
          </w:p>
        </w:tc>
      </w:tr>
      <w:tr w:rsidR="00747DD9" w:rsidRPr="00711E56" w14:paraId="5EBA56B2" w14:textId="77777777" w:rsidTr="00FA4244">
        <w:tc>
          <w:tcPr>
            <w:tcW w:w="2538" w:type="dxa"/>
            <w:tcBorders>
              <w:top w:val="nil"/>
              <w:left w:val="nil"/>
              <w:bottom w:val="nil"/>
              <w:right w:val="single" w:sz="4" w:space="0" w:color="auto"/>
            </w:tcBorders>
          </w:tcPr>
          <w:p w14:paraId="2C35DD4B"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29773F0B"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351F98EF" w14:textId="77777777" w:rsidTr="00FA4244">
        <w:tc>
          <w:tcPr>
            <w:tcW w:w="2538" w:type="dxa"/>
            <w:tcBorders>
              <w:top w:val="nil"/>
              <w:left w:val="nil"/>
              <w:bottom w:val="nil"/>
              <w:right w:val="single" w:sz="4" w:space="0" w:color="auto"/>
            </w:tcBorders>
          </w:tcPr>
          <w:p w14:paraId="2D9CD25E"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43F229B"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36EDC9E7" w14:textId="77777777" w:rsidTr="00FA4244">
        <w:tc>
          <w:tcPr>
            <w:tcW w:w="2538" w:type="dxa"/>
            <w:tcBorders>
              <w:top w:val="nil"/>
              <w:left w:val="nil"/>
              <w:bottom w:val="nil"/>
              <w:right w:val="single" w:sz="4" w:space="0" w:color="auto"/>
            </w:tcBorders>
          </w:tcPr>
          <w:p w14:paraId="183ACFC9"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23420606"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jurisdiction (e.g. limits on sovereign right)</w:t>
            </w:r>
          </w:p>
        </w:tc>
      </w:tr>
      <w:tr w:rsidR="00747DD9" w:rsidRPr="00711E56" w14:paraId="7F36C7F6" w14:textId="77777777" w:rsidTr="00FA4244">
        <w:tc>
          <w:tcPr>
            <w:tcW w:w="2538" w:type="dxa"/>
            <w:tcBorders>
              <w:top w:val="nil"/>
              <w:left w:val="nil"/>
              <w:bottom w:val="nil"/>
              <w:right w:val="single" w:sz="4" w:space="0" w:color="auto"/>
            </w:tcBorders>
          </w:tcPr>
          <w:p w14:paraId="5B6785D2"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2D85C080"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41FD6C3B" w14:textId="77777777" w:rsidTr="00FA4244">
        <w:tc>
          <w:tcPr>
            <w:tcW w:w="2538" w:type="dxa"/>
            <w:tcBorders>
              <w:top w:val="nil"/>
              <w:left w:val="nil"/>
              <w:bottom w:val="nil"/>
              <w:right w:val="single" w:sz="4" w:space="0" w:color="auto"/>
            </w:tcBorders>
          </w:tcPr>
          <w:p w14:paraId="73A223EC"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2E4902CE"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322DF3A5" w14:textId="77777777" w:rsidR="00747DD9" w:rsidRDefault="00747DD9" w:rsidP="00747DD9">
      <w:pPr>
        <w:pStyle w:val="BodyText"/>
        <w:rPr>
          <w:sz w:val="16"/>
        </w:rPr>
      </w:pPr>
    </w:p>
    <w:p w14:paraId="27E8BD1C" w14:textId="77777777" w:rsidR="00747DD9" w:rsidRPr="00711E56" w:rsidRDefault="00747DD9" w:rsidP="00747DD9">
      <w:pPr>
        <w:keepNext/>
        <w:keepLines/>
        <w:widowControl w:val="0"/>
        <w:tabs>
          <w:tab w:val="left" w:pos="660"/>
          <w:tab w:val="right" w:pos="8820"/>
        </w:tabs>
        <w:autoSpaceDE w:val="0"/>
        <w:autoSpaceDN w:val="0"/>
        <w:adjustRightInd w:val="0"/>
        <w:rPr>
          <w:rFonts w:ascii="Arial" w:hAnsi="Arial" w:cs="Arial"/>
          <w:color w:val="404040"/>
          <w:sz w:val="28"/>
          <w:szCs w:val="28"/>
          <w:lang w:val="en-CA"/>
        </w:rPr>
      </w:pPr>
      <w:r>
        <w:rPr>
          <w:rFonts w:ascii="Arial Black" w:hAnsi="Arial Black" w:cs="Arial Black"/>
          <w:color w:val="7F7F7F"/>
          <w:sz w:val="18"/>
          <w:szCs w:val="18"/>
          <w:lang w:val="en-CA"/>
        </w:rPr>
        <w:t>Attribute</w:t>
      </w:r>
      <w:r w:rsidRPr="00711E56">
        <w:rPr>
          <w:rFonts w:ascii="Arial Black" w:hAnsi="Arial Black" w:cs="Arial Black"/>
          <w:color w:val="7F7F7F"/>
          <w:sz w:val="18"/>
          <w:szCs w:val="18"/>
          <w:lang w:val="en-CA"/>
        </w:rPr>
        <w:t xml:space="preserve"> Type Register ID</w:t>
      </w:r>
      <w:r w:rsidRPr="00711E56">
        <w:rPr>
          <w:rFonts w:ascii="Arial" w:hAnsi="Arial" w:cs="Arial"/>
          <w:lang w:val="en-CA"/>
        </w:rPr>
        <w:tab/>
      </w:r>
      <w:r>
        <w:rPr>
          <w:rFonts w:ascii="Calibri" w:hAnsi="Calibri" w:cs="Calibri"/>
          <w:color w:val="404040"/>
          <w:lang w:val="en-CA"/>
        </w:rPr>
        <w:t>4040</w:t>
      </w:r>
    </w:p>
    <w:tbl>
      <w:tblPr>
        <w:tblStyle w:val="TableGrid"/>
        <w:tblW w:w="0" w:type="auto"/>
        <w:tblInd w:w="918" w:type="dxa"/>
        <w:tblLook w:val="04A0" w:firstRow="1" w:lastRow="0" w:firstColumn="1" w:lastColumn="0" w:noHBand="0" w:noVBand="1"/>
      </w:tblPr>
      <w:tblGrid>
        <w:gridCol w:w="2538"/>
        <w:gridCol w:w="5521"/>
      </w:tblGrid>
      <w:tr w:rsidR="00747DD9" w:rsidRPr="00711E56" w14:paraId="2171B137" w14:textId="77777777" w:rsidTr="00FA4244">
        <w:tc>
          <w:tcPr>
            <w:tcW w:w="2538" w:type="dxa"/>
            <w:tcBorders>
              <w:top w:val="nil"/>
              <w:left w:val="nil"/>
              <w:bottom w:val="nil"/>
              <w:right w:val="single" w:sz="4" w:space="0" w:color="auto"/>
            </w:tcBorders>
          </w:tcPr>
          <w:p w14:paraId="26ABAF8B"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Domain</w:t>
            </w:r>
          </w:p>
        </w:tc>
        <w:tc>
          <w:tcPr>
            <w:tcW w:w="5521" w:type="dxa"/>
            <w:tcBorders>
              <w:top w:val="single" w:sz="4" w:space="0" w:color="auto"/>
              <w:left w:val="single" w:sz="4" w:space="0" w:color="auto"/>
              <w:bottom w:val="single" w:sz="4" w:space="0" w:color="auto"/>
              <w:right w:val="single" w:sz="4" w:space="0" w:color="auto"/>
            </w:tcBorders>
          </w:tcPr>
          <w:p w14:paraId="237A2F34"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MLB</w:t>
            </w:r>
          </w:p>
        </w:tc>
      </w:tr>
      <w:tr w:rsidR="00747DD9" w:rsidRPr="00711E56" w14:paraId="6921A89C" w14:textId="77777777" w:rsidTr="00FA4244">
        <w:tc>
          <w:tcPr>
            <w:tcW w:w="2538" w:type="dxa"/>
            <w:tcBorders>
              <w:top w:val="nil"/>
              <w:left w:val="nil"/>
              <w:bottom w:val="nil"/>
              <w:right w:val="single" w:sz="4" w:space="0" w:color="auto"/>
            </w:tcBorders>
          </w:tcPr>
          <w:p w14:paraId="21A83DDC"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Name</w:t>
            </w:r>
          </w:p>
        </w:tc>
        <w:tc>
          <w:tcPr>
            <w:tcW w:w="5521" w:type="dxa"/>
            <w:tcBorders>
              <w:top w:val="single" w:sz="4" w:space="0" w:color="auto"/>
              <w:left w:val="single" w:sz="4" w:space="0" w:color="auto"/>
              <w:bottom w:val="single" w:sz="4" w:space="0" w:color="auto"/>
              <w:right w:val="single" w:sz="4" w:space="0" w:color="auto"/>
            </w:tcBorders>
          </w:tcPr>
          <w:p w14:paraId="4E59E136" w14:textId="77777777" w:rsidR="00747DD9" w:rsidRPr="00711E56" w:rsidRDefault="00FA4244" w:rsidP="00FA4244">
            <w:pPr>
              <w:keepNext/>
              <w:keepLines/>
              <w:widowControl w:val="0"/>
              <w:autoSpaceDE w:val="0"/>
              <w:autoSpaceDN w:val="0"/>
              <w:adjustRightInd w:val="0"/>
              <w:rPr>
                <w:rFonts w:asciiTheme="minorHAnsi" w:hAnsiTheme="minorHAnsi" w:cs="Arial"/>
                <w:b/>
                <w:color w:val="404040"/>
                <w:sz w:val="18"/>
                <w:szCs w:val="18"/>
                <w:lang w:val="en-CA"/>
              </w:rPr>
            </w:pPr>
            <w:r w:rsidRPr="00FA4244">
              <w:rPr>
                <w:rFonts w:asciiTheme="minorHAnsi" w:hAnsiTheme="minorHAnsi" w:cs="Arial"/>
                <w:b/>
                <w:color w:val="404040"/>
                <w:sz w:val="18"/>
                <w:szCs w:val="18"/>
                <w:lang w:val="en-CA"/>
              </w:rPr>
              <w:t>Resource Restriction</w:t>
            </w:r>
          </w:p>
        </w:tc>
      </w:tr>
      <w:tr w:rsidR="00747DD9" w:rsidRPr="00711E56" w14:paraId="794F9C11" w14:textId="77777777" w:rsidTr="00FA4244">
        <w:tc>
          <w:tcPr>
            <w:tcW w:w="2538" w:type="dxa"/>
            <w:tcBorders>
              <w:top w:val="nil"/>
              <w:left w:val="nil"/>
              <w:bottom w:val="nil"/>
              <w:right w:val="single" w:sz="4" w:space="0" w:color="auto"/>
            </w:tcBorders>
          </w:tcPr>
          <w:p w14:paraId="4B4E5A43" w14:textId="77777777" w:rsidR="00747DD9" w:rsidRPr="00711E56" w:rsidRDefault="00747DD9" w:rsidP="00FA4244">
            <w:pPr>
              <w:keepNext/>
              <w:keepLines/>
              <w:widowControl w:val="0"/>
              <w:autoSpaceDE w:val="0"/>
              <w:autoSpaceDN w:val="0"/>
              <w:adjustRightInd w:val="0"/>
              <w:rPr>
                <w:rFonts w:ascii="Arial" w:hAnsi="Arial" w:cs="Arial"/>
                <w:b/>
                <w:bCs/>
                <w:color w:val="7F7F7F"/>
                <w:lang w:val="en-CA"/>
              </w:rPr>
            </w:pPr>
            <w:r w:rsidRPr="00711E56">
              <w:rPr>
                <w:rFonts w:ascii="Arial" w:hAnsi="Arial" w:cs="Arial"/>
                <w:b/>
                <w:bCs/>
                <w:color w:val="7F7F7F"/>
                <w:sz w:val="18"/>
                <w:szCs w:val="18"/>
                <w:lang w:val="en-CA"/>
              </w:rPr>
              <w:t>Alias</w:t>
            </w:r>
          </w:p>
        </w:tc>
        <w:tc>
          <w:tcPr>
            <w:tcW w:w="5521" w:type="dxa"/>
            <w:tcBorders>
              <w:top w:val="single" w:sz="4" w:space="0" w:color="auto"/>
              <w:left w:val="single" w:sz="4" w:space="0" w:color="auto"/>
              <w:bottom w:val="single" w:sz="4" w:space="0" w:color="auto"/>
              <w:right w:val="single" w:sz="4" w:space="0" w:color="auto"/>
            </w:tcBorders>
          </w:tcPr>
          <w:p w14:paraId="17E9A445" w14:textId="77777777" w:rsidR="00747DD9" w:rsidRPr="00711E56" w:rsidRDefault="00747DD9" w:rsidP="00FA4244">
            <w:pPr>
              <w:keepNext/>
              <w:keepLines/>
              <w:widowControl w:val="0"/>
              <w:autoSpaceDE w:val="0"/>
              <w:autoSpaceDN w:val="0"/>
              <w:adjustRightInd w:val="0"/>
              <w:rPr>
                <w:rFonts w:asciiTheme="minorHAnsi" w:hAnsiTheme="minorHAnsi" w:cs="Arial"/>
                <w:b/>
                <w:bCs/>
                <w:color w:val="7F7F7F"/>
                <w:sz w:val="18"/>
                <w:szCs w:val="18"/>
                <w:lang w:val="en-CA"/>
              </w:rPr>
            </w:pPr>
          </w:p>
        </w:tc>
      </w:tr>
      <w:tr w:rsidR="00747DD9" w:rsidRPr="00711E56" w14:paraId="2C557592" w14:textId="77777777" w:rsidTr="00FA4244">
        <w:tc>
          <w:tcPr>
            <w:tcW w:w="2538" w:type="dxa"/>
            <w:tcBorders>
              <w:top w:val="nil"/>
              <w:left w:val="nil"/>
              <w:bottom w:val="nil"/>
              <w:right w:val="single" w:sz="4" w:space="0" w:color="auto"/>
            </w:tcBorders>
          </w:tcPr>
          <w:p w14:paraId="7E23306F"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camelCase</w:t>
            </w:r>
          </w:p>
        </w:tc>
        <w:tc>
          <w:tcPr>
            <w:tcW w:w="5521" w:type="dxa"/>
            <w:tcBorders>
              <w:top w:val="single" w:sz="4" w:space="0" w:color="auto"/>
              <w:left w:val="single" w:sz="4" w:space="0" w:color="auto"/>
              <w:bottom w:val="single" w:sz="4" w:space="0" w:color="auto"/>
              <w:right w:val="single" w:sz="4" w:space="0" w:color="auto"/>
            </w:tcBorders>
          </w:tcPr>
          <w:p w14:paraId="270600B2" w14:textId="77777777" w:rsidR="00747DD9" w:rsidRPr="00711E56" w:rsidRDefault="00FA4244" w:rsidP="00FA4244">
            <w:pPr>
              <w:keepNext/>
              <w:keepLines/>
              <w:widowControl w:val="0"/>
              <w:autoSpaceDE w:val="0"/>
              <w:autoSpaceDN w:val="0"/>
              <w:adjustRightInd w:val="0"/>
              <w:rPr>
                <w:rFonts w:asciiTheme="minorHAnsi" w:hAnsiTheme="minorHAnsi" w:cs="Arial"/>
                <w:color w:val="404040"/>
                <w:sz w:val="18"/>
                <w:szCs w:val="18"/>
                <w:lang w:val="en-CA"/>
              </w:rPr>
            </w:pPr>
            <w:r w:rsidRPr="00FA4244">
              <w:rPr>
                <w:rFonts w:asciiTheme="minorHAnsi" w:hAnsiTheme="minorHAnsi" w:cs="Calibri"/>
                <w:color w:val="404040"/>
                <w:sz w:val="18"/>
                <w:szCs w:val="18"/>
                <w:lang w:val="en-CA"/>
              </w:rPr>
              <w:t>ResourceRestriction</w:t>
            </w:r>
          </w:p>
        </w:tc>
      </w:tr>
      <w:tr w:rsidR="00747DD9" w:rsidRPr="00711E56" w14:paraId="03E1D64C" w14:textId="77777777" w:rsidTr="00FA4244">
        <w:tc>
          <w:tcPr>
            <w:tcW w:w="2538" w:type="dxa"/>
            <w:tcBorders>
              <w:top w:val="nil"/>
              <w:left w:val="nil"/>
              <w:bottom w:val="nil"/>
              <w:right w:val="single" w:sz="4" w:space="0" w:color="auto"/>
            </w:tcBorders>
          </w:tcPr>
          <w:p w14:paraId="658C31C3" w14:textId="77777777" w:rsidR="00747DD9" w:rsidRPr="00711E56" w:rsidRDefault="00747DD9" w:rsidP="00FA4244">
            <w:pPr>
              <w:keepNext/>
              <w:keepLines/>
              <w:widowControl w:val="0"/>
              <w:autoSpaceDE w:val="0"/>
              <w:autoSpaceDN w:val="0"/>
              <w:adjustRightInd w:val="0"/>
              <w:rPr>
                <w:rFonts w:ascii="Calibri" w:hAnsi="Calibri" w:cs="Calibri"/>
                <w:b/>
                <w:bCs/>
                <w:color w:val="7F7F7F"/>
                <w:sz w:val="29"/>
                <w:szCs w:val="29"/>
                <w:lang w:val="en-CA"/>
              </w:rPr>
            </w:pPr>
            <w:r w:rsidRPr="00711E56">
              <w:rPr>
                <w:rFonts w:ascii="Arial" w:hAnsi="Arial" w:cs="Arial"/>
                <w:b/>
                <w:bCs/>
                <w:color w:val="7F7F7F"/>
                <w:sz w:val="18"/>
                <w:szCs w:val="18"/>
                <w:lang w:val="en-CA"/>
              </w:rPr>
              <w:t>Numeric Code</w:t>
            </w:r>
          </w:p>
        </w:tc>
        <w:tc>
          <w:tcPr>
            <w:tcW w:w="5521" w:type="dxa"/>
            <w:tcBorders>
              <w:top w:val="single" w:sz="4" w:space="0" w:color="auto"/>
              <w:left w:val="single" w:sz="4" w:space="0" w:color="auto"/>
              <w:bottom w:val="single" w:sz="4" w:space="0" w:color="auto"/>
              <w:right w:val="single" w:sz="4" w:space="0" w:color="auto"/>
            </w:tcBorders>
          </w:tcPr>
          <w:p w14:paraId="4E5DE9DE" w14:textId="77777777" w:rsidR="00747DD9" w:rsidRPr="00711E56" w:rsidRDefault="00747DD9" w:rsidP="00FA4244">
            <w:pPr>
              <w:keepNext/>
              <w:keepLines/>
              <w:widowControl w:val="0"/>
              <w:autoSpaceDE w:val="0"/>
              <w:autoSpaceDN w:val="0"/>
              <w:adjustRightInd w:val="0"/>
              <w:rPr>
                <w:rFonts w:asciiTheme="minorHAnsi" w:hAnsiTheme="minorHAnsi" w:cs="Calibri"/>
                <w:b/>
                <w:bCs/>
                <w:color w:val="7F7F7F"/>
                <w:sz w:val="18"/>
                <w:szCs w:val="18"/>
                <w:lang w:val="en-CA"/>
              </w:rPr>
            </w:pPr>
          </w:p>
        </w:tc>
      </w:tr>
      <w:tr w:rsidR="00747DD9" w:rsidRPr="00711E56" w14:paraId="022957F1" w14:textId="77777777" w:rsidTr="00FA4244">
        <w:tc>
          <w:tcPr>
            <w:tcW w:w="2538" w:type="dxa"/>
            <w:tcBorders>
              <w:top w:val="nil"/>
              <w:left w:val="nil"/>
              <w:bottom w:val="nil"/>
              <w:right w:val="single" w:sz="4" w:space="0" w:color="auto"/>
            </w:tcBorders>
          </w:tcPr>
          <w:p w14:paraId="09E6E3A0" w14:textId="77777777" w:rsidR="00747DD9" w:rsidRPr="00711E56" w:rsidRDefault="00747DD9" w:rsidP="00FA4244">
            <w:pPr>
              <w:keepNext/>
              <w:keepLines/>
              <w:widowControl w:val="0"/>
              <w:autoSpaceDE w:val="0"/>
              <w:autoSpaceDN w:val="0"/>
              <w:adjustRightInd w:val="0"/>
              <w:rPr>
                <w:rFonts w:ascii="Arial" w:hAnsi="Arial" w:cs="Arial"/>
                <w:b/>
                <w:bCs/>
                <w:color w:val="7F7F7F"/>
                <w:sz w:val="18"/>
                <w:szCs w:val="18"/>
                <w:lang w:val="en-CA"/>
              </w:rPr>
            </w:pPr>
            <w:r>
              <w:rPr>
                <w:rFonts w:ascii="Arial" w:hAnsi="Arial" w:cs="Arial"/>
                <w:b/>
                <w:bCs/>
                <w:color w:val="7F7F7F"/>
                <w:sz w:val="18"/>
                <w:szCs w:val="18"/>
                <w:lang w:val="en-CA"/>
              </w:rPr>
              <w:t>Associated Attribute</w:t>
            </w:r>
          </w:p>
        </w:tc>
        <w:tc>
          <w:tcPr>
            <w:tcW w:w="5521" w:type="dxa"/>
            <w:tcBorders>
              <w:top w:val="single" w:sz="4" w:space="0" w:color="auto"/>
              <w:left w:val="single" w:sz="4" w:space="0" w:color="auto"/>
              <w:bottom w:val="single" w:sz="4" w:space="0" w:color="auto"/>
              <w:right w:val="single" w:sz="4" w:space="0" w:color="auto"/>
            </w:tcBorders>
          </w:tcPr>
          <w:p w14:paraId="79B72592" w14:textId="77777777" w:rsidR="00747DD9" w:rsidRPr="00711E56" w:rsidRDefault="00FA4244" w:rsidP="00FA4244">
            <w:pPr>
              <w:keepNext/>
              <w:keepLines/>
              <w:widowControl w:val="0"/>
              <w:autoSpaceDE w:val="0"/>
              <w:autoSpaceDN w:val="0"/>
              <w:adjustRightInd w:val="0"/>
              <w:rPr>
                <w:rFonts w:asciiTheme="minorHAnsi" w:hAnsiTheme="minorHAnsi" w:cs="Calibri"/>
                <w:b/>
                <w:bCs/>
                <w:color w:val="7F7F7F"/>
                <w:sz w:val="18"/>
                <w:szCs w:val="18"/>
                <w:lang w:val="en-CA"/>
              </w:rPr>
            </w:pPr>
            <w:r w:rsidRPr="00FA4244">
              <w:rPr>
                <w:rFonts w:asciiTheme="minorHAnsi" w:hAnsiTheme="minorHAnsi" w:cs="Calibri"/>
                <w:color w:val="404040"/>
                <w:sz w:val="18"/>
                <w:szCs w:val="18"/>
                <w:lang w:val="en-CA"/>
              </w:rPr>
              <w:t>rsttyp</w:t>
            </w:r>
          </w:p>
        </w:tc>
      </w:tr>
      <w:tr w:rsidR="00747DD9" w:rsidRPr="00711E56" w14:paraId="4344971B" w14:textId="77777777" w:rsidTr="00FA4244">
        <w:tc>
          <w:tcPr>
            <w:tcW w:w="2538" w:type="dxa"/>
            <w:tcBorders>
              <w:top w:val="nil"/>
              <w:left w:val="nil"/>
              <w:bottom w:val="nil"/>
              <w:right w:val="single" w:sz="4" w:space="0" w:color="auto"/>
            </w:tcBorders>
          </w:tcPr>
          <w:p w14:paraId="071F5C72"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Definition</w:t>
            </w:r>
          </w:p>
        </w:tc>
        <w:tc>
          <w:tcPr>
            <w:tcW w:w="5521" w:type="dxa"/>
            <w:tcBorders>
              <w:top w:val="single" w:sz="4" w:space="0" w:color="auto"/>
              <w:left w:val="single" w:sz="4" w:space="0" w:color="auto"/>
              <w:bottom w:val="single" w:sz="4" w:space="0" w:color="auto"/>
              <w:right w:val="single" w:sz="4" w:space="0" w:color="auto"/>
            </w:tcBorders>
          </w:tcPr>
          <w:p w14:paraId="592A351E" w14:textId="77777777" w:rsidR="00747DD9" w:rsidRPr="00711E56" w:rsidRDefault="00FA4244" w:rsidP="00FA4244">
            <w:pPr>
              <w:keepNext/>
              <w:keepLines/>
              <w:widowControl w:val="0"/>
              <w:autoSpaceDE w:val="0"/>
              <w:autoSpaceDN w:val="0"/>
              <w:adjustRightInd w:val="0"/>
              <w:rPr>
                <w:rFonts w:asciiTheme="minorHAnsi" w:hAnsiTheme="minorHAnsi" w:cs="Calibri"/>
                <w:color w:val="404040"/>
                <w:sz w:val="18"/>
                <w:szCs w:val="18"/>
                <w:lang w:val="en-CA"/>
              </w:rPr>
            </w:pPr>
            <w:r w:rsidRPr="00FA4244">
              <w:rPr>
                <w:rFonts w:asciiTheme="minorHAnsi" w:hAnsiTheme="minorHAnsi" w:cs="Calibri"/>
                <w:color w:val="404040"/>
                <w:sz w:val="18"/>
                <w:szCs w:val="18"/>
                <w:lang w:val="en-CA"/>
              </w:rPr>
              <w:t>Restriction on the right of harvest of a resource</w:t>
            </w:r>
          </w:p>
        </w:tc>
      </w:tr>
      <w:tr w:rsidR="00747DD9" w:rsidRPr="00711E56" w14:paraId="6433FB75" w14:textId="77777777" w:rsidTr="00FA4244">
        <w:tc>
          <w:tcPr>
            <w:tcW w:w="2538" w:type="dxa"/>
            <w:tcBorders>
              <w:top w:val="nil"/>
              <w:left w:val="nil"/>
              <w:bottom w:val="nil"/>
              <w:right w:val="single" w:sz="4" w:space="0" w:color="auto"/>
            </w:tcBorders>
          </w:tcPr>
          <w:p w14:paraId="3965C1D9"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Remarks</w:t>
            </w:r>
          </w:p>
        </w:tc>
        <w:tc>
          <w:tcPr>
            <w:tcW w:w="5521" w:type="dxa"/>
            <w:tcBorders>
              <w:top w:val="single" w:sz="4" w:space="0" w:color="auto"/>
              <w:left w:val="single" w:sz="4" w:space="0" w:color="auto"/>
              <w:bottom w:val="single" w:sz="4" w:space="0" w:color="auto"/>
              <w:right w:val="single" w:sz="4" w:space="0" w:color="auto"/>
            </w:tcBorders>
          </w:tcPr>
          <w:p w14:paraId="0FCA6FE9"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p>
        </w:tc>
      </w:tr>
      <w:tr w:rsidR="00747DD9" w:rsidRPr="00711E56" w14:paraId="57416530" w14:textId="77777777" w:rsidTr="00FA4244">
        <w:tc>
          <w:tcPr>
            <w:tcW w:w="2538" w:type="dxa"/>
            <w:tcBorders>
              <w:top w:val="nil"/>
              <w:left w:val="nil"/>
              <w:bottom w:val="nil"/>
              <w:right w:val="single" w:sz="4" w:space="0" w:color="auto"/>
            </w:tcBorders>
          </w:tcPr>
          <w:p w14:paraId="3942B216" w14:textId="77777777" w:rsidR="00747DD9" w:rsidRPr="00711E56" w:rsidRDefault="00747DD9" w:rsidP="00FA4244">
            <w:pPr>
              <w:keepNext/>
              <w:keepLines/>
              <w:widowControl w:val="0"/>
              <w:autoSpaceDE w:val="0"/>
              <w:autoSpaceDN w:val="0"/>
              <w:adjustRightInd w:val="0"/>
              <w:rPr>
                <w:rFonts w:ascii="Arial" w:hAnsi="Arial" w:cs="Arial"/>
                <w:lang w:val="en-CA"/>
              </w:rPr>
            </w:pPr>
            <w:r w:rsidRPr="00711E56">
              <w:rPr>
                <w:rFonts w:ascii="Arial" w:hAnsi="Arial" w:cs="Arial"/>
                <w:b/>
                <w:bCs/>
                <w:color w:val="7F7F7F"/>
                <w:sz w:val="18"/>
                <w:szCs w:val="18"/>
                <w:lang w:val="en-CA"/>
              </w:rPr>
              <w:t>Item Status</w:t>
            </w:r>
          </w:p>
        </w:tc>
        <w:tc>
          <w:tcPr>
            <w:tcW w:w="5521" w:type="dxa"/>
            <w:tcBorders>
              <w:top w:val="single" w:sz="4" w:space="0" w:color="auto"/>
              <w:left w:val="single" w:sz="4" w:space="0" w:color="auto"/>
              <w:bottom w:val="single" w:sz="4" w:space="0" w:color="auto"/>
              <w:right w:val="single" w:sz="4" w:space="0" w:color="auto"/>
            </w:tcBorders>
          </w:tcPr>
          <w:p w14:paraId="4EB6D620" w14:textId="77777777" w:rsidR="00747DD9" w:rsidRPr="00711E56" w:rsidRDefault="00747DD9" w:rsidP="00FA4244">
            <w:pPr>
              <w:keepNext/>
              <w:keepLines/>
              <w:widowControl w:val="0"/>
              <w:autoSpaceDE w:val="0"/>
              <w:autoSpaceDN w:val="0"/>
              <w:adjustRightInd w:val="0"/>
              <w:rPr>
                <w:rFonts w:asciiTheme="minorHAnsi" w:hAnsiTheme="minorHAnsi" w:cs="Arial"/>
                <w:color w:val="404040"/>
                <w:sz w:val="18"/>
                <w:szCs w:val="18"/>
                <w:lang w:val="en-CA"/>
              </w:rPr>
            </w:pPr>
            <w:r w:rsidRPr="00711E56">
              <w:rPr>
                <w:rFonts w:asciiTheme="minorHAnsi" w:hAnsiTheme="minorHAnsi" w:cs="Arial"/>
                <w:color w:val="404040"/>
                <w:sz w:val="18"/>
                <w:szCs w:val="18"/>
                <w:lang w:val="en-CA"/>
              </w:rPr>
              <w:t>proposed S-121</w:t>
            </w:r>
          </w:p>
        </w:tc>
      </w:tr>
    </w:tbl>
    <w:p w14:paraId="2A32C315" w14:textId="77777777" w:rsidR="00747DD9" w:rsidRDefault="00747DD9" w:rsidP="002B3FDF">
      <w:pPr>
        <w:pStyle w:val="BodyText"/>
        <w:rPr>
          <w:sz w:val="16"/>
        </w:rPr>
      </w:pPr>
    </w:p>
    <w:p w14:paraId="7872CE39" w14:textId="77777777" w:rsidR="00BA75C7" w:rsidRPr="00011542" w:rsidRDefault="00BA75C7" w:rsidP="00BA75C7">
      <w:pPr>
        <w:pStyle w:val="BodyText"/>
      </w:pPr>
    </w:p>
    <w:p w14:paraId="675E597D" w14:textId="77777777" w:rsidR="00BA75C7" w:rsidRDefault="00BA75C7" w:rsidP="00BA75C7">
      <w:pPr>
        <w:sectPr w:rsidR="00BA75C7" w:rsidSect="00CE7CA3">
          <w:headerReference w:type="even" r:id="rId50"/>
          <w:footerReference w:type="default" r:id="rId51"/>
          <w:pgSz w:w="12240" w:h="15840" w:code="1"/>
          <w:pgMar w:top="1440" w:right="1440" w:bottom="1440" w:left="1418" w:header="720" w:footer="630" w:gutter="0"/>
          <w:cols w:space="720"/>
        </w:sectPr>
      </w:pPr>
    </w:p>
    <w:p w14:paraId="299C091F" w14:textId="77777777" w:rsidR="00BA75C7" w:rsidRDefault="00BA75C7" w:rsidP="00BA75C7"/>
    <w:p w14:paraId="6216B5A3" w14:textId="77777777" w:rsidR="00BA75C7" w:rsidRPr="0049595B" w:rsidRDefault="00BA75C7" w:rsidP="00502AD8">
      <w:pPr>
        <w:pStyle w:val="Appendix"/>
        <w:keepLines w:val="0"/>
        <w:pageBreakBefore w:val="0"/>
        <w:numPr>
          <w:ilvl w:val="0"/>
          <w:numId w:val="48"/>
        </w:numPr>
        <w:outlineLvl w:val="0"/>
      </w:pPr>
      <w:bookmarkStart w:id="252" w:name="_Ref444790007"/>
      <w:bookmarkStart w:id="253" w:name="_Toc467765247"/>
      <w:r>
        <w:t>Encoding</w:t>
      </w:r>
      <w:bookmarkEnd w:id="252"/>
      <w:bookmarkEnd w:id="253"/>
    </w:p>
    <w:p w14:paraId="1C432414" w14:textId="77777777" w:rsidR="001E7FEB" w:rsidRPr="00265CE9" w:rsidRDefault="001E7FEB" w:rsidP="00851A5B">
      <w:pPr>
        <w:pStyle w:val="Subtitle"/>
        <w:ind w:right="1170"/>
      </w:pPr>
      <w:r w:rsidRPr="00265CE9">
        <w:t xml:space="preserve"> (Normative)</w:t>
      </w:r>
    </w:p>
    <w:p w14:paraId="56CBE264" w14:textId="77777777" w:rsidR="001E7FEB" w:rsidRDefault="001E7FEB" w:rsidP="00BA75C7">
      <w:pPr>
        <w:pStyle w:val="BodyText"/>
        <w:rPr>
          <w:color w:val="000000" w:themeColor="text1"/>
        </w:rPr>
      </w:pPr>
    </w:p>
    <w:p w14:paraId="66B8E8F9" w14:textId="77777777" w:rsidR="005D3402" w:rsidRPr="00B702BD" w:rsidRDefault="005D3402" w:rsidP="00502AD8">
      <w:pPr>
        <w:pStyle w:val="Appendix"/>
        <w:keepLines w:val="0"/>
        <w:pageBreakBefore w:val="0"/>
        <w:numPr>
          <w:ilvl w:val="1"/>
          <w:numId w:val="48"/>
        </w:numPr>
        <w:jc w:val="left"/>
        <w:outlineLvl w:val="0"/>
      </w:pPr>
      <w:bookmarkStart w:id="254" w:name="_Toc467765248"/>
      <w:r>
        <w:t>Introduction</w:t>
      </w:r>
      <w:bookmarkEnd w:id="254"/>
    </w:p>
    <w:p w14:paraId="5ECE7FB5" w14:textId="77777777" w:rsidR="005D3402" w:rsidRDefault="003708FE" w:rsidP="005D3402">
      <w:pPr>
        <w:pStyle w:val="BodyText"/>
        <w:rPr>
          <w:color w:val="000000" w:themeColor="text1"/>
        </w:rPr>
      </w:pPr>
      <w:r>
        <w:rPr>
          <w:color w:val="000000" w:themeColor="text1"/>
        </w:rPr>
        <w:t xml:space="preserve">Encoding is the translation of information from a structure, such as an internal database, into a format that can be communicated. The converse is decoding in which the transmitted information is converted into a form that can be used in the end application. </w:t>
      </w:r>
    </w:p>
    <w:p w14:paraId="33062822" w14:textId="3BD70B33" w:rsidR="003708FE" w:rsidRDefault="003708FE" w:rsidP="005D3402">
      <w:pPr>
        <w:pStyle w:val="BodyText"/>
        <w:rPr>
          <w:color w:val="000000" w:themeColor="text1"/>
        </w:rPr>
      </w:pPr>
      <w:r>
        <w:rPr>
          <w:color w:val="000000" w:themeColor="text1"/>
        </w:rPr>
        <w:t xml:space="preserve">This product specification has defined five use cases in </w:t>
      </w:r>
      <w:r>
        <w:rPr>
          <w:color w:val="000000" w:themeColor="text1"/>
        </w:rPr>
        <w:fldChar w:fldCharType="begin"/>
      </w:r>
      <w:r>
        <w:rPr>
          <w:color w:val="000000" w:themeColor="text1"/>
        </w:rPr>
        <w:instrText xml:space="preserve"> REF _Ref445628596 \r \h </w:instrText>
      </w:r>
      <w:r>
        <w:rPr>
          <w:color w:val="000000" w:themeColor="text1"/>
        </w:rPr>
      </w:r>
      <w:r>
        <w:rPr>
          <w:color w:val="000000" w:themeColor="text1"/>
        </w:rPr>
        <w:fldChar w:fldCharType="separate"/>
      </w:r>
      <w:r w:rsidR="00C036DC">
        <w:rPr>
          <w:color w:val="000000" w:themeColor="text1"/>
        </w:rPr>
        <w:t>Appendix  C</w:t>
      </w:r>
      <w:r>
        <w:rPr>
          <w:color w:val="000000" w:themeColor="text1"/>
        </w:rPr>
        <w:fldChar w:fldCharType="end"/>
      </w:r>
      <w:r>
        <w:rPr>
          <w:color w:val="000000" w:themeColor="text1"/>
        </w:rPr>
        <w:t>. These define different uses of the data so they imply different encoding / decoding strategies. In summary the output formats required are:</w:t>
      </w:r>
    </w:p>
    <w:p w14:paraId="0E3E70FA" w14:textId="77777777" w:rsidR="003708FE" w:rsidRDefault="003708FE" w:rsidP="00851A5B">
      <w:pPr>
        <w:pStyle w:val="BodyText"/>
        <w:ind w:left="1440"/>
      </w:pPr>
      <w:r>
        <w:t xml:space="preserve">1) </w:t>
      </w:r>
      <w:r w:rsidR="00502AD8">
        <w:rPr>
          <w:b/>
        </w:rPr>
        <w:t>Administration Dataset</w:t>
      </w:r>
      <w:r>
        <w:t xml:space="preserve"> – This dataset is comprehensive but it is aimed at internal use, so no formal encoding format is required. An implementation may use any format that is convenient including a spatial enabled database format or a GIS system format. Maintenance of the </w:t>
      </w:r>
      <w:r w:rsidR="00502AD8">
        <w:t>administration</w:t>
      </w:r>
      <w:r>
        <w:t xml:space="preserve"> data is the responsibility of the state that is managing the data.</w:t>
      </w:r>
    </w:p>
    <w:p w14:paraId="0C80EB62" w14:textId="77777777" w:rsidR="003708FE" w:rsidRDefault="003708FE" w:rsidP="004E7FC0">
      <w:pPr>
        <w:pStyle w:val="BodyText"/>
        <w:ind w:left="1440"/>
      </w:pPr>
      <w:r>
        <w:t xml:space="preserve">2) </w:t>
      </w:r>
      <w:r>
        <w:rPr>
          <w:b/>
        </w:rPr>
        <w:t>Production</w:t>
      </w:r>
      <w:r w:rsidRPr="00D10775">
        <w:rPr>
          <w:b/>
        </w:rPr>
        <w:t xml:space="preserve"> Dataset</w:t>
      </w:r>
      <w:r>
        <w:t xml:space="preserve"> – Production data represents a </w:t>
      </w:r>
      <w:r w:rsidR="002D64EC">
        <w:t>selection of a portion</w:t>
      </w:r>
      <w:r>
        <w:t xml:space="preserve"> of </w:t>
      </w:r>
      <w:r w:rsidR="002D64EC">
        <w:t>an</w:t>
      </w:r>
      <w:r>
        <w:t xml:space="preserve"> </w:t>
      </w:r>
      <w:r w:rsidR="002D64EC">
        <w:t>agency's Maritime Limit and Boundaries data holdings so that the data can be use</w:t>
      </w:r>
      <w:r w:rsidR="00E44798">
        <w:t>d</w:t>
      </w:r>
      <w:r w:rsidR="002D64EC">
        <w:t xml:space="preserve"> in a different data product in a different context. An example is the extraction of official data representing limits for the </w:t>
      </w:r>
      <w:r w:rsidR="00E44798" w:rsidRPr="00E44798">
        <w:t>Contiguous Zone (CONZNE), Continental Shelf Area (COSARE)</w:t>
      </w:r>
      <w:r w:rsidR="00851A5B" w:rsidRPr="00E44798">
        <w:t>, Exclusive</w:t>
      </w:r>
      <w:r w:rsidR="00E44798" w:rsidRPr="00E44798">
        <w:t xml:space="preserve"> Economic Zone (EXEZNE)</w:t>
      </w:r>
      <w:r w:rsidR="00851A5B" w:rsidRPr="00E44798">
        <w:t>, and Territorial</w:t>
      </w:r>
      <w:r w:rsidR="00E44798" w:rsidRPr="00E44798">
        <w:t xml:space="preserve"> Sea Area TESLIM (TESARE)</w:t>
      </w:r>
      <w:r w:rsidR="00E44798">
        <w:t xml:space="preserve"> for use in an Electronic Nautical Chart product. Only some of the attributes may be extracted. This exchange may be internal to an agency or it may be between cooperating agencies. The exchange format may be a GIS system format, a custom XML</w:t>
      </w:r>
      <w:r w:rsidR="001E7FEB">
        <w:t xml:space="preserve"> </w:t>
      </w:r>
      <w:r w:rsidR="007F4A8F" w:rsidRPr="004110BC">
        <w:rPr>
          <w:sz w:val="18"/>
        </w:rPr>
        <w:fldChar w:fldCharType="begin"/>
      </w:r>
      <w:r w:rsidR="007F4A8F" w:rsidRPr="004110BC">
        <w:rPr>
          <w:sz w:val="18"/>
        </w:rPr>
        <w:instrText xml:space="preserve"> REF _Ref445632406 \r \h  \* MERGEFORMAT </w:instrText>
      </w:r>
      <w:r w:rsidR="007F4A8F" w:rsidRPr="004110BC">
        <w:rPr>
          <w:sz w:val="18"/>
        </w:rPr>
      </w:r>
      <w:r w:rsidR="007F4A8F" w:rsidRPr="004110BC">
        <w:rPr>
          <w:sz w:val="18"/>
        </w:rPr>
        <w:fldChar w:fldCharType="separate"/>
      </w:r>
      <w:r w:rsidR="00C036DC">
        <w:rPr>
          <w:sz w:val="18"/>
        </w:rPr>
        <w:t>[16]</w:t>
      </w:r>
      <w:r w:rsidR="007F4A8F" w:rsidRPr="004110BC">
        <w:rPr>
          <w:sz w:val="18"/>
        </w:rPr>
        <w:fldChar w:fldCharType="end"/>
      </w:r>
      <w:r w:rsidR="00E44798">
        <w:t xml:space="preserve"> format or GML </w:t>
      </w:r>
      <w:r w:rsidR="00E44798" w:rsidRPr="004110BC">
        <w:rPr>
          <w:sz w:val="18"/>
        </w:rPr>
        <w:fldChar w:fldCharType="begin"/>
      </w:r>
      <w:r w:rsidR="00E44798" w:rsidRPr="004110BC">
        <w:rPr>
          <w:sz w:val="18"/>
        </w:rPr>
        <w:instrText xml:space="preserve"> REF _Ref445630022 \r \h  \* MERGEFORMAT </w:instrText>
      </w:r>
      <w:r w:rsidR="00E44798" w:rsidRPr="004110BC">
        <w:rPr>
          <w:sz w:val="18"/>
        </w:rPr>
      </w:r>
      <w:r w:rsidR="00E44798" w:rsidRPr="004110BC">
        <w:rPr>
          <w:sz w:val="18"/>
        </w:rPr>
        <w:fldChar w:fldCharType="separate"/>
      </w:r>
      <w:r w:rsidR="00C036DC">
        <w:rPr>
          <w:sz w:val="18"/>
        </w:rPr>
        <w:t>[10]</w:t>
      </w:r>
      <w:r w:rsidR="00E44798" w:rsidRPr="004110BC">
        <w:rPr>
          <w:sz w:val="18"/>
        </w:rPr>
        <w:fldChar w:fldCharType="end"/>
      </w:r>
      <w:r w:rsidR="00E44798">
        <w:t>. The detailed XML of GML schema will depend upon the exact content of the information required in the target product.</w:t>
      </w:r>
    </w:p>
    <w:p w14:paraId="48D2C9CB" w14:textId="77777777" w:rsidR="0057393B" w:rsidRDefault="003708FE" w:rsidP="00851A5B">
      <w:pPr>
        <w:pStyle w:val="BodyText"/>
        <w:ind w:left="1440"/>
      </w:pPr>
      <w:r>
        <w:t xml:space="preserve">3) </w:t>
      </w:r>
      <w:r>
        <w:rPr>
          <w:b/>
        </w:rPr>
        <w:t>Legal Declaration Dataset</w:t>
      </w:r>
      <w:r>
        <w:t xml:space="preserve"> – </w:t>
      </w:r>
      <w:r w:rsidR="0057393B">
        <w:t xml:space="preserve">The output format required to support a legal declaration must be explicit and easy to read by not technical experts in a court of law or other similar environment. The output may be verbose since only portions of it may ever be read, but it needs to look closely like the information that is printed in treaties or national laws. This output must be textual so that there are no barriers to its understanding. </w:t>
      </w:r>
    </w:p>
    <w:p w14:paraId="59945D9E" w14:textId="77777777" w:rsidR="003708FE" w:rsidRDefault="0057393B" w:rsidP="00851A5B">
      <w:pPr>
        <w:pStyle w:val="BodyText"/>
        <w:ind w:left="1440"/>
      </w:pPr>
      <w:r w:rsidRPr="004110BC">
        <w:t>XML is a form of structured text and it can be read, with some difficulty even by non-experts, so there may be situations where XML</w:t>
      </w:r>
      <w:r w:rsidR="007F4A8F" w:rsidRPr="004110BC">
        <w:t xml:space="preserve"> </w:t>
      </w:r>
      <w:r w:rsidR="007F4A8F" w:rsidRPr="004110BC">
        <w:rPr>
          <w:sz w:val="18"/>
        </w:rPr>
        <w:fldChar w:fldCharType="begin"/>
      </w:r>
      <w:r w:rsidR="007F4A8F" w:rsidRPr="004110BC">
        <w:rPr>
          <w:sz w:val="18"/>
        </w:rPr>
        <w:instrText xml:space="preserve"> REF _Ref445632406 \r \h  \* MERGEFORMAT </w:instrText>
      </w:r>
      <w:r w:rsidR="007F4A8F" w:rsidRPr="004110BC">
        <w:rPr>
          <w:sz w:val="18"/>
        </w:rPr>
      </w:r>
      <w:r w:rsidR="007F4A8F" w:rsidRPr="004110BC">
        <w:rPr>
          <w:sz w:val="18"/>
        </w:rPr>
        <w:fldChar w:fldCharType="separate"/>
      </w:r>
      <w:r w:rsidR="00C036DC">
        <w:rPr>
          <w:sz w:val="18"/>
        </w:rPr>
        <w:t>[16]</w:t>
      </w:r>
      <w:r w:rsidR="007F4A8F" w:rsidRPr="004110BC">
        <w:rPr>
          <w:sz w:val="18"/>
        </w:rPr>
        <w:fldChar w:fldCharType="end"/>
      </w:r>
      <w:r w:rsidRPr="004110BC">
        <w:t xml:space="preserve"> may be used</w:t>
      </w:r>
      <w:r w:rsidR="007F4A8F" w:rsidRPr="004110BC">
        <w:t xml:space="preserve"> however it is not suited to be the format to be read in court or other formal proceedings. </w:t>
      </w:r>
    </w:p>
    <w:p w14:paraId="2BD84D51" w14:textId="77777777" w:rsidR="007F4A8F" w:rsidRDefault="007F4A8F" w:rsidP="00851A5B">
      <w:pPr>
        <w:pStyle w:val="BodyText"/>
        <w:ind w:left="1440"/>
      </w:pPr>
      <w:r>
        <w:t xml:space="preserve">A structured text encoding is described in the following sub clauses that meet the requirements of being explicit and easy to read by not technical experts. </w:t>
      </w:r>
    </w:p>
    <w:p w14:paraId="241AEAE1" w14:textId="77777777" w:rsidR="003708FE" w:rsidRDefault="003708FE" w:rsidP="004E7FC0">
      <w:pPr>
        <w:pStyle w:val="BodyText"/>
        <w:ind w:left="1440"/>
      </w:pPr>
      <w:r>
        <w:t xml:space="preserve">4) </w:t>
      </w:r>
      <w:r>
        <w:rPr>
          <w:b/>
        </w:rPr>
        <w:t>Client Specific</w:t>
      </w:r>
      <w:r w:rsidRPr="00D10775">
        <w:rPr>
          <w:b/>
        </w:rPr>
        <w:t xml:space="preserve"> Dataset</w:t>
      </w:r>
      <w:r>
        <w:t xml:space="preserve"> – A</w:t>
      </w:r>
      <w:r w:rsidRPr="008D4F4E">
        <w:t xml:space="preserve"> </w:t>
      </w:r>
      <w:r>
        <w:t xml:space="preserve">client specific extraction from the </w:t>
      </w:r>
      <w:r w:rsidR="00502AD8">
        <w:t>administration</w:t>
      </w:r>
      <w:r>
        <w:t xml:space="preserve"> environment at a specific date and time</w:t>
      </w:r>
      <w:r w:rsidR="00A26DFA">
        <w:t xml:space="preserve"> is very much like the Production Dataset case. The exact information that is exchanged depends upon the Memorandum of Understanding or other arrangement under which the information is exchanged. </w:t>
      </w:r>
      <w:r w:rsidR="009B2F9B">
        <w:t>The difference from the Production Dataset case is that the arrangement will be more formally defined and possibly more information, especially metadata may be exchanged. The exchange format may be a GIS system format, a custom XML</w:t>
      </w:r>
      <w:r w:rsidR="007F4A8F">
        <w:t xml:space="preserve"> </w:t>
      </w:r>
      <w:r w:rsidR="007F4A8F" w:rsidRPr="00711E56">
        <w:rPr>
          <w:sz w:val="18"/>
        </w:rPr>
        <w:fldChar w:fldCharType="begin"/>
      </w:r>
      <w:r w:rsidR="007F4A8F" w:rsidRPr="00711E56">
        <w:rPr>
          <w:sz w:val="18"/>
        </w:rPr>
        <w:instrText xml:space="preserve"> REF _Ref445632406 \r \h  \* MERGEFORMAT </w:instrText>
      </w:r>
      <w:r w:rsidR="007F4A8F" w:rsidRPr="00711E56">
        <w:rPr>
          <w:sz w:val="18"/>
        </w:rPr>
      </w:r>
      <w:r w:rsidR="007F4A8F" w:rsidRPr="00711E56">
        <w:rPr>
          <w:sz w:val="18"/>
        </w:rPr>
        <w:fldChar w:fldCharType="separate"/>
      </w:r>
      <w:r w:rsidR="00C036DC">
        <w:rPr>
          <w:sz w:val="18"/>
        </w:rPr>
        <w:t>[16]</w:t>
      </w:r>
      <w:r w:rsidR="007F4A8F" w:rsidRPr="00711E56">
        <w:rPr>
          <w:sz w:val="18"/>
        </w:rPr>
        <w:fldChar w:fldCharType="end"/>
      </w:r>
      <w:r w:rsidR="009B2F9B">
        <w:t xml:space="preserve"> format or GML </w:t>
      </w:r>
      <w:r w:rsidR="009B2F9B" w:rsidRPr="00711E56">
        <w:rPr>
          <w:sz w:val="18"/>
        </w:rPr>
        <w:fldChar w:fldCharType="begin"/>
      </w:r>
      <w:r w:rsidR="009B2F9B" w:rsidRPr="00711E56">
        <w:rPr>
          <w:sz w:val="18"/>
        </w:rPr>
        <w:instrText xml:space="preserve"> REF _Ref445630022 \r \h  \* MERGEFORMAT </w:instrText>
      </w:r>
      <w:r w:rsidR="009B2F9B" w:rsidRPr="00711E56">
        <w:rPr>
          <w:sz w:val="18"/>
        </w:rPr>
      </w:r>
      <w:r w:rsidR="009B2F9B" w:rsidRPr="00711E56">
        <w:rPr>
          <w:sz w:val="18"/>
        </w:rPr>
        <w:fldChar w:fldCharType="separate"/>
      </w:r>
      <w:r w:rsidR="00C036DC">
        <w:rPr>
          <w:sz w:val="18"/>
        </w:rPr>
        <w:t>[10]</w:t>
      </w:r>
      <w:r w:rsidR="009B2F9B" w:rsidRPr="00711E56">
        <w:rPr>
          <w:sz w:val="18"/>
        </w:rPr>
        <w:fldChar w:fldCharType="end"/>
      </w:r>
      <w:r w:rsidR="009B2F9B">
        <w:t>. The detailed XML of GML schema will depend upon agreement under which the information is exchanged.</w:t>
      </w:r>
    </w:p>
    <w:p w14:paraId="37B17409" w14:textId="77777777" w:rsidR="003708FE" w:rsidRDefault="003708FE" w:rsidP="004E7FC0">
      <w:pPr>
        <w:pStyle w:val="BodyText"/>
        <w:ind w:left="1440"/>
        <w:rPr>
          <w:color w:val="000000" w:themeColor="text1"/>
        </w:rPr>
      </w:pPr>
      <w:r>
        <w:t xml:space="preserve">5) </w:t>
      </w:r>
      <w:r>
        <w:rPr>
          <w:b/>
        </w:rPr>
        <w:t>General Public Release</w:t>
      </w:r>
      <w:r w:rsidRPr="00D10775">
        <w:rPr>
          <w:b/>
        </w:rPr>
        <w:t xml:space="preserve"> Dataset</w:t>
      </w:r>
      <w:r>
        <w:t xml:space="preserve"> – </w:t>
      </w:r>
      <w:r w:rsidR="009B2F9B">
        <w:t xml:space="preserve">The release of data to the general public will be a subset of the data holdings respecting confidentiality agreements concerning data sources and other restrictions. </w:t>
      </w:r>
      <w:r w:rsidRPr="00487EE4">
        <w:t xml:space="preserve">This dataset may be reduced in resolution, and </w:t>
      </w:r>
      <w:r w:rsidR="009B2F9B">
        <w:t xml:space="preserve">have limited </w:t>
      </w:r>
      <w:r w:rsidRPr="00487EE4">
        <w:t>metadata.</w:t>
      </w:r>
      <w:r w:rsidR="009B2F9B">
        <w:t xml:space="preserve"> However, the use of this data may be widespread. The appropriate output format would be GML</w:t>
      </w:r>
      <w:r w:rsidR="007F4A8F">
        <w:t xml:space="preserve"> </w:t>
      </w:r>
      <w:r w:rsidR="007F4A8F" w:rsidRPr="004110BC">
        <w:rPr>
          <w:sz w:val="18"/>
        </w:rPr>
        <w:fldChar w:fldCharType="begin"/>
      </w:r>
      <w:r w:rsidR="007F4A8F" w:rsidRPr="004110BC">
        <w:rPr>
          <w:sz w:val="18"/>
        </w:rPr>
        <w:instrText xml:space="preserve"> REF _Ref445632472 \r \h  \* MERGEFORMAT </w:instrText>
      </w:r>
      <w:r w:rsidR="007F4A8F" w:rsidRPr="004110BC">
        <w:rPr>
          <w:sz w:val="18"/>
        </w:rPr>
      </w:r>
      <w:r w:rsidR="007F4A8F" w:rsidRPr="004110BC">
        <w:rPr>
          <w:sz w:val="18"/>
        </w:rPr>
        <w:fldChar w:fldCharType="separate"/>
      </w:r>
      <w:r w:rsidR="00C036DC">
        <w:rPr>
          <w:sz w:val="18"/>
        </w:rPr>
        <w:t>[10]</w:t>
      </w:r>
      <w:r w:rsidR="007F4A8F" w:rsidRPr="004110BC">
        <w:rPr>
          <w:sz w:val="18"/>
        </w:rPr>
        <w:fldChar w:fldCharType="end"/>
      </w:r>
      <w:r w:rsidR="009B2F9B">
        <w:t xml:space="preserve"> or map images with XML</w:t>
      </w:r>
      <w:r w:rsidR="007F4A8F">
        <w:t xml:space="preserve"> </w:t>
      </w:r>
      <w:r w:rsidR="007F4A8F" w:rsidRPr="00711E56">
        <w:rPr>
          <w:sz w:val="18"/>
        </w:rPr>
        <w:fldChar w:fldCharType="begin"/>
      </w:r>
      <w:r w:rsidR="007F4A8F" w:rsidRPr="00711E56">
        <w:rPr>
          <w:sz w:val="18"/>
        </w:rPr>
        <w:instrText xml:space="preserve"> REF _Ref445632406 \r \h  \* MERGEFORMAT </w:instrText>
      </w:r>
      <w:r w:rsidR="007F4A8F" w:rsidRPr="00711E56">
        <w:rPr>
          <w:sz w:val="18"/>
        </w:rPr>
      </w:r>
      <w:r w:rsidR="007F4A8F" w:rsidRPr="00711E56">
        <w:rPr>
          <w:sz w:val="18"/>
        </w:rPr>
        <w:fldChar w:fldCharType="separate"/>
      </w:r>
      <w:r w:rsidR="00C036DC">
        <w:rPr>
          <w:sz w:val="18"/>
        </w:rPr>
        <w:t>[16]</w:t>
      </w:r>
      <w:r w:rsidR="007F4A8F" w:rsidRPr="00711E56">
        <w:rPr>
          <w:sz w:val="18"/>
        </w:rPr>
        <w:fldChar w:fldCharType="end"/>
      </w:r>
      <w:r w:rsidR="009B2F9B">
        <w:t xml:space="preserve"> metadata. These formats support a Marine Spatial Data Infrastructure. Map images with XML metadata support the widely implemented Web Mapping Service (WMS)</w:t>
      </w:r>
      <w:r w:rsidR="00BB3578">
        <w:t xml:space="preserve"> </w:t>
      </w:r>
      <w:r w:rsidR="00BB3578" w:rsidRPr="004110BC">
        <w:rPr>
          <w:sz w:val="18"/>
        </w:rPr>
        <w:fldChar w:fldCharType="begin"/>
      </w:r>
      <w:r w:rsidR="00BB3578" w:rsidRPr="004110BC">
        <w:rPr>
          <w:sz w:val="18"/>
        </w:rPr>
        <w:instrText xml:space="preserve"> REF _Ref445630901 \r \h  \* MERGEFORMAT </w:instrText>
      </w:r>
      <w:r w:rsidR="00BB3578" w:rsidRPr="004110BC">
        <w:rPr>
          <w:sz w:val="18"/>
        </w:rPr>
      </w:r>
      <w:r w:rsidR="00BB3578" w:rsidRPr="004110BC">
        <w:rPr>
          <w:sz w:val="18"/>
        </w:rPr>
        <w:fldChar w:fldCharType="separate"/>
      </w:r>
      <w:r w:rsidR="00C036DC">
        <w:rPr>
          <w:sz w:val="18"/>
        </w:rPr>
        <w:t>[8]</w:t>
      </w:r>
      <w:r w:rsidR="00BB3578" w:rsidRPr="004110BC">
        <w:rPr>
          <w:sz w:val="18"/>
        </w:rPr>
        <w:fldChar w:fldCharType="end"/>
      </w:r>
      <w:r w:rsidR="009B2F9B">
        <w:t xml:space="preserve">. </w:t>
      </w:r>
      <w:r w:rsidR="00BB3578">
        <w:t xml:space="preserve">GML supports the more flexible Web Feature </w:t>
      </w:r>
      <w:r w:rsidR="00492E1D">
        <w:t xml:space="preserve">Service </w:t>
      </w:r>
      <w:r w:rsidR="00492E1D" w:rsidRPr="004110BC">
        <w:rPr>
          <w:sz w:val="18"/>
        </w:rPr>
        <w:fldChar w:fldCharType="begin"/>
      </w:r>
      <w:r w:rsidR="00492E1D" w:rsidRPr="004110BC">
        <w:rPr>
          <w:sz w:val="18"/>
        </w:rPr>
        <w:instrText xml:space="preserve"> REF _Ref445631122 \r \h  \* MERGEFORMAT </w:instrText>
      </w:r>
      <w:r w:rsidR="00492E1D" w:rsidRPr="004110BC">
        <w:rPr>
          <w:sz w:val="18"/>
        </w:rPr>
      </w:r>
      <w:r w:rsidR="00492E1D" w:rsidRPr="004110BC">
        <w:rPr>
          <w:sz w:val="18"/>
        </w:rPr>
        <w:fldChar w:fldCharType="separate"/>
      </w:r>
      <w:r w:rsidR="00C036DC">
        <w:rPr>
          <w:sz w:val="18"/>
        </w:rPr>
        <w:t>[11]</w:t>
      </w:r>
      <w:r w:rsidR="00492E1D" w:rsidRPr="004110BC">
        <w:rPr>
          <w:sz w:val="18"/>
        </w:rPr>
        <w:fldChar w:fldCharType="end"/>
      </w:r>
      <w:r w:rsidR="00492E1D">
        <w:t>. For both these outputs parallel metadata information is required to support a Discovery Service. This involved implementation of the metadata</w:t>
      </w:r>
      <w:r w:rsidR="00CD2A07">
        <w:t xml:space="preserve"> </w:t>
      </w:r>
      <w:r w:rsidR="00CD2A07" w:rsidRPr="004110BC">
        <w:rPr>
          <w:sz w:val="16"/>
        </w:rPr>
        <w:fldChar w:fldCharType="begin"/>
      </w:r>
      <w:r w:rsidR="00CD2A07" w:rsidRPr="004110BC">
        <w:rPr>
          <w:sz w:val="16"/>
        </w:rPr>
        <w:instrText xml:space="preserve"> REF _Ref445631666 \r \h  \* MERGEFORMAT </w:instrText>
      </w:r>
      <w:r w:rsidR="00CD2A07" w:rsidRPr="004110BC">
        <w:rPr>
          <w:sz w:val="16"/>
        </w:rPr>
      </w:r>
      <w:r w:rsidR="00CD2A07" w:rsidRPr="004110BC">
        <w:rPr>
          <w:sz w:val="16"/>
        </w:rPr>
        <w:fldChar w:fldCharType="separate"/>
      </w:r>
      <w:r w:rsidR="00C036DC">
        <w:rPr>
          <w:sz w:val="16"/>
        </w:rPr>
        <w:t>[7]</w:t>
      </w:r>
      <w:r w:rsidR="00CD2A07" w:rsidRPr="004110BC">
        <w:rPr>
          <w:sz w:val="16"/>
        </w:rPr>
        <w:fldChar w:fldCharType="end"/>
      </w:r>
      <w:r w:rsidR="00492E1D">
        <w:t xml:space="preserve"> required to drive the Catalogue Service for the Web (CSW)</w:t>
      </w:r>
      <w:r w:rsidR="00CD2A07">
        <w:t xml:space="preserve"> </w:t>
      </w:r>
      <w:r w:rsidR="00CD2A07" w:rsidRPr="004110BC">
        <w:rPr>
          <w:sz w:val="16"/>
        </w:rPr>
        <w:fldChar w:fldCharType="begin"/>
      </w:r>
      <w:r w:rsidR="00CD2A07" w:rsidRPr="004110BC">
        <w:rPr>
          <w:sz w:val="16"/>
        </w:rPr>
        <w:instrText xml:space="preserve"> REF _Ref445631678 \r \h  \* MERGEFORMAT </w:instrText>
      </w:r>
      <w:r w:rsidR="00CD2A07" w:rsidRPr="004110BC">
        <w:rPr>
          <w:sz w:val="16"/>
        </w:rPr>
      </w:r>
      <w:r w:rsidR="00CD2A07" w:rsidRPr="004110BC">
        <w:rPr>
          <w:sz w:val="16"/>
        </w:rPr>
        <w:fldChar w:fldCharType="separate"/>
      </w:r>
      <w:r w:rsidR="00C036DC">
        <w:rPr>
          <w:sz w:val="16"/>
        </w:rPr>
        <w:t>[13]</w:t>
      </w:r>
      <w:r w:rsidR="00CD2A07" w:rsidRPr="004110BC">
        <w:rPr>
          <w:sz w:val="16"/>
        </w:rPr>
        <w:fldChar w:fldCharType="end"/>
      </w:r>
      <w:r w:rsidR="00492E1D">
        <w:t>.</w:t>
      </w:r>
      <w:r w:rsidR="00CD2A07">
        <w:t xml:space="preserve"> The detailed GML schema or map image plus XML schema will depend upon the detailed information that will be released and presented on a server such as an MSDI service or other public distribution service.</w:t>
      </w:r>
      <w:r w:rsidR="004110BC">
        <w:t xml:space="preserve"> Another avenue for public release would be the KML</w:t>
      </w:r>
      <w:r w:rsidR="004110BC">
        <w:rPr>
          <w:rStyle w:val="FootnoteReference"/>
        </w:rPr>
        <w:footnoteReference w:id="20"/>
      </w:r>
      <w:r w:rsidR="004110BC">
        <w:t xml:space="preserve"> format. KML</w:t>
      </w:r>
      <w:r w:rsidR="00E91829">
        <w:t xml:space="preserve"> </w:t>
      </w:r>
      <w:r w:rsidR="00E91829" w:rsidRPr="00851A5B">
        <w:rPr>
          <w:sz w:val="16"/>
        </w:rPr>
        <w:fldChar w:fldCharType="begin"/>
      </w:r>
      <w:r w:rsidR="00E91829" w:rsidRPr="00851A5B">
        <w:rPr>
          <w:sz w:val="16"/>
        </w:rPr>
        <w:instrText xml:space="preserve"> REF _Ref445661480 \r \h  \* MERGEFORMAT </w:instrText>
      </w:r>
      <w:r w:rsidR="00E91829" w:rsidRPr="00851A5B">
        <w:rPr>
          <w:sz w:val="16"/>
        </w:rPr>
      </w:r>
      <w:r w:rsidR="00E91829" w:rsidRPr="00851A5B">
        <w:rPr>
          <w:sz w:val="16"/>
        </w:rPr>
        <w:fldChar w:fldCharType="separate"/>
      </w:r>
      <w:r w:rsidR="00C036DC">
        <w:rPr>
          <w:sz w:val="16"/>
        </w:rPr>
        <w:t>[14]</w:t>
      </w:r>
      <w:r w:rsidR="00E91829" w:rsidRPr="00851A5B">
        <w:rPr>
          <w:sz w:val="16"/>
        </w:rPr>
        <w:fldChar w:fldCharType="end"/>
      </w:r>
      <w:r w:rsidR="004110BC">
        <w:t xml:space="preserve"> allows simple data to be overlaid on map backgrounds. This allows for very easy use of a generalized (lower resolution) of the data by the general public. </w:t>
      </w:r>
    </w:p>
    <w:p w14:paraId="2DBD3CE3" w14:textId="77777777" w:rsidR="005D3402" w:rsidRPr="00B702BD" w:rsidRDefault="007F4A8F" w:rsidP="00502AD8">
      <w:pPr>
        <w:pStyle w:val="Appendix"/>
        <w:keepLines w:val="0"/>
        <w:pageBreakBefore w:val="0"/>
        <w:numPr>
          <w:ilvl w:val="1"/>
          <w:numId w:val="48"/>
        </w:numPr>
        <w:jc w:val="left"/>
        <w:outlineLvl w:val="0"/>
      </w:pPr>
      <w:bookmarkStart w:id="255" w:name="_Toc467765249"/>
      <w:r>
        <w:t>Explicit Text Format</w:t>
      </w:r>
      <w:bookmarkEnd w:id="255"/>
    </w:p>
    <w:p w14:paraId="4FD58C1B" w14:textId="77777777" w:rsidR="005D3402" w:rsidRDefault="007F4A8F" w:rsidP="005D3402">
      <w:pPr>
        <w:pStyle w:val="BodyText"/>
        <w:rPr>
          <w:color w:val="000000" w:themeColor="text1"/>
        </w:rPr>
      </w:pPr>
      <w:r>
        <w:rPr>
          <w:color w:val="000000" w:themeColor="text1"/>
        </w:rPr>
        <w:t xml:space="preserve">A structured text encoding goes back in the history of computing to the early </w:t>
      </w:r>
      <w:r w:rsidR="00B94120">
        <w:rPr>
          <w:color w:val="000000" w:themeColor="text1"/>
        </w:rPr>
        <w:t>delimited</w:t>
      </w:r>
      <w:r>
        <w:rPr>
          <w:color w:val="000000" w:themeColor="text1"/>
        </w:rPr>
        <w:t xml:space="preserve"> formats that were suitable for </w:t>
      </w:r>
      <w:r w:rsidR="00B94120">
        <w:rPr>
          <w:color w:val="000000" w:themeColor="text1"/>
        </w:rPr>
        <w:t xml:space="preserve">record oriented media. </w:t>
      </w:r>
      <w:r w:rsidR="00E91829">
        <w:rPr>
          <w:color w:val="000000" w:themeColor="text1"/>
        </w:rPr>
        <w:t xml:space="preserve">Such a format is simple and easily readable. In early computer systems this simple approach was necessary because of the limitations of the early systems; however, a delimited record oriented approach has an advantage because it is very simple. </w:t>
      </w:r>
      <w:r w:rsidR="00B94120">
        <w:rPr>
          <w:color w:val="000000" w:themeColor="text1"/>
        </w:rPr>
        <w:t>Each piece of information forms a record and delimiters identify fields within the records. The information structure needs to be flexible and non-limiting, so the data fields need to be of variable length. Each record needs to be numbered so that fields in one record can point to other records. This is required to implement the Rights Restriction and Responsibility structure inherited from ISO 19152. Pointers may be conceptually simple but they can be difficult to follow. Good practise for readability would organize the data so that relevant modifiers and attributes follow the primary record that they describe. Spatial information also needs to be explicit</w:t>
      </w:r>
      <w:r w:rsidR="00044D16">
        <w:rPr>
          <w:color w:val="000000" w:themeColor="text1"/>
        </w:rPr>
        <w:t>. Coordinates need to be described as readable numbers, and lists of coordinates need to be lists of readable numbers.</w:t>
      </w:r>
    </w:p>
    <w:p w14:paraId="4E6CD820" w14:textId="77777777" w:rsidR="00BA75C7" w:rsidRPr="00065E29" w:rsidRDefault="00BA75C7" w:rsidP="00BA75C7"/>
    <w:p w14:paraId="40AC282E" w14:textId="77777777" w:rsidR="00BA75C7" w:rsidRPr="00B702BD" w:rsidRDefault="00044D16" w:rsidP="00502AD8">
      <w:pPr>
        <w:pStyle w:val="Appendix"/>
        <w:keepLines w:val="0"/>
        <w:pageBreakBefore w:val="0"/>
        <w:numPr>
          <w:ilvl w:val="2"/>
          <w:numId w:val="48"/>
        </w:numPr>
        <w:jc w:val="left"/>
        <w:outlineLvl w:val="0"/>
      </w:pPr>
      <w:bookmarkStart w:id="256" w:name="_Toc467765250"/>
      <w:r>
        <w:t>Record structure</w:t>
      </w:r>
      <w:bookmarkEnd w:id="256"/>
    </w:p>
    <w:p w14:paraId="278E3D69" w14:textId="77777777" w:rsidR="00BA75C7" w:rsidRDefault="00044D16" w:rsidP="00BA75C7">
      <w:pPr>
        <w:pStyle w:val="BodyText"/>
        <w:rPr>
          <w:color w:val="000000" w:themeColor="text1"/>
        </w:rPr>
      </w:pPr>
      <w:r>
        <w:rPr>
          <w:color w:val="000000" w:themeColor="text1"/>
        </w:rPr>
        <w:t>Each record needs to begin with a record number and an identifier of the type and structure of the record. There also needs to be a record terminator which is explicit</w:t>
      </w:r>
      <w:r w:rsidR="00E91829">
        <w:rPr>
          <w:color w:val="000000" w:themeColor="text1"/>
        </w:rPr>
        <w:t xml:space="preserve"> and which cannot appear anywhere in the data</w:t>
      </w:r>
      <w:r>
        <w:rPr>
          <w:color w:val="000000" w:themeColor="text1"/>
        </w:rPr>
        <w:t>. Since the carriage return character may occur in text fields the terminator cannot be a carriage return (CR) character. In addition there is a need for a terminator for the end of the file.</w:t>
      </w:r>
    </w:p>
    <w:p w14:paraId="16D6B0AD" w14:textId="77777777" w:rsidR="00044D16" w:rsidRDefault="00044D16" w:rsidP="004110BC">
      <w:pPr>
        <w:pStyle w:val="BodyText"/>
        <w:keepNext/>
        <w:keepLines/>
        <w:ind w:left="562"/>
        <w:rPr>
          <w:color w:val="000000" w:themeColor="text1"/>
        </w:rPr>
      </w:pPr>
      <w:r>
        <w:rPr>
          <w:color w:val="000000" w:themeColor="text1"/>
        </w:rPr>
        <w:t xml:space="preserve">The </w:t>
      </w:r>
      <w:r w:rsidR="00E91829">
        <w:rPr>
          <w:color w:val="000000" w:themeColor="text1"/>
        </w:rPr>
        <w:t xml:space="preserve">general </w:t>
      </w:r>
      <w:r>
        <w:rPr>
          <w:color w:val="000000" w:themeColor="text1"/>
        </w:rPr>
        <w:t xml:space="preserve">record structure </w:t>
      </w:r>
      <w:r w:rsidR="00E91829">
        <w:rPr>
          <w:color w:val="000000" w:themeColor="text1"/>
        </w:rPr>
        <w:t>is shown in Figure H1.</w:t>
      </w:r>
    </w:p>
    <w:p w14:paraId="454493EC" w14:textId="77777777" w:rsidR="003D5528" w:rsidRDefault="003D5528" w:rsidP="004110BC">
      <w:pPr>
        <w:pStyle w:val="BodyText"/>
        <w:keepNext/>
        <w:keepLines/>
        <w:ind w:left="562"/>
        <w:rPr>
          <w:color w:val="000000" w:themeColor="text1"/>
        </w:rPr>
      </w:pPr>
    </w:p>
    <w:p w14:paraId="72EB8B9D" w14:textId="77777777" w:rsidR="00044D16" w:rsidRDefault="008531D6" w:rsidP="004110BC">
      <w:pPr>
        <w:pStyle w:val="Figurecaption"/>
        <w:keepNext/>
        <w:keepLines/>
        <w:rPr>
          <w:lang w:val="en-US"/>
        </w:rPr>
      </w:pPr>
      <w:r>
        <w:rPr>
          <w:noProof/>
          <w:lang w:val="fr-FR" w:eastAsia="fr-FR"/>
        </w:rPr>
        <w:drawing>
          <wp:inline distT="0" distB="0" distL="0" distR="0" wp14:anchorId="57CDAAD2" wp14:editId="081F23A4">
            <wp:extent cx="4476902" cy="639010"/>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1 Record Structure.png"/>
                    <pic:cNvPicPr/>
                  </pic:nvPicPr>
                  <pic:blipFill>
                    <a:blip r:embed="rId52">
                      <a:extLst>
                        <a:ext uri="{28A0092B-C50C-407E-A947-70E740481C1C}">
                          <a14:useLocalDpi xmlns:a14="http://schemas.microsoft.com/office/drawing/2010/main" val="0"/>
                        </a:ext>
                      </a:extLst>
                    </a:blip>
                    <a:stretch>
                      <a:fillRect/>
                    </a:stretch>
                  </pic:blipFill>
                  <pic:spPr>
                    <a:xfrm>
                      <a:off x="0" y="0"/>
                      <a:ext cx="4473931" cy="638586"/>
                    </a:xfrm>
                    <a:prstGeom prst="rect">
                      <a:avLst/>
                    </a:prstGeom>
                  </pic:spPr>
                </pic:pic>
              </a:graphicData>
            </a:graphic>
          </wp:inline>
        </w:drawing>
      </w:r>
    </w:p>
    <w:p w14:paraId="5157FFCB" w14:textId="77777777" w:rsidR="00044D16" w:rsidRDefault="00044D16" w:rsidP="00044D16">
      <w:pPr>
        <w:pStyle w:val="Figurecaption"/>
      </w:pPr>
      <w:r w:rsidRPr="00EB2881">
        <w:rPr>
          <w:lang w:val="en-US"/>
        </w:rPr>
        <w:t xml:space="preserve">Figure </w:t>
      </w:r>
      <w:r w:rsidR="003D5528">
        <w:rPr>
          <w:lang w:val="en-US"/>
        </w:rPr>
        <w:t>H1</w:t>
      </w:r>
      <w:r w:rsidRPr="00EB2881">
        <w:rPr>
          <w:lang w:val="en-US"/>
        </w:rPr>
        <w:t xml:space="preserve"> – </w:t>
      </w:r>
      <w:r w:rsidR="003D5528">
        <w:t>Record Structure</w:t>
      </w:r>
    </w:p>
    <w:p w14:paraId="37FCEF08" w14:textId="77777777" w:rsidR="00FC51E9" w:rsidRDefault="00C8768A" w:rsidP="004110BC">
      <w:pPr>
        <w:pStyle w:val="BodyText"/>
      </w:pPr>
      <w:r>
        <w:t xml:space="preserve">The </w:t>
      </w:r>
      <w:r w:rsidRPr="00711E56">
        <w:rPr>
          <w:b/>
        </w:rPr>
        <w:t>Record Number</w:t>
      </w:r>
      <w:r>
        <w:t xml:space="preserve"> is unique for each record in a data file. For those record types that require a unique identifier uID (as defined in ISO 19152) the </w:t>
      </w:r>
      <w:r w:rsidRPr="00851A5B">
        <w:rPr>
          <w:b/>
        </w:rPr>
        <w:t>Record Number</w:t>
      </w:r>
      <w:r>
        <w:t xml:space="preserve"> serves as the uID with the namespace corresponding to the data file. Other records that do not need a uID also use the same </w:t>
      </w:r>
      <w:r w:rsidRPr="00711E56">
        <w:rPr>
          <w:b/>
        </w:rPr>
        <w:t>Record Number</w:t>
      </w:r>
      <w:r>
        <w:t xml:space="preserve"> field. This second use of the record numbers does not conflict with the uID numbers since all records have unique numbers.</w:t>
      </w:r>
    </w:p>
    <w:p w14:paraId="7D6AC90A" w14:textId="77777777" w:rsidR="00BA75C7" w:rsidRPr="00B702BD" w:rsidRDefault="00044D16" w:rsidP="00502AD8">
      <w:pPr>
        <w:pStyle w:val="Appendix"/>
        <w:keepLines w:val="0"/>
        <w:pageBreakBefore w:val="0"/>
        <w:numPr>
          <w:ilvl w:val="3"/>
          <w:numId w:val="48"/>
        </w:numPr>
        <w:jc w:val="left"/>
        <w:outlineLvl w:val="0"/>
      </w:pPr>
      <w:bookmarkStart w:id="257" w:name="_Toc445695871"/>
      <w:bookmarkStart w:id="258" w:name="_Toc467765251"/>
      <w:bookmarkEnd w:id="257"/>
      <w:r>
        <w:t>Delimiters</w:t>
      </w:r>
      <w:bookmarkEnd w:id="258"/>
    </w:p>
    <w:p w14:paraId="04AF7B40" w14:textId="77777777" w:rsidR="00BA75C7" w:rsidRDefault="003D5528" w:rsidP="00BA75C7">
      <w:pPr>
        <w:pStyle w:val="BodyText"/>
        <w:rPr>
          <w:color w:val="000000" w:themeColor="text1"/>
        </w:rPr>
      </w:pPr>
      <w:r>
        <w:rPr>
          <w:color w:val="000000" w:themeColor="text1"/>
        </w:rPr>
        <w:t>In order for the fields within a record to be clear there need to be explicit delimiters. Allowing for variable length data fields requires that the delimiters be imbedded in the data. This requires some special characters and data strings to be reserved</w:t>
      </w:r>
      <w:r>
        <w:rPr>
          <w:rStyle w:val="FootnoteReference"/>
          <w:color w:val="000000" w:themeColor="text1"/>
        </w:rPr>
        <w:footnoteReference w:id="21"/>
      </w:r>
      <w:r>
        <w:rPr>
          <w:color w:val="000000" w:themeColor="text1"/>
        </w:rPr>
        <w:t xml:space="preserve">. </w:t>
      </w:r>
      <w:r w:rsidR="007678F1">
        <w:rPr>
          <w:color w:val="000000" w:themeColor="text1"/>
        </w:rPr>
        <w:t>These delimiters must be printable</w:t>
      </w:r>
      <w:r w:rsidR="007678F1">
        <w:rPr>
          <w:rStyle w:val="FootnoteReference"/>
          <w:color w:val="000000" w:themeColor="text1"/>
        </w:rPr>
        <w:footnoteReference w:id="22"/>
      </w:r>
      <w:r w:rsidR="007678F1">
        <w:rPr>
          <w:color w:val="000000" w:themeColor="text1"/>
        </w:rPr>
        <w:t xml:space="preserve"> characters that can be seen in the text. </w:t>
      </w:r>
      <w:r>
        <w:rPr>
          <w:color w:val="000000" w:themeColor="text1"/>
        </w:rPr>
        <w:t>If in the very rare case that a character string appears in the data that mimics a delimiter an escape mechanism is required to allow the rare occurrence to be expressed.</w:t>
      </w:r>
    </w:p>
    <w:p w14:paraId="5B17E80B" w14:textId="77777777" w:rsidR="003D5528" w:rsidRDefault="003D5528" w:rsidP="00851A5B">
      <w:pPr>
        <w:pStyle w:val="BodyText"/>
        <w:keepNext/>
        <w:keepLines/>
        <w:rPr>
          <w:color w:val="000000" w:themeColor="text1"/>
        </w:rPr>
      </w:pPr>
      <w:r>
        <w:rPr>
          <w:color w:val="000000" w:themeColor="text1"/>
        </w:rPr>
        <w:t>The delimiters identified are:</w:t>
      </w:r>
    </w:p>
    <w:tbl>
      <w:tblPr>
        <w:tblStyle w:val="TableGrid"/>
        <w:tblW w:w="6750" w:type="dxa"/>
        <w:tblInd w:w="1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060"/>
      </w:tblGrid>
      <w:tr w:rsidR="00CF36E3" w:rsidRPr="0083492E" w14:paraId="5AB27C61" w14:textId="77777777" w:rsidTr="004110BC">
        <w:tc>
          <w:tcPr>
            <w:tcW w:w="3690" w:type="dxa"/>
          </w:tcPr>
          <w:p w14:paraId="3F2DC4C3" w14:textId="77777777" w:rsidR="00CF36E3" w:rsidRPr="004110BC" w:rsidRDefault="001E7FEB" w:rsidP="00851A5B">
            <w:pPr>
              <w:pStyle w:val="BodyText"/>
              <w:keepNext/>
              <w:keepLines/>
              <w:ind w:left="0"/>
              <w:rPr>
                <w:b/>
                <w:color w:val="000000" w:themeColor="text1"/>
                <w:sz w:val="18"/>
                <w:lang w:val="en-US"/>
              </w:rPr>
            </w:pPr>
            <w:r w:rsidRPr="004110BC">
              <w:rPr>
                <w:b/>
                <w:color w:val="000000" w:themeColor="text1"/>
                <w:sz w:val="18"/>
                <w:lang w:val="en-US"/>
              </w:rPr>
              <w:t>T</w:t>
            </w:r>
            <w:r>
              <w:rPr>
                <w:b/>
                <w:color w:val="000000" w:themeColor="text1"/>
                <w:sz w:val="18"/>
                <w:lang w:val="en-US"/>
              </w:rPr>
              <w:t>ab</w:t>
            </w:r>
            <w:r w:rsidRPr="004110BC">
              <w:rPr>
                <w:b/>
                <w:color w:val="000000" w:themeColor="text1"/>
                <w:sz w:val="18"/>
                <w:lang w:val="en-US"/>
              </w:rPr>
              <w:t xml:space="preserve"> </w:t>
            </w:r>
            <w:r w:rsidR="00CF36E3" w:rsidRPr="004110BC">
              <w:rPr>
                <w:b/>
                <w:color w:val="000000" w:themeColor="text1"/>
                <w:sz w:val="18"/>
                <w:lang w:val="en-US"/>
              </w:rPr>
              <w:t>(character Hex Code 9</w:t>
            </w:r>
            <w:r w:rsidR="00CF36E3">
              <w:rPr>
                <w:rStyle w:val="FootnoteReference"/>
                <w:b/>
                <w:color w:val="000000" w:themeColor="text1"/>
                <w:sz w:val="18"/>
                <w:lang w:val="en-US"/>
              </w:rPr>
              <w:footnoteReference w:id="23"/>
            </w:r>
            <w:r w:rsidR="00CF36E3" w:rsidRPr="004110BC">
              <w:rPr>
                <w:b/>
                <w:color w:val="000000" w:themeColor="text1"/>
                <w:sz w:val="18"/>
                <w:lang w:val="en-US"/>
              </w:rPr>
              <w:t xml:space="preserve">) </w:t>
            </w:r>
          </w:p>
        </w:tc>
        <w:tc>
          <w:tcPr>
            <w:tcW w:w="3060" w:type="dxa"/>
          </w:tcPr>
          <w:p w14:paraId="59E253B7" w14:textId="77777777" w:rsidR="00CF36E3" w:rsidRPr="004110BC" w:rsidRDefault="00CF36E3" w:rsidP="00851A5B">
            <w:pPr>
              <w:pStyle w:val="BodyText"/>
              <w:keepNext/>
              <w:keepLines/>
              <w:ind w:left="0"/>
              <w:rPr>
                <w:b/>
                <w:color w:val="000000" w:themeColor="text1"/>
                <w:sz w:val="18"/>
                <w:lang w:val="en-US"/>
              </w:rPr>
            </w:pPr>
            <w:r>
              <w:rPr>
                <w:b/>
                <w:color w:val="000000" w:themeColor="text1"/>
                <w:sz w:val="18"/>
                <w:lang w:val="en-US"/>
              </w:rPr>
              <w:t>-</w:t>
            </w:r>
            <w:r w:rsidR="00851A5B">
              <w:rPr>
                <w:b/>
                <w:color w:val="000000" w:themeColor="text1"/>
                <w:sz w:val="18"/>
                <w:lang w:val="en-US"/>
              </w:rPr>
              <w:t xml:space="preserve"> </w:t>
            </w:r>
            <w:r w:rsidRPr="004110BC">
              <w:rPr>
                <w:b/>
                <w:color w:val="000000" w:themeColor="text1"/>
                <w:sz w:val="18"/>
                <w:lang w:val="en-US"/>
              </w:rPr>
              <w:t>Field Separator</w:t>
            </w:r>
          </w:p>
        </w:tc>
      </w:tr>
      <w:tr w:rsidR="001E7FEB" w:rsidRPr="0083492E" w14:paraId="0A9266F6" w14:textId="77777777" w:rsidTr="004110BC">
        <w:tc>
          <w:tcPr>
            <w:tcW w:w="3690" w:type="dxa"/>
          </w:tcPr>
          <w:p w14:paraId="0C5A7A78" w14:textId="77777777" w:rsidR="001E7FEB" w:rsidRPr="004110BC" w:rsidRDefault="00604A7F">
            <w:pPr>
              <w:pStyle w:val="BodyText"/>
              <w:ind w:left="0"/>
              <w:rPr>
                <w:b/>
                <w:color w:val="000000" w:themeColor="text1"/>
                <w:sz w:val="18"/>
                <w:lang w:val="en-US"/>
              </w:rPr>
            </w:pPr>
            <w:r w:rsidRPr="00711E56">
              <w:rPr>
                <w:rFonts w:ascii="Arial Black" w:hAnsi="Arial Black"/>
                <w:b/>
                <w:color w:val="000000" w:themeColor="text1"/>
              </w:rPr>
              <w:t>=</w:t>
            </w:r>
            <w:r>
              <w:rPr>
                <w:rFonts w:ascii="Arial Black" w:hAnsi="Arial Black"/>
                <w:b/>
                <w:color w:val="000000" w:themeColor="text1"/>
              </w:rPr>
              <w:t xml:space="preserve"> </w:t>
            </w:r>
            <w:r w:rsidRPr="004110BC">
              <w:rPr>
                <w:b/>
                <w:color w:val="000000" w:themeColor="text1"/>
                <w:sz w:val="18"/>
                <w:lang w:val="en-US"/>
              </w:rPr>
              <w:t xml:space="preserve">(character Hex Code </w:t>
            </w:r>
            <w:r>
              <w:rPr>
                <w:b/>
                <w:color w:val="000000" w:themeColor="text1"/>
                <w:sz w:val="18"/>
                <w:lang w:val="en-US"/>
              </w:rPr>
              <w:t>3D</w:t>
            </w:r>
            <w:r w:rsidRPr="004110BC">
              <w:rPr>
                <w:b/>
                <w:color w:val="000000" w:themeColor="text1"/>
                <w:sz w:val="18"/>
                <w:lang w:val="en-US"/>
              </w:rPr>
              <w:t>)</w:t>
            </w:r>
          </w:p>
        </w:tc>
        <w:tc>
          <w:tcPr>
            <w:tcW w:w="3060" w:type="dxa"/>
          </w:tcPr>
          <w:p w14:paraId="06191049" w14:textId="77777777" w:rsidR="001E7FEB" w:rsidRDefault="00604A7F" w:rsidP="001E7FEB">
            <w:pPr>
              <w:pStyle w:val="BodyText"/>
              <w:spacing w:after="120"/>
              <w:ind w:left="0"/>
              <w:rPr>
                <w:b/>
                <w:color w:val="000000" w:themeColor="text1"/>
                <w:sz w:val="18"/>
                <w:lang w:val="en-US"/>
              </w:rPr>
            </w:pPr>
            <w:r>
              <w:rPr>
                <w:b/>
                <w:color w:val="000000" w:themeColor="text1"/>
                <w:sz w:val="18"/>
                <w:lang w:val="en-US"/>
              </w:rPr>
              <w:t>- Sub-field Separator</w:t>
            </w:r>
          </w:p>
        </w:tc>
      </w:tr>
      <w:tr w:rsidR="00604A7F" w:rsidRPr="0083492E" w14:paraId="46F7344D" w14:textId="77777777" w:rsidTr="004110BC">
        <w:tc>
          <w:tcPr>
            <w:tcW w:w="3690" w:type="dxa"/>
          </w:tcPr>
          <w:p w14:paraId="2D84A5D0" w14:textId="77777777" w:rsidR="00604A7F" w:rsidRPr="00711E56" w:rsidRDefault="00604A7F" w:rsidP="00851A5B">
            <w:pPr>
              <w:pStyle w:val="BodyText"/>
              <w:ind w:left="0"/>
              <w:rPr>
                <w:rFonts w:ascii="Arial Black" w:hAnsi="Arial Black"/>
                <w:b/>
                <w:color w:val="000000" w:themeColor="text1"/>
              </w:rPr>
            </w:pPr>
            <w:r>
              <w:rPr>
                <w:rFonts w:ascii="Arial Black" w:hAnsi="Arial Black"/>
                <w:b/>
                <w:color w:val="000000" w:themeColor="text1"/>
              </w:rPr>
              <w:t xml:space="preserve">, </w:t>
            </w:r>
            <w:r w:rsidRPr="004110BC">
              <w:rPr>
                <w:b/>
                <w:color w:val="000000" w:themeColor="text1"/>
                <w:sz w:val="18"/>
                <w:lang w:val="en-US"/>
              </w:rPr>
              <w:t xml:space="preserve">(character Hex Code </w:t>
            </w:r>
            <w:r>
              <w:rPr>
                <w:b/>
                <w:color w:val="000000" w:themeColor="text1"/>
                <w:sz w:val="18"/>
                <w:lang w:val="en-US"/>
              </w:rPr>
              <w:t>2C</w:t>
            </w:r>
            <w:r w:rsidRPr="004110BC">
              <w:rPr>
                <w:b/>
                <w:color w:val="000000" w:themeColor="text1"/>
                <w:sz w:val="18"/>
                <w:lang w:val="en-US"/>
              </w:rPr>
              <w:t>)</w:t>
            </w:r>
          </w:p>
        </w:tc>
        <w:tc>
          <w:tcPr>
            <w:tcW w:w="3060" w:type="dxa"/>
          </w:tcPr>
          <w:p w14:paraId="54D9EA1D" w14:textId="77777777" w:rsidR="00604A7F" w:rsidRDefault="00604A7F" w:rsidP="001E7FEB">
            <w:pPr>
              <w:pStyle w:val="BodyText"/>
              <w:spacing w:after="120"/>
              <w:ind w:left="0"/>
              <w:rPr>
                <w:b/>
                <w:color w:val="000000" w:themeColor="text1"/>
                <w:sz w:val="18"/>
                <w:lang w:val="en-US"/>
              </w:rPr>
            </w:pPr>
            <w:r>
              <w:rPr>
                <w:b/>
                <w:color w:val="000000" w:themeColor="text1"/>
                <w:sz w:val="18"/>
                <w:lang w:val="en-US"/>
              </w:rPr>
              <w:t>- Sub-sub-field Separator</w:t>
            </w:r>
          </w:p>
        </w:tc>
      </w:tr>
      <w:tr w:rsidR="00604A7F" w:rsidRPr="0083492E" w14:paraId="01BFF147" w14:textId="77777777" w:rsidTr="004110BC">
        <w:tc>
          <w:tcPr>
            <w:tcW w:w="3690" w:type="dxa"/>
          </w:tcPr>
          <w:p w14:paraId="149E38AE" w14:textId="77777777" w:rsidR="00604A7F" w:rsidRDefault="00604A7F" w:rsidP="00851A5B">
            <w:pPr>
              <w:pStyle w:val="BodyText"/>
              <w:ind w:left="0"/>
              <w:rPr>
                <w:rFonts w:ascii="Arial Black" w:hAnsi="Arial Black"/>
                <w:b/>
                <w:color w:val="000000" w:themeColor="text1"/>
              </w:rPr>
            </w:pPr>
            <w:r>
              <w:rPr>
                <w:rFonts w:ascii="Arial Black" w:hAnsi="Arial Black"/>
                <w:b/>
                <w:color w:val="000000" w:themeColor="text1"/>
              </w:rPr>
              <w:t xml:space="preserve">/ </w:t>
            </w:r>
            <w:r w:rsidRPr="004110BC">
              <w:rPr>
                <w:b/>
                <w:color w:val="000000" w:themeColor="text1"/>
                <w:sz w:val="18"/>
                <w:lang w:val="en-US"/>
              </w:rPr>
              <w:t xml:space="preserve">(character Hex Code </w:t>
            </w:r>
            <w:r>
              <w:rPr>
                <w:b/>
                <w:color w:val="000000" w:themeColor="text1"/>
                <w:sz w:val="18"/>
                <w:lang w:val="en-US"/>
              </w:rPr>
              <w:t>2F</w:t>
            </w:r>
            <w:r w:rsidRPr="004110BC">
              <w:rPr>
                <w:b/>
                <w:color w:val="000000" w:themeColor="text1"/>
                <w:sz w:val="18"/>
                <w:lang w:val="en-US"/>
              </w:rPr>
              <w:t>)</w:t>
            </w:r>
          </w:p>
        </w:tc>
        <w:tc>
          <w:tcPr>
            <w:tcW w:w="3060" w:type="dxa"/>
          </w:tcPr>
          <w:p w14:paraId="14F1225C" w14:textId="77777777" w:rsidR="00604A7F" w:rsidRDefault="00604A7F">
            <w:pPr>
              <w:pStyle w:val="BodyText"/>
              <w:spacing w:after="120"/>
              <w:ind w:left="0"/>
              <w:rPr>
                <w:b/>
                <w:color w:val="000000" w:themeColor="text1"/>
                <w:sz w:val="18"/>
                <w:lang w:val="en-US"/>
              </w:rPr>
            </w:pPr>
            <w:r>
              <w:rPr>
                <w:b/>
                <w:color w:val="000000" w:themeColor="text1"/>
                <w:sz w:val="18"/>
                <w:lang w:val="en-US"/>
              </w:rPr>
              <w:t xml:space="preserve">- Lat / Long </w:t>
            </w:r>
            <w:r w:rsidR="00851A5B">
              <w:rPr>
                <w:b/>
                <w:color w:val="000000" w:themeColor="text1"/>
                <w:sz w:val="18"/>
                <w:lang w:val="en-US"/>
              </w:rPr>
              <w:t>Separator</w:t>
            </w:r>
          </w:p>
        </w:tc>
      </w:tr>
      <w:tr w:rsidR="00CF36E3" w:rsidRPr="0083492E" w14:paraId="2F507C78" w14:textId="77777777" w:rsidTr="004110BC">
        <w:tc>
          <w:tcPr>
            <w:tcW w:w="3690" w:type="dxa"/>
          </w:tcPr>
          <w:p w14:paraId="3B97D9B4" w14:textId="77777777" w:rsidR="00CF36E3" w:rsidRPr="004110BC" w:rsidRDefault="00CF36E3" w:rsidP="00CF36E3">
            <w:pPr>
              <w:pStyle w:val="BodyText"/>
              <w:ind w:left="0"/>
              <w:rPr>
                <w:b/>
                <w:color w:val="000000" w:themeColor="text1"/>
                <w:sz w:val="18"/>
                <w:lang w:val="en-US"/>
              </w:rPr>
            </w:pPr>
            <w:r w:rsidRPr="004110BC">
              <w:rPr>
                <w:b/>
                <w:color w:val="000000" w:themeColor="text1"/>
                <w:sz w:val="18"/>
                <w:lang w:val="en-US"/>
              </w:rPr>
              <w:t>Tab&lt;EOR&gt;CR</w:t>
            </w:r>
            <w:r w:rsidR="00B95E6E">
              <w:rPr>
                <w:b/>
                <w:color w:val="000000" w:themeColor="text1"/>
                <w:sz w:val="18"/>
                <w:lang w:val="en-US"/>
              </w:rPr>
              <w:t xml:space="preserve"> </w:t>
            </w:r>
            <w:r w:rsidRPr="004110BC">
              <w:rPr>
                <w:b/>
                <w:color w:val="000000" w:themeColor="text1"/>
                <w:sz w:val="18"/>
                <w:lang w:val="en-US"/>
              </w:rPr>
              <w:t>(character Hex Code 15)</w:t>
            </w:r>
          </w:p>
        </w:tc>
        <w:tc>
          <w:tcPr>
            <w:tcW w:w="3060" w:type="dxa"/>
          </w:tcPr>
          <w:p w14:paraId="4B87AEFA" w14:textId="77777777" w:rsidR="00CF36E3" w:rsidRPr="004110BC" w:rsidRDefault="00CF36E3">
            <w:pPr>
              <w:pStyle w:val="BodyText"/>
              <w:spacing w:after="120"/>
              <w:ind w:left="0"/>
              <w:rPr>
                <w:b/>
                <w:color w:val="000000" w:themeColor="text1"/>
                <w:sz w:val="18"/>
                <w:lang w:val="en-US"/>
              </w:rPr>
            </w:pPr>
            <w:r>
              <w:rPr>
                <w:b/>
                <w:color w:val="000000" w:themeColor="text1"/>
                <w:sz w:val="18"/>
                <w:lang w:val="en-US"/>
              </w:rPr>
              <w:t>-</w:t>
            </w:r>
            <w:r w:rsidR="00851A5B">
              <w:rPr>
                <w:b/>
                <w:color w:val="000000" w:themeColor="text1"/>
                <w:sz w:val="18"/>
                <w:lang w:val="en-US"/>
              </w:rPr>
              <w:t xml:space="preserve"> </w:t>
            </w:r>
            <w:r w:rsidRPr="004110BC">
              <w:rPr>
                <w:b/>
                <w:color w:val="000000" w:themeColor="text1"/>
                <w:sz w:val="18"/>
                <w:lang w:val="en-US"/>
              </w:rPr>
              <w:t xml:space="preserve">End of Record </w:t>
            </w:r>
            <w:r w:rsidR="001E7FEB">
              <w:rPr>
                <w:b/>
                <w:color w:val="000000" w:themeColor="text1"/>
                <w:sz w:val="18"/>
                <w:lang w:val="en-US"/>
              </w:rPr>
              <w:t>I</w:t>
            </w:r>
            <w:r w:rsidR="001E7FEB" w:rsidRPr="004110BC">
              <w:rPr>
                <w:b/>
                <w:color w:val="000000" w:themeColor="text1"/>
                <w:sz w:val="18"/>
                <w:lang w:val="en-US"/>
              </w:rPr>
              <w:t xml:space="preserve">ndicator </w:t>
            </w:r>
          </w:p>
        </w:tc>
      </w:tr>
      <w:tr w:rsidR="001E7FEB" w:rsidRPr="0083492E" w14:paraId="54B44953" w14:textId="77777777" w:rsidTr="004110BC">
        <w:tc>
          <w:tcPr>
            <w:tcW w:w="3690" w:type="dxa"/>
          </w:tcPr>
          <w:p w14:paraId="3DC3E4A8" w14:textId="77777777" w:rsidR="001E7FEB" w:rsidRPr="004110BC" w:rsidRDefault="001E7FEB" w:rsidP="00851A5B">
            <w:pPr>
              <w:pStyle w:val="BodyText"/>
              <w:ind w:left="0"/>
              <w:rPr>
                <w:b/>
                <w:color w:val="000000" w:themeColor="text1"/>
                <w:sz w:val="18"/>
                <w:lang w:val="en-US"/>
              </w:rPr>
            </w:pPr>
            <w:r>
              <w:rPr>
                <w:b/>
                <w:color w:val="000000" w:themeColor="text1"/>
                <w:sz w:val="18"/>
                <w:lang w:val="en-US"/>
              </w:rPr>
              <w:t>Tab</w:t>
            </w:r>
            <w:r w:rsidRPr="004110BC">
              <w:rPr>
                <w:b/>
                <w:color w:val="000000" w:themeColor="text1"/>
                <w:sz w:val="18"/>
                <w:lang w:val="en-US"/>
              </w:rPr>
              <w:t xml:space="preserve"> Tab&lt;EO</w:t>
            </w:r>
            <w:r>
              <w:rPr>
                <w:b/>
                <w:color w:val="000000" w:themeColor="text1"/>
                <w:sz w:val="18"/>
                <w:lang w:val="en-US"/>
              </w:rPr>
              <w:t>F</w:t>
            </w:r>
            <w:r w:rsidRPr="004110BC">
              <w:rPr>
                <w:b/>
                <w:color w:val="000000" w:themeColor="text1"/>
                <w:sz w:val="18"/>
                <w:lang w:val="en-US"/>
              </w:rPr>
              <w:t>&gt;CR</w:t>
            </w:r>
          </w:p>
        </w:tc>
        <w:tc>
          <w:tcPr>
            <w:tcW w:w="3060" w:type="dxa"/>
          </w:tcPr>
          <w:p w14:paraId="1F27CB70" w14:textId="77777777" w:rsidR="001E7FEB" w:rsidRDefault="001E7FEB" w:rsidP="00CF36E3">
            <w:pPr>
              <w:pStyle w:val="BodyText"/>
              <w:spacing w:after="120"/>
              <w:ind w:left="0"/>
              <w:rPr>
                <w:b/>
                <w:color w:val="000000" w:themeColor="text1"/>
                <w:sz w:val="18"/>
                <w:lang w:val="en-US"/>
              </w:rPr>
            </w:pPr>
            <w:r>
              <w:rPr>
                <w:b/>
                <w:color w:val="000000" w:themeColor="text1"/>
                <w:sz w:val="18"/>
                <w:lang w:val="en-US"/>
              </w:rPr>
              <w:t>- End of File Indicator</w:t>
            </w:r>
          </w:p>
        </w:tc>
      </w:tr>
    </w:tbl>
    <w:p w14:paraId="236DD37D" w14:textId="77777777" w:rsidR="00B95E6E" w:rsidRDefault="00B95E6E" w:rsidP="009C5B45">
      <w:pPr>
        <w:pStyle w:val="BodyText"/>
        <w:rPr>
          <w:color w:val="000000" w:themeColor="text1"/>
        </w:rPr>
      </w:pPr>
      <w:r>
        <w:rPr>
          <w:color w:val="000000" w:themeColor="text1"/>
        </w:rPr>
        <w:t xml:space="preserve">The Tab character is the primary delimiter. If a Tab character must be inserted in a text string (and there is very little reason to do so) then it can be replaced by the string </w:t>
      </w:r>
      <w:r w:rsidRPr="00851A5B">
        <w:rPr>
          <w:b/>
          <w:color w:val="000000" w:themeColor="text1"/>
        </w:rPr>
        <w:t>&lt;TAB&gt;</w:t>
      </w:r>
      <w:r>
        <w:rPr>
          <w:color w:val="000000" w:themeColor="text1"/>
        </w:rPr>
        <w:t>.</w:t>
      </w:r>
    </w:p>
    <w:p w14:paraId="47573030" w14:textId="77777777" w:rsidR="0087355D" w:rsidRDefault="00B95E6E" w:rsidP="009C5B45">
      <w:pPr>
        <w:pStyle w:val="BodyText"/>
        <w:rPr>
          <w:color w:val="000000" w:themeColor="text1"/>
        </w:rPr>
      </w:pPr>
      <w:r>
        <w:rPr>
          <w:color w:val="000000" w:themeColor="text1"/>
        </w:rPr>
        <w:t xml:space="preserve">The tab character delimits fields. In some cases there is a need to identify sub-fields. In </w:t>
      </w:r>
      <w:r w:rsidR="00F92629">
        <w:rPr>
          <w:color w:val="000000" w:themeColor="text1"/>
        </w:rPr>
        <w:t>this case the delimiter</w:t>
      </w:r>
      <w:r>
        <w:rPr>
          <w:color w:val="000000" w:themeColor="text1"/>
        </w:rPr>
        <w:t xml:space="preserve"> </w:t>
      </w:r>
      <w:r w:rsidRPr="00851A5B">
        <w:rPr>
          <w:rFonts w:ascii="Arial Black" w:hAnsi="Arial Black"/>
          <w:b/>
          <w:color w:val="000000" w:themeColor="text1"/>
        </w:rPr>
        <w:t>=</w:t>
      </w:r>
      <w:r>
        <w:rPr>
          <w:color w:val="000000" w:themeColor="text1"/>
        </w:rPr>
        <w:t xml:space="preserve"> can be used. The character </w:t>
      </w:r>
      <w:r w:rsidRPr="00711E56">
        <w:rPr>
          <w:rFonts w:ascii="Arial Black" w:hAnsi="Arial Black"/>
          <w:b/>
          <w:color w:val="000000" w:themeColor="text1"/>
        </w:rPr>
        <w:t>=</w:t>
      </w:r>
      <w:r>
        <w:rPr>
          <w:color w:val="000000" w:themeColor="text1"/>
        </w:rPr>
        <w:t xml:space="preserve"> would separate a sub-field header from a value. </w:t>
      </w:r>
      <w:r w:rsidR="00C01765">
        <w:rPr>
          <w:color w:val="000000" w:themeColor="text1"/>
        </w:rPr>
        <w:t xml:space="preserve">The character </w:t>
      </w:r>
      <w:r w:rsidR="00C01765" w:rsidRPr="00851A5B">
        <w:rPr>
          <w:rFonts w:ascii="Arial Black" w:hAnsi="Arial Black"/>
          <w:b/>
          <w:color w:val="000000" w:themeColor="text1"/>
          <w:sz w:val="28"/>
        </w:rPr>
        <w:t>/</w:t>
      </w:r>
      <w:r w:rsidR="00C01765">
        <w:rPr>
          <w:color w:val="000000" w:themeColor="text1"/>
        </w:rPr>
        <w:t xml:space="preserve"> would separate two numbers in a numeric attribute such as a Latitude and Longitude. </w:t>
      </w:r>
      <w:r w:rsidR="0087355D">
        <w:rPr>
          <w:color w:val="000000" w:themeColor="text1"/>
        </w:rPr>
        <w:t>The use of subfields is limited to certain record types as identified below.</w:t>
      </w:r>
      <w:r w:rsidR="00077C4C">
        <w:rPr>
          <w:color w:val="000000" w:themeColor="text1"/>
        </w:rPr>
        <w:t xml:space="preserve"> Some subfields, such as attributes may take on a string of attribute values. These attribute values may be separated by a sub-sub-field delimiter</w:t>
      </w:r>
      <w:r w:rsidR="00851A5B">
        <w:rPr>
          <w:color w:val="000000" w:themeColor="text1"/>
        </w:rPr>
        <w:t xml:space="preserve"> </w:t>
      </w:r>
      <w:r w:rsidR="00077C4C" w:rsidRPr="00851A5B">
        <w:rPr>
          <w:rFonts w:ascii="Arial Black" w:hAnsi="Arial Black"/>
          <w:b/>
          <w:color w:val="000000" w:themeColor="text1"/>
        </w:rPr>
        <w:t>,</w:t>
      </w:r>
      <w:r w:rsidR="00077C4C">
        <w:rPr>
          <w:color w:val="000000" w:themeColor="text1"/>
        </w:rPr>
        <w:t xml:space="preserve"> . </w:t>
      </w:r>
    </w:p>
    <w:p w14:paraId="76E069BE" w14:textId="77777777" w:rsidR="009C5B45" w:rsidRDefault="009C5B45" w:rsidP="009C5B45">
      <w:pPr>
        <w:pStyle w:val="BodyText"/>
        <w:rPr>
          <w:color w:val="000000" w:themeColor="text1"/>
        </w:rPr>
      </w:pPr>
      <w:r>
        <w:rPr>
          <w:color w:val="000000" w:themeColor="text1"/>
        </w:rPr>
        <w:t>Figure H2 shows the general record structure from Figure H1 as a text string with imbedded Tab character delimiters</w:t>
      </w:r>
      <w:r w:rsidR="001C7EE5">
        <w:rPr>
          <w:color w:val="000000" w:themeColor="text1"/>
        </w:rPr>
        <w:t>.</w:t>
      </w:r>
    </w:p>
    <w:p w14:paraId="1A4582BB" w14:textId="77777777" w:rsidR="001C7EE5" w:rsidRDefault="008531D6" w:rsidP="001C7EE5">
      <w:pPr>
        <w:pStyle w:val="Figurecaption"/>
        <w:keepNext/>
        <w:keepLines/>
        <w:rPr>
          <w:lang w:val="en-US"/>
        </w:rPr>
      </w:pPr>
      <w:r>
        <w:rPr>
          <w:noProof/>
          <w:lang w:val="fr-FR" w:eastAsia="fr-FR"/>
        </w:rPr>
        <w:drawing>
          <wp:inline distT="0" distB="0" distL="0" distR="0" wp14:anchorId="2DA70CE4" wp14:editId="7CA65726">
            <wp:extent cx="4945075" cy="1556959"/>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2 Delimited Record.png"/>
                    <pic:cNvPicPr/>
                  </pic:nvPicPr>
                  <pic:blipFill>
                    <a:blip r:embed="rId53">
                      <a:extLst>
                        <a:ext uri="{28A0092B-C50C-407E-A947-70E740481C1C}">
                          <a14:useLocalDpi xmlns:a14="http://schemas.microsoft.com/office/drawing/2010/main" val="0"/>
                        </a:ext>
                      </a:extLst>
                    </a:blip>
                    <a:stretch>
                      <a:fillRect/>
                    </a:stretch>
                  </pic:blipFill>
                  <pic:spPr>
                    <a:xfrm>
                      <a:off x="0" y="0"/>
                      <a:ext cx="4942033" cy="1556001"/>
                    </a:xfrm>
                    <a:prstGeom prst="rect">
                      <a:avLst/>
                    </a:prstGeom>
                  </pic:spPr>
                </pic:pic>
              </a:graphicData>
            </a:graphic>
          </wp:inline>
        </w:drawing>
      </w:r>
    </w:p>
    <w:p w14:paraId="77B4F834" w14:textId="77777777" w:rsidR="001C7EE5" w:rsidRDefault="001C7EE5" w:rsidP="001C7EE5">
      <w:pPr>
        <w:pStyle w:val="Figurecaption"/>
      </w:pPr>
      <w:r w:rsidRPr="00EB2881">
        <w:rPr>
          <w:lang w:val="en-US"/>
        </w:rPr>
        <w:t xml:space="preserve">Figure </w:t>
      </w:r>
      <w:r>
        <w:rPr>
          <w:lang w:val="en-US"/>
        </w:rPr>
        <w:t>H2</w:t>
      </w:r>
      <w:r w:rsidRPr="00EB2881">
        <w:rPr>
          <w:lang w:val="en-US"/>
        </w:rPr>
        <w:t xml:space="preserve"> – </w:t>
      </w:r>
      <w:r>
        <w:t>Delimited Record</w:t>
      </w:r>
    </w:p>
    <w:p w14:paraId="74A2CC89" w14:textId="77777777" w:rsidR="00CF36E3" w:rsidRPr="004110BC" w:rsidRDefault="00CF36E3" w:rsidP="004110BC">
      <w:pPr>
        <w:pStyle w:val="BodyText"/>
      </w:pPr>
      <w:r>
        <w:t>This record structure has the advantage that it can be read by common office word processing software and easily read into a spread sheet. It is often called a "Tab delimited file". The only variation is the allowance for Carriage Return characters within the body of the record</w:t>
      </w:r>
      <w:r w:rsidR="0087355D">
        <w:t xml:space="preserve"> for certain types of records that contain an unstructured text field</w:t>
      </w:r>
      <w:r>
        <w:t>.</w:t>
      </w:r>
      <w:r w:rsidR="00A70850">
        <w:t xml:space="preserve"> Also to make the information more readable extraneous SPACE characters should be ignored except in attributes that are character strings (text).</w:t>
      </w:r>
    </w:p>
    <w:p w14:paraId="248DA878" w14:textId="77777777" w:rsidR="00BA75C7" w:rsidRPr="004110BC" w:rsidRDefault="00016DBF" w:rsidP="00502AD8">
      <w:pPr>
        <w:pStyle w:val="Appendix"/>
        <w:keepLines w:val="0"/>
        <w:pageBreakBefore w:val="0"/>
        <w:numPr>
          <w:ilvl w:val="3"/>
          <w:numId w:val="48"/>
        </w:numPr>
        <w:jc w:val="left"/>
        <w:outlineLvl w:val="0"/>
        <w:rPr>
          <w:lang w:val="en-US"/>
        </w:rPr>
      </w:pPr>
      <w:bookmarkStart w:id="259" w:name="_Toc467765252"/>
      <w:r w:rsidRPr="004110BC">
        <w:rPr>
          <w:sz w:val="22"/>
          <w:szCs w:val="22"/>
        </w:rPr>
        <w:t>Encoded Records</w:t>
      </w:r>
      <w:bookmarkEnd w:id="259"/>
    </w:p>
    <w:p w14:paraId="6984D171" w14:textId="77777777" w:rsidR="00C8768A" w:rsidRDefault="00C8768A" w:rsidP="00C8768A">
      <w:pPr>
        <w:pStyle w:val="BodyText"/>
        <w:rPr>
          <w:color w:val="000000" w:themeColor="text1"/>
          <w:lang w:val="en-US"/>
        </w:rPr>
      </w:pPr>
      <w:r>
        <w:rPr>
          <w:color w:val="000000" w:themeColor="text1"/>
          <w:lang w:val="en-US"/>
        </w:rPr>
        <w:t>The following Records are identified:</w:t>
      </w:r>
    </w:p>
    <w:p w14:paraId="2763D1B1" w14:textId="77777777" w:rsidR="00C8768A" w:rsidRDefault="006E3F19" w:rsidP="00851A5B">
      <w:pPr>
        <w:pStyle w:val="OList1"/>
        <w:keepNext/>
        <w:ind w:left="3428" w:hanging="2434"/>
      </w:pPr>
      <w:r>
        <w:t>Feature T</w:t>
      </w:r>
      <w:r w:rsidR="00C8768A">
        <w:t>ype</w:t>
      </w:r>
      <w:r>
        <w:t xml:space="preserve"> Record</w:t>
      </w:r>
    </w:p>
    <w:p w14:paraId="3B702D85" w14:textId="77777777" w:rsidR="006E3F19" w:rsidRDefault="006E3F19" w:rsidP="00851A5B">
      <w:pPr>
        <w:pStyle w:val="OList1"/>
        <w:keepNext/>
        <w:spacing w:before="0"/>
        <w:ind w:left="3428" w:hanging="2434"/>
      </w:pPr>
      <w:r>
        <w:t xml:space="preserve">Information Object Record </w:t>
      </w:r>
    </w:p>
    <w:p w14:paraId="598F2653" w14:textId="77777777" w:rsidR="00C8768A" w:rsidRDefault="00C8768A" w:rsidP="00851A5B">
      <w:pPr>
        <w:pStyle w:val="OList1"/>
        <w:keepNext/>
        <w:spacing w:before="0"/>
        <w:ind w:left="3428" w:hanging="2434"/>
      </w:pPr>
      <w:r>
        <w:t xml:space="preserve">Spatial </w:t>
      </w:r>
      <w:r w:rsidR="00FB6256">
        <w:t xml:space="preserve">Attribute </w:t>
      </w:r>
      <w:r w:rsidR="006E3F19">
        <w:t>Record</w:t>
      </w:r>
    </w:p>
    <w:p w14:paraId="63BE2447" w14:textId="77777777" w:rsidR="00C8768A" w:rsidRDefault="00C8768A" w:rsidP="00851A5B">
      <w:pPr>
        <w:pStyle w:val="OList1"/>
        <w:keepNext/>
        <w:spacing w:before="0"/>
        <w:ind w:left="3428" w:hanging="2434"/>
      </w:pPr>
      <w:r>
        <w:t>Spatial Source</w:t>
      </w:r>
      <w:r w:rsidR="006E3F19">
        <w:t xml:space="preserve"> Record</w:t>
      </w:r>
    </w:p>
    <w:p w14:paraId="1082A7BD" w14:textId="77777777" w:rsidR="00BA75C7" w:rsidRPr="007678F1" w:rsidRDefault="00BA75C7" w:rsidP="00BA75C7"/>
    <w:p w14:paraId="7F69BF5E" w14:textId="77777777" w:rsidR="00EB22CD" w:rsidRPr="004110BC" w:rsidRDefault="00EB22CD" w:rsidP="00502AD8">
      <w:pPr>
        <w:pStyle w:val="Appendix"/>
        <w:keepLines w:val="0"/>
        <w:pageBreakBefore w:val="0"/>
        <w:numPr>
          <w:ilvl w:val="4"/>
          <w:numId w:val="48"/>
        </w:numPr>
        <w:jc w:val="left"/>
        <w:outlineLvl w:val="0"/>
        <w:rPr>
          <w:lang w:val="en-US"/>
        </w:rPr>
      </w:pPr>
      <w:bookmarkStart w:id="260" w:name="_Toc467765253"/>
      <w:r>
        <w:rPr>
          <w:sz w:val="22"/>
          <w:szCs w:val="22"/>
        </w:rPr>
        <w:t>Feature Type Record</w:t>
      </w:r>
      <w:bookmarkEnd w:id="260"/>
    </w:p>
    <w:p w14:paraId="16DF84D1" w14:textId="77777777" w:rsidR="00A70850" w:rsidRDefault="00EB22CD">
      <w:pPr>
        <w:pStyle w:val="BodyText"/>
      </w:pPr>
      <w:r>
        <w:t xml:space="preserve">The Feature Type Record allows one to express the features and attributes identified in Appendix </w:t>
      </w:r>
      <w:r>
        <w:fldChar w:fldCharType="begin"/>
      </w:r>
      <w:r>
        <w:instrText xml:space="preserve"> REF _Ref445672699 \r \h </w:instrText>
      </w:r>
      <w:r>
        <w:fldChar w:fldCharType="separate"/>
      </w:r>
      <w:r w:rsidR="00C036DC">
        <w:t>G.3.1</w:t>
      </w:r>
      <w:r>
        <w:fldChar w:fldCharType="end"/>
      </w:r>
      <w:r>
        <w:t xml:space="preserve"> Feature Objects together with the attributes from Appendix </w:t>
      </w:r>
      <w:r>
        <w:fldChar w:fldCharType="begin"/>
      </w:r>
      <w:r>
        <w:instrText xml:space="preserve"> REF _Ref445672863 \r \h </w:instrText>
      </w:r>
      <w:r>
        <w:fldChar w:fldCharType="separate"/>
      </w:r>
      <w:r w:rsidR="00C036DC">
        <w:t>G.3.3</w:t>
      </w:r>
      <w:r>
        <w:fldChar w:fldCharType="end"/>
      </w:r>
      <w:r>
        <w:t xml:space="preserve"> Feature Attributes. The listed values from Appendix </w:t>
      </w:r>
      <w:r>
        <w:fldChar w:fldCharType="begin"/>
      </w:r>
      <w:r>
        <w:instrText xml:space="preserve"> REF _Ref445672885 \r \h </w:instrText>
      </w:r>
      <w:r>
        <w:fldChar w:fldCharType="separate"/>
      </w:r>
      <w:r w:rsidR="00C036DC">
        <w:t>G.3.5</w:t>
      </w:r>
      <w:r>
        <w:fldChar w:fldCharType="end"/>
      </w:r>
      <w:r>
        <w:t xml:space="preserve"> provide attribute values.</w:t>
      </w:r>
      <w:r w:rsidR="00F92629">
        <w:t xml:space="preserve"> Figure H3 shows a feature record with the type Feature separated from the Feature code by the sub-field delimiter </w:t>
      </w:r>
      <w:r w:rsidR="00F92629" w:rsidRPr="00851A5B">
        <w:rPr>
          <w:rFonts w:ascii="Arial Black" w:hAnsi="Arial Black"/>
          <w:b/>
        </w:rPr>
        <w:t>=</w:t>
      </w:r>
      <w:r w:rsidR="00F92629">
        <w:t>. The attribute field contains an attribute code from the feature catalogue followed by a sub-field delimiter and a</w:t>
      </w:r>
      <w:r w:rsidR="00CF5A9A">
        <w:t xml:space="preserve">n attribute value. The attribute field can repeat and each field is separated by a </w:t>
      </w:r>
      <w:r w:rsidR="00CF5A9A" w:rsidRPr="00851A5B">
        <w:rPr>
          <w:rFonts w:cs="Arial"/>
          <w:b/>
        </w:rPr>
        <w:t>TAB</w:t>
      </w:r>
      <w:r w:rsidR="00CF5A9A">
        <w:t xml:space="preserve"> character.</w:t>
      </w:r>
      <w:r w:rsidR="00F92629">
        <w:t xml:space="preserve"> </w:t>
      </w:r>
      <w:r w:rsidR="00A70850">
        <w:t>The feature code and attribute code can be either the six character "alphaCode" or the "CamelCaseCode"</w:t>
      </w:r>
      <w:r w:rsidR="00077C4C">
        <w:t xml:space="preserve"> or an alias</w:t>
      </w:r>
      <w:r w:rsidR="00A70850">
        <w:t>. Since they are unique and non-interfering they could be mixed with some records using one kind and other records using the other, but good practise would be to use only one kind in a data set.</w:t>
      </w:r>
    </w:p>
    <w:p w14:paraId="17F70F95" w14:textId="77777777" w:rsidR="00A70850" w:rsidRDefault="002E5C45" w:rsidP="00A70850">
      <w:pPr>
        <w:pStyle w:val="BodyText"/>
      </w:pPr>
      <w:r>
        <w:t xml:space="preserve">The </w:t>
      </w:r>
      <w:r w:rsidR="00A70850">
        <w:t xml:space="preserve">ID is an integer number </w:t>
      </w:r>
      <w:r w:rsidR="003C32CC">
        <w:t xml:space="preserve">encoded as a text string </w:t>
      </w:r>
      <w:r w:rsidR="00A70850">
        <w:t xml:space="preserve">assigned uniquely to each record in the file. </w:t>
      </w:r>
    </w:p>
    <w:p w14:paraId="7C1D8FCE" w14:textId="77777777" w:rsidR="00A70850" w:rsidRDefault="00A70850" w:rsidP="00851A5B">
      <w:pPr>
        <w:pStyle w:val="BodyText"/>
      </w:pPr>
    </w:p>
    <w:p w14:paraId="1522D962" w14:textId="77777777" w:rsidR="00CF5A9A" w:rsidRDefault="008531D6" w:rsidP="00CF5A9A">
      <w:pPr>
        <w:pStyle w:val="Figurecaption"/>
        <w:keepNext/>
        <w:keepLines/>
        <w:rPr>
          <w:lang w:val="en-US"/>
        </w:rPr>
      </w:pPr>
      <w:r>
        <w:rPr>
          <w:noProof/>
          <w:lang w:val="fr-FR" w:eastAsia="fr-FR"/>
        </w:rPr>
        <w:drawing>
          <wp:inline distT="0" distB="0" distL="0" distR="0" wp14:anchorId="146A4238" wp14:editId="4B7B2A19">
            <wp:extent cx="5025542" cy="2668478"/>
            <wp:effectExtent l="0" t="0" r="381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3 Feature Record.png"/>
                    <pic:cNvPicPr/>
                  </pic:nvPicPr>
                  <pic:blipFill>
                    <a:blip r:embed="rId54">
                      <a:extLst>
                        <a:ext uri="{28A0092B-C50C-407E-A947-70E740481C1C}">
                          <a14:useLocalDpi xmlns:a14="http://schemas.microsoft.com/office/drawing/2010/main" val="0"/>
                        </a:ext>
                      </a:extLst>
                    </a:blip>
                    <a:stretch>
                      <a:fillRect/>
                    </a:stretch>
                  </pic:blipFill>
                  <pic:spPr>
                    <a:xfrm>
                      <a:off x="0" y="0"/>
                      <a:ext cx="5035249" cy="2673632"/>
                    </a:xfrm>
                    <a:prstGeom prst="rect">
                      <a:avLst/>
                    </a:prstGeom>
                  </pic:spPr>
                </pic:pic>
              </a:graphicData>
            </a:graphic>
          </wp:inline>
        </w:drawing>
      </w:r>
    </w:p>
    <w:p w14:paraId="74FA4EB4" w14:textId="77777777" w:rsidR="00CF5A9A" w:rsidRDefault="00CF5A9A" w:rsidP="00CF5A9A">
      <w:pPr>
        <w:pStyle w:val="Figurecaption"/>
      </w:pPr>
      <w:r w:rsidRPr="00EB2881">
        <w:rPr>
          <w:lang w:val="en-US"/>
        </w:rPr>
        <w:t xml:space="preserve">Figure </w:t>
      </w:r>
      <w:r>
        <w:rPr>
          <w:lang w:val="en-US"/>
        </w:rPr>
        <w:t>H3</w:t>
      </w:r>
      <w:r w:rsidRPr="00EB2881">
        <w:rPr>
          <w:lang w:val="en-US"/>
        </w:rPr>
        <w:t xml:space="preserve"> – </w:t>
      </w:r>
      <w:r>
        <w:t>Feature Record</w:t>
      </w:r>
    </w:p>
    <w:p w14:paraId="41AA41E2" w14:textId="77777777" w:rsidR="00A70850" w:rsidRDefault="00CF5A9A" w:rsidP="00CF5A9A">
      <w:pPr>
        <w:pStyle w:val="BodyText"/>
      </w:pPr>
      <w:r>
        <w:t>The way this would look in a printed text would be very readable. For example</w:t>
      </w:r>
      <w:r w:rsidR="00A70850">
        <w:t>:</w:t>
      </w:r>
    </w:p>
    <w:p w14:paraId="3BAE438F" w14:textId="77777777" w:rsidR="00A70850" w:rsidRDefault="00A70850" w:rsidP="00851A5B">
      <w:pPr>
        <w:pStyle w:val="BodyText"/>
        <w:spacing w:before="0"/>
        <w:ind w:left="562"/>
      </w:pPr>
    </w:p>
    <w:p w14:paraId="2762913A" w14:textId="77777777" w:rsidR="00CF5A9A" w:rsidRPr="00851A5B" w:rsidRDefault="00A70850" w:rsidP="00851A5B">
      <w:pPr>
        <w:pStyle w:val="BodyText"/>
        <w:ind w:left="1080"/>
        <w:jc w:val="left"/>
        <w:rPr>
          <w:sz w:val="20"/>
        </w:rPr>
      </w:pPr>
      <w:r w:rsidRPr="00851A5B">
        <w:rPr>
          <w:sz w:val="20"/>
        </w:rPr>
        <w:t>1023</w:t>
      </w:r>
      <w:r w:rsidRPr="00851A5B">
        <w:rPr>
          <w:sz w:val="20"/>
        </w:rPr>
        <w:tab/>
        <w:t>Feature=</w:t>
      </w:r>
      <w:r w:rsidR="00077C4C" w:rsidRPr="00851A5B">
        <w:rPr>
          <w:sz w:val="20"/>
        </w:rPr>
        <w:t xml:space="preserve"> </w:t>
      </w:r>
      <w:r w:rsidRPr="00851A5B">
        <w:rPr>
          <w:sz w:val="20"/>
        </w:rPr>
        <w:t>ExclusiveEconomicZone</w:t>
      </w:r>
      <w:r w:rsidRPr="00851A5B">
        <w:rPr>
          <w:sz w:val="20"/>
        </w:rPr>
        <w:tab/>
      </w:r>
      <w:r w:rsidR="00CF5A9A" w:rsidRPr="00851A5B">
        <w:rPr>
          <w:sz w:val="20"/>
        </w:rPr>
        <w:t xml:space="preserve"> </w:t>
      </w:r>
      <w:r w:rsidR="00077C4C" w:rsidRPr="00851A5B">
        <w:rPr>
          <w:sz w:val="20"/>
        </w:rPr>
        <w:t>verdom= water_surface, water_column, seabed_surface, subsoil</w:t>
      </w:r>
      <w:r w:rsidR="003C32CC">
        <w:rPr>
          <w:sz w:val="20"/>
        </w:rPr>
        <w:tab/>
        <w:t>&lt;EOR&gt;</w:t>
      </w:r>
    </w:p>
    <w:p w14:paraId="0B6A3477" w14:textId="77777777" w:rsidR="00077C4C" w:rsidRPr="004110BC" w:rsidRDefault="00077C4C" w:rsidP="00851A5B">
      <w:pPr>
        <w:pStyle w:val="BodyText"/>
        <w:jc w:val="left"/>
      </w:pPr>
      <w:r>
        <w:t>The space between the "</w:t>
      </w:r>
      <w:r w:rsidRPr="00851A5B">
        <w:rPr>
          <w:sz w:val="20"/>
        </w:rPr>
        <w:t>1023</w:t>
      </w:r>
      <w:r>
        <w:t>" and "</w:t>
      </w:r>
      <w:r w:rsidRPr="00711E56">
        <w:rPr>
          <w:sz w:val="20"/>
        </w:rPr>
        <w:t>Feature= ExclusiveEconomicZone</w:t>
      </w:r>
      <w:r>
        <w:t>" and "</w:t>
      </w:r>
      <w:r w:rsidRPr="00077C4C">
        <w:rPr>
          <w:sz w:val="20"/>
        </w:rPr>
        <w:t xml:space="preserve"> </w:t>
      </w:r>
      <w:r w:rsidRPr="00711E56">
        <w:rPr>
          <w:sz w:val="20"/>
        </w:rPr>
        <w:t>verdom= water_surface, water_column, seabed_surface, subsoil</w:t>
      </w:r>
      <w:r>
        <w:rPr>
          <w:sz w:val="20"/>
        </w:rPr>
        <w:t xml:space="preserve">" </w:t>
      </w:r>
      <w:r w:rsidR="003C32CC">
        <w:rPr>
          <w:sz w:val="20"/>
        </w:rPr>
        <w:t>and</w:t>
      </w:r>
      <w:r w:rsidR="00851A5B">
        <w:rPr>
          <w:sz w:val="20"/>
        </w:rPr>
        <w:t xml:space="preserve"> </w:t>
      </w:r>
      <w:r w:rsidR="003C32CC">
        <w:rPr>
          <w:sz w:val="20"/>
        </w:rPr>
        <w:t xml:space="preserve">"&lt;EOR&gt;" </w:t>
      </w:r>
      <w:r>
        <w:rPr>
          <w:sz w:val="20"/>
        </w:rPr>
        <w:t>are TAB characters.</w:t>
      </w:r>
    </w:p>
    <w:p w14:paraId="046B7D45" w14:textId="77777777" w:rsidR="003C32CC" w:rsidRPr="004110BC" w:rsidRDefault="003C32CC" w:rsidP="00502AD8">
      <w:pPr>
        <w:pStyle w:val="Appendix"/>
        <w:keepLines w:val="0"/>
        <w:pageBreakBefore w:val="0"/>
        <w:numPr>
          <w:ilvl w:val="4"/>
          <w:numId w:val="48"/>
        </w:numPr>
        <w:jc w:val="left"/>
        <w:outlineLvl w:val="0"/>
        <w:rPr>
          <w:lang w:val="en-US"/>
        </w:rPr>
      </w:pPr>
      <w:bookmarkStart w:id="261" w:name="_Ref445685127"/>
      <w:bookmarkStart w:id="262" w:name="_Toc467765254"/>
      <w:r>
        <w:rPr>
          <w:sz w:val="22"/>
          <w:szCs w:val="22"/>
        </w:rPr>
        <w:t>Information Object Record</w:t>
      </w:r>
      <w:bookmarkEnd w:id="261"/>
      <w:bookmarkEnd w:id="262"/>
    </w:p>
    <w:p w14:paraId="2AB170D9" w14:textId="77777777" w:rsidR="003C32CC" w:rsidRDefault="003C32CC" w:rsidP="003C32CC">
      <w:pPr>
        <w:pStyle w:val="BodyText"/>
      </w:pPr>
      <w:r>
        <w:t>The object structure for legal objects derived from ISO 19152 makes use of the Informat</w:t>
      </w:r>
      <w:r w:rsidR="00CC6D20">
        <w:t>ion Objects defined in Appendix</w:t>
      </w:r>
      <w:r>
        <w:t xml:space="preserve"> </w:t>
      </w:r>
      <w:r w:rsidR="00CC6D20">
        <w:fldChar w:fldCharType="begin"/>
      </w:r>
      <w:r w:rsidR="00CC6D20">
        <w:instrText xml:space="preserve"> REF _Ref445676170 \r \h </w:instrText>
      </w:r>
      <w:r w:rsidR="00CC6D20">
        <w:fldChar w:fldCharType="separate"/>
      </w:r>
      <w:r w:rsidR="00C036DC">
        <w:t>G.3.4</w:t>
      </w:r>
      <w:r w:rsidR="00CC6D20">
        <w:fldChar w:fldCharType="end"/>
      </w:r>
      <w:r>
        <w:t>. The record structure follows the same form.</w:t>
      </w:r>
      <w:r w:rsidR="00851A5B">
        <w:t xml:space="preserve"> </w:t>
      </w:r>
      <w:r w:rsidR="00CC6D20">
        <w:t xml:space="preserve">Figure H4 shows an Information Object record separated from the Information Object (Information) code by the sub-field delimiter </w:t>
      </w:r>
      <w:r w:rsidR="00CC6D20" w:rsidRPr="00711E56">
        <w:rPr>
          <w:rFonts w:ascii="Arial Black" w:hAnsi="Arial Black"/>
          <w:b/>
        </w:rPr>
        <w:t>=</w:t>
      </w:r>
      <w:r w:rsidR="00CC6D20">
        <w:t xml:space="preserve">. The attribute field contains an attribute code from the feature catalogue followed by a sub-field delimiter and an attribute value. </w:t>
      </w:r>
    </w:p>
    <w:p w14:paraId="7442F1D2" w14:textId="77777777" w:rsidR="004E7FC0" w:rsidRDefault="008531D6" w:rsidP="004E7FC0">
      <w:pPr>
        <w:pStyle w:val="Figurecaption"/>
        <w:keepNext/>
        <w:keepLines/>
        <w:rPr>
          <w:lang w:val="en-US"/>
        </w:rPr>
      </w:pPr>
      <w:r>
        <w:rPr>
          <w:noProof/>
          <w:lang w:val="fr-FR" w:eastAsia="fr-FR"/>
        </w:rPr>
        <w:drawing>
          <wp:inline distT="0" distB="0" distL="0" distR="0" wp14:anchorId="4F0ACD0F" wp14:editId="6C699954">
            <wp:extent cx="4998136" cy="265392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4 Info Record.png"/>
                    <pic:cNvPicPr/>
                  </pic:nvPicPr>
                  <pic:blipFill>
                    <a:blip r:embed="rId55">
                      <a:extLst>
                        <a:ext uri="{28A0092B-C50C-407E-A947-70E740481C1C}">
                          <a14:useLocalDpi xmlns:a14="http://schemas.microsoft.com/office/drawing/2010/main" val="0"/>
                        </a:ext>
                      </a:extLst>
                    </a:blip>
                    <a:stretch>
                      <a:fillRect/>
                    </a:stretch>
                  </pic:blipFill>
                  <pic:spPr>
                    <a:xfrm>
                      <a:off x="0" y="0"/>
                      <a:ext cx="5006089" cy="2658147"/>
                    </a:xfrm>
                    <a:prstGeom prst="rect">
                      <a:avLst/>
                    </a:prstGeom>
                  </pic:spPr>
                </pic:pic>
              </a:graphicData>
            </a:graphic>
          </wp:inline>
        </w:drawing>
      </w:r>
    </w:p>
    <w:p w14:paraId="4743FFF2" w14:textId="77777777" w:rsidR="004E7FC0" w:rsidRDefault="004E7FC0" w:rsidP="004E7FC0">
      <w:pPr>
        <w:pStyle w:val="Figurecaption"/>
      </w:pPr>
      <w:r w:rsidRPr="00EB2881">
        <w:rPr>
          <w:lang w:val="en-US"/>
        </w:rPr>
        <w:t xml:space="preserve">Figure </w:t>
      </w:r>
      <w:r>
        <w:rPr>
          <w:lang w:val="en-US"/>
        </w:rPr>
        <w:t>H4</w:t>
      </w:r>
      <w:r w:rsidRPr="00EB2881">
        <w:rPr>
          <w:lang w:val="en-US"/>
        </w:rPr>
        <w:t xml:space="preserve"> – </w:t>
      </w:r>
      <w:r>
        <w:t>Information Object Record</w:t>
      </w:r>
    </w:p>
    <w:p w14:paraId="16BECE18" w14:textId="77777777" w:rsidR="004E7FC0" w:rsidRDefault="004E7FC0" w:rsidP="003C32CC">
      <w:pPr>
        <w:pStyle w:val="BodyText"/>
      </w:pPr>
      <w:r>
        <w:t>An example would be a</w:t>
      </w:r>
      <w:r w:rsidR="00FD488F">
        <w:t>n</w:t>
      </w:r>
      <w:r>
        <w:t xml:space="preserve"> </w:t>
      </w:r>
      <w:r w:rsidR="00FD488F">
        <w:t>Information Object</w:t>
      </w:r>
      <w:r>
        <w:t xml:space="preserve"> record with the</w:t>
      </w:r>
      <w:r w:rsidR="00FD488F">
        <w:t xml:space="preserve"> type "S121Right" (shown as "Right" using the alias name)</w:t>
      </w:r>
      <w:r>
        <w:t xml:space="preserve"> </w:t>
      </w:r>
      <w:r w:rsidR="00FD488F">
        <w:t>and the attribute "</w:t>
      </w:r>
      <w:r w:rsidR="007E1050">
        <w:t>RightT</w:t>
      </w:r>
      <w:r w:rsidR="00FD488F">
        <w:t xml:space="preserve">ype" with the value </w:t>
      </w:r>
      <w:r w:rsidR="00121FB3">
        <w:t>"soverignRight". In this example other attributes such as a mandatory reference to the Party object are not shown, nor are the many possible optional attributes. The alias names are used for the objects and attributes where it makes the data more readable.</w:t>
      </w:r>
    </w:p>
    <w:p w14:paraId="30F526C4" w14:textId="77777777" w:rsidR="00121FB3" w:rsidRPr="00711E56" w:rsidRDefault="00121FB3" w:rsidP="00121FB3">
      <w:pPr>
        <w:pStyle w:val="BodyText"/>
        <w:ind w:left="1080"/>
        <w:jc w:val="left"/>
        <w:rPr>
          <w:sz w:val="20"/>
        </w:rPr>
      </w:pPr>
      <w:r w:rsidRPr="00711E56">
        <w:rPr>
          <w:sz w:val="20"/>
        </w:rPr>
        <w:t>10</w:t>
      </w:r>
      <w:r>
        <w:rPr>
          <w:sz w:val="20"/>
        </w:rPr>
        <w:t>79</w:t>
      </w:r>
      <w:r w:rsidRPr="00711E56">
        <w:rPr>
          <w:sz w:val="20"/>
        </w:rPr>
        <w:tab/>
      </w:r>
      <w:r>
        <w:rPr>
          <w:sz w:val="20"/>
        </w:rPr>
        <w:t>Information</w:t>
      </w:r>
      <w:r w:rsidRPr="00711E56">
        <w:rPr>
          <w:sz w:val="20"/>
        </w:rPr>
        <w:t xml:space="preserve">= </w:t>
      </w:r>
      <w:r>
        <w:rPr>
          <w:sz w:val="20"/>
        </w:rPr>
        <w:t>Right</w:t>
      </w:r>
      <w:r w:rsidRPr="00711E56">
        <w:rPr>
          <w:sz w:val="20"/>
        </w:rPr>
        <w:tab/>
        <w:t xml:space="preserve"> </w:t>
      </w:r>
      <w:r w:rsidR="007E1050">
        <w:rPr>
          <w:sz w:val="20"/>
        </w:rPr>
        <w:t>RightT</w:t>
      </w:r>
      <w:r>
        <w:rPr>
          <w:sz w:val="20"/>
        </w:rPr>
        <w:t>ype</w:t>
      </w:r>
      <w:r w:rsidRPr="00711E56">
        <w:rPr>
          <w:sz w:val="20"/>
        </w:rPr>
        <w:t xml:space="preserve">= </w:t>
      </w:r>
      <w:r w:rsidR="007E1050">
        <w:rPr>
          <w:sz w:val="20"/>
        </w:rPr>
        <w:t>s</w:t>
      </w:r>
      <w:r>
        <w:rPr>
          <w:sz w:val="20"/>
        </w:rPr>
        <w:t>overign_Right</w:t>
      </w:r>
      <w:r>
        <w:rPr>
          <w:sz w:val="20"/>
        </w:rPr>
        <w:tab/>
        <w:t>&lt;EOR&gt;</w:t>
      </w:r>
    </w:p>
    <w:p w14:paraId="47DD01F2" w14:textId="77777777" w:rsidR="00121FB3" w:rsidRDefault="00121FB3" w:rsidP="003C32CC">
      <w:pPr>
        <w:pStyle w:val="BodyText"/>
      </w:pPr>
    </w:p>
    <w:p w14:paraId="04A08B77" w14:textId="77777777" w:rsidR="00CC6D20" w:rsidRPr="004110BC" w:rsidRDefault="00CC6D20" w:rsidP="00502AD8">
      <w:pPr>
        <w:pStyle w:val="Appendix"/>
        <w:keepLines w:val="0"/>
        <w:pageBreakBefore w:val="0"/>
        <w:numPr>
          <w:ilvl w:val="4"/>
          <w:numId w:val="48"/>
        </w:numPr>
        <w:jc w:val="left"/>
        <w:outlineLvl w:val="0"/>
        <w:rPr>
          <w:lang w:val="en-US"/>
        </w:rPr>
      </w:pPr>
      <w:bookmarkStart w:id="263" w:name="_Toc467765255"/>
      <w:r>
        <w:rPr>
          <w:sz w:val="22"/>
          <w:szCs w:val="22"/>
        </w:rPr>
        <w:t>References Between Objects</w:t>
      </w:r>
      <w:bookmarkEnd w:id="263"/>
    </w:p>
    <w:p w14:paraId="1E1312F3" w14:textId="77777777" w:rsidR="00CC6D20" w:rsidRDefault="00CC6D20" w:rsidP="00CC6D20">
      <w:pPr>
        <w:pStyle w:val="BodyText"/>
      </w:pPr>
      <w:r>
        <w:t xml:space="preserve">References may occur between </w:t>
      </w:r>
      <w:r w:rsidR="006E3F19">
        <w:t>I</w:t>
      </w:r>
      <w:r>
        <w:t xml:space="preserve">nformation </w:t>
      </w:r>
      <w:r w:rsidR="006E3F19">
        <w:t>O</w:t>
      </w:r>
      <w:r>
        <w:t>bject</w:t>
      </w:r>
      <w:r w:rsidR="006E3F19">
        <w:t xml:space="preserve"> Records</w:t>
      </w:r>
      <w:r>
        <w:t xml:space="preserve"> implementing the Rights, Restriction, Responsibility and Party structure and with Feature Object</w:t>
      </w:r>
      <w:r w:rsidR="006E3F19">
        <w:t xml:space="preserve"> Records</w:t>
      </w:r>
      <w:r>
        <w:t>. These references make use of the ID</w:t>
      </w:r>
      <w:r w:rsidR="006E3F19">
        <w:t xml:space="preserve"> on the record types</w:t>
      </w:r>
      <w:r>
        <w:t>.</w:t>
      </w:r>
      <w:r w:rsidR="00851A5B">
        <w:t xml:space="preserve"> </w:t>
      </w:r>
      <w:r>
        <w:t xml:space="preserve">The references are treated as another attribute with the attribute type defined by the role identified for the relation. These relations are given in </w:t>
      </w:r>
      <w:r w:rsidR="006E3F19">
        <w:t xml:space="preserve">the model such as is illustrated in </w:t>
      </w:r>
      <w:r>
        <w:t>Figure E12. An example would be a</w:t>
      </w:r>
      <w:r w:rsidR="005905C6">
        <w:t>n</w:t>
      </w:r>
      <w:r>
        <w:t xml:space="preserve"> S-121_Right object record referencing an associated A121_AdministrativeSource record by the rrrSource relation. </w:t>
      </w:r>
      <w:r w:rsidR="00121FB3">
        <w:t xml:space="preserve">The example is shown again with the relation rrrParty implemented as an attribute with the </w:t>
      </w:r>
      <w:r w:rsidR="005905C6">
        <w:t>ID</w:t>
      </w:r>
      <w:r w:rsidR="00121FB3">
        <w:t xml:space="preserve"> </w:t>
      </w:r>
      <w:r w:rsidR="005905C6">
        <w:t xml:space="preserve">(partyID also the Record Number </w:t>
      </w:r>
      <w:r w:rsidR="00121FB3">
        <w:t xml:space="preserve">of the </w:t>
      </w:r>
      <w:r w:rsidR="005905C6">
        <w:t>party record) as the attribute value.</w:t>
      </w:r>
    </w:p>
    <w:p w14:paraId="5CCAA907" w14:textId="77777777" w:rsidR="005905C6" w:rsidRPr="00711E56" w:rsidRDefault="005905C6" w:rsidP="005905C6">
      <w:pPr>
        <w:pStyle w:val="BodyText"/>
        <w:ind w:left="1080"/>
        <w:jc w:val="left"/>
        <w:rPr>
          <w:sz w:val="20"/>
        </w:rPr>
      </w:pPr>
      <w:r w:rsidRPr="00711E56">
        <w:rPr>
          <w:sz w:val="20"/>
        </w:rPr>
        <w:t>10</w:t>
      </w:r>
      <w:r>
        <w:rPr>
          <w:sz w:val="20"/>
        </w:rPr>
        <w:t>79</w:t>
      </w:r>
      <w:r w:rsidRPr="00711E56">
        <w:rPr>
          <w:sz w:val="20"/>
        </w:rPr>
        <w:tab/>
      </w:r>
      <w:r>
        <w:rPr>
          <w:sz w:val="20"/>
        </w:rPr>
        <w:t>Information</w:t>
      </w:r>
      <w:r w:rsidRPr="00711E56">
        <w:rPr>
          <w:sz w:val="20"/>
        </w:rPr>
        <w:t xml:space="preserve">= </w:t>
      </w:r>
      <w:r>
        <w:rPr>
          <w:sz w:val="20"/>
        </w:rPr>
        <w:t>Right</w:t>
      </w:r>
      <w:r w:rsidRPr="00711E56">
        <w:rPr>
          <w:sz w:val="20"/>
        </w:rPr>
        <w:tab/>
        <w:t xml:space="preserve"> </w:t>
      </w:r>
      <w:r>
        <w:rPr>
          <w:sz w:val="20"/>
        </w:rPr>
        <w:t>type</w:t>
      </w:r>
      <w:r w:rsidRPr="00711E56">
        <w:rPr>
          <w:sz w:val="20"/>
        </w:rPr>
        <w:t xml:space="preserve">= </w:t>
      </w:r>
      <w:r>
        <w:rPr>
          <w:sz w:val="20"/>
        </w:rPr>
        <w:t>Soverign_Right</w:t>
      </w:r>
      <w:r>
        <w:rPr>
          <w:sz w:val="20"/>
        </w:rPr>
        <w:tab/>
        <w:t>rrrParty=2017</w:t>
      </w:r>
      <w:r>
        <w:rPr>
          <w:sz w:val="20"/>
        </w:rPr>
        <w:tab/>
        <w:t>&lt;EOR&gt;</w:t>
      </w:r>
    </w:p>
    <w:p w14:paraId="65C34696" w14:textId="77777777" w:rsidR="00CF5A9A" w:rsidRDefault="005905C6">
      <w:pPr>
        <w:pStyle w:val="BodyText"/>
      </w:pPr>
      <w:r>
        <w:t>The use of record number pointers is readable, though it may be tedious to follow. Good practise would be to make objects that are closely related to other objects follow the other object.</w:t>
      </w:r>
    </w:p>
    <w:p w14:paraId="0F77C88E" w14:textId="77777777" w:rsidR="006E3F19" w:rsidRDefault="006E3F19" w:rsidP="00851A5B">
      <w:pPr>
        <w:pStyle w:val="BodyText"/>
        <w:keepNext/>
        <w:ind w:left="562"/>
      </w:pPr>
      <w:r>
        <w:t>The list of relation attributes are:</w:t>
      </w:r>
    </w:p>
    <w:p w14:paraId="01559DD2" w14:textId="77777777" w:rsidR="006E3F19" w:rsidRDefault="006E3F19" w:rsidP="00851A5B">
      <w:pPr>
        <w:pStyle w:val="OList1"/>
        <w:tabs>
          <w:tab w:val="clear" w:pos="3420"/>
          <w:tab w:val="left" w:pos="2790"/>
        </w:tabs>
        <w:ind w:left="2790" w:hanging="1800"/>
      </w:pPr>
      <w:r>
        <w:t>rrrSource</w:t>
      </w:r>
      <w:r w:rsidR="00851A5B">
        <w:t xml:space="preserve"> </w:t>
      </w:r>
      <w:r>
        <w:t xml:space="preserve">- </w:t>
      </w:r>
      <w:r>
        <w:tab/>
        <w:t xml:space="preserve">Reference from Information Object Records of type </w:t>
      </w:r>
      <w:r w:rsidR="005317FC">
        <w:t>S121_</w:t>
      </w:r>
      <w:r>
        <w:t xml:space="preserve">Right, </w:t>
      </w:r>
      <w:r w:rsidR="005317FC">
        <w:t>S121_</w:t>
      </w:r>
      <w:r>
        <w:t xml:space="preserve">Responsibility or </w:t>
      </w:r>
      <w:r w:rsidR="005317FC">
        <w:t>S121_</w:t>
      </w:r>
      <w:r>
        <w:t xml:space="preserve">Restriction to </w:t>
      </w:r>
      <w:r w:rsidR="005317FC">
        <w:t>S121_</w:t>
      </w:r>
      <w:r>
        <w:t>AdministrativeSource Record.</w:t>
      </w:r>
    </w:p>
    <w:p w14:paraId="4C943789" w14:textId="77777777" w:rsidR="006E3F19" w:rsidRDefault="006E3F19" w:rsidP="00851A5B">
      <w:pPr>
        <w:pStyle w:val="OList1"/>
        <w:tabs>
          <w:tab w:val="clear" w:pos="3420"/>
          <w:tab w:val="left" w:pos="2790"/>
        </w:tabs>
        <w:ind w:left="2790" w:hanging="1800"/>
      </w:pPr>
      <w:r>
        <w:t>rrrParty</w:t>
      </w:r>
      <w:r w:rsidR="00851A5B">
        <w:t xml:space="preserve"> </w:t>
      </w:r>
      <w:r>
        <w:t xml:space="preserve">- </w:t>
      </w:r>
      <w:r>
        <w:tab/>
        <w:t xml:space="preserve">Reference from Information Object Records of type </w:t>
      </w:r>
      <w:r w:rsidR="005317FC">
        <w:t>S121_Right, S121_Responsibility or S121_Restriction to S121_Party Record.</w:t>
      </w:r>
    </w:p>
    <w:p w14:paraId="6D237017" w14:textId="77777777" w:rsidR="005317FC" w:rsidRDefault="0084284F" w:rsidP="00851A5B">
      <w:pPr>
        <w:pStyle w:val="OList1"/>
        <w:tabs>
          <w:tab w:val="clear" w:pos="3420"/>
          <w:tab w:val="left" w:pos="2790"/>
        </w:tabs>
        <w:ind w:left="2790" w:hanging="1800"/>
      </w:pPr>
      <w:r>
        <w:t>m</w:t>
      </w:r>
      <w:r w:rsidR="005317FC">
        <w:t>embers</w:t>
      </w:r>
      <w:r w:rsidR="00851A5B">
        <w:t xml:space="preserve"> </w:t>
      </w:r>
      <w:r w:rsidR="005317FC">
        <w:t>-</w:t>
      </w:r>
      <w:r w:rsidR="005317FC">
        <w:tab/>
        <w:t>Reference from Information Object Records of type S121_Party Record to S121_GroupParty.</w:t>
      </w:r>
    </w:p>
    <w:p w14:paraId="03900830" w14:textId="77777777" w:rsidR="005317FC" w:rsidRDefault="0084284F" w:rsidP="00851A5B">
      <w:pPr>
        <w:pStyle w:val="OList1"/>
        <w:tabs>
          <w:tab w:val="clear" w:pos="3420"/>
          <w:tab w:val="left" w:pos="2790"/>
        </w:tabs>
        <w:ind w:left="2790" w:hanging="1800"/>
      </w:pPr>
      <w:r>
        <w:t>c</w:t>
      </w:r>
      <w:r w:rsidR="005317FC">
        <w:t xml:space="preserve">onveyancer </w:t>
      </w:r>
      <w:r w:rsidR="005317FC">
        <w:tab/>
        <w:t>Reference from S121_AdministrativeSource to S121_Party.</w:t>
      </w:r>
    </w:p>
    <w:p w14:paraId="4796C738" w14:textId="77777777" w:rsidR="005317FC" w:rsidRDefault="0084284F" w:rsidP="00851A5B">
      <w:pPr>
        <w:pStyle w:val="OList1"/>
        <w:tabs>
          <w:tab w:val="clear" w:pos="3420"/>
          <w:tab w:val="left" w:pos="2790"/>
        </w:tabs>
        <w:ind w:left="2790" w:hanging="1800"/>
      </w:pPr>
      <w:r>
        <w:t>g</w:t>
      </w:r>
      <w:r w:rsidR="005317FC">
        <w:t>eometry</w:t>
      </w:r>
      <w:r w:rsidR="005317FC">
        <w:tab/>
        <w:t>Reference from Feature Object (BAUnit) to S121_SpatialAttributeType.</w:t>
      </w:r>
    </w:p>
    <w:p w14:paraId="7E658881" w14:textId="77777777" w:rsidR="005905C6" w:rsidRPr="004110BC" w:rsidRDefault="005905C6" w:rsidP="00502AD8">
      <w:pPr>
        <w:pStyle w:val="Appendix"/>
        <w:keepLines w:val="0"/>
        <w:pageBreakBefore w:val="0"/>
        <w:numPr>
          <w:ilvl w:val="4"/>
          <w:numId w:val="48"/>
        </w:numPr>
        <w:jc w:val="left"/>
        <w:outlineLvl w:val="0"/>
        <w:rPr>
          <w:lang w:val="en-US"/>
        </w:rPr>
      </w:pPr>
      <w:bookmarkStart w:id="264" w:name="_Toc467765256"/>
      <w:r>
        <w:rPr>
          <w:sz w:val="22"/>
          <w:szCs w:val="22"/>
        </w:rPr>
        <w:t xml:space="preserve">Spatial </w:t>
      </w:r>
      <w:r w:rsidR="00FB6256">
        <w:rPr>
          <w:sz w:val="22"/>
          <w:szCs w:val="22"/>
        </w:rPr>
        <w:t>Attribute</w:t>
      </w:r>
      <w:bookmarkEnd w:id="264"/>
    </w:p>
    <w:p w14:paraId="1832C2EA" w14:textId="77777777" w:rsidR="005905C6" w:rsidRDefault="005905C6" w:rsidP="005905C6">
      <w:pPr>
        <w:pStyle w:val="BodyText"/>
      </w:pPr>
      <w:r>
        <w:t xml:space="preserve">The S121_SpatialAttributeType is a separate record type </w:t>
      </w:r>
      <w:r w:rsidR="004722C2">
        <w:t>that takes on the spatial geometry defined in S-100. The type of geometry is identified as an attribute. The geometry data values are expressed as numerical values. This is illustrated in Figure H5.</w:t>
      </w:r>
      <w:r w:rsidR="00851A5B">
        <w:t xml:space="preserve"> </w:t>
      </w:r>
    </w:p>
    <w:p w14:paraId="6E6C3CD5" w14:textId="77777777" w:rsidR="004E348D" w:rsidRDefault="008531D6" w:rsidP="004E348D">
      <w:pPr>
        <w:pStyle w:val="Figurecaption"/>
        <w:keepNext/>
        <w:keepLines/>
        <w:rPr>
          <w:lang w:val="en-US"/>
        </w:rPr>
      </w:pPr>
      <w:r>
        <w:rPr>
          <w:noProof/>
          <w:lang w:val="fr-FR" w:eastAsia="fr-FR"/>
        </w:rPr>
        <w:drawing>
          <wp:inline distT="0" distB="0" distL="0" distR="0" wp14:anchorId="2A2C2666" wp14:editId="7AC9ECB2">
            <wp:extent cx="5259629" cy="2754563"/>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5 Spatial Record.png"/>
                    <pic:cNvPicPr/>
                  </pic:nvPicPr>
                  <pic:blipFill>
                    <a:blip r:embed="rId56">
                      <a:extLst>
                        <a:ext uri="{28A0092B-C50C-407E-A947-70E740481C1C}">
                          <a14:useLocalDpi xmlns:a14="http://schemas.microsoft.com/office/drawing/2010/main" val="0"/>
                        </a:ext>
                      </a:extLst>
                    </a:blip>
                    <a:stretch>
                      <a:fillRect/>
                    </a:stretch>
                  </pic:blipFill>
                  <pic:spPr>
                    <a:xfrm>
                      <a:off x="0" y="0"/>
                      <a:ext cx="5256393" cy="2752869"/>
                    </a:xfrm>
                    <a:prstGeom prst="rect">
                      <a:avLst/>
                    </a:prstGeom>
                  </pic:spPr>
                </pic:pic>
              </a:graphicData>
            </a:graphic>
          </wp:inline>
        </w:drawing>
      </w:r>
    </w:p>
    <w:p w14:paraId="4966AF90" w14:textId="77777777" w:rsidR="004E348D" w:rsidRDefault="004E348D" w:rsidP="004E348D">
      <w:pPr>
        <w:pStyle w:val="Figurecaption"/>
      </w:pPr>
      <w:r w:rsidRPr="00EB2881">
        <w:rPr>
          <w:lang w:val="en-US"/>
        </w:rPr>
        <w:t xml:space="preserve">Figure </w:t>
      </w:r>
      <w:r>
        <w:rPr>
          <w:lang w:val="en-US"/>
        </w:rPr>
        <w:t>H5</w:t>
      </w:r>
      <w:r w:rsidRPr="00EB2881">
        <w:rPr>
          <w:lang w:val="en-US"/>
        </w:rPr>
        <w:t xml:space="preserve"> – </w:t>
      </w:r>
      <w:r>
        <w:t>Spatial Object Record</w:t>
      </w:r>
    </w:p>
    <w:p w14:paraId="036A0EA5" w14:textId="7CA662AA" w:rsidR="00EB22CD" w:rsidRDefault="004722C2">
      <w:pPr>
        <w:pStyle w:val="BodyText"/>
        <w:rPr>
          <w:rFonts w:ascii="Times New Roman" w:hAnsi="Times New Roman"/>
          <w:sz w:val="24"/>
          <w:szCs w:val="24"/>
          <w:lang w:val="en-US"/>
        </w:rPr>
      </w:pPr>
      <w:r>
        <w:t>The linkage to the spatial object is by reference through an attribute from the feature (</w:t>
      </w:r>
      <w:r w:rsidR="0034717C">
        <w:t>S121_FeatureUnit</w:t>
      </w:r>
      <w:r>
        <w:t>) object.</w:t>
      </w:r>
    </w:p>
    <w:p w14:paraId="16C06F90" w14:textId="77777777" w:rsidR="00EB22CD" w:rsidRDefault="004E348D">
      <w:pPr>
        <w:pStyle w:val="BodyText"/>
        <w:rPr>
          <w:lang w:val="en-US"/>
        </w:rPr>
      </w:pPr>
      <w:r>
        <w:rPr>
          <w:lang w:val="en-US"/>
        </w:rPr>
        <w:t>An example of a set of limit points is shown below as a LimitPoint record followed by a Spatial record. The linkage is through the attribute "geometry" with a reference to the Record Number.</w:t>
      </w:r>
      <w:r w:rsidR="00B65A92">
        <w:rPr>
          <w:lang w:val="en-US"/>
        </w:rPr>
        <w:t xml:space="preserve"> In this example the coordinate positions are a structured latitude/longitude position.</w:t>
      </w:r>
    </w:p>
    <w:p w14:paraId="6F84B3D0" w14:textId="162417DC" w:rsidR="00B65A92" w:rsidRPr="00711E56" w:rsidRDefault="00B65A92" w:rsidP="00B65A92">
      <w:pPr>
        <w:pStyle w:val="BodyText"/>
        <w:ind w:left="1080"/>
        <w:jc w:val="left"/>
        <w:rPr>
          <w:sz w:val="20"/>
        </w:rPr>
      </w:pPr>
      <w:r>
        <w:rPr>
          <w:sz w:val="20"/>
        </w:rPr>
        <w:t xml:space="preserve">749 </w:t>
      </w:r>
      <w:r w:rsidRPr="00711E56">
        <w:rPr>
          <w:sz w:val="20"/>
        </w:rPr>
        <w:tab/>
        <w:t xml:space="preserve">Feature= </w:t>
      </w:r>
      <w:r>
        <w:rPr>
          <w:sz w:val="20"/>
        </w:rPr>
        <w:t>LimitPoint</w:t>
      </w:r>
      <w:r w:rsidRPr="00711E56">
        <w:rPr>
          <w:sz w:val="20"/>
        </w:rPr>
        <w:tab/>
        <w:t xml:space="preserve"> </w:t>
      </w:r>
      <w:r w:rsidR="0034717C">
        <w:rPr>
          <w:sz w:val="20"/>
        </w:rPr>
        <w:t>pointType</w:t>
      </w:r>
      <w:r w:rsidRPr="00711E56">
        <w:rPr>
          <w:sz w:val="20"/>
        </w:rPr>
        <w:t xml:space="preserve">= </w:t>
      </w:r>
      <w:r>
        <w:rPr>
          <w:sz w:val="20"/>
        </w:rPr>
        <w:t xml:space="preserve">defined </w:t>
      </w:r>
      <w:r>
        <w:rPr>
          <w:sz w:val="20"/>
        </w:rPr>
        <w:tab/>
        <w:t>geometry=750</w:t>
      </w:r>
      <w:r w:rsidR="00851A5B">
        <w:rPr>
          <w:sz w:val="20"/>
        </w:rPr>
        <w:t xml:space="preserve"> </w:t>
      </w:r>
      <w:r>
        <w:rPr>
          <w:sz w:val="20"/>
        </w:rPr>
        <w:t xml:space="preserve"> </w:t>
      </w:r>
      <w:r>
        <w:rPr>
          <w:sz w:val="20"/>
        </w:rPr>
        <w:tab/>
        <w:t>&lt;EOR&gt;</w:t>
      </w:r>
    </w:p>
    <w:p w14:paraId="50F31DDC" w14:textId="77777777" w:rsidR="00B65A92" w:rsidRPr="00711E56" w:rsidRDefault="00B65A92" w:rsidP="00851A5B">
      <w:pPr>
        <w:pStyle w:val="BodyText"/>
        <w:ind w:left="1440" w:hanging="360"/>
        <w:jc w:val="left"/>
        <w:rPr>
          <w:sz w:val="20"/>
        </w:rPr>
      </w:pPr>
      <w:r>
        <w:rPr>
          <w:sz w:val="20"/>
        </w:rPr>
        <w:t xml:space="preserve">750 </w:t>
      </w:r>
      <w:r w:rsidRPr="00711E56">
        <w:rPr>
          <w:sz w:val="20"/>
        </w:rPr>
        <w:tab/>
      </w:r>
      <w:r>
        <w:rPr>
          <w:sz w:val="20"/>
        </w:rPr>
        <w:t>Spatial</w:t>
      </w:r>
      <w:r w:rsidR="00C01765">
        <w:rPr>
          <w:sz w:val="20"/>
        </w:rPr>
        <w:t>=</w:t>
      </w:r>
      <w:r w:rsidRPr="00711E56">
        <w:rPr>
          <w:sz w:val="20"/>
        </w:rPr>
        <w:t xml:space="preserve"> </w:t>
      </w:r>
      <w:r w:rsidR="00AA6183">
        <w:rPr>
          <w:sz w:val="20"/>
        </w:rPr>
        <w:t>pointSet</w:t>
      </w:r>
      <w:r w:rsidR="00C01765">
        <w:rPr>
          <w:sz w:val="20"/>
        </w:rPr>
        <w:tab/>
      </w:r>
      <w:r w:rsidRPr="00711E56">
        <w:rPr>
          <w:sz w:val="20"/>
        </w:rPr>
        <w:t xml:space="preserve"> </w:t>
      </w:r>
      <w:r w:rsidRPr="00B65A92">
        <w:rPr>
          <w:sz w:val="20"/>
        </w:rPr>
        <w:t>52°15′30″N.</w:t>
      </w:r>
      <w:r>
        <w:rPr>
          <w:sz w:val="20"/>
        </w:rPr>
        <w:t>/</w:t>
      </w:r>
      <w:r w:rsidRPr="00B65A92">
        <w:rPr>
          <w:sz w:val="20"/>
        </w:rPr>
        <w:t>55°32′58″W</w:t>
      </w:r>
      <w:r w:rsidR="00C01765">
        <w:rPr>
          <w:sz w:val="20"/>
        </w:rPr>
        <w:tab/>
      </w:r>
      <w:r w:rsidRPr="00B65A92">
        <w:rPr>
          <w:sz w:val="20"/>
        </w:rPr>
        <w:t>52°26′37″N</w:t>
      </w:r>
      <w:r>
        <w:rPr>
          <w:sz w:val="20"/>
        </w:rPr>
        <w:t>/</w:t>
      </w:r>
      <w:r w:rsidRPr="00B65A92">
        <w:rPr>
          <w:sz w:val="20"/>
        </w:rPr>
        <w:t>55°37′40″W</w:t>
      </w:r>
      <w:r w:rsidR="00C01765">
        <w:rPr>
          <w:sz w:val="20"/>
        </w:rPr>
        <w:tab/>
      </w:r>
      <w:r>
        <w:rPr>
          <w:sz w:val="20"/>
        </w:rPr>
        <w:t>52°40′20″N/55°44′43″W</w:t>
      </w:r>
      <w:r w:rsidR="00851A5B">
        <w:rPr>
          <w:sz w:val="20"/>
        </w:rPr>
        <w:t xml:space="preserve"> </w:t>
      </w:r>
      <w:r>
        <w:rPr>
          <w:sz w:val="20"/>
        </w:rPr>
        <w:t>…</w:t>
      </w:r>
      <w:r w:rsidR="00851A5B">
        <w:rPr>
          <w:sz w:val="20"/>
        </w:rPr>
        <w:t xml:space="preserve"> </w:t>
      </w:r>
      <w:r>
        <w:rPr>
          <w:sz w:val="20"/>
        </w:rPr>
        <w:tab/>
        <w:t>&lt;EOR&gt;</w:t>
      </w:r>
    </w:p>
    <w:p w14:paraId="19CD5EF6" w14:textId="77777777" w:rsidR="00EA7F67" w:rsidRPr="00711E56" w:rsidRDefault="00EA7F67" w:rsidP="00EA7F67">
      <w:pPr>
        <w:pStyle w:val="BodyText"/>
      </w:pPr>
      <w:r>
        <w:t xml:space="preserve">Note that a long list of positions is very human readable and looks like the text found in treaties and legal documents, with a little additional structure. </w:t>
      </w:r>
    </w:p>
    <w:p w14:paraId="76C0B544" w14:textId="77777777" w:rsidR="00EA7F67" w:rsidRDefault="00EA7F67" w:rsidP="00851A5B">
      <w:pPr>
        <w:pStyle w:val="BodyText"/>
        <w:keepNext/>
        <w:ind w:left="562"/>
      </w:pPr>
      <w:r>
        <w:t xml:space="preserve">The spatial attribute types allowed are given in S-100, not in the feature catalogue. They are shown below with the associated geometry entity from the ISO 19107 Spatial Schema </w:t>
      </w:r>
      <w:r w:rsidRPr="00851A5B">
        <w:rPr>
          <w:sz w:val="18"/>
        </w:rPr>
        <w:fldChar w:fldCharType="begin"/>
      </w:r>
      <w:r w:rsidRPr="00851A5B">
        <w:rPr>
          <w:sz w:val="18"/>
        </w:rPr>
        <w:instrText xml:space="preserve"> REF _Ref445691522 \r \h  \* MERGEFORMAT </w:instrText>
      </w:r>
      <w:r w:rsidRPr="00851A5B">
        <w:rPr>
          <w:sz w:val="18"/>
        </w:rPr>
      </w:r>
      <w:r w:rsidRPr="00851A5B">
        <w:rPr>
          <w:sz w:val="18"/>
        </w:rPr>
        <w:fldChar w:fldCharType="separate"/>
      </w:r>
      <w:r w:rsidR="00C036DC">
        <w:rPr>
          <w:sz w:val="18"/>
        </w:rPr>
        <w:t>[5]</w:t>
      </w:r>
      <w:r w:rsidRPr="00851A5B">
        <w:rPr>
          <w:sz w:val="18"/>
        </w:rPr>
        <w:fldChar w:fldCharType="end"/>
      </w:r>
      <w:r>
        <w:t xml:space="preserve"> standard:</w:t>
      </w:r>
    </w:p>
    <w:p w14:paraId="59F6F0DB" w14:textId="77777777" w:rsidR="00EA7F67" w:rsidRDefault="00EA7F67" w:rsidP="00851A5B">
      <w:pPr>
        <w:pStyle w:val="OList3"/>
        <w:keepNext/>
        <w:keepLines/>
        <w:tabs>
          <w:tab w:val="clear" w:pos="1440"/>
          <w:tab w:val="left" w:pos="2430"/>
        </w:tabs>
        <w:spacing w:before="0"/>
        <w:ind w:left="3687" w:hanging="1707"/>
      </w:pPr>
      <w:r>
        <w:t>point : GM_Point</w:t>
      </w:r>
    </w:p>
    <w:p w14:paraId="7182E4D6" w14:textId="77777777" w:rsidR="00EA7F67" w:rsidRDefault="00EA7F67" w:rsidP="00851A5B">
      <w:pPr>
        <w:pStyle w:val="OList3"/>
        <w:keepNext/>
        <w:keepLines/>
        <w:tabs>
          <w:tab w:val="clear" w:pos="1440"/>
          <w:tab w:val="left" w:pos="2430"/>
        </w:tabs>
        <w:spacing w:before="0"/>
        <w:ind w:left="3687" w:hanging="1707"/>
      </w:pPr>
      <w:r>
        <w:t>pointSet : GM_MultiPoint</w:t>
      </w:r>
    </w:p>
    <w:p w14:paraId="4591D96E" w14:textId="77777777" w:rsidR="00EA7F67" w:rsidRDefault="00EA7F67" w:rsidP="00851A5B">
      <w:pPr>
        <w:pStyle w:val="OList3"/>
        <w:keepNext/>
        <w:keepLines/>
        <w:tabs>
          <w:tab w:val="clear" w:pos="1440"/>
          <w:tab w:val="left" w:pos="2430"/>
        </w:tabs>
        <w:spacing w:before="0"/>
        <w:ind w:left="3687" w:hanging="1707"/>
      </w:pPr>
      <w:r>
        <w:t>curve : GM_Curve</w:t>
      </w:r>
    </w:p>
    <w:p w14:paraId="074F3C30" w14:textId="77777777" w:rsidR="00EA7F67" w:rsidRDefault="00EA7F67" w:rsidP="00851A5B">
      <w:pPr>
        <w:pStyle w:val="OList3"/>
        <w:keepNext/>
        <w:keepLines/>
        <w:tabs>
          <w:tab w:val="clear" w:pos="1440"/>
          <w:tab w:val="left" w:pos="2430"/>
        </w:tabs>
        <w:spacing w:before="0"/>
        <w:ind w:left="3687" w:hanging="1707"/>
      </w:pPr>
      <w:r>
        <w:t>surface : GM_Surface</w:t>
      </w:r>
    </w:p>
    <w:p w14:paraId="05C4AE25" w14:textId="77777777" w:rsidR="00EA7F67" w:rsidRDefault="00EA7F67" w:rsidP="00851A5B">
      <w:pPr>
        <w:pStyle w:val="OList3"/>
        <w:keepNext/>
        <w:keepLines/>
        <w:tabs>
          <w:tab w:val="clear" w:pos="1440"/>
          <w:tab w:val="left" w:pos="2430"/>
        </w:tabs>
        <w:spacing w:before="0"/>
        <w:ind w:left="3687" w:hanging="1707"/>
      </w:pPr>
      <w:r>
        <w:t>coverage : CV_Coverage</w:t>
      </w:r>
    </w:p>
    <w:p w14:paraId="65597776" w14:textId="77777777" w:rsidR="00EA7F67" w:rsidRDefault="00EA7F67" w:rsidP="00851A5B">
      <w:pPr>
        <w:pStyle w:val="OList3"/>
        <w:keepNext/>
        <w:keepLines/>
        <w:tabs>
          <w:tab w:val="clear" w:pos="1440"/>
          <w:tab w:val="left" w:pos="2430"/>
        </w:tabs>
        <w:spacing w:before="0"/>
        <w:ind w:left="3687" w:hanging="1707"/>
      </w:pPr>
      <w:r>
        <w:t>arcByCentrePoint : GM_Curve</w:t>
      </w:r>
      <w:r w:rsidR="00851A5B">
        <w:t xml:space="preserve"> </w:t>
      </w:r>
      <w:r>
        <w:t>(to define an arc by centre)</w:t>
      </w:r>
    </w:p>
    <w:p w14:paraId="3448E8A6" w14:textId="77777777" w:rsidR="00EA7F67" w:rsidRDefault="00EA7F67" w:rsidP="00851A5B">
      <w:pPr>
        <w:pStyle w:val="OList3"/>
        <w:keepNext/>
        <w:keepLines/>
        <w:tabs>
          <w:tab w:val="clear" w:pos="1440"/>
          <w:tab w:val="left" w:pos="2430"/>
        </w:tabs>
        <w:spacing w:before="0"/>
        <w:ind w:left="3687" w:hanging="1707"/>
      </w:pPr>
      <w:r>
        <w:t>circleByCentrePoint : GM_Curve</w:t>
      </w:r>
      <w:r w:rsidR="00851A5B">
        <w:t xml:space="preserve"> </w:t>
      </w:r>
      <w:r>
        <w:t>(to define a circle)</w:t>
      </w:r>
    </w:p>
    <w:p w14:paraId="6C11E8AA" w14:textId="77777777" w:rsidR="00282E44" w:rsidRPr="004110BC" w:rsidRDefault="00282E44" w:rsidP="00502AD8">
      <w:pPr>
        <w:pStyle w:val="Appendix"/>
        <w:keepLines w:val="0"/>
        <w:pageBreakBefore w:val="0"/>
        <w:numPr>
          <w:ilvl w:val="4"/>
          <w:numId w:val="48"/>
        </w:numPr>
        <w:jc w:val="left"/>
        <w:outlineLvl w:val="0"/>
        <w:rPr>
          <w:lang w:val="en-US"/>
        </w:rPr>
      </w:pPr>
      <w:bookmarkStart w:id="265" w:name="_Toc467765257"/>
      <w:r>
        <w:rPr>
          <w:sz w:val="22"/>
          <w:szCs w:val="22"/>
        </w:rPr>
        <w:t>Source and Spatial Source</w:t>
      </w:r>
      <w:bookmarkEnd w:id="265"/>
    </w:p>
    <w:p w14:paraId="0617C317" w14:textId="77777777" w:rsidR="00282E44" w:rsidRDefault="00282E44" w:rsidP="00282E44">
      <w:pPr>
        <w:pStyle w:val="BodyText"/>
      </w:pPr>
      <w:r>
        <w:t xml:space="preserve">Every object may include a reference source. For Right, Restriction, Responsibility and Party objects this is done through the "Source" information object (S121AdministrativeSource) which behaves like other information objects described in the record shown in </w:t>
      </w:r>
      <w:r>
        <w:fldChar w:fldCharType="begin"/>
      </w:r>
      <w:r>
        <w:instrText xml:space="preserve"> REF _Ref445685127 \r \h </w:instrText>
      </w:r>
      <w:r>
        <w:fldChar w:fldCharType="separate"/>
      </w:r>
      <w:r w:rsidR="00C036DC">
        <w:t>H.2.1.2.2</w:t>
      </w:r>
      <w:r>
        <w:fldChar w:fldCharType="end"/>
      </w:r>
      <w:r>
        <w:t>.</w:t>
      </w:r>
      <w:r w:rsidR="00851A5B">
        <w:t xml:space="preserve"> </w:t>
      </w:r>
    </w:p>
    <w:p w14:paraId="58A3EA3F" w14:textId="77777777" w:rsidR="00282E44" w:rsidRDefault="00282E44" w:rsidP="00282E44">
      <w:pPr>
        <w:pStyle w:val="BodyText"/>
      </w:pPr>
      <w:r>
        <w:t xml:space="preserve">Spatial objects may also describe a source. This is an additional record type referenced through attribute "suSource" describing the </w:t>
      </w:r>
      <w:r w:rsidR="00895240">
        <w:t>relationship from the Spatial record to the SpatialSource record.</w:t>
      </w:r>
    </w:p>
    <w:p w14:paraId="235E6920" w14:textId="77777777" w:rsidR="00282E44" w:rsidRDefault="00895240" w:rsidP="00282E44">
      <w:pPr>
        <w:pStyle w:val="Figurecaption"/>
        <w:keepNext/>
        <w:keepLines/>
        <w:rPr>
          <w:lang w:val="en-US"/>
        </w:rPr>
      </w:pPr>
      <w:r w:rsidRPr="00851A5B">
        <w:rPr>
          <w:noProof/>
          <w:lang w:val="fr-FR" w:eastAsia="fr-FR"/>
        </w:rPr>
        <w:drawing>
          <wp:inline distT="0" distB="0" distL="0" distR="0" wp14:anchorId="2F8A5A1B" wp14:editId="69AF97F2">
            <wp:extent cx="5435194" cy="2906319"/>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6 Spatial Source Record.wm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1851" cy="2904531"/>
                    </a:xfrm>
                    <a:prstGeom prst="rect">
                      <a:avLst/>
                    </a:prstGeom>
                  </pic:spPr>
                </pic:pic>
              </a:graphicData>
            </a:graphic>
          </wp:inline>
        </w:drawing>
      </w:r>
    </w:p>
    <w:p w14:paraId="77F3BC39" w14:textId="77777777" w:rsidR="00282E44" w:rsidRDefault="00282E44" w:rsidP="00282E44">
      <w:pPr>
        <w:pStyle w:val="Figurecaption"/>
      </w:pPr>
      <w:r w:rsidRPr="00EB2881">
        <w:rPr>
          <w:lang w:val="en-US"/>
        </w:rPr>
        <w:t xml:space="preserve">Figure </w:t>
      </w:r>
      <w:r>
        <w:rPr>
          <w:lang w:val="en-US"/>
        </w:rPr>
        <w:t>H</w:t>
      </w:r>
      <w:r w:rsidR="00895240">
        <w:rPr>
          <w:lang w:val="en-US"/>
        </w:rPr>
        <w:t>6</w:t>
      </w:r>
      <w:r w:rsidRPr="00EB2881">
        <w:rPr>
          <w:lang w:val="en-US"/>
        </w:rPr>
        <w:t xml:space="preserve"> – </w:t>
      </w:r>
      <w:r>
        <w:t>Spatial Source Record</w:t>
      </w:r>
    </w:p>
    <w:p w14:paraId="5C88E179" w14:textId="77777777" w:rsidR="009A7500" w:rsidRDefault="00895240" w:rsidP="00851A5B">
      <w:pPr>
        <w:pStyle w:val="BodyText"/>
      </w:pPr>
      <w:r>
        <w:t xml:space="preserve">There are many attributes that can describe source. These are </w:t>
      </w:r>
      <w:r w:rsidR="00323BFF">
        <w:t>identified</w:t>
      </w:r>
      <w:r>
        <w:t xml:space="preserve"> in the object S121_Source </w:t>
      </w:r>
      <w:r w:rsidR="00323BFF">
        <w:t>and in the object S121_SpatialSource as attributes. These are not attributes described in the Feature Catalogue, but in the model, and in the ISO standards. See</w:t>
      </w:r>
      <w:r w:rsidR="00851A5B">
        <w:t xml:space="preserve"> </w:t>
      </w:r>
      <w:r w:rsidR="00323BFF">
        <w:t>Figures E8 and E9 where these attributes and their values are described. The encoding format operates the same way with the attribute name and the attribute value.</w:t>
      </w:r>
      <w:r w:rsidR="00851A5B">
        <w:t xml:space="preserve"> </w:t>
      </w:r>
    </w:p>
    <w:p w14:paraId="0A3EC816" w14:textId="77777777" w:rsidR="00282E44" w:rsidRDefault="00323BFF" w:rsidP="00851A5B">
      <w:pPr>
        <w:pStyle w:val="BodyText"/>
      </w:pPr>
      <w:r>
        <w:t xml:space="preserve">The example shows the spatial source record with the attribute "organizationName" (from CI_ResponsibleParty) and </w:t>
      </w:r>
      <w:r w:rsidR="00475AD1">
        <w:t>"acceptance" date, describing the source and date.</w:t>
      </w:r>
    </w:p>
    <w:p w14:paraId="258EA167" w14:textId="77777777" w:rsidR="00475AD1" w:rsidRPr="00711E56" w:rsidRDefault="00475AD1" w:rsidP="00475AD1">
      <w:pPr>
        <w:pStyle w:val="BodyText"/>
        <w:ind w:left="1080"/>
        <w:jc w:val="left"/>
        <w:rPr>
          <w:sz w:val="20"/>
        </w:rPr>
      </w:pPr>
      <w:r>
        <w:rPr>
          <w:sz w:val="20"/>
        </w:rPr>
        <w:t xml:space="preserve">291 </w:t>
      </w:r>
      <w:r w:rsidRPr="00711E56">
        <w:rPr>
          <w:sz w:val="20"/>
        </w:rPr>
        <w:tab/>
      </w:r>
      <w:r w:rsidR="00FB5E6A">
        <w:rPr>
          <w:sz w:val="20"/>
        </w:rPr>
        <w:t>SpatialSource</w:t>
      </w:r>
      <w:r w:rsidRPr="00711E56">
        <w:rPr>
          <w:sz w:val="20"/>
        </w:rPr>
        <w:tab/>
        <w:t xml:space="preserve"> </w:t>
      </w:r>
      <w:r>
        <w:rPr>
          <w:sz w:val="20"/>
        </w:rPr>
        <w:t>organizationName</w:t>
      </w:r>
      <w:r w:rsidRPr="00711E56">
        <w:rPr>
          <w:sz w:val="20"/>
        </w:rPr>
        <w:t xml:space="preserve">= </w:t>
      </w:r>
      <w:r>
        <w:rPr>
          <w:sz w:val="20"/>
        </w:rPr>
        <w:t xml:space="preserve">Geoscience Australia </w:t>
      </w:r>
      <w:r>
        <w:rPr>
          <w:sz w:val="20"/>
        </w:rPr>
        <w:tab/>
        <w:t>acceptance=2016:02:03</w:t>
      </w:r>
      <w:r w:rsidR="00851A5B">
        <w:rPr>
          <w:sz w:val="20"/>
        </w:rPr>
        <w:t xml:space="preserve"> </w:t>
      </w:r>
      <w:r>
        <w:rPr>
          <w:sz w:val="20"/>
        </w:rPr>
        <w:t xml:space="preserve"> </w:t>
      </w:r>
      <w:r>
        <w:rPr>
          <w:sz w:val="20"/>
        </w:rPr>
        <w:tab/>
        <w:t>&lt;EOR&gt;</w:t>
      </w:r>
    </w:p>
    <w:p w14:paraId="6BD2A2BD" w14:textId="77777777" w:rsidR="00475AD1" w:rsidRPr="004110BC" w:rsidRDefault="00475AD1" w:rsidP="00502AD8">
      <w:pPr>
        <w:pStyle w:val="Appendix"/>
        <w:keepLines w:val="0"/>
        <w:pageBreakBefore w:val="0"/>
        <w:numPr>
          <w:ilvl w:val="4"/>
          <w:numId w:val="48"/>
        </w:numPr>
        <w:jc w:val="left"/>
        <w:outlineLvl w:val="0"/>
        <w:rPr>
          <w:lang w:val="en-US"/>
        </w:rPr>
      </w:pPr>
      <w:bookmarkStart w:id="266" w:name="_Toc467765258"/>
      <w:r>
        <w:rPr>
          <w:sz w:val="22"/>
          <w:szCs w:val="22"/>
        </w:rPr>
        <w:t>Versioned Objects</w:t>
      </w:r>
      <w:bookmarkEnd w:id="266"/>
    </w:p>
    <w:p w14:paraId="0ABA20F4" w14:textId="77777777" w:rsidR="00475AD1" w:rsidRDefault="00475AD1" w:rsidP="00475AD1">
      <w:pPr>
        <w:pStyle w:val="BodyText"/>
      </w:pPr>
      <w:r>
        <w:t>All of the S-121 objects may be versioned. Versioning is simply another attribute, defined in the feature catalogue as an attribute that can be used with any object.</w:t>
      </w:r>
      <w:r w:rsidR="00851A5B">
        <w:t xml:space="preserve"> </w:t>
      </w:r>
    </w:p>
    <w:p w14:paraId="218EE086" w14:textId="77777777" w:rsidR="00475AD1" w:rsidRPr="004110BC" w:rsidRDefault="00475AD1" w:rsidP="00502AD8">
      <w:pPr>
        <w:pStyle w:val="Appendix"/>
        <w:keepLines w:val="0"/>
        <w:pageBreakBefore w:val="0"/>
        <w:numPr>
          <w:ilvl w:val="4"/>
          <w:numId w:val="48"/>
        </w:numPr>
        <w:jc w:val="left"/>
        <w:outlineLvl w:val="0"/>
        <w:rPr>
          <w:lang w:val="en-US"/>
        </w:rPr>
      </w:pPr>
      <w:bookmarkStart w:id="267" w:name="_Toc467765259"/>
      <w:r>
        <w:rPr>
          <w:sz w:val="22"/>
          <w:szCs w:val="22"/>
        </w:rPr>
        <w:t>End of File</w:t>
      </w:r>
      <w:bookmarkEnd w:id="267"/>
    </w:p>
    <w:p w14:paraId="01482AC8" w14:textId="77777777" w:rsidR="00475AD1" w:rsidRDefault="00475AD1" w:rsidP="00851A5B">
      <w:pPr>
        <w:pStyle w:val="BodyText"/>
        <w:keepNext/>
      </w:pPr>
      <w:r>
        <w:t>This record oriented format needs an explicit end of file. This is shown in Figure H7.</w:t>
      </w:r>
    </w:p>
    <w:p w14:paraId="489DF3AD" w14:textId="77777777" w:rsidR="00475AD1" w:rsidRDefault="00851A5B" w:rsidP="00475AD1">
      <w:pPr>
        <w:pStyle w:val="Figurecaption"/>
        <w:keepNext/>
        <w:keepLines/>
        <w:rPr>
          <w:lang w:val="en-US"/>
        </w:rPr>
      </w:pPr>
      <w:r>
        <w:t xml:space="preserve"> </w:t>
      </w:r>
      <w:r w:rsidR="008531D6">
        <w:rPr>
          <w:noProof/>
          <w:lang w:val="fr-FR" w:eastAsia="fr-FR"/>
        </w:rPr>
        <w:drawing>
          <wp:inline distT="0" distB="0" distL="0" distR="0" wp14:anchorId="10650C76" wp14:editId="0F9BD3C7">
            <wp:extent cx="3078508" cy="2757830"/>
            <wp:effectExtent l="0" t="0" r="7620" b="44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H7 EOF Record.png"/>
                    <pic:cNvPicPr/>
                  </pic:nvPicPr>
                  <pic:blipFill>
                    <a:blip r:embed="rId58">
                      <a:extLst>
                        <a:ext uri="{28A0092B-C50C-407E-A947-70E740481C1C}">
                          <a14:useLocalDpi xmlns:a14="http://schemas.microsoft.com/office/drawing/2010/main" val="0"/>
                        </a:ext>
                      </a:extLst>
                    </a:blip>
                    <a:stretch>
                      <a:fillRect/>
                    </a:stretch>
                  </pic:blipFill>
                  <pic:spPr>
                    <a:xfrm>
                      <a:off x="0" y="0"/>
                      <a:ext cx="3077551" cy="2756973"/>
                    </a:xfrm>
                    <a:prstGeom prst="rect">
                      <a:avLst/>
                    </a:prstGeom>
                  </pic:spPr>
                </pic:pic>
              </a:graphicData>
            </a:graphic>
          </wp:inline>
        </w:drawing>
      </w:r>
    </w:p>
    <w:p w14:paraId="6E9A1674" w14:textId="77777777" w:rsidR="00475AD1" w:rsidRDefault="00475AD1" w:rsidP="00475AD1">
      <w:pPr>
        <w:pStyle w:val="Figurecaption"/>
      </w:pPr>
      <w:r w:rsidRPr="00EB2881">
        <w:rPr>
          <w:lang w:val="en-US"/>
        </w:rPr>
        <w:t xml:space="preserve">Figure </w:t>
      </w:r>
      <w:r>
        <w:rPr>
          <w:lang w:val="en-US"/>
        </w:rPr>
        <w:t>H6</w:t>
      </w:r>
      <w:r w:rsidRPr="00EB2881">
        <w:rPr>
          <w:lang w:val="en-US"/>
        </w:rPr>
        <w:t xml:space="preserve"> – </w:t>
      </w:r>
      <w:r w:rsidR="00EE1304">
        <w:t>End of File</w:t>
      </w:r>
      <w:r>
        <w:t xml:space="preserve"> Record</w:t>
      </w:r>
    </w:p>
    <w:p w14:paraId="285C46F2" w14:textId="77777777" w:rsidR="002368E7" w:rsidRPr="007678F1" w:rsidRDefault="002368E7" w:rsidP="002368E7"/>
    <w:p w14:paraId="771A6D7B" w14:textId="77777777" w:rsidR="002368E7" w:rsidRPr="007678F1" w:rsidRDefault="002368E7" w:rsidP="002368E7">
      <w:pPr>
        <w:sectPr w:rsidR="002368E7" w:rsidRPr="007678F1" w:rsidSect="00550065">
          <w:pgSz w:w="12240" w:h="15840"/>
          <w:pgMar w:top="1440" w:right="1440" w:bottom="1440" w:left="1440" w:header="708" w:footer="708" w:gutter="0"/>
          <w:cols w:space="708"/>
          <w:docGrid w:linePitch="360"/>
        </w:sectPr>
      </w:pPr>
    </w:p>
    <w:p w14:paraId="4BE6F108" w14:textId="77777777" w:rsidR="002368E7" w:rsidRPr="002368E7" w:rsidRDefault="00F461FF" w:rsidP="00502AD8">
      <w:pPr>
        <w:pStyle w:val="Appendix"/>
        <w:keepLines w:val="0"/>
        <w:pageBreakBefore w:val="0"/>
        <w:numPr>
          <w:ilvl w:val="0"/>
          <w:numId w:val="48"/>
        </w:numPr>
        <w:outlineLvl w:val="0"/>
      </w:pPr>
      <w:bookmarkStart w:id="268" w:name="_Ref444790017"/>
      <w:bookmarkStart w:id="269" w:name="_Toc467765260"/>
      <w:r w:rsidRPr="002D69A9">
        <w:t>Bibliography</w:t>
      </w:r>
      <w:bookmarkEnd w:id="268"/>
      <w:bookmarkEnd w:id="269"/>
    </w:p>
    <w:p w14:paraId="75B9A8BA" w14:textId="77777777" w:rsidR="00F461FF" w:rsidRPr="00265CE9" w:rsidRDefault="00F461FF" w:rsidP="00F461FF">
      <w:pPr>
        <w:keepNext/>
        <w:jc w:val="center"/>
        <w:rPr>
          <w:rFonts w:ascii="Arial" w:hAnsi="Arial" w:cs="Arial"/>
        </w:rPr>
      </w:pPr>
      <w:r w:rsidRPr="00F461FF">
        <w:rPr>
          <w:rFonts w:ascii="Arial" w:hAnsi="Arial" w:cs="Arial"/>
          <w:b/>
          <w:bCs/>
          <w:color w:val="365F91"/>
          <w:kern w:val="32"/>
          <w:szCs w:val="32"/>
          <w:lang w:val="en-CA"/>
        </w:rPr>
        <w:t>(Informative)</w:t>
      </w:r>
    </w:p>
    <w:p w14:paraId="6E8AEC31" w14:textId="77777777" w:rsidR="00851A5B" w:rsidRDefault="00851A5B" w:rsidP="00851A5B">
      <w:pPr>
        <w:pStyle w:val="Bibliography1"/>
        <w:keepNext/>
        <w:numPr>
          <w:ilvl w:val="0"/>
          <w:numId w:val="5"/>
        </w:numPr>
        <w:tabs>
          <w:tab w:val="clear" w:pos="660"/>
        </w:tabs>
        <w:spacing w:before="240"/>
      </w:pPr>
      <w:r>
        <w:t xml:space="preserve">IHO S-100 </w:t>
      </w:r>
      <w:r w:rsidRPr="00851A5B">
        <w:t>IHO Universal Hydrographic Data Model (June 2015)</w:t>
      </w:r>
    </w:p>
    <w:p w14:paraId="6294011F" w14:textId="77777777" w:rsidR="00F461FF" w:rsidRDefault="00F461FF" w:rsidP="00F461FF">
      <w:pPr>
        <w:pStyle w:val="Bibliography1"/>
        <w:keepNext/>
        <w:numPr>
          <w:ilvl w:val="0"/>
          <w:numId w:val="5"/>
        </w:numPr>
        <w:tabs>
          <w:tab w:val="clear" w:pos="360"/>
          <w:tab w:val="clear" w:pos="660"/>
        </w:tabs>
        <w:spacing w:before="240"/>
        <w:ind w:left="426" w:hanging="426"/>
      </w:pPr>
      <w:r>
        <w:t xml:space="preserve">ISO 3166-1:1997 </w:t>
      </w:r>
      <w:r w:rsidR="009B2F9B">
        <w:t xml:space="preserve">- </w:t>
      </w:r>
      <w:r>
        <w:t xml:space="preserve">Codes for the representation of names of countries and their subdivisions, </w:t>
      </w:r>
    </w:p>
    <w:p w14:paraId="62FBDCB3" w14:textId="77777777" w:rsidR="00F461FF" w:rsidRDefault="00F461FF" w:rsidP="00F461FF">
      <w:pPr>
        <w:pStyle w:val="Bibliography1"/>
        <w:keepNext/>
        <w:numPr>
          <w:ilvl w:val="0"/>
          <w:numId w:val="5"/>
        </w:numPr>
        <w:tabs>
          <w:tab w:val="clear" w:pos="360"/>
          <w:tab w:val="clear" w:pos="660"/>
        </w:tabs>
        <w:spacing w:before="240"/>
        <w:ind w:left="426" w:hanging="426"/>
      </w:pPr>
      <w:r>
        <w:t xml:space="preserve">ISO 19101:2003 </w:t>
      </w:r>
      <w:r w:rsidR="009B2F9B">
        <w:t xml:space="preserve">- </w:t>
      </w:r>
      <w:r>
        <w:t xml:space="preserve">Geographic Information – Reference model, </w:t>
      </w:r>
    </w:p>
    <w:p w14:paraId="734EA214" w14:textId="77777777" w:rsidR="00F461FF" w:rsidRDefault="00F461FF" w:rsidP="00F461FF">
      <w:pPr>
        <w:pStyle w:val="Bibliography1"/>
        <w:keepNext/>
        <w:numPr>
          <w:ilvl w:val="0"/>
          <w:numId w:val="5"/>
        </w:numPr>
        <w:tabs>
          <w:tab w:val="clear" w:pos="360"/>
          <w:tab w:val="clear" w:pos="660"/>
        </w:tabs>
        <w:spacing w:before="240"/>
        <w:ind w:left="426" w:hanging="426"/>
      </w:pPr>
      <w:r>
        <w:t xml:space="preserve">ISO 19103:2003 </w:t>
      </w:r>
      <w:r w:rsidR="009B2F9B">
        <w:t xml:space="preserve">- </w:t>
      </w:r>
      <w:r>
        <w:t xml:space="preserve">Geographic Information – Conceptual schema language, </w:t>
      </w:r>
    </w:p>
    <w:p w14:paraId="2AACDE6A" w14:textId="77777777" w:rsidR="00F461FF" w:rsidRDefault="00F461FF" w:rsidP="00F461FF">
      <w:pPr>
        <w:pStyle w:val="Bibliography1"/>
        <w:keepNext/>
        <w:numPr>
          <w:ilvl w:val="0"/>
          <w:numId w:val="5"/>
        </w:numPr>
        <w:tabs>
          <w:tab w:val="clear" w:pos="360"/>
          <w:tab w:val="clear" w:pos="660"/>
        </w:tabs>
        <w:spacing w:before="240"/>
        <w:ind w:left="426" w:hanging="426"/>
      </w:pPr>
      <w:bookmarkStart w:id="270" w:name="_Ref445691522"/>
      <w:r>
        <w:t xml:space="preserve">ISO 19107:2003 </w:t>
      </w:r>
      <w:r w:rsidR="009B2F9B">
        <w:t xml:space="preserve">- </w:t>
      </w:r>
      <w:r>
        <w:t>Geographic Information – Spatial Schema,</w:t>
      </w:r>
      <w:bookmarkEnd w:id="270"/>
      <w:r>
        <w:t xml:space="preserve"> </w:t>
      </w:r>
    </w:p>
    <w:p w14:paraId="44DD59CE" w14:textId="77777777" w:rsidR="00F461FF" w:rsidRDefault="00F461FF" w:rsidP="00F461FF">
      <w:pPr>
        <w:pStyle w:val="Bibliography1"/>
        <w:keepNext/>
        <w:numPr>
          <w:ilvl w:val="0"/>
          <w:numId w:val="5"/>
        </w:numPr>
        <w:tabs>
          <w:tab w:val="clear" w:pos="360"/>
          <w:tab w:val="clear" w:pos="660"/>
        </w:tabs>
        <w:spacing w:before="240"/>
        <w:ind w:left="426" w:hanging="426"/>
      </w:pPr>
      <w:r>
        <w:t xml:space="preserve">ISO 19110:2005 </w:t>
      </w:r>
      <w:r w:rsidR="009B2F9B">
        <w:t xml:space="preserve">- </w:t>
      </w:r>
      <w:r>
        <w:t xml:space="preserve">Geographic information </w:t>
      </w:r>
      <w:r w:rsidR="00492E1D">
        <w:t>–</w:t>
      </w:r>
      <w:r>
        <w:t xml:space="preserve"> Methodology for feature cataloguing, </w:t>
      </w:r>
    </w:p>
    <w:p w14:paraId="7ACB10BE" w14:textId="77777777" w:rsidR="00492E1D" w:rsidRDefault="00492E1D" w:rsidP="00492E1D">
      <w:pPr>
        <w:pStyle w:val="Bibliography1"/>
        <w:keepNext/>
        <w:numPr>
          <w:ilvl w:val="0"/>
          <w:numId w:val="5"/>
        </w:numPr>
        <w:tabs>
          <w:tab w:val="clear" w:pos="660"/>
        </w:tabs>
        <w:spacing w:before="240"/>
      </w:pPr>
      <w:bookmarkStart w:id="271" w:name="_Ref445631666"/>
      <w:r>
        <w:t xml:space="preserve">ISO 19115:2003 - </w:t>
      </w:r>
      <w:r w:rsidRPr="00492E1D">
        <w:t xml:space="preserve">Geographic information </w:t>
      </w:r>
      <w:r>
        <w:t>–</w:t>
      </w:r>
      <w:r w:rsidRPr="00492E1D">
        <w:t xml:space="preserve"> Metadata</w:t>
      </w:r>
      <w:bookmarkEnd w:id="271"/>
    </w:p>
    <w:p w14:paraId="5B4E5237" w14:textId="77777777" w:rsidR="009B2F9B" w:rsidRDefault="009B2F9B" w:rsidP="009B2F9B">
      <w:pPr>
        <w:pStyle w:val="Bibliography1"/>
        <w:keepNext/>
        <w:numPr>
          <w:ilvl w:val="0"/>
          <w:numId w:val="5"/>
        </w:numPr>
        <w:tabs>
          <w:tab w:val="clear" w:pos="660"/>
        </w:tabs>
        <w:spacing w:before="240"/>
      </w:pPr>
      <w:bookmarkStart w:id="272" w:name="_Ref445630901"/>
      <w:r>
        <w:t xml:space="preserve">ISO 19128:2005 - </w:t>
      </w:r>
      <w:r w:rsidRPr="009B2F9B">
        <w:t xml:space="preserve">Geographic information </w:t>
      </w:r>
      <w:r w:rsidR="00492E1D">
        <w:t>–</w:t>
      </w:r>
      <w:r w:rsidRPr="009B2F9B">
        <w:t xml:space="preserve"> Web map server interface</w:t>
      </w:r>
      <w:r>
        <w:t>,</w:t>
      </w:r>
      <w:bookmarkEnd w:id="272"/>
    </w:p>
    <w:p w14:paraId="66B4F84C" w14:textId="77777777" w:rsidR="00F461FF" w:rsidRDefault="00F461FF" w:rsidP="00F461FF">
      <w:pPr>
        <w:pStyle w:val="Bibliography1"/>
        <w:keepNext/>
        <w:numPr>
          <w:ilvl w:val="0"/>
          <w:numId w:val="5"/>
        </w:numPr>
        <w:tabs>
          <w:tab w:val="clear" w:pos="360"/>
          <w:tab w:val="clear" w:pos="660"/>
        </w:tabs>
        <w:spacing w:before="240"/>
        <w:ind w:left="426" w:hanging="426"/>
      </w:pPr>
      <w:r>
        <w:t xml:space="preserve">ISO 19131:2007 </w:t>
      </w:r>
      <w:r w:rsidR="009B2F9B">
        <w:t xml:space="preserve">- </w:t>
      </w:r>
      <w:r>
        <w:t>Geographic Information</w:t>
      </w:r>
      <w:r w:rsidR="00492E1D">
        <w:t xml:space="preserve"> </w:t>
      </w:r>
      <w:r>
        <w:t xml:space="preserve">– Data product specifications, </w:t>
      </w:r>
    </w:p>
    <w:p w14:paraId="47A6602A" w14:textId="77777777" w:rsidR="00F461FF" w:rsidRDefault="00F461FF" w:rsidP="00F461FF">
      <w:pPr>
        <w:pStyle w:val="Bibliography1"/>
        <w:keepNext/>
        <w:numPr>
          <w:ilvl w:val="0"/>
          <w:numId w:val="5"/>
        </w:numPr>
        <w:tabs>
          <w:tab w:val="clear" w:pos="360"/>
          <w:tab w:val="clear" w:pos="660"/>
        </w:tabs>
        <w:spacing w:before="240"/>
        <w:ind w:left="426" w:hanging="426"/>
      </w:pPr>
      <w:bookmarkStart w:id="273" w:name="_Ref445630022"/>
      <w:bookmarkStart w:id="274" w:name="_Ref445632472"/>
      <w:r>
        <w:t xml:space="preserve">ISO 19136:2007 </w:t>
      </w:r>
      <w:r w:rsidR="009B2F9B">
        <w:t xml:space="preserve">- </w:t>
      </w:r>
      <w:r>
        <w:t>Geographic Information</w:t>
      </w:r>
      <w:r w:rsidR="00492E1D">
        <w:t xml:space="preserve"> </w:t>
      </w:r>
      <w:r>
        <w:t>– Geography Markup Language</w:t>
      </w:r>
      <w:bookmarkEnd w:id="273"/>
      <w:r w:rsidR="009B2F9B">
        <w:t>,</w:t>
      </w:r>
      <w:bookmarkEnd w:id="274"/>
    </w:p>
    <w:p w14:paraId="54C3FBF4" w14:textId="77777777" w:rsidR="00492E1D" w:rsidRDefault="00492E1D" w:rsidP="00492E1D">
      <w:pPr>
        <w:pStyle w:val="Bibliography1"/>
        <w:keepNext/>
        <w:numPr>
          <w:ilvl w:val="0"/>
          <w:numId w:val="5"/>
        </w:numPr>
        <w:tabs>
          <w:tab w:val="clear" w:pos="660"/>
        </w:tabs>
        <w:spacing w:before="240"/>
      </w:pPr>
      <w:bookmarkStart w:id="275" w:name="_Ref445631122"/>
      <w:r>
        <w:t xml:space="preserve">ISO 19142:2010 - </w:t>
      </w:r>
      <w:r w:rsidRPr="00492E1D">
        <w:t xml:space="preserve">Geographic information </w:t>
      </w:r>
      <w:r>
        <w:t>–</w:t>
      </w:r>
      <w:r w:rsidRPr="00492E1D">
        <w:t xml:space="preserve"> Web Feature Service</w:t>
      </w:r>
      <w:bookmarkEnd w:id="275"/>
    </w:p>
    <w:p w14:paraId="7DA5B187" w14:textId="77777777" w:rsidR="00F461FF" w:rsidRDefault="00F461FF" w:rsidP="00F461FF">
      <w:pPr>
        <w:pStyle w:val="Bibliography1"/>
        <w:keepNext/>
        <w:numPr>
          <w:ilvl w:val="0"/>
          <w:numId w:val="5"/>
        </w:numPr>
        <w:tabs>
          <w:tab w:val="clear" w:pos="660"/>
        </w:tabs>
        <w:spacing w:before="240"/>
      </w:pPr>
      <w:r w:rsidRPr="00ED0236">
        <w:t xml:space="preserve">NIMA Technical Report TR8350.2 Department of </w:t>
      </w:r>
      <w:r w:rsidRPr="00C40679">
        <w:rPr>
          <w:lang w:val="en-US"/>
        </w:rPr>
        <w:t>Defense</w:t>
      </w:r>
      <w:r w:rsidRPr="00ED0236">
        <w:t xml:space="preserve"> World Geodetic System 1984, Its Definition and Relationships </w:t>
      </w:r>
      <w:r>
        <w:t>w</w:t>
      </w:r>
      <w:r w:rsidRPr="00ED0236">
        <w:t>ith Local Geodetic Systems, Third Edition, National Geospatial-Intelligence Agency.</w:t>
      </w:r>
    </w:p>
    <w:p w14:paraId="58988BD7" w14:textId="77777777" w:rsidR="00CD2A07" w:rsidRDefault="00492E1D">
      <w:pPr>
        <w:pStyle w:val="Bibliography1"/>
        <w:keepNext/>
        <w:numPr>
          <w:ilvl w:val="0"/>
          <w:numId w:val="5"/>
        </w:numPr>
        <w:tabs>
          <w:tab w:val="clear" w:pos="660"/>
        </w:tabs>
        <w:spacing w:before="240"/>
      </w:pPr>
      <w:r>
        <w:t xml:space="preserve"> </w:t>
      </w:r>
      <w:bookmarkStart w:id="276" w:name="_Ref445631678"/>
      <w:r>
        <w:t>OGC Catalogue Service for the Web</w:t>
      </w:r>
      <w:r w:rsidR="00851A5B">
        <w:t xml:space="preserve"> </w:t>
      </w:r>
      <w:hyperlink r:id="rId59" w:history="1">
        <w:r w:rsidR="00CD2A07" w:rsidRPr="0005035B">
          <w:rPr>
            <w:rStyle w:val="Hyperlink"/>
            <w:sz w:val="16"/>
          </w:rPr>
          <w:t>http://www.opengeospatial.org/standards/cat</w:t>
        </w:r>
      </w:hyperlink>
      <w:bookmarkEnd w:id="276"/>
      <w:r w:rsidR="00CD2A07" w:rsidRPr="0005035B">
        <w:rPr>
          <w:sz w:val="16"/>
        </w:rPr>
        <w:t xml:space="preserve"> </w:t>
      </w:r>
    </w:p>
    <w:p w14:paraId="6F39A46C" w14:textId="77777777" w:rsidR="004110BC" w:rsidRDefault="004110BC" w:rsidP="0005035B">
      <w:pPr>
        <w:pStyle w:val="Bibliography1"/>
        <w:keepNext/>
        <w:numPr>
          <w:ilvl w:val="0"/>
          <w:numId w:val="5"/>
        </w:numPr>
        <w:tabs>
          <w:tab w:val="clear" w:pos="660"/>
        </w:tabs>
        <w:spacing w:before="240"/>
      </w:pPr>
      <w:bookmarkStart w:id="277" w:name="_Ref445661480"/>
      <w:r>
        <w:t xml:space="preserve">OGC </w:t>
      </w:r>
      <w:r w:rsidR="0005035B">
        <w:t>(</w:t>
      </w:r>
      <w:r w:rsidRPr="004110BC">
        <w:t>Keyhole Markup Language</w:t>
      </w:r>
      <w:r w:rsidR="0005035B">
        <w:t xml:space="preserve">) KML 2.2 Document 07-147r2 </w:t>
      </w:r>
      <w:hyperlink r:id="rId60" w:history="1">
        <w:r w:rsidR="0005035B" w:rsidRPr="0005035B">
          <w:rPr>
            <w:rStyle w:val="Hyperlink"/>
            <w:sz w:val="16"/>
          </w:rPr>
          <w:t>http://www.opengeospatial.org/standards/kml</w:t>
        </w:r>
      </w:hyperlink>
      <w:bookmarkEnd w:id="277"/>
      <w:r w:rsidR="00851A5B">
        <w:rPr>
          <w:sz w:val="16"/>
        </w:rPr>
        <w:t xml:space="preserve"> </w:t>
      </w:r>
    </w:p>
    <w:p w14:paraId="1165C3F7" w14:textId="77777777" w:rsidR="00F461FF" w:rsidRPr="004110BC" w:rsidRDefault="00F461FF" w:rsidP="00F461FF">
      <w:pPr>
        <w:pStyle w:val="Bibliography1"/>
        <w:keepNext/>
        <w:numPr>
          <w:ilvl w:val="0"/>
          <w:numId w:val="5"/>
        </w:numPr>
        <w:tabs>
          <w:tab w:val="clear" w:pos="660"/>
        </w:tabs>
        <w:spacing w:before="240"/>
        <w:rPr>
          <w:rStyle w:val="Hyperlink"/>
          <w:color w:val="auto"/>
          <w:u w:val="none"/>
        </w:rPr>
      </w:pPr>
      <w:r w:rsidRPr="00495E2B">
        <w:t>EPSG Geodetic Parameter Registry</w:t>
      </w:r>
      <w:r w:rsidR="00851A5B">
        <w:t xml:space="preserve"> </w:t>
      </w:r>
      <w:r w:rsidRPr="00495E2B">
        <w:t xml:space="preserve"> Version: 8.3.3</w:t>
      </w:r>
      <w:r>
        <w:t xml:space="preserve">, </w:t>
      </w:r>
      <w:hyperlink r:id="rId61" w:history="1">
        <w:r w:rsidRPr="0005035B">
          <w:rPr>
            <w:rStyle w:val="Hyperlink"/>
            <w:sz w:val="16"/>
          </w:rPr>
          <w:t>http://www.epsg-registry.org/</w:t>
        </w:r>
      </w:hyperlink>
      <w:r w:rsidR="009B2F9B" w:rsidRPr="0005035B">
        <w:rPr>
          <w:rStyle w:val="Hyperlink"/>
          <w:sz w:val="16"/>
        </w:rPr>
        <w:t>.</w:t>
      </w:r>
    </w:p>
    <w:p w14:paraId="081B909C" w14:textId="77777777" w:rsidR="007F4A8F" w:rsidRDefault="007F4A8F">
      <w:pPr>
        <w:pStyle w:val="Bibliography1"/>
        <w:keepNext/>
        <w:numPr>
          <w:ilvl w:val="0"/>
          <w:numId w:val="5"/>
        </w:numPr>
        <w:tabs>
          <w:tab w:val="clear" w:pos="660"/>
        </w:tabs>
        <w:spacing w:before="240"/>
      </w:pPr>
      <w:bookmarkStart w:id="278" w:name="_Ref445632406"/>
      <w:r>
        <w:t xml:space="preserve">WC3 </w:t>
      </w:r>
      <w:r w:rsidRPr="007F4A8F">
        <w:t>Extensible Markup Language (XML)</w:t>
      </w:r>
      <w:r w:rsidR="00851A5B">
        <w:t xml:space="preserve"> </w:t>
      </w:r>
      <w:hyperlink r:id="rId62" w:history="1">
        <w:r w:rsidRPr="0005035B">
          <w:rPr>
            <w:rStyle w:val="Hyperlink"/>
            <w:sz w:val="16"/>
          </w:rPr>
          <w:t>https://www.w3.org/XML/</w:t>
        </w:r>
      </w:hyperlink>
      <w:bookmarkEnd w:id="278"/>
      <w:r w:rsidR="00851A5B">
        <w:rPr>
          <w:sz w:val="16"/>
        </w:rPr>
        <w:t xml:space="preserve"> </w:t>
      </w:r>
    </w:p>
    <w:p w14:paraId="248754CA" w14:textId="77777777" w:rsidR="002368E7" w:rsidRDefault="002368E7" w:rsidP="00E17C86">
      <w:pPr>
        <w:pStyle w:val="BodyText"/>
        <w:rPr>
          <w:lang w:val="en-US"/>
        </w:rPr>
      </w:pPr>
    </w:p>
    <w:p w14:paraId="76CC91FC" w14:textId="77777777" w:rsidR="00495E2B" w:rsidRDefault="00495E2B" w:rsidP="00495E2B">
      <w:pPr>
        <w:pStyle w:val="Bibliography1"/>
        <w:keepNext/>
        <w:tabs>
          <w:tab w:val="clear" w:pos="660"/>
        </w:tabs>
        <w:spacing w:before="240"/>
        <w:ind w:left="360"/>
      </w:pPr>
      <w:bookmarkStart w:id="279" w:name="_Toc379188737"/>
      <w:bookmarkEnd w:id="279"/>
    </w:p>
    <w:sectPr w:rsidR="00495E2B" w:rsidSect="00CE7CA3">
      <w:headerReference w:type="even" r:id="rId63"/>
      <w:footerReference w:type="default" r:id="rId64"/>
      <w:pgSz w:w="12240" w:h="15840" w:code="1"/>
      <w:pgMar w:top="1440" w:right="1440" w:bottom="1440" w:left="1418" w:header="720" w:footer="63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D2883" w14:textId="77777777" w:rsidR="00C036DC" w:rsidRDefault="00C036DC">
      <w:r>
        <w:separator/>
      </w:r>
    </w:p>
  </w:endnote>
  <w:endnote w:type="continuationSeparator" w:id="0">
    <w:p w14:paraId="2B4EB5A2" w14:textId="77777777" w:rsidR="00C036DC" w:rsidRDefault="00C036DC">
      <w:r>
        <w:continuationSeparator/>
      </w:r>
    </w:p>
  </w:endnote>
  <w:endnote w:type="continuationNotice" w:id="1">
    <w:p w14:paraId="2235B073" w14:textId="77777777" w:rsidR="00C036DC" w:rsidRDefault="00C036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59"/>
    <w:family w:val="auto"/>
    <w:pitch w:val="variable"/>
    <w:sig w:usb0="E1002AFF" w:usb1="C000605B" w:usb2="00000029" w:usb3="00000000" w:csb0="000101F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7E328" w14:textId="77777777" w:rsidR="00C036DC" w:rsidRPr="00AD38FD" w:rsidRDefault="00C036DC" w:rsidP="007729C2">
    <w:pPr>
      <w:pStyle w:val="Footer"/>
      <w:pBdr>
        <w:top w:val="single" w:sz="4" w:space="1" w:color="auto"/>
      </w:pBdr>
      <w:tabs>
        <w:tab w:val="right" w:pos="9180"/>
      </w:tabs>
      <w:ind w:right="360"/>
    </w:pPr>
    <w:r>
      <w:rPr>
        <w:rStyle w:val="PageNumber"/>
        <w:rFonts w:ascii="Arial" w:hAnsi="Arial" w:cs="Arial"/>
        <w:color w:val="244061"/>
      </w:rPr>
      <w:t>S-121 Maritime Limits and Boundaries</w:t>
    </w:r>
    <w:r w:rsidRPr="0094156E">
      <w:rPr>
        <w:rStyle w:val="PageNumber"/>
        <w:rFonts w:ascii="Arial" w:hAnsi="Arial" w:cs="Arial"/>
        <w:color w:val="244061"/>
      </w:rPr>
      <w:t xml:space="preserve"> Product Specification</w:t>
    </w:r>
    <w:r>
      <w:rPr>
        <w:rStyle w:val="PageNumber"/>
      </w:rPr>
      <w:tab/>
    </w: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sidR="009E6ACC">
      <w:rPr>
        <w:rStyle w:val="PageNumber"/>
        <w:rFonts w:ascii="Arial" w:hAnsi="Arial" w:cs="Arial"/>
        <w:noProof/>
      </w:rPr>
      <w:t>81</w:t>
    </w:r>
    <w:r>
      <w:rPr>
        <w:rStyle w:val="PageNumber"/>
        <w:rFonts w:ascii="Arial" w:hAnsi="Arial" w:cs="Arial"/>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4C46" w14:textId="77777777" w:rsidR="00C036DC" w:rsidRDefault="00C036DC">
    <w:pPr>
      <w:pStyle w:val="Footer"/>
      <w:pBdr>
        <w:top w:val="single" w:sz="4" w:space="1" w:color="auto"/>
      </w:pBdr>
      <w:tabs>
        <w:tab w:val="clear" w:pos="4320"/>
        <w:tab w:val="clear" w:pos="8640"/>
        <w:tab w:val="right" w:pos="9360"/>
      </w:tabs>
      <w:rPr>
        <w:rFonts w:ascii="Arial" w:hAnsi="Arial" w:cs="Arial"/>
        <w:lang w:val="en-CA"/>
      </w:rPr>
    </w:pPr>
    <w:r>
      <w:rPr>
        <w:rStyle w:val="PageNumber"/>
        <w:rFonts w:ascii="Arial" w:hAnsi="Arial" w:cs="Arial"/>
        <w:color w:val="244061"/>
      </w:rPr>
      <w:t>S-121 Maritime Limits and Boundaries</w:t>
    </w:r>
    <w:r w:rsidRPr="0094156E">
      <w:rPr>
        <w:rStyle w:val="PageNumber"/>
        <w:rFonts w:ascii="Arial" w:hAnsi="Arial" w:cs="Arial"/>
        <w:color w:val="244061"/>
      </w:rPr>
      <w:t xml:space="preserve"> Product Specification</w:t>
    </w:r>
    <w:r>
      <w:rPr>
        <w:rStyle w:val="PageNumber"/>
      </w:rPr>
      <w:tab/>
    </w:r>
    <w:r>
      <w:rPr>
        <w:rStyle w:val="PageNumber"/>
        <w:rFonts w:ascii="Arial" w:hAnsi="Arial" w:cs="Arial"/>
      </w:rPr>
      <w:fldChar w:fldCharType="begin"/>
    </w:r>
    <w:r>
      <w:rPr>
        <w:rStyle w:val="PageNumber"/>
        <w:rFonts w:ascii="Arial" w:hAnsi="Arial" w:cs="Arial"/>
        <w:lang w:val="en-CA"/>
      </w:rPr>
      <w:instrText xml:space="preserve"> PAGE </w:instrText>
    </w:r>
    <w:r>
      <w:rPr>
        <w:rStyle w:val="PageNumber"/>
        <w:rFonts w:ascii="Arial" w:hAnsi="Arial" w:cs="Arial"/>
      </w:rPr>
      <w:fldChar w:fldCharType="separate"/>
    </w:r>
    <w:r w:rsidR="009E6ACC">
      <w:rPr>
        <w:rStyle w:val="PageNumber"/>
        <w:rFonts w:ascii="Arial" w:hAnsi="Arial" w:cs="Arial"/>
        <w:noProof/>
        <w:lang w:val="en-CA"/>
      </w:rPr>
      <w:t>89</w:t>
    </w:r>
    <w:r>
      <w:rPr>
        <w:rStyle w:val="PageNumber"/>
        <w:rFonts w:ascii="Arial" w:hAnsi="Arial" w:cs="Arial"/>
      </w:rPr>
      <w:fldChar w:fldCharType="end"/>
    </w:r>
  </w:p>
  <w:p w14:paraId="56A2E734" w14:textId="77777777" w:rsidR="00C036DC" w:rsidRDefault="00C036DC"/>
  <w:p w14:paraId="428CA48F" w14:textId="77777777" w:rsidR="00C036DC" w:rsidRDefault="00C036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C939E" w14:textId="77777777" w:rsidR="00C036DC" w:rsidRDefault="00C036DC">
    <w:pPr>
      <w:pStyle w:val="Footer"/>
      <w:pBdr>
        <w:top w:val="single" w:sz="4" w:space="1" w:color="auto"/>
      </w:pBdr>
      <w:tabs>
        <w:tab w:val="clear" w:pos="4320"/>
        <w:tab w:val="clear" w:pos="8640"/>
        <w:tab w:val="right" w:pos="9360"/>
      </w:tabs>
      <w:rPr>
        <w:rFonts w:ascii="Arial" w:hAnsi="Arial" w:cs="Arial"/>
        <w:lang w:val="en-CA"/>
      </w:rPr>
    </w:pPr>
    <w:r>
      <w:rPr>
        <w:rStyle w:val="PageNumber"/>
        <w:rFonts w:ascii="Arial" w:hAnsi="Arial" w:cs="Arial"/>
        <w:color w:val="244061"/>
      </w:rPr>
      <w:t>S-121 Maritime Limits and Boundaries</w:t>
    </w:r>
    <w:r w:rsidRPr="0094156E">
      <w:rPr>
        <w:rStyle w:val="PageNumber"/>
        <w:rFonts w:ascii="Arial" w:hAnsi="Arial" w:cs="Arial"/>
        <w:color w:val="244061"/>
      </w:rPr>
      <w:t xml:space="preserve"> Product Specification</w:t>
    </w:r>
    <w:r>
      <w:rPr>
        <w:rStyle w:val="PageNumber"/>
      </w:rPr>
      <w:tab/>
    </w:r>
    <w:r>
      <w:rPr>
        <w:rStyle w:val="PageNumber"/>
        <w:rFonts w:ascii="Arial" w:hAnsi="Arial" w:cs="Arial"/>
      </w:rPr>
      <w:fldChar w:fldCharType="begin"/>
    </w:r>
    <w:r>
      <w:rPr>
        <w:rStyle w:val="PageNumber"/>
        <w:rFonts w:ascii="Arial" w:hAnsi="Arial" w:cs="Arial"/>
        <w:lang w:val="en-CA"/>
      </w:rPr>
      <w:instrText xml:space="preserve"> PAGE </w:instrText>
    </w:r>
    <w:r>
      <w:rPr>
        <w:rStyle w:val="PageNumber"/>
        <w:rFonts w:ascii="Arial" w:hAnsi="Arial" w:cs="Arial"/>
      </w:rPr>
      <w:fldChar w:fldCharType="separate"/>
    </w:r>
    <w:r w:rsidR="00E173FB">
      <w:rPr>
        <w:rStyle w:val="PageNumber"/>
        <w:rFonts w:ascii="Arial" w:hAnsi="Arial" w:cs="Arial"/>
        <w:noProof/>
        <w:lang w:val="en-CA"/>
      </w:rPr>
      <w:t>120</w:t>
    </w:r>
    <w:r>
      <w:rPr>
        <w:rStyle w:val="PageNumber"/>
        <w:rFonts w:ascii="Arial" w:hAnsi="Arial" w:cs="Arial"/>
      </w:rPr>
      <w:fldChar w:fldCharType="end"/>
    </w:r>
  </w:p>
  <w:p w14:paraId="3827E074" w14:textId="77777777" w:rsidR="00C036DC" w:rsidRDefault="00C036DC"/>
  <w:p w14:paraId="6CDA83A0" w14:textId="77777777" w:rsidR="00C036DC" w:rsidRDefault="00C036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822A7" w14:textId="77777777" w:rsidR="00C036DC" w:rsidRDefault="00C036DC">
      <w:r>
        <w:separator/>
      </w:r>
    </w:p>
  </w:footnote>
  <w:footnote w:type="continuationSeparator" w:id="0">
    <w:p w14:paraId="02B64D50" w14:textId="77777777" w:rsidR="00C036DC" w:rsidRDefault="00C036DC">
      <w:r>
        <w:continuationSeparator/>
      </w:r>
    </w:p>
  </w:footnote>
  <w:footnote w:type="continuationNotice" w:id="1">
    <w:p w14:paraId="4A629737" w14:textId="77777777" w:rsidR="00C036DC" w:rsidRDefault="00C036DC"/>
  </w:footnote>
  <w:footnote w:id="2">
    <w:p w14:paraId="64506D79" w14:textId="77777777" w:rsidR="00C036DC" w:rsidRPr="007729C2" w:rsidRDefault="00C036DC" w:rsidP="00DA631B">
      <w:pPr>
        <w:pStyle w:val="FootnoteText"/>
      </w:pPr>
      <w:r w:rsidRPr="007729C2">
        <w:rPr>
          <w:rStyle w:val="FootnoteReference"/>
          <w:vertAlign w:val="baseline"/>
        </w:rPr>
        <w:footnoteRef/>
      </w:r>
      <w:r w:rsidRPr="007729C2">
        <w:t xml:space="preserve"> The normative reference is to the base ISO 19115</w:t>
      </w:r>
      <w:r>
        <w:t>:2003</w:t>
      </w:r>
      <w:r w:rsidRPr="007729C2">
        <w:t xml:space="preserve"> metadata standard. Although ISO 19115-2 exists for Imagery, this part is not applicable here.</w:t>
      </w:r>
      <w:r>
        <w:t xml:space="preserve"> The base ISO metadata standard has been revised. The revised standard ISO 19115-1:2014 is backward compatible with ISO 19115:2003 with respect to the metadata elements used in this standard.</w:t>
      </w:r>
    </w:p>
  </w:footnote>
  <w:footnote w:id="3">
    <w:p w14:paraId="7C84A294" w14:textId="77777777" w:rsidR="00C036DC" w:rsidRPr="007E4DC7" w:rsidRDefault="00C036DC" w:rsidP="003458C3">
      <w:pPr>
        <w:pStyle w:val="FootnoteText"/>
        <w:rPr>
          <w:lang w:val="en-CA"/>
        </w:rPr>
      </w:pPr>
      <w:r>
        <w:rPr>
          <w:rStyle w:val="FootnoteReference"/>
        </w:rPr>
        <w:footnoteRef/>
      </w:r>
      <w:r>
        <w:t xml:space="preserve"> </w:t>
      </w:r>
      <w:r w:rsidRPr="007E4DC7">
        <w:rPr>
          <w:lang w:val="en-CA"/>
        </w:rPr>
        <w:t>Future development is pending in W</w:t>
      </w:r>
      <w:r>
        <w:rPr>
          <w:lang w:val="en-CA"/>
        </w:rPr>
        <w:t>eb portrayal.</w:t>
      </w:r>
    </w:p>
  </w:footnote>
  <w:footnote w:id="4">
    <w:p w14:paraId="075E0FFD" w14:textId="77777777" w:rsidR="00C036DC" w:rsidRDefault="00C036DC" w:rsidP="001740BD">
      <w:pPr>
        <w:pStyle w:val="FootnoteText"/>
      </w:pPr>
      <w:r>
        <w:rPr>
          <w:rStyle w:val="FootnoteReference"/>
        </w:rPr>
        <w:footnoteRef/>
      </w:r>
      <w:r>
        <w:t xml:space="preserve"> </w:t>
      </w:r>
      <w:r w:rsidRPr="00A60B31">
        <w:t xml:space="preserve">In addition to GML, the Google Keyhole Markup Language (KML) </w:t>
      </w:r>
      <w:r>
        <w:t>has</w:t>
      </w:r>
      <w:r w:rsidRPr="00A60B31">
        <w:t xml:space="preserve"> been identified as </w:t>
      </w:r>
      <w:r>
        <w:t xml:space="preserve">an </w:t>
      </w:r>
      <w:r w:rsidRPr="00A60B31">
        <w:t>encoding</w:t>
      </w:r>
      <w:r>
        <w:t>.</w:t>
      </w:r>
    </w:p>
  </w:footnote>
  <w:footnote w:id="5">
    <w:p w14:paraId="3E981914" w14:textId="77777777" w:rsidR="00C036DC" w:rsidRPr="007E4DC7" w:rsidRDefault="00C036DC">
      <w:pPr>
        <w:pStyle w:val="FootnoteText"/>
        <w:rPr>
          <w:lang w:val="en-CA"/>
        </w:rPr>
      </w:pPr>
      <w:r>
        <w:rPr>
          <w:rStyle w:val="FootnoteReference"/>
        </w:rPr>
        <w:footnoteRef/>
      </w:r>
      <w:r>
        <w:t xml:space="preserve"> As is required by a Treasury Board Directive, by April 2014. </w:t>
      </w:r>
      <w:r w:rsidRPr="007E4DC7">
        <w:rPr>
          <w:lang w:val="en-CA"/>
        </w:rPr>
        <w:t>This will link to the DFO Aggregate Me</w:t>
      </w:r>
      <w:r w:rsidRPr="00E33C30">
        <w:rPr>
          <w:lang w:val="en-CA"/>
        </w:rPr>
        <w:t>tadata Register (under developm</w:t>
      </w:r>
      <w:r w:rsidRPr="007E4DC7">
        <w:rPr>
          <w:lang w:val="en-CA"/>
        </w:rPr>
        <w:t>e</w:t>
      </w:r>
      <w:r>
        <w:rPr>
          <w:lang w:val="en-CA"/>
        </w:rPr>
        <w:t>n</w:t>
      </w:r>
      <w:r w:rsidRPr="007E4DC7">
        <w:rPr>
          <w:lang w:val="en-CA"/>
        </w:rPr>
        <w:t>t)</w:t>
      </w:r>
      <w:r>
        <w:rPr>
          <w:lang w:val="en-CA"/>
        </w:rPr>
        <w:t>.</w:t>
      </w:r>
    </w:p>
  </w:footnote>
  <w:footnote w:id="6">
    <w:p w14:paraId="6C06E8A2" w14:textId="77777777" w:rsidR="00C036DC" w:rsidRPr="00863F02" w:rsidRDefault="00C036DC" w:rsidP="00E17C86">
      <w:pPr>
        <w:pStyle w:val="FootnoteText"/>
        <w:rPr>
          <w:lang w:val="en-CA"/>
        </w:rPr>
      </w:pPr>
      <w:r>
        <w:rPr>
          <w:rStyle w:val="FootnoteReference"/>
        </w:rPr>
        <w:footnoteRef/>
      </w:r>
      <w:r>
        <w:t xml:space="preserve"> </w:t>
      </w:r>
      <w:r>
        <w:rPr>
          <w:lang w:val="en-CA"/>
        </w:rPr>
        <w:t>Water Level References may sometimes be used as non-geodetic vertical datums.</w:t>
      </w:r>
    </w:p>
  </w:footnote>
  <w:footnote w:id="7">
    <w:p w14:paraId="60177CEB" w14:textId="77777777" w:rsidR="00C036DC" w:rsidRDefault="00C036DC" w:rsidP="00816941">
      <w:pPr>
        <w:pStyle w:val="FootnoteText"/>
      </w:pPr>
      <w:r>
        <w:rPr>
          <w:rStyle w:val="FootnoteReference"/>
        </w:rPr>
        <w:footnoteRef/>
      </w:r>
      <w:r>
        <w:t xml:space="preserve"> A certified </w:t>
      </w:r>
      <w:r w:rsidRPr="006C42EC">
        <w:t>electronic chart display and information system (ECDIS)</w:t>
      </w:r>
      <w:r>
        <w:t xml:space="preserve"> meets the “</w:t>
      </w:r>
      <w:r w:rsidRPr="006C42EC">
        <w:t>Carriage requirements for shipborne navigational systems</w:t>
      </w:r>
      <w:r>
        <w:t xml:space="preserve">” in accordance with IMO </w:t>
      </w:r>
      <w:r w:rsidRPr="006C42EC">
        <w:t>Regulation 19 Chapter V</w:t>
      </w:r>
      <w:r>
        <w:t>.</w:t>
      </w:r>
    </w:p>
  </w:footnote>
  <w:footnote w:id="8">
    <w:p w14:paraId="00203D22" w14:textId="77777777" w:rsidR="00C036DC" w:rsidRDefault="00C036DC" w:rsidP="00B24092">
      <w:pPr>
        <w:pStyle w:val="FootnoteText"/>
      </w:pPr>
      <w:r>
        <w:rPr>
          <w:rStyle w:val="FootnoteReference"/>
        </w:rPr>
        <w:footnoteRef/>
      </w:r>
      <w:r>
        <w:t xml:space="preserve"> International Standard ISO 19152:2012 Geographic information -- Land Administration Domain Model (LADM), Clause 1 &lt;https://www.iso.org/obp/ui/#iso:std:51206:en&gt;</w:t>
      </w:r>
    </w:p>
  </w:footnote>
  <w:footnote w:id="9">
    <w:p w14:paraId="1F3E2507" w14:textId="77777777" w:rsidR="00C036DC" w:rsidRDefault="00C036DC" w:rsidP="00B24092">
      <w:pPr>
        <w:pStyle w:val="FootnoteText"/>
      </w:pPr>
      <w:r>
        <w:rPr>
          <w:rStyle w:val="FootnoteReference"/>
        </w:rPr>
        <w:footnoteRef/>
      </w:r>
      <w:r>
        <w:t xml:space="preserve"> UNCLOS UN Convention on the Law Of the Sea</w:t>
      </w:r>
    </w:p>
  </w:footnote>
  <w:footnote w:id="10">
    <w:p w14:paraId="7F128FB1" w14:textId="77777777" w:rsidR="00C036DC" w:rsidRDefault="00C036DC" w:rsidP="00CC601E">
      <w:pPr>
        <w:pStyle w:val="FootnoteText"/>
      </w:pPr>
      <w:r>
        <w:rPr>
          <w:rStyle w:val="FootnoteReference"/>
        </w:rPr>
        <w:footnoteRef/>
      </w:r>
      <w:r>
        <w:t xml:space="preserve"> ISO 19152 LADM clause 4.1.13</w:t>
      </w:r>
    </w:p>
  </w:footnote>
  <w:footnote w:id="11">
    <w:p w14:paraId="061F8280" w14:textId="77777777" w:rsidR="00C036DC" w:rsidRDefault="00C036DC" w:rsidP="00CC601E">
      <w:pPr>
        <w:pStyle w:val="FootnoteText"/>
      </w:pPr>
      <w:r>
        <w:rPr>
          <w:rStyle w:val="FootnoteReference"/>
        </w:rPr>
        <w:footnoteRef/>
      </w:r>
      <w:r>
        <w:t xml:space="preserve"> ISO 19152 LADM clause 5.3</w:t>
      </w:r>
    </w:p>
  </w:footnote>
  <w:footnote w:id="12">
    <w:p w14:paraId="01DE0C18" w14:textId="77777777" w:rsidR="00C036DC" w:rsidRPr="0059452C" w:rsidRDefault="00C036DC" w:rsidP="00892404">
      <w:pPr>
        <w:pStyle w:val="FootnoteText"/>
      </w:pPr>
      <w:r>
        <w:rPr>
          <w:rStyle w:val="FootnoteReference"/>
        </w:rPr>
        <w:footnoteRef/>
      </w:r>
      <w:r>
        <w:t xml:space="preserve"> IHO Dictionary, S-32, 5th Edition, 390</w:t>
      </w:r>
    </w:p>
  </w:footnote>
  <w:footnote w:id="13">
    <w:p w14:paraId="3E82B2E9" w14:textId="77777777" w:rsidR="00C036DC" w:rsidRPr="0059452C" w:rsidRDefault="00C036DC" w:rsidP="00892404">
      <w:pPr>
        <w:pStyle w:val="FootnoteText"/>
      </w:pPr>
      <w:r>
        <w:rPr>
          <w:rStyle w:val="FootnoteReference"/>
        </w:rPr>
        <w:footnoteRef/>
      </w:r>
      <w:r>
        <w:t xml:space="preserve"> IHO Dictionary, S-32, 5th Edition, 393</w:t>
      </w:r>
    </w:p>
  </w:footnote>
  <w:footnote w:id="14">
    <w:p w14:paraId="37166558" w14:textId="77777777" w:rsidR="00C036DC" w:rsidRDefault="00C036DC">
      <w:pPr>
        <w:pStyle w:val="FootnoteText"/>
      </w:pPr>
      <w:r>
        <w:rPr>
          <w:rStyle w:val="FootnoteReference"/>
        </w:rPr>
        <w:footnoteRef/>
      </w:r>
      <w:r>
        <w:t xml:space="preserve"> </w:t>
      </w:r>
      <w:r w:rsidRPr="00F64E6F">
        <w:t>IHO Dictionary, S-32, 5th Edition, 2484</w:t>
      </w:r>
    </w:p>
  </w:footnote>
  <w:footnote w:id="15">
    <w:p w14:paraId="713AC37F" w14:textId="77777777" w:rsidR="00C036DC" w:rsidRPr="002835B1" w:rsidRDefault="00C036DC" w:rsidP="00892404">
      <w:pPr>
        <w:pStyle w:val="FootnoteText"/>
      </w:pPr>
      <w:r>
        <w:rPr>
          <w:rStyle w:val="FootnoteReference"/>
        </w:rPr>
        <w:footnoteRef/>
      </w:r>
      <w:r>
        <w:t xml:space="preserve"> IHO Dictionary, S-32, 5th Edition, 5360</w:t>
      </w:r>
    </w:p>
  </w:footnote>
  <w:footnote w:id="16">
    <w:p w14:paraId="766AD9DE" w14:textId="77777777" w:rsidR="00C036DC" w:rsidRPr="008A2631" w:rsidRDefault="00C036DC" w:rsidP="00892404">
      <w:pPr>
        <w:pStyle w:val="FootnoteText"/>
      </w:pPr>
      <w:r>
        <w:rPr>
          <w:rStyle w:val="FootnoteReference"/>
        </w:rPr>
        <w:footnoteRef/>
      </w:r>
      <w:r>
        <w:t xml:space="preserve"> IHO Dictionary, S-32, 5th Edition, 993</w:t>
      </w:r>
    </w:p>
  </w:footnote>
  <w:footnote w:id="17">
    <w:p w14:paraId="7C3507DD" w14:textId="77777777" w:rsidR="00C036DC" w:rsidRPr="008A2631" w:rsidRDefault="00C036DC" w:rsidP="00892404">
      <w:pPr>
        <w:pStyle w:val="FootnoteText"/>
      </w:pPr>
      <w:r>
        <w:rPr>
          <w:rStyle w:val="FootnoteReference"/>
        </w:rPr>
        <w:footnoteRef/>
      </w:r>
      <w:r>
        <w:t xml:space="preserve"> IHO Dictionary, S-32, 5t h Edition, 1723</w:t>
      </w:r>
    </w:p>
  </w:footnote>
  <w:footnote w:id="18">
    <w:p w14:paraId="197BB0FC" w14:textId="77777777" w:rsidR="00C036DC" w:rsidRPr="00AF24B1" w:rsidRDefault="00C036DC" w:rsidP="00892404">
      <w:pPr>
        <w:pStyle w:val="FootnoteText"/>
      </w:pPr>
      <w:r>
        <w:rPr>
          <w:rStyle w:val="FootnoteReference"/>
        </w:rPr>
        <w:footnoteRef/>
      </w:r>
      <w:r>
        <w:t xml:space="preserve"> </w:t>
      </w:r>
      <w:r w:rsidRPr="00AF24B1">
        <w:rPr>
          <w:color w:val="0F0F0F"/>
        </w:rPr>
        <w:t>IHO Hydrographic Dictionary, S-32, 5th Edition, 227</w:t>
      </w:r>
    </w:p>
  </w:footnote>
  <w:footnote w:id="19">
    <w:p w14:paraId="3941653A" w14:textId="77777777" w:rsidR="00C036DC" w:rsidRPr="00AA5334" w:rsidRDefault="00C036DC" w:rsidP="009A7500">
      <w:pPr>
        <w:pStyle w:val="FootnoteText"/>
        <w:rPr>
          <w:lang w:val="en-CA"/>
        </w:rPr>
      </w:pPr>
      <w:r>
        <w:rPr>
          <w:rStyle w:val="FootnoteReference"/>
        </w:rPr>
        <w:footnoteRef/>
      </w:r>
      <w:r>
        <w:t xml:space="preserve"> </w:t>
      </w:r>
      <w:r>
        <w:rPr>
          <w:lang w:val="en-CA"/>
        </w:rPr>
        <w:t>The current IHO register and most of the commercial tools are S-57 compatible. The format of the feature catalogue can easily be updated to align with the newer style used in S-100 when the IHO register is updated.</w:t>
      </w:r>
    </w:p>
  </w:footnote>
  <w:footnote w:id="20">
    <w:p w14:paraId="1CD525F5" w14:textId="77777777" w:rsidR="00C036DC" w:rsidRDefault="00C036DC">
      <w:pPr>
        <w:pStyle w:val="FootnoteText"/>
      </w:pPr>
      <w:r>
        <w:rPr>
          <w:rStyle w:val="FootnoteReference"/>
        </w:rPr>
        <w:footnoteRef/>
      </w:r>
      <w:r>
        <w:t xml:space="preserve"> KML was originally developed by Google but has recently been standardized by the Open Geospatial Consortium (OGC).</w:t>
      </w:r>
    </w:p>
  </w:footnote>
  <w:footnote w:id="21">
    <w:p w14:paraId="381DF136" w14:textId="77777777" w:rsidR="00C036DC" w:rsidRDefault="00C036DC">
      <w:pPr>
        <w:pStyle w:val="FootnoteText"/>
      </w:pPr>
      <w:r>
        <w:rPr>
          <w:rStyle w:val="FootnoteReference"/>
        </w:rPr>
        <w:footnoteRef/>
      </w:r>
      <w:r>
        <w:t xml:space="preserve"> This is the same mechanism used in XML, but the selection of delimiters is different.</w:t>
      </w:r>
    </w:p>
  </w:footnote>
  <w:footnote w:id="22">
    <w:p w14:paraId="6FBB69D9" w14:textId="77777777" w:rsidR="00C036DC" w:rsidRDefault="00C036DC">
      <w:pPr>
        <w:pStyle w:val="FootnoteText"/>
      </w:pPr>
      <w:r>
        <w:rPr>
          <w:rStyle w:val="FootnoteReference"/>
        </w:rPr>
        <w:footnoteRef/>
      </w:r>
      <w:r>
        <w:t xml:space="preserve"> The ISO standard character code includes a set of unprintable delimiter's, and these have been used in a number of record oriented data formats. These unprintable "invisible" characters cannot be used here because a human reader cannot see them and would perceive that something was going on "behind in the background". Everything must be explicit in a legal environment. TAB has a visual effect and therefore can be seen.</w:t>
      </w:r>
    </w:p>
  </w:footnote>
  <w:footnote w:id="23">
    <w:p w14:paraId="03D8A3BF" w14:textId="77777777" w:rsidR="00C036DC" w:rsidRDefault="00C036DC">
      <w:pPr>
        <w:pStyle w:val="FootnoteText"/>
      </w:pPr>
      <w:r>
        <w:rPr>
          <w:rStyle w:val="FootnoteReference"/>
        </w:rPr>
        <w:footnoteRef/>
      </w:r>
      <w:r>
        <w:t xml:space="preserve"> Character codes are in accordance with ISO 646 the basic international character set, which is equivalent to ASCII the American Standard Code for Information Interchange supported by all modern computing systems. ISO 646 also forms the base page of ISO 10646 equivalent to the Unicode "Universal Character Set" and the UTF 8 encoding used by Web Services.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61310" w14:textId="77777777" w:rsidR="00C036DC" w:rsidRDefault="00C036DC"/>
  <w:p w14:paraId="31D5F427" w14:textId="77777777" w:rsidR="00C036DC" w:rsidRDefault="00C036DC"/>
  <w:p w14:paraId="78043D81" w14:textId="77777777" w:rsidR="00C036DC" w:rsidRDefault="00C036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A734E" w14:textId="77777777" w:rsidR="00C036DC" w:rsidRDefault="00C036DC"/>
  <w:p w14:paraId="43363A9F" w14:textId="77777777" w:rsidR="00C036DC" w:rsidRDefault="00C036DC"/>
  <w:p w14:paraId="1273C3F3" w14:textId="77777777" w:rsidR="00C036DC" w:rsidRDefault="00C036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1BE27B6"/>
    <w:lvl w:ilvl="0">
      <w:start w:val="1"/>
      <w:numFmt w:val="decimal"/>
      <w:pStyle w:val="ListNumber"/>
      <w:lvlText w:val="%1."/>
      <w:lvlJc w:val="left"/>
      <w:pPr>
        <w:tabs>
          <w:tab w:val="num" w:pos="360"/>
        </w:tabs>
        <w:ind w:left="360" w:hanging="360"/>
      </w:pPr>
    </w:lvl>
  </w:abstractNum>
  <w:abstractNum w:abstractNumId="1">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0C67D8"/>
    <w:multiLevelType w:val="hybridMultilevel"/>
    <w:tmpl w:val="4B487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3C7EA8"/>
    <w:multiLevelType w:val="hybridMultilevel"/>
    <w:tmpl w:val="942851BC"/>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4">
    <w:nsid w:val="05F252BD"/>
    <w:multiLevelType w:val="singleLevel"/>
    <w:tmpl w:val="7C623240"/>
    <w:lvl w:ilvl="0">
      <w:start w:val="1"/>
      <w:numFmt w:val="decimal"/>
      <w:lvlText w:val="[%1]"/>
      <w:lvlJc w:val="left"/>
      <w:pPr>
        <w:tabs>
          <w:tab w:val="num" w:pos="360"/>
        </w:tabs>
        <w:ind w:left="360" w:hanging="360"/>
      </w:pPr>
    </w:lvl>
  </w:abstractNum>
  <w:abstractNum w:abstractNumId="5">
    <w:nsid w:val="071B3763"/>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6">
    <w:nsid w:val="07284D0F"/>
    <w:multiLevelType w:val="hybridMultilevel"/>
    <w:tmpl w:val="E7E2902C"/>
    <w:lvl w:ilvl="0" w:tplc="AD6EEDC0">
      <w:numFmt w:val="bullet"/>
      <w:lvlText w:val="-"/>
      <w:lvlJc w:val="left"/>
      <w:pPr>
        <w:ind w:left="200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7A57599"/>
    <w:multiLevelType w:val="hybridMultilevel"/>
    <w:tmpl w:val="A12486BC"/>
    <w:lvl w:ilvl="0" w:tplc="C908C662">
      <w:start w:val="1"/>
      <w:numFmt w:val="lowerLetter"/>
      <w:lvlText w:val="%1)"/>
      <w:lvlJc w:val="left"/>
      <w:pPr>
        <w:tabs>
          <w:tab w:val="num" w:pos="1120"/>
        </w:tabs>
        <w:ind w:left="11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30277D"/>
    <w:multiLevelType w:val="hybridMultilevel"/>
    <w:tmpl w:val="3DAC40AA"/>
    <w:lvl w:ilvl="0" w:tplc="F80A56DA">
      <w:start w:val="1"/>
      <w:numFmt w:val="lowerLetter"/>
      <w:lvlText w:val="%1)"/>
      <w:lvlJc w:val="left"/>
      <w:pPr>
        <w:tabs>
          <w:tab w:val="num" w:pos="1120"/>
        </w:tabs>
        <w:ind w:left="11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6480D7D"/>
    <w:multiLevelType w:val="hybridMultilevel"/>
    <w:tmpl w:val="87E82F64"/>
    <w:lvl w:ilvl="0" w:tplc="398C069A">
      <w:start w:val="1"/>
      <w:numFmt w:val="decimal"/>
      <w:lvlText w:val="%1)"/>
      <w:lvlJc w:val="left"/>
      <w:pPr>
        <w:ind w:left="927" w:hanging="360"/>
      </w:pPr>
      <w:rPr>
        <w:rFonts w:hint="default"/>
      </w:rPr>
    </w:lvl>
    <w:lvl w:ilvl="1" w:tplc="10090019">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1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11">
    <w:nsid w:val="1FF22D9F"/>
    <w:multiLevelType w:val="hybridMultilevel"/>
    <w:tmpl w:val="69EAA996"/>
    <w:lvl w:ilvl="0" w:tplc="AD6EEDC0">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nsid w:val="2988724C"/>
    <w:multiLevelType w:val="hybridMultilevel"/>
    <w:tmpl w:val="418613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D66262"/>
    <w:multiLevelType w:val="hybridMultilevel"/>
    <w:tmpl w:val="2758D94A"/>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5">
    <w:nsid w:val="2CC967CB"/>
    <w:multiLevelType w:val="hybridMultilevel"/>
    <w:tmpl w:val="58A67100"/>
    <w:lvl w:ilvl="0" w:tplc="0C0C0001">
      <w:start w:val="1"/>
      <w:numFmt w:val="lowerLetter"/>
      <w:lvlText w:val="%1)"/>
      <w:lvlJc w:val="left"/>
      <w:pPr>
        <w:tabs>
          <w:tab w:val="num" w:pos="1120"/>
        </w:tabs>
        <w:ind w:left="11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6">
    <w:nsid w:val="2D2D642E"/>
    <w:multiLevelType w:val="hybridMultilevel"/>
    <w:tmpl w:val="12AA47A6"/>
    <w:lvl w:ilvl="0" w:tplc="37981854">
      <w:start w:val="1"/>
      <w:numFmt w:val="upperLetter"/>
      <w:pStyle w:val="ANNEX"/>
      <w:lvlText w:val="Appendix %1"/>
      <w:lvlJc w:val="left"/>
      <w:pPr>
        <w:ind w:left="81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17">
    <w:nsid w:val="42236C21"/>
    <w:multiLevelType w:val="multilevel"/>
    <w:tmpl w:val="F02C5B6A"/>
    <w:lvl w:ilvl="0">
      <w:start w:val="1"/>
      <w:numFmt w:val="decimal"/>
      <w:pStyle w:val="AppH-E"/>
      <w:lvlText w:val="E %1."/>
      <w:lvlJc w:val="left"/>
      <w:pPr>
        <w:ind w:left="108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E .%1.%2"/>
      <w:lvlJc w:val="left"/>
      <w:pPr>
        <w:ind w:left="360" w:hanging="360"/>
      </w:pPr>
      <w:rPr>
        <w:rFonts w:hint="default"/>
      </w:rPr>
    </w:lvl>
    <w:lvl w:ilvl="2">
      <w:start w:val="1"/>
      <w:numFmt w:val="decimal"/>
      <w:lvlText w:val="E %1.%2.%3"/>
      <w:lvlJc w:val="lef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18">
    <w:nsid w:val="454D63CD"/>
    <w:multiLevelType w:val="hybridMultilevel"/>
    <w:tmpl w:val="2AD471FC"/>
    <w:lvl w:ilvl="0" w:tplc="C908C662">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9">
    <w:nsid w:val="46D17A2C"/>
    <w:multiLevelType w:val="hybridMultilevel"/>
    <w:tmpl w:val="601A489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0">
    <w:nsid w:val="47DE644E"/>
    <w:multiLevelType w:val="multilevel"/>
    <w:tmpl w:val="95487492"/>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A"/>
      <w:lvlText w:val="A %2."/>
      <w:lvlJc w:val="left"/>
      <w:pPr>
        <w:tabs>
          <w:tab w:val="num" w:pos="576"/>
        </w:tabs>
        <w:ind w:left="576" w:hanging="576"/>
      </w:pPr>
      <w:rPr>
        <w:rFonts w:cs="Times New Roman" w:hint="default"/>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88D14DF"/>
    <w:multiLevelType w:val="multilevel"/>
    <w:tmpl w:val="8F82009E"/>
    <w:lvl w:ilvl="0">
      <w:start w:val="1"/>
      <w:numFmt w:val="upperLetter"/>
      <w:lvlText w:val="Appendix  %1."/>
      <w:lvlJc w:val="right"/>
      <w:pPr>
        <w:ind w:left="360" w:hanging="360"/>
      </w:pPr>
      <w:rPr>
        <w:rFonts w:hint="default"/>
        <w:b w:val="0"/>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2">
    <w:nsid w:val="4A9633B1"/>
    <w:multiLevelType w:val="multilevel"/>
    <w:tmpl w:val="E94CB13C"/>
    <w:lvl w:ilvl="0">
      <w:start w:val="1"/>
      <w:numFmt w:val="decimal"/>
      <w:lvlText w:val="E %1."/>
      <w:lvlJc w:val="right"/>
      <w:pPr>
        <w:ind w:left="360" w:hanging="360"/>
      </w:pPr>
      <w:rPr>
        <w:rFonts w:hint="default"/>
      </w:rPr>
    </w:lvl>
    <w:lvl w:ilvl="1">
      <w:start w:val="1"/>
      <w:numFmt w:val="decimal"/>
      <w:lvlText w:val="E .%1.%2"/>
      <w:lvlJc w:val="left"/>
      <w:pPr>
        <w:ind w:left="360" w:hanging="360"/>
      </w:pPr>
      <w:rPr>
        <w:rFonts w:hint="default"/>
      </w:rPr>
    </w:lvl>
    <w:lvl w:ilvl="2">
      <w:start w:val="1"/>
      <w:numFmt w:val="decimal"/>
      <w:lvlText w:val="E %1.%2.%3"/>
      <w:lvlJc w:val="righ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23">
    <w:nsid w:val="4E0604CB"/>
    <w:multiLevelType w:val="hybridMultilevel"/>
    <w:tmpl w:val="347E4D76"/>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4">
    <w:nsid w:val="4FC170B1"/>
    <w:multiLevelType w:val="hybridMultilevel"/>
    <w:tmpl w:val="E8DCCBA2"/>
    <w:lvl w:ilvl="0" w:tplc="AD6EEDC0">
      <w:numFmt w:val="bullet"/>
      <w:lvlText w:val="-"/>
      <w:lvlJc w:val="left"/>
      <w:pPr>
        <w:ind w:left="216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D96EC6"/>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6">
    <w:nsid w:val="585E5EC0"/>
    <w:multiLevelType w:val="hybridMultilevel"/>
    <w:tmpl w:val="48044492"/>
    <w:lvl w:ilvl="0" w:tplc="1009000F">
      <w:start w:val="1"/>
      <w:numFmt w:val="decimal"/>
      <w:lvlText w:val="%1."/>
      <w:lvlJc w:val="left"/>
      <w:pPr>
        <w:ind w:left="1287" w:hanging="360"/>
      </w:pPr>
    </w:lvl>
    <w:lvl w:ilvl="1" w:tplc="10090019" w:tentative="1">
      <w:start w:val="1"/>
      <w:numFmt w:val="lowerLetter"/>
      <w:lvlText w:val="%2."/>
      <w:lvlJc w:val="left"/>
      <w:pPr>
        <w:ind w:left="2007" w:hanging="360"/>
      </w:pPr>
    </w:lvl>
    <w:lvl w:ilvl="2" w:tplc="1009001B" w:tentative="1">
      <w:start w:val="1"/>
      <w:numFmt w:val="lowerRoman"/>
      <w:lvlText w:val="%3."/>
      <w:lvlJc w:val="right"/>
      <w:pPr>
        <w:ind w:left="2727" w:hanging="180"/>
      </w:pPr>
    </w:lvl>
    <w:lvl w:ilvl="3" w:tplc="1009000F" w:tentative="1">
      <w:start w:val="1"/>
      <w:numFmt w:val="decimal"/>
      <w:lvlText w:val="%4."/>
      <w:lvlJc w:val="left"/>
      <w:pPr>
        <w:ind w:left="3447" w:hanging="360"/>
      </w:pPr>
    </w:lvl>
    <w:lvl w:ilvl="4" w:tplc="10090019" w:tentative="1">
      <w:start w:val="1"/>
      <w:numFmt w:val="lowerLetter"/>
      <w:lvlText w:val="%5."/>
      <w:lvlJc w:val="left"/>
      <w:pPr>
        <w:ind w:left="4167" w:hanging="360"/>
      </w:pPr>
    </w:lvl>
    <w:lvl w:ilvl="5" w:tplc="1009001B" w:tentative="1">
      <w:start w:val="1"/>
      <w:numFmt w:val="lowerRoman"/>
      <w:lvlText w:val="%6."/>
      <w:lvlJc w:val="right"/>
      <w:pPr>
        <w:ind w:left="4887" w:hanging="180"/>
      </w:pPr>
    </w:lvl>
    <w:lvl w:ilvl="6" w:tplc="1009000F" w:tentative="1">
      <w:start w:val="1"/>
      <w:numFmt w:val="decimal"/>
      <w:lvlText w:val="%7."/>
      <w:lvlJc w:val="left"/>
      <w:pPr>
        <w:ind w:left="5607" w:hanging="360"/>
      </w:pPr>
    </w:lvl>
    <w:lvl w:ilvl="7" w:tplc="10090019" w:tentative="1">
      <w:start w:val="1"/>
      <w:numFmt w:val="lowerLetter"/>
      <w:lvlText w:val="%8."/>
      <w:lvlJc w:val="left"/>
      <w:pPr>
        <w:ind w:left="6327" w:hanging="360"/>
      </w:pPr>
    </w:lvl>
    <w:lvl w:ilvl="8" w:tplc="1009001B" w:tentative="1">
      <w:start w:val="1"/>
      <w:numFmt w:val="lowerRoman"/>
      <w:lvlText w:val="%9."/>
      <w:lvlJc w:val="right"/>
      <w:pPr>
        <w:ind w:left="7047" w:hanging="180"/>
      </w:pPr>
    </w:lvl>
  </w:abstractNum>
  <w:abstractNum w:abstractNumId="27">
    <w:nsid w:val="590B4493"/>
    <w:multiLevelType w:val="multilevel"/>
    <w:tmpl w:val="8F82009E"/>
    <w:lvl w:ilvl="0">
      <w:start w:val="1"/>
      <w:numFmt w:val="upperLetter"/>
      <w:lvlText w:val="Appendix  %1."/>
      <w:lvlJc w:val="right"/>
      <w:pPr>
        <w:ind w:left="360" w:hanging="360"/>
      </w:pPr>
      <w:rPr>
        <w:rFonts w:hint="default"/>
        <w:b w:val="0"/>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8">
    <w:nsid w:val="5ACE5F89"/>
    <w:multiLevelType w:val="hybridMultilevel"/>
    <w:tmpl w:val="1CFE9296"/>
    <w:lvl w:ilvl="0" w:tplc="F9A614C6">
      <w:start w:val="1"/>
      <w:numFmt w:val="bullet"/>
      <w:pStyle w:val="OList1"/>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5BC96960"/>
    <w:multiLevelType w:val="multilevel"/>
    <w:tmpl w:val="25823002"/>
    <w:lvl w:ilvl="0">
      <w:start w:val="1"/>
      <w:numFmt w:val="decimal"/>
      <w:pStyle w:val="AppH-F"/>
      <w:lvlText w:val="F %1."/>
      <w:lvlJc w:val="left"/>
      <w:pPr>
        <w:ind w:left="360" w:hanging="72"/>
      </w:pPr>
      <w:rPr>
        <w:rFonts w:hint="default"/>
      </w:rPr>
    </w:lvl>
    <w:lvl w:ilvl="1">
      <w:start w:val="1"/>
      <w:numFmt w:val="decimal"/>
      <w:lvlText w:val="F %1.%2"/>
      <w:lvlJc w:val="left"/>
      <w:pPr>
        <w:ind w:left="360" w:hanging="72"/>
      </w:pPr>
      <w:rPr>
        <w:rFonts w:hint="default"/>
      </w:rPr>
    </w:lvl>
    <w:lvl w:ilvl="2">
      <w:start w:val="1"/>
      <w:numFmt w:val="decimal"/>
      <w:lvlText w:val="F %1.%2.%3"/>
      <w:lvlJc w:val="left"/>
      <w:pPr>
        <w:ind w:left="360" w:hanging="72"/>
      </w:pPr>
      <w:rPr>
        <w:rFonts w:hint="default"/>
      </w:rPr>
    </w:lvl>
    <w:lvl w:ilvl="3">
      <w:start w:val="1"/>
      <w:numFmt w:val="decimal"/>
      <w:lvlText w:val="F %1.%2.%3.%4"/>
      <w:lvlJc w:val="left"/>
      <w:pPr>
        <w:ind w:left="360" w:hanging="72"/>
      </w:pPr>
      <w:rPr>
        <w:rFonts w:hint="default"/>
      </w:rPr>
    </w:lvl>
    <w:lvl w:ilvl="4">
      <w:start w:val="1"/>
      <w:numFmt w:val="decimal"/>
      <w:lvlText w:val="F %1.%2.%3.%4.%5"/>
      <w:lvlJc w:val="left"/>
      <w:pPr>
        <w:ind w:left="360" w:hanging="72"/>
      </w:pPr>
      <w:rPr>
        <w:rFonts w:hint="default"/>
      </w:rPr>
    </w:lvl>
    <w:lvl w:ilvl="5">
      <w:start w:val="1"/>
      <w:numFmt w:val="decimal"/>
      <w:lvlText w:val="F %1.%2.%3.%4.%5.%6"/>
      <w:lvlJc w:val="left"/>
      <w:pPr>
        <w:ind w:left="360" w:hanging="72"/>
      </w:pPr>
      <w:rPr>
        <w:rFonts w:hint="default"/>
      </w:rPr>
    </w:lvl>
    <w:lvl w:ilvl="6">
      <w:start w:val="1"/>
      <w:numFmt w:val="decimal"/>
      <w:lvlText w:val="F %1.%2.%3.%4.%5.%6.%7"/>
      <w:lvlJc w:val="left"/>
      <w:pPr>
        <w:ind w:left="360" w:hanging="72"/>
      </w:pPr>
      <w:rPr>
        <w:rFonts w:hint="default"/>
      </w:rPr>
    </w:lvl>
    <w:lvl w:ilvl="7">
      <w:start w:val="1"/>
      <w:numFmt w:val="decimal"/>
      <w:lvlText w:val="F %1.%2.%3.%4.%5.%6.%7.%8"/>
      <w:lvlJc w:val="left"/>
      <w:pPr>
        <w:ind w:left="360" w:hanging="72"/>
      </w:pPr>
      <w:rPr>
        <w:rFonts w:hint="default"/>
      </w:rPr>
    </w:lvl>
    <w:lvl w:ilvl="8">
      <w:start w:val="1"/>
      <w:numFmt w:val="decimal"/>
      <w:lvlText w:val="F %1.%2.%3.%4.%5.%6.%7.%8.%9"/>
      <w:lvlJc w:val="left"/>
      <w:pPr>
        <w:ind w:left="360" w:hanging="72"/>
      </w:pPr>
      <w:rPr>
        <w:rFonts w:hint="default"/>
      </w:rPr>
    </w:lvl>
  </w:abstractNum>
  <w:abstractNum w:abstractNumId="30">
    <w:nsid w:val="5D8C18A6"/>
    <w:multiLevelType w:val="hybridMultilevel"/>
    <w:tmpl w:val="994C7E58"/>
    <w:lvl w:ilvl="0" w:tplc="0C0C0001">
      <w:start w:val="1"/>
      <w:numFmt w:val="lowerLetter"/>
      <w:lvlText w:val="%1)"/>
      <w:lvlJc w:val="left"/>
      <w:pPr>
        <w:tabs>
          <w:tab w:val="num" w:pos="1120"/>
        </w:tabs>
        <w:ind w:left="1120" w:hanging="360"/>
      </w:pPr>
      <w:rPr>
        <w:rFonts w:hint="default"/>
      </w:rPr>
    </w:lvl>
    <w:lvl w:ilvl="1" w:tplc="0C0C0003" w:tentative="1">
      <w:start w:val="1"/>
      <w:numFmt w:val="lowerLetter"/>
      <w:lvlText w:val="%2."/>
      <w:lvlJc w:val="left"/>
      <w:pPr>
        <w:tabs>
          <w:tab w:val="num" w:pos="1440"/>
        </w:tabs>
        <w:ind w:left="1440" w:hanging="360"/>
      </w:pPr>
    </w:lvl>
    <w:lvl w:ilvl="2" w:tplc="0C0C0005" w:tentative="1">
      <w:start w:val="1"/>
      <w:numFmt w:val="lowerRoman"/>
      <w:lvlText w:val="%3."/>
      <w:lvlJc w:val="right"/>
      <w:pPr>
        <w:tabs>
          <w:tab w:val="num" w:pos="2160"/>
        </w:tabs>
        <w:ind w:left="2160" w:hanging="180"/>
      </w:pPr>
    </w:lvl>
    <w:lvl w:ilvl="3" w:tplc="0C0C0001" w:tentative="1">
      <w:start w:val="1"/>
      <w:numFmt w:val="decimal"/>
      <w:lvlText w:val="%4."/>
      <w:lvlJc w:val="left"/>
      <w:pPr>
        <w:tabs>
          <w:tab w:val="num" w:pos="2880"/>
        </w:tabs>
        <w:ind w:left="2880" w:hanging="360"/>
      </w:pPr>
    </w:lvl>
    <w:lvl w:ilvl="4" w:tplc="0C0C0003" w:tentative="1">
      <w:start w:val="1"/>
      <w:numFmt w:val="lowerLetter"/>
      <w:lvlText w:val="%5."/>
      <w:lvlJc w:val="left"/>
      <w:pPr>
        <w:tabs>
          <w:tab w:val="num" w:pos="3600"/>
        </w:tabs>
        <w:ind w:left="3600" w:hanging="360"/>
      </w:pPr>
    </w:lvl>
    <w:lvl w:ilvl="5" w:tplc="0C0C0005" w:tentative="1">
      <w:start w:val="1"/>
      <w:numFmt w:val="lowerRoman"/>
      <w:lvlText w:val="%6."/>
      <w:lvlJc w:val="right"/>
      <w:pPr>
        <w:tabs>
          <w:tab w:val="num" w:pos="4320"/>
        </w:tabs>
        <w:ind w:left="4320" w:hanging="180"/>
      </w:pPr>
    </w:lvl>
    <w:lvl w:ilvl="6" w:tplc="0C0C0001" w:tentative="1">
      <w:start w:val="1"/>
      <w:numFmt w:val="decimal"/>
      <w:lvlText w:val="%7."/>
      <w:lvlJc w:val="left"/>
      <w:pPr>
        <w:tabs>
          <w:tab w:val="num" w:pos="5040"/>
        </w:tabs>
        <w:ind w:left="5040" w:hanging="360"/>
      </w:pPr>
    </w:lvl>
    <w:lvl w:ilvl="7" w:tplc="0C0C0003" w:tentative="1">
      <w:start w:val="1"/>
      <w:numFmt w:val="lowerLetter"/>
      <w:lvlText w:val="%8."/>
      <w:lvlJc w:val="left"/>
      <w:pPr>
        <w:tabs>
          <w:tab w:val="num" w:pos="5760"/>
        </w:tabs>
        <w:ind w:left="5760" w:hanging="360"/>
      </w:pPr>
    </w:lvl>
    <w:lvl w:ilvl="8" w:tplc="0C0C0005" w:tentative="1">
      <w:start w:val="1"/>
      <w:numFmt w:val="lowerRoman"/>
      <w:lvlText w:val="%9."/>
      <w:lvlJc w:val="right"/>
      <w:pPr>
        <w:tabs>
          <w:tab w:val="num" w:pos="6480"/>
        </w:tabs>
        <w:ind w:left="6480" w:hanging="180"/>
      </w:pPr>
    </w:lvl>
  </w:abstractNum>
  <w:abstractNum w:abstractNumId="31">
    <w:nsid w:val="5F742417"/>
    <w:multiLevelType w:val="multilevel"/>
    <w:tmpl w:val="B28C1A60"/>
    <w:lvl w:ilvl="0">
      <w:start w:val="1"/>
      <w:numFmt w:val="decimal"/>
      <w:pStyle w:val="Heading1"/>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29"/>
        </w:tabs>
        <w:ind w:left="1429" w:hanging="720"/>
      </w:pPr>
      <w:rPr>
        <w:rFonts w:hint="default"/>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66F10BCE"/>
    <w:multiLevelType w:val="hybridMultilevel"/>
    <w:tmpl w:val="C7189CF4"/>
    <w:lvl w:ilvl="0" w:tplc="C462755E">
      <w:start w:val="1"/>
      <w:numFmt w:val="decimal"/>
      <w:pStyle w:val="AppH-C"/>
      <w:lvlText w:val="C %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675562D4"/>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4">
    <w:nsid w:val="68BA771A"/>
    <w:multiLevelType w:val="multilevel"/>
    <w:tmpl w:val="0116109E"/>
    <w:lvl w:ilvl="0">
      <w:start w:val="1"/>
      <w:numFmt w:val="decimal"/>
      <w:pStyle w:val="AppH-D"/>
      <w:lvlText w:val="D %1."/>
      <w:lvlJc w:val="right"/>
      <w:pPr>
        <w:ind w:left="360" w:hanging="360"/>
      </w:pPr>
      <w:rPr>
        <w:rFonts w:hint="default"/>
        <w:b w:val="0"/>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pStyle w:val="AppH-D1"/>
      <w:lvlText w:val="D %1.%2."/>
      <w:lvlJc w:val="left"/>
      <w:pPr>
        <w:ind w:left="4903"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H-D2"/>
      <w:lvlText w:val="D %1.%2.%3"/>
      <w:lvlJc w:val="right"/>
      <w:pPr>
        <w:ind w:left="5623" w:hanging="18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D %1.%2.%3.%4."/>
      <w:lvlJc w:val="left"/>
      <w:pPr>
        <w:ind w:left="6343" w:hanging="360"/>
      </w:pPr>
      <w:rPr>
        <w:rFonts w:hint="default"/>
      </w:rPr>
    </w:lvl>
    <w:lvl w:ilvl="4">
      <w:start w:val="1"/>
      <w:numFmt w:val="decimal"/>
      <w:lvlText w:val="D %1.%2.%3.%4.%5."/>
      <w:lvlJc w:val="left"/>
      <w:pPr>
        <w:ind w:left="7063" w:hanging="360"/>
      </w:pPr>
      <w:rPr>
        <w:rFonts w:hint="default"/>
      </w:rPr>
    </w:lvl>
    <w:lvl w:ilvl="5">
      <w:start w:val="1"/>
      <w:numFmt w:val="decimal"/>
      <w:lvlText w:val="D %1.%2.%3.%4.%5.%6"/>
      <w:lvlJc w:val="right"/>
      <w:pPr>
        <w:ind w:left="7783" w:hanging="180"/>
      </w:pPr>
      <w:rPr>
        <w:rFonts w:hint="default"/>
      </w:rPr>
    </w:lvl>
    <w:lvl w:ilvl="6">
      <w:start w:val="1"/>
      <w:numFmt w:val="decimal"/>
      <w:lvlText w:val="D %1.%2.%3.%4.%5.%6.%7."/>
      <w:lvlJc w:val="left"/>
      <w:pPr>
        <w:ind w:left="8503" w:hanging="360"/>
      </w:pPr>
      <w:rPr>
        <w:rFonts w:hint="default"/>
      </w:rPr>
    </w:lvl>
    <w:lvl w:ilvl="7">
      <w:start w:val="1"/>
      <w:numFmt w:val="decimal"/>
      <w:lvlText w:val="D %1.%2.%3.%4.%5.%6.%7.%8."/>
      <w:lvlJc w:val="left"/>
      <w:pPr>
        <w:ind w:left="9223" w:hanging="360"/>
      </w:pPr>
      <w:rPr>
        <w:rFonts w:hint="default"/>
      </w:rPr>
    </w:lvl>
    <w:lvl w:ilvl="8">
      <w:start w:val="1"/>
      <w:numFmt w:val="decimal"/>
      <w:lvlText w:val="D %1.%2.%3.%4.%5.%6.%7.%8.%9."/>
      <w:lvlJc w:val="right"/>
      <w:pPr>
        <w:ind w:left="9943" w:hanging="180"/>
      </w:pPr>
      <w:rPr>
        <w:rFonts w:hint="default"/>
      </w:rPr>
    </w:lvl>
  </w:abstractNum>
  <w:abstractNum w:abstractNumId="35">
    <w:nsid w:val="6AD71188"/>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6">
    <w:nsid w:val="6FD46246"/>
    <w:multiLevelType w:val="hybridMultilevel"/>
    <w:tmpl w:val="DB500C5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nsid w:val="725864C1"/>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8">
    <w:nsid w:val="74152977"/>
    <w:multiLevelType w:val="hybridMultilevel"/>
    <w:tmpl w:val="2266240E"/>
    <w:lvl w:ilvl="0" w:tplc="00B0B6B8">
      <w:start w:val="1"/>
      <w:numFmt w:val="bullet"/>
      <w:lvlText w:val="-"/>
      <w:lvlJc w:val="left"/>
      <w:pPr>
        <w:ind w:left="1494" w:hanging="360"/>
      </w:pPr>
      <w:rPr>
        <w:rFonts w:ascii="Calibri" w:eastAsia="Calibri" w:hAnsi="Calibri"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644"/>
        </w:tabs>
        <w:ind w:left="284" w:firstLine="0"/>
      </w:pPr>
      <w:rPr>
        <w:rFonts w:hint="default"/>
        <w:b/>
        <w:i w:val="0"/>
      </w:rPr>
    </w:lvl>
    <w:lvl w:ilvl="2">
      <w:start w:val="1"/>
      <w:numFmt w:val="decimal"/>
      <w:pStyle w:val="a3"/>
      <w:lvlText w:val="%1.%2.%3"/>
      <w:lvlJc w:val="left"/>
      <w:pPr>
        <w:tabs>
          <w:tab w:val="num" w:pos="862"/>
        </w:tabs>
        <w:ind w:left="142" w:firstLine="0"/>
      </w:pPr>
      <w:rPr>
        <w:rFonts w:hint="default"/>
        <w:b/>
        <w:i w:val="0"/>
      </w:rPr>
    </w:lvl>
    <w:lvl w:ilvl="3">
      <w:start w:val="1"/>
      <w:numFmt w:val="decimal"/>
      <w:pStyle w:val="a4"/>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0">
    <w:nsid w:val="7A196D3C"/>
    <w:multiLevelType w:val="hybridMultilevel"/>
    <w:tmpl w:val="E7FC53D4"/>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41">
    <w:nsid w:val="7A9E48D2"/>
    <w:multiLevelType w:val="hybridMultilevel"/>
    <w:tmpl w:val="3CA4EF82"/>
    <w:lvl w:ilvl="0" w:tplc="082AA50A">
      <w:start w:val="1"/>
      <w:numFmt w:val="upperLetter"/>
      <w:pStyle w:val="Appendix"/>
      <w:lvlText w:val="Appendix %1"/>
      <w:lvlJc w:val="left"/>
      <w:pPr>
        <w:ind w:left="810" w:hanging="360"/>
      </w:pPr>
      <w:rPr>
        <w:rFonts w:hint="default"/>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42">
    <w:nsid w:val="7B2048DE"/>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43">
    <w:nsid w:val="7B3D19A9"/>
    <w:multiLevelType w:val="multilevel"/>
    <w:tmpl w:val="315CE24E"/>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B"/>
      <w:lvlText w:val="B  %2."/>
      <w:lvlJc w:val="left"/>
      <w:pPr>
        <w:tabs>
          <w:tab w:val="num" w:pos="576"/>
        </w:tabs>
        <w:ind w:left="576"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nsid w:val="7B536213"/>
    <w:multiLevelType w:val="hybridMultilevel"/>
    <w:tmpl w:val="6BD2E054"/>
    <w:lvl w:ilvl="0" w:tplc="0C0C0001">
      <w:start w:val="1"/>
      <w:numFmt w:val="lowerLetter"/>
      <w:lvlText w:val="%1)"/>
      <w:lvlJc w:val="left"/>
      <w:pPr>
        <w:tabs>
          <w:tab w:val="num" w:pos="1120"/>
        </w:tabs>
        <w:ind w:left="11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31"/>
  </w:num>
  <w:num w:numId="4">
    <w:abstractNumId w:val="30"/>
  </w:num>
  <w:num w:numId="5">
    <w:abstractNumId w:val="4"/>
  </w:num>
  <w:num w:numId="6">
    <w:abstractNumId w:val="31"/>
  </w:num>
  <w:num w:numId="7">
    <w:abstractNumId w:val="12"/>
  </w:num>
  <w:num w:numId="8">
    <w:abstractNumId w:val="39"/>
  </w:num>
  <w:num w:numId="9">
    <w:abstractNumId w:val="44"/>
  </w:num>
  <w:num w:numId="10">
    <w:abstractNumId w:val="15"/>
  </w:num>
  <w:num w:numId="11">
    <w:abstractNumId w:val="18"/>
  </w:num>
  <w:num w:numId="12">
    <w:abstractNumId w:val="23"/>
  </w:num>
  <w:num w:numId="13">
    <w:abstractNumId w:val="14"/>
  </w:num>
  <w:num w:numId="14">
    <w:abstractNumId w:val="40"/>
  </w:num>
  <w:num w:numId="15">
    <w:abstractNumId w:val="9"/>
  </w:num>
  <w:num w:numId="16">
    <w:abstractNumId w:val="28"/>
  </w:num>
  <w:num w:numId="17">
    <w:abstractNumId w:val="37"/>
  </w:num>
  <w:num w:numId="18">
    <w:abstractNumId w:val="35"/>
  </w:num>
  <w:num w:numId="19">
    <w:abstractNumId w:val="33"/>
  </w:num>
  <w:num w:numId="20">
    <w:abstractNumId w:val="7"/>
  </w:num>
  <w:num w:numId="21">
    <w:abstractNumId w:val="8"/>
  </w:num>
  <w:num w:numId="22">
    <w:abstractNumId w:val="41"/>
  </w:num>
  <w:num w:numId="23">
    <w:abstractNumId w:val="16"/>
  </w:num>
  <w:num w:numId="24">
    <w:abstractNumId w:val="20"/>
  </w:num>
  <w:num w:numId="25">
    <w:abstractNumId w:val="43"/>
  </w:num>
  <w:num w:numId="26">
    <w:abstractNumId w:val="32"/>
  </w:num>
  <w:num w:numId="27">
    <w:abstractNumId w:val="10"/>
  </w:num>
  <w:num w:numId="28">
    <w:abstractNumId w:val="22"/>
  </w:num>
  <w:num w:numId="29">
    <w:abstractNumId w:val="34"/>
  </w:num>
  <w:num w:numId="30">
    <w:abstractNumId w:val="38"/>
  </w:num>
  <w:num w:numId="31">
    <w:abstractNumId w:val="34"/>
  </w:num>
  <w:num w:numId="32">
    <w:abstractNumId w:val="17"/>
  </w:num>
  <w:num w:numId="33">
    <w:abstractNumId w:val="17"/>
    <w:lvlOverride w:ilvl="0">
      <w:lvl w:ilvl="0">
        <w:start w:val="1"/>
        <w:numFmt w:val="decimal"/>
        <w:pStyle w:val="AppH-E"/>
        <w:lvlText w:val="E %1."/>
        <w:lvlJc w:val="right"/>
        <w:pPr>
          <w:ind w:left="360"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E .%1.%2"/>
        <w:lvlJc w:val="right"/>
        <w:pPr>
          <w:ind w:left="360" w:hanging="360"/>
        </w:pPr>
        <w:rPr>
          <w:rFonts w:hint="default"/>
        </w:rPr>
      </w:lvl>
    </w:lvlOverride>
    <w:lvlOverride w:ilvl="2">
      <w:lvl w:ilvl="2">
        <w:start w:val="1"/>
        <w:numFmt w:val="decimal"/>
        <w:lvlText w:val="E %1.%2.%3"/>
        <w:lvlJc w:val="right"/>
        <w:pPr>
          <w:ind w:left="360" w:hanging="360"/>
        </w:pPr>
        <w:rPr>
          <w:rFonts w:hint="default"/>
        </w:rPr>
      </w:lvl>
    </w:lvlOverride>
    <w:lvlOverride w:ilvl="3">
      <w:lvl w:ilvl="3">
        <w:start w:val="1"/>
        <w:numFmt w:val="decimal"/>
        <w:lvlText w:val="E %1.%2.%3.%4"/>
        <w:lvlJc w:val="right"/>
        <w:pPr>
          <w:ind w:left="360" w:hanging="360"/>
        </w:pPr>
        <w:rPr>
          <w:rFonts w:hint="default"/>
        </w:rPr>
      </w:lvl>
    </w:lvlOverride>
    <w:lvlOverride w:ilvl="4">
      <w:lvl w:ilvl="4">
        <w:start w:val="1"/>
        <w:numFmt w:val="decimal"/>
        <w:lvlText w:val="E %1.%2.%3.%4.%5"/>
        <w:lvlJc w:val="right"/>
        <w:pPr>
          <w:ind w:left="360" w:hanging="360"/>
        </w:pPr>
        <w:rPr>
          <w:rFonts w:hint="default"/>
        </w:rPr>
      </w:lvl>
    </w:lvlOverride>
    <w:lvlOverride w:ilvl="5">
      <w:lvl w:ilvl="5">
        <w:start w:val="1"/>
        <w:numFmt w:val="decimal"/>
        <w:lvlText w:val="E %1.%2.%3.%4.%5.%6."/>
        <w:lvlJc w:val="right"/>
        <w:pPr>
          <w:ind w:left="360" w:hanging="360"/>
        </w:pPr>
        <w:rPr>
          <w:rFonts w:hint="default"/>
        </w:rPr>
      </w:lvl>
    </w:lvlOverride>
    <w:lvlOverride w:ilvl="6">
      <w:lvl w:ilvl="6">
        <w:start w:val="1"/>
        <w:numFmt w:val="decimal"/>
        <w:lvlText w:val="E %1.%2.%3.%4.%5.%6.%7."/>
        <w:lvlJc w:val="right"/>
        <w:pPr>
          <w:ind w:left="360" w:hanging="360"/>
        </w:pPr>
        <w:rPr>
          <w:rFonts w:hint="default"/>
        </w:rPr>
      </w:lvl>
    </w:lvlOverride>
    <w:lvlOverride w:ilvl="7">
      <w:lvl w:ilvl="7">
        <w:start w:val="1"/>
        <w:numFmt w:val="decimal"/>
        <w:lvlText w:val="E %1.%2.%3.%4.%5.%6.%8."/>
        <w:lvlJc w:val="right"/>
        <w:pPr>
          <w:ind w:left="360" w:hanging="360"/>
        </w:pPr>
        <w:rPr>
          <w:rFonts w:hint="default"/>
        </w:rPr>
      </w:lvl>
    </w:lvlOverride>
    <w:lvlOverride w:ilvl="8">
      <w:lvl w:ilvl="8">
        <w:start w:val="1"/>
        <w:numFmt w:val="decimal"/>
        <w:lvlText w:val="E %1.%2.%3.%4.%5.%6..%7.%9."/>
        <w:lvlJc w:val="right"/>
        <w:pPr>
          <w:ind w:left="360" w:hanging="360"/>
        </w:pPr>
        <w:rPr>
          <w:rFonts w:hint="default"/>
        </w:rPr>
      </w:lvl>
    </w:lvlOverride>
  </w:num>
  <w:num w:numId="34">
    <w:abstractNumId w:val="17"/>
    <w:lvlOverride w:ilvl="0">
      <w:lvl w:ilvl="0">
        <w:start w:val="1"/>
        <w:numFmt w:val="decimal"/>
        <w:pStyle w:val="AppH-E"/>
        <w:lvlText w:val="E %1."/>
        <w:lvlJc w:val="left"/>
        <w:pPr>
          <w:ind w:left="360"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E .%1.%2"/>
        <w:lvlJc w:val="left"/>
        <w:pPr>
          <w:ind w:left="360" w:hanging="360"/>
        </w:pPr>
        <w:rPr>
          <w:rFonts w:hint="default"/>
        </w:rPr>
      </w:lvl>
    </w:lvlOverride>
    <w:lvlOverride w:ilvl="2">
      <w:lvl w:ilvl="2">
        <w:start w:val="1"/>
        <w:numFmt w:val="decimal"/>
        <w:lvlText w:val="E %1.%2.%3"/>
        <w:lvlJc w:val="right"/>
        <w:pPr>
          <w:ind w:left="360" w:hanging="360"/>
        </w:pPr>
        <w:rPr>
          <w:rFonts w:hint="default"/>
        </w:rPr>
      </w:lvl>
    </w:lvlOverride>
    <w:lvlOverride w:ilvl="3">
      <w:lvl w:ilvl="3">
        <w:start w:val="1"/>
        <w:numFmt w:val="decimal"/>
        <w:lvlText w:val="E %1.%2.%3.%4"/>
        <w:lvlJc w:val="left"/>
        <w:pPr>
          <w:ind w:left="360" w:hanging="360"/>
        </w:pPr>
        <w:rPr>
          <w:rFonts w:hint="default"/>
        </w:rPr>
      </w:lvl>
    </w:lvlOverride>
    <w:lvlOverride w:ilvl="4">
      <w:lvl w:ilvl="4">
        <w:start w:val="1"/>
        <w:numFmt w:val="decimal"/>
        <w:lvlText w:val="E %1.%2.%3.%4.%5"/>
        <w:lvlJc w:val="left"/>
        <w:pPr>
          <w:ind w:left="360" w:hanging="360"/>
        </w:pPr>
        <w:rPr>
          <w:rFonts w:hint="default"/>
        </w:rPr>
      </w:lvl>
    </w:lvlOverride>
    <w:lvlOverride w:ilvl="5">
      <w:lvl w:ilvl="5">
        <w:start w:val="1"/>
        <w:numFmt w:val="decimal"/>
        <w:lvlText w:val="E %1.%2.%3.%4.%5.%6."/>
        <w:lvlJc w:val="right"/>
        <w:pPr>
          <w:ind w:left="360" w:hanging="360"/>
        </w:pPr>
        <w:rPr>
          <w:rFonts w:hint="default"/>
        </w:rPr>
      </w:lvl>
    </w:lvlOverride>
    <w:lvlOverride w:ilvl="6">
      <w:lvl w:ilvl="6">
        <w:start w:val="1"/>
        <w:numFmt w:val="decimal"/>
        <w:lvlText w:val="E %1.%2.%3.%4.%5.%6.%7."/>
        <w:lvlJc w:val="left"/>
        <w:pPr>
          <w:ind w:left="360" w:hanging="360"/>
        </w:pPr>
        <w:rPr>
          <w:rFonts w:hint="default"/>
        </w:rPr>
      </w:lvl>
    </w:lvlOverride>
    <w:lvlOverride w:ilvl="7">
      <w:lvl w:ilvl="7">
        <w:start w:val="1"/>
        <w:numFmt w:val="decimal"/>
        <w:lvlText w:val="E %1.%2.%3.%4.%5.%6.%8."/>
        <w:lvlJc w:val="left"/>
        <w:pPr>
          <w:ind w:left="360" w:hanging="360"/>
        </w:pPr>
        <w:rPr>
          <w:rFonts w:hint="default"/>
        </w:rPr>
      </w:lvl>
    </w:lvlOverride>
    <w:lvlOverride w:ilvl="8">
      <w:lvl w:ilvl="8">
        <w:start w:val="1"/>
        <w:numFmt w:val="decimal"/>
        <w:lvlText w:val="E %1.%2.%3.%4.%5.%6..%7.%9."/>
        <w:lvlJc w:val="right"/>
        <w:pPr>
          <w:ind w:left="360" w:hanging="360"/>
        </w:pPr>
        <w:rPr>
          <w:rFonts w:hint="default"/>
        </w:rPr>
      </w:lvl>
    </w:lvlOverride>
  </w:num>
  <w:num w:numId="35">
    <w:abstractNumId w:val="17"/>
  </w:num>
  <w:num w:numId="36">
    <w:abstractNumId w:val="29"/>
  </w:num>
  <w:num w:numId="37">
    <w:abstractNumId w:val="2"/>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9"/>
  </w:num>
  <w:num w:numId="46">
    <w:abstractNumId w:val="26"/>
  </w:num>
  <w:num w:numId="47">
    <w:abstractNumId w:val="36"/>
  </w:num>
  <w:num w:numId="48">
    <w:abstractNumId w:val="42"/>
  </w:num>
  <w:num w:numId="49">
    <w:abstractNumId w:val="42"/>
    <w:lvlOverride w:ilvl="0">
      <w:lvl w:ilvl="0">
        <w:start w:val="1"/>
        <w:numFmt w:val="upperLetter"/>
        <w:lvlText w:val="Appendix  %1."/>
        <w:lvlJc w:val="center"/>
        <w:pPr>
          <w:ind w:left="360" w:hanging="72"/>
        </w:pPr>
        <w:rPr>
          <w:rFonts w:hint="default"/>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righ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8."/>
        <w:lvlJc w:val="left"/>
        <w:pPr>
          <w:ind w:left="360" w:hanging="360"/>
        </w:pPr>
        <w:rPr>
          <w:rFonts w:hint="default"/>
        </w:rPr>
      </w:lvl>
    </w:lvlOverride>
    <w:lvlOverride w:ilvl="8">
      <w:lvl w:ilvl="8">
        <w:start w:val="1"/>
        <w:numFmt w:val="decimal"/>
        <w:lvlText w:val="%1.%2.%3.%4.%5.%6..%7.%9."/>
        <w:lvlJc w:val="right"/>
        <w:pPr>
          <w:ind w:left="360" w:hanging="360"/>
        </w:pPr>
        <w:rPr>
          <w:rFonts w:hint="default"/>
        </w:rPr>
      </w:lvl>
    </w:lvlOverride>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num>
  <w:num w:numId="54">
    <w:abstractNumId w:val="21"/>
  </w:num>
  <w:num w:numId="55">
    <w:abstractNumId w:val="41"/>
  </w:num>
  <w:num w:numId="56">
    <w:abstractNumId w:val="41"/>
  </w:num>
  <w:num w:numId="57">
    <w:abstractNumId w:val="13"/>
  </w:num>
  <w:num w:numId="58">
    <w:abstractNumId w:val="11"/>
  </w:num>
  <w:num w:numId="59">
    <w:abstractNumId w:val="6"/>
  </w:num>
  <w:num w:numId="60">
    <w:abstractNumId w:val="24"/>
  </w:num>
  <w:num w:numId="61">
    <w:abstractNumId w:val="25"/>
  </w:num>
  <w:num w:numId="62">
    <w:abstractNumId w:val="41"/>
  </w:num>
  <w:num w:numId="63">
    <w:abstractNumId w:val="3"/>
  </w:num>
  <w:num w:numId="64">
    <w:abstractNumId w:val="5"/>
  </w:num>
  <w:numIdMacAtCleanup w:val="6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oject Officer Peru">
    <w15:presenceInfo w15:providerId="None" w15:userId="Project Officer Per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mailMerge>
    <w:mainDocumentType w:val="formLetters"/>
    <w:dataType w:val="textFile"/>
    <w:activeRecord w:val="-1"/>
  </w:mailMerge>
  <w:trackRevisions/>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5A"/>
    <w:rsid w:val="0000027F"/>
    <w:rsid w:val="00003B1D"/>
    <w:rsid w:val="00004B97"/>
    <w:rsid w:val="000050CC"/>
    <w:rsid w:val="00011542"/>
    <w:rsid w:val="00016790"/>
    <w:rsid w:val="00016DBF"/>
    <w:rsid w:val="000175F1"/>
    <w:rsid w:val="00017D12"/>
    <w:rsid w:val="00017E3C"/>
    <w:rsid w:val="0002031F"/>
    <w:rsid w:val="00021102"/>
    <w:rsid w:val="000214A1"/>
    <w:rsid w:val="00024836"/>
    <w:rsid w:val="00026643"/>
    <w:rsid w:val="00030851"/>
    <w:rsid w:val="000404C6"/>
    <w:rsid w:val="00044D16"/>
    <w:rsid w:val="00046724"/>
    <w:rsid w:val="00047B3B"/>
    <w:rsid w:val="0005035B"/>
    <w:rsid w:val="000520F0"/>
    <w:rsid w:val="0005662C"/>
    <w:rsid w:val="00060431"/>
    <w:rsid w:val="00062E92"/>
    <w:rsid w:val="00064C45"/>
    <w:rsid w:val="00077C4C"/>
    <w:rsid w:val="00085F98"/>
    <w:rsid w:val="00087539"/>
    <w:rsid w:val="00092C04"/>
    <w:rsid w:val="00093481"/>
    <w:rsid w:val="00095D70"/>
    <w:rsid w:val="00097F41"/>
    <w:rsid w:val="000A0D7E"/>
    <w:rsid w:val="000A1007"/>
    <w:rsid w:val="000A1FD7"/>
    <w:rsid w:val="000A2C2D"/>
    <w:rsid w:val="000A2D70"/>
    <w:rsid w:val="000A322D"/>
    <w:rsid w:val="000A7CB4"/>
    <w:rsid w:val="000B30D8"/>
    <w:rsid w:val="000B4D13"/>
    <w:rsid w:val="000B623D"/>
    <w:rsid w:val="000C4B28"/>
    <w:rsid w:val="000C6413"/>
    <w:rsid w:val="000D094A"/>
    <w:rsid w:val="000D1E71"/>
    <w:rsid w:val="000E0CE2"/>
    <w:rsid w:val="000E1FC4"/>
    <w:rsid w:val="000E2622"/>
    <w:rsid w:val="000E349D"/>
    <w:rsid w:val="000F1F44"/>
    <w:rsid w:val="00102694"/>
    <w:rsid w:val="001033A3"/>
    <w:rsid w:val="00105AD3"/>
    <w:rsid w:val="00107BD8"/>
    <w:rsid w:val="00112F60"/>
    <w:rsid w:val="00115925"/>
    <w:rsid w:val="0011626A"/>
    <w:rsid w:val="00117FEB"/>
    <w:rsid w:val="00120DB7"/>
    <w:rsid w:val="00121FB3"/>
    <w:rsid w:val="00122354"/>
    <w:rsid w:val="001241D1"/>
    <w:rsid w:val="00126D57"/>
    <w:rsid w:val="00131CBD"/>
    <w:rsid w:val="00133DB1"/>
    <w:rsid w:val="00135D9C"/>
    <w:rsid w:val="00144A2A"/>
    <w:rsid w:val="00145530"/>
    <w:rsid w:val="00147813"/>
    <w:rsid w:val="00150C1C"/>
    <w:rsid w:val="001554B6"/>
    <w:rsid w:val="001615CA"/>
    <w:rsid w:val="001619EE"/>
    <w:rsid w:val="00162080"/>
    <w:rsid w:val="001639CF"/>
    <w:rsid w:val="001650CA"/>
    <w:rsid w:val="00165F5B"/>
    <w:rsid w:val="00166DED"/>
    <w:rsid w:val="00167700"/>
    <w:rsid w:val="00171E47"/>
    <w:rsid w:val="001735F3"/>
    <w:rsid w:val="001740BD"/>
    <w:rsid w:val="00177ACD"/>
    <w:rsid w:val="00187EA1"/>
    <w:rsid w:val="0019080C"/>
    <w:rsid w:val="00190EFC"/>
    <w:rsid w:val="001939CB"/>
    <w:rsid w:val="00194DDB"/>
    <w:rsid w:val="00195D48"/>
    <w:rsid w:val="00196A7B"/>
    <w:rsid w:val="00196C24"/>
    <w:rsid w:val="00197F05"/>
    <w:rsid w:val="001A1007"/>
    <w:rsid w:val="001A1271"/>
    <w:rsid w:val="001A338A"/>
    <w:rsid w:val="001A53C9"/>
    <w:rsid w:val="001A750B"/>
    <w:rsid w:val="001B1B10"/>
    <w:rsid w:val="001B7589"/>
    <w:rsid w:val="001B7BB8"/>
    <w:rsid w:val="001C397A"/>
    <w:rsid w:val="001C5282"/>
    <w:rsid w:val="001C6582"/>
    <w:rsid w:val="001C65AD"/>
    <w:rsid w:val="001C7EE5"/>
    <w:rsid w:val="001D1805"/>
    <w:rsid w:val="001E18D2"/>
    <w:rsid w:val="001E1B39"/>
    <w:rsid w:val="001E212E"/>
    <w:rsid w:val="001E2604"/>
    <w:rsid w:val="001E2C58"/>
    <w:rsid w:val="001E3049"/>
    <w:rsid w:val="001E3F25"/>
    <w:rsid w:val="001E5BB5"/>
    <w:rsid w:val="001E7353"/>
    <w:rsid w:val="001E7FEB"/>
    <w:rsid w:val="001F320D"/>
    <w:rsid w:val="001F36FE"/>
    <w:rsid w:val="001F3CF2"/>
    <w:rsid w:val="001F518E"/>
    <w:rsid w:val="001F7251"/>
    <w:rsid w:val="00200599"/>
    <w:rsid w:val="00204F02"/>
    <w:rsid w:val="002065D6"/>
    <w:rsid w:val="00210764"/>
    <w:rsid w:val="002128DA"/>
    <w:rsid w:val="002158EB"/>
    <w:rsid w:val="00220B97"/>
    <w:rsid w:val="00225F51"/>
    <w:rsid w:val="00225FE3"/>
    <w:rsid w:val="002272DE"/>
    <w:rsid w:val="002301F3"/>
    <w:rsid w:val="00234C13"/>
    <w:rsid w:val="00235821"/>
    <w:rsid w:val="00235E02"/>
    <w:rsid w:val="002368E7"/>
    <w:rsid w:val="00240518"/>
    <w:rsid w:val="0024051B"/>
    <w:rsid w:val="0024063C"/>
    <w:rsid w:val="00240D5A"/>
    <w:rsid w:val="00241441"/>
    <w:rsid w:val="00243535"/>
    <w:rsid w:val="002445A1"/>
    <w:rsid w:val="00244C0F"/>
    <w:rsid w:val="00245059"/>
    <w:rsid w:val="00245E28"/>
    <w:rsid w:val="00251EA5"/>
    <w:rsid w:val="002600D6"/>
    <w:rsid w:val="00260F9F"/>
    <w:rsid w:val="00261B00"/>
    <w:rsid w:val="00263D89"/>
    <w:rsid w:val="00265CE9"/>
    <w:rsid w:val="002670E5"/>
    <w:rsid w:val="00267607"/>
    <w:rsid w:val="002736F9"/>
    <w:rsid w:val="00274BF4"/>
    <w:rsid w:val="00277D50"/>
    <w:rsid w:val="00282E44"/>
    <w:rsid w:val="00284A80"/>
    <w:rsid w:val="00284DD6"/>
    <w:rsid w:val="002903F0"/>
    <w:rsid w:val="00297F86"/>
    <w:rsid w:val="002A3930"/>
    <w:rsid w:val="002A6D9E"/>
    <w:rsid w:val="002B2084"/>
    <w:rsid w:val="002B2357"/>
    <w:rsid w:val="002B2D58"/>
    <w:rsid w:val="002B3731"/>
    <w:rsid w:val="002B3FDF"/>
    <w:rsid w:val="002C268E"/>
    <w:rsid w:val="002C590C"/>
    <w:rsid w:val="002D0EC4"/>
    <w:rsid w:val="002D1408"/>
    <w:rsid w:val="002D64EC"/>
    <w:rsid w:val="002D684F"/>
    <w:rsid w:val="002D69A9"/>
    <w:rsid w:val="002E5C45"/>
    <w:rsid w:val="002E7B33"/>
    <w:rsid w:val="002F06C8"/>
    <w:rsid w:val="002F244E"/>
    <w:rsid w:val="002F5084"/>
    <w:rsid w:val="002F7E2F"/>
    <w:rsid w:val="00300557"/>
    <w:rsid w:val="00300B5B"/>
    <w:rsid w:val="0030565C"/>
    <w:rsid w:val="0030581E"/>
    <w:rsid w:val="00306CF2"/>
    <w:rsid w:val="00306FEB"/>
    <w:rsid w:val="00310ED1"/>
    <w:rsid w:val="003117E1"/>
    <w:rsid w:val="0031343E"/>
    <w:rsid w:val="00314B43"/>
    <w:rsid w:val="00317C92"/>
    <w:rsid w:val="00323BFF"/>
    <w:rsid w:val="00331F73"/>
    <w:rsid w:val="00333416"/>
    <w:rsid w:val="00334F69"/>
    <w:rsid w:val="00340C8C"/>
    <w:rsid w:val="003458C3"/>
    <w:rsid w:val="00345FC7"/>
    <w:rsid w:val="0034717C"/>
    <w:rsid w:val="003471C1"/>
    <w:rsid w:val="00350A65"/>
    <w:rsid w:val="00353588"/>
    <w:rsid w:val="003538B7"/>
    <w:rsid w:val="00353EDB"/>
    <w:rsid w:val="00355365"/>
    <w:rsid w:val="003565D0"/>
    <w:rsid w:val="00360243"/>
    <w:rsid w:val="00364AFE"/>
    <w:rsid w:val="00365189"/>
    <w:rsid w:val="003674CE"/>
    <w:rsid w:val="003708FE"/>
    <w:rsid w:val="00370B26"/>
    <w:rsid w:val="0037343C"/>
    <w:rsid w:val="003853CF"/>
    <w:rsid w:val="00395C61"/>
    <w:rsid w:val="003A06EE"/>
    <w:rsid w:val="003A27C7"/>
    <w:rsid w:val="003A36F3"/>
    <w:rsid w:val="003A731B"/>
    <w:rsid w:val="003A7FF4"/>
    <w:rsid w:val="003B22B9"/>
    <w:rsid w:val="003B32F1"/>
    <w:rsid w:val="003B3394"/>
    <w:rsid w:val="003B4EB9"/>
    <w:rsid w:val="003C1D27"/>
    <w:rsid w:val="003C221F"/>
    <w:rsid w:val="003C32CC"/>
    <w:rsid w:val="003C6025"/>
    <w:rsid w:val="003C7C94"/>
    <w:rsid w:val="003D2FC4"/>
    <w:rsid w:val="003D307E"/>
    <w:rsid w:val="003D30F9"/>
    <w:rsid w:val="003D5528"/>
    <w:rsid w:val="003E051E"/>
    <w:rsid w:val="003E1C12"/>
    <w:rsid w:val="003E39B6"/>
    <w:rsid w:val="003E3CEE"/>
    <w:rsid w:val="003E4A1F"/>
    <w:rsid w:val="003E654E"/>
    <w:rsid w:val="003F0166"/>
    <w:rsid w:val="003F61C7"/>
    <w:rsid w:val="00400DBF"/>
    <w:rsid w:val="004019B2"/>
    <w:rsid w:val="00402B66"/>
    <w:rsid w:val="0040556A"/>
    <w:rsid w:val="004071CF"/>
    <w:rsid w:val="00407629"/>
    <w:rsid w:val="00410187"/>
    <w:rsid w:val="004110BC"/>
    <w:rsid w:val="004146F0"/>
    <w:rsid w:val="00415091"/>
    <w:rsid w:val="0041642B"/>
    <w:rsid w:val="00420A38"/>
    <w:rsid w:val="00421598"/>
    <w:rsid w:val="00421DC7"/>
    <w:rsid w:val="00426B16"/>
    <w:rsid w:val="00435864"/>
    <w:rsid w:val="00436ECB"/>
    <w:rsid w:val="00437ECB"/>
    <w:rsid w:val="00440778"/>
    <w:rsid w:val="004413B3"/>
    <w:rsid w:val="004428B2"/>
    <w:rsid w:val="0044309C"/>
    <w:rsid w:val="00446504"/>
    <w:rsid w:val="004474F0"/>
    <w:rsid w:val="00447E77"/>
    <w:rsid w:val="00453453"/>
    <w:rsid w:val="00453EA6"/>
    <w:rsid w:val="004551FD"/>
    <w:rsid w:val="00455B5E"/>
    <w:rsid w:val="0045683D"/>
    <w:rsid w:val="004604DA"/>
    <w:rsid w:val="00460753"/>
    <w:rsid w:val="00462CE2"/>
    <w:rsid w:val="00467883"/>
    <w:rsid w:val="00467CBC"/>
    <w:rsid w:val="00470E30"/>
    <w:rsid w:val="004722C2"/>
    <w:rsid w:val="00473E83"/>
    <w:rsid w:val="00475AD1"/>
    <w:rsid w:val="00476A43"/>
    <w:rsid w:val="0048116A"/>
    <w:rsid w:val="00481D7A"/>
    <w:rsid w:val="004862BC"/>
    <w:rsid w:val="004904C4"/>
    <w:rsid w:val="00492E1D"/>
    <w:rsid w:val="00493CC9"/>
    <w:rsid w:val="00495E2B"/>
    <w:rsid w:val="004A18CF"/>
    <w:rsid w:val="004A7816"/>
    <w:rsid w:val="004B7808"/>
    <w:rsid w:val="004C3661"/>
    <w:rsid w:val="004C4807"/>
    <w:rsid w:val="004C5727"/>
    <w:rsid w:val="004C6801"/>
    <w:rsid w:val="004C77F5"/>
    <w:rsid w:val="004C7A0F"/>
    <w:rsid w:val="004D23F3"/>
    <w:rsid w:val="004D37AB"/>
    <w:rsid w:val="004D3866"/>
    <w:rsid w:val="004D4217"/>
    <w:rsid w:val="004D4FF1"/>
    <w:rsid w:val="004D5ABD"/>
    <w:rsid w:val="004E17A9"/>
    <w:rsid w:val="004E348D"/>
    <w:rsid w:val="004E353D"/>
    <w:rsid w:val="004E38F6"/>
    <w:rsid w:val="004E3DAB"/>
    <w:rsid w:val="004E56AD"/>
    <w:rsid w:val="004E7FC0"/>
    <w:rsid w:val="004F1D3B"/>
    <w:rsid w:val="004F468E"/>
    <w:rsid w:val="004F705D"/>
    <w:rsid w:val="004F7A0F"/>
    <w:rsid w:val="004F7E74"/>
    <w:rsid w:val="00500744"/>
    <w:rsid w:val="00502AD8"/>
    <w:rsid w:val="00505AFE"/>
    <w:rsid w:val="00506416"/>
    <w:rsid w:val="0051003F"/>
    <w:rsid w:val="00511762"/>
    <w:rsid w:val="005138F7"/>
    <w:rsid w:val="00521BC8"/>
    <w:rsid w:val="00522480"/>
    <w:rsid w:val="00523921"/>
    <w:rsid w:val="005317FC"/>
    <w:rsid w:val="00535249"/>
    <w:rsid w:val="00541ED3"/>
    <w:rsid w:val="00541F74"/>
    <w:rsid w:val="005423D3"/>
    <w:rsid w:val="00542670"/>
    <w:rsid w:val="00550065"/>
    <w:rsid w:val="00551AA3"/>
    <w:rsid w:val="00552540"/>
    <w:rsid w:val="00560A9E"/>
    <w:rsid w:val="00565284"/>
    <w:rsid w:val="0056799B"/>
    <w:rsid w:val="00567B2F"/>
    <w:rsid w:val="0057393B"/>
    <w:rsid w:val="00576429"/>
    <w:rsid w:val="00577B7E"/>
    <w:rsid w:val="00577D69"/>
    <w:rsid w:val="00582EC7"/>
    <w:rsid w:val="00584E8B"/>
    <w:rsid w:val="0058597D"/>
    <w:rsid w:val="00590104"/>
    <w:rsid w:val="005905C6"/>
    <w:rsid w:val="00592193"/>
    <w:rsid w:val="00595D4D"/>
    <w:rsid w:val="00596185"/>
    <w:rsid w:val="005964D7"/>
    <w:rsid w:val="00596625"/>
    <w:rsid w:val="00597337"/>
    <w:rsid w:val="005A0FC9"/>
    <w:rsid w:val="005A49CD"/>
    <w:rsid w:val="005A50D6"/>
    <w:rsid w:val="005A63F8"/>
    <w:rsid w:val="005A69ED"/>
    <w:rsid w:val="005A789B"/>
    <w:rsid w:val="005A7DF4"/>
    <w:rsid w:val="005B01CE"/>
    <w:rsid w:val="005B1D89"/>
    <w:rsid w:val="005B2662"/>
    <w:rsid w:val="005B2903"/>
    <w:rsid w:val="005B3944"/>
    <w:rsid w:val="005B70A7"/>
    <w:rsid w:val="005C13BC"/>
    <w:rsid w:val="005C2217"/>
    <w:rsid w:val="005C4319"/>
    <w:rsid w:val="005C4668"/>
    <w:rsid w:val="005C558D"/>
    <w:rsid w:val="005C6104"/>
    <w:rsid w:val="005C6BF2"/>
    <w:rsid w:val="005C6E5D"/>
    <w:rsid w:val="005D10B8"/>
    <w:rsid w:val="005D1CC5"/>
    <w:rsid w:val="005D2CC8"/>
    <w:rsid w:val="005D3402"/>
    <w:rsid w:val="005D3E4A"/>
    <w:rsid w:val="005D4FCE"/>
    <w:rsid w:val="005D7D53"/>
    <w:rsid w:val="005E04D2"/>
    <w:rsid w:val="005E0E4D"/>
    <w:rsid w:val="005E34D3"/>
    <w:rsid w:val="005E4F9A"/>
    <w:rsid w:val="005E6F68"/>
    <w:rsid w:val="005F2428"/>
    <w:rsid w:val="00602AC2"/>
    <w:rsid w:val="00603ADA"/>
    <w:rsid w:val="00604A7F"/>
    <w:rsid w:val="006144BD"/>
    <w:rsid w:val="00615132"/>
    <w:rsid w:val="0061536C"/>
    <w:rsid w:val="00616CDF"/>
    <w:rsid w:val="00621077"/>
    <w:rsid w:val="0062284D"/>
    <w:rsid w:val="00624D0C"/>
    <w:rsid w:val="0063339B"/>
    <w:rsid w:val="00635D5A"/>
    <w:rsid w:val="006403B7"/>
    <w:rsid w:val="006441E7"/>
    <w:rsid w:val="00644F35"/>
    <w:rsid w:val="00647974"/>
    <w:rsid w:val="00647B1B"/>
    <w:rsid w:val="00650CC8"/>
    <w:rsid w:val="006530AE"/>
    <w:rsid w:val="00654515"/>
    <w:rsid w:val="00667068"/>
    <w:rsid w:val="00680A2D"/>
    <w:rsid w:val="006812F3"/>
    <w:rsid w:val="00686AF0"/>
    <w:rsid w:val="00692D55"/>
    <w:rsid w:val="00693343"/>
    <w:rsid w:val="0069691D"/>
    <w:rsid w:val="006A027A"/>
    <w:rsid w:val="006A034A"/>
    <w:rsid w:val="006A45FD"/>
    <w:rsid w:val="006A68D4"/>
    <w:rsid w:val="006A7725"/>
    <w:rsid w:val="006A7B78"/>
    <w:rsid w:val="006B0536"/>
    <w:rsid w:val="006B460C"/>
    <w:rsid w:val="006B5B8B"/>
    <w:rsid w:val="006B5D9A"/>
    <w:rsid w:val="006B6196"/>
    <w:rsid w:val="006B7957"/>
    <w:rsid w:val="006B7D1E"/>
    <w:rsid w:val="006C3F96"/>
    <w:rsid w:val="006C72BC"/>
    <w:rsid w:val="006C7355"/>
    <w:rsid w:val="006C7F48"/>
    <w:rsid w:val="006D3A61"/>
    <w:rsid w:val="006D5EB6"/>
    <w:rsid w:val="006E1E37"/>
    <w:rsid w:val="006E3F19"/>
    <w:rsid w:val="006E5F9C"/>
    <w:rsid w:val="006E6C57"/>
    <w:rsid w:val="006E6F2D"/>
    <w:rsid w:val="006E6F8A"/>
    <w:rsid w:val="006E7A21"/>
    <w:rsid w:val="006F1E80"/>
    <w:rsid w:val="006F2A93"/>
    <w:rsid w:val="006F2B84"/>
    <w:rsid w:val="006F515F"/>
    <w:rsid w:val="006F5342"/>
    <w:rsid w:val="006F7C6B"/>
    <w:rsid w:val="00700C11"/>
    <w:rsid w:val="0070144F"/>
    <w:rsid w:val="00704B7E"/>
    <w:rsid w:val="0070615F"/>
    <w:rsid w:val="00707182"/>
    <w:rsid w:val="007072E5"/>
    <w:rsid w:val="00712620"/>
    <w:rsid w:val="00714B3A"/>
    <w:rsid w:val="00714C26"/>
    <w:rsid w:val="00716A87"/>
    <w:rsid w:val="00717149"/>
    <w:rsid w:val="00740ED9"/>
    <w:rsid w:val="007412E8"/>
    <w:rsid w:val="00746714"/>
    <w:rsid w:val="00747969"/>
    <w:rsid w:val="00747DD9"/>
    <w:rsid w:val="00751D9C"/>
    <w:rsid w:val="00753330"/>
    <w:rsid w:val="007537AA"/>
    <w:rsid w:val="007544BF"/>
    <w:rsid w:val="00754797"/>
    <w:rsid w:val="00755B98"/>
    <w:rsid w:val="00756874"/>
    <w:rsid w:val="00763524"/>
    <w:rsid w:val="007663D2"/>
    <w:rsid w:val="007678F1"/>
    <w:rsid w:val="007729C2"/>
    <w:rsid w:val="007739E0"/>
    <w:rsid w:val="007747BF"/>
    <w:rsid w:val="007817F9"/>
    <w:rsid w:val="00781DCA"/>
    <w:rsid w:val="0078646F"/>
    <w:rsid w:val="00790BE5"/>
    <w:rsid w:val="00793933"/>
    <w:rsid w:val="007A1021"/>
    <w:rsid w:val="007A3915"/>
    <w:rsid w:val="007A3BEB"/>
    <w:rsid w:val="007B0BE2"/>
    <w:rsid w:val="007B5492"/>
    <w:rsid w:val="007B6078"/>
    <w:rsid w:val="007B7011"/>
    <w:rsid w:val="007C67B9"/>
    <w:rsid w:val="007C7F71"/>
    <w:rsid w:val="007D2AD9"/>
    <w:rsid w:val="007D4AC5"/>
    <w:rsid w:val="007D583B"/>
    <w:rsid w:val="007D62D0"/>
    <w:rsid w:val="007D76A4"/>
    <w:rsid w:val="007E1050"/>
    <w:rsid w:val="007E269E"/>
    <w:rsid w:val="007E4DC7"/>
    <w:rsid w:val="007E5700"/>
    <w:rsid w:val="007F4A8F"/>
    <w:rsid w:val="007F50A7"/>
    <w:rsid w:val="007F6C08"/>
    <w:rsid w:val="00800B46"/>
    <w:rsid w:val="008010E1"/>
    <w:rsid w:val="008057D5"/>
    <w:rsid w:val="00810306"/>
    <w:rsid w:val="0081196B"/>
    <w:rsid w:val="008128F6"/>
    <w:rsid w:val="0081364F"/>
    <w:rsid w:val="00816200"/>
    <w:rsid w:val="00816941"/>
    <w:rsid w:val="00817BE9"/>
    <w:rsid w:val="00822F9E"/>
    <w:rsid w:val="00823182"/>
    <w:rsid w:val="008232D2"/>
    <w:rsid w:val="008233DD"/>
    <w:rsid w:val="0082567A"/>
    <w:rsid w:val="00827429"/>
    <w:rsid w:val="00827BE8"/>
    <w:rsid w:val="008311F8"/>
    <w:rsid w:val="00834150"/>
    <w:rsid w:val="0084284F"/>
    <w:rsid w:val="008431D0"/>
    <w:rsid w:val="00845BFD"/>
    <w:rsid w:val="0085031D"/>
    <w:rsid w:val="00851A54"/>
    <w:rsid w:val="00851A5B"/>
    <w:rsid w:val="008531D6"/>
    <w:rsid w:val="0085631D"/>
    <w:rsid w:val="00856997"/>
    <w:rsid w:val="008570A1"/>
    <w:rsid w:val="00857F69"/>
    <w:rsid w:val="00863144"/>
    <w:rsid w:val="00863F02"/>
    <w:rsid w:val="00865D0A"/>
    <w:rsid w:val="00870455"/>
    <w:rsid w:val="0087092E"/>
    <w:rsid w:val="008710C2"/>
    <w:rsid w:val="0087355D"/>
    <w:rsid w:val="00873A53"/>
    <w:rsid w:val="00874B5B"/>
    <w:rsid w:val="008777F4"/>
    <w:rsid w:val="00877E86"/>
    <w:rsid w:val="00880B7F"/>
    <w:rsid w:val="00887FEC"/>
    <w:rsid w:val="00892404"/>
    <w:rsid w:val="00895240"/>
    <w:rsid w:val="00895CCF"/>
    <w:rsid w:val="008A2933"/>
    <w:rsid w:val="008A3747"/>
    <w:rsid w:val="008A3B84"/>
    <w:rsid w:val="008B05FE"/>
    <w:rsid w:val="008B4558"/>
    <w:rsid w:val="008B5500"/>
    <w:rsid w:val="008B6E64"/>
    <w:rsid w:val="008B754E"/>
    <w:rsid w:val="008C022F"/>
    <w:rsid w:val="008C7684"/>
    <w:rsid w:val="008D1F19"/>
    <w:rsid w:val="008D2324"/>
    <w:rsid w:val="008D2AE3"/>
    <w:rsid w:val="008D42DE"/>
    <w:rsid w:val="008D4F4E"/>
    <w:rsid w:val="008D5533"/>
    <w:rsid w:val="008D5803"/>
    <w:rsid w:val="008D61C2"/>
    <w:rsid w:val="008D727D"/>
    <w:rsid w:val="008E132F"/>
    <w:rsid w:val="008E1BAD"/>
    <w:rsid w:val="008E798E"/>
    <w:rsid w:val="008F1ABE"/>
    <w:rsid w:val="008F4B9E"/>
    <w:rsid w:val="00902001"/>
    <w:rsid w:val="009055C1"/>
    <w:rsid w:val="009078CF"/>
    <w:rsid w:val="00912C3C"/>
    <w:rsid w:val="00920214"/>
    <w:rsid w:val="00920F58"/>
    <w:rsid w:val="00923223"/>
    <w:rsid w:val="009241A0"/>
    <w:rsid w:val="00930763"/>
    <w:rsid w:val="00931CC6"/>
    <w:rsid w:val="00933BA3"/>
    <w:rsid w:val="00937DF1"/>
    <w:rsid w:val="00937FA8"/>
    <w:rsid w:val="0094156E"/>
    <w:rsid w:val="009471C5"/>
    <w:rsid w:val="009521C5"/>
    <w:rsid w:val="0095266F"/>
    <w:rsid w:val="00952CEC"/>
    <w:rsid w:val="00955980"/>
    <w:rsid w:val="00957463"/>
    <w:rsid w:val="00963753"/>
    <w:rsid w:val="00973026"/>
    <w:rsid w:val="00977096"/>
    <w:rsid w:val="009773B7"/>
    <w:rsid w:val="009808E0"/>
    <w:rsid w:val="009835E1"/>
    <w:rsid w:val="00983F08"/>
    <w:rsid w:val="0098567A"/>
    <w:rsid w:val="009973FC"/>
    <w:rsid w:val="00997545"/>
    <w:rsid w:val="009A334C"/>
    <w:rsid w:val="009A54EB"/>
    <w:rsid w:val="009A7500"/>
    <w:rsid w:val="009B0FD1"/>
    <w:rsid w:val="009B1B81"/>
    <w:rsid w:val="009B2F9B"/>
    <w:rsid w:val="009B3894"/>
    <w:rsid w:val="009B5482"/>
    <w:rsid w:val="009B7726"/>
    <w:rsid w:val="009C3A83"/>
    <w:rsid w:val="009C5B45"/>
    <w:rsid w:val="009C7648"/>
    <w:rsid w:val="009D1574"/>
    <w:rsid w:val="009E3661"/>
    <w:rsid w:val="009E421C"/>
    <w:rsid w:val="009E695A"/>
    <w:rsid w:val="009E6ACC"/>
    <w:rsid w:val="009E74D5"/>
    <w:rsid w:val="009F2C72"/>
    <w:rsid w:val="009F6B8B"/>
    <w:rsid w:val="009F7D01"/>
    <w:rsid w:val="00A01070"/>
    <w:rsid w:val="00A02189"/>
    <w:rsid w:val="00A043D4"/>
    <w:rsid w:val="00A0733B"/>
    <w:rsid w:val="00A076F8"/>
    <w:rsid w:val="00A102AA"/>
    <w:rsid w:val="00A15F95"/>
    <w:rsid w:val="00A1768E"/>
    <w:rsid w:val="00A21405"/>
    <w:rsid w:val="00A21A8F"/>
    <w:rsid w:val="00A23AEB"/>
    <w:rsid w:val="00A256AB"/>
    <w:rsid w:val="00A26DFA"/>
    <w:rsid w:val="00A3202F"/>
    <w:rsid w:val="00A32838"/>
    <w:rsid w:val="00A32F84"/>
    <w:rsid w:val="00A35082"/>
    <w:rsid w:val="00A35A9A"/>
    <w:rsid w:val="00A4018D"/>
    <w:rsid w:val="00A42001"/>
    <w:rsid w:val="00A43F7D"/>
    <w:rsid w:val="00A4435C"/>
    <w:rsid w:val="00A45D74"/>
    <w:rsid w:val="00A47C7C"/>
    <w:rsid w:val="00A56E7E"/>
    <w:rsid w:val="00A60332"/>
    <w:rsid w:val="00A60B31"/>
    <w:rsid w:val="00A61C20"/>
    <w:rsid w:val="00A63810"/>
    <w:rsid w:val="00A645CC"/>
    <w:rsid w:val="00A66F16"/>
    <w:rsid w:val="00A70850"/>
    <w:rsid w:val="00A715FA"/>
    <w:rsid w:val="00A7199B"/>
    <w:rsid w:val="00A72AF4"/>
    <w:rsid w:val="00A746E6"/>
    <w:rsid w:val="00A77442"/>
    <w:rsid w:val="00A80F26"/>
    <w:rsid w:val="00A81813"/>
    <w:rsid w:val="00A86624"/>
    <w:rsid w:val="00A86B78"/>
    <w:rsid w:val="00A87A59"/>
    <w:rsid w:val="00A97026"/>
    <w:rsid w:val="00A97A2C"/>
    <w:rsid w:val="00AA1932"/>
    <w:rsid w:val="00AA332C"/>
    <w:rsid w:val="00AA5334"/>
    <w:rsid w:val="00AA6183"/>
    <w:rsid w:val="00AA7A5A"/>
    <w:rsid w:val="00AB3514"/>
    <w:rsid w:val="00AC053D"/>
    <w:rsid w:val="00AC3DA6"/>
    <w:rsid w:val="00AC65C1"/>
    <w:rsid w:val="00AC6C60"/>
    <w:rsid w:val="00AC73F1"/>
    <w:rsid w:val="00AC7FD4"/>
    <w:rsid w:val="00AD2BC9"/>
    <w:rsid w:val="00AD38FD"/>
    <w:rsid w:val="00AD561B"/>
    <w:rsid w:val="00AD71CD"/>
    <w:rsid w:val="00AE65AF"/>
    <w:rsid w:val="00AF1639"/>
    <w:rsid w:val="00AF30C2"/>
    <w:rsid w:val="00AF48C9"/>
    <w:rsid w:val="00B03247"/>
    <w:rsid w:val="00B0409A"/>
    <w:rsid w:val="00B05772"/>
    <w:rsid w:val="00B1118B"/>
    <w:rsid w:val="00B1242F"/>
    <w:rsid w:val="00B14CFE"/>
    <w:rsid w:val="00B15DDF"/>
    <w:rsid w:val="00B17653"/>
    <w:rsid w:val="00B2090B"/>
    <w:rsid w:val="00B210C8"/>
    <w:rsid w:val="00B21DA9"/>
    <w:rsid w:val="00B2339D"/>
    <w:rsid w:val="00B23AD4"/>
    <w:rsid w:val="00B24092"/>
    <w:rsid w:val="00B24383"/>
    <w:rsid w:val="00B24696"/>
    <w:rsid w:val="00B25052"/>
    <w:rsid w:val="00B26920"/>
    <w:rsid w:val="00B31EDF"/>
    <w:rsid w:val="00B32D20"/>
    <w:rsid w:val="00B43141"/>
    <w:rsid w:val="00B43889"/>
    <w:rsid w:val="00B45C7A"/>
    <w:rsid w:val="00B467B7"/>
    <w:rsid w:val="00B51193"/>
    <w:rsid w:val="00B5370A"/>
    <w:rsid w:val="00B53946"/>
    <w:rsid w:val="00B54CE8"/>
    <w:rsid w:val="00B55157"/>
    <w:rsid w:val="00B57206"/>
    <w:rsid w:val="00B63706"/>
    <w:rsid w:val="00B64B82"/>
    <w:rsid w:val="00B65A92"/>
    <w:rsid w:val="00B664EA"/>
    <w:rsid w:val="00B667C4"/>
    <w:rsid w:val="00B7130E"/>
    <w:rsid w:val="00B71B18"/>
    <w:rsid w:val="00B732E2"/>
    <w:rsid w:val="00B760AD"/>
    <w:rsid w:val="00B77A39"/>
    <w:rsid w:val="00B80527"/>
    <w:rsid w:val="00B84026"/>
    <w:rsid w:val="00B84E10"/>
    <w:rsid w:val="00B8687B"/>
    <w:rsid w:val="00B875D8"/>
    <w:rsid w:val="00B9082B"/>
    <w:rsid w:val="00B91348"/>
    <w:rsid w:val="00B91DB6"/>
    <w:rsid w:val="00B92D4B"/>
    <w:rsid w:val="00B94120"/>
    <w:rsid w:val="00B95034"/>
    <w:rsid w:val="00B95411"/>
    <w:rsid w:val="00B9567C"/>
    <w:rsid w:val="00B95E6E"/>
    <w:rsid w:val="00B965AE"/>
    <w:rsid w:val="00BA69E0"/>
    <w:rsid w:val="00BA6B73"/>
    <w:rsid w:val="00BA75C7"/>
    <w:rsid w:val="00BB0198"/>
    <w:rsid w:val="00BB24BB"/>
    <w:rsid w:val="00BB2631"/>
    <w:rsid w:val="00BB33F0"/>
    <w:rsid w:val="00BB3578"/>
    <w:rsid w:val="00BB3995"/>
    <w:rsid w:val="00BB3D55"/>
    <w:rsid w:val="00BB43FD"/>
    <w:rsid w:val="00BB6BDD"/>
    <w:rsid w:val="00BC1D70"/>
    <w:rsid w:val="00BC2863"/>
    <w:rsid w:val="00BC6198"/>
    <w:rsid w:val="00BC7C62"/>
    <w:rsid w:val="00BD134E"/>
    <w:rsid w:val="00BD2583"/>
    <w:rsid w:val="00BD3636"/>
    <w:rsid w:val="00BD5561"/>
    <w:rsid w:val="00BD59A9"/>
    <w:rsid w:val="00BE0198"/>
    <w:rsid w:val="00BE4937"/>
    <w:rsid w:val="00BF4143"/>
    <w:rsid w:val="00BF6B3D"/>
    <w:rsid w:val="00C01765"/>
    <w:rsid w:val="00C02B1A"/>
    <w:rsid w:val="00C0360D"/>
    <w:rsid w:val="00C036DC"/>
    <w:rsid w:val="00C05F21"/>
    <w:rsid w:val="00C11019"/>
    <w:rsid w:val="00C12D14"/>
    <w:rsid w:val="00C13655"/>
    <w:rsid w:val="00C14311"/>
    <w:rsid w:val="00C177D3"/>
    <w:rsid w:val="00C2356D"/>
    <w:rsid w:val="00C23AF0"/>
    <w:rsid w:val="00C25EFD"/>
    <w:rsid w:val="00C2654B"/>
    <w:rsid w:val="00C333CB"/>
    <w:rsid w:val="00C3414A"/>
    <w:rsid w:val="00C35C4A"/>
    <w:rsid w:val="00C36375"/>
    <w:rsid w:val="00C36B49"/>
    <w:rsid w:val="00C37408"/>
    <w:rsid w:val="00C40679"/>
    <w:rsid w:val="00C42344"/>
    <w:rsid w:val="00C4253F"/>
    <w:rsid w:val="00C437FA"/>
    <w:rsid w:val="00C43C85"/>
    <w:rsid w:val="00C47582"/>
    <w:rsid w:val="00C50270"/>
    <w:rsid w:val="00C50890"/>
    <w:rsid w:val="00C50A1C"/>
    <w:rsid w:val="00C51377"/>
    <w:rsid w:val="00C56AE1"/>
    <w:rsid w:val="00C57409"/>
    <w:rsid w:val="00C576FD"/>
    <w:rsid w:val="00C57768"/>
    <w:rsid w:val="00C57E67"/>
    <w:rsid w:val="00C61689"/>
    <w:rsid w:val="00C62550"/>
    <w:rsid w:val="00C65BA1"/>
    <w:rsid w:val="00C65DD4"/>
    <w:rsid w:val="00C66AFC"/>
    <w:rsid w:val="00C67E0E"/>
    <w:rsid w:val="00C70675"/>
    <w:rsid w:val="00C71008"/>
    <w:rsid w:val="00C735CD"/>
    <w:rsid w:val="00C80C3C"/>
    <w:rsid w:val="00C81259"/>
    <w:rsid w:val="00C81BD4"/>
    <w:rsid w:val="00C8768A"/>
    <w:rsid w:val="00C96682"/>
    <w:rsid w:val="00C97C15"/>
    <w:rsid w:val="00CA123F"/>
    <w:rsid w:val="00CB1A8A"/>
    <w:rsid w:val="00CB20EB"/>
    <w:rsid w:val="00CB3E28"/>
    <w:rsid w:val="00CB5367"/>
    <w:rsid w:val="00CC504B"/>
    <w:rsid w:val="00CC601E"/>
    <w:rsid w:val="00CC6D20"/>
    <w:rsid w:val="00CD04A6"/>
    <w:rsid w:val="00CD2A07"/>
    <w:rsid w:val="00CD5EE0"/>
    <w:rsid w:val="00CD7E84"/>
    <w:rsid w:val="00CE0F63"/>
    <w:rsid w:val="00CE4711"/>
    <w:rsid w:val="00CE5D5D"/>
    <w:rsid w:val="00CE7300"/>
    <w:rsid w:val="00CE736D"/>
    <w:rsid w:val="00CE7CA3"/>
    <w:rsid w:val="00CF2CC8"/>
    <w:rsid w:val="00CF36E3"/>
    <w:rsid w:val="00CF3752"/>
    <w:rsid w:val="00CF5A9A"/>
    <w:rsid w:val="00CF632B"/>
    <w:rsid w:val="00D0004B"/>
    <w:rsid w:val="00D0247F"/>
    <w:rsid w:val="00D0267B"/>
    <w:rsid w:val="00D04AC7"/>
    <w:rsid w:val="00D06E8D"/>
    <w:rsid w:val="00D07BBB"/>
    <w:rsid w:val="00D10775"/>
    <w:rsid w:val="00D1208F"/>
    <w:rsid w:val="00D26465"/>
    <w:rsid w:val="00D32570"/>
    <w:rsid w:val="00D3493A"/>
    <w:rsid w:val="00D3519B"/>
    <w:rsid w:val="00D378FB"/>
    <w:rsid w:val="00D40314"/>
    <w:rsid w:val="00D408C0"/>
    <w:rsid w:val="00D429FB"/>
    <w:rsid w:val="00D43B04"/>
    <w:rsid w:val="00D505B2"/>
    <w:rsid w:val="00D517B4"/>
    <w:rsid w:val="00D530D2"/>
    <w:rsid w:val="00D56F1C"/>
    <w:rsid w:val="00D710A9"/>
    <w:rsid w:val="00D710DD"/>
    <w:rsid w:val="00D71ED3"/>
    <w:rsid w:val="00D74A53"/>
    <w:rsid w:val="00D76E8A"/>
    <w:rsid w:val="00D77EF0"/>
    <w:rsid w:val="00D87D97"/>
    <w:rsid w:val="00D91024"/>
    <w:rsid w:val="00D91C82"/>
    <w:rsid w:val="00D93372"/>
    <w:rsid w:val="00D93C39"/>
    <w:rsid w:val="00D96BA4"/>
    <w:rsid w:val="00DA1162"/>
    <w:rsid w:val="00DA1BE3"/>
    <w:rsid w:val="00DA1D3D"/>
    <w:rsid w:val="00DA5986"/>
    <w:rsid w:val="00DA631B"/>
    <w:rsid w:val="00DA7B34"/>
    <w:rsid w:val="00DB1E4D"/>
    <w:rsid w:val="00DB2C39"/>
    <w:rsid w:val="00DB3FE3"/>
    <w:rsid w:val="00DB46D9"/>
    <w:rsid w:val="00DB527C"/>
    <w:rsid w:val="00DB53D8"/>
    <w:rsid w:val="00DB5497"/>
    <w:rsid w:val="00DB6C35"/>
    <w:rsid w:val="00DC0371"/>
    <w:rsid w:val="00DC3CE0"/>
    <w:rsid w:val="00DC71A0"/>
    <w:rsid w:val="00DD03D1"/>
    <w:rsid w:val="00DD0456"/>
    <w:rsid w:val="00DD2DE7"/>
    <w:rsid w:val="00DD2EB2"/>
    <w:rsid w:val="00DD4D3E"/>
    <w:rsid w:val="00DD703D"/>
    <w:rsid w:val="00DE513F"/>
    <w:rsid w:val="00DE6A07"/>
    <w:rsid w:val="00DF0045"/>
    <w:rsid w:val="00DF4C4F"/>
    <w:rsid w:val="00DF551D"/>
    <w:rsid w:val="00DF5931"/>
    <w:rsid w:val="00DF6161"/>
    <w:rsid w:val="00DF6C8E"/>
    <w:rsid w:val="00E021CC"/>
    <w:rsid w:val="00E13680"/>
    <w:rsid w:val="00E1477B"/>
    <w:rsid w:val="00E1562E"/>
    <w:rsid w:val="00E173FB"/>
    <w:rsid w:val="00E17C86"/>
    <w:rsid w:val="00E25F1F"/>
    <w:rsid w:val="00E31624"/>
    <w:rsid w:val="00E32144"/>
    <w:rsid w:val="00E33C30"/>
    <w:rsid w:val="00E34FDF"/>
    <w:rsid w:val="00E431BD"/>
    <w:rsid w:val="00E44798"/>
    <w:rsid w:val="00E51884"/>
    <w:rsid w:val="00E53495"/>
    <w:rsid w:val="00E54345"/>
    <w:rsid w:val="00E54B31"/>
    <w:rsid w:val="00E54E84"/>
    <w:rsid w:val="00E5775C"/>
    <w:rsid w:val="00E60094"/>
    <w:rsid w:val="00E61756"/>
    <w:rsid w:val="00E61902"/>
    <w:rsid w:val="00E620B8"/>
    <w:rsid w:val="00E6244F"/>
    <w:rsid w:val="00E637D8"/>
    <w:rsid w:val="00E642FC"/>
    <w:rsid w:val="00E66443"/>
    <w:rsid w:val="00E70DDD"/>
    <w:rsid w:val="00E728F4"/>
    <w:rsid w:val="00E75603"/>
    <w:rsid w:val="00E768B5"/>
    <w:rsid w:val="00E80F4F"/>
    <w:rsid w:val="00E8229D"/>
    <w:rsid w:val="00E85CE0"/>
    <w:rsid w:val="00E87E6F"/>
    <w:rsid w:val="00E87F2E"/>
    <w:rsid w:val="00E91829"/>
    <w:rsid w:val="00E954AD"/>
    <w:rsid w:val="00E97BA0"/>
    <w:rsid w:val="00EA2A14"/>
    <w:rsid w:val="00EA3368"/>
    <w:rsid w:val="00EA4028"/>
    <w:rsid w:val="00EA7CF3"/>
    <w:rsid w:val="00EA7F67"/>
    <w:rsid w:val="00EB1486"/>
    <w:rsid w:val="00EB21D2"/>
    <w:rsid w:val="00EB22CD"/>
    <w:rsid w:val="00EB2881"/>
    <w:rsid w:val="00EC0C4A"/>
    <w:rsid w:val="00EC3D8D"/>
    <w:rsid w:val="00EC568A"/>
    <w:rsid w:val="00EC7998"/>
    <w:rsid w:val="00EC7C7F"/>
    <w:rsid w:val="00ED0236"/>
    <w:rsid w:val="00ED0889"/>
    <w:rsid w:val="00ED5653"/>
    <w:rsid w:val="00ED56E0"/>
    <w:rsid w:val="00ED5FC4"/>
    <w:rsid w:val="00ED76FC"/>
    <w:rsid w:val="00EE1304"/>
    <w:rsid w:val="00EE34DC"/>
    <w:rsid w:val="00EE4A2E"/>
    <w:rsid w:val="00EF1C3C"/>
    <w:rsid w:val="00EF31B1"/>
    <w:rsid w:val="00EF47C3"/>
    <w:rsid w:val="00EF48AE"/>
    <w:rsid w:val="00EF5FBC"/>
    <w:rsid w:val="00F00144"/>
    <w:rsid w:val="00F02D28"/>
    <w:rsid w:val="00F0348C"/>
    <w:rsid w:val="00F03E44"/>
    <w:rsid w:val="00F102A3"/>
    <w:rsid w:val="00F10A4D"/>
    <w:rsid w:val="00F13820"/>
    <w:rsid w:val="00F16E33"/>
    <w:rsid w:val="00F26490"/>
    <w:rsid w:val="00F277D4"/>
    <w:rsid w:val="00F27C3E"/>
    <w:rsid w:val="00F32B55"/>
    <w:rsid w:val="00F36FAD"/>
    <w:rsid w:val="00F4364B"/>
    <w:rsid w:val="00F43EB4"/>
    <w:rsid w:val="00F461FF"/>
    <w:rsid w:val="00F468CE"/>
    <w:rsid w:val="00F5396C"/>
    <w:rsid w:val="00F5555F"/>
    <w:rsid w:val="00F57632"/>
    <w:rsid w:val="00F605E7"/>
    <w:rsid w:val="00F64E6F"/>
    <w:rsid w:val="00F854EB"/>
    <w:rsid w:val="00F86037"/>
    <w:rsid w:val="00F871E5"/>
    <w:rsid w:val="00F87CC7"/>
    <w:rsid w:val="00F92629"/>
    <w:rsid w:val="00F93D15"/>
    <w:rsid w:val="00F97BAD"/>
    <w:rsid w:val="00FA1D3D"/>
    <w:rsid w:val="00FA4244"/>
    <w:rsid w:val="00FA4C09"/>
    <w:rsid w:val="00FA7F94"/>
    <w:rsid w:val="00FB10AA"/>
    <w:rsid w:val="00FB2087"/>
    <w:rsid w:val="00FB4746"/>
    <w:rsid w:val="00FB5E6A"/>
    <w:rsid w:val="00FB6256"/>
    <w:rsid w:val="00FC0F3C"/>
    <w:rsid w:val="00FC43B8"/>
    <w:rsid w:val="00FC4952"/>
    <w:rsid w:val="00FC4ACB"/>
    <w:rsid w:val="00FC51E9"/>
    <w:rsid w:val="00FC73E2"/>
    <w:rsid w:val="00FD1DE9"/>
    <w:rsid w:val="00FD2D8D"/>
    <w:rsid w:val="00FD3305"/>
    <w:rsid w:val="00FD3DC5"/>
    <w:rsid w:val="00FD488F"/>
    <w:rsid w:val="00FD4BC2"/>
    <w:rsid w:val="00FD4FDE"/>
    <w:rsid w:val="00FF6F7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804B99"/>
  <w15:docId w15:val="{8762C516-414A-42C9-AE1A-E66B8CC83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0A9"/>
    <w:rPr>
      <w:sz w:val="24"/>
      <w:szCs w:val="24"/>
      <w:lang w:val="en-US" w:eastAsia="en-US"/>
    </w:rPr>
  </w:style>
  <w:style w:type="paragraph" w:styleId="Heading1">
    <w:name w:val="heading 1"/>
    <w:basedOn w:val="Normal"/>
    <w:next w:val="Normal"/>
    <w:link w:val="Heading1Char"/>
    <w:qFormat/>
    <w:rsid w:val="00455B5E"/>
    <w:pPr>
      <w:keepNext/>
      <w:numPr>
        <w:numId w:val="3"/>
      </w:numPr>
      <w:spacing w:before="240" w:after="120"/>
      <w:outlineLvl w:val="0"/>
    </w:pPr>
    <w:rPr>
      <w:rFonts w:ascii="Arial" w:hAnsi="Arial" w:cs="Arial"/>
      <w:b/>
      <w:bCs/>
      <w:color w:val="365F91"/>
      <w:kern w:val="32"/>
      <w:sz w:val="28"/>
      <w:szCs w:val="32"/>
      <w:lang w:val="en-CA"/>
    </w:rPr>
  </w:style>
  <w:style w:type="paragraph" w:styleId="Heading2">
    <w:name w:val="heading 2"/>
    <w:basedOn w:val="Normal"/>
    <w:next w:val="Normal"/>
    <w:qFormat/>
    <w:rsid w:val="00983F08"/>
    <w:pPr>
      <w:keepNext/>
      <w:numPr>
        <w:ilvl w:val="1"/>
        <w:numId w:val="3"/>
      </w:numPr>
      <w:spacing w:before="240" w:after="80"/>
      <w:ind w:hanging="434"/>
      <w:outlineLvl w:val="1"/>
    </w:pPr>
    <w:rPr>
      <w:rFonts w:ascii="Arial" w:hAnsi="Arial" w:cs="Arial"/>
      <w:b/>
      <w:bCs/>
      <w:iCs/>
      <w:color w:val="365F91"/>
      <w:lang w:val="en-CA"/>
    </w:rPr>
  </w:style>
  <w:style w:type="paragraph" w:styleId="Heading3">
    <w:name w:val="heading 3"/>
    <w:basedOn w:val="Normal"/>
    <w:next w:val="Normal"/>
    <w:qFormat/>
    <w:rsid w:val="00983F08"/>
    <w:pPr>
      <w:keepNext/>
      <w:numPr>
        <w:ilvl w:val="2"/>
        <w:numId w:val="3"/>
      </w:numPr>
      <w:tabs>
        <w:tab w:val="clear" w:pos="1429"/>
        <w:tab w:val="num" w:pos="567"/>
      </w:tabs>
      <w:spacing w:before="240" w:after="60"/>
      <w:ind w:left="567" w:hanging="425"/>
      <w:outlineLvl w:val="2"/>
    </w:pPr>
    <w:rPr>
      <w:rFonts w:ascii="Arial" w:hAnsi="Arial" w:cs="Arial"/>
      <w:b/>
      <w:bCs/>
      <w:color w:val="365F91"/>
      <w:lang w:val="en-CA"/>
    </w:rPr>
  </w:style>
  <w:style w:type="paragraph" w:styleId="Heading4">
    <w:name w:val="heading 4"/>
    <w:basedOn w:val="Normal"/>
    <w:next w:val="Normal"/>
    <w:qFormat/>
    <w:rsid w:val="00C4253F"/>
    <w:pPr>
      <w:keepNext/>
      <w:numPr>
        <w:ilvl w:val="3"/>
        <w:numId w:val="6"/>
      </w:numPr>
      <w:tabs>
        <w:tab w:val="clear" w:pos="864"/>
        <w:tab w:val="num" w:pos="993"/>
      </w:tabs>
      <w:spacing w:before="240" w:after="60"/>
      <w:ind w:left="993"/>
      <w:outlineLvl w:val="3"/>
    </w:pPr>
    <w:rPr>
      <w:rFonts w:ascii="Arial" w:hAnsi="Arial" w:cs="Arial"/>
      <w:b/>
      <w:bCs/>
      <w:color w:val="365F91"/>
      <w:lang w:val="en-CA"/>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rsid w:val="00AC65C1"/>
    <w:pPr>
      <w:spacing w:before="240" w:after="60"/>
      <w:outlineLvl w:val="5"/>
    </w:pPr>
    <w:rPr>
      <w:rFonts w:ascii="Arial" w:eastAsia="MS Mincho" w:hAnsi="Arial"/>
      <w:b/>
      <w:color w:val="365F91"/>
      <w:sz w:val="22"/>
      <w:szCs w:val="20"/>
      <w:lang w:val="en-GB" w:eastAsia="ja-JP"/>
    </w:rPr>
  </w:style>
  <w:style w:type="paragraph" w:styleId="Heading7">
    <w:name w:val="heading 7"/>
    <w:basedOn w:val="Heading6"/>
    <w:next w:val="Normal"/>
    <w:rsid w:val="00D0247F"/>
    <w:pPr>
      <w:numPr>
        <w:ilvl w:val="2"/>
      </w:numPr>
      <w:outlineLvl w:val="6"/>
    </w:pPr>
  </w:style>
  <w:style w:type="paragraph" w:styleId="Heading8">
    <w:name w:val="heading 8"/>
    <w:basedOn w:val="Normal"/>
    <w:next w:val="Normal"/>
    <w:pPr>
      <w:spacing w:before="240" w:after="60"/>
      <w:outlineLvl w:val="7"/>
    </w:pPr>
    <w:rPr>
      <w:i/>
      <w:iCs/>
    </w:rPr>
  </w:style>
  <w:style w:type="paragraph" w:styleId="Heading9">
    <w:name w:val="heading 9"/>
    <w:basedOn w:val="Normal"/>
    <w:next w:val="Normal"/>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2B2357"/>
    <w:pPr>
      <w:spacing w:after="240"/>
      <w:ind w:left="567"/>
      <w:jc w:val="both"/>
    </w:pPr>
    <w:rPr>
      <w:rFonts w:ascii="Arial" w:hAnsi="Arial"/>
      <w:sz w:val="22"/>
      <w:szCs w:val="20"/>
      <w:lang w:val="en-CA"/>
    </w:rPr>
  </w:style>
  <w:style w:type="paragraph" w:styleId="Title">
    <w:name w:val="Title"/>
    <w:basedOn w:val="Normal"/>
    <w:qFormat/>
    <w:rsid w:val="00B667C4"/>
    <w:pPr>
      <w:spacing w:before="240" w:after="120"/>
      <w:jc w:val="center"/>
    </w:pPr>
    <w:rPr>
      <w:rFonts w:ascii="Arial" w:hAnsi="Arial" w:cs="Arial"/>
      <w:b/>
      <w:bCs/>
      <w:color w:val="365F91"/>
      <w:kern w:val="28"/>
      <w:sz w:val="32"/>
      <w:szCs w:val="32"/>
    </w:rPr>
  </w:style>
  <w:style w:type="paragraph" w:styleId="ListNumber">
    <w:name w:val="List Number"/>
    <w:basedOn w:val="Normal"/>
    <w:pPr>
      <w:numPr>
        <w:numId w:val="2"/>
      </w:numPr>
    </w:pPr>
  </w:style>
  <w:style w:type="paragraph" w:styleId="ListBullet">
    <w:name w:val="List Bullet"/>
    <w:basedOn w:val="Normal"/>
    <w:pPr>
      <w:numPr>
        <w:numId w:val="1"/>
      </w:numPr>
    </w:pPr>
    <w:rPr>
      <w:rFonts w:ascii="Arial" w:hAnsi="Arial"/>
      <w:sz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qFormat/>
    <w:pPr>
      <w:tabs>
        <w:tab w:val="center" w:pos="4320"/>
        <w:tab w:val="right" w:pos="8640"/>
      </w:tabs>
    </w:pPr>
  </w:style>
  <w:style w:type="character" w:styleId="PageNumber">
    <w:name w:val="page number"/>
    <w:basedOn w:val="DefaultParagraphFont"/>
  </w:style>
  <w:style w:type="paragraph" w:styleId="CommentText">
    <w:name w:val="annotation text"/>
    <w:basedOn w:val="Normal"/>
    <w:link w:val="CommentTextChar"/>
    <w:uiPriority w:val="99"/>
    <w:pPr>
      <w:widowControl w:val="0"/>
    </w:pPr>
    <w:rPr>
      <w:snapToGrid w:val="0"/>
      <w:sz w:val="20"/>
      <w:szCs w:val="20"/>
    </w:rPr>
  </w:style>
  <w:style w:type="paragraph" w:styleId="FootnoteText">
    <w:name w:val="footnote text"/>
    <w:basedOn w:val="Normal"/>
    <w:link w:val="FootnoteTextChar"/>
    <w:uiPriority w:val="99"/>
    <w:qFormat/>
    <w:rsid w:val="00B05772"/>
    <w:rPr>
      <w:rFonts w:ascii="Arial" w:hAnsi="Arial"/>
      <w:sz w:val="16"/>
      <w:szCs w:val="20"/>
    </w:rPr>
  </w:style>
  <w:style w:type="character" w:styleId="FootnoteReference">
    <w:name w:val="footnote reference"/>
    <w:rPr>
      <w:vertAlign w:val="superscript"/>
    </w:rPr>
  </w:style>
  <w:style w:type="paragraph" w:customStyle="1" w:styleId="a2">
    <w:name w:val="a2"/>
    <w:basedOn w:val="Heading2"/>
    <w:next w:val="Normal"/>
    <w:pPr>
      <w:numPr>
        <w:numId w:val="8"/>
      </w:numPr>
      <w:tabs>
        <w:tab w:val="left" w:pos="500"/>
        <w:tab w:val="left" w:pos="720"/>
      </w:tabs>
      <w:suppressAutoHyphens/>
      <w:spacing w:before="270" w:after="240" w:line="270" w:lineRule="exact"/>
    </w:pPr>
    <w:rPr>
      <w:rFonts w:eastAsia="MS Mincho" w:cs="Times New Roman"/>
      <w:bCs w:val="0"/>
      <w:i/>
      <w:iCs w:val="0"/>
      <w:szCs w:val="20"/>
      <w:lang w:val="en-GB" w:eastAsia="ja-JP"/>
    </w:rPr>
  </w:style>
  <w:style w:type="paragraph" w:customStyle="1" w:styleId="a3">
    <w:name w:val="a3"/>
    <w:basedOn w:val="Heading3"/>
    <w:next w:val="Normal"/>
    <w:pPr>
      <w:numPr>
        <w:numId w:val="8"/>
      </w:numPr>
      <w:tabs>
        <w:tab w:val="left" w:pos="640"/>
      </w:tabs>
      <w:suppressAutoHyphens/>
      <w:spacing w:before="60" w:after="240" w:line="250" w:lineRule="exact"/>
    </w:pPr>
    <w:rPr>
      <w:rFonts w:eastAsia="MS Mincho" w:cs="Times New Roman"/>
      <w:bCs w:val="0"/>
      <w:sz w:val="22"/>
      <w:szCs w:val="20"/>
      <w:lang w:val="en-GB" w:eastAsia="ja-JP"/>
    </w:rPr>
  </w:style>
  <w:style w:type="paragraph" w:customStyle="1" w:styleId="a4">
    <w:name w:val="a4"/>
    <w:basedOn w:val="Heading4"/>
    <w:next w:val="Normal"/>
    <w:pPr>
      <w:numPr>
        <w:numId w:val="8"/>
      </w:numPr>
      <w:tabs>
        <w:tab w:val="left" w:pos="880"/>
      </w:tabs>
      <w:suppressAutoHyphens/>
      <w:spacing w:before="60" w:after="240" w:line="230" w:lineRule="exact"/>
    </w:pPr>
    <w:rPr>
      <w:rFonts w:eastAsia="MS Mincho"/>
      <w:bCs w:val="0"/>
      <w:sz w:val="20"/>
      <w:szCs w:val="20"/>
      <w:lang w:val="en-GB" w:eastAsia="ja-JP"/>
    </w:rPr>
  </w:style>
  <w:style w:type="paragraph" w:customStyle="1" w:styleId="a5">
    <w:name w:val="a5"/>
    <w:basedOn w:val="Heading5"/>
    <w:next w:val="Normal"/>
    <w:pPr>
      <w:keepNext/>
      <w:numPr>
        <w:ilvl w:val="4"/>
        <w:numId w:val="8"/>
      </w:numPr>
      <w:tabs>
        <w:tab w:val="left" w:pos="1140"/>
        <w:tab w:val="left" w:pos="1360"/>
      </w:tabs>
      <w:suppressAutoHyphens/>
      <w:spacing w:before="60" w:after="240" w:line="230" w:lineRule="exact"/>
    </w:pPr>
    <w:rPr>
      <w:rFonts w:ascii="Arial" w:eastAsia="MS Mincho" w:hAnsi="Arial"/>
      <w:bCs w:val="0"/>
      <w:i w:val="0"/>
      <w:iCs w:val="0"/>
      <w:sz w:val="20"/>
      <w:szCs w:val="20"/>
      <w:lang w:val="en-GB" w:eastAsia="ja-JP"/>
    </w:rPr>
  </w:style>
  <w:style w:type="paragraph" w:customStyle="1" w:styleId="a6">
    <w:name w:val="a6"/>
    <w:basedOn w:val="Heading6"/>
    <w:next w:val="Normal"/>
    <w:pPr>
      <w:keepNext/>
      <w:numPr>
        <w:ilvl w:val="5"/>
        <w:numId w:val="8"/>
      </w:numPr>
      <w:tabs>
        <w:tab w:val="left" w:pos="1140"/>
        <w:tab w:val="left" w:pos="1360"/>
      </w:tabs>
      <w:suppressAutoHyphens/>
      <w:spacing w:before="60" w:after="240" w:line="230" w:lineRule="exact"/>
    </w:pPr>
    <w:rPr>
      <w:bCs/>
      <w:sz w:val="20"/>
    </w:rPr>
  </w:style>
  <w:style w:type="paragraph" w:customStyle="1" w:styleId="ANNEX">
    <w:name w:val="ANNEX"/>
    <w:basedOn w:val="Heading1"/>
    <w:next w:val="Normal"/>
    <w:qFormat/>
    <w:rsid w:val="00B80527"/>
    <w:pPr>
      <w:pageBreakBefore/>
      <w:numPr>
        <w:numId w:val="23"/>
      </w:numPr>
      <w:ind w:left="805" w:hanging="357"/>
      <w:jc w:val="center"/>
    </w:pPr>
    <w:rPr>
      <w:b w:val="0"/>
      <w:bCs w:val="0"/>
    </w:rPr>
  </w:style>
  <w:style w:type="paragraph" w:styleId="ListNumber2">
    <w:name w:val="List Number 2"/>
    <w:basedOn w:val="Normal"/>
    <w:pPr>
      <w:tabs>
        <w:tab w:val="left" w:pos="800"/>
        <w:tab w:val="num" w:pos="1080"/>
      </w:tabs>
      <w:spacing w:after="240" w:line="230" w:lineRule="atLeast"/>
      <w:ind w:left="800" w:hanging="400"/>
      <w:jc w:val="both"/>
    </w:pPr>
    <w:rPr>
      <w:rFonts w:ascii="Arial" w:eastAsia="MS Mincho" w:hAnsi="Arial"/>
      <w:sz w:val="20"/>
      <w:szCs w:val="20"/>
      <w:lang w:val="en-GB" w:eastAsia="ja-JP"/>
    </w:rPr>
  </w:style>
  <w:style w:type="paragraph" w:styleId="ListNumber3">
    <w:name w:val="List Number 3"/>
    <w:basedOn w:val="Normal"/>
    <w:pPr>
      <w:tabs>
        <w:tab w:val="num" w:pos="1800"/>
      </w:tabs>
      <w:spacing w:after="240" w:line="230" w:lineRule="atLeast"/>
      <w:ind w:left="1200" w:hanging="400"/>
      <w:jc w:val="both"/>
    </w:pPr>
    <w:rPr>
      <w:rFonts w:ascii="Arial" w:eastAsia="MS Mincho" w:hAnsi="Arial"/>
      <w:sz w:val="20"/>
      <w:szCs w:val="20"/>
      <w:lang w:val="en-GB" w:eastAsia="ja-JP"/>
    </w:rPr>
  </w:style>
  <w:style w:type="paragraph" w:styleId="ListNumber4">
    <w:name w:val="List Number 4"/>
    <w:basedOn w:val="Normal"/>
    <w:pPr>
      <w:tabs>
        <w:tab w:val="left" w:pos="1600"/>
        <w:tab w:val="num" w:pos="2520"/>
      </w:tabs>
      <w:spacing w:after="240" w:line="230" w:lineRule="atLeast"/>
      <w:ind w:left="1600" w:hanging="400"/>
      <w:jc w:val="both"/>
    </w:pPr>
    <w:rPr>
      <w:rFonts w:ascii="Arial" w:eastAsia="MS Mincho" w:hAnsi="Arial"/>
      <w:sz w:val="20"/>
      <w:szCs w:val="20"/>
      <w:lang w:val="en-GB" w:eastAsia="ja-JP"/>
    </w:rPr>
  </w:style>
  <w:style w:type="paragraph" w:customStyle="1" w:styleId="zzLn5">
    <w:name w:val="zzLn5"/>
    <w:basedOn w:val="Normal"/>
    <w:next w:val="Normal"/>
    <w:pPr>
      <w:tabs>
        <w:tab w:val="num" w:pos="3240"/>
      </w:tabs>
      <w:spacing w:after="240" w:line="230" w:lineRule="atLeast"/>
    </w:pPr>
    <w:rPr>
      <w:rFonts w:ascii="Arial" w:eastAsia="MS Mincho" w:hAnsi="Arial"/>
      <w:sz w:val="20"/>
      <w:szCs w:val="20"/>
      <w:lang w:val="en-GB" w:eastAsia="ja-JP"/>
    </w:rPr>
  </w:style>
  <w:style w:type="paragraph" w:customStyle="1" w:styleId="zzLn6">
    <w:name w:val="zzLn6"/>
    <w:basedOn w:val="Normal"/>
    <w:next w:val="Normal"/>
    <w:pPr>
      <w:tabs>
        <w:tab w:val="num" w:pos="3960"/>
      </w:tabs>
      <w:spacing w:after="240" w:line="230" w:lineRule="atLeast"/>
    </w:pPr>
    <w:rPr>
      <w:rFonts w:ascii="Arial" w:eastAsia="MS Mincho" w:hAnsi="Arial"/>
      <w:sz w:val="20"/>
      <w:szCs w:val="20"/>
      <w:lang w:val="en-GB" w:eastAsia="ja-JP"/>
    </w:rPr>
  </w:style>
  <w:style w:type="paragraph" w:customStyle="1" w:styleId="Bibliography1">
    <w:name w:val="Bibliography1"/>
    <w:basedOn w:val="Normal"/>
    <w:pPr>
      <w:tabs>
        <w:tab w:val="left" w:pos="660"/>
      </w:tabs>
      <w:spacing w:after="240" w:line="230" w:lineRule="atLeast"/>
      <w:jc w:val="both"/>
    </w:pPr>
    <w:rPr>
      <w:rFonts w:ascii="Arial" w:hAnsi="Arial"/>
      <w:sz w:val="20"/>
      <w:szCs w:val="20"/>
      <w:lang w:val="en-GB"/>
    </w:rPr>
  </w:style>
  <w:style w:type="paragraph" w:styleId="BodyText">
    <w:name w:val="Body Text"/>
    <w:basedOn w:val="Normal"/>
    <w:link w:val="BodyTextChar"/>
    <w:qFormat/>
    <w:rsid w:val="00D710A9"/>
    <w:pPr>
      <w:spacing w:before="200"/>
      <w:ind w:left="567"/>
      <w:jc w:val="both"/>
    </w:pPr>
    <w:rPr>
      <w:rFonts w:ascii="Arial" w:hAnsi="Arial"/>
      <w:sz w:val="22"/>
      <w:szCs w:val="22"/>
      <w:lang w:val="en-CA"/>
    </w:rPr>
  </w:style>
  <w:style w:type="paragraph" w:styleId="TOC7">
    <w:name w:val="toc 7"/>
    <w:basedOn w:val="Normal"/>
    <w:next w:val="Normal"/>
    <w:autoRedefine/>
    <w:uiPriority w:val="39"/>
    <w:pPr>
      <w:ind w:left="1200"/>
    </w:pPr>
    <w:rPr>
      <w:sz w:val="18"/>
      <w:szCs w:val="20"/>
    </w:rPr>
  </w:style>
  <w:style w:type="paragraph" w:styleId="TOC8">
    <w:name w:val="toc 8"/>
    <w:basedOn w:val="Normal"/>
    <w:next w:val="Normal"/>
    <w:autoRedefine/>
    <w:uiPriority w:val="39"/>
    <w:pPr>
      <w:ind w:left="1400"/>
    </w:pPr>
    <w:rPr>
      <w:sz w:val="18"/>
      <w:szCs w:val="20"/>
    </w:rPr>
  </w:style>
  <w:style w:type="paragraph" w:styleId="TOC1">
    <w:name w:val="toc 1"/>
    <w:basedOn w:val="Normal"/>
    <w:next w:val="Normal"/>
    <w:autoRedefine/>
    <w:uiPriority w:val="39"/>
    <w:rsid w:val="00615132"/>
    <w:pPr>
      <w:tabs>
        <w:tab w:val="left" w:pos="1350"/>
        <w:tab w:val="right" w:leader="dot" w:pos="9350"/>
      </w:tabs>
    </w:pPr>
    <w:rPr>
      <w:rFonts w:asciiTheme="minorHAnsi" w:eastAsiaTheme="minorEastAsia" w:hAnsiTheme="minorHAnsi" w:cstheme="minorBidi"/>
      <w:b/>
      <w:noProof/>
      <w:sz w:val="22"/>
      <w:szCs w:val="22"/>
    </w:rPr>
  </w:style>
  <w:style w:type="paragraph" w:styleId="TOC2">
    <w:name w:val="toc 2"/>
    <w:basedOn w:val="Normal"/>
    <w:next w:val="Normal"/>
    <w:autoRedefine/>
    <w:uiPriority w:val="39"/>
    <w:pPr>
      <w:ind w:left="200"/>
    </w:pPr>
    <w:rPr>
      <w:rFonts w:ascii="Arial" w:hAnsi="Arial"/>
      <w:smallCaps/>
      <w:sz w:val="20"/>
      <w:szCs w:val="20"/>
    </w:rPr>
  </w:style>
  <w:style w:type="paragraph" w:styleId="TOC3">
    <w:name w:val="toc 3"/>
    <w:basedOn w:val="Normal"/>
    <w:next w:val="Normal"/>
    <w:autoRedefine/>
    <w:uiPriority w:val="39"/>
    <w:pPr>
      <w:ind w:left="400"/>
    </w:pPr>
    <w:rPr>
      <w:rFonts w:ascii="Arial" w:hAnsi="Arial"/>
      <w:i/>
      <w:sz w:val="20"/>
      <w:szCs w:val="20"/>
    </w:rPr>
  </w:style>
  <w:style w:type="paragraph" w:styleId="TOC4">
    <w:name w:val="toc 4"/>
    <w:basedOn w:val="Normal"/>
    <w:next w:val="Normal"/>
    <w:autoRedefine/>
    <w:uiPriority w:val="39"/>
    <w:pPr>
      <w:ind w:left="600"/>
    </w:pPr>
    <w:rPr>
      <w:sz w:val="18"/>
      <w:szCs w:val="20"/>
    </w:rPr>
  </w:style>
  <w:style w:type="paragraph" w:styleId="TOC5">
    <w:name w:val="toc 5"/>
    <w:basedOn w:val="Normal"/>
    <w:next w:val="Normal"/>
    <w:autoRedefine/>
    <w:uiPriority w:val="39"/>
    <w:pPr>
      <w:ind w:left="800"/>
    </w:pPr>
    <w:rPr>
      <w:sz w:val="18"/>
      <w:szCs w:val="20"/>
    </w:rPr>
  </w:style>
  <w:style w:type="paragraph" w:styleId="TOC6">
    <w:name w:val="toc 6"/>
    <w:basedOn w:val="Normal"/>
    <w:next w:val="Normal"/>
    <w:autoRedefine/>
    <w:uiPriority w:val="39"/>
    <w:pPr>
      <w:ind w:left="1000"/>
    </w:pPr>
    <w:rPr>
      <w:sz w:val="18"/>
      <w:szCs w:val="20"/>
    </w:rPr>
  </w:style>
  <w:style w:type="paragraph" w:styleId="TOC9">
    <w:name w:val="toc 9"/>
    <w:basedOn w:val="Normal"/>
    <w:next w:val="Normal"/>
    <w:autoRedefine/>
    <w:uiPriority w:val="39"/>
    <w:pPr>
      <w:ind w:left="1600"/>
    </w:pPr>
    <w:rPr>
      <w:sz w:val="18"/>
      <w:szCs w:val="20"/>
    </w:rPr>
  </w:style>
  <w:style w:type="character" w:styleId="Hyperlink">
    <w:name w:val="Hyperlink"/>
    <w:uiPriority w:val="99"/>
    <w:rPr>
      <w:color w:val="0000FF"/>
      <w:u w:val="single"/>
    </w:r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ascii="Arial" w:hAnsi="Arial"/>
      <w:color w:val="0000FF"/>
      <w:sz w:val="20"/>
      <w:szCs w:val="20"/>
      <w:lang w:val="en-GB"/>
    </w:rPr>
  </w:style>
  <w:style w:type="paragraph" w:styleId="BodyTextIndent">
    <w:name w:val="Body Text Indent"/>
    <w:basedOn w:val="Normal"/>
    <w:pPr>
      <w:pBdr>
        <w:top w:val="dashed" w:sz="18" w:space="1" w:color="auto"/>
        <w:left w:val="dashed" w:sz="18" w:space="4" w:color="auto"/>
        <w:bottom w:val="dashed" w:sz="18" w:space="1" w:color="auto"/>
        <w:right w:val="dashed" w:sz="18" w:space="4" w:color="auto"/>
      </w:pBdr>
      <w:tabs>
        <w:tab w:val="left" w:pos="2160"/>
      </w:tabs>
      <w:spacing w:before="200"/>
      <w:ind w:left="2160" w:hanging="2160"/>
    </w:pPr>
    <w:rPr>
      <w:rFonts w:ascii="Arial" w:hAnsi="Arial"/>
      <w:sz w:val="20"/>
      <w:szCs w:val="20"/>
      <w:lang w:val="en-CA"/>
    </w:rPr>
  </w:style>
  <w:style w:type="paragraph" w:styleId="Caption">
    <w:name w:val="caption"/>
    <w:basedOn w:val="Tabletype"/>
    <w:next w:val="Normal"/>
    <w:uiPriority w:val="35"/>
    <w:qFormat/>
    <w:rsid w:val="00C96682"/>
    <w:pPr>
      <w:jc w:val="center"/>
    </w:pPr>
  </w:style>
  <w:style w:type="paragraph" w:styleId="BodyText2">
    <w:name w:val="Body Text 2"/>
    <w:basedOn w:val="Normal"/>
    <w:pPr>
      <w:spacing w:before="120" w:after="120"/>
      <w:jc w:val="center"/>
    </w:pPr>
    <w:rPr>
      <w:rFonts w:ascii="Arial" w:hAnsi="Arial"/>
      <w:sz w:val="20"/>
      <w:szCs w:val="16"/>
      <w:lang w:val="en-CA"/>
    </w:rPr>
  </w:style>
  <w:style w:type="paragraph" w:styleId="BodyText3">
    <w:name w:val="Body Text 3"/>
    <w:basedOn w:val="Normal"/>
    <w:pPr>
      <w:spacing w:before="120"/>
      <w:jc w:val="center"/>
    </w:pPr>
    <w:rPr>
      <w:rFonts w:ascii="Arial" w:hAnsi="Arial"/>
      <w:sz w:val="16"/>
      <w:szCs w:val="10"/>
      <w:lang w:val="en-CA"/>
    </w:rPr>
  </w:style>
  <w:style w:type="paragraph" w:styleId="EnvelopeAddress">
    <w:name w:val="envelope address"/>
    <w:basedOn w:val="Normal"/>
    <w:pPr>
      <w:framePr w:w="7938" w:h="1985" w:hRule="exact" w:hSpace="141" w:wrap="auto" w:hAnchor="page" w:xAlign="center" w:yAlign="bottom"/>
      <w:spacing w:before="200"/>
      <w:ind w:left="2835"/>
    </w:pPr>
    <w:rPr>
      <w:rFonts w:ascii="Arial" w:hAnsi="Arial" w:cs="Arial"/>
    </w:rPr>
  </w:style>
  <w:style w:type="paragraph" w:styleId="EnvelopeReturn">
    <w:name w:val="envelope return"/>
    <w:basedOn w:val="Normal"/>
    <w:pPr>
      <w:spacing w:before="200"/>
    </w:pPr>
    <w:rPr>
      <w:rFonts w:ascii="Arial" w:hAnsi="Arial" w:cs="Arial"/>
      <w:sz w:val="20"/>
      <w:szCs w:val="20"/>
    </w:rPr>
  </w:style>
  <w:style w:type="paragraph" w:styleId="HTMLAddress">
    <w:name w:val="HTML Address"/>
    <w:basedOn w:val="Normal"/>
    <w:pPr>
      <w:spacing w:before="200"/>
    </w:pPr>
    <w:rPr>
      <w:rFonts w:ascii="Arial" w:hAnsi="Arial"/>
      <w:i/>
      <w:iCs/>
      <w:sz w:val="20"/>
      <w:szCs w:val="20"/>
    </w:rPr>
  </w:style>
  <w:style w:type="paragraph" w:styleId="Date">
    <w:name w:val="Date"/>
    <w:basedOn w:val="Normal"/>
    <w:next w:val="Normal"/>
    <w:pPr>
      <w:spacing w:before="200"/>
    </w:pPr>
    <w:rPr>
      <w:rFonts w:ascii="Arial" w:hAnsi="Arial"/>
      <w:sz w:val="20"/>
      <w:szCs w:val="20"/>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spacing w:before="200"/>
      <w:ind w:left="1134" w:hanging="1134"/>
    </w:pPr>
    <w:rPr>
      <w:rFonts w:ascii="Arial" w:hAnsi="Arial" w:cs="Arial"/>
    </w:rPr>
  </w:style>
  <w:style w:type="paragraph" w:styleId="DocumentMap">
    <w:name w:val="Document Map"/>
    <w:basedOn w:val="Normal"/>
    <w:semiHidden/>
    <w:pPr>
      <w:shd w:val="clear" w:color="auto" w:fill="000080"/>
      <w:spacing w:before="200"/>
    </w:pPr>
    <w:rPr>
      <w:rFonts w:ascii="Tahoma" w:hAnsi="Tahoma" w:cs="Tahoma"/>
      <w:sz w:val="20"/>
      <w:szCs w:val="20"/>
    </w:rPr>
  </w:style>
  <w:style w:type="paragraph" w:styleId="Closing">
    <w:name w:val="Closing"/>
    <w:basedOn w:val="Normal"/>
    <w:pPr>
      <w:spacing w:before="200"/>
      <w:ind w:left="4252"/>
    </w:pPr>
    <w:rPr>
      <w:rFonts w:ascii="Arial" w:hAnsi="Arial"/>
      <w:sz w:val="20"/>
      <w:szCs w:val="20"/>
    </w:rPr>
  </w:style>
  <w:style w:type="paragraph" w:styleId="Index1">
    <w:name w:val="index 1"/>
    <w:basedOn w:val="Normal"/>
    <w:next w:val="Normal"/>
    <w:autoRedefine/>
    <w:semiHidden/>
    <w:pPr>
      <w:spacing w:before="200"/>
      <w:ind w:left="200" w:hanging="200"/>
    </w:pPr>
    <w:rPr>
      <w:rFonts w:ascii="Arial" w:hAnsi="Arial"/>
      <w:sz w:val="20"/>
      <w:szCs w:val="20"/>
    </w:rPr>
  </w:style>
  <w:style w:type="paragraph" w:styleId="Index2">
    <w:name w:val="index 2"/>
    <w:basedOn w:val="Normal"/>
    <w:next w:val="Normal"/>
    <w:autoRedefine/>
    <w:semiHidden/>
    <w:pPr>
      <w:spacing w:before="200"/>
      <w:ind w:left="400" w:hanging="200"/>
    </w:pPr>
    <w:rPr>
      <w:rFonts w:ascii="Arial" w:hAnsi="Arial"/>
      <w:sz w:val="20"/>
      <w:szCs w:val="20"/>
    </w:rPr>
  </w:style>
  <w:style w:type="paragraph" w:styleId="Index3">
    <w:name w:val="index 3"/>
    <w:basedOn w:val="Normal"/>
    <w:next w:val="Normal"/>
    <w:autoRedefine/>
    <w:semiHidden/>
    <w:pPr>
      <w:spacing w:before="200"/>
      <w:ind w:left="600" w:hanging="200"/>
    </w:pPr>
    <w:rPr>
      <w:rFonts w:ascii="Arial" w:hAnsi="Arial"/>
      <w:sz w:val="20"/>
      <w:szCs w:val="20"/>
    </w:rPr>
  </w:style>
  <w:style w:type="paragraph" w:styleId="Index4">
    <w:name w:val="index 4"/>
    <w:basedOn w:val="Normal"/>
    <w:next w:val="Normal"/>
    <w:autoRedefine/>
    <w:semiHidden/>
    <w:pPr>
      <w:spacing w:before="200"/>
      <w:ind w:left="800" w:hanging="200"/>
    </w:pPr>
    <w:rPr>
      <w:rFonts w:ascii="Arial" w:hAnsi="Arial"/>
      <w:sz w:val="20"/>
      <w:szCs w:val="20"/>
    </w:rPr>
  </w:style>
  <w:style w:type="paragraph" w:styleId="Index5">
    <w:name w:val="index 5"/>
    <w:basedOn w:val="Normal"/>
    <w:next w:val="Normal"/>
    <w:autoRedefine/>
    <w:semiHidden/>
    <w:pPr>
      <w:spacing w:before="200"/>
      <w:ind w:left="1000" w:hanging="200"/>
    </w:pPr>
    <w:rPr>
      <w:rFonts w:ascii="Arial" w:hAnsi="Arial"/>
      <w:sz w:val="20"/>
      <w:szCs w:val="20"/>
    </w:rPr>
  </w:style>
  <w:style w:type="paragraph" w:styleId="Index6">
    <w:name w:val="index 6"/>
    <w:basedOn w:val="Normal"/>
    <w:next w:val="Normal"/>
    <w:autoRedefine/>
    <w:semiHidden/>
    <w:pPr>
      <w:spacing w:before="200"/>
      <w:ind w:left="1200" w:hanging="200"/>
    </w:pPr>
    <w:rPr>
      <w:rFonts w:ascii="Arial" w:hAnsi="Arial"/>
      <w:sz w:val="20"/>
      <w:szCs w:val="20"/>
    </w:rPr>
  </w:style>
  <w:style w:type="paragraph" w:styleId="Index7">
    <w:name w:val="index 7"/>
    <w:basedOn w:val="Normal"/>
    <w:next w:val="Normal"/>
    <w:autoRedefine/>
    <w:semiHidden/>
    <w:pPr>
      <w:spacing w:before="200"/>
      <w:ind w:left="1400" w:hanging="200"/>
    </w:pPr>
    <w:rPr>
      <w:rFonts w:ascii="Arial" w:hAnsi="Arial"/>
      <w:sz w:val="20"/>
      <w:szCs w:val="20"/>
    </w:rPr>
  </w:style>
  <w:style w:type="paragraph" w:styleId="Index8">
    <w:name w:val="index 8"/>
    <w:basedOn w:val="Normal"/>
    <w:next w:val="Normal"/>
    <w:autoRedefine/>
    <w:semiHidden/>
    <w:pPr>
      <w:spacing w:before="200"/>
      <w:ind w:left="1600" w:hanging="200"/>
    </w:pPr>
    <w:rPr>
      <w:rFonts w:ascii="Arial" w:hAnsi="Arial"/>
      <w:sz w:val="20"/>
      <w:szCs w:val="20"/>
    </w:rPr>
  </w:style>
  <w:style w:type="paragraph" w:styleId="Index9">
    <w:name w:val="index 9"/>
    <w:basedOn w:val="Normal"/>
    <w:next w:val="Normal"/>
    <w:autoRedefine/>
    <w:semiHidden/>
    <w:pPr>
      <w:spacing w:before="200"/>
      <w:ind w:left="1800" w:hanging="200"/>
    </w:pPr>
    <w:rPr>
      <w:rFonts w:ascii="Arial" w:hAnsi="Arial"/>
      <w:sz w:val="20"/>
      <w:szCs w:val="20"/>
    </w:rPr>
  </w:style>
  <w:style w:type="paragraph" w:styleId="List">
    <w:name w:val="List"/>
    <w:basedOn w:val="Normal"/>
    <w:pPr>
      <w:spacing w:before="200"/>
      <w:ind w:left="283" w:hanging="283"/>
    </w:pPr>
    <w:rPr>
      <w:rFonts w:ascii="Arial" w:hAnsi="Arial"/>
      <w:sz w:val="20"/>
      <w:szCs w:val="20"/>
    </w:rPr>
  </w:style>
  <w:style w:type="paragraph" w:styleId="List2">
    <w:name w:val="List 2"/>
    <w:basedOn w:val="Normal"/>
    <w:pPr>
      <w:spacing w:before="200"/>
      <w:ind w:left="566" w:hanging="283"/>
    </w:pPr>
    <w:rPr>
      <w:rFonts w:ascii="Arial" w:hAnsi="Arial"/>
      <w:sz w:val="20"/>
      <w:szCs w:val="20"/>
    </w:rPr>
  </w:style>
  <w:style w:type="paragraph" w:styleId="List3">
    <w:name w:val="List 3"/>
    <w:basedOn w:val="Normal"/>
    <w:pPr>
      <w:spacing w:before="200"/>
      <w:ind w:left="849" w:hanging="283"/>
    </w:pPr>
    <w:rPr>
      <w:rFonts w:ascii="Arial" w:hAnsi="Arial"/>
      <w:sz w:val="20"/>
      <w:szCs w:val="20"/>
    </w:rPr>
  </w:style>
  <w:style w:type="paragraph" w:styleId="List4">
    <w:name w:val="List 4"/>
    <w:basedOn w:val="Normal"/>
    <w:pPr>
      <w:spacing w:before="200"/>
      <w:ind w:left="1132" w:hanging="283"/>
    </w:pPr>
    <w:rPr>
      <w:rFonts w:ascii="Arial" w:hAnsi="Arial"/>
      <w:sz w:val="20"/>
      <w:szCs w:val="20"/>
    </w:rPr>
  </w:style>
  <w:style w:type="paragraph" w:styleId="List5">
    <w:name w:val="List 5"/>
    <w:basedOn w:val="Normal"/>
    <w:pPr>
      <w:spacing w:before="200"/>
      <w:ind w:left="1415" w:hanging="283"/>
    </w:pPr>
    <w:rPr>
      <w:rFonts w:ascii="Arial" w:hAnsi="Arial"/>
      <w:sz w:val="20"/>
      <w:szCs w:val="20"/>
    </w:rPr>
  </w:style>
  <w:style w:type="paragraph" w:styleId="ListNumber5">
    <w:name w:val="List Number 5"/>
    <w:basedOn w:val="Normal"/>
    <w:pPr>
      <w:tabs>
        <w:tab w:val="num" w:pos="1492"/>
      </w:tabs>
      <w:spacing w:before="200"/>
      <w:ind w:left="1492" w:hanging="360"/>
    </w:pPr>
    <w:rPr>
      <w:rFonts w:ascii="Arial" w:hAnsi="Arial"/>
      <w:sz w:val="20"/>
      <w:szCs w:val="20"/>
    </w:rPr>
  </w:style>
  <w:style w:type="paragraph" w:styleId="ListBullet2">
    <w:name w:val="List Bullet 2"/>
    <w:basedOn w:val="Normal"/>
    <w:autoRedefine/>
    <w:pPr>
      <w:tabs>
        <w:tab w:val="num" w:pos="643"/>
      </w:tabs>
      <w:spacing w:before="200"/>
      <w:ind w:left="643" w:hanging="360"/>
    </w:pPr>
    <w:rPr>
      <w:rFonts w:ascii="Arial" w:hAnsi="Arial"/>
      <w:sz w:val="20"/>
      <w:szCs w:val="20"/>
    </w:rPr>
  </w:style>
  <w:style w:type="paragraph" w:styleId="ListBullet3">
    <w:name w:val="List Bullet 3"/>
    <w:basedOn w:val="Normal"/>
    <w:autoRedefine/>
    <w:pPr>
      <w:tabs>
        <w:tab w:val="num" w:pos="926"/>
      </w:tabs>
      <w:spacing w:before="200"/>
      <w:ind w:left="926" w:hanging="360"/>
    </w:pPr>
    <w:rPr>
      <w:rFonts w:ascii="Arial" w:hAnsi="Arial"/>
      <w:sz w:val="20"/>
      <w:szCs w:val="20"/>
    </w:rPr>
  </w:style>
  <w:style w:type="paragraph" w:styleId="ListBullet4">
    <w:name w:val="List Bullet 4"/>
    <w:basedOn w:val="Normal"/>
    <w:autoRedefine/>
    <w:pPr>
      <w:tabs>
        <w:tab w:val="num" w:pos="1209"/>
      </w:tabs>
      <w:spacing w:before="200"/>
      <w:ind w:left="1209" w:hanging="360"/>
    </w:pPr>
    <w:rPr>
      <w:rFonts w:ascii="Arial" w:hAnsi="Arial"/>
      <w:sz w:val="20"/>
      <w:szCs w:val="20"/>
    </w:rPr>
  </w:style>
  <w:style w:type="paragraph" w:styleId="ListBullet5">
    <w:name w:val="List Bullet 5"/>
    <w:basedOn w:val="Normal"/>
    <w:autoRedefine/>
    <w:pPr>
      <w:tabs>
        <w:tab w:val="num" w:pos="1492"/>
      </w:tabs>
      <w:spacing w:before="200"/>
      <w:ind w:left="1492" w:hanging="360"/>
    </w:pPr>
    <w:rPr>
      <w:rFonts w:ascii="Arial" w:hAnsi="Arial"/>
      <w:sz w:val="20"/>
      <w:szCs w:val="20"/>
    </w:rPr>
  </w:style>
  <w:style w:type="paragraph" w:styleId="ListContinue">
    <w:name w:val="List Continue"/>
    <w:basedOn w:val="Normal"/>
    <w:pPr>
      <w:spacing w:before="200" w:after="120"/>
      <w:ind w:left="283"/>
    </w:pPr>
    <w:rPr>
      <w:rFonts w:ascii="Arial" w:hAnsi="Arial"/>
      <w:sz w:val="20"/>
      <w:szCs w:val="20"/>
    </w:rPr>
  </w:style>
  <w:style w:type="paragraph" w:styleId="ListContinue2">
    <w:name w:val="List Continue 2"/>
    <w:basedOn w:val="Normal"/>
    <w:pPr>
      <w:spacing w:before="200" w:after="120"/>
      <w:ind w:left="566"/>
    </w:pPr>
    <w:rPr>
      <w:rFonts w:ascii="Arial" w:hAnsi="Arial"/>
      <w:sz w:val="20"/>
      <w:szCs w:val="20"/>
    </w:rPr>
  </w:style>
  <w:style w:type="paragraph" w:styleId="ListContinue3">
    <w:name w:val="List Continue 3"/>
    <w:basedOn w:val="Normal"/>
    <w:pPr>
      <w:spacing w:before="200" w:after="120"/>
      <w:ind w:left="849"/>
    </w:pPr>
    <w:rPr>
      <w:rFonts w:ascii="Arial" w:hAnsi="Arial"/>
      <w:sz w:val="20"/>
      <w:szCs w:val="20"/>
    </w:rPr>
  </w:style>
  <w:style w:type="paragraph" w:styleId="ListContinue4">
    <w:name w:val="List Continue 4"/>
    <w:basedOn w:val="Normal"/>
    <w:pPr>
      <w:spacing w:before="200" w:after="120"/>
      <w:ind w:left="1132"/>
    </w:pPr>
    <w:rPr>
      <w:rFonts w:ascii="Arial" w:hAnsi="Arial"/>
      <w:sz w:val="20"/>
      <w:szCs w:val="20"/>
    </w:rPr>
  </w:style>
  <w:style w:type="paragraph" w:styleId="ListContinue5">
    <w:name w:val="List Continue 5"/>
    <w:basedOn w:val="Normal"/>
    <w:pPr>
      <w:spacing w:before="200" w:after="120"/>
      <w:ind w:left="1415"/>
    </w:pPr>
    <w:rPr>
      <w:rFonts w:ascii="Arial" w:hAnsi="Arial"/>
      <w:sz w:val="20"/>
      <w:szCs w:val="20"/>
    </w:rPr>
  </w:style>
  <w:style w:type="paragraph" w:styleId="NormalWeb">
    <w:name w:val="Normal (Web)"/>
    <w:basedOn w:val="Normal"/>
    <w:pPr>
      <w:spacing w:before="200"/>
    </w:pPr>
  </w:style>
  <w:style w:type="paragraph" w:styleId="BlockText">
    <w:name w:val="Block Text"/>
    <w:basedOn w:val="Normal"/>
    <w:pPr>
      <w:spacing w:before="200" w:after="120"/>
      <w:ind w:left="1440" w:right="1440"/>
    </w:pPr>
    <w:rPr>
      <w:rFonts w:ascii="Arial" w:hAnsi="Arial"/>
      <w:sz w:val="20"/>
      <w:szCs w:val="20"/>
    </w:rPr>
  </w:style>
  <w:style w:type="paragraph" w:styleId="EndnoteText">
    <w:name w:val="endnote text"/>
    <w:basedOn w:val="Normal"/>
    <w:semiHidden/>
    <w:pPr>
      <w:spacing w:before="200"/>
    </w:pPr>
    <w:rPr>
      <w:rFonts w:ascii="Arial" w:hAnsi="Arial"/>
      <w:sz w:val="20"/>
      <w:szCs w:val="20"/>
    </w:rPr>
  </w:style>
  <w:style w:type="paragraph" w:styleId="HTMLPreformatted">
    <w:name w:val="HTML Preformatted"/>
    <w:basedOn w:val="Normal"/>
    <w:pPr>
      <w:spacing w:before="200"/>
    </w:pPr>
    <w:rPr>
      <w:rFonts w:ascii="Courier New" w:hAnsi="Courier New" w:cs="Courier New"/>
      <w:sz w:val="20"/>
      <w:szCs w:val="20"/>
    </w:rPr>
  </w:style>
  <w:style w:type="paragraph" w:styleId="BodyTextFirstIndent">
    <w:name w:val="Body Text First Indent"/>
    <w:basedOn w:val="BodyText"/>
    <w:pPr>
      <w:spacing w:after="120"/>
      <w:ind w:firstLine="210"/>
      <w:jc w:val="left"/>
    </w:pPr>
    <w:rPr>
      <w:lang w:val="en-US"/>
    </w:rPr>
  </w:style>
  <w:style w:type="paragraph" w:styleId="BodyTextIndent2">
    <w:name w:val="Body Text Indent 2"/>
    <w:basedOn w:val="Normal"/>
    <w:pPr>
      <w:spacing w:before="200" w:after="120" w:line="480" w:lineRule="auto"/>
      <w:ind w:left="283"/>
    </w:pPr>
    <w:rPr>
      <w:rFonts w:ascii="Arial" w:hAnsi="Arial"/>
      <w:sz w:val="20"/>
      <w:szCs w:val="20"/>
    </w:rPr>
  </w:style>
  <w:style w:type="paragraph" w:styleId="BodyTextIndent3">
    <w:name w:val="Body Text Indent 3"/>
    <w:basedOn w:val="Normal"/>
    <w:pPr>
      <w:spacing w:before="200" w:after="120"/>
      <w:ind w:left="283"/>
    </w:pPr>
    <w:rPr>
      <w:rFonts w:ascii="Arial" w:hAnsi="Arial"/>
      <w:sz w:val="16"/>
      <w:szCs w:val="16"/>
    </w:rPr>
  </w:style>
  <w:style w:type="paragraph" w:styleId="BodyTextFirstIndent2">
    <w:name w:val="Body Text First Indent 2"/>
    <w:basedOn w:val="BodyTextIndent"/>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paragraph" w:styleId="NormalIndent">
    <w:name w:val="Normal Indent"/>
    <w:basedOn w:val="Normal"/>
    <w:pPr>
      <w:spacing w:before="200"/>
      <w:ind w:left="708"/>
    </w:pPr>
    <w:rPr>
      <w:rFonts w:ascii="Arial" w:hAnsi="Arial"/>
      <w:sz w:val="20"/>
      <w:szCs w:val="20"/>
    </w:rPr>
  </w:style>
  <w:style w:type="paragraph" w:styleId="Salutation">
    <w:name w:val="Salutation"/>
    <w:basedOn w:val="Normal"/>
    <w:next w:val="Normal"/>
    <w:pPr>
      <w:spacing w:before="200"/>
    </w:pPr>
    <w:rPr>
      <w:rFonts w:ascii="Arial" w:hAnsi="Arial"/>
      <w:sz w:val="20"/>
      <w:szCs w:val="20"/>
    </w:rPr>
  </w:style>
  <w:style w:type="paragraph" w:styleId="Signature">
    <w:name w:val="Signature"/>
    <w:basedOn w:val="Normal"/>
    <w:pPr>
      <w:spacing w:before="200"/>
      <w:ind w:left="4252"/>
    </w:pPr>
    <w:rPr>
      <w:rFonts w:ascii="Arial" w:hAnsi="Arial"/>
      <w:sz w:val="20"/>
      <w:szCs w:val="20"/>
    </w:rPr>
  </w:style>
  <w:style w:type="paragraph" w:styleId="E-mailSignature">
    <w:name w:val="E-mail Signature"/>
    <w:basedOn w:val="Normal"/>
    <w:pPr>
      <w:spacing w:before="200"/>
    </w:pPr>
    <w:rPr>
      <w:rFonts w:ascii="Arial" w:hAnsi="Arial"/>
      <w:sz w:val="20"/>
      <w:szCs w:val="20"/>
    </w:rPr>
  </w:style>
  <w:style w:type="paragraph" w:styleId="Subtitle">
    <w:name w:val="Subtitle"/>
    <w:basedOn w:val="Normal"/>
    <w:qFormat/>
    <w:rsid w:val="00522480"/>
    <w:pPr>
      <w:keepNext/>
      <w:spacing w:after="120"/>
      <w:jc w:val="center"/>
    </w:pPr>
    <w:rPr>
      <w:rFonts w:ascii="Arial" w:hAnsi="Arial" w:cs="Arial"/>
      <w:color w:val="365F91"/>
    </w:rPr>
  </w:style>
  <w:style w:type="paragraph" w:styleId="TableofFigures">
    <w:name w:val="table of figures"/>
    <w:basedOn w:val="Normal"/>
    <w:next w:val="Normal"/>
    <w:semiHidden/>
    <w:pPr>
      <w:spacing w:before="200"/>
      <w:ind w:left="400" w:hanging="400"/>
    </w:pPr>
    <w:rPr>
      <w:rFonts w:ascii="Arial" w:hAnsi="Arial"/>
      <w:sz w:val="20"/>
      <w:szCs w:val="20"/>
    </w:rPr>
  </w:style>
  <w:style w:type="paragraph" w:styleId="TableofAuthorities">
    <w:name w:val="table of authorities"/>
    <w:basedOn w:val="Normal"/>
    <w:next w:val="Normal"/>
    <w:semiHidden/>
    <w:pPr>
      <w:spacing w:before="200"/>
      <w:ind w:left="200" w:hanging="200"/>
    </w:pPr>
    <w:rPr>
      <w:rFonts w:ascii="Arial" w:hAnsi="Arial"/>
      <w:sz w:val="20"/>
      <w:szCs w:val="20"/>
    </w:rPr>
  </w:style>
  <w:style w:type="paragraph" w:styleId="PlainText">
    <w:name w:val="Plain Text"/>
    <w:basedOn w:val="Normal"/>
    <w:pPr>
      <w:spacing w:before="200"/>
    </w:pPr>
    <w:rPr>
      <w:rFonts w:ascii="Courier New" w:hAnsi="Courier New" w:cs="Courier New"/>
      <w:sz w:val="20"/>
      <w:szCs w:val="20"/>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hAnsi="Courier New" w:cs="Courier New"/>
      <w:lang w:val="en-US" w:eastAsia="en-US"/>
    </w:rPr>
  </w:style>
  <w:style w:type="paragraph" w:styleId="NoteHeading">
    <w:name w:val="Note Heading"/>
    <w:basedOn w:val="Normal"/>
    <w:next w:val="Normal"/>
    <w:pPr>
      <w:spacing w:before="200"/>
    </w:pPr>
    <w:rPr>
      <w:rFonts w:ascii="Arial" w:hAnsi="Arial"/>
      <w:sz w:val="20"/>
      <w:szCs w:val="20"/>
    </w:rPr>
  </w:style>
  <w:style w:type="paragraph" w:styleId="IndexHeading">
    <w:name w:val="index heading"/>
    <w:basedOn w:val="Normal"/>
    <w:next w:val="Index1"/>
    <w:semiHidden/>
    <w:pPr>
      <w:spacing w:before="200"/>
    </w:pPr>
    <w:rPr>
      <w:rFonts w:ascii="Arial" w:hAnsi="Arial" w:cs="Arial"/>
      <w:b/>
      <w:bCs/>
      <w:sz w:val="20"/>
      <w:szCs w:val="20"/>
    </w:rPr>
  </w:style>
  <w:style w:type="paragraph" w:styleId="TOAHeading">
    <w:name w:val="toa heading"/>
    <w:basedOn w:val="Normal"/>
    <w:next w:val="Normal"/>
    <w:semiHidden/>
    <w:pPr>
      <w:spacing w:before="120"/>
    </w:pPr>
    <w:rPr>
      <w:rFonts w:ascii="Arial" w:hAnsi="Arial" w:cs="Arial"/>
      <w:b/>
      <w:bCs/>
    </w:rPr>
  </w:style>
  <w:style w:type="character" w:styleId="FollowedHyperlink">
    <w:name w:val="FollowedHyperlink"/>
    <w:rPr>
      <w:color w:val="800080"/>
      <w:u w:val="single"/>
    </w:r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customStyle="1" w:styleId="CM6">
    <w:name w:val="CM6"/>
    <w:basedOn w:val="Default"/>
    <w:next w:val="Default"/>
    <w:pPr>
      <w:spacing w:line="226" w:lineRule="atLeast"/>
    </w:pPr>
    <w:rPr>
      <w:rFonts w:cs="Times New Roman"/>
      <w:color w:val="auto"/>
    </w:rPr>
  </w:style>
  <w:style w:type="paragraph" w:customStyle="1" w:styleId="CM32">
    <w:name w:val="CM32"/>
    <w:basedOn w:val="Default"/>
    <w:next w:val="Default"/>
    <w:pPr>
      <w:spacing w:after="240"/>
    </w:pPr>
    <w:rPr>
      <w:rFonts w:cs="Times New Roman"/>
      <w:color w:val="auto"/>
    </w:rPr>
  </w:style>
  <w:style w:type="paragraph" w:customStyle="1" w:styleId="CM11">
    <w:name w:val="CM11"/>
    <w:basedOn w:val="Default"/>
    <w:next w:val="Default"/>
    <w:pPr>
      <w:spacing w:line="231" w:lineRule="atLeast"/>
    </w:pPr>
    <w:rPr>
      <w:rFonts w:cs="Times New Roman"/>
      <w:color w:val="auto"/>
    </w:rPr>
  </w:style>
  <w:style w:type="paragraph" w:customStyle="1" w:styleId="CM46">
    <w:name w:val="CM46"/>
    <w:basedOn w:val="Default"/>
    <w:next w:val="Default"/>
    <w:pPr>
      <w:spacing w:after="237"/>
    </w:pPr>
    <w:rPr>
      <w:rFonts w:cs="Times New Roman"/>
      <w:color w:val="auto"/>
    </w:rPr>
  </w:style>
  <w:style w:type="paragraph" w:customStyle="1" w:styleId="CM10">
    <w:name w:val="CM10"/>
    <w:basedOn w:val="Default"/>
    <w:next w:val="Default"/>
    <w:pPr>
      <w:spacing w:line="473" w:lineRule="atLeast"/>
    </w:pPr>
    <w:rPr>
      <w:rFonts w:cs="Times New Roman"/>
      <w:color w:val="auto"/>
    </w:rPr>
  </w:style>
  <w:style w:type="paragraph" w:styleId="BalloonText">
    <w:name w:val="Balloon Text"/>
    <w:basedOn w:val="Normal"/>
    <w:semiHidden/>
    <w:pPr>
      <w:spacing w:before="200"/>
    </w:pPr>
    <w:rPr>
      <w:rFonts w:ascii="Tahoma" w:hAnsi="Tahoma" w:cs="Tahoma"/>
      <w:sz w:val="16"/>
      <w:szCs w:val="16"/>
    </w:rPr>
  </w:style>
  <w:style w:type="character" w:styleId="CommentReference">
    <w:name w:val="annotation reference"/>
    <w:uiPriority w:val="99"/>
    <w:semiHidden/>
    <w:rPr>
      <w:sz w:val="16"/>
      <w:szCs w:val="16"/>
    </w:rPr>
  </w:style>
  <w:style w:type="paragraph" w:styleId="CommentSubject">
    <w:name w:val="annotation subject"/>
    <w:basedOn w:val="CommentText"/>
    <w:next w:val="CommentText"/>
    <w:semiHidden/>
    <w:pPr>
      <w:widowControl/>
    </w:pPr>
    <w:rPr>
      <w:b/>
      <w:bCs/>
      <w:snapToGrid/>
    </w:rPr>
  </w:style>
  <w:style w:type="character" w:styleId="Strong">
    <w:name w:val="Strong"/>
    <w:uiPriority w:val="22"/>
    <w:qFormat/>
    <w:rPr>
      <w:b/>
      <w:bCs/>
    </w:rPr>
  </w:style>
  <w:style w:type="paragraph" w:customStyle="1" w:styleId="Style1">
    <w:name w:val="Style1"/>
    <w:basedOn w:val="Heading1"/>
    <w:pPr>
      <w:spacing w:before="360"/>
    </w:pPr>
  </w:style>
  <w:style w:type="paragraph" w:customStyle="1" w:styleId="Style2">
    <w:name w:val="Style2"/>
    <w:basedOn w:val="Heading1"/>
    <w:pPr>
      <w:numPr>
        <w:numId w:val="8"/>
      </w:numPr>
      <w:spacing w:before="360"/>
    </w:pPr>
  </w:style>
  <w:style w:type="paragraph" w:customStyle="1" w:styleId="Style3">
    <w:name w:val="Style3"/>
    <w:basedOn w:val="Style1"/>
    <w:pPr>
      <w:numPr>
        <w:numId w:val="7"/>
      </w:numPr>
    </w:pPr>
  </w:style>
  <w:style w:type="paragraph" w:customStyle="1" w:styleId="headercell">
    <w:name w:val="headercell"/>
    <w:basedOn w:val="Normal"/>
    <w:pPr>
      <w:spacing w:before="100" w:beforeAutospacing="1" w:after="100" w:afterAutospacing="1"/>
    </w:pPr>
    <w:rPr>
      <w:b/>
      <w:bCs/>
      <w:lang w:val="fr-CA" w:eastAsia="fr-CA"/>
    </w:rPr>
  </w:style>
  <w:style w:type="character" w:customStyle="1" w:styleId="headercellChar">
    <w:name w:val="headercell Char"/>
    <w:rPr>
      <w:b/>
      <w:bCs/>
      <w:sz w:val="24"/>
      <w:szCs w:val="24"/>
      <w:lang w:val="fr-CA" w:eastAsia="fr-CA" w:bidi="ar-SA"/>
    </w:rPr>
  </w:style>
  <w:style w:type="paragraph" w:customStyle="1" w:styleId="tableblack">
    <w:name w:val="tableblack"/>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pPr>
    <w:rPr>
      <w:lang w:val="fr-CA" w:eastAsia="fr-CA"/>
    </w:rPr>
  </w:style>
  <w:style w:type="paragraph" w:customStyle="1" w:styleId="tableattribute">
    <w:name w:val="tableattribute"/>
    <w:basedOn w:val="Normal"/>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pPr>
    <w:rPr>
      <w:lang w:val="fr-CA" w:eastAsia="fr-CA"/>
    </w:rPr>
  </w:style>
  <w:style w:type="paragraph" w:customStyle="1" w:styleId="tableclear">
    <w:name w:val="tableclear"/>
    <w:basedOn w:val="Normal"/>
    <w:pPr>
      <w:spacing w:before="100" w:beforeAutospacing="1" w:after="100" w:afterAutospacing="1"/>
    </w:pPr>
    <w:rPr>
      <w:lang w:val="fr-CA" w:eastAsia="fr-CA"/>
    </w:rPr>
  </w:style>
  <w:style w:type="paragraph" w:customStyle="1" w:styleId="tablecopyright">
    <w:name w:val="tablecopyright"/>
    <w:basedOn w:val="Normal"/>
    <w:pPr>
      <w:pBdr>
        <w:top w:val="single" w:sz="12" w:space="0" w:color="0B77FD"/>
        <w:left w:val="single" w:sz="12" w:space="0" w:color="0B77FD"/>
        <w:bottom w:val="single" w:sz="12" w:space="0" w:color="0B77FD"/>
        <w:right w:val="single" w:sz="12" w:space="0" w:color="0B77FD"/>
      </w:pBdr>
      <w:spacing w:before="100" w:beforeAutospacing="1" w:after="100" w:afterAutospacing="1"/>
    </w:pPr>
    <w:rPr>
      <w:rFonts w:ascii="Arial" w:hAnsi="Arial" w:cs="Arial"/>
      <w:b/>
      <w:bCs/>
      <w:color w:val="0B77FD"/>
      <w:sz w:val="18"/>
      <w:szCs w:val="18"/>
      <w:lang w:val="fr-CA" w:eastAsia="fr-CA"/>
    </w:rPr>
  </w:style>
  <w:style w:type="paragraph" w:customStyle="1" w:styleId="tdabstrait">
    <w:name w:val="tdabstrait"/>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geometric">
    <w:name w:val="tdgeometric"/>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ubtype">
    <w:name w:val="tdsubtype"/>
    <w:basedOn w:val="Normal"/>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pPr>
    <w:rPr>
      <w:b/>
      <w:bCs/>
      <w:color w:val="FFFFFF"/>
      <w:sz w:val="18"/>
      <w:szCs w:val="18"/>
      <w:lang w:val="fr-CA" w:eastAsia="fr-CA"/>
    </w:rPr>
  </w:style>
  <w:style w:type="paragraph" w:customStyle="1" w:styleId="tdsuperclass">
    <w:name w:val="tdsuperclass"/>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subclass">
    <w:name w:val="tdsubclass"/>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pecial">
    <w:name w:val="tdspecial"/>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management">
    <w:name w:val="management"/>
    <w:basedOn w:val="Normal"/>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pPr>
    <w:rPr>
      <w:b/>
      <w:bCs/>
      <w:color w:val="000000"/>
      <w:sz w:val="18"/>
      <w:szCs w:val="18"/>
      <w:lang w:val="fr-CA" w:eastAsia="fr-CA"/>
    </w:rPr>
  </w:style>
  <w:style w:type="paragraph" w:customStyle="1" w:styleId="tdblack">
    <w:name w:val="tdblack"/>
    <w:basedOn w:val="Normal"/>
    <w:pPr>
      <w:pBdr>
        <w:top w:val="single" w:sz="6" w:space="2" w:color="000000"/>
        <w:left w:val="single" w:sz="6" w:space="2" w:color="auto"/>
        <w:bottom w:val="single" w:sz="6" w:space="2" w:color="000000"/>
        <w:right w:val="single" w:sz="6" w:space="2" w:color="auto"/>
      </w:pBdr>
      <w:spacing w:before="100" w:beforeAutospacing="1" w:after="100" w:afterAutospacing="1"/>
    </w:pPr>
    <w:rPr>
      <w:b/>
      <w:bCs/>
      <w:color w:val="000000"/>
      <w:sz w:val="18"/>
      <w:szCs w:val="18"/>
      <w:lang w:val="fr-CA" w:eastAsia="fr-CA"/>
    </w:rPr>
  </w:style>
  <w:style w:type="paragraph" w:customStyle="1" w:styleId="tdattribut">
    <w:name w:val="tdattribut"/>
    <w:basedOn w:val="Normal"/>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pPr>
    <w:rPr>
      <w:b/>
      <w:bCs/>
      <w:color w:val="000000"/>
      <w:sz w:val="18"/>
      <w:szCs w:val="18"/>
      <w:lang w:val="fr-CA" w:eastAsia="fr-CA"/>
    </w:rPr>
  </w:style>
  <w:style w:type="paragraph" w:customStyle="1" w:styleId="tdattributename">
    <w:name w:val="tdattributename"/>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b/>
      <w:bCs/>
      <w:color w:val="000000"/>
      <w:sz w:val="18"/>
      <w:szCs w:val="18"/>
      <w:lang w:val="fr-CA" w:eastAsia="fr-CA"/>
    </w:rPr>
  </w:style>
  <w:style w:type="paragraph" w:customStyle="1" w:styleId="tdattributedef">
    <w:name w:val="tdattributedef"/>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color w:val="000000"/>
      <w:sz w:val="18"/>
      <w:szCs w:val="18"/>
      <w:lang w:val="fr-CA" w:eastAsia="fr-CA"/>
    </w:rPr>
  </w:style>
  <w:style w:type="paragraph" w:customStyle="1" w:styleId="tdattributvaluebeige">
    <w:name w:val="tdattributvaluebeige"/>
    <w:basedOn w:val="Normal"/>
    <w:pPr>
      <w:shd w:val="clear" w:color="auto" w:fill="F2F0E6"/>
      <w:spacing w:before="100" w:beforeAutospacing="1" w:after="100" w:afterAutospacing="1"/>
    </w:pPr>
    <w:rPr>
      <w:b/>
      <w:bCs/>
      <w:color w:val="000000"/>
      <w:sz w:val="18"/>
      <w:szCs w:val="18"/>
      <w:lang w:val="fr-CA" w:eastAsia="fr-CA"/>
    </w:rPr>
  </w:style>
  <w:style w:type="paragraph" w:customStyle="1" w:styleId="tdinternalcode">
    <w:name w:val="tdinternalcode"/>
    <w:basedOn w:val="Normal"/>
    <w:pPr>
      <w:spacing w:before="100" w:beforeAutospacing="1" w:after="100" w:afterAutospacing="1"/>
      <w:jc w:val="center"/>
      <w:textAlignment w:val="top"/>
    </w:pPr>
    <w:rPr>
      <w:b/>
      <w:bCs/>
      <w:color w:val="000000"/>
      <w:sz w:val="18"/>
      <w:szCs w:val="18"/>
      <w:lang w:val="fr-CA" w:eastAsia="fr-CA"/>
    </w:rPr>
  </w:style>
  <w:style w:type="paragraph" w:customStyle="1" w:styleId="tdattributevalue">
    <w:name w:val="tdattributevalue"/>
    <w:basedOn w:val="Normal"/>
    <w:pPr>
      <w:spacing w:before="100" w:beforeAutospacing="1" w:after="100" w:afterAutospacing="1"/>
      <w:textAlignment w:val="top"/>
    </w:pPr>
    <w:rPr>
      <w:color w:val="000000"/>
      <w:sz w:val="18"/>
      <w:szCs w:val="18"/>
      <w:lang w:val="fr-CA" w:eastAsia="fr-CA"/>
    </w:rPr>
  </w:style>
  <w:style w:type="paragraph" w:customStyle="1" w:styleId="tdattributmanagement">
    <w:name w:val="tdattribut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b/>
      <w:bCs/>
      <w:color w:val="000000"/>
      <w:sz w:val="18"/>
      <w:szCs w:val="18"/>
      <w:lang w:val="fr-CA" w:eastAsia="fr-CA"/>
    </w:rPr>
  </w:style>
  <w:style w:type="paragraph" w:customStyle="1" w:styleId="tddefinitionmanagement">
    <w:name w:val="tddefinition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color w:val="000000"/>
      <w:sz w:val="18"/>
      <w:szCs w:val="18"/>
      <w:lang w:val="fr-CA" w:eastAsia="fr-CA"/>
    </w:rPr>
  </w:style>
  <w:style w:type="paragraph" w:customStyle="1" w:styleId="tdinternalcodemanagement">
    <w:name w:val="tdinternalcodemanagement"/>
    <w:basedOn w:val="Normal"/>
    <w:pPr>
      <w:shd w:val="clear" w:color="auto" w:fill="DEDEDE"/>
      <w:spacing w:before="100" w:beforeAutospacing="1" w:after="100" w:afterAutospacing="1"/>
      <w:jc w:val="center"/>
      <w:textAlignment w:val="top"/>
    </w:pPr>
    <w:rPr>
      <w:b/>
      <w:bCs/>
      <w:color w:val="000000"/>
      <w:sz w:val="18"/>
      <w:szCs w:val="18"/>
      <w:lang w:val="fr-CA" w:eastAsia="fr-CA"/>
    </w:rPr>
  </w:style>
  <w:style w:type="paragraph" w:customStyle="1" w:styleId="tdattributevaluemanagement">
    <w:name w:val="tdattributevaluemanagement"/>
    <w:basedOn w:val="Normal"/>
    <w:pPr>
      <w:shd w:val="clear" w:color="auto" w:fill="DEDEDE"/>
      <w:spacing w:before="100" w:beforeAutospacing="1" w:after="100" w:afterAutospacing="1"/>
      <w:textAlignment w:val="top"/>
    </w:pPr>
    <w:rPr>
      <w:color w:val="000000"/>
      <w:sz w:val="18"/>
      <w:szCs w:val="18"/>
      <w:lang w:val="fr-CA" w:eastAsia="fr-CA"/>
    </w:rPr>
  </w:style>
  <w:style w:type="paragraph" w:customStyle="1" w:styleId="tdattributemetadata">
    <w:name w:val="tdattributemetadata"/>
    <w:basedOn w:val="Normal"/>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textAlignment w:val="top"/>
    </w:pPr>
    <w:rPr>
      <w:b/>
      <w:bCs/>
      <w:color w:val="000000"/>
      <w:sz w:val="18"/>
      <w:szCs w:val="18"/>
      <w:lang w:val="fr-CA" w:eastAsia="fr-CA"/>
    </w:rPr>
  </w:style>
  <w:style w:type="paragraph" w:customStyle="1" w:styleId="tdattributevaluemetadata">
    <w:name w:val="tdattributevaluemetadata"/>
    <w:basedOn w:val="Normal"/>
    <w:pPr>
      <w:shd w:val="clear" w:color="auto" w:fill="E4EBEA"/>
      <w:spacing w:before="100" w:beforeAutospacing="1" w:after="100" w:afterAutospacing="1"/>
    </w:pPr>
    <w:rPr>
      <w:b/>
      <w:bCs/>
      <w:color w:val="000000"/>
      <w:sz w:val="18"/>
      <w:szCs w:val="18"/>
      <w:lang w:val="fr-CA" w:eastAsia="fr-CA"/>
    </w:rPr>
  </w:style>
  <w:style w:type="paragraph" w:customStyle="1" w:styleId="tdbluetitle">
    <w:name w:val="tdblue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000080"/>
      <w:sz w:val="21"/>
      <w:szCs w:val="21"/>
      <w:u w:val="single"/>
      <w:lang w:val="fr-CA" w:eastAsia="fr-CA"/>
    </w:rPr>
  </w:style>
  <w:style w:type="paragraph" w:customStyle="1" w:styleId="tdbluename">
    <w:name w:val="tdbluename"/>
    <w:basedOn w:val="Normal"/>
    <w:pPr>
      <w:spacing w:before="100" w:beforeAutospacing="1" w:after="100" w:afterAutospacing="1"/>
    </w:pPr>
    <w:rPr>
      <w:b/>
      <w:bCs/>
      <w:color w:val="000080"/>
      <w:sz w:val="21"/>
      <w:szCs w:val="21"/>
      <w:u w:val="single"/>
      <w:lang w:val="fr-CA" w:eastAsia="fr-CA"/>
    </w:rPr>
  </w:style>
  <w:style w:type="paragraph" w:customStyle="1" w:styleId="tdconstraint">
    <w:name w:val="tdconstraint"/>
    <w:basedOn w:val="Normal"/>
    <w:pPr>
      <w:spacing w:before="100" w:beforeAutospacing="1" w:after="100" w:afterAutospacing="1"/>
      <w:textAlignment w:val="top"/>
    </w:pPr>
    <w:rPr>
      <w:b/>
      <w:bCs/>
      <w:color w:val="000000"/>
      <w:sz w:val="18"/>
      <w:szCs w:val="18"/>
      <w:lang w:val="fr-CA" w:eastAsia="fr-CA"/>
    </w:rPr>
  </w:style>
  <w:style w:type="paragraph" w:customStyle="1" w:styleId="tdredtitle">
    <w:name w:val="tdred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FF0000"/>
      <w:sz w:val="21"/>
      <w:szCs w:val="21"/>
      <w:u w:val="single"/>
      <w:lang w:val="fr-CA" w:eastAsia="fr-CA"/>
    </w:rPr>
  </w:style>
  <w:style w:type="paragraph" w:customStyle="1" w:styleId="tdcardinality">
    <w:name w:val="tdcardinality"/>
    <w:basedOn w:val="Normal"/>
    <w:pPr>
      <w:spacing w:before="100" w:beforeAutospacing="1" w:after="100" w:afterAutospacing="1"/>
      <w:jc w:val="center"/>
      <w:textAlignment w:val="top"/>
    </w:pPr>
    <w:rPr>
      <w:color w:val="000080"/>
      <w:sz w:val="21"/>
      <w:szCs w:val="21"/>
      <w:lang w:val="fr-CA" w:eastAsia="fr-CA"/>
    </w:rPr>
  </w:style>
  <w:style w:type="paragraph" w:customStyle="1" w:styleId="tdgdbcode">
    <w:name w:val="tdgdbcode"/>
    <w:basedOn w:val="Normal"/>
    <w:pPr>
      <w:spacing w:before="100" w:beforeAutospacing="1" w:after="100" w:afterAutospacing="1"/>
      <w:textAlignment w:val="top"/>
    </w:pPr>
    <w:rPr>
      <w:color w:val="000080"/>
      <w:sz w:val="18"/>
      <w:szCs w:val="18"/>
      <w:lang w:val="fr-CA" w:eastAsia="fr-CA"/>
    </w:rPr>
  </w:style>
  <w:style w:type="paragraph" w:customStyle="1" w:styleId="tdgdbname">
    <w:name w:val="tdgdbname"/>
    <w:basedOn w:val="Normal"/>
    <w:pPr>
      <w:spacing w:before="100" w:beforeAutospacing="1" w:after="100" w:afterAutospacing="1"/>
      <w:textAlignment w:val="top"/>
    </w:pPr>
    <w:rPr>
      <w:b/>
      <w:bCs/>
      <w:color w:val="000080"/>
      <w:sz w:val="20"/>
      <w:szCs w:val="20"/>
      <w:lang w:val="fr-CA" w:eastAsia="fr-CA"/>
    </w:rPr>
  </w:style>
  <w:style w:type="paragraph" w:customStyle="1" w:styleId="Heading2Arial">
    <w:name w:val="Heading 2 + Arial"/>
    <w:aliases w:val="9 pt"/>
    <w:basedOn w:val="Normal"/>
    <w:rPr>
      <w:rFonts w:ascii="Arial" w:hAnsi="Arial" w:cs="Arial"/>
      <w:b/>
      <w:bCs/>
      <w:color w:val="000000"/>
      <w:sz w:val="18"/>
      <w:szCs w:val="18"/>
      <w:lang w:val="fr-CA" w:eastAsia="fr-CA"/>
    </w:rPr>
  </w:style>
  <w:style w:type="character" w:customStyle="1" w:styleId="BodyChar">
    <w:name w:val="Body Char"/>
    <w:link w:val="Body"/>
    <w:rsid w:val="002B2357"/>
    <w:rPr>
      <w:rFonts w:ascii="Arial" w:hAnsi="Arial"/>
      <w:sz w:val="22"/>
      <w:lang w:eastAsia="en-US"/>
    </w:rPr>
  </w:style>
  <w:style w:type="character" w:styleId="Emphasis">
    <w:name w:val="Emphasis"/>
    <w:rsid w:val="0005662C"/>
    <w:rPr>
      <w:b/>
      <w:bCs/>
      <w:i w:val="0"/>
      <w:iCs w:val="0"/>
    </w:rPr>
  </w:style>
  <w:style w:type="character" w:customStyle="1" w:styleId="highlightedsearchterm">
    <w:name w:val="highlightedsearchterm"/>
    <w:basedOn w:val="DefaultParagraphFont"/>
    <w:rsid w:val="006D5EB6"/>
  </w:style>
  <w:style w:type="table" w:styleId="TableGrid">
    <w:name w:val="Table Grid"/>
    <w:basedOn w:val="TableNormal"/>
    <w:uiPriority w:val="59"/>
    <w:rsid w:val="005B29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link w:val="Header"/>
    <w:uiPriority w:val="99"/>
    <w:rsid w:val="005B2903"/>
    <w:rPr>
      <w:sz w:val="24"/>
      <w:szCs w:val="24"/>
      <w:lang w:val="en-US" w:eastAsia="en-US"/>
    </w:rPr>
  </w:style>
  <w:style w:type="character" w:customStyle="1" w:styleId="FooterChar">
    <w:name w:val="Footer Char"/>
    <w:link w:val="Footer"/>
    <w:uiPriority w:val="99"/>
    <w:rsid w:val="0094156E"/>
    <w:rPr>
      <w:sz w:val="24"/>
      <w:szCs w:val="24"/>
      <w:lang w:val="en-US" w:eastAsia="en-US"/>
    </w:rPr>
  </w:style>
  <w:style w:type="paragraph" w:customStyle="1" w:styleId="StyleBodyText11pt">
    <w:name w:val="Style Body Text + 11 pt"/>
    <w:basedOn w:val="BodyText"/>
    <w:rsid w:val="00D710A9"/>
  </w:style>
  <w:style w:type="paragraph" w:customStyle="1" w:styleId="Copyright">
    <w:name w:val="Copyright"/>
    <w:basedOn w:val="Normal"/>
    <w:qFormat/>
    <w:rsid w:val="00D710A9"/>
    <w:pPr>
      <w:tabs>
        <w:tab w:val="right" w:pos="9360"/>
      </w:tabs>
      <w:ind w:left="900"/>
      <w:jc w:val="both"/>
    </w:pPr>
    <w:rPr>
      <w:rFonts w:ascii="Arial" w:hAnsi="Arial" w:cs="Arial"/>
      <w:sz w:val="20"/>
      <w:szCs w:val="20"/>
      <w:lang w:val="en-CA"/>
    </w:rPr>
  </w:style>
  <w:style w:type="paragraph" w:customStyle="1" w:styleId="TOCTitle">
    <w:name w:val="TOC Title"/>
    <w:basedOn w:val="Normal"/>
    <w:qFormat/>
    <w:rsid w:val="002F5084"/>
    <w:pPr>
      <w:spacing w:before="360" w:after="120"/>
      <w:jc w:val="center"/>
    </w:pPr>
    <w:rPr>
      <w:rFonts w:ascii="Arial" w:hAnsi="Arial"/>
      <w:b/>
    </w:rPr>
  </w:style>
  <w:style w:type="paragraph" w:customStyle="1" w:styleId="NormReference">
    <w:name w:val="Norm Reference"/>
    <w:basedOn w:val="Normal"/>
    <w:qFormat/>
    <w:rsid w:val="00455B5E"/>
    <w:pPr>
      <w:tabs>
        <w:tab w:val="left" w:pos="1418"/>
      </w:tabs>
      <w:spacing w:before="240"/>
      <w:ind w:left="1418" w:hanging="567"/>
    </w:pPr>
    <w:rPr>
      <w:rFonts w:ascii="Arial" w:hAnsi="Arial" w:cs="Arial"/>
      <w:color w:val="000000"/>
      <w:sz w:val="20"/>
      <w:szCs w:val="20"/>
      <w:lang w:val="en-CA"/>
    </w:rPr>
  </w:style>
  <w:style w:type="paragraph" w:customStyle="1" w:styleId="ListofSymbandAbbrev">
    <w:name w:val="List of Symb and Abbrev"/>
    <w:basedOn w:val="BodyText"/>
    <w:qFormat/>
    <w:rsid w:val="00300B5B"/>
    <w:pPr>
      <w:tabs>
        <w:tab w:val="left" w:pos="2410"/>
      </w:tabs>
    </w:pPr>
  </w:style>
  <w:style w:type="character" w:customStyle="1" w:styleId="Heading1Char">
    <w:name w:val="Heading 1 Char"/>
    <w:link w:val="Heading1"/>
    <w:rsid w:val="008F4B9E"/>
    <w:rPr>
      <w:rFonts w:ascii="Arial" w:hAnsi="Arial" w:cs="Arial"/>
      <w:b/>
      <w:bCs/>
      <w:color w:val="365F91"/>
      <w:kern w:val="32"/>
      <w:sz w:val="28"/>
      <w:szCs w:val="32"/>
      <w:lang w:eastAsia="en-US"/>
    </w:rPr>
  </w:style>
  <w:style w:type="paragraph" w:customStyle="1" w:styleId="Titlenoindex">
    <w:name w:val="Title no index"/>
    <w:basedOn w:val="Normal"/>
    <w:next w:val="Normal"/>
    <w:qFormat/>
    <w:rsid w:val="00195D48"/>
    <w:pPr>
      <w:spacing w:before="240" w:after="240"/>
      <w:jc w:val="center"/>
    </w:pPr>
    <w:rPr>
      <w:rFonts w:ascii="Arial" w:hAnsi="Arial" w:cs="Arial"/>
      <w:b/>
      <w:color w:val="365F91"/>
      <w:sz w:val="32"/>
      <w:szCs w:val="32"/>
    </w:rPr>
  </w:style>
  <w:style w:type="paragraph" w:customStyle="1" w:styleId="AbstractandIntro">
    <w:name w:val="Abstract and Intro"/>
    <w:basedOn w:val="Heading1"/>
    <w:qFormat/>
    <w:rsid w:val="00A43F7D"/>
    <w:pPr>
      <w:numPr>
        <w:numId w:val="0"/>
      </w:numPr>
      <w:ind w:left="90"/>
    </w:pPr>
    <w:rPr>
      <w:szCs w:val="28"/>
    </w:rPr>
  </w:style>
  <w:style w:type="paragraph" w:styleId="TOCHeading">
    <w:name w:val="TOC Heading"/>
    <w:basedOn w:val="Heading1"/>
    <w:next w:val="Normal"/>
    <w:uiPriority w:val="39"/>
    <w:semiHidden/>
    <w:unhideWhenUsed/>
    <w:qFormat/>
    <w:rsid w:val="00541ED3"/>
    <w:pPr>
      <w:keepLines/>
      <w:numPr>
        <w:numId w:val="0"/>
      </w:numPr>
      <w:spacing w:before="480" w:after="0" w:line="276" w:lineRule="auto"/>
      <w:outlineLvl w:val="9"/>
    </w:pPr>
    <w:rPr>
      <w:rFonts w:ascii="Cambria" w:eastAsia="MS Gothic" w:hAnsi="Cambria" w:cs="Times New Roman"/>
      <w:kern w:val="0"/>
      <w:szCs w:val="28"/>
      <w:lang w:val="en-US" w:eastAsia="ja-JP"/>
    </w:rPr>
  </w:style>
  <w:style w:type="table" w:customStyle="1" w:styleId="TableGrid1">
    <w:name w:val="Table Grid1"/>
    <w:basedOn w:val="TableNormal"/>
    <w:next w:val="TableGrid"/>
    <w:uiPriority w:val="59"/>
    <w:rsid w:val="00306FEB"/>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Accent1">
    <w:name w:val="Colorful Shading Accent 1"/>
    <w:basedOn w:val="TableNormal"/>
    <w:uiPriority w:val="71"/>
    <w:rsid w:val="00306FEB"/>
    <w:rPr>
      <w:rFonts w:ascii="Calibri" w:eastAsia="Calibri" w:hAnsi="Calibri"/>
      <w:color w:val="000000"/>
      <w:sz w:val="22"/>
      <w:szCs w:val="22"/>
      <w:lang w:eastAsia="en-US"/>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552540"/>
    <w:rPr>
      <w:rFonts w:ascii="Arial" w:eastAsia="MS Mincho" w:hAnsi="Arial"/>
      <w:b/>
      <w:color w:val="365F91"/>
      <w:szCs w:val="20"/>
      <w:lang w:val="en-GB" w:eastAsia="ja-JP"/>
    </w:rPr>
  </w:style>
  <w:style w:type="character" w:customStyle="1" w:styleId="CommentTextChar">
    <w:name w:val="Comment Text Char"/>
    <w:link w:val="CommentText"/>
    <w:uiPriority w:val="99"/>
    <w:rsid w:val="00476A43"/>
    <w:rPr>
      <w:snapToGrid w:val="0"/>
      <w:lang w:val="en-US" w:eastAsia="en-US"/>
    </w:rPr>
  </w:style>
  <w:style w:type="paragraph" w:customStyle="1" w:styleId="Tabletype">
    <w:name w:val="Table type"/>
    <w:basedOn w:val="Normal"/>
    <w:qFormat/>
    <w:rsid w:val="00B95034"/>
    <w:rPr>
      <w:rFonts w:ascii="Arial" w:hAnsi="Arial" w:cs="Arial"/>
      <w:color w:val="484848"/>
      <w:sz w:val="18"/>
      <w:szCs w:val="18"/>
    </w:rPr>
  </w:style>
  <w:style w:type="character" w:customStyle="1" w:styleId="apple-converted-space">
    <w:name w:val="apple-converted-space"/>
    <w:rsid w:val="007E4DC7"/>
  </w:style>
  <w:style w:type="character" w:customStyle="1" w:styleId="propertytitle">
    <w:name w:val="propertytitle"/>
    <w:rsid w:val="00CB3E28"/>
  </w:style>
  <w:style w:type="paragraph" w:styleId="Revision">
    <w:name w:val="Revision"/>
    <w:hidden/>
    <w:uiPriority w:val="99"/>
    <w:semiHidden/>
    <w:rsid w:val="00692D55"/>
    <w:rPr>
      <w:sz w:val="24"/>
      <w:szCs w:val="24"/>
      <w:lang w:val="en-US" w:eastAsia="en-US"/>
    </w:rPr>
  </w:style>
  <w:style w:type="paragraph" w:customStyle="1" w:styleId="OList1">
    <w:name w:val="OList1"/>
    <w:basedOn w:val="List"/>
    <w:qFormat/>
    <w:rsid w:val="00603ADA"/>
    <w:pPr>
      <w:numPr>
        <w:numId w:val="16"/>
      </w:numPr>
      <w:tabs>
        <w:tab w:val="left" w:pos="1440"/>
        <w:tab w:val="left" w:pos="3420"/>
      </w:tabs>
      <w:ind w:left="3420" w:hanging="2430"/>
    </w:pPr>
  </w:style>
  <w:style w:type="paragraph" w:customStyle="1" w:styleId="OList2">
    <w:name w:val="OList2"/>
    <w:basedOn w:val="OList1"/>
    <w:qFormat/>
    <w:rsid w:val="00A02189"/>
    <w:pPr>
      <w:numPr>
        <w:numId w:val="0"/>
      </w:numPr>
      <w:ind w:left="3686" w:hanging="2126"/>
    </w:pPr>
  </w:style>
  <w:style w:type="paragraph" w:customStyle="1" w:styleId="StyleOList2Left225cmHanging425cm">
    <w:name w:val="Style OList2 + Left:  2.25 cm Hanging:  4.25 cm"/>
    <w:basedOn w:val="OList2"/>
    <w:rsid w:val="00A02189"/>
    <w:pPr>
      <w:ind w:hanging="2410"/>
    </w:pPr>
  </w:style>
  <w:style w:type="paragraph" w:customStyle="1" w:styleId="OList3">
    <w:name w:val="OList3"/>
    <w:basedOn w:val="OList1"/>
    <w:qFormat/>
    <w:rsid w:val="00A02189"/>
    <w:pPr>
      <w:ind w:left="3686" w:hanging="2912"/>
    </w:pPr>
  </w:style>
  <w:style w:type="paragraph" w:customStyle="1" w:styleId="Appendix">
    <w:name w:val="Appendix"/>
    <w:basedOn w:val="Heading1"/>
    <w:qFormat/>
    <w:rsid w:val="00E17C86"/>
    <w:pPr>
      <w:keepLines/>
      <w:pageBreakBefore/>
      <w:numPr>
        <w:numId w:val="22"/>
      </w:numPr>
      <w:jc w:val="center"/>
      <w:outlineLvl w:val="9"/>
    </w:pPr>
    <w:rPr>
      <w:sz w:val="24"/>
    </w:rPr>
  </w:style>
  <w:style w:type="paragraph" w:styleId="ListParagraph">
    <w:name w:val="List Paragraph"/>
    <w:basedOn w:val="Normal"/>
    <w:uiPriority w:val="34"/>
    <w:rsid w:val="00D0247F"/>
    <w:pPr>
      <w:ind w:left="720"/>
      <w:contextualSpacing/>
    </w:pPr>
  </w:style>
  <w:style w:type="paragraph" w:customStyle="1" w:styleId="AppH-A">
    <w:name w:val="AppH-A"/>
    <w:basedOn w:val="Heading2"/>
    <w:qFormat/>
    <w:rsid w:val="009D1574"/>
    <w:pPr>
      <w:numPr>
        <w:numId w:val="24"/>
      </w:numPr>
    </w:pPr>
  </w:style>
  <w:style w:type="paragraph" w:customStyle="1" w:styleId="AppH-B">
    <w:name w:val="AppH-B"/>
    <w:basedOn w:val="Heading2"/>
    <w:next w:val="BodyText"/>
    <w:qFormat/>
    <w:rsid w:val="009D1574"/>
    <w:pPr>
      <w:numPr>
        <w:numId w:val="25"/>
      </w:numPr>
    </w:pPr>
  </w:style>
  <w:style w:type="paragraph" w:customStyle="1" w:styleId="AppH-C">
    <w:name w:val="AppH-C"/>
    <w:basedOn w:val="Heading2"/>
    <w:next w:val="BodyText"/>
    <w:qFormat/>
    <w:rsid w:val="009D1574"/>
    <w:pPr>
      <w:numPr>
        <w:ilvl w:val="0"/>
        <w:numId w:val="26"/>
      </w:numPr>
    </w:pPr>
  </w:style>
  <w:style w:type="paragraph" w:customStyle="1" w:styleId="AppH-D">
    <w:name w:val="AppH-D"/>
    <w:basedOn w:val="AppH-A"/>
    <w:next w:val="BodyText"/>
    <w:qFormat/>
    <w:rsid w:val="00446504"/>
    <w:pPr>
      <w:numPr>
        <w:ilvl w:val="0"/>
        <w:numId w:val="29"/>
      </w:numPr>
      <w:ind w:left="540"/>
    </w:pPr>
    <w:rPr>
      <w:iCs w:val="0"/>
    </w:rPr>
  </w:style>
  <w:style w:type="paragraph" w:customStyle="1" w:styleId="AppH-E">
    <w:name w:val="AppH-E"/>
    <w:basedOn w:val="Heading2"/>
    <w:next w:val="BodyText"/>
    <w:qFormat/>
    <w:rsid w:val="0063339B"/>
    <w:pPr>
      <w:numPr>
        <w:ilvl w:val="0"/>
        <w:numId w:val="32"/>
      </w:numPr>
      <w:tabs>
        <w:tab w:val="left" w:pos="851"/>
      </w:tabs>
      <w:ind w:left="360"/>
    </w:pPr>
  </w:style>
  <w:style w:type="numbering" w:customStyle="1" w:styleId="Style4">
    <w:name w:val="Style4"/>
    <w:uiPriority w:val="99"/>
    <w:rsid w:val="003D2FC4"/>
    <w:pPr>
      <w:numPr>
        <w:numId w:val="27"/>
      </w:numPr>
    </w:pPr>
  </w:style>
  <w:style w:type="paragraph" w:customStyle="1" w:styleId="ObjAtt1">
    <w:name w:val="ObjAtt1"/>
    <w:basedOn w:val="BodyText"/>
    <w:qFormat/>
    <w:rsid w:val="00B31EDF"/>
    <w:pPr>
      <w:pBdr>
        <w:top w:val="single" w:sz="4" w:space="1" w:color="auto"/>
        <w:left w:val="single" w:sz="4" w:space="4" w:color="auto"/>
        <w:bottom w:val="single" w:sz="4" w:space="1" w:color="auto"/>
        <w:right w:val="single" w:sz="4" w:space="4" w:color="auto"/>
      </w:pBdr>
      <w:tabs>
        <w:tab w:val="left" w:pos="2552"/>
        <w:tab w:val="left" w:pos="5954"/>
      </w:tabs>
      <w:spacing w:before="240" w:after="120"/>
      <w:ind w:left="284"/>
      <w:jc w:val="left"/>
    </w:pPr>
    <w:rPr>
      <w:rFonts w:asciiTheme="minorHAnsi" w:eastAsiaTheme="minorHAnsi" w:hAnsiTheme="minorHAnsi" w:cstheme="minorBidi"/>
    </w:rPr>
  </w:style>
  <w:style w:type="paragraph" w:customStyle="1" w:styleId="ObjAtt2">
    <w:name w:val="ObjAtt2"/>
    <w:basedOn w:val="BodyText"/>
    <w:qFormat/>
    <w:rsid w:val="00B31EDF"/>
    <w:pPr>
      <w:tabs>
        <w:tab w:val="left" w:pos="1276"/>
        <w:tab w:val="left" w:pos="7371"/>
        <w:tab w:val="left" w:pos="8222"/>
      </w:tabs>
      <w:spacing w:before="0" w:after="200"/>
      <w:ind w:left="0"/>
    </w:pPr>
    <w:rPr>
      <w:rFonts w:asciiTheme="minorHAnsi" w:eastAsiaTheme="minorHAnsi" w:hAnsiTheme="minorHAnsi" w:cstheme="minorBidi"/>
    </w:rPr>
  </w:style>
  <w:style w:type="paragraph" w:customStyle="1" w:styleId="ObjAtt3">
    <w:name w:val="ObjAtt3"/>
    <w:basedOn w:val="BodyText"/>
    <w:qFormat/>
    <w:rsid w:val="00B31EDF"/>
    <w:pPr>
      <w:tabs>
        <w:tab w:val="left" w:pos="2410"/>
        <w:tab w:val="left" w:pos="5670"/>
      </w:tabs>
      <w:spacing w:before="0" w:after="200"/>
      <w:ind w:left="2410" w:hanging="2126"/>
    </w:pPr>
    <w:rPr>
      <w:rFonts w:asciiTheme="minorHAnsi" w:eastAsiaTheme="minorHAnsi" w:hAnsiTheme="minorHAnsi" w:cstheme="minorBidi"/>
    </w:rPr>
  </w:style>
  <w:style w:type="paragraph" w:customStyle="1" w:styleId="ObjAtt4">
    <w:name w:val="ObjAtt4"/>
    <w:basedOn w:val="BodyText"/>
    <w:qFormat/>
    <w:rsid w:val="00B31EDF"/>
    <w:pPr>
      <w:spacing w:before="0" w:after="200"/>
      <w:ind w:left="709"/>
    </w:pPr>
    <w:rPr>
      <w:rFonts w:asciiTheme="minorHAnsi" w:eastAsiaTheme="minorHAnsi" w:hAnsiTheme="minorHAnsi" w:cstheme="minorBidi"/>
    </w:rPr>
  </w:style>
  <w:style w:type="paragraph" w:customStyle="1" w:styleId="AppH-D1">
    <w:name w:val="AppH-D1"/>
    <w:basedOn w:val="AppH-D"/>
    <w:next w:val="BodyText"/>
    <w:qFormat/>
    <w:rsid w:val="00511762"/>
    <w:pPr>
      <w:numPr>
        <w:ilvl w:val="1"/>
      </w:numPr>
      <w:ind w:left="567" w:hanging="567"/>
    </w:pPr>
  </w:style>
  <w:style w:type="paragraph" w:customStyle="1" w:styleId="AppH-D2">
    <w:name w:val="AppH-D2"/>
    <w:basedOn w:val="AppH-D1"/>
    <w:next w:val="BodyText"/>
    <w:qFormat/>
    <w:rsid w:val="00C62550"/>
    <w:pPr>
      <w:numPr>
        <w:ilvl w:val="2"/>
      </w:numPr>
      <w:ind w:left="993" w:hanging="284"/>
    </w:pPr>
  </w:style>
  <w:style w:type="character" w:customStyle="1" w:styleId="BodyTextChar">
    <w:name w:val="Body Text Char"/>
    <w:basedOn w:val="DefaultParagraphFont"/>
    <w:link w:val="BodyText"/>
    <w:rsid w:val="00C62550"/>
    <w:rPr>
      <w:rFonts w:ascii="Arial" w:hAnsi="Arial"/>
      <w:sz w:val="22"/>
      <w:szCs w:val="22"/>
      <w:lang w:eastAsia="en-US"/>
    </w:rPr>
  </w:style>
  <w:style w:type="paragraph" w:customStyle="1" w:styleId="Figurecaption">
    <w:name w:val="Figure caption"/>
    <w:basedOn w:val="BodyText"/>
    <w:qFormat/>
    <w:rsid w:val="007B0BE2"/>
    <w:pPr>
      <w:spacing w:before="0" w:after="120" w:line="276" w:lineRule="auto"/>
      <w:ind w:left="0"/>
      <w:jc w:val="center"/>
    </w:pPr>
    <w:rPr>
      <w:rFonts w:ascii="Arial Narrow" w:eastAsia="Calibri" w:hAnsi="Arial Narrow"/>
      <w:b/>
      <w:color w:val="000000" w:themeColor="text1"/>
      <w:szCs w:val="20"/>
      <w:lang w:eastAsia="en-CA"/>
    </w:rPr>
  </w:style>
  <w:style w:type="paragraph" w:styleId="NoSpacing">
    <w:name w:val="No Spacing"/>
    <w:uiPriority w:val="1"/>
    <w:qFormat/>
    <w:rsid w:val="007B0BE2"/>
    <w:rPr>
      <w:rFonts w:ascii="Arial Narrow" w:hAnsi="Arial Narrow"/>
      <w:sz w:val="22"/>
      <w:szCs w:val="22"/>
      <w:lang w:val="en-AU" w:eastAsia="en-US"/>
    </w:rPr>
  </w:style>
  <w:style w:type="table" w:styleId="MediumShading1-Accent1">
    <w:name w:val="Medium Shading 1 Accent 1"/>
    <w:basedOn w:val="TableNormal"/>
    <w:uiPriority w:val="63"/>
    <w:rsid w:val="006144BD"/>
    <w:rPr>
      <w:rFonts w:ascii="Arial" w:eastAsia="Calibri" w:hAnsi="Arial"/>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FootnoteTextChar">
    <w:name w:val="Footnote Text Char"/>
    <w:basedOn w:val="DefaultParagraphFont"/>
    <w:link w:val="FootnoteText"/>
    <w:uiPriority w:val="99"/>
    <w:rsid w:val="006144BD"/>
    <w:rPr>
      <w:rFonts w:ascii="Arial" w:hAnsi="Arial"/>
      <w:sz w:val="16"/>
      <w:lang w:val="en-US" w:eastAsia="en-US"/>
    </w:rPr>
  </w:style>
  <w:style w:type="paragraph" w:customStyle="1" w:styleId="AppH-F">
    <w:name w:val="AppH-F"/>
    <w:basedOn w:val="AppH-A"/>
    <w:qFormat/>
    <w:rsid w:val="001B1B10"/>
    <w:pPr>
      <w:numPr>
        <w:ilvl w:val="0"/>
        <w:numId w:val="36"/>
      </w:numPr>
      <w:ind w:left="900" w:hanging="612"/>
    </w:pPr>
  </w:style>
  <w:style w:type="character" w:styleId="PlaceholderText">
    <w:name w:val="Placeholder Text"/>
    <w:basedOn w:val="DefaultParagraphFont"/>
    <w:uiPriority w:val="99"/>
    <w:semiHidden/>
    <w:rsid w:val="005D2C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7691">
      <w:bodyDiv w:val="1"/>
      <w:marLeft w:val="0"/>
      <w:marRight w:val="0"/>
      <w:marTop w:val="0"/>
      <w:marBottom w:val="0"/>
      <w:divBdr>
        <w:top w:val="none" w:sz="0" w:space="0" w:color="auto"/>
        <w:left w:val="none" w:sz="0" w:space="0" w:color="auto"/>
        <w:bottom w:val="none" w:sz="0" w:space="0" w:color="auto"/>
        <w:right w:val="none" w:sz="0" w:space="0" w:color="auto"/>
      </w:divBdr>
    </w:div>
    <w:div w:id="56365177">
      <w:bodyDiv w:val="1"/>
      <w:marLeft w:val="0"/>
      <w:marRight w:val="0"/>
      <w:marTop w:val="0"/>
      <w:marBottom w:val="0"/>
      <w:divBdr>
        <w:top w:val="none" w:sz="0" w:space="0" w:color="auto"/>
        <w:left w:val="none" w:sz="0" w:space="0" w:color="auto"/>
        <w:bottom w:val="none" w:sz="0" w:space="0" w:color="auto"/>
        <w:right w:val="none" w:sz="0" w:space="0" w:color="auto"/>
      </w:divBdr>
    </w:div>
    <w:div w:id="189606053">
      <w:bodyDiv w:val="1"/>
      <w:marLeft w:val="0"/>
      <w:marRight w:val="0"/>
      <w:marTop w:val="0"/>
      <w:marBottom w:val="0"/>
      <w:divBdr>
        <w:top w:val="none" w:sz="0" w:space="0" w:color="auto"/>
        <w:left w:val="none" w:sz="0" w:space="0" w:color="auto"/>
        <w:bottom w:val="none" w:sz="0" w:space="0" w:color="auto"/>
        <w:right w:val="none" w:sz="0" w:space="0" w:color="auto"/>
      </w:divBdr>
    </w:div>
    <w:div w:id="224725786">
      <w:bodyDiv w:val="1"/>
      <w:marLeft w:val="0"/>
      <w:marRight w:val="0"/>
      <w:marTop w:val="0"/>
      <w:marBottom w:val="0"/>
      <w:divBdr>
        <w:top w:val="none" w:sz="0" w:space="0" w:color="auto"/>
        <w:left w:val="none" w:sz="0" w:space="0" w:color="auto"/>
        <w:bottom w:val="none" w:sz="0" w:space="0" w:color="auto"/>
        <w:right w:val="none" w:sz="0" w:space="0" w:color="auto"/>
      </w:divBdr>
    </w:div>
    <w:div w:id="279577823">
      <w:bodyDiv w:val="1"/>
      <w:marLeft w:val="0"/>
      <w:marRight w:val="0"/>
      <w:marTop w:val="0"/>
      <w:marBottom w:val="0"/>
      <w:divBdr>
        <w:top w:val="none" w:sz="0" w:space="0" w:color="auto"/>
        <w:left w:val="none" w:sz="0" w:space="0" w:color="auto"/>
        <w:bottom w:val="none" w:sz="0" w:space="0" w:color="auto"/>
        <w:right w:val="none" w:sz="0" w:space="0" w:color="auto"/>
      </w:divBdr>
    </w:div>
    <w:div w:id="395858281">
      <w:bodyDiv w:val="1"/>
      <w:marLeft w:val="0"/>
      <w:marRight w:val="0"/>
      <w:marTop w:val="0"/>
      <w:marBottom w:val="0"/>
      <w:divBdr>
        <w:top w:val="none" w:sz="0" w:space="0" w:color="auto"/>
        <w:left w:val="none" w:sz="0" w:space="0" w:color="auto"/>
        <w:bottom w:val="none" w:sz="0" w:space="0" w:color="auto"/>
        <w:right w:val="none" w:sz="0" w:space="0" w:color="auto"/>
      </w:divBdr>
    </w:div>
    <w:div w:id="548612250">
      <w:bodyDiv w:val="1"/>
      <w:marLeft w:val="0"/>
      <w:marRight w:val="0"/>
      <w:marTop w:val="0"/>
      <w:marBottom w:val="0"/>
      <w:divBdr>
        <w:top w:val="none" w:sz="0" w:space="0" w:color="auto"/>
        <w:left w:val="none" w:sz="0" w:space="0" w:color="auto"/>
        <w:bottom w:val="none" w:sz="0" w:space="0" w:color="auto"/>
        <w:right w:val="none" w:sz="0" w:space="0" w:color="auto"/>
      </w:divBdr>
    </w:div>
    <w:div w:id="595746487">
      <w:bodyDiv w:val="1"/>
      <w:marLeft w:val="0"/>
      <w:marRight w:val="0"/>
      <w:marTop w:val="0"/>
      <w:marBottom w:val="0"/>
      <w:divBdr>
        <w:top w:val="none" w:sz="0" w:space="0" w:color="auto"/>
        <w:left w:val="none" w:sz="0" w:space="0" w:color="auto"/>
        <w:bottom w:val="none" w:sz="0" w:space="0" w:color="auto"/>
        <w:right w:val="none" w:sz="0" w:space="0" w:color="auto"/>
      </w:divBdr>
    </w:div>
    <w:div w:id="610206060">
      <w:bodyDiv w:val="1"/>
      <w:marLeft w:val="0"/>
      <w:marRight w:val="0"/>
      <w:marTop w:val="0"/>
      <w:marBottom w:val="0"/>
      <w:divBdr>
        <w:top w:val="none" w:sz="0" w:space="0" w:color="auto"/>
        <w:left w:val="none" w:sz="0" w:space="0" w:color="auto"/>
        <w:bottom w:val="none" w:sz="0" w:space="0" w:color="auto"/>
        <w:right w:val="none" w:sz="0" w:space="0" w:color="auto"/>
      </w:divBdr>
      <w:divsChild>
        <w:div w:id="1010595659">
          <w:marLeft w:val="0"/>
          <w:marRight w:val="0"/>
          <w:marTop w:val="0"/>
          <w:marBottom w:val="0"/>
          <w:divBdr>
            <w:top w:val="none" w:sz="0" w:space="0" w:color="auto"/>
            <w:left w:val="none" w:sz="0" w:space="0" w:color="auto"/>
            <w:bottom w:val="none" w:sz="0" w:space="0" w:color="auto"/>
            <w:right w:val="none" w:sz="0" w:space="0" w:color="auto"/>
          </w:divBdr>
        </w:div>
        <w:div w:id="1844709778">
          <w:marLeft w:val="0"/>
          <w:marRight w:val="0"/>
          <w:marTop w:val="0"/>
          <w:marBottom w:val="0"/>
          <w:divBdr>
            <w:top w:val="none" w:sz="0" w:space="0" w:color="auto"/>
            <w:left w:val="none" w:sz="0" w:space="0" w:color="auto"/>
            <w:bottom w:val="none" w:sz="0" w:space="0" w:color="auto"/>
            <w:right w:val="none" w:sz="0" w:space="0" w:color="auto"/>
          </w:divBdr>
        </w:div>
      </w:divsChild>
    </w:div>
    <w:div w:id="712972347">
      <w:bodyDiv w:val="1"/>
      <w:marLeft w:val="0"/>
      <w:marRight w:val="0"/>
      <w:marTop w:val="0"/>
      <w:marBottom w:val="0"/>
      <w:divBdr>
        <w:top w:val="none" w:sz="0" w:space="0" w:color="auto"/>
        <w:left w:val="none" w:sz="0" w:space="0" w:color="auto"/>
        <w:bottom w:val="none" w:sz="0" w:space="0" w:color="auto"/>
        <w:right w:val="none" w:sz="0" w:space="0" w:color="auto"/>
      </w:divBdr>
    </w:div>
    <w:div w:id="718746574">
      <w:bodyDiv w:val="1"/>
      <w:marLeft w:val="0"/>
      <w:marRight w:val="0"/>
      <w:marTop w:val="0"/>
      <w:marBottom w:val="0"/>
      <w:divBdr>
        <w:top w:val="none" w:sz="0" w:space="0" w:color="auto"/>
        <w:left w:val="none" w:sz="0" w:space="0" w:color="auto"/>
        <w:bottom w:val="none" w:sz="0" w:space="0" w:color="auto"/>
        <w:right w:val="none" w:sz="0" w:space="0" w:color="auto"/>
      </w:divBdr>
      <w:divsChild>
        <w:div w:id="657345439">
          <w:marLeft w:val="0"/>
          <w:marRight w:val="0"/>
          <w:marTop w:val="0"/>
          <w:marBottom w:val="0"/>
          <w:divBdr>
            <w:top w:val="none" w:sz="0" w:space="0" w:color="auto"/>
            <w:left w:val="none" w:sz="0" w:space="0" w:color="auto"/>
            <w:bottom w:val="none" w:sz="0" w:space="0" w:color="auto"/>
            <w:right w:val="none" w:sz="0" w:space="0" w:color="auto"/>
          </w:divBdr>
        </w:div>
      </w:divsChild>
    </w:div>
    <w:div w:id="790320904">
      <w:bodyDiv w:val="1"/>
      <w:marLeft w:val="0"/>
      <w:marRight w:val="0"/>
      <w:marTop w:val="0"/>
      <w:marBottom w:val="0"/>
      <w:divBdr>
        <w:top w:val="none" w:sz="0" w:space="0" w:color="auto"/>
        <w:left w:val="none" w:sz="0" w:space="0" w:color="auto"/>
        <w:bottom w:val="none" w:sz="0" w:space="0" w:color="auto"/>
        <w:right w:val="none" w:sz="0" w:space="0" w:color="auto"/>
      </w:divBdr>
      <w:divsChild>
        <w:div w:id="1325545560">
          <w:marLeft w:val="720"/>
          <w:marRight w:val="0"/>
          <w:marTop w:val="115"/>
          <w:marBottom w:val="0"/>
          <w:divBdr>
            <w:top w:val="none" w:sz="0" w:space="0" w:color="auto"/>
            <w:left w:val="none" w:sz="0" w:space="0" w:color="auto"/>
            <w:bottom w:val="none" w:sz="0" w:space="0" w:color="auto"/>
            <w:right w:val="none" w:sz="0" w:space="0" w:color="auto"/>
          </w:divBdr>
        </w:div>
      </w:divsChild>
    </w:div>
    <w:div w:id="792284954">
      <w:bodyDiv w:val="1"/>
      <w:marLeft w:val="0"/>
      <w:marRight w:val="0"/>
      <w:marTop w:val="0"/>
      <w:marBottom w:val="0"/>
      <w:divBdr>
        <w:top w:val="none" w:sz="0" w:space="0" w:color="auto"/>
        <w:left w:val="none" w:sz="0" w:space="0" w:color="auto"/>
        <w:bottom w:val="none" w:sz="0" w:space="0" w:color="auto"/>
        <w:right w:val="none" w:sz="0" w:space="0" w:color="auto"/>
      </w:divBdr>
      <w:divsChild>
        <w:div w:id="784927372">
          <w:marLeft w:val="0"/>
          <w:marRight w:val="0"/>
          <w:marTop w:val="0"/>
          <w:marBottom w:val="0"/>
          <w:divBdr>
            <w:top w:val="none" w:sz="0" w:space="0" w:color="auto"/>
            <w:left w:val="none" w:sz="0" w:space="0" w:color="auto"/>
            <w:bottom w:val="none" w:sz="0" w:space="0" w:color="auto"/>
            <w:right w:val="none" w:sz="0" w:space="0" w:color="auto"/>
          </w:divBdr>
          <w:divsChild>
            <w:div w:id="1387216568">
              <w:marLeft w:val="0"/>
              <w:marRight w:val="0"/>
              <w:marTop w:val="0"/>
              <w:marBottom w:val="0"/>
              <w:divBdr>
                <w:top w:val="none" w:sz="0" w:space="0" w:color="auto"/>
                <w:left w:val="none" w:sz="0" w:space="0" w:color="auto"/>
                <w:bottom w:val="none" w:sz="0" w:space="0" w:color="auto"/>
                <w:right w:val="none" w:sz="0" w:space="0" w:color="auto"/>
              </w:divBdr>
            </w:div>
          </w:divsChild>
        </w:div>
        <w:div w:id="1412046672">
          <w:marLeft w:val="0"/>
          <w:marRight w:val="0"/>
          <w:marTop w:val="0"/>
          <w:marBottom w:val="0"/>
          <w:divBdr>
            <w:top w:val="none" w:sz="0" w:space="0" w:color="auto"/>
            <w:left w:val="none" w:sz="0" w:space="0" w:color="auto"/>
            <w:bottom w:val="none" w:sz="0" w:space="0" w:color="auto"/>
            <w:right w:val="none" w:sz="0" w:space="0" w:color="auto"/>
          </w:divBdr>
          <w:divsChild>
            <w:div w:id="1358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62635">
      <w:bodyDiv w:val="1"/>
      <w:marLeft w:val="0"/>
      <w:marRight w:val="0"/>
      <w:marTop w:val="0"/>
      <w:marBottom w:val="0"/>
      <w:divBdr>
        <w:top w:val="none" w:sz="0" w:space="0" w:color="auto"/>
        <w:left w:val="none" w:sz="0" w:space="0" w:color="auto"/>
        <w:bottom w:val="none" w:sz="0" w:space="0" w:color="auto"/>
        <w:right w:val="none" w:sz="0" w:space="0" w:color="auto"/>
      </w:divBdr>
    </w:div>
    <w:div w:id="1010835320">
      <w:bodyDiv w:val="1"/>
      <w:marLeft w:val="0"/>
      <w:marRight w:val="0"/>
      <w:marTop w:val="0"/>
      <w:marBottom w:val="0"/>
      <w:divBdr>
        <w:top w:val="none" w:sz="0" w:space="0" w:color="auto"/>
        <w:left w:val="none" w:sz="0" w:space="0" w:color="auto"/>
        <w:bottom w:val="none" w:sz="0" w:space="0" w:color="auto"/>
        <w:right w:val="none" w:sz="0" w:space="0" w:color="auto"/>
      </w:divBdr>
      <w:divsChild>
        <w:div w:id="441460612">
          <w:marLeft w:val="0"/>
          <w:marRight w:val="0"/>
          <w:marTop w:val="0"/>
          <w:marBottom w:val="0"/>
          <w:divBdr>
            <w:top w:val="none" w:sz="0" w:space="0" w:color="auto"/>
            <w:left w:val="none" w:sz="0" w:space="0" w:color="auto"/>
            <w:bottom w:val="none" w:sz="0" w:space="0" w:color="auto"/>
            <w:right w:val="none" w:sz="0" w:space="0" w:color="auto"/>
          </w:divBdr>
          <w:divsChild>
            <w:div w:id="1393037514">
              <w:marLeft w:val="0"/>
              <w:marRight w:val="0"/>
              <w:marTop w:val="0"/>
              <w:marBottom w:val="0"/>
              <w:divBdr>
                <w:top w:val="none" w:sz="0" w:space="0" w:color="auto"/>
                <w:left w:val="none" w:sz="0" w:space="0" w:color="auto"/>
                <w:bottom w:val="none" w:sz="0" w:space="0" w:color="auto"/>
                <w:right w:val="none" w:sz="0" w:space="0" w:color="auto"/>
              </w:divBdr>
            </w:div>
          </w:divsChild>
        </w:div>
        <w:div w:id="984629291">
          <w:marLeft w:val="0"/>
          <w:marRight w:val="0"/>
          <w:marTop w:val="0"/>
          <w:marBottom w:val="0"/>
          <w:divBdr>
            <w:top w:val="none" w:sz="0" w:space="0" w:color="auto"/>
            <w:left w:val="none" w:sz="0" w:space="0" w:color="auto"/>
            <w:bottom w:val="none" w:sz="0" w:space="0" w:color="auto"/>
            <w:right w:val="none" w:sz="0" w:space="0" w:color="auto"/>
          </w:divBdr>
          <w:divsChild>
            <w:div w:id="2125922729">
              <w:marLeft w:val="0"/>
              <w:marRight w:val="0"/>
              <w:marTop w:val="0"/>
              <w:marBottom w:val="0"/>
              <w:divBdr>
                <w:top w:val="none" w:sz="0" w:space="0" w:color="auto"/>
                <w:left w:val="none" w:sz="0" w:space="0" w:color="auto"/>
                <w:bottom w:val="none" w:sz="0" w:space="0" w:color="auto"/>
                <w:right w:val="none" w:sz="0" w:space="0" w:color="auto"/>
              </w:divBdr>
            </w:div>
          </w:divsChild>
        </w:div>
        <w:div w:id="1152912243">
          <w:marLeft w:val="0"/>
          <w:marRight w:val="0"/>
          <w:marTop w:val="0"/>
          <w:marBottom w:val="0"/>
          <w:divBdr>
            <w:top w:val="none" w:sz="0" w:space="0" w:color="auto"/>
            <w:left w:val="none" w:sz="0" w:space="0" w:color="auto"/>
            <w:bottom w:val="none" w:sz="0" w:space="0" w:color="auto"/>
            <w:right w:val="none" w:sz="0" w:space="0" w:color="auto"/>
          </w:divBdr>
          <w:divsChild>
            <w:div w:id="2101219444">
              <w:marLeft w:val="0"/>
              <w:marRight w:val="0"/>
              <w:marTop w:val="0"/>
              <w:marBottom w:val="0"/>
              <w:divBdr>
                <w:top w:val="none" w:sz="0" w:space="0" w:color="auto"/>
                <w:left w:val="none" w:sz="0" w:space="0" w:color="auto"/>
                <w:bottom w:val="none" w:sz="0" w:space="0" w:color="auto"/>
                <w:right w:val="none" w:sz="0" w:space="0" w:color="auto"/>
              </w:divBdr>
            </w:div>
          </w:divsChild>
        </w:div>
        <w:div w:id="1962148265">
          <w:marLeft w:val="0"/>
          <w:marRight w:val="0"/>
          <w:marTop w:val="0"/>
          <w:marBottom w:val="0"/>
          <w:divBdr>
            <w:top w:val="none" w:sz="0" w:space="0" w:color="auto"/>
            <w:left w:val="none" w:sz="0" w:space="0" w:color="auto"/>
            <w:bottom w:val="none" w:sz="0" w:space="0" w:color="auto"/>
            <w:right w:val="none" w:sz="0" w:space="0" w:color="auto"/>
          </w:divBdr>
          <w:divsChild>
            <w:div w:id="218516627">
              <w:marLeft w:val="0"/>
              <w:marRight w:val="0"/>
              <w:marTop w:val="0"/>
              <w:marBottom w:val="0"/>
              <w:divBdr>
                <w:top w:val="none" w:sz="0" w:space="0" w:color="auto"/>
                <w:left w:val="none" w:sz="0" w:space="0" w:color="auto"/>
                <w:bottom w:val="none" w:sz="0" w:space="0" w:color="auto"/>
                <w:right w:val="none" w:sz="0" w:space="0" w:color="auto"/>
              </w:divBdr>
              <w:divsChild>
                <w:div w:id="1427846715">
                  <w:marLeft w:val="0"/>
                  <w:marRight w:val="0"/>
                  <w:marTop w:val="0"/>
                  <w:marBottom w:val="0"/>
                  <w:divBdr>
                    <w:top w:val="none" w:sz="0" w:space="0" w:color="auto"/>
                    <w:left w:val="none" w:sz="0" w:space="0" w:color="auto"/>
                    <w:bottom w:val="none" w:sz="0" w:space="0" w:color="auto"/>
                    <w:right w:val="none" w:sz="0" w:space="0" w:color="auto"/>
                  </w:divBdr>
                </w:div>
              </w:divsChild>
            </w:div>
            <w:div w:id="318000310">
              <w:marLeft w:val="0"/>
              <w:marRight w:val="0"/>
              <w:marTop w:val="0"/>
              <w:marBottom w:val="0"/>
              <w:divBdr>
                <w:top w:val="none" w:sz="0" w:space="0" w:color="auto"/>
                <w:left w:val="none" w:sz="0" w:space="0" w:color="auto"/>
                <w:bottom w:val="none" w:sz="0" w:space="0" w:color="auto"/>
                <w:right w:val="none" w:sz="0" w:space="0" w:color="auto"/>
              </w:divBdr>
              <w:divsChild>
                <w:div w:id="1479612591">
                  <w:marLeft w:val="0"/>
                  <w:marRight w:val="0"/>
                  <w:marTop w:val="0"/>
                  <w:marBottom w:val="0"/>
                  <w:divBdr>
                    <w:top w:val="none" w:sz="0" w:space="0" w:color="auto"/>
                    <w:left w:val="none" w:sz="0" w:space="0" w:color="auto"/>
                    <w:bottom w:val="none" w:sz="0" w:space="0" w:color="auto"/>
                    <w:right w:val="none" w:sz="0" w:space="0" w:color="auto"/>
                  </w:divBdr>
                </w:div>
              </w:divsChild>
            </w:div>
            <w:div w:id="368530871">
              <w:marLeft w:val="0"/>
              <w:marRight w:val="0"/>
              <w:marTop w:val="0"/>
              <w:marBottom w:val="0"/>
              <w:divBdr>
                <w:top w:val="none" w:sz="0" w:space="0" w:color="auto"/>
                <w:left w:val="none" w:sz="0" w:space="0" w:color="auto"/>
                <w:bottom w:val="none" w:sz="0" w:space="0" w:color="auto"/>
                <w:right w:val="none" w:sz="0" w:space="0" w:color="auto"/>
              </w:divBdr>
              <w:divsChild>
                <w:div w:id="1498766289">
                  <w:marLeft w:val="0"/>
                  <w:marRight w:val="0"/>
                  <w:marTop w:val="0"/>
                  <w:marBottom w:val="0"/>
                  <w:divBdr>
                    <w:top w:val="none" w:sz="0" w:space="0" w:color="auto"/>
                    <w:left w:val="none" w:sz="0" w:space="0" w:color="auto"/>
                    <w:bottom w:val="none" w:sz="0" w:space="0" w:color="auto"/>
                    <w:right w:val="none" w:sz="0" w:space="0" w:color="auto"/>
                  </w:divBdr>
                </w:div>
              </w:divsChild>
            </w:div>
            <w:div w:id="444348266">
              <w:marLeft w:val="0"/>
              <w:marRight w:val="0"/>
              <w:marTop w:val="0"/>
              <w:marBottom w:val="0"/>
              <w:divBdr>
                <w:top w:val="none" w:sz="0" w:space="0" w:color="auto"/>
                <w:left w:val="none" w:sz="0" w:space="0" w:color="auto"/>
                <w:bottom w:val="none" w:sz="0" w:space="0" w:color="auto"/>
                <w:right w:val="none" w:sz="0" w:space="0" w:color="auto"/>
              </w:divBdr>
              <w:divsChild>
                <w:div w:id="818958736">
                  <w:marLeft w:val="0"/>
                  <w:marRight w:val="0"/>
                  <w:marTop w:val="0"/>
                  <w:marBottom w:val="0"/>
                  <w:divBdr>
                    <w:top w:val="none" w:sz="0" w:space="0" w:color="auto"/>
                    <w:left w:val="none" w:sz="0" w:space="0" w:color="auto"/>
                    <w:bottom w:val="none" w:sz="0" w:space="0" w:color="auto"/>
                    <w:right w:val="none" w:sz="0" w:space="0" w:color="auto"/>
                  </w:divBdr>
                </w:div>
              </w:divsChild>
            </w:div>
            <w:div w:id="819273824">
              <w:marLeft w:val="0"/>
              <w:marRight w:val="0"/>
              <w:marTop w:val="0"/>
              <w:marBottom w:val="0"/>
              <w:divBdr>
                <w:top w:val="none" w:sz="0" w:space="0" w:color="auto"/>
                <w:left w:val="none" w:sz="0" w:space="0" w:color="auto"/>
                <w:bottom w:val="none" w:sz="0" w:space="0" w:color="auto"/>
                <w:right w:val="none" w:sz="0" w:space="0" w:color="auto"/>
              </w:divBdr>
              <w:divsChild>
                <w:div w:id="2011366942">
                  <w:marLeft w:val="0"/>
                  <w:marRight w:val="0"/>
                  <w:marTop w:val="0"/>
                  <w:marBottom w:val="0"/>
                  <w:divBdr>
                    <w:top w:val="none" w:sz="0" w:space="0" w:color="auto"/>
                    <w:left w:val="none" w:sz="0" w:space="0" w:color="auto"/>
                    <w:bottom w:val="none" w:sz="0" w:space="0" w:color="auto"/>
                    <w:right w:val="none" w:sz="0" w:space="0" w:color="auto"/>
                  </w:divBdr>
                </w:div>
              </w:divsChild>
            </w:div>
            <w:div w:id="931470904">
              <w:marLeft w:val="0"/>
              <w:marRight w:val="0"/>
              <w:marTop w:val="0"/>
              <w:marBottom w:val="0"/>
              <w:divBdr>
                <w:top w:val="none" w:sz="0" w:space="0" w:color="auto"/>
                <w:left w:val="none" w:sz="0" w:space="0" w:color="auto"/>
                <w:bottom w:val="none" w:sz="0" w:space="0" w:color="auto"/>
                <w:right w:val="none" w:sz="0" w:space="0" w:color="auto"/>
              </w:divBdr>
              <w:divsChild>
                <w:div w:id="287127220">
                  <w:marLeft w:val="0"/>
                  <w:marRight w:val="0"/>
                  <w:marTop w:val="0"/>
                  <w:marBottom w:val="0"/>
                  <w:divBdr>
                    <w:top w:val="none" w:sz="0" w:space="0" w:color="auto"/>
                    <w:left w:val="none" w:sz="0" w:space="0" w:color="auto"/>
                    <w:bottom w:val="none" w:sz="0" w:space="0" w:color="auto"/>
                    <w:right w:val="none" w:sz="0" w:space="0" w:color="auto"/>
                  </w:divBdr>
                </w:div>
              </w:divsChild>
            </w:div>
            <w:div w:id="1678995659">
              <w:marLeft w:val="0"/>
              <w:marRight w:val="0"/>
              <w:marTop w:val="0"/>
              <w:marBottom w:val="0"/>
              <w:divBdr>
                <w:top w:val="none" w:sz="0" w:space="0" w:color="auto"/>
                <w:left w:val="none" w:sz="0" w:space="0" w:color="auto"/>
                <w:bottom w:val="none" w:sz="0" w:space="0" w:color="auto"/>
                <w:right w:val="none" w:sz="0" w:space="0" w:color="auto"/>
              </w:divBdr>
              <w:divsChild>
                <w:div w:id="2045980341">
                  <w:marLeft w:val="0"/>
                  <w:marRight w:val="0"/>
                  <w:marTop w:val="0"/>
                  <w:marBottom w:val="0"/>
                  <w:divBdr>
                    <w:top w:val="none" w:sz="0" w:space="0" w:color="auto"/>
                    <w:left w:val="none" w:sz="0" w:space="0" w:color="auto"/>
                    <w:bottom w:val="none" w:sz="0" w:space="0" w:color="auto"/>
                    <w:right w:val="none" w:sz="0" w:space="0" w:color="auto"/>
                  </w:divBdr>
                </w:div>
              </w:divsChild>
            </w:div>
            <w:div w:id="1730759654">
              <w:marLeft w:val="0"/>
              <w:marRight w:val="0"/>
              <w:marTop w:val="0"/>
              <w:marBottom w:val="0"/>
              <w:divBdr>
                <w:top w:val="none" w:sz="0" w:space="0" w:color="auto"/>
                <w:left w:val="none" w:sz="0" w:space="0" w:color="auto"/>
                <w:bottom w:val="none" w:sz="0" w:space="0" w:color="auto"/>
                <w:right w:val="none" w:sz="0" w:space="0" w:color="auto"/>
              </w:divBdr>
              <w:divsChild>
                <w:div w:id="9477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1198">
      <w:bodyDiv w:val="1"/>
      <w:marLeft w:val="0"/>
      <w:marRight w:val="0"/>
      <w:marTop w:val="0"/>
      <w:marBottom w:val="0"/>
      <w:divBdr>
        <w:top w:val="none" w:sz="0" w:space="0" w:color="auto"/>
        <w:left w:val="none" w:sz="0" w:space="0" w:color="auto"/>
        <w:bottom w:val="none" w:sz="0" w:space="0" w:color="auto"/>
        <w:right w:val="none" w:sz="0" w:space="0" w:color="auto"/>
      </w:divBdr>
    </w:div>
    <w:div w:id="1132291591">
      <w:bodyDiv w:val="1"/>
      <w:marLeft w:val="0"/>
      <w:marRight w:val="0"/>
      <w:marTop w:val="0"/>
      <w:marBottom w:val="0"/>
      <w:divBdr>
        <w:top w:val="none" w:sz="0" w:space="0" w:color="auto"/>
        <w:left w:val="none" w:sz="0" w:space="0" w:color="auto"/>
        <w:bottom w:val="none" w:sz="0" w:space="0" w:color="auto"/>
        <w:right w:val="none" w:sz="0" w:space="0" w:color="auto"/>
      </w:divBdr>
    </w:div>
    <w:div w:id="1192301648">
      <w:bodyDiv w:val="1"/>
      <w:marLeft w:val="0"/>
      <w:marRight w:val="0"/>
      <w:marTop w:val="0"/>
      <w:marBottom w:val="0"/>
      <w:divBdr>
        <w:top w:val="none" w:sz="0" w:space="0" w:color="auto"/>
        <w:left w:val="none" w:sz="0" w:space="0" w:color="auto"/>
        <w:bottom w:val="none" w:sz="0" w:space="0" w:color="auto"/>
        <w:right w:val="none" w:sz="0" w:space="0" w:color="auto"/>
      </w:divBdr>
    </w:div>
    <w:div w:id="1232428324">
      <w:bodyDiv w:val="1"/>
      <w:marLeft w:val="0"/>
      <w:marRight w:val="0"/>
      <w:marTop w:val="0"/>
      <w:marBottom w:val="0"/>
      <w:divBdr>
        <w:top w:val="none" w:sz="0" w:space="0" w:color="auto"/>
        <w:left w:val="none" w:sz="0" w:space="0" w:color="auto"/>
        <w:bottom w:val="none" w:sz="0" w:space="0" w:color="auto"/>
        <w:right w:val="none" w:sz="0" w:space="0" w:color="auto"/>
      </w:divBdr>
    </w:div>
    <w:div w:id="1267688398">
      <w:bodyDiv w:val="1"/>
      <w:marLeft w:val="0"/>
      <w:marRight w:val="0"/>
      <w:marTop w:val="0"/>
      <w:marBottom w:val="0"/>
      <w:divBdr>
        <w:top w:val="none" w:sz="0" w:space="0" w:color="auto"/>
        <w:left w:val="none" w:sz="0" w:space="0" w:color="auto"/>
        <w:bottom w:val="none" w:sz="0" w:space="0" w:color="auto"/>
        <w:right w:val="none" w:sz="0" w:space="0" w:color="auto"/>
      </w:divBdr>
    </w:div>
    <w:div w:id="1385449033">
      <w:bodyDiv w:val="1"/>
      <w:marLeft w:val="0"/>
      <w:marRight w:val="0"/>
      <w:marTop w:val="0"/>
      <w:marBottom w:val="0"/>
      <w:divBdr>
        <w:top w:val="none" w:sz="0" w:space="0" w:color="auto"/>
        <w:left w:val="none" w:sz="0" w:space="0" w:color="auto"/>
        <w:bottom w:val="none" w:sz="0" w:space="0" w:color="auto"/>
        <w:right w:val="none" w:sz="0" w:space="0" w:color="auto"/>
      </w:divBdr>
    </w:div>
    <w:div w:id="1458573068">
      <w:bodyDiv w:val="1"/>
      <w:marLeft w:val="0"/>
      <w:marRight w:val="0"/>
      <w:marTop w:val="0"/>
      <w:marBottom w:val="0"/>
      <w:divBdr>
        <w:top w:val="none" w:sz="0" w:space="0" w:color="auto"/>
        <w:left w:val="none" w:sz="0" w:space="0" w:color="auto"/>
        <w:bottom w:val="none" w:sz="0" w:space="0" w:color="auto"/>
        <w:right w:val="none" w:sz="0" w:space="0" w:color="auto"/>
      </w:divBdr>
    </w:div>
    <w:div w:id="1488787451">
      <w:bodyDiv w:val="1"/>
      <w:marLeft w:val="0"/>
      <w:marRight w:val="0"/>
      <w:marTop w:val="0"/>
      <w:marBottom w:val="0"/>
      <w:divBdr>
        <w:top w:val="none" w:sz="0" w:space="0" w:color="auto"/>
        <w:left w:val="none" w:sz="0" w:space="0" w:color="auto"/>
        <w:bottom w:val="none" w:sz="0" w:space="0" w:color="auto"/>
        <w:right w:val="none" w:sz="0" w:space="0" w:color="auto"/>
      </w:divBdr>
    </w:div>
    <w:div w:id="1542403458">
      <w:bodyDiv w:val="1"/>
      <w:marLeft w:val="0"/>
      <w:marRight w:val="0"/>
      <w:marTop w:val="0"/>
      <w:marBottom w:val="0"/>
      <w:divBdr>
        <w:top w:val="none" w:sz="0" w:space="0" w:color="auto"/>
        <w:left w:val="none" w:sz="0" w:space="0" w:color="auto"/>
        <w:bottom w:val="none" w:sz="0" w:space="0" w:color="auto"/>
        <w:right w:val="none" w:sz="0" w:space="0" w:color="auto"/>
      </w:divBdr>
      <w:divsChild>
        <w:div w:id="416443795">
          <w:marLeft w:val="0"/>
          <w:marRight w:val="0"/>
          <w:marTop w:val="0"/>
          <w:marBottom w:val="0"/>
          <w:divBdr>
            <w:top w:val="none" w:sz="0" w:space="0" w:color="auto"/>
            <w:left w:val="none" w:sz="0" w:space="0" w:color="auto"/>
            <w:bottom w:val="none" w:sz="0" w:space="0" w:color="auto"/>
            <w:right w:val="none" w:sz="0" w:space="0" w:color="auto"/>
          </w:divBdr>
          <w:divsChild>
            <w:div w:id="712190109">
              <w:marLeft w:val="0"/>
              <w:marRight w:val="0"/>
              <w:marTop w:val="0"/>
              <w:marBottom w:val="0"/>
              <w:divBdr>
                <w:top w:val="none" w:sz="0" w:space="0" w:color="auto"/>
                <w:left w:val="none" w:sz="0" w:space="0" w:color="auto"/>
                <w:bottom w:val="none" w:sz="0" w:space="0" w:color="auto"/>
                <w:right w:val="none" w:sz="0" w:space="0" w:color="auto"/>
              </w:divBdr>
            </w:div>
          </w:divsChild>
        </w:div>
        <w:div w:id="586227713">
          <w:marLeft w:val="0"/>
          <w:marRight w:val="0"/>
          <w:marTop w:val="0"/>
          <w:marBottom w:val="0"/>
          <w:divBdr>
            <w:top w:val="none" w:sz="0" w:space="0" w:color="auto"/>
            <w:left w:val="none" w:sz="0" w:space="0" w:color="auto"/>
            <w:bottom w:val="none" w:sz="0" w:space="0" w:color="auto"/>
            <w:right w:val="none" w:sz="0" w:space="0" w:color="auto"/>
          </w:divBdr>
          <w:divsChild>
            <w:div w:id="225653074">
              <w:marLeft w:val="0"/>
              <w:marRight w:val="0"/>
              <w:marTop w:val="0"/>
              <w:marBottom w:val="0"/>
              <w:divBdr>
                <w:top w:val="none" w:sz="0" w:space="0" w:color="auto"/>
                <w:left w:val="none" w:sz="0" w:space="0" w:color="auto"/>
                <w:bottom w:val="none" w:sz="0" w:space="0" w:color="auto"/>
                <w:right w:val="none" w:sz="0" w:space="0" w:color="auto"/>
              </w:divBdr>
            </w:div>
          </w:divsChild>
        </w:div>
        <w:div w:id="1681663419">
          <w:marLeft w:val="0"/>
          <w:marRight w:val="0"/>
          <w:marTop w:val="0"/>
          <w:marBottom w:val="0"/>
          <w:divBdr>
            <w:top w:val="none" w:sz="0" w:space="0" w:color="auto"/>
            <w:left w:val="none" w:sz="0" w:space="0" w:color="auto"/>
            <w:bottom w:val="none" w:sz="0" w:space="0" w:color="auto"/>
            <w:right w:val="none" w:sz="0" w:space="0" w:color="auto"/>
          </w:divBdr>
          <w:divsChild>
            <w:div w:id="1513229442">
              <w:marLeft w:val="0"/>
              <w:marRight w:val="0"/>
              <w:marTop w:val="0"/>
              <w:marBottom w:val="0"/>
              <w:divBdr>
                <w:top w:val="none" w:sz="0" w:space="0" w:color="auto"/>
                <w:left w:val="none" w:sz="0" w:space="0" w:color="auto"/>
                <w:bottom w:val="none" w:sz="0" w:space="0" w:color="auto"/>
                <w:right w:val="none" w:sz="0" w:space="0" w:color="auto"/>
              </w:divBdr>
            </w:div>
          </w:divsChild>
        </w:div>
        <w:div w:id="1778989842">
          <w:marLeft w:val="0"/>
          <w:marRight w:val="0"/>
          <w:marTop w:val="0"/>
          <w:marBottom w:val="0"/>
          <w:divBdr>
            <w:top w:val="none" w:sz="0" w:space="0" w:color="auto"/>
            <w:left w:val="none" w:sz="0" w:space="0" w:color="auto"/>
            <w:bottom w:val="none" w:sz="0" w:space="0" w:color="auto"/>
            <w:right w:val="none" w:sz="0" w:space="0" w:color="auto"/>
          </w:divBdr>
          <w:divsChild>
            <w:div w:id="1340543557">
              <w:marLeft w:val="0"/>
              <w:marRight w:val="0"/>
              <w:marTop w:val="0"/>
              <w:marBottom w:val="0"/>
              <w:divBdr>
                <w:top w:val="none" w:sz="0" w:space="0" w:color="auto"/>
                <w:left w:val="none" w:sz="0" w:space="0" w:color="auto"/>
                <w:bottom w:val="none" w:sz="0" w:space="0" w:color="auto"/>
                <w:right w:val="none" w:sz="0" w:space="0" w:color="auto"/>
              </w:divBdr>
            </w:div>
          </w:divsChild>
        </w:div>
        <w:div w:id="1965653533">
          <w:marLeft w:val="0"/>
          <w:marRight w:val="0"/>
          <w:marTop w:val="0"/>
          <w:marBottom w:val="0"/>
          <w:divBdr>
            <w:top w:val="none" w:sz="0" w:space="0" w:color="auto"/>
            <w:left w:val="none" w:sz="0" w:space="0" w:color="auto"/>
            <w:bottom w:val="none" w:sz="0" w:space="0" w:color="auto"/>
            <w:right w:val="none" w:sz="0" w:space="0" w:color="auto"/>
          </w:divBdr>
          <w:divsChild>
            <w:div w:id="341787762">
              <w:marLeft w:val="0"/>
              <w:marRight w:val="0"/>
              <w:marTop w:val="0"/>
              <w:marBottom w:val="75"/>
              <w:divBdr>
                <w:top w:val="none" w:sz="0" w:space="0" w:color="auto"/>
                <w:left w:val="single" w:sz="6" w:space="2" w:color="A9A9A9"/>
                <w:bottom w:val="single" w:sz="6" w:space="0" w:color="A9A9A9"/>
                <w:right w:val="none" w:sz="0" w:space="0" w:color="auto"/>
              </w:divBdr>
              <w:divsChild>
                <w:div w:id="12037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01003">
      <w:bodyDiv w:val="1"/>
      <w:marLeft w:val="0"/>
      <w:marRight w:val="0"/>
      <w:marTop w:val="0"/>
      <w:marBottom w:val="0"/>
      <w:divBdr>
        <w:top w:val="none" w:sz="0" w:space="0" w:color="auto"/>
        <w:left w:val="none" w:sz="0" w:space="0" w:color="auto"/>
        <w:bottom w:val="none" w:sz="0" w:space="0" w:color="auto"/>
        <w:right w:val="none" w:sz="0" w:space="0" w:color="auto"/>
      </w:divBdr>
    </w:div>
    <w:div w:id="1600521555">
      <w:bodyDiv w:val="1"/>
      <w:marLeft w:val="0"/>
      <w:marRight w:val="0"/>
      <w:marTop w:val="0"/>
      <w:marBottom w:val="0"/>
      <w:divBdr>
        <w:top w:val="none" w:sz="0" w:space="0" w:color="auto"/>
        <w:left w:val="none" w:sz="0" w:space="0" w:color="auto"/>
        <w:bottom w:val="none" w:sz="0" w:space="0" w:color="auto"/>
        <w:right w:val="none" w:sz="0" w:space="0" w:color="auto"/>
      </w:divBdr>
    </w:div>
    <w:div w:id="1888059281">
      <w:bodyDiv w:val="1"/>
      <w:marLeft w:val="0"/>
      <w:marRight w:val="0"/>
      <w:marTop w:val="0"/>
      <w:marBottom w:val="0"/>
      <w:divBdr>
        <w:top w:val="none" w:sz="0" w:space="0" w:color="auto"/>
        <w:left w:val="none" w:sz="0" w:space="0" w:color="auto"/>
        <w:bottom w:val="none" w:sz="0" w:space="0" w:color="auto"/>
        <w:right w:val="none" w:sz="0" w:space="0" w:color="auto"/>
      </w:divBdr>
      <w:divsChild>
        <w:div w:id="1874265902">
          <w:marLeft w:val="0"/>
          <w:marRight w:val="0"/>
          <w:marTop w:val="0"/>
          <w:marBottom w:val="0"/>
          <w:divBdr>
            <w:top w:val="none" w:sz="0" w:space="0" w:color="auto"/>
            <w:left w:val="none" w:sz="0" w:space="0" w:color="auto"/>
            <w:bottom w:val="none" w:sz="0" w:space="0" w:color="auto"/>
            <w:right w:val="none" w:sz="0" w:space="0" w:color="auto"/>
          </w:divBdr>
        </w:div>
      </w:divsChild>
    </w:div>
    <w:div w:id="1890796569">
      <w:bodyDiv w:val="1"/>
      <w:marLeft w:val="0"/>
      <w:marRight w:val="0"/>
      <w:marTop w:val="0"/>
      <w:marBottom w:val="0"/>
      <w:divBdr>
        <w:top w:val="none" w:sz="0" w:space="0" w:color="auto"/>
        <w:left w:val="none" w:sz="0" w:space="0" w:color="auto"/>
        <w:bottom w:val="none" w:sz="0" w:space="0" w:color="auto"/>
        <w:right w:val="none" w:sz="0" w:space="0" w:color="auto"/>
      </w:divBdr>
      <w:divsChild>
        <w:div w:id="346905576">
          <w:marLeft w:val="0"/>
          <w:marRight w:val="0"/>
          <w:marTop w:val="0"/>
          <w:marBottom w:val="0"/>
          <w:divBdr>
            <w:top w:val="none" w:sz="0" w:space="0" w:color="auto"/>
            <w:left w:val="none" w:sz="0" w:space="0" w:color="auto"/>
            <w:bottom w:val="none" w:sz="0" w:space="0" w:color="auto"/>
            <w:right w:val="none" w:sz="0" w:space="0" w:color="auto"/>
          </w:divBdr>
          <w:divsChild>
            <w:div w:id="1470126874">
              <w:marLeft w:val="0"/>
              <w:marRight w:val="0"/>
              <w:marTop w:val="0"/>
              <w:marBottom w:val="0"/>
              <w:divBdr>
                <w:top w:val="none" w:sz="0" w:space="0" w:color="auto"/>
                <w:left w:val="none" w:sz="0" w:space="0" w:color="auto"/>
                <w:bottom w:val="none" w:sz="0" w:space="0" w:color="auto"/>
                <w:right w:val="none" w:sz="0" w:space="0" w:color="auto"/>
              </w:divBdr>
            </w:div>
          </w:divsChild>
        </w:div>
        <w:div w:id="416440483">
          <w:marLeft w:val="0"/>
          <w:marRight w:val="0"/>
          <w:marTop w:val="0"/>
          <w:marBottom w:val="0"/>
          <w:divBdr>
            <w:top w:val="none" w:sz="0" w:space="0" w:color="auto"/>
            <w:left w:val="none" w:sz="0" w:space="0" w:color="auto"/>
            <w:bottom w:val="none" w:sz="0" w:space="0" w:color="auto"/>
            <w:right w:val="none" w:sz="0" w:space="0" w:color="auto"/>
          </w:divBdr>
          <w:divsChild>
            <w:div w:id="1839954830">
              <w:marLeft w:val="0"/>
              <w:marRight w:val="0"/>
              <w:marTop w:val="0"/>
              <w:marBottom w:val="0"/>
              <w:divBdr>
                <w:top w:val="none" w:sz="0" w:space="0" w:color="auto"/>
                <w:left w:val="none" w:sz="0" w:space="0" w:color="auto"/>
                <w:bottom w:val="none" w:sz="0" w:space="0" w:color="auto"/>
                <w:right w:val="none" w:sz="0" w:space="0" w:color="auto"/>
              </w:divBdr>
            </w:div>
          </w:divsChild>
        </w:div>
        <w:div w:id="1280262217">
          <w:marLeft w:val="0"/>
          <w:marRight w:val="0"/>
          <w:marTop w:val="0"/>
          <w:marBottom w:val="0"/>
          <w:divBdr>
            <w:top w:val="none" w:sz="0" w:space="0" w:color="auto"/>
            <w:left w:val="none" w:sz="0" w:space="0" w:color="auto"/>
            <w:bottom w:val="none" w:sz="0" w:space="0" w:color="auto"/>
            <w:right w:val="none" w:sz="0" w:space="0" w:color="auto"/>
          </w:divBdr>
          <w:divsChild>
            <w:div w:id="1620262695">
              <w:marLeft w:val="0"/>
              <w:marRight w:val="0"/>
              <w:marTop w:val="0"/>
              <w:marBottom w:val="0"/>
              <w:divBdr>
                <w:top w:val="none" w:sz="0" w:space="0" w:color="auto"/>
                <w:left w:val="none" w:sz="0" w:space="0" w:color="auto"/>
                <w:bottom w:val="none" w:sz="0" w:space="0" w:color="auto"/>
                <w:right w:val="none" w:sz="0" w:space="0" w:color="auto"/>
              </w:divBdr>
            </w:div>
          </w:divsChild>
        </w:div>
        <w:div w:id="1464075390">
          <w:marLeft w:val="0"/>
          <w:marRight w:val="0"/>
          <w:marTop w:val="0"/>
          <w:marBottom w:val="0"/>
          <w:divBdr>
            <w:top w:val="none" w:sz="0" w:space="0" w:color="auto"/>
            <w:left w:val="none" w:sz="0" w:space="0" w:color="auto"/>
            <w:bottom w:val="none" w:sz="0" w:space="0" w:color="auto"/>
            <w:right w:val="none" w:sz="0" w:space="0" w:color="auto"/>
          </w:divBdr>
          <w:divsChild>
            <w:div w:id="272326539">
              <w:marLeft w:val="0"/>
              <w:marRight w:val="0"/>
              <w:marTop w:val="0"/>
              <w:marBottom w:val="0"/>
              <w:divBdr>
                <w:top w:val="none" w:sz="0" w:space="0" w:color="auto"/>
                <w:left w:val="none" w:sz="0" w:space="0" w:color="auto"/>
                <w:bottom w:val="none" w:sz="0" w:space="0" w:color="auto"/>
                <w:right w:val="none" w:sz="0" w:space="0" w:color="auto"/>
              </w:divBdr>
              <w:divsChild>
                <w:div w:id="1821195859">
                  <w:marLeft w:val="0"/>
                  <w:marRight w:val="0"/>
                  <w:marTop w:val="0"/>
                  <w:marBottom w:val="0"/>
                  <w:divBdr>
                    <w:top w:val="none" w:sz="0" w:space="0" w:color="auto"/>
                    <w:left w:val="none" w:sz="0" w:space="0" w:color="auto"/>
                    <w:bottom w:val="none" w:sz="0" w:space="0" w:color="auto"/>
                    <w:right w:val="none" w:sz="0" w:space="0" w:color="auto"/>
                  </w:divBdr>
                </w:div>
              </w:divsChild>
            </w:div>
            <w:div w:id="278807076">
              <w:marLeft w:val="0"/>
              <w:marRight w:val="0"/>
              <w:marTop w:val="0"/>
              <w:marBottom w:val="0"/>
              <w:divBdr>
                <w:top w:val="none" w:sz="0" w:space="0" w:color="auto"/>
                <w:left w:val="none" w:sz="0" w:space="0" w:color="auto"/>
                <w:bottom w:val="none" w:sz="0" w:space="0" w:color="auto"/>
                <w:right w:val="none" w:sz="0" w:space="0" w:color="auto"/>
              </w:divBdr>
              <w:divsChild>
                <w:div w:id="146410320">
                  <w:marLeft w:val="0"/>
                  <w:marRight w:val="0"/>
                  <w:marTop w:val="0"/>
                  <w:marBottom w:val="0"/>
                  <w:divBdr>
                    <w:top w:val="none" w:sz="0" w:space="0" w:color="auto"/>
                    <w:left w:val="none" w:sz="0" w:space="0" w:color="auto"/>
                    <w:bottom w:val="none" w:sz="0" w:space="0" w:color="auto"/>
                    <w:right w:val="none" w:sz="0" w:space="0" w:color="auto"/>
                  </w:divBdr>
                </w:div>
              </w:divsChild>
            </w:div>
            <w:div w:id="743142814">
              <w:marLeft w:val="0"/>
              <w:marRight w:val="0"/>
              <w:marTop w:val="0"/>
              <w:marBottom w:val="0"/>
              <w:divBdr>
                <w:top w:val="none" w:sz="0" w:space="0" w:color="auto"/>
                <w:left w:val="none" w:sz="0" w:space="0" w:color="auto"/>
                <w:bottom w:val="none" w:sz="0" w:space="0" w:color="auto"/>
                <w:right w:val="none" w:sz="0" w:space="0" w:color="auto"/>
              </w:divBdr>
              <w:divsChild>
                <w:div w:id="987828783">
                  <w:marLeft w:val="0"/>
                  <w:marRight w:val="0"/>
                  <w:marTop w:val="0"/>
                  <w:marBottom w:val="0"/>
                  <w:divBdr>
                    <w:top w:val="none" w:sz="0" w:space="0" w:color="auto"/>
                    <w:left w:val="none" w:sz="0" w:space="0" w:color="auto"/>
                    <w:bottom w:val="none" w:sz="0" w:space="0" w:color="auto"/>
                    <w:right w:val="none" w:sz="0" w:space="0" w:color="auto"/>
                  </w:divBdr>
                </w:div>
              </w:divsChild>
            </w:div>
            <w:div w:id="1347756940">
              <w:marLeft w:val="0"/>
              <w:marRight w:val="0"/>
              <w:marTop w:val="0"/>
              <w:marBottom w:val="0"/>
              <w:divBdr>
                <w:top w:val="none" w:sz="0" w:space="0" w:color="auto"/>
                <w:left w:val="none" w:sz="0" w:space="0" w:color="auto"/>
                <w:bottom w:val="none" w:sz="0" w:space="0" w:color="auto"/>
                <w:right w:val="none" w:sz="0" w:space="0" w:color="auto"/>
              </w:divBdr>
              <w:divsChild>
                <w:div w:id="2133282990">
                  <w:marLeft w:val="0"/>
                  <w:marRight w:val="0"/>
                  <w:marTop w:val="0"/>
                  <w:marBottom w:val="0"/>
                  <w:divBdr>
                    <w:top w:val="none" w:sz="0" w:space="0" w:color="auto"/>
                    <w:left w:val="none" w:sz="0" w:space="0" w:color="auto"/>
                    <w:bottom w:val="none" w:sz="0" w:space="0" w:color="auto"/>
                    <w:right w:val="none" w:sz="0" w:space="0" w:color="auto"/>
                  </w:divBdr>
                </w:div>
              </w:divsChild>
            </w:div>
            <w:div w:id="1387143704">
              <w:marLeft w:val="0"/>
              <w:marRight w:val="0"/>
              <w:marTop w:val="0"/>
              <w:marBottom w:val="0"/>
              <w:divBdr>
                <w:top w:val="none" w:sz="0" w:space="0" w:color="auto"/>
                <w:left w:val="none" w:sz="0" w:space="0" w:color="auto"/>
                <w:bottom w:val="none" w:sz="0" w:space="0" w:color="auto"/>
                <w:right w:val="none" w:sz="0" w:space="0" w:color="auto"/>
              </w:divBdr>
              <w:divsChild>
                <w:div w:id="1275088777">
                  <w:marLeft w:val="0"/>
                  <w:marRight w:val="0"/>
                  <w:marTop w:val="0"/>
                  <w:marBottom w:val="0"/>
                  <w:divBdr>
                    <w:top w:val="none" w:sz="0" w:space="0" w:color="auto"/>
                    <w:left w:val="none" w:sz="0" w:space="0" w:color="auto"/>
                    <w:bottom w:val="none" w:sz="0" w:space="0" w:color="auto"/>
                    <w:right w:val="none" w:sz="0" w:space="0" w:color="auto"/>
                  </w:divBdr>
                </w:div>
              </w:divsChild>
            </w:div>
            <w:div w:id="1432429662">
              <w:marLeft w:val="0"/>
              <w:marRight w:val="0"/>
              <w:marTop w:val="0"/>
              <w:marBottom w:val="0"/>
              <w:divBdr>
                <w:top w:val="none" w:sz="0" w:space="0" w:color="auto"/>
                <w:left w:val="none" w:sz="0" w:space="0" w:color="auto"/>
                <w:bottom w:val="none" w:sz="0" w:space="0" w:color="auto"/>
                <w:right w:val="none" w:sz="0" w:space="0" w:color="auto"/>
              </w:divBdr>
              <w:divsChild>
                <w:div w:id="2012294790">
                  <w:marLeft w:val="0"/>
                  <w:marRight w:val="0"/>
                  <w:marTop w:val="0"/>
                  <w:marBottom w:val="0"/>
                  <w:divBdr>
                    <w:top w:val="none" w:sz="0" w:space="0" w:color="auto"/>
                    <w:left w:val="none" w:sz="0" w:space="0" w:color="auto"/>
                    <w:bottom w:val="none" w:sz="0" w:space="0" w:color="auto"/>
                    <w:right w:val="none" w:sz="0" w:space="0" w:color="auto"/>
                  </w:divBdr>
                </w:div>
              </w:divsChild>
            </w:div>
            <w:div w:id="1557357438">
              <w:marLeft w:val="0"/>
              <w:marRight w:val="0"/>
              <w:marTop w:val="0"/>
              <w:marBottom w:val="0"/>
              <w:divBdr>
                <w:top w:val="none" w:sz="0" w:space="0" w:color="auto"/>
                <w:left w:val="none" w:sz="0" w:space="0" w:color="auto"/>
                <w:bottom w:val="none" w:sz="0" w:space="0" w:color="auto"/>
                <w:right w:val="none" w:sz="0" w:space="0" w:color="auto"/>
              </w:divBdr>
              <w:divsChild>
                <w:div w:id="2092237613">
                  <w:marLeft w:val="0"/>
                  <w:marRight w:val="0"/>
                  <w:marTop w:val="0"/>
                  <w:marBottom w:val="0"/>
                  <w:divBdr>
                    <w:top w:val="none" w:sz="0" w:space="0" w:color="auto"/>
                    <w:left w:val="none" w:sz="0" w:space="0" w:color="auto"/>
                    <w:bottom w:val="none" w:sz="0" w:space="0" w:color="auto"/>
                    <w:right w:val="none" w:sz="0" w:space="0" w:color="auto"/>
                  </w:divBdr>
                </w:div>
              </w:divsChild>
            </w:div>
            <w:div w:id="2085376265">
              <w:marLeft w:val="0"/>
              <w:marRight w:val="0"/>
              <w:marTop w:val="0"/>
              <w:marBottom w:val="0"/>
              <w:divBdr>
                <w:top w:val="none" w:sz="0" w:space="0" w:color="auto"/>
                <w:left w:val="none" w:sz="0" w:space="0" w:color="auto"/>
                <w:bottom w:val="none" w:sz="0" w:space="0" w:color="auto"/>
                <w:right w:val="none" w:sz="0" w:space="0" w:color="auto"/>
              </w:divBdr>
              <w:divsChild>
                <w:div w:id="17531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55"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hyperlink" Target="http://www.epsg-registry.org/" TargetMode="External"/><Relationship Id="rId19" Type="http://schemas.openxmlformats.org/officeDocument/2006/relationships/image" Target="media/image5.jpeg"/><Relationship Id="rId14" Type="http://schemas.openxmlformats.org/officeDocument/2006/relationships/hyperlink" Target="https://www.epsg-registry.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www.iho.int/srv1/index.php?option=com_content&amp;view=article&amp;id=448&amp;Itemid=345&amp;lang=e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opengeospatial.org/standards/cat" TargetMode="External"/><Relationship Id="rId67"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www.w3.org/X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wmf"/><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www.opengeospatial.org/standards/km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epsg.org" TargetMode="External"/><Relationship Id="rId18" Type="http://schemas.openxmlformats.org/officeDocument/2006/relationships/image" Target="media/image4.jpeg"/><Relationship Id="rId3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DE98E25A163412A9B49C378281E966A"/>
        <w:category>
          <w:name w:val="General"/>
          <w:gallery w:val="placeholder"/>
        </w:category>
        <w:types>
          <w:type w:val="bbPlcHdr"/>
        </w:types>
        <w:behaviors>
          <w:behavior w:val="content"/>
        </w:behaviors>
        <w:guid w:val="{52AD6D9C-2224-45B7-8076-22F3906F718C}"/>
      </w:docPartPr>
      <w:docPartBody>
        <w:p w:rsidR="004D66A4" w:rsidRDefault="004D66A4">
          <w:r w:rsidRPr="00AE7B0A">
            <w:rPr>
              <w:rStyle w:val="PlaceholderText"/>
            </w:rPr>
            <w:t>[Comments]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59"/>
    <w:family w:val="auto"/>
    <w:pitch w:val="variable"/>
    <w:sig w:usb0="E1002AFF" w:usb1="C000605B" w:usb2="00000029" w:usb3="00000000" w:csb0="000101F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6A4"/>
    <w:rsid w:val="000534B2"/>
    <w:rsid w:val="00094F7E"/>
    <w:rsid w:val="001E2461"/>
    <w:rsid w:val="002352A7"/>
    <w:rsid w:val="002A4F91"/>
    <w:rsid w:val="002C5830"/>
    <w:rsid w:val="00302C27"/>
    <w:rsid w:val="003516CC"/>
    <w:rsid w:val="00452544"/>
    <w:rsid w:val="004D66A4"/>
    <w:rsid w:val="008E3E78"/>
    <w:rsid w:val="00913AB3"/>
    <w:rsid w:val="00A21769"/>
    <w:rsid w:val="00A515DC"/>
    <w:rsid w:val="00C73370"/>
    <w:rsid w:val="00D0773F"/>
    <w:rsid w:val="00EC3763"/>
    <w:rsid w:val="00EE1F92"/>
    <w:rsid w:val="00EF28D3"/>
    <w:rsid w:val="00EF4403"/>
    <w:rsid w:val="00FF18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66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B25F4A32-D49E-CC4F-ABF8-A3F0A46EB14C}">
  <ds:schemaRefs>
    <ds:schemaRef ds:uri="http://schemas.openxmlformats.org/officeDocument/2006/bibliography"/>
  </ds:schemaRefs>
</ds:datastoreItem>
</file>

<file path=customXml/itemProps2.xml><?xml version="1.0" encoding="utf-8"?>
<ds:datastoreItem xmlns:ds="http://schemas.openxmlformats.org/officeDocument/2006/customXml" ds:itemID="{8F2891C9-BA47-1A4F-94E7-F148980B131E}">
  <ds:schemaRefs>
    <ds:schemaRef ds:uri="http://schemas.openxmlformats.org/officeDocument/2006/bibliography"/>
  </ds:schemaRefs>
</ds:datastoreItem>
</file>

<file path=customXml/itemProps3.xml><?xml version="1.0" encoding="utf-8"?>
<ds:datastoreItem xmlns:ds="http://schemas.openxmlformats.org/officeDocument/2006/customXml" ds:itemID="{F7EC7029-186B-404D-B96B-571353AE54F4}">
  <ds:schemaRefs>
    <ds:schemaRef ds:uri="http://schemas.openxmlformats.org/officeDocument/2006/bibliography"/>
  </ds:schemaRefs>
</ds:datastoreItem>
</file>

<file path=customXml/itemProps4.xml><?xml version="1.0" encoding="utf-8"?>
<ds:datastoreItem xmlns:ds="http://schemas.openxmlformats.org/officeDocument/2006/customXml" ds:itemID="{71CB796E-1756-420C-8D64-8ACC22510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31476</Words>
  <Characters>173122</Characters>
  <Application>Microsoft Office Word</Application>
  <DocSecurity>0</DocSecurity>
  <Lines>1442</Lines>
  <Paragraphs>408</Paragraphs>
  <ScaleCrop>false</ScaleCrop>
  <HeadingPairs>
    <vt:vector size="2" baseType="variant">
      <vt:variant>
        <vt:lpstr>Title</vt:lpstr>
      </vt:variant>
      <vt:variant>
        <vt:i4>1</vt:i4>
      </vt:variant>
    </vt:vector>
  </HeadingPairs>
  <TitlesOfParts>
    <vt:vector size="1" baseType="lpstr">
      <vt:lpstr>IHO S-121 Product Specification for Maritime Limits and Boundaries</vt:lpstr>
    </vt:vector>
  </TitlesOfParts>
  <Company>IDON Technologies Inc., CHS</Company>
  <LinksUpToDate>false</LinksUpToDate>
  <CharactersWithSpaces>204190</CharactersWithSpaces>
  <SharedDoc>false</SharedDoc>
  <HLinks>
    <vt:vector size="180" baseType="variant">
      <vt:variant>
        <vt:i4>1638415</vt:i4>
      </vt:variant>
      <vt:variant>
        <vt:i4>348</vt:i4>
      </vt:variant>
      <vt:variant>
        <vt:i4>0</vt:i4>
      </vt:variant>
      <vt:variant>
        <vt:i4>5</vt:i4>
      </vt:variant>
      <vt:variant>
        <vt:lpwstr>http://www.epsg-registry.org/</vt:lpwstr>
      </vt:variant>
      <vt:variant>
        <vt:lpwstr/>
      </vt:variant>
      <vt:variant>
        <vt:i4>5111887</vt:i4>
      </vt:variant>
      <vt:variant>
        <vt:i4>261</vt:i4>
      </vt:variant>
      <vt:variant>
        <vt:i4>0</vt:i4>
      </vt:variant>
      <vt:variant>
        <vt:i4>5</vt:i4>
      </vt:variant>
      <vt:variant>
        <vt:lpwstr>http://www.epsg.org/</vt:lpwstr>
      </vt:variant>
      <vt:variant>
        <vt:lpwstr/>
      </vt:variant>
      <vt:variant>
        <vt:i4>2031642</vt:i4>
      </vt:variant>
      <vt:variant>
        <vt:i4>255</vt:i4>
      </vt:variant>
      <vt:variant>
        <vt:i4>0</vt:i4>
      </vt:variant>
      <vt:variant>
        <vt:i4>5</vt:i4>
      </vt:variant>
      <vt:variant>
        <vt:lpwstr>http://www.geod.nrcan.gc.ca/</vt:lpwstr>
      </vt:variant>
      <vt:variant>
        <vt:lpwstr/>
      </vt:variant>
      <vt:variant>
        <vt:i4>6422614</vt:i4>
      </vt:variant>
      <vt:variant>
        <vt:i4>252</vt:i4>
      </vt:variant>
      <vt:variant>
        <vt:i4>0</vt:i4>
      </vt:variant>
      <vt:variant>
        <vt:i4>5</vt:i4>
      </vt:variant>
      <vt:variant>
        <vt:lpwstr>mailto:information@geod.nrcan.gc.ca</vt:lpwstr>
      </vt:variant>
      <vt:variant>
        <vt:lpwstr/>
      </vt:variant>
      <vt:variant>
        <vt:i4>1572927</vt:i4>
      </vt:variant>
      <vt:variant>
        <vt:i4>152</vt:i4>
      </vt:variant>
      <vt:variant>
        <vt:i4>0</vt:i4>
      </vt:variant>
      <vt:variant>
        <vt:i4>5</vt:i4>
      </vt:variant>
      <vt:variant>
        <vt:lpwstr/>
      </vt:variant>
      <vt:variant>
        <vt:lpwstr>_Toc381690417</vt:lpwstr>
      </vt:variant>
      <vt:variant>
        <vt:i4>1572927</vt:i4>
      </vt:variant>
      <vt:variant>
        <vt:i4>146</vt:i4>
      </vt:variant>
      <vt:variant>
        <vt:i4>0</vt:i4>
      </vt:variant>
      <vt:variant>
        <vt:i4>5</vt:i4>
      </vt:variant>
      <vt:variant>
        <vt:lpwstr/>
      </vt:variant>
      <vt:variant>
        <vt:lpwstr>_Toc381690416</vt:lpwstr>
      </vt:variant>
      <vt:variant>
        <vt:i4>1572927</vt:i4>
      </vt:variant>
      <vt:variant>
        <vt:i4>140</vt:i4>
      </vt:variant>
      <vt:variant>
        <vt:i4>0</vt:i4>
      </vt:variant>
      <vt:variant>
        <vt:i4>5</vt:i4>
      </vt:variant>
      <vt:variant>
        <vt:lpwstr/>
      </vt:variant>
      <vt:variant>
        <vt:lpwstr>_Toc381690415</vt:lpwstr>
      </vt:variant>
      <vt:variant>
        <vt:i4>1572927</vt:i4>
      </vt:variant>
      <vt:variant>
        <vt:i4>134</vt:i4>
      </vt:variant>
      <vt:variant>
        <vt:i4>0</vt:i4>
      </vt:variant>
      <vt:variant>
        <vt:i4>5</vt:i4>
      </vt:variant>
      <vt:variant>
        <vt:lpwstr/>
      </vt:variant>
      <vt:variant>
        <vt:lpwstr>_Toc381690414</vt:lpwstr>
      </vt:variant>
      <vt:variant>
        <vt:i4>1572927</vt:i4>
      </vt:variant>
      <vt:variant>
        <vt:i4>128</vt:i4>
      </vt:variant>
      <vt:variant>
        <vt:i4>0</vt:i4>
      </vt:variant>
      <vt:variant>
        <vt:i4>5</vt:i4>
      </vt:variant>
      <vt:variant>
        <vt:lpwstr/>
      </vt:variant>
      <vt:variant>
        <vt:lpwstr>_Toc381690413</vt:lpwstr>
      </vt:variant>
      <vt:variant>
        <vt:i4>1572927</vt:i4>
      </vt:variant>
      <vt:variant>
        <vt:i4>122</vt:i4>
      </vt:variant>
      <vt:variant>
        <vt:i4>0</vt:i4>
      </vt:variant>
      <vt:variant>
        <vt:i4>5</vt:i4>
      </vt:variant>
      <vt:variant>
        <vt:lpwstr/>
      </vt:variant>
      <vt:variant>
        <vt:lpwstr>_Toc381690412</vt:lpwstr>
      </vt:variant>
      <vt:variant>
        <vt:i4>1572927</vt:i4>
      </vt:variant>
      <vt:variant>
        <vt:i4>116</vt:i4>
      </vt:variant>
      <vt:variant>
        <vt:i4>0</vt:i4>
      </vt:variant>
      <vt:variant>
        <vt:i4>5</vt:i4>
      </vt:variant>
      <vt:variant>
        <vt:lpwstr/>
      </vt:variant>
      <vt:variant>
        <vt:lpwstr>_Toc381690411</vt:lpwstr>
      </vt:variant>
      <vt:variant>
        <vt:i4>1572927</vt:i4>
      </vt:variant>
      <vt:variant>
        <vt:i4>110</vt:i4>
      </vt:variant>
      <vt:variant>
        <vt:i4>0</vt:i4>
      </vt:variant>
      <vt:variant>
        <vt:i4>5</vt:i4>
      </vt:variant>
      <vt:variant>
        <vt:lpwstr/>
      </vt:variant>
      <vt:variant>
        <vt:lpwstr>_Toc381690410</vt:lpwstr>
      </vt:variant>
      <vt:variant>
        <vt:i4>1638463</vt:i4>
      </vt:variant>
      <vt:variant>
        <vt:i4>104</vt:i4>
      </vt:variant>
      <vt:variant>
        <vt:i4>0</vt:i4>
      </vt:variant>
      <vt:variant>
        <vt:i4>5</vt:i4>
      </vt:variant>
      <vt:variant>
        <vt:lpwstr/>
      </vt:variant>
      <vt:variant>
        <vt:lpwstr>_Toc381690409</vt:lpwstr>
      </vt:variant>
      <vt:variant>
        <vt:i4>1638463</vt:i4>
      </vt:variant>
      <vt:variant>
        <vt:i4>98</vt:i4>
      </vt:variant>
      <vt:variant>
        <vt:i4>0</vt:i4>
      </vt:variant>
      <vt:variant>
        <vt:i4>5</vt:i4>
      </vt:variant>
      <vt:variant>
        <vt:lpwstr/>
      </vt:variant>
      <vt:variant>
        <vt:lpwstr>_Toc381690408</vt:lpwstr>
      </vt:variant>
      <vt:variant>
        <vt:i4>1638463</vt:i4>
      </vt:variant>
      <vt:variant>
        <vt:i4>92</vt:i4>
      </vt:variant>
      <vt:variant>
        <vt:i4>0</vt:i4>
      </vt:variant>
      <vt:variant>
        <vt:i4>5</vt:i4>
      </vt:variant>
      <vt:variant>
        <vt:lpwstr/>
      </vt:variant>
      <vt:variant>
        <vt:lpwstr>_Toc381690407</vt:lpwstr>
      </vt:variant>
      <vt:variant>
        <vt:i4>1638463</vt:i4>
      </vt:variant>
      <vt:variant>
        <vt:i4>86</vt:i4>
      </vt:variant>
      <vt:variant>
        <vt:i4>0</vt:i4>
      </vt:variant>
      <vt:variant>
        <vt:i4>5</vt:i4>
      </vt:variant>
      <vt:variant>
        <vt:lpwstr/>
      </vt:variant>
      <vt:variant>
        <vt:lpwstr>_Toc381690406</vt:lpwstr>
      </vt:variant>
      <vt:variant>
        <vt:i4>1638463</vt:i4>
      </vt:variant>
      <vt:variant>
        <vt:i4>80</vt:i4>
      </vt:variant>
      <vt:variant>
        <vt:i4>0</vt:i4>
      </vt:variant>
      <vt:variant>
        <vt:i4>5</vt:i4>
      </vt:variant>
      <vt:variant>
        <vt:lpwstr/>
      </vt:variant>
      <vt:variant>
        <vt:lpwstr>_Toc381690405</vt:lpwstr>
      </vt:variant>
      <vt:variant>
        <vt:i4>1638463</vt:i4>
      </vt:variant>
      <vt:variant>
        <vt:i4>74</vt:i4>
      </vt:variant>
      <vt:variant>
        <vt:i4>0</vt:i4>
      </vt:variant>
      <vt:variant>
        <vt:i4>5</vt:i4>
      </vt:variant>
      <vt:variant>
        <vt:lpwstr/>
      </vt:variant>
      <vt:variant>
        <vt:lpwstr>_Toc381690404</vt:lpwstr>
      </vt:variant>
      <vt:variant>
        <vt:i4>1638463</vt:i4>
      </vt:variant>
      <vt:variant>
        <vt:i4>68</vt:i4>
      </vt:variant>
      <vt:variant>
        <vt:i4>0</vt:i4>
      </vt:variant>
      <vt:variant>
        <vt:i4>5</vt:i4>
      </vt:variant>
      <vt:variant>
        <vt:lpwstr/>
      </vt:variant>
      <vt:variant>
        <vt:lpwstr>_Toc381690403</vt:lpwstr>
      </vt:variant>
      <vt:variant>
        <vt:i4>1638463</vt:i4>
      </vt:variant>
      <vt:variant>
        <vt:i4>62</vt:i4>
      </vt:variant>
      <vt:variant>
        <vt:i4>0</vt:i4>
      </vt:variant>
      <vt:variant>
        <vt:i4>5</vt:i4>
      </vt:variant>
      <vt:variant>
        <vt:lpwstr/>
      </vt:variant>
      <vt:variant>
        <vt:lpwstr>_Toc381690402</vt:lpwstr>
      </vt:variant>
      <vt:variant>
        <vt:i4>1638463</vt:i4>
      </vt:variant>
      <vt:variant>
        <vt:i4>56</vt:i4>
      </vt:variant>
      <vt:variant>
        <vt:i4>0</vt:i4>
      </vt:variant>
      <vt:variant>
        <vt:i4>5</vt:i4>
      </vt:variant>
      <vt:variant>
        <vt:lpwstr/>
      </vt:variant>
      <vt:variant>
        <vt:lpwstr>_Toc381690401</vt:lpwstr>
      </vt:variant>
      <vt:variant>
        <vt:i4>1638463</vt:i4>
      </vt:variant>
      <vt:variant>
        <vt:i4>50</vt:i4>
      </vt:variant>
      <vt:variant>
        <vt:i4>0</vt:i4>
      </vt:variant>
      <vt:variant>
        <vt:i4>5</vt:i4>
      </vt:variant>
      <vt:variant>
        <vt:lpwstr/>
      </vt:variant>
      <vt:variant>
        <vt:lpwstr>_Toc381690400</vt:lpwstr>
      </vt:variant>
      <vt:variant>
        <vt:i4>1048632</vt:i4>
      </vt:variant>
      <vt:variant>
        <vt:i4>44</vt:i4>
      </vt:variant>
      <vt:variant>
        <vt:i4>0</vt:i4>
      </vt:variant>
      <vt:variant>
        <vt:i4>5</vt:i4>
      </vt:variant>
      <vt:variant>
        <vt:lpwstr/>
      </vt:variant>
      <vt:variant>
        <vt:lpwstr>_Toc381690399</vt:lpwstr>
      </vt:variant>
      <vt:variant>
        <vt:i4>1048632</vt:i4>
      </vt:variant>
      <vt:variant>
        <vt:i4>38</vt:i4>
      </vt:variant>
      <vt:variant>
        <vt:i4>0</vt:i4>
      </vt:variant>
      <vt:variant>
        <vt:i4>5</vt:i4>
      </vt:variant>
      <vt:variant>
        <vt:lpwstr/>
      </vt:variant>
      <vt:variant>
        <vt:lpwstr>_Toc381690398</vt:lpwstr>
      </vt:variant>
      <vt:variant>
        <vt:i4>1048632</vt:i4>
      </vt:variant>
      <vt:variant>
        <vt:i4>32</vt:i4>
      </vt:variant>
      <vt:variant>
        <vt:i4>0</vt:i4>
      </vt:variant>
      <vt:variant>
        <vt:i4>5</vt:i4>
      </vt:variant>
      <vt:variant>
        <vt:lpwstr/>
      </vt:variant>
      <vt:variant>
        <vt:lpwstr>_Toc381690397</vt:lpwstr>
      </vt:variant>
      <vt:variant>
        <vt:i4>1048632</vt:i4>
      </vt:variant>
      <vt:variant>
        <vt:i4>26</vt:i4>
      </vt:variant>
      <vt:variant>
        <vt:i4>0</vt:i4>
      </vt:variant>
      <vt:variant>
        <vt:i4>5</vt:i4>
      </vt:variant>
      <vt:variant>
        <vt:lpwstr/>
      </vt:variant>
      <vt:variant>
        <vt:lpwstr>_Toc381690396</vt:lpwstr>
      </vt:variant>
      <vt:variant>
        <vt:i4>1048632</vt:i4>
      </vt:variant>
      <vt:variant>
        <vt:i4>20</vt:i4>
      </vt:variant>
      <vt:variant>
        <vt:i4>0</vt:i4>
      </vt:variant>
      <vt:variant>
        <vt:i4>5</vt:i4>
      </vt:variant>
      <vt:variant>
        <vt:lpwstr/>
      </vt:variant>
      <vt:variant>
        <vt:lpwstr>_Toc381690395</vt:lpwstr>
      </vt:variant>
      <vt:variant>
        <vt:i4>1048632</vt:i4>
      </vt:variant>
      <vt:variant>
        <vt:i4>14</vt:i4>
      </vt:variant>
      <vt:variant>
        <vt:i4>0</vt:i4>
      </vt:variant>
      <vt:variant>
        <vt:i4>5</vt:i4>
      </vt:variant>
      <vt:variant>
        <vt:lpwstr/>
      </vt:variant>
      <vt:variant>
        <vt:lpwstr>_Toc381690394</vt:lpwstr>
      </vt:variant>
      <vt:variant>
        <vt:i4>1048632</vt:i4>
      </vt:variant>
      <vt:variant>
        <vt:i4>8</vt:i4>
      </vt:variant>
      <vt:variant>
        <vt:i4>0</vt:i4>
      </vt:variant>
      <vt:variant>
        <vt:i4>5</vt:i4>
      </vt:variant>
      <vt:variant>
        <vt:lpwstr/>
      </vt:variant>
      <vt:variant>
        <vt:lpwstr>_Toc381690393</vt:lpwstr>
      </vt:variant>
      <vt:variant>
        <vt:i4>1048632</vt:i4>
      </vt:variant>
      <vt:variant>
        <vt:i4>2</vt:i4>
      </vt:variant>
      <vt:variant>
        <vt:i4>0</vt:i4>
      </vt:variant>
      <vt:variant>
        <vt:i4>5</vt:i4>
      </vt:variant>
      <vt:variant>
        <vt:lpwstr/>
      </vt:variant>
      <vt:variant>
        <vt:lpwstr>_Toc381690392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S-121 Product Specification for Maritime Limits and Boundaries</dc:title>
  <dc:creator>C D OBrien, S Durand</dc:creator>
  <dc:description>Draft 2.3.7</dc:description>
  <cp:lastModifiedBy>Project Officer Peru</cp:lastModifiedBy>
  <cp:revision>2</cp:revision>
  <cp:lastPrinted>2016-03-14T05:00:00Z</cp:lastPrinted>
  <dcterms:created xsi:type="dcterms:W3CDTF">2019-08-12T06:17:00Z</dcterms:created>
  <dcterms:modified xsi:type="dcterms:W3CDTF">2019-08-12T06:17:00Z</dcterms:modified>
</cp:coreProperties>
</file>