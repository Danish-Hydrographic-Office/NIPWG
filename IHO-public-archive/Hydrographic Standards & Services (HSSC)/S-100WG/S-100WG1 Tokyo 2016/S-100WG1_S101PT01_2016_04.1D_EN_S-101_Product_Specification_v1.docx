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F900C7" w14:textId="77777777" w:rsidR="004A104F" w:rsidRPr="008233BF" w:rsidRDefault="004A104F"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outlineLvl w:val="0"/>
        <w:rPr>
          <w:sz w:val="28"/>
        </w:rPr>
      </w:pPr>
      <w:r w:rsidRPr="008233BF">
        <w:fldChar w:fldCharType="begin"/>
      </w:r>
      <w:r w:rsidRPr="008233BF">
        <w:instrText xml:space="preserve"> SET LIBEnFileName "C:\Documents and Settings\julia.powell\My Documents\IHO TSMAD\S100-0 main\IHO S-100 Main Oct 1 2007.doc" </w:instrText>
      </w:r>
      <w:r w:rsidRPr="008233BF">
        <w:fldChar w:fldCharType="separate"/>
      </w:r>
      <w:bookmarkStart w:id="0" w:name="LIBEnFileName"/>
      <w:r w:rsidRPr="008233BF">
        <w:rPr>
          <w:noProof/>
        </w:rPr>
        <w:t>C:\Documents and Settings\julia.powell\My Documents\IHO TSMAD\S100-0 main\IHO S-100 Main Oct 1 2007.doc</w:t>
      </w:r>
      <w:bookmarkEnd w:id="0"/>
      <w:r w:rsidRPr="008233BF">
        <w:fldChar w:fldCharType="end"/>
      </w:r>
      <w:r w:rsidRPr="008233BF">
        <w:fldChar w:fldCharType="begin"/>
      </w:r>
      <w:r w:rsidRPr="008233BF">
        <w:instrText xml:space="preserve"> SET DDHeadingPage1 "" </w:instrText>
      </w:r>
      <w:r w:rsidRPr="008233BF">
        <w:fldChar w:fldCharType="separate"/>
      </w:r>
      <w:bookmarkStart w:id="1" w:name="DDHeadingPage1"/>
      <w:bookmarkEnd w:id="1"/>
      <w:r w:rsidRPr="008233BF">
        <w:rPr>
          <w:noProof/>
        </w:rPr>
        <w:t xml:space="preserve"> </w:t>
      </w:r>
      <w:r w:rsidRPr="008233BF">
        <w:fldChar w:fldCharType="end"/>
      </w:r>
      <w:r w:rsidRPr="008233BF">
        <w:fldChar w:fldCharType="begin"/>
      </w:r>
      <w:r w:rsidRPr="008233BF">
        <w:instrText xml:space="preserve"> SET DDOrganization "© ISO/IEC 2007 – All rights reserved" </w:instrText>
      </w:r>
      <w:r w:rsidRPr="008233BF">
        <w:fldChar w:fldCharType="separate"/>
      </w:r>
      <w:bookmarkStart w:id="2" w:name="DDOrganization"/>
      <w:r w:rsidRPr="008233BF">
        <w:rPr>
          <w:noProof/>
        </w:rPr>
        <w:t>© ISO/IEC 2007 – All rights reserved</w:t>
      </w:r>
      <w:bookmarkEnd w:id="2"/>
      <w:r w:rsidRPr="008233BF">
        <w:fldChar w:fldCharType="end"/>
      </w:r>
      <w:r w:rsidRPr="008233BF">
        <w:fldChar w:fldCharType="begin"/>
      </w:r>
      <w:r w:rsidRPr="008233BF">
        <w:instrText xml:space="preserve"> SET LibEnteteISO "ISO-IEC_" </w:instrText>
      </w:r>
      <w:r w:rsidRPr="008233BF">
        <w:fldChar w:fldCharType="separate"/>
      </w:r>
      <w:bookmarkStart w:id="3" w:name="LibEnteteISO"/>
      <w:r w:rsidRPr="008233BF">
        <w:rPr>
          <w:noProof/>
        </w:rPr>
        <w:t>ISO-IEC_</w:t>
      </w:r>
      <w:bookmarkEnd w:id="3"/>
      <w:r w:rsidRPr="008233BF">
        <w:fldChar w:fldCharType="end"/>
      </w:r>
      <w:r w:rsidRPr="008233BF">
        <w:fldChar w:fldCharType="begin"/>
      </w:r>
      <w:r w:rsidRPr="008233BF">
        <w:instrText xml:space="preserve"> SET LIBTypeTitreISO " 63" </w:instrText>
      </w:r>
      <w:r w:rsidRPr="008233BF">
        <w:fldChar w:fldCharType="separate"/>
      </w:r>
      <w:bookmarkStart w:id="4" w:name="LIBTypeTitreISO"/>
      <w:r w:rsidRPr="008233BF">
        <w:rPr>
          <w:noProof/>
        </w:rPr>
        <w:t xml:space="preserve"> 63</w:t>
      </w:r>
      <w:bookmarkEnd w:id="4"/>
      <w:r w:rsidRPr="008233BF">
        <w:fldChar w:fldCharType="end"/>
      </w:r>
      <w:r w:rsidRPr="008233BF">
        <w:fldChar w:fldCharType="begin"/>
      </w:r>
      <w:r w:rsidRPr="008233BF">
        <w:instrText xml:space="preserve"> SET DDTITLE4 "Complementary element" </w:instrText>
      </w:r>
      <w:r w:rsidRPr="008233BF">
        <w:fldChar w:fldCharType="separate"/>
      </w:r>
      <w:bookmarkStart w:id="5" w:name="DDTITLE4"/>
      <w:r w:rsidRPr="008233BF">
        <w:rPr>
          <w:noProof/>
        </w:rPr>
        <w:t>Complementary element</w:t>
      </w:r>
      <w:bookmarkEnd w:id="5"/>
      <w:r w:rsidRPr="008233BF">
        <w:fldChar w:fldCharType="end"/>
      </w:r>
      <w:r w:rsidRPr="008233BF">
        <w:fldChar w:fldCharType="begin"/>
      </w:r>
      <w:r w:rsidRPr="008233BF">
        <w:instrText xml:space="preserve"> SET DDTITLE3 "Introductory element — Main element" </w:instrText>
      </w:r>
      <w:r w:rsidRPr="008233BF">
        <w:fldChar w:fldCharType="separate"/>
      </w:r>
      <w:bookmarkStart w:id="6" w:name="DDTITLE3"/>
      <w:r w:rsidRPr="008233BF">
        <w:rPr>
          <w:noProof/>
        </w:rPr>
        <w:t>Introductory element — Main element</w:t>
      </w:r>
      <w:bookmarkEnd w:id="6"/>
      <w:r w:rsidRPr="008233BF">
        <w:fldChar w:fldCharType="end"/>
      </w:r>
      <w:r w:rsidRPr="008233BF">
        <w:fldChar w:fldCharType="begin"/>
      </w:r>
      <w:r w:rsidRPr="008233BF">
        <w:instrText xml:space="preserve"> SET DDTITLE2 "Élément introductif — Élément central — Élément complémentaire" </w:instrText>
      </w:r>
      <w:r w:rsidRPr="008233BF">
        <w:fldChar w:fldCharType="separate"/>
      </w:r>
      <w:bookmarkStart w:id="7" w:name="DDTITLE2"/>
      <w:r w:rsidRPr="008233BF">
        <w:rPr>
          <w:noProof/>
        </w:rPr>
        <w:t>Élément introductif — Élément central — Élément complémentaire</w:t>
      </w:r>
      <w:bookmarkEnd w:id="7"/>
      <w:r w:rsidRPr="008233BF">
        <w:fldChar w:fldCharType="end"/>
      </w:r>
      <w:r w:rsidRPr="008233BF">
        <w:fldChar w:fldCharType="begin"/>
      </w:r>
      <w:r w:rsidRPr="008233BF">
        <w:instrText xml:space="preserve"> SET DDTITLE1 "Introductory element — Main element — Complementary element" </w:instrText>
      </w:r>
      <w:r w:rsidRPr="008233BF">
        <w:fldChar w:fldCharType="separate"/>
      </w:r>
      <w:bookmarkStart w:id="8" w:name="DDTITLE1"/>
      <w:r w:rsidRPr="008233BF">
        <w:rPr>
          <w:noProof/>
        </w:rPr>
        <w:t>Introductory element — Main element — Complementary element</w:t>
      </w:r>
      <w:bookmarkEnd w:id="8"/>
      <w:r w:rsidRPr="008233BF">
        <w:fldChar w:fldCharType="end"/>
      </w:r>
      <w:r w:rsidRPr="008233BF">
        <w:fldChar w:fldCharType="begin"/>
      </w:r>
      <w:r w:rsidRPr="008233BF">
        <w:instrText xml:space="preserve"> SET DDDocLanguage "E" </w:instrText>
      </w:r>
      <w:r w:rsidRPr="008233BF">
        <w:fldChar w:fldCharType="separate"/>
      </w:r>
      <w:bookmarkStart w:id="9" w:name="DDDocLanguage"/>
      <w:r w:rsidRPr="008233BF">
        <w:rPr>
          <w:noProof/>
        </w:rPr>
        <w:t>E</w:t>
      </w:r>
      <w:bookmarkEnd w:id="9"/>
      <w:r w:rsidRPr="008233BF">
        <w:fldChar w:fldCharType="end"/>
      </w:r>
      <w:r w:rsidRPr="008233BF">
        <w:fldChar w:fldCharType="begin"/>
      </w:r>
      <w:r w:rsidRPr="008233BF">
        <w:instrText xml:space="preserve"> SET DDWorkDocDate "2007-10-2" </w:instrText>
      </w:r>
      <w:r w:rsidRPr="008233BF">
        <w:fldChar w:fldCharType="separate"/>
      </w:r>
      <w:bookmarkStart w:id="10" w:name="DDWorkDocDate"/>
      <w:r w:rsidRPr="008233BF">
        <w:rPr>
          <w:noProof/>
        </w:rPr>
        <w:t>2007-10-2</w:t>
      </w:r>
      <w:bookmarkEnd w:id="10"/>
      <w:r w:rsidRPr="008233BF">
        <w:fldChar w:fldCharType="end"/>
      </w:r>
      <w:r w:rsidRPr="008233BF">
        <w:fldChar w:fldCharType="begin"/>
      </w:r>
      <w:r w:rsidRPr="008233BF">
        <w:instrText xml:space="preserve"> SET DDDocStage "" </w:instrText>
      </w:r>
      <w:r w:rsidRPr="008233BF">
        <w:fldChar w:fldCharType="separate"/>
      </w:r>
      <w:bookmarkStart w:id="11" w:name="DDDocStage"/>
      <w:bookmarkEnd w:id="11"/>
      <w:r w:rsidRPr="008233BF">
        <w:rPr>
          <w:noProof/>
        </w:rPr>
        <w:t xml:space="preserve"> </w:t>
      </w:r>
      <w:r w:rsidRPr="008233BF">
        <w:fldChar w:fldCharType="end"/>
      </w:r>
      <w:r w:rsidRPr="008233BF">
        <w:fldChar w:fldCharType="begin"/>
      </w:r>
      <w:r w:rsidRPr="008233BF">
        <w:instrText xml:space="preserve"> SET DDOrganization3 "ISO/IEC" </w:instrText>
      </w:r>
      <w:r w:rsidRPr="008233BF">
        <w:fldChar w:fldCharType="separate"/>
      </w:r>
      <w:bookmarkStart w:id="12" w:name="DDOrganization3"/>
      <w:r w:rsidRPr="008233BF">
        <w:rPr>
          <w:noProof/>
        </w:rPr>
        <w:t>ISO/IEC</w:t>
      </w:r>
      <w:bookmarkEnd w:id="12"/>
      <w:r w:rsidRPr="008233BF">
        <w:fldChar w:fldCharType="end"/>
      </w:r>
      <w:r w:rsidRPr="008233BF">
        <w:fldChar w:fldCharType="begin"/>
      </w:r>
      <w:r w:rsidRPr="008233BF">
        <w:instrText xml:space="preserve"> SET DDOrganization1 "ISO/IEC " </w:instrText>
      </w:r>
      <w:r w:rsidRPr="008233BF">
        <w:fldChar w:fldCharType="separate"/>
      </w:r>
      <w:bookmarkStart w:id="13" w:name="DDOrganization1"/>
      <w:r w:rsidRPr="008233BF">
        <w:rPr>
          <w:noProof/>
        </w:rPr>
        <w:t>ISO/IEC </w:t>
      </w:r>
      <w:bookmarkEnd w:id="13"/>
      <w:r w:rsidRPr="008233BF">
        <w:fldChar w:fldCharType="end"/>
      </w:r>
      <w:r w:rsidRPr="008233BF">
        <w:fldChar w:fldCharType="begin"/>
      </w:r>
      <w:r w:rsidRPr="008233BF">
        <w:instrText xml:space="preserve"> SET DDBASEYEAR "" </w:instrText>
      </w:r>
      <w:r w:rsidRPr="008233BF">
        <w:fldChar w:fldCharType="separate"/>
      </w:r>
      <w:bookmarkStart w:id="14" w:name="DDBASEYEAR"/>
      <w:bookmarkEnd w:id="14"/>
      <w:r w:rsidRPr="008233BF">
        <w:rPr>
          <w:noProof/>
        </w:rPr>
        <w:t xml:space="preserve"> </w:t>
      </w:r>
      <w:r w:rsidRPr="008233BF">
        <w:fldChar w:fldCharType="end"/>
      </w:r>
      <w:r w:rsidRPr="008233BF">
        <w:fldChar w:fldCharType="begin"/>
      </w:r>
      <w:r w:rsidRPr="008233BF">
        <w:instrText xml:space="preserve"> SET DDAmno "" </w:instrText>
      </w:r>
      <w:r w:rsidRPr="008233BF">
        <w:fldChar w:fldCharType="separate"/>
      </w:r>
      <w:bookmarkStart w:id="15" w:name="DDAmno"/>
      <w:bookmarkEnd w:id="15"/>
      <w:r w:rsidRPr="008233BF">
        <w:rPr>
          <w:noProof/>
        </w:rPr>
        <w:t xml:space="preserve"> </w:t>
      </w:r>
      <w:r w:rsidRPr="008233BF">
        <w:fldChar w:fldCharType="end"/>
      </w:r>
      <w:r w:rsidRPr="008233BF">
        <w:fldChar w:fldCharType="begin"/>
      </w:r>
      <w:r w:rsidRPr="008233BF">
        <w:instrText xml:space="preserve"> SET DDDocSubType "" </w:instrText>
      </w:r>
      <w:r w:rsidRPr="008233BF">
        <w:fldChar w:fldCharType="separate"/>
      </w:r>
      <w:bookmarkStart w:id="16" w:name="DDDocSubType"/>
      <w:bookmarkEnd w:id="16"/>
      <w:r w:rsidRPr="008233BF">
        <w:rPr>
          <w:noProof/>
        </w:rPr>
        <w:t xml:space="preserve"> </w:t>
      </w:r>
      <w:r w:rsidRPr="008233BF">
        <w:fldChar w:fldCharType="end"/>
      </w:r>
      <w:r w:rsidRPr="008233BF">
        <w:fldChar w:fldCharType="begin"/>
      </w:r>
      <w:r w:rsidRPr="008233BF">
        <w:instrText xml:space="preserve"> SET DDDocType "" </w:instrText>
      </w:r>
      <w:r w:rsidRPr="008233BF">
        <w:fldChar w:fldCharType="separate"/>
      </w:r>
      <w:bookmarkStart w:id="17" w:name="DDDocType"/>
      <w:bookmarkEnd w:id="17"/>
      <w:r w:rsidRPr="008233BF">
        <w:rPr>
          <w:noProof/>
        </w:rPr>
        <w:t xml:space="preserve"> </w:t>
      </w:r>
      <w:r w:rsidRPr="008233BF">
        <w:fldChar w:fldCharType="end"/>
      </w:r>
      <w:r w:rsidRPr="008233BF">
        <w:fldChar w:fldCharType="begin"/>
      </w:r>
      <w:r w:rsidRPr="008233BF">
        <w:instrText xml:space="preserve"> SET DDpubYear "2007" </w:instrText>
      </w:r>
      <w:r w:rsidRPr="008233BF">
        <w:fldChar w:fldCharType="separate"/>
      </w:r>
      <w:bookmarkStart w:id="18" w:name="DDpubYear"/>
      <w:r w:rsidRPr="008233BF">
        <w:rPr>
          <w:noProof/>
        </w:rPr>
        <w:t>2007</w:t>
      </w:r>
      <w:bookmarkEnd w:id="18"/>
      <w:r w:rsidRPr="008233BF">
        <w:fldChar w:fldCharType="end"/>
      </w:r>
      <w:r w:rsidRPr="008233BF">
        <w:fldChar w:fldCharType="begin"/>
      </w:r>
      <w:r w:rsidRPr="008233BF">
        <w:instrText xml:space="preserve"> SET DDWorkDocNo "" </w:instrText>
      </w:r>
      <w:r w:rsidRPr="008233BF">
        <w:fldChar w:fldCharType="separate"/>
      </w:r>
      <w:bookmarkStart w:id="19" w:name="DDWorkDocNo"/>
      <w:bookmarkEnd w:id="19"/>
      <w:r w:rsidRPr="008233BF">
        <w:rPr>
          <w:noProof/>
        </w:rPr>
        <w:t xml:space="preserve"> </w:t>
      </w:r>
      <w:r w:rsidRPr="008233BF">
        <w:fldChar w:fldCharType="end"/>
      </w:r>
      <w:r w:rsidRPr="008233BF">
        <w:fldChar w:fldCharType="begin"/>
      </w:r>
      <w:r w:rsidRPr="008233BF">
        <w:instrText xml:space="preserve"> SET DDRefNoPart "ISO/IEC " </w:instrText>
      </w:r>
      <w:r w:rsidRPr="008233BF">
        <w:fldChar w:fldCharType="separate"/>
      </w:r>
      <w:bookmarkStart w:id="20" w:name="DDRefNoPart"/>
      <w:r w:rsidRPr="008233BF">
        <w:rPr>
          <w:noProof/>
        </w:rPr>
        <w:t>ISO/IEC </w:t>
      </w:r>
      <w:bookmarkEnd w:id="20"/>
      <w:r w:rsidRPr="008233BF">
        <w:fldChar w:fldCharType="end"/>
      </w:r>
      <w:r w:rsidRPr="008233BF">
        <w:fldChar w:fldCharType="begin"/>
      </w:r>
      <w:r w:rsidRPr="008233BF">
        <w:instrText xml:space="preserve"> SET DDRefGen "ISO/IEC " </w:instrText>
      </w:r>
      <w:r w:rsidRPr="008233BF">
        <w:fldChar w:fldCharType="separate"/>
      </w:r>
      <w:bookmarkStart w:id="21" w:name="DDRefGen"/>
      <w:r w:rsidRPr="008233BF">
        <w:rPr>
          <w:noProof/>
        </w:rPr>
        <w:t>ISO/IEC </w:t>
      </w:r>
      <w:bookmarkEnd w:id="21"/>
      <w:r w:rsidRPr="008233BF">
        <w:fldChar w:fldCharType="end"/>
      </w:r>
      <w:r w:rsidRPr="008233BF">
        <w:fldChar w:fldCharType="begin"/>
      </w:r>
      <w:r w:rsidRPr="008233BF">
        <w:instrText xml:space="preserve"> SET DDRefNum "_(E)." </w:instrText>
      </w:r>
      <w:r w:rsidRPr="008233BF">
        <w:fldChar w:fldCharType="separate"/>
      </w:r>
      <w:bookmarkStart w:id="22" w:name="DDRefNum"/>
      <w:r w:rsidRPr="008233BF">
        <w:rPr>
          <w:noProof/>
        </w:rPr>
        <w:t>_(E).</w:t>
      </w:r>
      <w:bookmarkEnd w:id="22"/>
      <w:r w:rsidRPr="008233BF">
        <w:fldChar w:fldCharType="end"/>
      </w:r>
      <w:r w:rsidRPr="008233BF">
        <w:fldChar w:fldCharType="begin"/>
      </w:r>
      <w:r w:rsidRPr="008233BF">
        <w:instrText xml:space="preserve"> SET DDSCSecr "" </w:instrText>
      </w:r>
      <w:r w:rsidRPr="008233BF">
        <w:fldChar w:fldCharType="separate"/>
      </w:r>
      <w:bookmarkStart w:id="23" w:name="DDSCSecr"/>
      <w:bookmarkEnd w:id="23"/>
      <w:r w:rsidRPr="008233BF">
        <w:rPr>
          <w:noProof/>
        </w:rPr>
        <w:t xml:space="preserve"> </w:t>
      </w:r>
      <w:r w:rsidRPr="008233BF">
        <w:fldChar w:fldCharType="end"/>
      </w:r>
      <w:r w:rsidRPr="008233BF">
        <w:fldChar w:fldCharType="begin"/>
      </w:r>
      <w:r w:rsidRPr="008233BF">
        <w:instrText xml:space="preserve"> SET DDSecr "" </w:instrText>
      </w:r>
      <w:r w:rsidRPr="008233BF">
        <w:fldChar w:fldCharType="separate"/>
      </w:r>
      <w:bookmarkStart w:id="24" w:name="DDSecr"/>
      <w:bookmarkEnd w:id="24"/>
      <w:r w:rsidRPr="008233BF">
        <w:rPr>
          <w:noProof/>
        </w:rPr>
        <w:t xml:space="preserve"> </w:t>
      </w:r>
      <w:r w:rsidRPr="008233BF">
        <w:fldChar w:fldCharType="end"/>
      </w:r>
      <w:r w:rsidRPr="008233BF">
        <w:fldChar w:fldCharType="begin"/>
      </w:r>
      <w:r w:rsidRPr="008233BF">
        <w:instrText xml:space="preserve"> SET DDSCTitle "" </w:instrText>
      </w:r>
      <w:r w:rsidRPr="008233BF">
        <w:fldChar w:fldCharType="separate"/>
      </w:r>
      <w:bookmarkStart w:id="25" w:name="DDSCTitle"/>
      <w:bookmarkEnd w:id="25"/>
      <w:r w:rsidRPr="008233BF">
        <w:rPr>
          <w:noProof/>
        </w:rPr>
        <w:t xml:space="preserve"> </w:t>
      </w:r>
      <w:r w:rsidRPr="008233BF">
        <w:fldChar w:fldCharType="end"/>
      </w:r>
      <w:r w:rsidRPr="008233BF">
        <w:fldChar w:fldCharType="begin"/>
      </w:r>
      <w:r w:rsidRPr="008233BF">
        <w:instrText xml:space="preserve"> SET DDTCTitle "" </w:instrText>
      </w:r>
      <w:r w:rsidRPr="008233BF">
        <w:fldChar w:fldCharType="separate"/>
      </w:r>
      <w:bookmarkStart w:id="26" w:name="DDTCTitle"/>
      <w:bookmarkEnd w:id="26"/>
      <w:r w:rsidRPr="008233BF">
        <w:rPr>
          <w:noProof/>
        </w:rPr>
        <w:t xml:space="preserve"> </w:t>
      </w:r>
      <w:r w:rsidRPr="008233BF">
        <w:fldChar w:fldCharType="end"/>
      </w:r>
      <w:r w:rsidRPr="008233BF">
        <w:fldChar w:fldCharType="begin"/>
      </w:r>
      <w:r w:rsidRPr="008233BF">
        <w:instrText xml:space="preserve"> SET DDWGNum "" </w:instrText>
      </w:r>
      <w:r w:rsidRPr="008233BF">
        <w:fldChar w:fldCharType="separate"/>
      </w:r>
      <w:bookmarkStart w:id="27" w:name="DDWGNum"/>
      <w:bookmarkEnd w:id="27"/>
      <w:r w:rsidRPr="008233BF">
        <w:rPr>
          <w:noProof/>
        </w:rPr>
        <w:t xml:space="preserve"> </w:t>
      </w:r>
      <w:r w:rsidRPr="008233BF">
        <w:fldChar w:fldCharType="end"/>
      </w:r>
      <w:r w:rsidRPr="008233BF">
        <w:fldChar w:fldCharType="begin"/>
      </w:r>
      <w:r w:rsidRPr="008233BF">
        <w:instrText xml:space="preserve"> SET DDSCNum "" </w:instrText>
      </w:r>
      <w:r w:rsidRPr="008233BF">
        <w:fldChar w:fldCharType="separate"/>
      </w:r>
      <w:bookmarkStart w:id="28" w:name="DDSCNum"/>
      <w:bookmarkEnd w:id="28"/>
      <w:r w:rsidRPr="008233BF">
        <w:rPr>
          <w:noProof/>
        </w:rPr>
        <w:t xml:space="preserve"> </w:t>
      </w:r>
      <w:r w:rsidRPr="008233BF">
        <w:fldChar w:fldCharType="end"/>
      </w:r>
      <w:r w:rsidRPr="008233BF">
        <w:fldChar w:fldCharType="begin"/>
      </w:r>
      <w:r w:rsidRPr="008233BF">
        <w:instrText xml:space="preserve"> SET DDTCNum "" </w:instrText>
      </w:r>
      <w:r w:rsidRPr="008233BF">
        <w:fldChar w:fldCharType="separate"/>
      </w:r>
      <w:bookmarkStart w:id="29" w:name="DDTCNum"/>
      <w:bookmarkEnd w:id="29"/>
      <w:r w:rsidRPr="008233BF">
        <w:rPr>
          <w:noProof/>
        </w:rPr>
        <w:t xml:space="preserve"> </w:t>
      </w:r>
      <w:r w:rsidRPr="008233BF">
        <w:fldChar w:fldCharType="end"/>
      </w:r>
      <w:r w:rsidRPr="008233BF">
        <w:fldChar w:fldCharType="begin"/>
      </w:r>
      <w:r w:rsidRPr="008233BF">
        <w:instrText xml:space="preserve"> SET LIBLANG " 2" </w:instrText>
      </w:r>
      <w:r w:rsidRPr="008233BF">
        <w:fldChar w:fldCharType="separate"/>
      </w:r>
      <w:bookmarkStart w:id="30" w:name="LIBLANG"/>
      <w:r w:rsidRPr="008233BF">
        <w:rPr>
          <w:noProof/>
        </w:rPr>
        <w:t xml:space="preserve"> 2</w:t>
      </w:r>
      <w:bookmarkEnd w:id="30"/>
      <w:r w:rsidRPr="008233BF">
        <w:fldChar w:fldCharType="end"/>
      </w:r>
      <w:r w:rsidRPr="008233BF">
        <w:fldChar w:fldCharType="begin"/>
      </w:r>
      <w:r w:rsidRPr="008233BF">
        <w:instrText xml:space="preserve"> SET libH2NAME "Heading 2" </w:instrText>
      </w:r>
      <w:r w:rsidRPr="008233BF">
        <w:fldChar w:fldCharType="separate"/>
      </w:r>
      <w:bookmarkStart w:id="31" w:name="libH2NAME"/>
      <w:r w:rsidRPr="008233BF">
        <w:rPr>
          <w:noProof/>
        </w:rPr>
        <w:t>Heading 2</w:t>
      </w:r>
      <w:bookmarkEnd w:id="31"/>
      <w:r w:rsidRPr="008233BF">
        <w:fldChar w:fldCharType="end"/>
      </w:r>
      <w:r w:rsidRPr="008233BF">
        <w:fldChar w:fldCharType="begin"/>
      </w:r>
      <w:r w:rsidRPr="008233BF">
        <w:instrText xml:space="preserve"> SET libH1NAME "Heading 1" </w:instrText>
      </w:r>
      <w:r w:rsidRPr="008233BF">
        <w:fldChar w:fldCharType="separate"/>
      </w:r>
      <w:bookmarkStart w:id="32" w:name="libH1NAME"/>
      <w:r w:rsidRPr="008233BF">
        <w:rPr>
          <w:noProof/>
        </w:rPr>
        <w:t>Heading 1</w:t>
      </w:r>
      <w:bookmarkEnd w:id="32"/>
      <w:r w:rsidRPr="008233BF">
        <w:fldChar w:fldCharType="end"/>
      </w:r>
      <w:r w:rsidRPr="008233BF">
        <w:fldChar w:fldCharType="begin"/>
      </w:r>
      <w:r w:rsidRPr="008233BF">
        <w:instrText xml:space="preserve"> SET LibDesc "" </w:instrText>
      </w:r>
      <w:r w:rsidRPr="008233BF">
        <w:fldChar w:fldCharType="separate"/>
      </w:r>
      <w:bookmarkStart w:id="33" w:name="LibDesc"/>
      <w:bookmarkEnd w:id="33"/>
      <w:r w:rsidRPr="008233BF">
        <w:rPr>
          <w:noProof/>
        </w:rPr>
        <w:t xml:space="preserve"> </w:t>
      </w:r>
      <w:r w:rsidRPr="008233BF">
        <w:fldChar w:fldCharType="end"/>
      </w:r>
      <w:r w:rsidRPr="008233BF">
        <w:fldChar w:fldCharType="begin"/>
      </w:r>
      <w:r w:rsidRPr="008233BF">
        <w:instrText xml:space="preserve"> SET LibDescD "" </w:instrText>
      </w:r>
      <w:r w:rsidRPr="008233BF">
        <w:fldChar w:fldCharType="separate"/>
      </w:r>
      <w:bookmarkStart w:id="34" w:name="LibDescD"/>
      <w:bookmarkEnd w:id="34"/>
      <w:r w:rsidRPr="008233BF">
        <w:rPr>
          <w:noProof/>
        </w:rPr>
        <w:t xml:space="preserve"> </w:t>
      </w:r>
      <w:r w:rsidRPr="008233BF">
        <w:fldChar w:fldCharType="end"/>
      </w:r>
      <w:r w:rsidRPr="008233BF">
        <w:fldChar w:fldCharType="begin"/>
      </w:r>
      <w:r w:rsidRPr="008233BF">
        <w:instrText xml:space="preserve"> SET LibDescE "" </w:instrText>
      </w:r>
      <w:r w:rsidRPr="008233BF">
        <w:fldChar w:fldCharType="separate"/>
      </w:r>
      <w:bookmarkStart w:id="35" w:name="LibDescE"/>
      <w:bookmarkEnd w:id="35"/>
      <w:r w:rsidRPr="008233BF">
        <w:rPr>
          <w:noProof/>
        </w:rPr>
        <w:t xml:space="preserve"> </w:t>
      </w:r>
      <w:r w:rsidRPr="008233BF">
        <w:fldChar w:fldCharType="end"/>
      </w:r>
      <w:r w:rsidRPr="008233BF">
        <w:fldChar w:fldCharType="begin"/>
      </w:r>
      <w:r w:rsidRPr="008233BF">
        <w:instrText xml:space="preserve"> SET LibDescF "" </w:instrText>
      </w:r>
      <w:r w:rsidRPr="008233BF">
        <w:fldChar w:fldCharType="separate"/>
      </w:r>
      <w:bookmarkStart w:id="36" w:name="LibDescF"/>
      <w:bookmarkEnd w:id="36"/>
      <w:r w:rsidRPr="008233BF">
        <w:rPr>
          <w:noProof/>
        </w:rPr>
        <w:t xml:space="preserve"> </w:t>
      </w:r>
      <w:r w:rsidRPr="008233BF">
        <w:fldChar w:fldCharType="end"/>
      </w:r>
      <w:r w:rsidRPr="008233BF">
        <w:fldChar w:fldCharType="begin"/>
      </w:r>
      <w:r w:rsidRPr="008233BF">
        <w:instrText xml:space="preserve"> SET NATSubVer "0" </w:instrText>
      </w:r>
      <w:r w:rsidRPr="008233BF">
        <w:fldChar w:fldCharType="separate"/>
      </w:r>
      <w:bookmarkStart w:id="37" w:name="NATSubVer"/>
      <w:r w:rsidRPr="008233BF">
        <w:rPr>
          <w:noProof/>
        </w:rPr>
        <w:t>0</w:t>
      </w:r>
      <w:bookmarkEnd w:id="37"/>
      <w:r w:rsidRPr="008233BF">
        <w:fldChar w:fldCharType="end"/>
      </w:r>
      <w:r w:rsidRPr="008233BF">
        <w:fldChar w:fldCharType="begin"/>
      </w:r>
      <w:r w:rsidRPr="008233BF">
        <w:instrText xml:space="preserve"> SET CENSubVer "2" </w:instrText>
      </w:r>
      <w:r w:rsidRPr="008233BF">
        <w:fldChar w:fldCharType="separate"/>
      </w:r>
      <w:bookmarkStart w:id="38" w:name="CENSubVer"/>
      <w:r w:rsidRPr="008233BF">
        <w:rPr>
          <w:noProof/>
        </w:rPr>
        <w:t>2</w:t>
      </w:r>
      <w:bookmarkEnd w:id="38"/>
      <w:r w:rsidRPr="008233BF">
        <w:fldChar w:fldCharType="end"/>
      </w:r>
      <w:r w:rsidRPr="008233BF">
        <w:fldChar w:fldCharType="begin"/>
      </w:r>
      <w:r w:rsidRPr="008233BF">
        <w:instrText xml:space="preserve"> SET ISOSubVer "" </w:instrText>
      </w:r>
      <w:r w:rsidRPr="008233BF">
        <w:fldChar w:fldCharType="separate"/>
      </w:r>
      <w:bookmarkStart w:id="39" w:name="ISOSubVer"/>
      <w:bookmarkEnd w:id="39"/>
      <w:r w:rsidRPr="008233BF">
        <w:rPr>
          <w:noProof/>
        </w:rPr>
        <w:t xml:space="preserve"> </w:t>
      </w:r>
      <w:r w:rsidRPr="008233BF">
        <w:fldChar w:fldCharType="end"/>
      </w:r>
      <w:r w:rsidRPr="008233BF">
        <w:fldChar w:fldCharType="begin"/>
      </w:r>
      <w:r w:rsidRPr="008233BF">
        <w:instrText xml:space="preserve"> SET LIBVerMSDN "STD Version 2.1c2" </w:instrText>
      </w:r>
      <w:r w:rsidRPr="008233BF">
        <w:fldChar w:fldCharType="separate"/>
      </w:r>
      <w:bookmarkStart w:id="40" w:name="LIBVerMSDN"/>
      <w:r w:rsidRPr="008233BF">
        <w:rPr>
          <w:noProof/>
        </w:rPr>
        <w:t>STD Version 2.1c2</w:t>
      </w:r>
      <w:bookmarkEnd w:id="40"/>
      <w:r w:rsidRPr="008233BF">
        <w:fldChar w:fldCharType="end"/>
      </w:r>
      <w:r w:rsidRPr="008233BF">
        <w:fldChar w:fldCharType="begin"/>
      </w:r>
      <w:r w:rsidRPr="008233BF">
        <w:instrText xml:space="preserve"> SET LIBStageCode "0" </w:instrText>
      </w:r>
      <w:r w:rsidRPr="008233BF">
        <w:fldChar w:fldCharType="separate"/>
      </w:r>
      <w:bookmarkStart w:id="41" w:name="LIBStageCode"/>
      <w:r w:rsidRPr="008233BF">
        <w:rPr>
          <w:noProof/>
        </w:rPr>
        <w:t>0</w:t>
      </w:r>
      <w:bookmarkEnd w:id="41"/>
      <w:r w:rsidRPr="008233BF">
        <w:fldChar w:fldCharType="end"/>
      </w:r>
      <w:r w:rsidRPr="008233BF">
        <w:fldChar w:fldCharType="begin"/>
      </w:r>
      <w:r w:rsidRPr="008233BF">
        <w:instrText xml:space="preserve"> SET LibRpl "" </w:instrText>
      </w:r>
      <w:r w:rsidRPr="008233BF">
        <w:fldChar w:fldCharType="separate"/>
      </w:r>
      <w:bookmarkStart w:id="42" w:name="LibRpl"/>
      <w:bookmarkEnd w:id="42"/>
      <w:r w:rsidRPr="008233BF">
        <w:rPr>
          <w:noProof/>
        </w:rPr>
        <w:t xml:space="preserve"> </w:t>
      </w:r>
      <w:r w:rsidRPr="008233BF">
        <w:fldChar w:fldCharType="end"/>
      </w:r>
      <w:r w:rsidRPr="008233BF">
        <w:fldChar w:fldCharType="begin"/>
      </w:r>
      <w:r w:rsidRPr="008233BF">
        <w:instrText xml:space="preserve"> SET LibICS "" </w:instrText>
      </w:r>
      <w:r w:rsidRPr="008233BF">
        <w:fldChar w:fldCharType="separate"/>
      </w:r>
      <w:bookmarkStart w:id="43" w:name="LibICS"/>
      <w:bookmarkEnd w:id="43"/>
      <w:r w:rsidRPr="008233BF">
        <w:rPr>
          <w:noProof/>
        </w:rPr>
        <w:t xml:space="preserve"> </w:t>
      </w:r>
      <w:r w:rsidRPr="008233BF">
        <w:fldChar w:fldCharType="end"/>
      </w:r>
      <w:r w:rsidRPr="008233BF">
        <w:fldChar w:fldCharType="begin"/>
      </w:r>
      <w:r w:rsidRPr="008233BF">
        <w:instrText xml:space="preserve"> SET LIBFIL " 4" </w:instrText>
      </w:r>
      <w:r w:rsidRPr="008233BF">
        <w:fldChar w:fldCharType="separate"/>
      </w:r>
      <w:bookmarkStart w:id="44" w:name="LIBFIL"/>
      <w:r w:rsidRPr="008233BF">
        <w:rPr>
          <w:noProof/>
        </w:rPr>
        <w:t xml:space="preserve"> 4</w:t>
      </w:r>
      <w:bookmarkEnd w:id="44"/>
      <w:r w:rsidRPr="008233BF">
        <w:fldChar w:fldCharType="end"/>
      </w:r>
      <w:r w:rsidRPr="008233BF">
        <w:fldChar w:fldCharType="begin"/>
      </w:r>
      <w:r w:rsidRPr="008233BF">
        <w:instrText xml:space="preserve"> SET LIBFrFileName ""</w:instrText>
      </w:r>
      <w:r w:rsidRPr="008233BF">
        <w:fldChar w:fldCharType="separate"/>
      </w:r>
      <w:bookmarkStart w:id="45" w:name="LIBFrFileName"/>
      <w:bookmarkEnd w:id="45"/>
      <w:r w:rsidRPr="008233BF">
        <w:rPr>
          <w:noProof/>
        </w:rPr>
        <w:t xml:space="preserve"> </w:t>
      </w:r>
      <w:r w:rsidRPr="008233BF">
        <w:fldChar w:fldCharType="end"/>
      </w:r>
      <w:r w:rsidRPr="008233BF">
        <w:fldChar w:fldCharType="begin"/>
      </w:r>
      <w:r w:rsidRPr="008233BF">
        <w:instrText xml:space="preserve"> SET LIBDeFileName ""</w:instrText>
      </w:r>
      <w:r w:rsidRPr="008233BF">
        <w:fldChar w:fldCharType="separate"/>
      </w:r>
      <w:bookmarkStart w:id="46" w:name="LIBDeFileName"/>
      <w:bookmarkEnd w:id="46"/>
      <w:r w:rsidRPr="008233BF">
        <w:rPr>
          <w:noProof/>
        </w:rPr>
        <w:t xml:space="preserve"> </w:t>
      </w:r>
      <w:r w:rsidRPr="008233BF">
        <w:fldChar w:fldCharType="end"/>
      </w:r>
      <w:r w:rsidRPr="008233BF">
        <w:fldChar w:fldCharType="begin"/>
      </w:r>
      <w:r w:rsidRPr="008233BF">
        <w:instrText xml:space="preserve"> SET LIBNatFileName ""</w:instrText>
      </w:r>
      <w:r w:rsidRPr="008233BF">
        <w:fldChar w:fldCharType="separate"/>
      </w:r>
      <w:bookmarkStart w:id="47" w:name="LIBNatFileName"/>
      <w:bookmarkEnd w:id="47"/>
      <w:r w:rsidRPr="008233BF">
        <w:rPr>
          <w:noProof/>
        </w:rPr>
        <w:t xml:space="preserve"> </w:t>
      </w:r>
      <w:r w:rsidRPr="008233BF">
        <w:fldChar w:fldCharType="end"/>
      </w:r>
      <w:r w:rsidRPr="008233BF">
        <w:fldChar w:fldCharType="begin"/>
      </w:r>
      <w:r w:rsidRPr="008233BF">
        <w:instrText xml:space="preserve"> SET LIBFileOld "" </w:instrText>
      </w:r>
      <w:r w:rsidRPr="008233BF">
        <w:fldChar w:fldCharType="separate"/>
      </w:r>
      <w:bookmarkStart w:id="48" w:name="LIBFileOld"/>
      <w:bookmarkEnd w:id="48"/>
      <w:r w:rsidRPr="008233BF">
        <w:rPr>
          <w:noProof/>
        </w:rPr>
        <w:t xml:space="preserve"> </w:t>
      </w:r>
      <w:r w:rsidRPr="008233BF">
        <w:fldChar w:fldCharType="end"/>
      </w:r>
      <w:r w:rsidRPr="008233BF">
        <w:fldChar w:fldCharType="begin"/>
      </w:r>
      <w:r w:rsidRPr="008233BF">
        <w:instrText xml:space="preserve"> SET LIBTypeTitreCEN "" </w:instrText>
      </w:r>
      <w:r w:rsidRPr="008233BF">
        <w:fldChar w:fldCharType="separate"/>
      </w:r>
      <w:bookmarkStart w:id="49" w:name="LIBTypeTitre"/>
      <w:bookmarkStart w:id="50" w:name="LIBTypeTitreCEN"/>
      <w:bookmarkEnd w:id="49"/>
      <w:bookmarkEnd w:id="50"/>
      <w:r w:rsidRPr="008233BF">
        <w:rPr>
          <w:noProof/>
        </w:rPr>
        <w:t xml:space="preserve"> </w:t>
      </w:r>
      <w:r w:rsidRPr="008233BF">
        <w:fldChar w:fldCharType="end"/>
      </w:r>
      <w:r w:rsidRPr="008233BF">
        <w:fldChar w:fldCharType="begin"/>
      </w:r>
      <w:r w:rsidRPr="008233BF">
        <w:instrText xml:space="preserve"> SET LIBTypeTitreNAT "" </w:instrText>
      </w:r>
      <w:r w:rsidRPr="008233BF">
        <w:fldChar w:fldCharType="separate"/>
      </w:r>
      <w:bookmarkStart w:id="51" w:name="LIBTypeTitreNAT"/>
      <w:bookmarkEnd w:id="51"/>
      <w:r w:rsidRPr="008233BF">
        <w:rPr>
          <w:noProof/>
        </w:rPr>
        <w:t xml:space="preserve"> </w:t>
      </w:r>
      <w:r w:rsidRPr="008233BF">
        <w:fldChar w:fldCharType="end"/>
      </w:r>
      <w:r w:rsidRPr="008233BF">
        <w:fldChar w:fldCharType="begin"/>
      </w:r>
      <w:r w:rsidRPr="008233BF">
        <w:instrText xml:space="preserve"> SET LibEnteteCEN "" </w:instrText>
      </w:r>
      <w:r w:rsidRPr="008233BF">
        <w:fldChar w:fldCharType="separate"/>
      </w:r>
      <w:bookmarkStart w:id="52" w:name="LibFileEnTete"/>
      <w:bookmarkStart w:id="53" w:name="LibEntete"/>
      <w:bookmarkStart w:id="54" w:name="LibEnteteCEN"/>
      <w:bookmarkEnd w:id="52"/>
      <w:bookmarkEnd w:id="53"/>
      <w:bookmarkEnd w:id="54"/>
      <w:r w:rsidRPr="008233BF">
        <w:rPr>
          <w:noProof/>
        </w:rPr>
        <w:t xml:space="preserve"> </w:t>
      </w:r>
      <w:r w:rsidRPr="008233BF">
        <w:fldChar w:fldCharType="end"/>
      </w:r>
      <w:r w:rsidRPr="008233BF">
        <w:fldChar w:fldCharType="begin"/>
      </w:r>
      <w:r w:rsidRPr="008233BF">
        <w:instrText xml:space="preserve"> SET LibEnteteNAT "" </w:instrText>
      </w:r>
      <w:r w:rsidRPr="008233BF">
        <w:fldChar w:fldCharType="separate"/>
      </w:r>
      <w:bookmarkStart w:id="55" w:name="LibEnteteNAT"/>
      <w:bookmarkEnd w:id="55"/>
      <w:r w:rsidRPr="008233BF">
        <w:rPr>
          <w:noProof/>
        </w:rPr>
        <w:t xml:space="preserve"> </w:t>
      </w:r>
      <w:r w:rsidRPr="008233BF">
        <w:fldChar w:fldCharType="end"/>
      </w:r>
      <w:r w:rsidRPr="008233BF">
        <w:fldChar w:fldCharType="begin"/>
      </w:r>
      <w:r w:rsidRPr="008233BF">
        <w:instrText xml:space="preserve"> SET LIBASynchroVF "" </w:instrText>
      </w:r>
      <w:r w:rsidRPr="008233BF">
        <w:fldChar w:fldCharType="separate"/>
      </w:r>
      <w:bookmarkStart w:id="56" w:name="LIBASynchro"/>
      <w:bookmarkStart w:id="57" w:name="LIBASynchroVF"/>
      <w:bookmarkEnd w:id="56"/>
      <w:bookmarkEnd w:id="57"/>
      <w:r w:rsidRPr="008233BF">
        <w:rPr>
          <w:noProof/>
        </w:rPr>
        <w:t xml:space="preserve"> </w:t>
      </w:r>
      <w:r w:rsidRPr="008233BF">
        <w:fldChar w:fldCharType="end"/>
      </w:r>
      <w:r w:rsidRPr="008233BF">
        <w:fldChar w:fldCharType="begin"/>
      </w:r>
      <w:r w:rsidRPr="008233BF">
        <w:instrText xml:space="preserve"> SET LIBASynchroVE "" </w:instrText>
      </w:r>
      <w:r w:rsidRPr="008233BF">
        <w:fldChar w:fldCharType="separate"/>
      </w:r>
      <w:bookmarkStart w:id="58" w:name="LIBASynchroVE"/>
      <w:bookmarkEnd w:id="58"/>
      <w:r w:rsidRPr="008233BF">
        <w:rPr>
          <w:noProof/>
        </w:rPr>
        <w:t xml:space="preserve"> </w:t>
      </w:r>
      <w:r w:rsidRPr="008233BF">
        <w:fldChar w:fldCharType="end"/>
      </w:r>
      <w:r w:rsidRPr="008233BF">
        <w:fldChar w:fldCharType="begin"/>
      </w:r>
      <w:r w:rsidRPr="008233BF">
        <w:instrText xml:space="preserve"> SET LIBASynchroVD "" </w:instrText>
      </w:r>
      <w:r w:rsidRPr="008233BF">
        <w:fldChar w:fldCharType="separate"/>
      </w:r>
      <w:bookmarkStart w:id="59" w:name="LIBASynchroVD"/>
      <w:bookmarkEnd w:id="59"/>
      <w:r w:rsidRPr="008233BF">
        <w:rPr>
          <w:noProof/>
        </w:rPr>
        <w:t xml:space="preserve"> </w:t>
      </w:r>
      <w:r w:rsidRPr="008233BF">
        <w:fldChar w:fldCharType="end"/>
      </w:r>
      <w:r w:rsidRPr="008233BF">
        <w:rPr>
          <w:noProof/>
        </w:rPr>
        <w:fldChar w:fldCharType="begin"/>
      </w:r>
      <w:r w:rsidRPr="008233BF">
        <w:rPr>
          <w:noProof/>
        </w:rPr>
        <w:instrText xml:space="preserve"> SET DDEditionNo "" </w:instrText>
      </w:r>
      <w:r w:rsidRPr="008233BF">
        <w:rPr>
          <w:noProof/>
        </w:rPr>
        <w:fldChar w:fldCharType="separate"/>
      </w:r>
      <w:bookmarkStart w:id="60" w:name="DDEditionNo"/>
      <w:bookmarkEnd w:id="60"/>
      <w:r w:rsidRPr="008233BF">
        <w:rPr>
          <w:noProof/>
        </w:rPr>
        <w:t xml:space="preserve"> </w:t>
      </w:r>
      <w:r w:rsidRPr="008233BF">
        <w:fldChar w:fldCharType="end"/>
      </w:r>
      <w:bookmarkStart w:id="61" w:name="_Toc173128083"/>
      <w:bookmarkStart w:id="62" w:name="_Toc173128202"/>
      <w:r w:rsidRPr="008233BF">
        <w:rPr>
          <w:b/>
          <w:sz w:val="28"/>
        </w:rPr>
        <w:t xml:space="preserve"> INTERNATIONAL HYDROGRAPHIC ORGANIZATION</w:t>
      </w:r>
      <w:bookmarkEnd w:id="61"/>
      <w:bookmarkEnd w:id="62"/>
    </w:p>
    <w:p w14:paraId="219F9A4D" w14:textId="77777777" w:rsidR="004A104F" w:rsidRPr="008233BF" w:rsidRDefault="004A104F"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02EF44CF" w14:textId="77777777" w:rsidR="004A104F" w:rsidRPr="008233BF" w:rsidRDefault="004A104F"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302F5B98" w14:textId="40E7D169" w:rsidR="004A104F" w:rsidRPr="008233BF" w:rsidRDefault="00B0032B"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r>
        <w:rPr>
          <w:noProof/>
          <w:sz w:val="28"/>
          <w:lang w:val="en-US" w:eastAsia="en-US"/>
        </w:rPr>
        <w:drawing>
          <wp:inline distT="0" distB="0" distL="0" distR="0" wp14:anchorId="3BDAD3D3" wp14:editId="1D116F4E">
            <wp:extent cx="1754505" cy="2265045"/>
            <wp:effectExtent l="0" t="0" r="0" b="1905"/>
            <wp:docPr id="3" name="Picture 1" descr="IHO_NO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HO_NOI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4505" cy="2265045"/>
                    </a:xfrm>
                    <a:prstGeom prst="rect">
                      <a:avLst/>
                    </a:prstGeom>
                    <a:noFill/>
                    <a:ln>
                      <a:noFill/>
                    </a:ln>
                  </pic:spPr>
                </pic:pic>
              </a:graphicData>
            </a:graphic>
          </wp:inline>
        </w:drawing>
      </w:r>
    </w:p>
    <w:p w14:paraId="23D99803" w14:textId="77777777" w:rsidR="004A104F" w:rsidRPr="008233BF" w:rsidRDefault="004A104F"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sz w:val="28"/>
        </w:rPr>
      </w:pPr>
    </w:p>
    <w:p w14:paraId="6DA961A3" w14:textId="77777777" w:rsidR="004A104F" w:rsidRDefault="004A104F" w:rsidP="003518B2">
      <w:pPr>
        <w:tabs>
          <w:tab w:val="center" w:pos="4514"/>
          <w:tab w:val="left" w:pos="5040"/>
          <w:tab w:val="left" w:pos="5760"/>
          <w:tab w:val="left" w:pos="6480"/>
          <w:tab w:val="left" w:pos="7200"/>
          <w:tab w:val="left" w:pos="7920"/>
          <w:tab w:val="left" w:pos="8640"/>
        </w:tabs>
        <w:spacing w:after="0" w:line="240" w:lineRule="auto"/>
        <w:jc w:val="center"/>
        <w:rPr>
          <w:b/>
          <w:sz w:val="32"/>
        </w:rPr>
      </w:pPr>
      <w:r w:rsidRPr="008233BF">
        <w:rPr>
          <w:b/>
          <w:sz w:val="32"/>
        </w:rPr>
        <w:t xml:space="preserve">IHO </w:t>
      </w:r>
      <w:r w:rsidR="0056560E">
        <w:rPr>
          <w:b/>
          <w:sz w:val="32"/>
        </w:rPr>
        <w:t>ELECTRONIC NAVIGATIONAL CHART</w:t>
      </w:r>
    </w:p>
    <w:p w14:paraId="16138D0C" w14:textId="77777777" w:rsidR="0056560E" w:rsidRPr="008233BF" w:rsidRDefault="0056560E" w:rsidP="003518B2">
      <w:pPr>
        <w:tabs>
          <w:tab w:val="center" w:pos="4514"/>
          <w:tab w:val="left" w:pos="5040"/>
          <w:tab w:val="left" w:pos="5760"/>
          <w:tab w:val="left" w:pos="6480"/>
          <w:tab w:val="left" w:pos="7200"/>
          <w:tab w:val="left" w:pos="7920"/>
          <w:tab w:val="left" w:pos="8640"/>
        </w:tabs>
        <w:spacing w:after="0" w:line="240" w:lineRule="auto"/>
        <w:jc w:val="center"/>
        <w:rPr>
          <w:sz w:val="32"/>
        </w:rPr>
      </w:pPr>
      <w:r>
        <w:rPr>
          <w:b/>
          <w:sz w:val="32"/>
        </w:rPr>
        <w:t>PRODUCT SPECIFICATION</w:t>
      </w:r>
    </w:p>
    <w:p w14:paraId="0716CF51" w14:textId="77777777" w:rsidR="004A104F" w:rsidRPr="008233BF" w:rsidRDefault="004A104F"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111C149F" w14:textId="77777777" w:rsidR="0083446A" w:rsidRPr="008233BF" w:rsidRDefault="0083446A"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7D4FC218" w14:textId="77777777" w:rsidR="0083446A" w:rsidRPr="008233BF" w:rsidRDefault="0083446A"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77D6049B" w14:textId="77777777" w:rsidR="0083446A" w:rsidRPr="008233BF" w:rsidRDefault="0083446A"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687BB21B" w14:textId="77777777" w:rsidR="0083446A" w:rsidRPr="008233BF" w:rsidRDefault="0083446A"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32"/>
        </w:rPr>
      </w:pPr>
    </w:p>
    <w:p w14:paraId="6C6CA320" w14:textId="1898F934" w:rsidR="004A104F" w:rsidRPr="008233BF" w:rsidRDefault="00B74585" w:rsidP="003518B2">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r>
        <w:rPr>
          <w:b/>
          <w:sz w:val="28"/>
        </w:rPr>
        <w:t>January 2016</w:t>
      </w:r>
    </w:p>
    <w:p w14:paraId="1EBB035B" w14:textId="77777777" w:rsidR="004A104F" w:rsidRPr="008233BF" w:rsidRDefault="004A104F" w:rsidP="003518B2">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077C6FF0" w14:textId="77777777" w:rsidR="004A104F" w:rsidRPr="008233BF" w:rsidRDefault="004A104F" w:rsidP="003518B2">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4BDEEE4D" w14:textId="77777777" w:rsidR="00D0524F" w:rsidRPr="008233BF" w:rsidRDefault="00D0524F" w:rsidP="003518B2">
      <w:pPr>
        <w:tabs>
          <w:tab w:val="center" w:pos="4514"/>
          <w:tab w:val="left" w:pos="5040"/>
          <w:tab w:val="left" w:pos="5760"/>
          <w:tab w:val="left" w:pos="6480"/>
          <w:tab w:val="left" w:pos="7200"/>
          <w:tab w:val="left" w:pos="7920"/>
          <w:tab w:val="left" w:pos="8640"/>
        </w:tabs>
        <w:spacing w:after="0" w:line="240" w:lineRule="auto"/>
        <w:jc w:val="center"/>
        <w:outlineLvl w:val="0"/>
        <w:rPr>
          <w:b/>
          <w:sz w:val="28"/>
        </w:rPr>
      </w:pPr>
    </w:p>
    <w:p w14:paraId="4268EEF1" w14:textId="77777777" w:rsidR="004A104F" w:rsidRPr="008233BF" w:rsidRDefault="004A104F" w:rsidP="003518B2">
      <w:pPr>
        <w:tabs>
          <w:tab w:val="center" w:pos="4514"/>
          <w:tab w:val="left" w:pos="5040"/>
          <w:tab w:val="left" w:pos="5760"/>
          <w:tab w:val="left" w:pos="6480"/>
          <w:tab w:val="left" w:pos="7200"/>
          <w:tab w:val="left" w:pos="7920"/>
          <w:tab w:val="left" w:pos="8640"/>
        </w:tabs>
        <w:spacing w:after="0" w:line="240" w:lineRule="auto"/>
        <w:jc w:val="center"/>
        <w:outlineLvl w:val="0"/>
        <w:rPr>
          <w:sz w:val="28"/>
        </w:rPr>
      </w:pPr>
    </w:p>
    <w:p w14:paraId="4EA36DC4" w14:textId="77777777" w:rsidR="0083446A" w:rsidRPr="008233BF" w:rsidRDefault="0083446A" w:rsidP="00B74585">
      <w:pPr>
        <w:tabs>
          <w:tab w:val="center" w:pos="4514"/>
          <w:tab w:val="left" w:pos="5040"/>
          <w:tab w:val="left" w:pos="5760"/>
          <w:tab w:val="left" w:pos="6480"/>
          <w:tab w:val="left" w:pos="7200"/>
          <w:tab w:val="left" w:pos="7920"/>
          <w:tab w:val="left" w:pos="8640"/>
        </w:tabs>
        <w:spacing w:after="0" w:line="240" w:lineRule="auto"/>
        <w:outlineLvl w:val="0"/>
        <w:rPr>
          <w:sz w:val="28"/>
        </w:rPr>
      </w:pPr>
    </w:p>
    <w:p w14:paraId="6EB6C65A" w14:textId="77777777" w:rsidR="004A104F" w:rsidRPr="008233BF" w:rsidRDefault="004A104F" w:rsidP="003518B2">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pPr>
    </w:p>
    <w:p w14:paraId="74E455D7" w14:textId="60F5042D" w:rsidR="00D0524F" w:rsidRPr="008233BF" w:rsidRDefault="00F53A98" w:rsidP="003518B2">
      <w:pPr>
        <w:tabs>
          <w:tab w:val="center" w:pos="4514"/>
          <w:tab w:val="left" w:pos="5040"/>
          <w:tab w:val="left" w:pos="5760"/>
          <w:tab w:val="left" w:pos="6480"/>
          <w:tab w:val="left" w:pos="7200"/>
          <w:tab w:val="left" w:pos="7920"/>
          <w:tab w:val="left" w:pos="8640"/>
        </w:tabs>
        <w:spacing w:after="0" w:line="240" w:lineRule="auto"/>
        <w:jc w:val="center"/>
        <w:outlineLvl w:val="0"/>
      </w:pPr>
      <w:r>
        <w:t xml:space="preserve">DRAFT </w:t>
      </w:r>
      <w:r w:rsidR="004A242B">
        <w:t>IHO Publication S-</w:t>
      </w:r>
      <w:r w:rsidR="00EC547F">
        <w:t>101</w:t>
      </w:r>
    </w:p>
    <w:p w14:paraId="76BE0FB7" w14:textId="77777777" w:rsidR="00C54713" w:rsidRPr="008233BF" w:rsidRDefault="00C54713" w:rsidP="003518B2">
      <w:pPr>
        <w:tabs>
          <w:tab w:val="center" w:pos="4514"/>
          <w:tab w:val="left" w:pos="5040"/>
          <w:tab w:val="left" w:pos="5760"/>
          <w:tab w:val="left" w:pos="6480"/>
          <w:tab w:val="left" w:pos="7200"/>
          <w:tab w:val="left" w:pos="7920"/>
          <w:tab w:val="left" w:pos="8640"/>
        </w:tabs>
        <w:spacing w:after="0" w:line="240" w:lineRule="auto"/>
        <w:jc w:val="center"/>
        <w:outlineLvl w:val="0"/>
      </w:pPr>
      <w:r w:rsidRPr="008233BF">
        <w:t>Electronic Navigational Chart Product Specification</w:t>
      </w:r>
    </w:p>
    <w:p w14:paraId="746DCDFF" w14:textId="77777777" w:rsidR="00D0524F" w:rsidRPr="008233BF" w:rsidRDefault="00D0524F" w:rsidP="003518B2">
      <w:pPr>
        <w:tabs>
          <w:tab w:val="center" w:pos="4514"/>
          <w:tab w:val="left" w:pos="5040"/>
          <w:tab w:val="left" w:pos="5760"/>
          <w:tab w:val="left" w:pos="6480"/>
          <w:tab w:val="left" w:pos="7200"/>
          <w:tab w:val="left" w:pos="7920"/>
          <w:tab w:val="left" w:pos="8640"/>
        </w:tabs>
        <w:spacing w:after="0" w:line="240" w:lineRule="auto"/>
        <w:jc w:val="center"/>
        <w:outlineLvl w:val="0"/>
      </w:pPr>
    </w:p>
    <w:p w14:paraId="6DB38494" w14:textId="77777777" w:rsidR="0083446A" w:rsidRPr="008233BF" w:rsidRDefault="0083446A" w:rsidP="00C53B69">
      <w:pPr>
        <w:tabs>
          <w:tab w:val="center" w:pos="4514"/>
          <w:tab w:val="left" w:pos="5040"/>
          <w:tab w:val="left" w:pos="5760"/>
          <w:tab w:val="left" w:pos="6480"/>
          <w:tab w:val="left" w:pos="7200"/>
          <w:tab w:val="left" w:pos="7920"/>
          <w:tab w:val="left" w:pos="8640"/>
        </w:tabs>
        <w:spacing w:after="0" w:line="240" w:lineRule="auto"/>
        <w:outlineLvl w:val="0"/>
      </w:pPr>
    </w:p>
    <w:p w14:paraId="1AF207AC" w14:textId="77777777" w:rsidR="00320009" w:rsidRPr="00B74585" w:rsidRDefault="00320009" w:rsidP="00C53B69">
      <w:pPr>
        <w:pStyle w:val="CommentText"/>
        <w:rPr>
          <w:color w:val="FF0000"/>
        </w:rPr>
      </w:pPr>
      <w:r w:rsidRPr="00B74585">
        <w:rPr>
          <w:color w:val="FF0000"/>
        </w:rPr>
        <w:t xml:space="preserve">NOTE:  S-101 has various components that are in development. Therefore until it is at a final draft stage various items such as the main document, feature catalogue and data classification and encoding guide are not fully harmonized. </w:t>
      </w:r>
    </w:p>
    <w:p w14:paraId="4DC982CD" w14:textId="6B771657" w:rsidR="00B74585" w:rsidRPr="00B74585" w:rsidRDefault="00B74585" w:rsidP="00C53B69">
      <w:pPr>
        <w:pStyle w:val="CommentText"/>
        <w:rPr>
          <w:color w:val="FF0000"/>
        </w:rPr>
      </w:pPr>
      <w:r w:rsidRPr="00B74585">
        <w:rPr>
          <w:color w:val="FF0000"/>
        </w:rPr>
        <w:t>NOTE2: This edition contains all the adjudicated comments from TSMAD29 and other editorial issues that were noted by the editor.  This also includes an amended metadata section to harmonize it with a proposed S-100 amendment that will be discussed at the S100WG1.  Once the S-100 amendment is approved then this will be published out as a new baseline.</w:t>
      </w:r>
    </w:p>
    <w:p w14:paraId="3E8220F8" w14:textId="77777777" w:rsidR="0083446A" w:rsidRPr="008233BF" w:rsidRDefault="0083446A" w:rsidP="00C53B69">
      <w:pPr>
        <w:tabs>
          <w:tab w:val="center" w:pos="4514"/>
          <w:tab w:val="left" w:pos="5040"/>
          <w:tab w:val="left" w:pos="5760"/>
          <w:tab w:val="left" w:pos="6480"/>
          <w:tab w:val="left" w:pos="7200"/>
          <w:tab w:val="left" w:pos="7920"/>
          <w:tab w:val="left" w:pos="8640"/>
        </w:tabs>
        <w:spacing w:after="0" w:line="240" w:lineRule="auto"/>
        <w:outlineLvl w:val="0"/>
      </w:pPr>
    </w:p>
    <w:p w14:paraId="2137AE46" w14:textId="77777777" w:rsidR="0083446A" w:rsidRPr="008233BF" w:rsidRDefault="0083446A" w:rsidP="00C53B69">
      <w:pPr>
        <w:tabs>
          <w:tab w:val="center" w:pos="4514"/>
          <w:tab w:val="left" w:pos="5040"/>
          <w:tab w:val="left" w:pos="5760"/>
          <w:tab w:val="left" w:pos="6480"/>
          <w:tab w:val="left" w:pos="7200"/>
          <w:tab w:val="left" w:pos="7920"/>
          <w:tab w:val="left" w:pos="8640"/>
        </w:tabs>
        <w:spacing w:after="0" w:line="240" w:lineRule="auto"/>
        <w:outlineLvl w:val="0"/>
      </w:pPr>
    </w:p>
    <w:p w14:paraId="702587A5" w14:textId="77777777" w:rsidR="004A104F" w:rsidRPr="008233BF" w:rsidRDefault="004A104F" w:rsidP="00C53B69">
      <w:pPr>
        <w:tabs>
          <w:tab w:val="center" w:pos="4514"/>
          <w:tab w:val="left" w:pos="5040"/>
          <w:tab w:val="left" w:pos="5760"/>
          <w:tab w:val="left" w:pos="6480"/>
          <w:tab w:val="left" w:pos="7200"/>
          <w:tab w:val="left" w:pos="7920"/>
          <w:tab w:val="left" w:pos="8640"/>
        </w:tabs>
        <w:spacing w:after="0" w:line="240" w:lineRule="auto"/>
        <w:outlineLvl w:val="0"/>
        <w:rPr>
          <w:b/>
        </w:rPr>
      </w:pPr>
      <w:r w:rsidRPr="008233BF">
        <w:tab/>
      </w:r>
      <w:bookmarkStart w:id="63" w:name="_Toc173128087"/>
      <w:bookmarkStart w:id="64" w:name="_Toc173128206"/>
      <w:r w:rsidRPr="008233BF">
        <w:rPr>
          <w:b/>
        </w:rPr>
        <w:t>Published by the</w:t>
      </w:r>
      <w:bookmarkEnd w:id="63"/>
      <w:bookmarkEnd w:id="64"/>
      <w:r w:rsidRPr="008233BF">
        <w:rPr>
          <w:b/>
        </w:rPr>
        <w:t xml:space="preserve"> </w:t>
      </w:r>
    </w:p>
    <w:p w14:paraId="6AD1CB6F" w14:textId="77777777" w:rsidR="004A104F" w:rsidRPr="008233BF" w:rsidRDefault="004A104F" w:rsidP="00C53B69">
      <w:pPr>
        <w:tabs>
          <w:tab w:val="center" w:pos="4514"/>
          <w:tab w:val="left" w:pos="5040"/>
          <w:tab w:val="left" w:pos="5760"/>
          <w:tab w:val="left" w:pos="6480"/>
          <w:tab w:val="left" w:pos="7200"/>
          <w:tab w:val="left" w:pos="7920"/>
          <w:tab w:val="left" w:pos="8640"/>
        </w:tabs>
        <w:spacing w:after="0" w:line="240" w:lineRule="auto"/>
        <w:outlineLvl w:val="0"/>
      </w:pPr>
      <w:r w:rsidRPr="008233BF">
        <w:rPr>
          <w:b/>
        </w:rPr>
        <w:tab/>
      </w:r>
      <w:bookmarkStart w:id="65" w:name="_Toc173128088"/>
      <w:bookmarkStart w:id="66" w:name="_Toc173128207"/>
      <w:r w:rsidRPr="008233BF">
        <w:rPr>
          <w:b/>
        </w:rPr>
        <w:t>International Hydrographic Bureau</w:t>
      </w:r>
      <w:bookmarkEnd w:id="65"/>
      <w:bookmarkEnd w:id="66"/>
    </w:p>
    <w:p w14:paraId="0D766354" w14:textId="77777777" w:rsidR="004A104F" w:rsidRPr="008233BF" w:rsidRDefault="004A104F" w:rsidP="00C53B69">
      <w:pPr>
        <w:tabs>
          <w:tab w:val="center" w:pos="4514"/>
          <w:tab w:val="left" w:pos="5040"/>
          <w:tab w:val="left" w:pos="5760"/>
          <w:tab w:val="left" w:pos="6480"/>
          <w:tab w:val="left" w:pos="7200"/>
          <w:tab w:val="left" w:pos="7920"/>
          <w:tab w:val="left" w:pos="8640"/>
        </w:tabs>
        <w:spacing w:after="0" w:line="240" w:lineRule="auto"/>
        <w:outlineLvl w:val="0"/>
        <w:rPr>
          <w:b/>
        </w:rPr>
      </w:pPr>
      <w:r w:rsidRPr="008233BF">
        <w:tab/>
      </w:r>
      <w:bookmarkStart w:id="67" w:name="_Toc173128089"/>
      <w:bookmarkStart w:id="68" w:name="_Toc173128208"/>
      <w:r w:rsidRPr="008233BF">
        <w:rPr>
          <w:b/>
        </w:rPr>
        <w:t>MONACO</w:t>
      </w:r>
      <w:bookmarkEnd w:id="67"/>
      <w:bookmarkEnd w:id="68"/>
    </w:p>
    <w:p w14:paraId="11CD46B0" w14:textId="77777777" w:rsidR="001A37DE" w:rsidRDefault="004A104F" w:rsidP="00C53B69">
      <w:pPr>
        <w:pStyle w:val="zzCover"/>
        <w:spacing w:after="0"/>
        <w:jc w:val="both"/>
        <w:rPr>
          <w:b w:val="0"/>
          <w:noProof/>
          <w:color w:val="0000FF"/>
          <w:sz w:val="20"/>
        </w:rPr>
      </w:pPr>
      <w:r w:rsidRPr="008233BF">
        <w:rPr>
          <w:b w:val="0"/>
          <w:noProof/>
          <w:color w:val="0000FF"/>
          <w:sz w:val="20"/>
        </w:rPr>
        <w:lastRenderedPageBreak/>
        <w:t>   </w:t>
      </w:r>
    </w:p>
    <w:p w14:paraId="0B1D981F" w14:textId="52A0FAFF" w:rsidR="004A104F" w:rsidRPr="008233BF" w:rsidRDefault="004A104F" w:rsidP="00C53B69">
      <w:pPr>
        <w:pStyle w:val="zzCover"/>
        <w:spacing w:after="0"/>
        <w:jc w:val="both"/>
        <w:rPr>
          <w:b w:val="0"/>
          <w:noProof/>
          <w:color w:val="0000FF"/>
        </w:rPr>
      </w:pPr>
    </w:p>
    <w:p w14:paraId="096189FF" w14:textId="77777777" w:rsidR="0083446A" w:rsidRPr="008233BF" w:rsidRDefault="0083446A" w:rsidP="00C53B69">
      <w:pPr>
        <w:spacing w:after="0"/>
        <w:rPr>
          <w:rFonts w:ascii="Arial Narrow" w:hAnsi="Arial Narrow"/>
        </w:rPr>
      </w:pPr>
    </w:p>
    <w:tbl>
      <w:tblPr>
        <w:tblW w:w="82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545"/>
        <w:gridCol w:w="3855"/>
      </w:tblGrid>
      <w:tr w:rsidR="001A37DE" w:rsidRPr="00411FA1" w14:paraId="0AC2A44B" w14:textId="77777777">
        <w:tc>
          <w:tcPr>
            <w:tcW w:w="1710" w:type="dxa"/>
          </w:tcPr>
          <w:p w14:paraId="7DF7BFF8" w14:textId="77777777" w:rsidR="001A37DE" w:rsidRPr="00411FA1" w:rsidRDefault="001A37DE" w:rsidP="00C53B69">
            <w:pPr>
              <w:spacing w:before="120" w:after="120"/>
              <w:rPr>
                <w:rFonts w:ascii="Times New Roman" w:hAnsi="Times New Roman"/>
              </w:rPr>
            </w:pPr>
            <w:r w:rsidRPr="00411FA1">
              <w:rPr>
                <w:rFonts w:ascii="Times New Roman" w:hAnsi="Times New Roman"/>
              </w:rPr>
              <w:t>Version Number</w:t>
            </w:r>
          </w:p>
        </w:tc>
        <w:tc>
          <w:tcPr>
            <w:tcW w:w="1170" w:type="dxa"/>
          </w:tcPr>
          <w:p w14:paraId="248C801C" w14:textId="77777777" w:rsidR="001A37DE" w:rsidRPr="00411FA1" w:rsidRDefault="001A37DE" w:rsidP="00C53B69">
            <w:pPr>
              <w:spacing w:before="120" w:after="120"/>
              <w:ind w:left="-1" w:firstLine="1"/>
              <w:rPr>
                <w:rFonts w:ascii="Times New Roman" w:hAnsi="Times New Roman"/>
              </w:rPr>
            </w:pPr>
            <w:r w:rsidRPr="00411FA1">
              <w:rPr>
                <w:rFonts w:ascii="Times New Roman" w:hAnsi="Times New Roman"/>
              </w:rPr>
              <w:t>Date</w:t>
            </w:r>
          </w:p>
        </w:tc>
        <w:tc>
          <w:tcPr>
            <w:tcW w:w="1545" w:type="dxa"/>
          </w:tcPr>
          <w:p w14:paraId="3D1B851E" w14:textId="77777777" w:rsidR="001A37DE" w:rsidRPr="00411FA1" w:rsidRDefault="001A37DE" w:rsidP="00C53B69">
            <w:pPr>
              <w:spacing w:before="120" w:after="120"/>
              <w:ind w:firstLine="21"/>
              <w:rPr>
                <w:rFonts w:ascii="Times New Roman" w:hAnsi="Times New Roman"/>
              </w:rPr>
            </w:pPr>
            <w:r w:rsidRPr="00411FA1">
              <w:rPr>
                <w:rFonts w:ascii="Times New Roman" w:hAnsi="Times New Roman"/>
              </w:rPr>
              <w:t>Author</w:t>
            </w:r>
          </w:p>
        </w:tc>
        <w:tc>
          <w:tcPr>
            <w:tcW w:w="3855" w:type="dxa"/>
          </w:tcPr>
          <w:p w14:paraId="63CEACA8" w14:textId="77777777" w:rsidR="001A37DE" w:rsidRPr="00411FA1" w:rsidRDefault="001A37DE" w:rsidP="00C53B69">
            <w:pPr>
              <w:spacing w:before="120" w:after="120"/>
              <w:ind w:left="44" w:firstLine="43"/>
              <w:rPr>
                <w:rFonts w:ascii="Times New Roman" w:hAnsi="Times New Roman"/>
              </w:rPr>
            </w:pPr>
            <w:r w:rsidRPr="00411FA1">
              <w:rPr>
                <w:rFonts w:ascii="Times New Roman" w:hAnsi="Times New Roman"/>
              </w:rPr>
              <w:t>Purpose</w:t>
            </w:r>
          </w:p>
        </w:tc>
      </w:tr>
      <w:tr w:rsidR="001A37DE" w:rsidRPr="00411FA1" w14:paraId="60457D3A" w14:textId="77777777">
        <w:tc>
          <w:tcPr>
            <w:tcW w:w="1710" w:type="dxa"/>
          </w:tcPr>
          <w:p w14:paraId="68257D01"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01396C34" w14:textId="77777777" w:rsidR="001A37DE" w:rsidRPr="00411FA1" w:rsidRDefault="001A37DE" w:rsidP="00C53B69">
            <w:pPr>
              <w:spacing w:before="120" w:after="120"/>
              <w:ind w:left="-1" w:firstLine="1"/>
              <w:rPr>
                <w:rFonts w:ascii="Times New Roman" w:hAnsi="Times New Roman"/>
              </w:rPr>
            </w:pPr>
            <w:r>
              <w:rPr>
                <w:rFonts w:ascii="Times New Roman" w:hAnsi="Times New Roman"/>
              </w:rPr>
              <w:t>May 2009</w:t>
            </w:r>
          </w:p>
        </w:tc>
        <w:tc>
          <w:tcPr>
            <w:tcW w:w="1545" w:type="dxa"/>
          </w:tcPr>
          <w:p w14:paraId="12F8BC64" w14:textId="77777777" w:rsidR="001A37DE" w:rsidRPr="00411FA1" w:rsidRDefault="001A37DE" w:rsidP="00C53B69">
            <w:pPr>
              <w:spacing w:before="120" w:after="120"/>
              <w:ind w:firstLine="21"/>
              <w:rPr>
                <w:rFonts w:ascii="Times New Roman" w:hAnsi="Times New Roman"/>
              </w:rPr>
            </w:pPr>
            <w:r>
              <w:rPr>
                <w:rFonts w:ascii="Times New Roman" w:hAnsi="Times New Roman"/>
              </w:rPr>
              <w:t>J. Powell</w:t>
            </w:r>
          </w:p>
        </w:tc>
        <w:tc>
          <w:tcPr>
            <w:tcW w:w="3855" w:type="dxa"/>
          </w:tcPr>
          <w:p w14:paraId="6B601654" w14:textId="77777777" w:rsidR="001A37DE" w:rsidRPr="00411FA1" w:rsidRDefault="001A37DE" w:rsidP="00C53B69">
            <w:pPr>
              <w:spacing w:before="120" w:after="120"/>
              <w:ind w:left="44" w:firstLine="43"/>
              <w:rPr>
                <w:rFonts w:ascii="Times New Roman" w:hAnsi="Times New Roman"/>
              </w:rPr>
            </w:pPr>
            <w:r>
              <w:rPr>
                <w:rFonts w:ascii="Times New Roman" w:hAnsi="Times New Roman"/>
              </w:rPr>
              <w:t>Initial Draft</w:t>
            </w:r>
          </w:p>
        </w:tc>
      </w:tr>
      <w:tr w:rsidR="001A37DE" w:rsidRPr="00411FA1" w14:paraId="3E233FDD" w14:textId="77777777">
        <w:tc>
          <w:tcPr>
            <w:tcW w:w="1710" w:type="dxa"/>
          </w:tcPr>
          <w:p w14:paraId="64E20118"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4D50EC8E" w14:textId="77777777" w:rsidR="001A37DE" w:rsidRPr="00411FA1" w:rsidRDefault="001A37DE" w:rsidP="00C53B69">
            <w:pPr>
              <w:spacing w:before="120" w:after="120"/>
              <w:ind w:left="-1" w:firstLine="1"/>
              <w:rPr>
                <w:rFonts w:ascii="Times New Roman" w:hAnsi="Times New Roman"/>
              </w:rPr>
            </w:pPr>
            <w:r>
              <w:rPr>
                <w:rFonts w:ascii="Times New Roman" w:hAnsi="Times New Roman"/>
              </w:rPr>
              <w:t>June 2010</w:t>
            </w:r>
          </w:p>
        </w:tc>
        <w:tc>
          <w:tcPr>
            <w:tcW w:w="1545" w:type="dxa"/>
          </w:tcPr>
          <w:p w14:paraId="348FE093" w14:textId="77777777" w:rsidR="001A37DE" w:rsidRPr="00411FA1" w:rsidRDefault="001A37DE" w:rsidP="00C53B69">
            <w:pPr>
              <w:spacing w:before="120" w:after="120"/>
              <w:ind w:firstLine="21"/>
              <w:rPr>
                <w:rFonts w:ascii="Times New Roman" w:hAnsi="Times New Roman"/>
              </w:rPr>
            </w:pPr>
            <w:r>
              <w:rPr>
                <w:rFonts w:ascii="Times New Roman" w:hAnsi="Times New Roman"/>
              </w:rPr>
              <w:t>J. Powell</w:t>
            </w:r>
          </w:p>
        </w:tc>
        <w:tc>
          <w:tcPr>
            <w:tcW w:w="3855" w:type="dxa"/>
          </w:tcPr>
          <w:p w14:paraId="0EA72AD7" w14:textId="77777777" w:rsidR="001A37DE" w:rsidRPr="00411FA1" w:rsidRDefault="001A37DE" w:rsidP="00C53B69">
            <w:pPr>
              <w:spacing w:before="120" w:after="120"/>
              <w:ind w:left="44" w:firstLine="43"/>
              <w:rPr>
                <w:rFonts w:ascii="Times New Roman" w:hAnsi="Times New Roman"/>
              </w:rPr>
            </w:pPr>
            <w:r>
              <w:rPr>
                <w:rFonts w:ascii="Times New Roman" w:hAnsi="Times New Roman"/>
              </w:rPr>
              <w:t>Merged all the phases back into a single document</w:t>
            </w:r>
          </w:p>
        </w:tc>
      </w:tr>
      <w:tr w:rsidR="001A37DE" w:rsidRPr="00411FA1" w14:paraId="0B24591F" w14:textId="77777777">
        <w:tc>
          <w:tcPr>
            <w:tcW w:w="1710" w:type="dxa"/>
          </w:tcPr>
          <w:p w14:paraId="6955DF3E"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1E624530" w14:textId="77777777" w:rsidR="001A37DE" w:rsidRPr="00411FA1" w:rsidRDefault="001A37DE" w:rsidP="00C53B69">
            <w:pPr>
              <w:spacing w:before="120" w:after="120"/>
              <w:ind w:left="-1" w:firstLine="1"/>
              <w:rPr>
                <w:rFonts w:ascii="Times New Roman" w:hAnsi="Times New Roman"/>
              </w:rPr>
            </w:pPr>
            <w:r>
              <w:rPr>
                <w:rFonts w:ascii="Times New Roman" w:hAnsi="Times New Roman"/>
              </w:rPr>
              <w:t>July 2010</w:t>
            </w:r>
          </w:p>
        </w:tc>
        <w:tc>
          <w:tcPr>
            <w:tcW w:w="1545" w:type="dxa"/>
          </w:tcPr>
          <w:p w14:paraId="3B04F8FC" w14:textId="77777777" w:rsidR="001A37DE" w:rsidRPr="00411FA1" w:rsidRDefault="001A37DE" w:rsidP="00C53B69">
            <w:pPr>
              <w:spacing w:before="120" w:after="120"/>
              <w:ind w:firstLine="21"/>
              <w:rPr>
                <w:rFonts w:ascii="Times New Roman" w:hAnsi="Times New Roman"/>
              </w:rPr>
            </w:pPr>
            <w:r>
              <w:rPr>
                <w:rFonts w:ascii="Times New Roman" w:hAnsi="Times New Roman"/>
              </w:rPr>
              <w:t>J. Powell</w:t>
            </w:r>
          </w:p>
        </w:tc>
        <w:tc>
          <w:tcPr>
            <w:tcW w:w="3855" w:type="dxa"/>
          </w:tcPr>
          <w:p w14:paraId="48D0BE61" w14:textId="77777777" w:rsidR="001A37DE" w:rsidRPr="00411FA1" w:rsidRDefault="001A37DE" w:rsidP="00C53B69">
            <w:pPr>
              <w:spacing w:before="120" w:after="120"/>
              <w:ind w:left="44" w:firstLine="43"/>
              <w:rPr>
                <w:rFonts w:ascii="Times New Roman" w:hAnsi="Times New Roman"/>
              </w:rPr>
            </w:pPr>
            <w:r>
              <w:rPr>
                <w:rFonts w:ascii="Times New Roman" w:hAnsi="Times New Roman"/>
              </w:rPr>
              <w:t>Added comments from AHO</w:t>
            </w:r>
          </w:p>
        </w:tc>
      </w:tr>
      <w:tr w:rsidR="001A37DE" w:rsidRPr="00411FA1" w14:paraId="2DBE4FD6" w14:textId="77777777">
        <w:tc>
          <w:tcPr>
            <w:tcW w:w="1710" w:type="dxa"/>
          </w:tcPr>
          <w:p w14:paraId="0C7BB17D"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0054B6DF" w14:textId="77777777" w:rsidR="001A37DE" w:rsidRPr="00411FA1" w:rsidRDefault="00AE4A6F" w:rsidP="00C53B69">
            <w:pPr>
              <w:spacing w:before="120" w:after="120"/>
              <w:ind w:left="-1" w:firstLine="1"/>
              <w:rPr>
                <w:rFonts w:ascii="Times New Roman" w:hAnsi="Times New Roman"/>
              </w:rPr>
            </w:pPr>
            <w:r>
              <w:rPr>
                <w:rFonts w:ascii="Times New Roman" w:hAnsi="Times New Roman"/>
              </w:rPr>
              <w:t>September</w:t>
            </w:r>
          </w:p>
        </w:tc>
        <w:tc>
          <w:tcPr>
            <w:tcW w:w="1545" w:type="dxa"/>
          </w:tcPr>
          <w:p w14:paraId="4CF82DCD" w14:textId="77777777" w:rsidR="001A37DE" w:rsidRPr="00411FA1" w:rsidRDefault="00AE4A6F" w:rsidP="00C53B69">
            <w:pPr>
              <w:spacing w:before="120" w:after="120"/>
              <w:ind w:firstLine="21"/>
              <w:rPr>
                <w:rFonts w:ascii="Times New Roman" w:hAnsi="Times New Roman"/>
              </w:rPr>
            </w:pPr>
            <w:r>
              <w:rPr>
                <w:rFonts w:ascii="Times New Roman" w:hAnsi="Times New Roman"/>
              </w:rPr>
              <w:t>J. Powell</w:t>
            </w:r>
          </w:p>
        </w:tc>
        <w:tc>
          <w:tcPr>
            <w:tcW w:w="3855" w:type="dxa"/>
          </w:tcPr>
          <w:p w14:paraId="6801F26E" w14:textId="77777777" w:rsidR="001A37DE" w:rsidRPr="00411FA1" w:rsidRDefault="00AE4A6F" w:rsidP="00C53B69">
            <w:pPr>
              <w:spacing w:before="120" w:after="120"/>
              <w:ind w:left="44" w:firstLine="43"/>
              <w:rPr>
                <w:rFonts w:ascii="Times New Roman" w:hAnsi="Times New Roman"/>
              </w:rPr>
            </w:pPr>
            <w:r>
              <w:rPr>
                <w:rFonts w:ascii="Times New Roman" w:hAnsi="Times New Roman"/>
              </w:rPr>
              <w:t>Revised based on FG discussions</w:t>
            </w:r>
          </w:p>
        </w:tc>
      </w:tr>
      <w:tr w:rsidR="001A37DE" w:rsidRPr="00411FA1" w14:paraId="4B72C987" w14:textId="77777777">
        <w:tc>
          <w:tcPr>
            <w:tcW w:w="1710" w:type="dxa"/>
          </w:tcPr>
          <w:p w14:paraId="79099177"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7F1E826E" w14:textId="77777777" w:rsidR="001A37DE" w:rsidRPr="00411FA1" w:rsidRDefault="006D1A75" w:rsidP="00C53B69">
            <w:pPr>
              <w:spacing w:before="120" w:after="120"/>
              <w:ind w:left="-1" w:firstLine="1"/>
              <w:rPr>
                <w:rFonts w:ascii="Times New Roman" w:hAnsi="Times New Roman"/>
              </w:rPr>
            </w:pPr>
            <w:r>
              <w:rPr>
                <w:rFonts w:ascii="Times New Roman" w:hAnsi="Times New Roman"/>
              </w:rPr>
              <w:t>December 2010</w:t>
            </w:r>
          </w:p>
        </w:tc>
        <w:tc>
          <w:tcPr>
            <w:tcW w:w="1545" w:type="dxa"/>
          </w:tcPr>
          <w:p w14:paraId="507EAE12" w14:textId="77777777" w:rsidR="001A37DE" w:rsidRPr="00411FA1" w:rsidRDefault="006D1A75" w:rsidP="00C53B69">
            <w:pPr>
              <w:spacing w:before="120" w:after="120"/>
              <w:ind w:firstLine="21"/>
              <w:rPr>
                <w:rFonts w:ascii="Times New Roman" w:hAnsi="Times New Roman"/>
              </w:rPr>
            </w:pPr>
            <w:r>
              <w:rPr>
                <w:rFonts w:ascii="Times New Roman" w:hAnsi="Times New Roman"/>
              </w:rPr>
              <w:t>J. Powell</w:t>
            </w:r>
          </w:p>
        </w:tc>
        <w:tc>
          <w:tcPr>
            <w:tcW w:w="3855" w:type="dxa"/>
          </w:tcPr>
          <w:p w14:paraId="26E8C8F9" w14:textId="77777777" w:rsidR="001A37DE" w:rsidRPr="00411FA1" w:rsidRDefault="006D1A75" w:rsidP="00C53B69">
            <w:pPr>
              <w:spacing w:before="120" w:after="120"/>
              <w:ind w:left="44" w:firstLine="43"/>
              <w:rPr>
                <w:rFonts w:ascii="Times New Roman" w:hAnsi="Times New Roman"/>
              </w:rPr>
            </w:pPr>
            <w:r>
              <w:rPr>
                <w:rFonts w:ascii="Times New Roman" w:hAnsi="Times New Roman"/>
              </w:rPr>
              <w:t>Revised based on TSMAD 21</w:t>
            </w:r>
          </w:p>
        </w:tc>
      </w:tr>
      <w:tr w:rsidR="001A37DE" w:rsidRPr="00411FA1" w14:paraId="2E03E150" w14:textId="77777777">
        <w:tc>
          <w:tcPr>
            <w:tcW w:w="1710" w:type="dxa"/>
          </w:tcPr>
          <w:p w14:paraId="0DAA2E6A" w14:textId="77777777" w:rsidR="001A37DE" w:rsidRPr="00411FA1" w:rsidRDefault="004B1DAB" w:rsidP="00C53B69">
            <w:pPr>
              <w:spacing w:before="120" w:after="120"/>
              <w:rPr>
                <w:rFonts w:ascii="Times New Roman" w:hAnsi="Times New Roman"/>
              </w:rPr>
            </w:pPr>
            <w:r>
              <w:rPr>
                <w:rFonts w:ascii="Times New Roman" w:hAnsi="Times New Roman"/>
              </w:rPr>
              <w:t>Phase 1</w:t>
            </w:r>
          </w:p>
        </w:tc>
        <w:tc>
          <w:tcPr>
            <w:tcW w:w="1170" w:type="dxa"/>
          </w:tcPr>
          <w:p w14:paraId="54C36156" w14:textId="77777777" w:rsidR="001A37DE" w:rsidRPr="00411FA1" w:rsidRDefault="0056560E" w:rsidP="00C53B69">
            <w:pPr>
              <w:spacing w:before="120" w:after="120"/>
              <w:ind w:left="-1" w:firstLine="1"/>
              <w:rPr>
                <w:rFonts w:ascii="Times New Roman" w:hAnsi="Times New Roman"/>
              </w:rPr>
            </w:pPr>
            <w:r>
              <w:rPr>
                <w:rFonts w:ascii="Times New Roman" w:hAnsi="Times New Roman"/>
              </w:rPr>
              <w:t>February 2011</w:t>
            </w:r>
          </w:p>
        </w:tc>
        <w:tc>
          <w:tcPr>
            <w:tcW w:w="1545" w:type="dxa"/>
          </w:tcPr>
          <w:p w14:paraId="667A0F5C" w14:textId="77777777" w:rsidR="001A37DE" w:rsidRPr="00411FA1" w:rsidRDefault="0056560E"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73AC2492" w14:textId="77777777" w:rsidR="001A37DE" w:rsidRPr="00411FA1" w:rsidRDefault="0056560E" w:rsidP="00C53B69">
            <w:pPr>
              <w:spacing w:before="120" w:after="120"/>
              <w:ind w:left="44" w:firstLine="43"/>
              <w:rPr>
                <w:rFonts w:ascii="Times New Roman" w:hAnsi="Times New Roman"/>
              </w:rPr>
            </w:pPr>
            <w:r>
              <w:rPr>
                <w:rFonts w:ascii="Times New Roman" w:hAnsi="Times New Roman"/>
              </w:rPr>
              <w:t xml:space="preserve">Revised based on comments to </w:t>
            </w:r>
            <w:proofErr w:type="gramStart"/>
            <w:r>
              <w:rPr>
                <w:rFonts w:ascii="Times New Roman" w:hAnsi="Times New Roman"/>
              </w:rPr>
              <w:t>phase</w:t>
            </w:r>
            <w:proofErr w:type="gramEnd"/>
            <w:r>
              <w:rPr>
                <w:rFonts w:ascii="Times New Roman" w:hAnsi="Times New Roman"/>
              </w:rPr>
              <w:t xml:space="preserve"> 1</w:t>
            </w:r>
            <w:r w:rsidR="00B45CCF">
              <w:rPr>
                <w:rFonts w:ascii="Times New Roman" w:hAnsi="Times New Roman"/>
              </w:rPr>
              <w:t xml:space="preserve"> from 2J, FR, AU</w:t>
            </w:r>
            <w:r>
              <w:rPr>
                <w:rFonts w:ascii="Times New Roman" w:hAnsi="Times New Roman"/>
              </w:rPr>
              <w:t>.</w:t>
            </w:r>
          </w:p>
        </w:tc>
      </w:tr>
      <w:tr w:rsidR="00A85E33" w:rsidRPr="00411FA1" w14:paraId="19A5B988" w14:textId="77777777">
        <w:tc>
          <w:tcPr>
            <w:tcW w:w="1710" w:type="dxa"/>
          </w:tcPr>
          <w:p w14:paraId="65E77FAB" w14:textId="77777777" w:rsidR="00A85E33" w:rsidRDefault="004B1DAB" w:rsidP="00C53B69">
            <w:pPr>
              <w:spacing w:before="120" w:after="120"/>
              <w:rPr>
                <w:rFonts w:ascii="Times New Roman" w:hAnsi="Times New Roman"/>
              </w:rPr>
            </w:pPr>
            <w:r>
              <w:rPr>
                <w:rFonts w:ascii="Times New Roman" w:hAnsi="Times New Roman"/>
              </w:rPr>
              <w:t>Phase 2</w:t>
            </w:r>
          </w:p>
        </w:tc>
        <w:tc>
          <w:tcPr>
            <w:tcW w:w="1170" w:type="dxa"/>
          </w:tcPr>
          <w:p w14:paraId="7D19B981" w14:textId="77777777" w:rsidR="00A85E33" w:rsidRDefault="00A85E33" w:rsidP="00C53B69">
            <w:pPr>
              <w:spacing w:before="120" w:after="120"/>
              <w:ind w:left="-1" w:firstLine="1"/>
              <w:rPr>
                <w:rFonts w:ascii="Times New Roman" w:hAnsi="Times New Roman"/>
              </w:rPr>
            </w:pPr>
            <w:r>
              <w:rPr>
                <w:rFonts w:ascii="Times New Roman" w:hAnsi="Times New Roman"/>
              </w:rPr>
              <w:t>April 2011</w:t>
            </w:r>
          </w:p>
        </w:tc>
        <w:tc>
          <w:tcPr>
            <w:tcW w:w="1545" w:type="dxa"/>
          </w:tcPr>
          <w:p w14:paraId="5EEE89C4" w14:textId="77777777" w:rsidR="00A85E33" w:rsidRDefault="00A85E33"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00280072" w14:textId="77777777" w:rsidR="00A85E33" w:rsidRDefault="00A85E33" w:rsidP="00C53B69">
            <w:pPr>
              <w:spacing w:before="120" w:after="120"/>
              <w:ind w:left="44" w:firstLine="43"/>
              <w:rPr>
                <w:rFonts w:ascii="Times New Roman" w:hAnsi="Times New Roman"/>
              </w:rPr>
            </w:pPr>
            <w:r>
              <w:rPr>
                <w:rFonts w:ascii="Times New Roman" w:hAnsi="Times New Roman"/>
              </w:rPr>
              <w:t xml:space="preserve">Revised based on comments from TSMAD22.  Changed version to 0.1.0 to reflect movement to </w:t>
            </w:r>
            <w:proofErr w:type="gramStart"/>
            <w:r>
              <w:rPr>
                <w:rFonts w:ascii="Times New Roman" w:hAnsi="Times New Roman"/>
              </w:rPr>
              <w:t>phase</w:t>
            </w:r>
            <w:proofErr w:type="gramEnd"/>
            <w:r>
              <w:rPr>
                <w:rFonts w:ascii="Times New Roman" w:hAnsi="Times New Roman"/>
              </w:rPr>
              <w:t xml:space="preserve"> 2.</w:t>
            </w:r>
          </w:p>
        </w:tc>
      </w:tr>
      <w:tr w:rsidR="00A85E33" w:rsidRPr="00411FA1" w14:paraId="28DC971D" w14:textId="77777777">
        <w:tc>
          <w:tcPr>
            <w:tcW w:w="1710" w:type="dxa"/>
          </w:tcPr>
          <w:p w14:paraId="05CB5F04" w14:textId="77777777" w:rsidR="00A85E33" w:rsidRDefault="004B1DAB" w:rsidP="00C53B69">
            <w:pPr>
              <w:spacing w:before="120" w:after="120"/>
              <w:rPr>
                <w:rFonts w:ascii="Times New Roman" w:hAnsi="Times New Roman"/>
              </w:rPr>
            </w:pPr>
            <w:r>
              <w:rPr>
                <w:rFonts w:ascii="Times New Roman" w:hAnsi="Times New Roman"/>
              </w:rPr>
              <w:t>Phase 2</w:t>
            </w:r>
          </w:p>
        </w:tc>
        <w:tc>
          <w:tcPr>
            <w:tcW w:w="1170" w:type="dxa"/>
          </w:tcPr>
          <w:p w14:paraId="6608DEAB" w14:textId="77777777" w:rsidR="00A85E33" w:rsidRDefault="00A85E33" w:rsidP="00C53B69">
            <w:pPr>
              <w:spacing w:before="120" w:after="120"/>
              <w:ind w:left="-1" w:firstLine="1"/>
              <w:rPr>
                <w:rFonts w:ascii="Times New Roman" w:hAnsi="Times New Roman"/>
              </w:rPr>
            </w:pPr>
            <w:r>
              <w:rPr>
                <w:rFonts w:ascii="Times New Roman" w:hAnsi="Times New Roman"/>
              </w:rPr>
              <w:t>November 2011</w:t>
            </w:r>
          </w:p>
        </w:tc>
        <w:tc>
          <w:tcPr>
            <w:tcW w:w="1545" w:type="dxa"/>
          </w:tcPr>
          <w:p w14:paraId="7D533DAF" w14:textId="77777777" w:rsidR="00A85E33" w:rsidRDefault="00A85E33"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7D7266BF" w14:textId="77777777" w:rsidR="00A85E33" w:rsidRDefault="00A85E33" w:rsidP="00C53B69">
            <w:pPr>
              <w:spacing w:before="120" w:after="120"/>
              <w:ind w:left="44" w:firstLine="43"/>
              <w:rPr>
                <w:rFonts w:ascii="Times New Roman" w:hAnsi="Times New Roman"/>
              </w:rPr>
            </w:pPr>
            <w:r>
              <w:rPr>
                <w:rFonts w:ascii="Times New Roman" w:hAnsi="Times New Roman"/>
              </w:rPr>
              <w:t>Revisions made based on comments from discussion papers circulated post TSMAD 22</w:t>
            </w:r>
          </w:p>
        </w:tc>
      </w:tr>
      <w:tr w:rsidR="004B1DAB" w:rsidRPr="00411FA1" w14:paraId="438FFD3C" w14:textId="77777777">
        <w:tc>
          <w:tcPr>
            <w:tcW w:w="1710" w:type="dxa"/>
          </w:tcPr>
          <w:p w14:paraId="319DF267" w14:textId="77777777" w:rsidR="004B1DAB" w:rsidRDefault="004B1DAB" w:rsidP="00C53B69">
            <w:pPr>
              <w:spacing w:before="120" w:after="120"/>
              <w:rPr>
                <w:rFonts w:ascii="Times New Roman" w:hAnsi="Times New Roman"/>
              </w:rPr>
            </w:pPr>
            <w:r>
              <w:rPr>
                <w:rFonts w:ascii="Times New Roman" w:hAnsi="Times New Roman"/>
              </w:rPr>
              <w:t xml:space="preserve">Phase </w:t>
            </w:r>
            <w:r w:rsidR="000772C2">
              <w:rPr>
                <w:rFonts w:ascii="Times New Roman" w:hAnsi="Times New Roman"/>
              </w:rPr>
              <w:t>3</w:t>
            </w:r>
          </w:p>
        </w:tc>
        <w:tc>
          <w:tcPr>
            <w:tcW w:w="1170" w:type="dxa"/>
          </w:tcPr>
          <w:p w14:paraId="13691C1B" w14:textId="77777777" w:rsidR="004B1DAB" w:rsidRDefault="004B1DAB" w:rsidP="00C53B69">
            <w:pPr>
              <w:spacing w:before="120" w:after="120"/>
              <w:ind w:left="-1" w:firstLine="1"/>
              <w:rPr>
                <w:rFonts w:ascii="Times New Roman" w:hAnsi="Times New Roman"/>
              </w:rPr>
            </w:pPr>
            <w:r>
              <w:rPr>
                <w:rFonts w:ascii="Times New Roman" w:hAnsi="Times New Roman"/>
              </w:rPr>
              <w:t>February</w:t>
            </w:r>
          </w:p>
        </w:tc>
        <w:tc>
          <w:tcPr>
            <w:tcW w:w="1545" w:type="dxa"/>
          </w:tcPr>
          <w:p w14:paraId="4268049C" w14:textId="77777777" w:rsidR="004B1DAB" w:rsidRDefault="004B1DAB"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2B85B57B" w14:textId="77777777" w:rsidR="004B1DAB" w:rsidRDefault="004B1DAB" w:rsidP="00C53B69">
            <w:pPr>
              <w:spacing w:before="120" w:after="120"/>
              <w:ind w:left="44" w:firstLine="43"/>
              <w:rPr>
                <w:rFonts w:ascii="Times New Roman" w:hAnsi="Times New Roman"/>
              </w:rPr>
            </w:pPr>
            <w:r>
              <w:rPr>
                <w:rFonts w:ascii="Times New Roman" w:hAnsi="Times New Roman"/>
              </w:rPr>
              <w:t>Revisions made based on TSMAD23 decisions</w:t>
            </w:r>
          </w:p>
        </w:tc>
      </w:tr>
      <w:tr w:rsidR="00882E7A" w:rsidRPr="00411FA1" w14:paraId="4E445167" w14:textId="77777777">
        <w:tc>
          <w:tcPr>
            <w:tcW w:w="1710" w:type="dxa"/>
          </w:tcPr>
          <w:p w14:paraId="05F2C091" w14:textId="77777777" w:rsidR="00882E7A" w:rsidRDefault="00882E7A" w:rsidP="00C53B69">
            <w:pPr>
              <w:spacing w:before="120" w:after="120"/>
              <w:rPr>
                <w:rFonts w:ascii="Times New Roman" w:hAnsi="Times New Roman"/>
              </w:rPr>
            </w:pPr>
            <w:r>
              <w:rPr>
                <w:rFonts w:ascii="Times New Roman" w:hAnsi="Times New Roman"/>
              </w:rPr>
              <w:t>Phase 3</w:t>
            </w:r>
          </w:p>
        </w:tc>
        <w:tc>
          <w:tcPr>
            <w:tcW w:w="1170" w:type="dxa"/>
          </w:tcPr>
          <w:p w14:paraId="4CD21F04" w14:textId="77777777" w:rsidR="00882E7A" w:rsidRDefault="00882E7A" w:rsidP="00C53B69">
            <w:pPr>
              <w:spacing w:before="120" w:after="120"/>
              <w:ind w:left="-1" w:firstLine="1"/>
              <w:rPr>
                <w:rFonts w:ascii="Times New Roman" w:hAnsi="Times New Roman"/>
              </w:rPr>
            </w:pPr>
            <w:r>
              <w:rPr>
                <w:rFonts w:ascii="Times New Roman" w:hAnsi="Times New Roman"/>
              </w:rPr>
              <w:t>May 2012</w:t>
            </w:r>
          </w:p>
        </w:tc>
        <w:tc>
          <w:tcPr>
            <w:tcW w:w="1545" w:type="dxa"/>
          </w:tcPr>
          <w:p w14:paraId="33FCB9F7" w14:textId="77777777" w:rsidR="00882E7A" w:rsidRDefault="00882E7A"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01770696" w14:textId="77777777" w:rsidR="00882E7A" w:rsidRDefault="00882E7A" w:rsidP="00C53B69">
            <w:pPr>
              <w:spacing w:before="120" w:after="120"/>
              <w:ind w:left="44" w:firstLine="43"/>
              <w:rPr>
                <w:rFonts w:ascii="Times New Roman" w:hAnsi="Times New Roman"/>
              </w:rPr>
            </w:pPr>
            <w:r>
              <w:rPr>
                <w:rFonts w:ascii="Times New Roman" w:hAnsi="Times New Roman"/>
              </w:rPr>
              <w:t>Added TSMAD24 Decisions into document</w:t>
            </w:r>
          </w:p>
        </w:tc>
      </w:tr>
      <w:tr w:rsidR="00A64803" w:rsidRPr="00411FA1" w14:paraId="19084ED1" w14:textId="77777777">
        <w:tc>
          <w:tcPr>
            <w:tcW w:w="1710" w:type="dxa"/>
          </w:tcPr>
          <w:p w14:paraId="2DF3BD01" w14:textId="77777777" w:rsidR="00A64803" w:rsidRDefault="00A64803" w:rsidP="00C53B69">
            <w:pPr>
              <w:spacing w:before="120" w:after="120"/>
              <w:rPr>
                <w:rFonts w:ascii="Times New Roman" w:hAnsi="Times New Roman"/>
              </w:rPr>
            </w:pPr>
            <w:r>
              <w:rPr>
                <w:rFonts w:ascii="Times New Roman" w:hAnsi="Times New Roman"/>
              </w:rPr>
              <w:t>Phase 4</w:t>
            </w:r>
          </w:p>
        </w:tc>
        <w:tc>
          <w:tcPr>
            <w:tcW w:w="1170" w:type="dxa"/>
          </w:tcPr>
          <w:p w14:paraId="7AA69378" w14:textId="77777777" w:rsidR="00A64803" w:rsidRDefault="009456BC" w:rsidP="00C53B69">
            <w:pPr>
              <w:spacing w:before="120" w:after="120"/>
              <w:ind w:left="-1" w:firstLine="1"/>
              <w:rPr>
                <w:rFonts w:ascii="Times New Roman" w:hAnsi="Times New Roman"/>
              </w:rPr>
            </w:pPr>
            <w:r>
              <w:rPr>
                <w:rFonts w:ascii="Times New Roman" w:hAnsi="Times New Roman"/>
              </w:rPr>
              <w:t>August</w:t>
            </w:r>
            <w:r w:rsidR="00A64803">
              <w:rPr>
                <w:rFonts w:ascii="Times New Roman" w:hAnsi="Times New Roman"/>
              </w:rPr>
              <w:t xml:space="preserve"> 2012</w:t>
            </w:r>
          </w:p>
        </w:tc>
        <w:tc>
          <w:tcPr>
            <w:tcW w:w="1545" w:type="dxa"/>
          </w:tcPr>
          <w:p w14:paraId="63746711" w14:textId="77777777" w:rsidR="00A64803" w:rsidRDefault="00A64803"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03A2D66A" w14:textId="77777777" w:rsidR="00A64803" w:rsidRDefault="00A64803" w:rsidP="00C53B69">
            <w:pPr>
              <w:spacing w:before="120" w:after="120"/>
              <w:ind w:left="44" w:firstLine="43"/>
              <w:rPr>
                <w:rFonts w:ascii="Times New Roman" w:hAnsi="Times New Roman"/>
              </w:rPr>
            </w:pPr>
            <w:r>
              <w:rPr>
                <w:rFonts w:ascii="Times New Roman" w:hAnsi="Times New Roman"/>
              </w:rPr>
              <w:t>Edited document to reflect TSMAD24 decisions</w:t>
            </w:r>
          </w:p>
        </w:tc>
      </w:tr>
      <w:tr w:rsidR="00050044" w:rsidRPr="00411FA1" w14:paraId="35799CB4" w14:textId="77777777">
        <w:tc>
          <w:tcPr>
            <w:tcW w:w="1710" w:type="dxa"/>
          </w:tcPr>
          <w:p w14:paraId="6EC46524" w14:textId="77777777" w:rsidR="00050044" w:rsidRDefault="00050044" w:rsidP="00EF5BF2">
            <w:pPr>
              <w:spacing w:before="120" w:after="120"/>
              <w:rPr>
                <w:rFonts w:ascii="Times New Roman" w:hAnsi="Times New Roman"/>
              </w:rPr>
            </w:pPr>
            <w:r>
              <w:rPr>
                <w:rFonts w:ascii="Times New Roman" w:hAnsi="Times New Roman"/>
              </w:rPr>
              <w:t>Phase 4</w:t>
            </w:r>
          </w:p>
        </w:tc>
        <w:tc>
          <w:tcPr>
            <w:tcW w:w="1170" w:type="dxa"/>
          </w:tcPr>
          <w:p w14:paraId="7F68FF46" w14:textId="77777777" w:rsidR="00050044" w:rsidRDefault="00050044" w:rsidP="00EF5BF2">
            <w:pPr>
              <w:spacing w:before="120" w:after="120"/>
              <w:ind w:left="-1" w:firstLine="1"/>
              <w:rPr>
                <w:rFonts w:ascii="Times New Roman" w:hAnsi="Times New Roman"/>
              </w:rPr>
            </w:pPr>
            <w:r>
              <w:rPr>
                <w:rFonts w:ascii="Times New Roman" w:hAnsi="Times New Roman"/>
              </w:rPr>
              <w:t>November 2012</w:t>
            </w:r>
          </w:p>
        </w:tc>
        <w:tc>
          <w:tcPr>
            <w:tcW w:w="1545" w:type="dxa"/>
          </w:tcPr>
          <w:p w14:paraId="7A162187" w14:textId="77777777" w:rsidR="00050044" w:rsidRDefault="00050044" w:rsidP="00EF5BF2">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3E11370C" w14:textId="77777777" w:rsidR="00050044" w:rsidRDefault="00050044" w:rsidP="00EF5BF2">
            <w:pPr>
              <w:spacing w:before="120" w:after="120"/>
              <w:ind w:left="44" w:firstLine="43"/>
              <w:rPr>
                <w:rFonts w:ascii="Times New Roman" w:hAnsi="Times New Roman"/>
              </w:rPr>
            </w:pPr>
            <w:r>
              <w:rPr>
                <w:rFonts w:ascii="Times New Roman" w:hAnsi="Times New Roman"/>
              </w:rPr>
              <w:t>Added comments from October 2012 round of TSMAD comments</w:t>
            </w:r>
          </w:p>
        </w:tc>
      </w:tr>
      <w:tr w:rsidR="009855AA" w:rsidRPr="00411FA1" w14:paraId="3D09F6D5" w14:textId="77777777">
        <w:tc>
          <w:tcPr>
            <w:tcW w:w="1710" w:type="dxa"/>
          </w:tcPr>
          <w:p w14:paraId="157D7AF6" w14:textId="77777777" w:rsidR="009855AA" w:rsidRDefault="009855AA" w:rsidP="000C0767">
            <w:pPr>
              <w:spacing w:before="120" w:after="120"/>
              <w:rPr>
                <w:rFonts w:ascii="Times New Roman" w:hAnsi="Times New Roman"/>
              </w:rPr>
            </w:pPr>
            <w:r>
              <w:rPr>
                <w:rFonts w:ascii="Times New Roman" w:hAnsi="Times New Roman"/>
              </w:rPr>
              <w:t>Initial Draft</w:t>
            </w:r>
          </w:p>
        </w:tc>
        <w:tc>
          <w:tcPr>
            <w:tcW w:w="1170" w:type="dxa"/>
          </w:tcPr>
          <w:p w14:paraId="09E2F37B" w14:textId="77777777" w:rsidR="009855AA" w:rsidRDefault="009855AA" w:rsidP="000C0767">
            <w:pPr>
              <w:spacing w:before="120" w:after="120"/>
              <w:ind w:left="-1" w:firstLine="1"/>
              <w:rPr>
                <w:rFonts w:ascii="Times New Roman" w:hAnsi="Times New Roman"/>
              </w:rPr>
            </w:pPr>
            <w:r>
              <w:rPr>
                <w:rFonts w:ascii="Times New Roman" w:hAnsi="Times New Roman"/>
              </w:rPr>
              <w:t>March 2013</w:t>
            </w:r>
          </w:p>
        </w:tc>
        <w:tc>
          <w:tcPr>
            <w:tcW w:w="1545" w:type="dxa"/>
          </w:tcPr>
          <w:p w14:paraId="62A36D6E" w14:textId="77777777" w:rsidR="009855AA" w:rsidRDefault="009855AA" w:rsidP="000C0767">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32A9F432" w14:textId="77777777" w:rsidR="009855AA" w:rsidRDefault="009855AA" w:rsidP="000C0767">
            <w:pPr>
              <w:spacing w:before="120" w:after="120"/>
              <w:ind w:left="44" w:firstLine="43"/>
              <w:rPr>
                <w:rFonts w:ascii="Times New Roman" w:hAnsi="Times New Roman"/>
              </w:rPr>
            </w:pPr>
            <w:r>
              <w:rPr>
                <w:rFonts w:ascii="Times New Roman" w:hAnsi="Times New Roman"/>
              </w:rPr>
              <w:t>Added comments from January 2013 round of TSMAD comments.</w:t>
            </w:r>
          </w:p>
        </w:tc>
      </w:tr>
      <w:tr w:rsidR="009855AA" w:rsidRPr="00411FA1" w14:paraId="3ACBD542" w14:textId="77777777">
        <w:tc>
          <w:tcPr>
            <w:tcW w:w="1710" w:type="dxa"/>
          </w:tcPr>
          <w:p w14:paraId="424F2CF5" w14:textId="77777777" w:rsidR="009855AA" w:rsidRDefault="009855AA" w:rsidP="00C53B69">
            <w:pPr>
              <w:spacing w:before="120" w:after="120"/>
              <w:rPr>
                <w:rFonts w:ascii="Times New Roman" w:hAnsi="Times New Roman"/>
              </w:rPr>
            </w:pPr>
            <w:r>
              <w:rPr>
                <w:rFonts w:ascii="Times New Roman" w:hAnsi="Times New Roman"/>
              </w:rPr>
              <w:t>Initial Draft</w:t>
            </w:r>
          </w:p>
        </w:tc>
        <w:tc>
          <w:tcPr>
            <w:tcW w:w="1170" w:type="dxa"/>
          </w:tcPr>
          <w:p w14:paraId="727C9C33" w14:textId="77777777" w:rsidR="009855AA" w:rsidRDefault="009855AA" w:rsidP="00C53B69">
            <w:pPr>
              <w:spacing w:before="120" w:after="120"/>
              <w:ind w:left="-1" w:firstLine="1"/>
              <w:rPr>
                <w:rFonts w:ascii="Times New Roman" w:hAnsi="Times New Roman"/>
              </w:rPr>
            </w:pPr>
            <w:r>
              <w:rPr>
                <w:rFonts w:ascii="Times New Roman" w:hAnsi="Times New Roman"/>
              </w:rPr>
              <w:t>June 2013</w:t>
            </w:r>
          </w:p>
        </w:tc>
        <w:tc>
          <w:tcPr>
            <w:tcW w:w="1545" w:type="dxa"/>
          </w:tcPr>
          <w:p w14:paraId="318151A1" w14:textId="77777777" w:rsidR="009855AA" w:rsidRDefault="009855AA"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49256621" w14:textId="77777777" w:rsidR="009855AA" w:rsidRDefault="009855AA" w:rsidP="00C53B69">
            <w:pPr>
              <w:spacing w:before="120" w:after="120"/>
              <w:ind w:left="44" w:firstLine="43"/>
              <w:rPr>
                <w:rFonts w:ascii="Times New Roman" w:hAnsi="Times New Roman"/>
              </w:rPr>
            </w:pPr>
            <w:r>
              <w:rPr>
                <w:rFonts w:ascii="Times New Roman" w:hAnsi="Times New Roman"/>
              </w:rPr>
              <w:t>Added decisions from TSMAD26.</w:t>
            </w:r>
          </w:p>
        </w:tc>
      </w:tr>
      <w:tr w:rsidR="004D07D1" w:rsidRPr="00411FA1" w14:paraId="38B1AD08" w14:textId="77777777">
        <w:tc>
          <w:tcPr>
            <w:tcW w:w="1710" w:type="dxa"/>
          </w:tcPr>
          <w:p w14:paraId="7772AC16" w14:textId="1347D3FE" w:rsidR="004D07D1" w:rsidRDefault="004D07D1" w:rsidP="00C53B69">
            <w:pPr>
              <w:spacing w:before="120" w:after="120"/>
              <w:rPr>
                <w:rFonts w:ascii="Times New Roman" w:hAnsi="Times New Roman"/>
              </w:rPr>
            </w:pPr>
            <w:r>
              <w:rPr>
                <w:rFonts w:ascii="Times New Roman" w:hAnsi="Times New Roman"/>
              </w:rPr>
              <w:t>Initial Draft</w:t>
            </w:r>
          </w:p>
        </w:tc>
        <w:tc>
          <w:tcPr>
            <w:tcW w:w="1170" w:type="dxa"/>
          </w:tcPr>
          <w:p w14:paraId="0540C1C1" w14:textId="459C60B5" w:rsidR="004D07D1" w:rsidRDefault="004D07D1" w:rsidP="00C53B69">
            <w:pPr>
              <w:spacing w:before="120" w:after="120"/>
              <w:ind w:left="-1" w:firstLine="1"/>
              <w:rPr>
                <w:rFonts w:ascii="Times New Roman" w:hAnsi="Times New Roman"/>
              </w:rPr>
            </w:pPr>
            <w:r>
              <w:rPr>
                <w:rFonts w:ascii="Times New Roman" w:hAnsi="Times New Roman"/>
              </w:rPr>
              <w:t>December 2013</w:t>
            </w:r>
          </w:p>
        </w:tc>
        <w:tc>
          <w:tcPr>
            <w:tcW w:w="1545" w:type="dxa"/>
          </w:tcPr>
          <w:p w14:paraId="2055C309" w14:textId="1B36EAC1" w:rsidR="004D07D1" w:rsidRDefault="004D07D1"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1527F369" w14:textId="24D8B047" w:rsidR="004D07D1" w:rsidRDefault="004D07D1" w:rsidP="00C53B69">
            <w:pPr>
              <w:spacing w:before="120" w:after="120"/>
              <w:ind w:left="44" w:firstLine="43"/>
              <w:rPr>
                <w:rFonts w:ascii="Times New Roman" w:hAnsi="Times New Roman"/>
              </w:rPr>
            </w:pPr>
            <w:r>
              <w:rPr>
                <w:rFonts w:ascii="Times New Roman" w:hAnsi="Times New Roman"/>
              </w:rPr>
              <w:t>Added in decisions from TSMAD27</w:t>
            </w:r>
          </w:p>
        </w:tc>
      </w:tr>
      <w:tr w:rsidR="00E314A5" w:rsidRPr="00411FA1" w14:paraId="393CA1D0" w14:textId="77777777">
        <w:tc>
          <w:tcPr>
            <w:tcW w:w="1710" w:type="dxa"/>
          </w:tcPr>
          <w:p w14:paraId="2E88582F" w14:textId="3FB371DF" w:rsidR="00E314A5" w:rsidRDefault="00E314A5" w:rsidP="00C53B69">
            <w:pPr>
              <w:spacing w:before="120" w:after="120"/>
              <w:rPr>
                <w:rFonts w:ascii="Times New Roman" w:hAnsi="Times New Roman"/>
              </w:rPr>
            </w:pPr>
            <w:r>
              <w:rPr>
                <w:rFonts w:ascii="Times New Roman" w:hAnsi="Times New Roman"/>
              </w:rPr>
              <w:t>Draft 0.0.0</w:t>
            </w:r>
          </w:p>
        </w:tc>
        <w:tc>
          <w:tcPr>
            <w:tcW w:w="1170" w:type="dxa"/>
          </w:tcPr>
          <w:p w14:paraId="3FABD32C" w14:textId="62244D34" w:rsidR="00E314A5" w:rsidRDefault="00E314A5" w:rsidP="00C53B69">
            <w:pPr>
              <w:spacing w:before="120" w:after="120"/>
              <w:ind w:left="-1" w:firstLine="1"/>
              <w:rPr>
                <w:rFonts w:ascii="Times New Roman" w:hAnsi="Times New Roman"/>
              </w:rPr>
            </w:pPr>
            <w:r>
              <w:rPr>
                <w:rFonts w:ascii="Times New Roman" w:hAnsi="Times New Roman"/>
              </w:rPr>
              <w:t>April/May 2014</w:t>
            </w:r>
          </w:p>
        </w:tc>
        <w:tc>
          <w:tcPr>
            <w:tcW w:w="1545" w:type="dxa"/>
          </w:tcPr>
          <w:p w14:paraId="3DD11F7E" w14:textId="25B2B1E3" w:rsidR="00E314A5" w:rsidRDefault="00E314A5"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1AB1FCD1" w14:textId="48D3C15A" w:rsidR="00E314A5" w:rsidRDefault="00E314A5" w:rsidP="00C53B69">
            <w:pPr>
              <w:spacing w:before="120" w:after="120"/>
              <w:ind w:left="44" w:firstLine="43"/>
              <w:rPr>
                <w:rFonts w:ascii="Times New Roman" w:hAnsi="Times New Roman"/>
              </w:rPr>
            </w:pPr>
            <w:r>
              <w:rPr>
                <w:rFonts w:ascii="Times New Roman" w:hAnsi="Times New Roman"/>
              </w:rPr>
              <w:t xml:space="preserve">Included S-101 portrayal.  Most of the portrayal is covered by the </w:t>
            </w:r>
            <w:proofErr w:type="gramStart"/>
            <w:r>
              <w:rPr>
                <w:rFonts w:ascii="Times New Roman" w:hAnsi="Times New Roman"/>
              </w:rPr>
              <w:t>catalogue,</w:t>
            </w:r>
            <w:proofErr w:type="gramEnd"/>
            <w:r>
              <w:rPr>
                <w:rFonts w:ascii="Times New Roman" w:hAnsi="Times New Roman"/>
              </w:rPr>
              <w:t xml:space="preserve"> so much of the old S-52 guidance goes into the implementation guidance annex.</w:t>
            </w:r>
          </w:p>
        </w:tc>
      </w:tr>
      <w:tr w:rsidR="00F53A98" w:rsidRPr="00411FA1" w14:paraId="414948FE" w14:textId="77777777">
        <w:tc>
          <w:tcPr>
            <w:tcW w:w="1710" w:type="dxa"/>
          </w:tcPr>
          <w:p w14:paraId="042F5D1F" w14:textId="33820CA5" w:rsidR="00F53A98" w:rsidRDefault="00F53A98" w:rsidP="00C53B69">
            <w:pPr>
              <w:spacing w:before="120" w:after="120"/>
              <w:rPr>
                <w:rFonts w:ascii="Times New Roman" w:hAnsi="Times New Roman"/>
              </w:rPr>
            </w:pPr>
            <w:r>
              <w:rPr>
                <w:rFonts w:ascii="Times New Roman" w:hAnsi="Times New Roman"/>
              </w:rPr>
              <w:t>Draft 0.0.1</w:t>
            </w:r>
          </w:p>
        </w:tc>
        <w:tc>
          <w:tcPr>
            <w:tcW w:w="1170" w:type="dxa"/>
          </w:tcPr>
          <w:p w14:paraId="28140EC8" w14:textId="29115983" w:rsidR="00F53A98" w:rsidRDefault="00F53A98" w:rsidP="00C53B69">
            <w:pPr>
              <w:spacing w:before="120" w:after="120"/>
              <w:ind w:left="-1" w:firstLine="1"/>
              <w:rPr>
                <w:rFonts w:ascii="Times New Roman" w:hAnsi="Times New Roman"/>
              </w:rPr>
            </w:pPr>
            <w:r>
              <w:rPr>
                <w:rFonts w:ascii="Times New Roman" w:hAnsi="Times New Roman"/>
              </w:rPr>
              <w:t>February 2015</w:t>
            </w:r>
          </w:p>
        </w:tc>
        <w:tc>
          <w:tcPr>
            <w:tcW w:w="1545" w:type="dxa"/>
          </w:tcPr>
          <w:p w14:paraId="2487E20E" w14:textId="19A3D18E" w:rsidR="00F53A98" w:rsidRDefault="00F53A98" w:rsidP="00C53B69">
            <w:pPr>
              <w:spacing w:before="120" w:after="120"/>
              <w:ind w:firstLine="21"/>
              <w:rPr>
                <w:rFonts w:ascii="Times New Roman" w:hAnsi="Times New Roman"/>
              </w:rPr>
            </w:pPr>
            <w:proofErr w:type="spellStart"/>
            <w:r>
              <w:rPr>
                <w:rFonts w:ascii="Times New Roman" w:hAnsi="Times New Roman"/>
              </w:rPr>
              <w:t>J.Powell</w:t>
            </w:r>
            <w:proofErr w:type="spellEnd"/>
          </w:p>
        </w:tc>
        <w:tc>
          <w:tcPr>
            <w:tcW w:w="3855" w:type="dxa"/>
          </w:tcPr>
          <w:p w14:paraId="0BF7ECEF" w14:textId="7FAB54F2" w:rsidR="00F53A98" w:rsidRDefault="00F53A98" w:rsidP="00C53B69">
            <w:pPr>
              <w:spacing w:before="120" w:after="120"/>
              <w:ind w:left="44" w:firstLine="43"/>
              <w:rPr>
                <w:rFonts w:ascii="Times New Roman" w:hAnsi="Times New Roman"/>
              </w:rPr>
            </w:pPr>
            <w:r>
              <w:rPr>
                <w:rFonts w:ascii="Times New Roman" w:hAnsi="Times New Roman"/>
              </w:rPr>
              <w:t>Added adjudicated comments from TSMAD29</w:t>
            </w:r>
          </w:p>
        </w:tc>
      </w:tr>
      <w:tr w:rsidR="00B74585" w:rsidRPr="00411FA1" w14:paraId="77B57774" w14:textId="77777777">
        <w:tc>
          <w:tcPr>
            <w:tcW w:w="1710" w:type="dxa"/>
          </w:tcPr>
          <w:p w14:paraId="1F8F82A4" w14:textId="07B487B1" w:rsidR="00B74585" w:rsidRDefault="00B74585" w:rsidP="00C53B69">
            <w:pPr>
              <w:spacing w:before="120" w:after="120"/>
              <w:rPr>
                <w:rFonts w:ascii="Times New Roman" w:hAnsi="Times New Roman"/>
              </w:rPr>
            </w:pPr>
            <w:r>
              <w:rPr>
                <w:rFonts w:ascii="Times New Roman" w:hAnsi="Times New Roman"/>
              </w:rPr>
              <w:t>Draft 0.0.2</w:t>
            </w:r>
          </w:p>
        </w:tc>
        <w:tc>
          <w:tcPr>
            <w:tcW w:w="1170" w:type="dxa"/>
          </w:tcPr>
          <w:p w14:paraId="5F93A10C" w14:textId="10619341" w:rsidR="00B74585" w:rsidRDefault="00B74585" w:rsidP="00C53B69">
            <w:pPr>
              <w:spacing w:before="120" w:after="120"/>
              <w:ind w:left="-1" w:firstLine="1"/>
              <w:rPr>
                <w:rFonts w:ascii="Times New Roman" w:hAnsi="Times New Roman"/>
              </w:rPr>
            </w:pPr>
            <w:r>
              <w:rPr>
                <w:rFonts w:ascii="Times New Roman" w:hAnsi="Times New Roman"/>
              </w:rPr>
              <w:t xml:space="preserve">January </w:t>
            </w:r>
            <w:r>
              <w:rPr>
                <w:rFonts w:ascii="Times New Roman" w:hAnsi="Times New Roman"/>
              </w:rPr>
              <w:lastRenderedPageBreak/>
              <w:t>2016</w:t>
            </w:r>
          </w:p>
        </w:tc>
        <w:tc>
          <w:tcPr>
            <w:tcW w:w="1545" w:type="dxa"/>
          </w:tcPr>
          <w:p w14:paraId="3D963089" w14:textId="59F88491" w:rsidR="00B74585" w:rsidRDefault="00B74585" w:rsidP="00C53B69">
            <w:pPr>
              <w:spacing w:before="120" w:after="120"/>
              <w:ind w:firstLine="21"/>
              <w:rPr>
                <w:rFonts w:ascii="Times New Roman" w:hAnsi="Times New Roman"/>
              </w:rPr>
            </w:pPr>
            <w:proofErr w:type="spellStart"/>
            <w:r>
              <w:rPr>
                <w:rFonts w:ascii="Times New Roman" w:hAnsi="Times New Roman"/>
              </w:rPr>
              <w:lastRenderedPageBreak/>
              <w:t>J.Powell</w:t>
            </w:r>
            <w:proofErr w:type="spellEnd"/>
          </w:p>
        </w:tc>
        <w:tc>
          <w:tcPr>
            <w:tcW w:w="3855" w:type="dxa"/>
          </w:tcPr>
          <w:p w14:paraId="45D0D62E" w14:textId="0A5AE129" w:rsidR="00B74585" w:rsidRDefault="00B74585" w:rsidP="00C53B69">
            <w:pPr>
              <w:spacing w:before="120" w:after="120"/>
              <w:ind w:left="44" w:firstLine="43"/>
              <w:rPr>
                <w:rFonts w:ascii="Times New Roman" w:hAnsi="Times New Roman"/>
              </w:rPr>
            </w:pPr>
            <w:r>
              <w:rPr>
                <w:rFonts w:ascii="Times New Roman" w:hAnsi="Times New Roman"/>
              </w:rPr>
              <w:t xml:space="preserve">Incorporated editorial issues that were noted in draft 0.0.1.  Also includes a revised </w:t>
            </w:r>
            <w:r>
              <w:rPr>
                <w:rFonts w:ascii="Times New Roman" w:hAnsi="Times New Roman"/>
              </w:rPr>
              <w:lastRenderedPageBreak/>
              <w:t>metadata section.</w:t>
            </w:r>
          </w:p>
        </w:tc>
      </w:tr>
    </w:tbl>
    <w:p w14:paraId="38C11394" w14:textId="77777777" w:rsidR="0083446A" w:rsidRPr="008233BF" w:rsidRDefault="0083446A" w:rsidP="00C53B69">
      <w:pPr>
        <w:spacing w:after="0"/>
        <w:rPr>
          <w:rFonts w:ascii="Arial Narrow" w:hAnsi="Arial Narrow"/>
        </w:rPr>
      </w:pPr>
    </w:p>
    <w:p w14:paraId="6218DCFF" w14:textId="77777777" w:rsidR="0083446A" w:rsidRPr="008233BF" w:rsidRDefault="0083446A" w:rsidP="00C53B69">
      <w:pPr>
        <w:spacing w:after="0"/>
        <w:rPr>
          <w:rFonts w:ascii="Arial Narrow" w:hAnsi="Arial Narrow"/>
        </w:rPr>
      </w:pPr>
    </w:p>
    <w:p w14:paraId="6EE3005F" w14:textId="77777777" w:rsidR="00487533" w:rsidRPr="008233BF" w:rsidRDefault="00487533" w:rsidP="00C53B69">
      <w:pPr>
        <w:pStyle w:val="zzCopyright"/>
        <w:pBdr>
          <w:top w:val="none" w:sz="0" w:space="0" w:color="auto"/>
          <w:left w:val="none" w:sz="0" w:space="0" w:color="auto"/>
          <w:bottom w:val="none" w:sz="0" w:space="0" w:color="auto"/>
          <w:right w:val="none" w:sz="0" w:space="0" w:color="auto"/>
        </w:pBdr>
        <w:spacing w:after="0" w:line="360" w:lineRule="auto"/>
        <w:ind w:left="100" w:right="100"/>
        <w:rPr>
          <w:vanish/>
        </w:rPr>
      </w:pPr>
    </w:p>
    <w:p w14:paraId="15921F45" w14:textId="77777777" w:rsidR="00487533" w:rsidRPr="008233BF" w:rsidRDefault="00487533" w:rsidP="00C53B69">
      <w:pPr>
        <w:pStyle w:val="zzContents"/>
        <w:tabs>
          <w:tab w:val="right" w:pos="9752"/>
        </w:tabs>
        <w:spacing w:before="0" w:after="0" w:line="360" w:lineRule="auto"/>
        <w:jc w:val="both"/>
      </w:pPr>
      <w:r w:rsidRPr="008233BF">
        <w:lastRenderedPageBreak/>
        <w:t>Contents</w:t>
      </w:r>
      <w:r w:rsidRPr="008233BF">
        <w:tab/>
      </w:r>
      <w:r w:rsidRPr="008233BF">
        <w:rPr>
          <w:b w:val="0"/>
          <w:sz w:val="20"/>
        </w:rPr>
        <w:t>Page</w:t>
      </w:r>
    </w:p>
    <w:p w14:paraId="00554BF5" w14:textId="10658C5D" w:rsidR="00DA6975" w:rsidRDefault="00487533">
      <w:pPr>
        <w:pStyle w:val="TOC1"/>
        <w:rPr>
          <w:rFonts w:asciiTheme="minorHAnsi" w:eastAsiaTheme="minorEastAsia" w:hAnsiTheme="minorHAnsi" w:cstheme="minorBidi"/>
          <w:b w:val="0"/>
          <w:noProof/>
          <w:sz w:val="22"/>
          <w:szCs w:val="22"/>
          <w:lang w:val="en-US" w:eastAsia="en-US"/>
        </w:rPr>
      </w:pPr>
      <w:r w:rsidRPr="008169B5">
        <w:fldChar w:fldCharType="begin"/>
      </w:r>
      <w:r w:rsidRPr="008169B5">
        <w:instrText>TOC \o "1-3" \t "Introduction,9,zzBiblio,9,zzForeword,9,zzIndex,9" \w</w:instrText>
      </w:r>
      <w:r w:rsidRPr="008169B5">
        <w:fldChar w:fldCharType="separate"/>
      </w:r>
      <w:r w:rsidR="00DA6975">
        <w:rPr>
          <w:noProof/>
        </w:rPr>
        <w:t>Introduction</w:t>
      </w:r>
      <w:r w:rsidR="00DA6975">
        <w:rPr>
          <w:noProof/>
        </w:rPr>
        <w:tab/>
      </w:r>
      <w:r w:rsidR="00DA6975">
        <w:rPr>
          <w:noProof/>
        </w:rPr>
        <w:fldChar w:fldCharType="begin"/>
      </w:r>
      <w:r w:rsidR="00DA6975">
        <w:rPr>
          <w:noProof/>
        </w:rPr>
        <w:instrText xml:space="preserve"> PAGEREF _Toc439685217 \h </w:instrText>
      </w:r>
      <w:r w:rsidR="00DA6975">
        <w:rPr>
          <w:noProof/>
        </w:rPr>
      </w:r>
      <w:r w:rsidR="00DA6975">
        <w:rPr>
          <w:noProof/>
        </w:rPr>
        <w:fldChar w:fldCharType="separate"/>
      </w:r>
      <w:r w:rsidR="00DA6975">
        <w:rPr>
          <w:noProof/>
        </w:rPr>
        <w:t>8</w:t>
      </w:r>
      <w:r w:rsidR="00DA6975">
        <w:rPr>
          <w:noProof/>
        </w:rPr>
        <w:fldChar w:fldCharType="end"/>
      </w:r>
    </w:p>
    <w:p w14:paraId="634FA20F"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1</w:t>
      </w:r>
      <w:r>
        <w:rPr>
          <w:noProof/>
        </w:rPr>
        <w:tab/>
        <w:t>Overview</w:t>
      </w:r>
      <w:r>
        <w:rPr>
          <w:noProof/>
        </w:rPr>
        <w:tab/>
      </w:r>
      <w:r>
        <w:rPr>
          <w:noProof/>
        </w:rPr>
        <w:fldChar w:fldCharType="begin"/>
      </w:r>
      <w:r>
        <w:rPr>
          <w:noProof/>
        </w:rPr>
        <w:instrText xml:space="preserve"> PAGEREF _Toc439685218 \h </w:instrText>
      </w:r>
      <w:r>
        <w:rPr>
          <w:noProof/>
        </w:rPr>
      </w:r>
      <w:r>
        <w:rPr>
          <w:noProof/>
        </w:rPr>
        <w:fldChar w:fldCharType="separate"/>
      </w:r>
      <w:r>
        <w:rPr>
          <w:noProof/>
        </w:rPr>
        <w:t>9</w:t>
      </w:r>
      <w:r>
        <w:rPr>
          <w:noProof/>
        </w:rPr>
        <w:fldChar w:fldCharType="end"/>
      </w:r>
    </w:p>
    <w:p w14:paraId="0109122A"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1.1</w:t>
      </w:r>
      <w:r>
        <w:rPr>
          <w:noProof/>
        </w:rPr>
        <w:tab/>
        <w:t>Scope</w:t>
      </w:r>
      <w:r>
        <w:rPr>
          <w:noProof/>
        </w:rPr>
        <w:tab/>
      </w:r>
      <w:r>
        <w:rPr>
          <w:noProof/>
        </w:rPr>
        <w:fldChar w:fldCharType="begin"/>
      </w:r>
      <w:r>
        <w:rPr>
          <w:noProof/>
        </w:rPr>
        <w:instrText xml:space="preserve"> PAGEREF _Toc439685219 \h </w:instrText>
      </w:r>
      <w:r>
        <w:rPr>
          <w:noProof/>
        </w:rPr>
      </w:r>
      <w:r>
        <w:rPr>
          <w:noProof/>
        </w:rPr>
        <w:fldChar w:fldCharType="separate"/>
      </w:r>
      <w:r>
        <w:rPr>
          <w:noProof/>
        </w:rPr>
        <w:t>9</w:t>
      </w:r>
      <w:r>
        <w:rPr>
          <w:noProof/>
        </w:rPr>
        <w:fldChar w:fldCharType="end"/>
      </w:r>
    </w:p>
    <w:p w14:paraId="540A88A8"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GB"/>
        </w:rPr>
        <w:t>1.2</w:t>
      </w:r>
      <w:r>
        <w:rPr>
          <w:noProof/>
          <w:lang w:eastAsia="en-GB"/>
        </w:rPr>
        <w:tab/>
        <w:t>References</w:t>
      </w:r>
      <w:r>
        <w:rPr>
          <w:noProof/>
        </w:rPr>
        <w:tab/>
      </w:r>
      <w:r>
        <w:rPr>
          <w:noProof/>
        </w:rPr>
        <w:fldChar w:fldCharType="begin"/>
      </w:r>
      <w:r>
        <w:rPr>
          <w:noProof/>
        </w:rPr>
        <w:instrText xml:space="preserve"> PAGEREF _Toc439685220 \h </w:instrText>
      </w:r>
      <w:r>
        <w:rPr>
          <w:noProof/>
        </w:rPr>
      </w:r>
      <w:r>
        <w:rPr>
          <w:noProof/>
        </w:rPr>
        <w:fldChar w:fldCharType="separate"/>
      </w:r>
      <w:r>
        <w:rPr>
          <w:noProof/>
        </w:rPr>
        <w:t>9</w:t>
      </w:r>
      <w:r>
        <w:rPr>
          <w:noProof/>
        </w:rPr>
        <w:fldChar w:fldCharType="end"/>
      </w:r>
    </w:p>
    <w:p w14:paraId="3329861A"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1.3</w:t>
      </w:r>
      <w:r>
        <w:rPr>
          <w:noProof/>
        </w:rPr>
        <w:tab/>
        <w:t>Terms, definitions and abbreviations</w:t>
      </w:r>
      <w:r>
        <w:rPr>
          <w:noProof/>
        </w:rPr>
        <w:tab/>
      </w:r>
      <w:r>
        <w:rPr>
          <w:noProof/>
        </w:rPr>
        <w:fldChar w:fldCharType="begin"/>
      </w:r>
      <w:r>
        <w:rPr>
          <w:noProof/>
        </w:rPr>
        <w:instrText xml:space="preserve"> PAGEREF _Toc439685221 \h </w:instrText>
      </w:r>
      <w:r>
        <w:rPr>
          <w:noProof/>
        </w:rPr>
      </w:r>
      <w:r>
        <w:rPr>
          <w:noProof/>
        </w:rPr>
        <w:fldChar w:fldCharType="separate"/>
      </w:r>
      <w:r>
        <w:rPr>
          <w:noProof/>
        </w:rPr>
        <w:t>9</w:t>
      </w:r>
      <w:r>
        <w:rPr>
          <w:noProof/>
        </w:rPr>
        <w:fldChar w:fldCharType="end"/>
      </w:r>
    </w:p>
    <w:p w14:paraId="5B0A560E"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1.3.1</w:t>
      </w:r>
      <w:r>
        <w:rPr>
          <w:noProof/>
        </w:rPr>
        <w:tab/>
        <w:t>Use of Language</w:t>
      </w:r>
      <w:r>
        <w:rPr>
          <w:noProof/>
        </w:rPr>
        <w:tab/>
      </w:r>
      <w:r>
        <w:rPr>
          <w:noProof/>
        </w:rPr>
        <w:fldChar w:fldCharType="begin"/>
      </w:r>
      <w:r>
        <w:rPr>
          <w:noProof/>
        </w:rPr>
        <w:instrText xml:space="preserve"> PAGEREF _Toc439685222 \h </w:instrText>
      </w:r>
      <w:r>
        <w:rPr>
          <w:noProof/>
        </w:rPr>
      </w:r>
      <w:r>
        <w:rPr>
          <w:noProof/>
        </w:rPr>
        <w:fldChar w:fldCharType="separate"/>
      </w:r>
      <w:r>
        <w:rPr>
          <w:noProof/>
        </w:rPr>
        <w:t>9</w:t>
      </w:r>
      <w:r>
        <w:rPr>
          <w:noProof/>
        </w:rPr>
        <w:fldChar w:fldCharType="end"/>
      </w:r>
    </w:p>
    <w:p w14:paraId="36944349"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1.3.2</w:t>
      </w:r>
      <w:r>
        <w:rPr>
          <w:noProof/>
        </w:rPr>
        <w:tab/>
        <w:t>Terms and Definitions</w:t>
      </w:r>
      <w:r>
        <w:rPr>
          <w:noProof/>
        </w:rPr>
        <w:tab/>
      </w:r>
      <w:r>
        <w:rPr>
          <w:noProof/>
        </w:rPr>
        <w:fldChar w:fldCharType="begin"/>
      </w:r>
      <w:r>
        <w:rPr>
          <w:noProof/>
        </w:rPr>
        <w:instrText xml:space="preserve"> PAGEREF _Toc439685223 \h </w:instrText>
      </w:r>
      <w:r>
        <w:rPr>
          <w:noProof/>
        </w:rPr>
      </w:r>
      <w:r>
        <w:rPr>
          <w:noProof/>
        </w:rPr>
        <w:fldChar w:fldCharType="separate"/>
      </w:r>
      <w:r>
        <w:rPr>
          <w:noProof/>
        </w:rPr>
        <w:t>9</w:t>
      </w:r>
      <w:r>
        <w:rPr>
          <w:noProof/>
        </w:rPr>
        <w:fldChar w:fldCharType="end"/>
      </w:r>
    </w:p>
    <w:p w14:paraId="71A960E0"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1.3.3</w:t>
      </w:r>
      <w:r>
        <w:rPr>
          <w:noProof/>
        </w:rPr>
        <w:tab/>
        <w:t>Abbreviations</w:t>
      </w:r>
      <w:r>
        <w:rPr>
          <w:noProof/>
        </w:rPr>
        <w:tab/>
      </w:r>
      <w:r>
        <w:rPr>
          <w:noProof/>
        </w:rPr>
        <w:fldChar w:fldCharType="begin"/>
      </w:r>
      <w:r>
        <w:rPr>
          <w:noProof/>
        </w:rPr>
        <w:instrText xml:space="preserve"> PAGEREF _Toc439685250 \h </w:instrText>
      </w:r>
      <w:r>
        <w:rPr>
          <w:noProof/>
        </w:rPr>
      </w:r>
      <w:r>
        <w:rPr>
          <w:noProof/>
        </w:rPr>
        <w:fldChar w:fldCharType="separate"/>
      </w:r>
      <w:r>
        <w:rPr>
          <w:noProof/>
        </w:rPr>
        <w:t>12</w:t>
      </w:r>
      <w:r>
        <w:rPr>
          <w:noProof/>
        </w:rPr>
        <w:fldChar w:fldCharType="end"/>
      </w:r>
    </w:p>
    <w:p w14:paraId="09F674F4"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1.4</w:t>
      </w:r>
      <w:r>
        <w:rPr>
          <w:noProof/>
        </w:rPr>
        <w:tab/>
        <w:t>S-101 General Data Product Description</w:t>
      </w:r>
      <w:r>
        <w:rPr>
          <w:noProof/>
        </w:rPr>
        <w:tab/>
      </w:r>
      <w:r>
        <w:rPr>
          <w:noProof/>
        </w:rPr>
        <w:fldChar w:fldCharType="begin"/>
      </w:r>
      <w:r>
        <w:rPr>
          <w:noProof/>
        </w:rPr>
        <w:instrText xml:space="preserve"> PAGEREF _Toc439685251 \h </w:instrText>
      </w:r>
      <w:r>
        <w:rPr>
          <w:noProof/>
        </w:rPr>
      </w:r>
      <w:r>
        <w:rPr>
          <w:noProof/>
        </w:rPr>
        <w:fldChar w:fldCharType="separate"/>
      </w:r>
      <w:r>
        <w:rPr>
          <w:noProof/>
        </w:rPr>
        <w:t>12</w:t>
      </w:r>
      <w:r>
        <w:rPr>
          <w:noProof/>
        </w:rPr>
        <w:fldChar w:fldCharType="end"/>
      </w:r>
    </w:p>
    <w:p w14:paraId="4EF1669E"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1.5</w:t>
      </w:r>
      <w:r>
        <w:rPr>
          <w:noProof/>
        </w:rPr>
        <w:tab/>
        <w:t>Data product specification metadata</w:t>
      </w:r>
      <w:r>
        <w:rPr>
          <w:noProof/>
        </w:rPr>
        <w:tab/>
      </w:r>
      <w:r>
        <w:rPr>
          <w:noProof/>
        </w:rPr>
        <w:fldChar w:fldCharType="begin"/>
      </w:r>
      <w:r>
        <w:rPr>
          <w:noProof/>
        </w:rPr>
        <w:instrText xml:space="preserve"> PAGEREF _Toc439685252 \h </w:instrText>
      </w:r>
      <w:r>
        <w:rPr>
          <w:noProof/>
        </w:rPr>
      </w:r>
      <w:r>
        <w:rPr>
          <w:noProof/>
        </w:rPr>
        <w:fldChar w:fldCharType="separate"/>
      </w:r>
      <w:r>
        <w:rPr>
          <w:noProof/>
        </w:rPr>
        <w:t>13</w:t>
      </w:r>
      <w:r>
        <w:rPr>
          <w:noProof/>
        </w:rPr>
        <w:fldChar w:fldCharType="end"/>
      </w:r>
    </w:p>
    <w:p w14:paraId="1DFA9B29"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lang w:val="en-US" w:eastAsia="en-US"/>
        </w:rPr>
        <w:t>1.5.1</w:t>
      </w:r>
      <w:r w:rsidRPr="00FC70F6">
        <w:rPr>
          <w:noProof/>
          <w:lang w:val="en-US" w:eastAsia="en-US"/>
        </w:rPr>
        <w:tab/>
        <w:t>IHO Product Specification Maintenance</w:t>
      </w:r>
      <w:r>
        <w:rPr>
          <w:noProof/>
        </w:rPr>
        <w:tab/>
      </w:r>
      <w:r>
        <w:rPr>
          <w:noProof/>
        </w:rPr>
        <w:fldChar w:fldCharType="begin"/>
      </w:r>
      <w:r>
        <w:rPr>
          <w:noProof/>
        </w:rPr>
        <w:instrText xml:space="preserve"> PAGEREF _Toc439685253 \h </w:instrText>
      </w:r>
      <w:r>
        <w:rPr>
          <w:noProof/>
        </w:rPr>
      </w:r>
      <w:r>
        <w:rPr>
          <w:noProof/>
        </w:rPr>
        <w:fldChar w:fldCharType="separate"/>
      </w:r>
      <w:r>
        <w:rPr>
          <w:noProof/>
        </w:rPr>
        <w:t>14</w:t>
      </w:r>
      <w:r>
        <w:rPr>
          <w:noProof/>
        </w:rPr>
        <w:fldChar w:fldCharType="end"/>
      </w:r>
    </w:p>
    <w:p w14:paraId="321F2C9E"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2</w:t>
      </w:r>
      <w:r>
        <w:rPr>
          <w:noProof/>
        </w:rPr>
        <w:tab/>
        <w:t>Specification Scopes</w:t>
      </w:r>
      <w:r>
        <w:rPr>
          <w:noProof/>
        </w:rPr>
        <w:tab/>
      </w:r>
      <w:r>
        <w:rPr>
          <w:noProof/>
        </w:rPr>
        <w:fldChar w:fldCharType="begin"/>
      </w:r>
      <w:r>
        <w:rPr>
          <w:noProof/>
        </w:rPr>
        <w:instrText xml:space="preserve"> PAGEREF _Toc439685254 \h </w:instrText>
      </w:r>
      <w:r>
        <w:rPr>
          <w:noProof/>
        </w:rPr>
      </w:r>
      <w:r>
        <w:rPr>
          <w:noProof/>
        </w:rPr>
        <w:fldChar w:fldCharType="separate"/>
      </w:r>
      <w:r>
        <w:rPr>
          <w:noProof/>
        </w:rPr>
        <w:t>15</w:t>
      </w:r>
      <w:r>
        <w:rPr>
          <w:noProof/>
        </w:rPr>
        <w:fldChar w:fldCharType="end"/>
      </w:r>
    </w:p>
    <w:p w14:paraId="70FF7021"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3</w:t>
      </w:r>
      <w:r>
        <w:rPr>
          <w:noProof/>
        </w:rPr>
        <w:tab/>
        <w:t>Dataset Identification</w:t>
      </w:r>
      <w:r>
        <w:rPr>
          <w:noProof/>
        </w:rPr>
        <w:tab/>
      </w:r>
      <w:r>
        <w:rPr>
          <w:noProof/>
        </w:rPr>
        <w:fldChar w:fldCharType="begin"/>
      </w:r>
      <w:r>
        <w:rPr>
          <w:noProof/>
        </w:rPr>
        <w:instrText xml:space="preserve"> PAGEREF _Toc439685255 \h </w:instrText>
      </w:r>
      <w:r>
        <w:rPr>
          <w:noProof/>
        </w:rPr>
      </w:r>
      <w:r>
        <w:rPr>
          <w:noProof/>
        </w:rPr>
        <w:fldChar w:fldCharType="separate"/>
      </w:r>
      <w:r>
        <w:rPr>
          <w:noProof/>
        </w:rPr>
        <w:t>15</w:t>
      </w:r>
      <w:r>
        <w:rPr>
          <w:noProof/>
        </w:rPr>
        <w:fldChar w:fldCharType="end"/>
      </w:r>
    </w:p>
    <w:p w14:paraId="127D8DD0"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4</w:t>
      </w:r>
      <w:r>
        <w:rPr>
          <w:noProof/>
        </w:rPr>
        <w:tab/>
        <w:t>Data Content and structure</w:t>
      </w:r>
      <w:r>
        <w:rPr>
          <w:noProof/>
        </w:rPr>
        <w:tab/>
      </w:r>
      <w:r>
        <w:rPr>
          <w:noProof/>
        </w:rPr>
        <w:fldChar w:fldCharType="begin"/>
      </w:r>
      <w:r>
        <w:rPr>
          <w:noProof/>
        </w:rPr>
        <w:instrText xml:space="preserve"> PAGEREF _Toc439685256 \h </w:instrText>
      </w:r>
      <w:r>
        <w:rPr>
          <w:noProof/>
        </w:rPr>
      </w:r>
      <w:r>
        <w:rPr>
          <w:noProof/>
        </w:rPr>
        <w:fldChar w:fldCharType="separate"/>
      </w:r>
      <w:r>
        <w:rPr>
          <w:noProof/>
        </w:rPr>
        <w:t>16</w:t>
      </w:r>
      <w:r>
        <w:rPr>
          <w:noProof/>
        </w:rPr>
        <w:fldChar w:fldCharType="end"/>
      </w:r>
    </w:p>
    <w:p w14:paraId="75B626B9"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4.1</w:t>
      </w:r>
      <w:r>
        <w:rPr>
          <w:noProof/>
        </w:rPr>
        <w:tab/>
        <w:t>Introduction</w:t>
      </w:r>
      <w:r>
        <w:rPr>
          <w:noProof/>
        </w:rPr>
        <w:tab/>
      </w:r>
      <w:r>
        <w:rPr>
          <w:noProof/>
        </w:rPr>
        <w:fldChar w:fldCharType="begin"/>
      </w:r>
      <w:r>
        <w:rPr>
          <w:noProof/>
        </w:rPr>
        <w:instrText xml:space="preserve"> PAGEREF _Toc439685257 \h </w:instrText>
      </w:r>
      <w:r>
        <w:rPr>
          <w:noProof/>
        </w:rPr>
      </w:r>
      <w:r>
        <w:rPr>
          <w:noProof/>
        </w:rPr>
        <w:fldChar w:fldCharType="separate"/>
      </w:r>
      <w:r>
        <w:rPr>
          <w:noProof/>
        </w:rPr>
        <w:t>16</w:t>
      </w:r>
      <w:r>
        <w:rPr>
          <w:noProof/>
        </w:rPr>
        <w:fldChar w:fldCharType="end"/>
      </w:r>
    </w:p>
    <w:p w14:paraId="67F86FF4"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4.2</w:t>
      </w:r>
      <w:r>
        <w:rPr>
          <w:noProof/>
        </w:rPr>
        <w:tab/>
        <w:t>Application Schema</w:t>
      </w:r>
      <w:r>
        <w:rPr>
          <w:noProof/>
        </w:rPr>
        <w:tab/>
      </w:r>
      <w:r>
        <w:rPr>
          <w:noProof/>
        </w:rPr>
        <w:fldChar w:fldCharType="begin"/>
      </w:r>
      <w:r>
        <w:rPr>
          <w:noProof/>
        </w:rPr>
        <w:instrText xml:space="preserve"> PAGEREF _Toc439685258 \h </w:instrText>
      </w:r>
      <w:r>
        <w:rPr>
          <w:noProof/>
        </w:rPr>
      </w:r>
      <w:r>
        <w:rPr>
          <w:noProof/>
        </w:rPr>
        <w:fldChar w:fldCharType="separate"/>
      </w:r>
      <w:r>
        <w:rPr>
          <w:noProof/>
        </w:rPr>
        <w:t>16</w:t>
      </w:r>
      <w:r>
        <w:rPr>
          <w:noProof/>
        </w:rPr>
        <w:fldChar w:fldCharType="end"/>
      </w:r>
    </w:p>
    <w:p w14:paraId="40EBE14C"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4.3</w:t>
      </w:r>
      <w:r>
        <w:rPr>
          <w:noProof/>
        </w:rPr>
        <w:tab/>
        <w:t>Feature Catalogue</w:t>
      </w:r>
      <w:r>
        <w:rPr>
          <w:noProof/>
        </w:rPr>
        <w:tab/>
      </w:r>
      <w:r>
        <w:rPr>
          <w:noProof/>
        </w:rPr>
        <w:fldChar w:fldCharType="begin"/>
      </w:r>
      <w:r>
        <w:rPr>
          <w:noProof/>
        </w:rPr>
        <w:instrText xml:space="preserve"> PAGEREF _Toc439685259 \h </w:instrText>
      </w:r>
      <w:r>
        <w:rPr>
          <w:noProof/>
        </w:rPr>
      </w:r>
      <w:r>
        <w:rPr>
          <w:noProof/>
        </w:rPr>
        <w:fldChar w:fldCharType="separate"/>
      </w:r>
      <w:r>
        <w:rPr>
          <w:noProof/>
        </w:rPr>
        <w:t>16</w:t>
      </w:r>
      <w:r>
        <w:rPr>
          <w:noProof/>
        </w:rPr>
        <w:fldChar w:fldCharType="end"/>
      </w:r>
    </w:p>
    <w:p w14:paraId="342EEB8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4.3.1</w:t>
      </w:r>
      <w:r>
        <w:rPr>
          <w:noProof/>
          <w:lang w:eastAsia="en-US"/>
        </w:rPr>
        <w:tab/>
        <w:t>Introduction</w:t>
      </w:r>
      <w:r>
        <w:rPr>
          <w:noProof/>
        </w:rPr>
        <w:tab/>
      </w:r>
      <w:r>
        <w:rPr>
          <w:noProof/>
        </w:rPr>
        <w:fldChar w:fldCharType="begin"/>
      </w:r>
      <w:r>
        <w:rPr>
          <w:noProof/>
        </w:rPr>
        <w:instrText xml:space="preserve"> PAGEREF _Toc439685260 \h </w:instrText>
      </w:r>
      <w:r>
        <w:rPr>
          <w:noProof/>
        </w:rPr>
      </w:r>
      <w:r>
        <w:rPr>
          <w:noProof/>
        </w:rPr>
        <w:fldChar w:fldCharType="separate"/>
      </w:r>
      <w:r>
        <w:rPr>
          <w:noProof/>
        </w:rPr>
        <w:t>16</w:t>
      </w:r>
      <w:r>
        <w:rPr>
          <w:noProof/>
        </w:rPr>
        <w:fldChar w:fldCharType="end"/>
      </w:r>
    </w:p>
    <w:p w14:paraId="070ED930"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4.3.2</w:t>
      </w:r>
      <w:r>
        <w:rPr>
          <w:noProof/>
        </w:rPr>
        <w:tab/>
        <w:t>Feature Types</w:t>
      </w:r>
      <w:r>
        <w:rPr>
          <w:noProof/>
        </w:rPr>
        <w:tab/>
      </w:r>
      <w:r>
        <w:rPr>
          <w:noProof/>
        </w:rPr>
        <w:fldChar w:fldCharType="begin"/>
      </w:r>
      <w:r>
        <w:rPr>
          <w:noProof/>
        </w:rPr>
        <w:instrText xml:space="preserve"> PAGEREF _Toc439685261 \h </w:instrText>
      </w:r>
      <w:r>
        <w:rPr>
          <w:noProof/>
        </w:rPr>
      </w:r>
      <w:r>
        <w:rPr>
          <w:noProof/>
        </w:rPr>
        <w:fldChar w:fldCharType="separate"/>
      </w:r>
      <w:r>
        <w:rPr>
          <w:noProof/>
        </w:rPr>
        <w:t>17</w:t>
      </w:r>
      <w:r>
        <w:rPr>
          <w:noProof/>
        </w:rPr>
        <w:fldChar w:fldCharType="end"/>
      </w:r>
    </w:p>
    <w:p w14:paraId="5FAEC7EC"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4.3.3</w:t>
      </w:r>
      <w:r>
        <w:rPr>
          <w:noProof/>
        </w:rPr>
        <w:tab/>
        <w:t>Feature Relationship</w:t>
      </w:r>
      <w:r>
        <w:rPr>
          <w:noProof/>
        </w:rPr>
        <w:tab/>
      </w:r>
      <w:r>
        <w:rPr>
          <w:noProof/>
        </w:rPr>
        <w:fldChar w:fldCharType="begin"/>
      </w:r>
      <w:r>
        <w:rPr>
          <w:noProof/>
        </w:rPr>
        <w:instrText xml:space="preserve"> PAGEREF _Toc439685262 \h </w:instrText>
      </w:r>
      <w:r>
        <w:rPr>
          <w:noProof/>
        </w:rPr>
      </w:r>
      <w:r>
        <w:rPr>
          <w:noProof/>
        </w:rPr>
        <w:fldChar w:fldCharType="separate"/>
      </w:r>
      <w:r>
        <w:rPr>
          <w:noProof/>
        </w:rPr>
        <w:t>17</w:t>
      </w:r>
      <w:r>
        <w:rPr>
          <w:noProof/>
        </w:rPr>
        <w:fldChar w:fldCharType="end"/>
      </w:r>
    </w:p>
    <w:p w14:paraId="4F389F7F"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4.3.4</w:t>
      </w:r>
      <w:r>
        <w:rPr>
          <w:noProof/>
          <w:lang w:eastAsia="en-US"/>
        </w:rPr>
        <w:tab/>
        <w:t>Information Types</w:t>
      </w:r>
      <w:r>
        <w:rPr>
          <w:noProof/>
        </w:rPr>
        <w:tab/>
      </w:r>
      <w:r>
        <w:rPr>
          <w:noProof/>
        </w:rPr>
        <w:fldChar w:fldCharType="begin"/>
      </w:r>
      <w:r>
        <w:rPr>
          <w:noProof/>
        </w:rPr>
        <w:instrText xml:space="preserve"> PAGEREF _Toc439685263 \h </w:instrText>
      </w:r>
      <w:r>
        <w:rPr>
          <w:noProof/>
        </w:rPr>
      </w:r>
      <w:r>
        <w:rPr>
          <w:noProof/>
        </w:rPr>
        <w:fldChar w:fldCharType="separate"/>
      </w:r>
      <w:r>
        <w:rPr>
          <w:noProof/>
        </w:rPr>
        <w:t>19</w:t>
      </w:r>
      <w:r>
        <w:rPr>
          <w:noProof/>
        </w:rPr>
        <w:fldChar w:fldCharType="end"/>
      </w:r>
    </w:p>
    <w:p w14:paraId="4A4BA127"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4.3.5</w:t>
      </w:r>
      <w:r>
        <w:rPr>
          <w:noProof/>
          <w:lang w:eastAsia="en-US"/>
        </w:rPr>
        <w:tab/>
        <w:t>Attributes</w:t>
      </w:r>
      <w:r>
        <w:rPr>
          <w:noProof/>
        </w:rPr>
        <w:tab/>
      </w:r>
      <w:r>
        <w:rPr>
          <w:noProof/>
        </w:rPr>
        <w:fldChar w:fldCharType="begin"/>
      </w:r>
      <w:r>
        <w:rPr>
          <w:noProof/>
        </w:rPr>
        <w:instrText xml:space="preserve"> PAGEREF _Toc439685264 \h </w:instrText>
      </w:r>
      <w:r>
        <w:rPr>
          <w:noProof/>
        </w:rPr>
      </w:r>
      <w:r>
        <w:rPr>
          <w:noProof/>
        </w:rPr>
        <w:fldChar w:fldCharType="separate"/>
      </w:r>
      <w:r>
        <w:rPr>
          <w:noProof/>
        </w:rPr>
        <w:t>20</w:t>
      </w:r>
      <w:r>
        <w:rPr>
          <w:noProof/>
        </w:rPr>
        <w:fldChar w:fldCharType="end"/>
      </w:r>
    </w:p>
    <w:p w14:paraId="52724316"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4.4</w:t>
      </w:r>
      <w:r>
        <w:rPr>
          <w:noProof/>
        </w:rPr>
        <w:tab/>
        <w:t>Feature Object Identifier</w:t>
      </w:r>
      <w:r>
        <w:rPr>
          <w:noProof/>
        </w:rPr>
        <w:tab/>
      </w:r>
      <w:r>
        <w:rPr>
          <w:noProof/>
        </w:rPr>
        <w:fldChar w:fldCharType="begin"/>
      </w:r>
      <w:r>
        <w:rPr>
          <w:noProof/>
        </w:rPr>
        <w:instrText xml:space="preserve"> PAGEREF _Toc439685265 \h </w:instrText>
      </w:r>
      <w:r>
        <w:rPr>
          <w:noProof/>
        </w:rPr>
      </w:r>
      <w:r>
        <w:rPr>
          <w:noProof/>
        </w:rPr>
        <w:fldChar w:fldCharType="separate"/>
      </w:r>
      <w:r>
        <w:rPr>
          <w:noProof/>
        </w:rPr>
        <w:t>21</w:t>
      </w:r>
      <w:r>
        <w:rPr>
          <w:noProof/>
        </w:rPr>
        <w:fldChar w:fldCharType="end"/>
      </w:r>
    </w:p>
    <w:p w14:paraId="04848EBE"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4.5</w:t>
      </w:r>
      <w:r>
        <w:rPr>
          <w:noProof/>
        </w:rPr>
        <w:tab/>
        <w:t>Dataset</w:t>
      </w:r>
      <w:r>
        <w:rPr>
          <w:noProof/>
        </w:rPr>
        <w:tab/>
      </w:r>
      <w:r>
        <w:rPr>
          <w:noProof/>
        </w:rPr>
        <w:fldChar w:fldCharType="begin"/>
      </w:r>
      <w:r>
        <w:rPr>
          <w:noProof/>
        </w:rPr>
        <w:instrText xml:space="preserve"> PAGEREF _Toc439685266 \h </w:instrText>
      </w:r>
      <w:r>
        <w:rPr>
          <w:noProof/>
        </w:rPr>
      </w:r>
      <w:r>
        <w:rPr>
          <w:noProof/>
        </w:rPr>
        <w:fldChar w:fldCharType="separate"/>
      </w:r>
      <w:r>
        <w:rPr>
          <w:noProof/>
        </w:rPr>
        <w:t>22</w:t>
      </w:r>
      <w:r>
        <w:rPr>
          <w:noProof/>
        </w:rPr>
        <w:fldChar w:fldCharType="end"/>
      </w:r>
    </w:p>
    <w:p w14:paraId="6C64CA24"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4.5.1</w:t>
      </w:r>
      <w:r>
        <w:rPr>
          <w:noProof/>
        </w:rPr>
        <w:tab/>
        <w:t>Introduction</w:t>
      </w:r>
      <w:r>
        <w:rPr>
          <w:noProof/>
        </w:rPr>
        <w:tab/>
      </w:r>
      <w:r>
        <w:rPr>
          <w:noProof/>
        </w:rPr>
        <w:fldChar w:fldCharType="begin"/>
      </w:r>
      <w:r>
        <w:rPr>
          <w:noProof/>
        </w:rPr>
        <w:instrText xml:space="preserve"> PAGEREF _Toc439685267 \h </w:instrText>
      </w:r>
      <w:r>
        <w:rPr>
          <w:noProof/>
        </w:rPr>
      </w:r>
      <w:r>
        <w:rPr>
          <w:noProof/>
        </w:rPr>
        <w:fldChar w:fldCharType="separate"/>
      </w:r>
      <w:r>
        <w:rPr>
          <w:noProof/>
        </w:rPr>
        <w:t>22</w:t>
      </w:r>
      <w:r>
        <w:rPr>
          <w:noProof/>
        </w:rPr>
        <w:fldChar w:fldCharType="end"/>
      </w:r>
    </w:p>
    <w:p w14:paraId="71ABACF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4.5.2</w:t>
      </w:r>
      <w:r>
        <w:rPr>
          <w:noProof/>
        </w:rPr>
        <w:tab/>
        <w:t>Dataset rules</w:t>
      </w:r>
      <w:r>
        <w:rPr>
          <w:noProof/>
        </w:rPr>
        <w:tab/>
      </w:r>
      <w:r>
        <w:rPr>
          <w:noProof/>
        </w:rPr>
        <w:fldChar w:fldCharType="begin"/>
      </w:r>
      <w:r>
        <w:rPr>
          <w:noProof/>
        </w:rPr>
        <w:instrText xml:space="preserve"> PAGEREF _Toc439685268 \h </w:instrText>
      </w:r>
      <w:r>
        <w:rPr>
          <w:noProof/>
        </w:rPr>
      </w:r>
      <w:r>
        <w:rPr>
          <w:noProof/>
        </w:rPr>
        <w:fldChar w:fldCharType="separate"/>
      </w:r>
      <w:r>
        <w:rPr>
          <w:noProof/>
        </w:rPr>
        <w:t>22</w:t>
      </w:r>
      <w:r>
        <w:rPr>
          <w:noProof/>
        </w:rPr>
        <w:fldChar w:fldCharType="end"/>
      </w:r>
    </w:p>
    <w:p w14:paraId="6217F438"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4.5.3</w:t>
      </w:r>
      <w:r>
        <w:rPr>
          <w:noProof/>
        </w:rPr>
        <w:tab/>
        <w:t>Data Coverage rules</w:t>
      </w:r>
      <w:r>
        <w:rPr>
          <w:noProof/>
        </w:rPr>
        <w:tab/>
      </w:r>
      <w:r>
        <w:rPr>
          <w:noProof/>
        </w:rPr>
        <w:fldChar w:fldCharType="begin"/>
      </w:r>
      <w:r>
        <w:rPr>
          <w:noProof/>
        </w:rPr>
        <w:instrText xml:space="preserve"> PAGEREF _Toc439685269 \h </w:instrText>
      </w:r>
      <w:r>
        <w:rPr>
          <w:noProof/>
        </w:rPr>
      </w:r>
      <w:r>
        <w:rPr>
          <w:noProof/>
        </w:rPr>
        <w:fldChar w:fldCharType="separate"/>
      </w:r>
      <w:r>
        <w:rPr>
          <w:noProof/>
        </w:rPr>
        <w:t>22</w:t>
      </w:r>
      <w:r>
        <w:rPr>
          <w:noProof/>
        </w:rPr>
        <w:fldChar w:fldCharType="end"/>
      </w:r>
    </w:p>
    <w:p w14:paraId="4C00FCDB"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4.5.4</w:t>
      </w:r>
      <w:r>
        <w:rPr>
          <w:noProof/>
          <w:lang w:eastAsia="en-US"/>
        </w:rPr>
        <w:tab/>
        <w:t>Dataset size</w:t>
      </w:r>
      <w:r>
        <w:rPr>
          <w:noProof/>
        </w:rPr>
        <w:tab/>
      </w:r>
      <w:r>
        <w:rPr>
          <w:noProof/>
        </w:rPr>
        <w:fldChar w:fldCharType="begin"/>
      </w:r>
      <w:r>
        <w:rPr>
          <w:noProof/>
        </w:rPr>
        <w:instrText xml:space="preserve"> PAGEREF _Toc439685270 \h </w:instrText>
      </w:r>
      <w:r>
        <w:rPr>
          <w:noProof/>
        </w:rPr>
      </w:r>
      <w:r>
        <w:rPr>
          <w:noProof/>
        </w:rPr>
        <w:fldChar w:fldCharType="separate"/>
      </w:r>
      <w:r>
        <w:rPr>
          <w:noProof/>
        </w:rPr>
        <w:t>22</w:t>
      </w:r>
      <w:r>
        <w:rPr>
          <w:noProof/>
        </w:rPr>
        <w:fldChar w:fldCharType="end"/>
      </w:r>
    </w:p>
    <w:p w14:paraId="5CF148B4"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4.6</w:t>
      </w:r>
      <w:r>
        <w:rPr>
          <w:noProof/>
        </w:rPr>
        <w:tab/>
        <w:t>Display Scale Range</w:t>
      </w:r>
      <w:r>
        <w:rPr>
          <w:noProof/>
        </w:rPr>
        <w:tab/>
      </w:r>
      <w:r>
        <w:rPr>
          <w:noProof/>
        </w:rPr>
        <w:fldChar w:fldCharType="begin"/>
      </w:r>
      <w:r>
        <w:rPr>
          <w:noProof/>
        </w:rPr>
        <w:instrText xml:space="preserve"> PAGEREF _Toc439685271 \h </w:instrText>
      </w:r>
      <w:r>
        <w:rPr>
          <w:noProof/>
        </w:rPr>
      </w:r>
      <w:r>
        <w:rPr>
          <w:noProof/>
        </w:rPr>
        <w:fldChar w:fldCharType="separate"/>
      </w:r>
      <w:r>
        <w:rPr>
          <w:noProof/>
        </w:rPr>
        <w:t>23</w:t>
      </w:r>
      <w:r>
        <w:rPr>
          <w:noProof/>
        </w:rPr>
        <w:fldChar w:fldCharType="end"/>
      </w:r>
    </w:p>
    <w:p w14:paraId="2F7F17DB"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4.7</w:t>
      </w:r>
      <w:r>
        <w:rPr>
          <w:noProof/>
        </w:rPr>
        <w:tab/>
        <w:t>Dataset Loading and Unloading</w:t>
      </w:r>
      <w:r>
        <w:rPr>
          <w:noProof/>
        </w:rPr>
        <w:tab/>
      </w:r>
      <w:r>
        <w:rPr>
          <w:noProof/>
        </w:rPr>
        <w:fldChar w:fldCharType="begin"/>
      </w:r>
      <w:r>
        <w:rPr>
          <w:noProof/>
        </w:rPr>
        <w:instrText xml:space="preserve"> PAGEREF _Toc439685272 \h </w:instrText>
      </w:r>
      <w:r>
        <w:rPr>
          <w:noProof/>
        </w:rPr>
      </w:r>
      <w:r>
        <w:rPr>
          <w:noProof/>
        </w:rPr>
        <w:fldChar w:fldCharType="separate"/>
      </w:r>
      <w:r>
        <w:rPr>
          <w:noProof/>
        </w:rPr>
        <w:t>23</w:t>
      </w:r>
      <w:r>
        <w:rPr>
          <w:noProof/>
        </w:rPr>
        <w:fldChar w:fldCharType="end"/>
      </w:r>
    </w:p>
    <w:p w14:paraId="39C2E6B4"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4.7.1</w:t>
      </w:r>
      <w:r>
        <w:rPr>
          <w:noProof/>
        </w:rPr>
        <w:tab/>
        <w:t>Dataset Loading and Unloading Algorithm</w:t>
      </w:r>
      <w:r>
        <w:rPr>
          <w:noProof/>
        </w:rPr>
        <w:tab/>
      </w:r>
      <w:r>
        <w:rPr>
          <w:noProof/>
        </w:rPr>
        <w:fldChar w:fldCharType="begin"/>
      </w:r>
      <w:r>
        <w:rPr>
          <w:noProof/>
        </w:rPr>
        <w:instrText xml:space="preserve"> PAGEREF _Toc439685273 \h </w:instrText>
      </w:r>
      <w:r>
        <w:rPr>
          <w:noProof/>
        </w:rPr>
      </w:r>
      <w:r>
        <w:rPr>
          <w:noProof/>
        </w:rPr>
        <w:fldChar w:fldCharType="separate"/>
      </w:r>
      <w:r>
        <w:rPr>
          <w:noProof/>
        </w:rPr>
        <w:t>23</w:t>
      </w:r>
      <w:r>
        <w:rPr>
          <w:noProof/>
        </w:rPr>
        <w:fldChar w:fldCharType="end"/>
      </w:r>
    </w:p>
    <w:p w14:paraId="05195F6F"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4.8</w:t>
      </w:r>
      <w:r>
        <w:rPr>
          <w:noProof/>
        </w:rPr>
        <w:tab/>
        <w:t>Geometry</w:t>
      </w:r>
      <w:r>
        <w:rPr>
          <w:noProof/>
        </w:rPr>
        <w:tab/>
      </w:r>
      <w:r>
        <w:rPr>
          <w:noProof/>
        </w:rPr>
        <w:fldChar w:fldCharType="begin"/>
      </w:r>
      <w:r>
        <w:rPr>
          <w:noProof/>
        </w:rPr>
        <w:instrText xml:space="preserve"> PAGEREF _Toc439685274 \h </w:instrText>
      </w:r>
      <w:r>
        <w:rPr>
          <w:noProof/>
        </w:rPr>
      </w:r>
      <w:r>
        <w:rPr>
          <w:noProof/>
        </w:rPr>
        <w:fldChar w:fldCharType="separate"/>
      </w:r>
      <w:r>
        <w:rPr>
          <w:noProof/>
        </w:rPr>
        <w:t>27</w:t>
      </w:r>
      <w:r>
        <w:rPr>
          <w:noProof/>
        </w:rPr>
        <w:fldChar w:fldCharType="end"/>
      </w:r>
    </w:p>
    <w:p w14:paraId="396EE936"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4.8.1</w:t>
      </w:r>
      <w:r>
        <w:rPr>
          <w:noProof/>
        </w:rPr>
        <w:tab/>
        <w:t>S-100 Level 3a Geometry</w:t>
      </w:r>
      <w:r>
        <w:rPr>
          <w:noProof/>
        </w:rPr>
        <w:tab/>
      </w:r>
      <w:r>
        <w:rPr>
          <w:noProof/>
        </w:rPr>
        <w:fldChar w:fldCharType="begin"/>
      </w:r>
      <w:r>
        <w:rPr>
          <w:noProof/>
        </w:rPr>
        <w:instrText xml:space="preserve"> PAGEREF _Toc439685275 \h </w:instrText>
      </w:r>
      <w:r>
        <w:rPr>
          <w:noProof/>
        </w:rPr>
      </w:r>
      <w:r>
        <w:rPr>
          <w:noProof/>
        </w:rPr>
        <w:fldChar w:fldCharType="separate"/>
      </w:r>
      <w:r>
        <w:rPr>
          <w:noProof/>
        </w:rPr>
        <w:t>27</w:t>
      </w:r>
      <w:r>
        <w:rPr>
          <w:noProof/>
        </w:rPr>
        <w:fldChar w:fldCharType="end"/>
      </w:r>
    </w:p>
    <w:p w14:paraId="6EF585D2"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4.8.2</w:t>
      </w:r>
      <w:r>
        <w:rPr>
          <w:noProof/>
        </w:rPr>
        <w:tab/>
        <w:t>Masking</w:t>
      </w:r>
      <w:r>
        <w:rPr>
          <w:noProof/>
        </w:rPr>
        <w:tab/>
      </w:r>
      <w:r>
        <w:rPr>
          <w:noProof/>
        </w:rPr>
        <w:fldChar w:fldCharType="begin"/>
      </w:r>
      <w:r>
        <w:rPr>
          <w:noProof/>
        </w:rPr>
        <w:instrText xml:space="preserve"> PAGEREF _Toc439685276 \h </w:instrText>
      </w:r>
      <w:r>
        <w:rPr>
          <w:noProof/>
        </w:rPr>
      </w:r>
      <w:r>
        <w:rPr>
          <w:noProof/>
        </w:rPr>
        <w:fldChar w:fldCharType="separate"/>
      </w:r>
      <w:r>
        <w:rPr>
          <w:noProof/>
        </w:rPr>
        <w:t>29</w:t>
      </w:r>
      <w:r>
        <w:rPr>
          <w:noProof/>
        </w:rPr>
        <w:fldChar w:fldCharType="end"/>
      </w:r>
    </w:p>
    <w:p w14:paraId="5C1BB4E2"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5</w:t>
      </w:r>
      <w:r>
        <w:rPr>
          <w:noProof/>
        </w:rPr>
        <w:tab/>
        <w:t>Coordinate Reference Systems (CRS)</w:t>
      </w:r>
      <w:r>
        <w:rPr>
          <w:noProof/>
        </w:rPr>
        <w:tab/>
      </w:r>
      <w:r>
        <w:rPr>
          <w:noProof/>
        </w:rPr>
        <w:fldChar w:fldCharType="begin"/>
      </w:r>
      <w:r>
        <w:rPr>
          <w:noProof/>
        </w:rPr>
        <w:instrText xml:space="preserve"> PAGEREF _Toc439685277 \h </w:instrText>
      </w:r>
      <w:r>
        <w:rPr>
          <w:noProof/>
        </w:rPr>
      </w:r>
      <w:r>
        <w:rPr>
          <w:noProof/>
        </w:rPr>
        <w:fldChar w:fldCharType="separate"/>
      </w:r>
      <w:r>
        <w:rPr>
          <w:noProof/>
        </w:rPr>
        <w:t>31</w:t>
      </w:r>
      <w:r>
        <w:rPr>
          <w:noProof/>
        </w:rPr>
        <w:fldChar w:fldCharType="end"/>
      </w:r>
    </w:p>
    <w:p w14:paraId="2DF73C03"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5.1</w:t>
      </w:r>
      <w:r>
        <w:rPr>
          <w:noProof/>
        </w:rPr>
        <w:tab/>
        <w:t>Introduction</w:t>
      </w:r>
      <w:r>
        <w:rPr>
          <w:noProof/>
        </w:rPr>
        <w:tab/>
      </w:r>
      <w:r>
        <w:rPr>
          <w:noProof/>
        </w:rPr>
        <w:fldChar w:fldCharType="begin"/>
      </w:r>
      <w:r>
        <w:rPr>
          <w:noProof/>
        </w:rPr>
        <w:instrText xml:space="preserve"> PAGEREF _Toc439685278 \h </w:instrText>
      </w:r>
      <w:r>
        <w:rPr>
          <w:noProof/>
        </w:rPr>
      </w:r>
      <w:r>
        <w:rPr>
          <w:noProof/>
        </w:rPr>
        <w:fldChar w:fldCharType="separate"/>
      </w:r>
      <w:r>
        <w:rPr>
          <w:noProof/>
        </w:rPr>
        <w:t>31</w:t>
      </w:r>
      <w:r>
        <w:rPr>
          <w:noProof/>
        </w:rPr>
        <w:fldChar w:fldCharType="end"/>
      </w:r>
    </w:p>
    <w:p w14:paraId="00C606E0"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5.2</w:t>
      </w:r>
      <w:r>
        <w:rPr>
          <w:noProof/>
        </w:rPr>
        <w:tab/>
        <w:t>Horizontal Coordinate Reference System</w:t>
      </w:r>
      <w:r>
        <w:rPr>
          <w:noProof/>
        </w:rPr>
        <w:tab/>
      </w:r>
      <w:r>
        <w:rPr>
          <w:noProof/>
        </w:rPr>
        <w:fldChar w:fldCharType="begin"/>
      </w:r>
      <w:r>
        <w:rPr>
          <w:noProof/>
        </w:rPr>
        <w:instrText xml:space="preserve"> PAGEREF _Toc439685279 \h </w:instrText>
      </w:r>
      <w:r>
        <w:rPr>
          <w:noProof/>
        </w:rPr>
      </w:r>
      <w:r>
        <w:rPr>
          <w:noProof/>
        </w:rPr>
        <w:fldChar w:fldCharType="separate"/>
      </w:r>
      <w:r>
        <w:rPr>
          <w:noProof/>
        </w:rPr>
        <w:t>31</w:t>
      </w:r>
      <w:r>
        <w:rPr>
          <w:noProof/>
        </w:rPr>
        <w:fldChar w:fldCharType="end"/>
      </w:r>
    </w:p>
    <w:p w14:paraId="4802734D"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5.3</w:t>
      </w:r>
      <w:r>
        <w:rPr>
          <w:noProof/>
        </w:rPr>
        <w:tab/>
        <w:t>Vertical CRS for Soundings</w:t>
      </w:r>
      <w:r>
        <w:rPr>
          <w:noProof/>
        </w:rPr>
        <w:tab/>
      </w:r>
      <w:r>
        <w:rPr>
          <w:noProof/>
        </w:rPr>
        <w:fldChar w:fldCharType="begin"/>
      </w:r>
      <w:r>
        <w:rPr>
          <w:noProof/>
        </w:rPr>
        <w:instrText xml:space="preserve"> PAGEREF _Toc439685280 \h </w:instrText>
      </w:r>
      <w:r>
        <w:rPr>
          <w:noProof/>
        </w:rPr>
      </w:r>
      <w:r>
        <w:rPr>
          <w:noProof/>
        </w:rPr>
        <w:fldChar w:fldCharType="separate"/>
      </w:r>
      <w:r>
        <w:rPr>
          <w:noProof/>
        </w:rPr>
        <w:t>31</w:t>
      </w:r>
      <w:r>
        <w:rPr>
          <w:noProof/>
        </w:rPr>
        <w:fldChar w:fldCharType="end"/>
      </w:r>
    </w:p>
    <w:p w14:paraId="210E2618"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6</w:t>
      </w:r>
      <w:r>
        <w:rPr>
          <w:noProof/>
        </w:rPr>
        <w:tab/>
        <w:t>Data Quality</w:t>
      </w:r>
      <w:r>
        <w:rPr>
          <w:noProof/>
        </w:rPr>
        <w:tab/>
      </w:r>
      <w:r>
        <w:rPr>
          <w:noProof/>
        </w:rPr>
        <w:fldChar w:fldCharType="begin"/>
      </w:r>
      <w:r>
        <w:rPr>
          <w:noProof/>
        </w:rPr>
        <w:instrText xml:space="preserve"> PAGEREF _Toc439685281 \h </w:instrText>
      </w:r>
      <w:r>
        <w:rPr>
          <w:noProof/>
        </w:rPr>
      </w:r>
      <w:r>
        <w:rPr>
          <w:noProof/>
        </w:rPr>
        <w:fldChar w:fldCharType="separate"/>
      </w:r>
      <w:r>
        <w:rPr>
          <w:noProof/>
        </w:rPr>
        <w:t>32</w:t>
      </w:r>
      <w:r>
        <w:rPr>
          <w:noProof/>
        </w:rPr>
        <w:fldChar w:fldCharType="end"/>
      </w:r>
    </w:p>
    <w:p w14:paraId="36D832D9"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6.1</w:t>
      </w:r>
      <w:r>
        <w:rPr>
          <w:noProof/>
        </w:rPr>
        <w:tab/>
        <w:t>Introduction</w:t>
      </w:r>
      <w:r>
        <w:rPr>
          <w:noProof/>
        </w:rPr>
        <w:tab/>
      </w:r>
      <w:r>
        <w:rPr>
          <w:noProof/>
        </w:rPr>
        <w:fldChar w:fldCharType="begin"/>
      </w:r>
      <w:r>
        <w:rPr>
          <w:noProof/>
        </w:rPr>
        <w:instrText xml:space="preserve"> PAGEREF _Toc439685282 \h </w:instrText>
      </w:r>
      <w:r>
        <w:rPr>
          <w:noProof/>
        </w:rPr>
      </w:r>
      <w:r>
        <w:rPr>
          <w:noProof/>
        </w:rPr>
        <w:fldChar w:fldCharType="separate"/>
      </w:r>
      <w:r>
        <w:rPr>
          <w:noProof/>
        </w:rPr>
        <w:t>32</w:t>
      </w:r>
      <w:r>
        <w:rPr>
          <w:noProof/>
        </w:rPr>
        <w:fldChar w:fldCharType="end"/>
      </w:r>
    </w:p>
    <w:p w14:paraId="1F23774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6.1.1</w:t>
      </w:r>
      <w:r>
        <w:rPr>
          <w:noProof/>
        </w:rPr>
        <w:tab/>
        <w:t>Data Compliance and Integrity</w:t>
      </w:r>
      <w:r>
        <w:rPr>
          <w:noProof/>
        </w:rPr>
        <w:tab/>
      </w:r>
      <w:r>
        <w:rPr>
          <w:noProof/>
        </w:rPr>
        <w:fldChar w:fldCharType="begin"/>
      </w:r>
      <w:r>
        <w:rPr>
          <w:noProof/>
        </w:rPr>
        <w:instrText xml:space="preserve"> PAGEREF _Toc439685283 \h </w:instrText>
      </w:r>
      <w:r>
        <w:rPr>
          <w:noProof/>
        </w:rPr>
      </w:r>
      <w:r>
        <w:rPr>
          <w:noProof/>
        </w:rPr>
        <w:fldChar w:fldCharType="separate"/>
      </w:r>
      <w:r>
        <w:rPr>
          <w:noProof/>
        </w:rPr>
        <w:t>33</w:t>
      </w:r>
      <w:r>
        <w:rPr>
          <w:noProof/>
        </w:rPr>
        <w:fldChar w:fldCharType="end"/>
      </w:r>
    </w:p>
    <w:p w14:paraId="2EA41E29"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6.1.2</w:t>
      </w:r>
      <w:r>
        <w:rPr>
          <w:noProof/>
        </w:rPr>
        <w:tab/>
        <w:t>Bathymetric Data Quality</w:t>
      </w:r>
      <w:r>
        <w:rPr>
          <w:noProof/>
        </w:rPr>
        <w:tab/>
      </w:r>
      <w:r>
        <w:rPr>
          <w:noProof/>
        </w:rPr>
        <w:fldChar w:fldCharType="begin"/>
      </w:r>
      <w:r>
        <w:rPr>
          <w:noProof/>
        </w:rPr>
        <w:instrText xml:space="preserve"> PAGEREF _Toc439685284 \h </w:instrText>
      </w:r>
      <w:r>
        <w:rPr>
          <w:noProof/>
        </w:rPr>
      </w:r>
      <w:r>
        <w:rPr>
          <w:noProof/>
        </w:rPr>
        <w:fldChar w:fldCharType="separate"/>
      </w:r>
      <w:r>
        <w:rPr>
          <w:noProof/>
        </w:rPr>
        <w:t>33</w:t>
      </w:r>
      <w:r>
        <w:rPr>
          <w:noProof/>
        </w:rPr>
        <w:fldChar w:fldCharType="end"/>
      </w:r>
    </w:p>
    <w:p w14:paraId="6925E149"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6.1.3</w:t>
      </w:r>
      <w:r>
        <w:rPr>
          <w:noProof/>
        </w:rPr>
        <w:tab/>
        <w:t>Non Bathymetric Data Quality</w:t>
      </w:r>
      <w:r>
        <w:rPr>
          <w:noProof/>
        </w:rPr>
        <w:tab/>
      </w:r>
      <w:r>
        <w:rPr>
          <w:noProof/>
        </w:rPr>
        <w:fldChar w:fldCharType="begin"/>
      </w:r>
      <w:r>
        <w:rPr>
          <w:noProof/>
        </w:rPr>
        <w:instrText xml:space="preserve"> PAGEREF _Toc439685285 \h </w:instrText>
      </w:r>
      <w:r>
        <w:rPr>
          <w:noProof/>
        </w:rPr>
      </w:r>
      <w:r>
        <w:rPr>
          <w:noProof/>
        </w:rPr>
        <w:fldChar w:fldCharType="separate"/>
      </w:r>
      <w:r>
        <w:rPr>
          <w:noProof/>
        </w:rPr>
        <w:t>33</w:t>
      </w:r>
      <w:r>
        <w:rPr>
          <w:noProof/>
        </w:rPr>
        <w:fldChar w:fldCharType="end"/>
      </w:r>
    </w:p>
    <w:p w14:paraId="6D4097E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6.1.4</w:t>
      </w:r>
      <w:r>
        <w:rPr>
          <w:noProof/>
        </w:rPr>
        <w:tab/>
        <w:t>Survey Data Quality</w:t>
      </w:r>
      <w:r>
        <w:rPr>
          <w:noProof/>
        </w:rPr>
        <w:tab/>
      </w:r>
      <w:r>
        <w:rPr>
          <w:noProof/>
        </w:rPr>
        <w:fldChar w:fldCharType="begin"/>
      </w:r>
      <w:r>
        <w:rPr>
          <w:noProof/>
        </w:rPr>
        <w:instrText xml:space="preserve"> PAGEREF _Toc439685286 \h </w:instrText>
      </w:r>
      <w:r>
        <w:rPr>
          <w:noProof/>
        </w:rPr>
      </w:r>
      <w:r>
        <w:rPr>
          <w:noProof/>
        </w:rPr>
        <w:fldChar w:fldCharType="separate"/>
      </w:r>
      <w:r>
        <w:rPr>
          <w:noProof/>
        </w:rPr>
        <w:t>33</w:t>
      </w:r>
      <w:r>
        <w:rPr>
          <w:noProof/>
        </w:rPr>
        <w:fldChar w:fldCharType="end"/>
      </w:r>
    </w:p>
    <w:p w14:paraId="6210E983"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7</w:t>
      </w:r>
      <w:r>
        <w:rPr>
          <w:noProof/>
        </w:rPr>
        <w:tab/>
        <w:t>Data Capture and Classification</w:t>
      </w:r>
      <w:r>
        <w:rPr>
          <w:noProof/>
        </w:rPr>
        <w:tab/>
      </w:r>
      <w:r>
        <w:rPr>
          <w:noProof/>
        </w:rPr>
        <w:fldChar w:fldCharType="begin"/>
      </w:r>
      <w:r>
        <w:rPr>
          <w:noProof/>
        </w:rPr>
        <w:instrText xml:space="preserve"> PAGEREF _Toc439685287 \h </w:instrText>
      </w:r>
      <w:r>
        <w:rPr>
          <w:noProof/>
        </w:rPr>
      </w:r>
      <w:r>
        <w:rPr>
          <w:noProof/>
        </w:rPr>
        <w:fldChar w:fldCharType="separate"/>
      </w:r>
      <w:r>
        <w:rPr>
          <w:noProof/>
        </w:rPr>
        <w:t>33</w:t>
      </w:r>
      <w:r>
        <w:rPr>
          <w:noProof/>
        </w:rPr>
        <w:fldChar w:fldCharType="end"/>
      </w:r>
    </w:p>
    <w:p w14:paraId="3DDB2A05"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7.1</w:t>
      </w:r>
      <w:r>
        <w:rPr>
          <w:noProof/>
        </w:rPr>
        <w:tab/>
        <w:t>Introduction</w:t>
      </w:r>
      <w:r>
        <w:rPr>
          <w:noProof/>
        </w:rPr>
        <w:tab/>
      </w:r>
      <w:r>
        <w:rPr>
          <w:noProof/>
        </w:rPr>
        <w:fldChar w:fldCharType="begin"/>
      </w:r>
      <w:r>
        <w:rPr>
          <w:noProof/>
        </w:rPr>
        <w:instrText xml:space="preserve"> PAGEREF _Toc439685288 \h </w:instrText>
      </w:r>
      <w:r>
        <w:rPr>
          <w:noProof/>
        </w:rPr>
      </w:r>
      <w:r>
        <w:rPr>
          <w:noProof/>
        </w:rPr>
        <w:fldChar w:fldCharType="separate"/>
      </w:r>
      <w:r>
        <w:rPr>
          <w:noProof/>
        </w:rPr>
        <w:t>33</w:t>
      </w:r>
      <w:r>
        <w:rPr>
          <w:noProof/>
        </w:rPr>
        <w:fldChar w:fldCharType="end"/>
      </w:r>
    </w:p>
    <w:p w14:paraId="1BE7DD15"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8</w:t>
      </w:r>
      <w:r>
        <w:rPr>
          <w:noProof/>
        </w:rPr>
        <w:tab/>
        <w:t>Maintenance</w:t>
      </w:r>
      <w:r>
        <w:rPr>
          <w:noProof/>
        </w:rPr>
        <w:tab/>
      </w:r>
      <w:r>
        <w:rPr>
          <w:noProof/>
        </w:rPr>
        <w:fldChar w:fldCharType="begin"/>
      </w:r>
      <w:r>
        <w:rPr>
          <w:noProof/>
        </w:rPr>
        <w:instrText xml:space="preserve"> PAGEREF _Toc439685289 \h </w:instrText>
      </w:r>
      <w:r>
        <w:rPr>
          <w:noProof/>
        </w:rPr>
      </w:r>
      <w:r>
        <w:rPr>
          <w:noProof/>
        </w:rPr>
        <w:fldChar w:fldCharType="separate"/>
      </w:r>
      <w:r>
        <w:rPr>
          <w:noProof/>
        </w:rPr>
        <w:t>33</w:t>
      </w:r>
      <w:r>
        <w:rPr>
          <w:noProof/>
        </w:rPr>
        <w:fldChar w:fldCharType="end"/>
      </w:r>
    </w:p>
    <w:p w14:paraId="29192B3F"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8.1</w:t>
      </w:r>
      <w:r>
        <w:rPr>
          <w:noProof/>
        </w:rPr>
        <w:tab/>
        <w:t>Introduction</w:t>
      </w:r>
      <w:r>
        <w:rPr>
          <w:noProof/>
        </w:rPr>
        <w:tab/>
      </w:r>
      <w:r>
        <w:rPr>
          <w:noProof/>
        </w:rPr>
        <w:fldChar w:fldCharType="begin"/>
      </w:r>
      <w:r>
        <w:rPr>
          <w:noProof/>
        </w:rPr>
        <w:instrText xml:space="preserve"> PAGEREF _Toc439685290 \h </w:instrText>
      </w:r>
      <w:r>
        <w:rPr>
          <w:noProof/>
        </w:rPr>
      </w:r>
      <w:r>
        <w:rPr>
          <w:noProof/>
        </w:rPr>
        <w:fldChar w:fldCharType="separate"/>
      </w:r>
      <w:r>
        <w:rPr>
          <w:noProof/>
        </w:rPr>
        <w:t>33</w:t>
      </w:r>
      <w:r>
        <w:rPr>
          <w:noProof/>
        </w:rPr>
        <w:fldChar w:fldCharType="end"/>
      </w:r>
    </w:p>
    <w:p w14:paraId="459CE7B4"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8.2</w:t>
      </w:r>
      <w:r>
        <w:rPr>
          <w:noProof/>
        </w:rPr>
        <w:tab/>
        <w:t>Maintenance and Update Frequency</w:t>
      </w:r>
      <w:r>
        <w:rPr>
          <w:noProof/>
        </w:rPr>
        <w:tab/>
      </w:r>
      <w:r>
        <w:rPr>
          <w:noProof/>
        </w:rPr>
        <w:fldChar w:fldCharType="begin"/>
      </w:r>
      <w:r>
        <w:rPr>
          <w:noProof/>
        </w:rPr>
        <w:instrText xml:space="preserve"> PAGEREF _Toc439685291 \h </w:instrText>
      </w:r>
      <w:r>
        <w:rPr>
          <w:noProof/>
        </w:rPr>
      </w:r>
      <w:r>
        <w:rPr>
          <w:noProof/>
        </w:rPr>
        <w:fldChar w:fldCharType="separate"/>
      </w:r>
      <w:r>
        <w:rPr>
          <w:noProof/>
        </w:rPr>
        <w:t>33</w:t>
      </w:r>
      <w:r>
        <w:rPr>
          <w:noProof/>
        </w:rPr>
        <w:fldChar w:fldCharType="end"/>
      </w:r>
    </w:p>
    <w:p w14:paraId="2F71B9BC"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8.3</w:t>
      </w:r>
      <w:r>
        <w:rPr>
          <w:noProof/>
        </w:rPr>
        <w:tab/>
        <w:t>Data Source</w:t>
      </w:r>
      <w:r>
        <w:rPr>
          <w:noProof/>
        </w:rPr>
        <w:tab/>
      </w:r>
      <w:r>
        <w:rPr>
          <w:noProof/>
        </w:rPr>
        <w:fldChar w:fldCharType="begin"/>
      </w:r>
      <w:r>
        <w:rPr>
          <w:noProof/>
        </w:rPr>
        <w:instrText xml:space="preserve"> PAGEREF _Toc439685292 \h </w:instrText>
      </w:r>
      <w:r>
        <w:rPr>
          <w:noProof/>
        </w:rPr>
      </w:r>
      <w:r>
        <w:rPr>
          <w:noProof/>
        </w:rPr>
        <w:fldChar w:fldCharType="separate"/>
      </w:r>
      <w:r>
        <w:rPr>
          <w:noProof/>
        </w:rPr>
        <w:t>34</w:t>
      </w:r>
      <w:r>
        <w:rPr>
          <w:noProof/>
        </w:rPr>
        <w:fldChar w:fldCharType="end"/>
      </w:r>
    </w:p>
    <w:p w14:paraId="38EF36DE"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8.4</w:t>
      </w:r>
      <w:r>
        <w:rPr>
          <w:noProof/>
        </w:rPr>
        <w:tab/>
        <w:t>Production Process</w:t>
      </w:r>
      <w:r>
        <w:rPr>
          <w:noProof/>
        </w:rPr>
        <w:tab/>
      </w:r>
      <w:r>
        <w:rPr>
          <w:noProof/>
        </w:rPr>
        <w:fldChar w:fldCharType="begin"/>
      </w:r>
      <w:r>
        <w:rPr>
          <w:noProof/>
        </w:rPr>
        <w:instrText xml:space="preserve"> PAGEREF _Toc439685293 \h </w:instrText>
      </w:r>
      <w:r>
        <w:rPr>
          <w:noProof/>
        </w:rPr>
      </w:r>
      <w:r>
        <w:rPr>
          <w:noProof/>
        </w:rPr>
        <w:fldChar w:fldCharType="separate"/>
      </w:r>
      <w:r>
        <w:rPr>
          <w:noProof/>
        </w:rPr>
        <w:t>34</w:t>
      </w:r>
      <w:r>
        <w:rPr>
          <w:noProof/>
        </w:rPr>
        <w:fldChar w:fldCharType="end"/>
      </w:r>
    </w:p>
    <w:p w14:paraId="4C18A6C2"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lang w:val="en-AU"/>
        </w:rPr>
        <w:t>8.5</w:t>
      </w:r>
      <w:r w:rsidRPr="00FC70F6">
        <w:rPr>
          <w:noProof/>
          <w:lang w:val="en-AU"/>
        </w:rPr>
        <w:tab/>
        <w:t>Feature and Portrayal Catalogue Management</w:t>
      </w:r>
      <w:r>
        <w:rPr>
          <w:noProof/>
        </w:rPr>
        <w:tab/>
      </w:r>
      <w:r>
        <w:rPr>
          <w:noProof/>
        </w:rPr>
        <w:fldChar w:fldCharType="begin"/>
      </w:r>
      <w:r>
        <w:rPr>
          <w:noProof/>
        </w:rPr>
        <w:instrText xml:space="preserve"> PAGEREF _Toc439685294 \h </w:instrText>
      </w:r>
      <w:r>
        <w:rPr>
          <w:noProof/>
        </w:rPr>
      </w:r>
      <w:r>
        <w:rPr>
          <w:noProof/>
        </w:rPr>
        <w:fldChar w:fldCharType="separate"/>
      </w:r>
      <w:r>
        <w:rPr>
          <w:noProof/>
        </w:rPr>
        <w:t>34</w:t>
      </w:r>
      <w:r>
        <w:rPr>
          <w:noProof/>
        </w:rPr>
        <w:fldChar w:fldCharType="end"/>
      </w:r>
    </w:p>
    <w:p w14:paraId="68C23E96"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lastRenderedPageBreak/>
        <w:t>9</w:t>
      </w:r>
      <w:r>
        <w:rPr>
          <w:noProof/>
        </w:rPr>
        <w:tab/>
        <w:t>Portrayal</w:t>
      </w:r>
      <w:r>
        <w:rPr>
          <w:noProof/>
        </w:rPr>
        <w:tab/>
      </w:r>
      <w:r>
        <w:rPr>
          <w:noProof/>
        </w:rPr>
        <w:fldChar w:fldCharType="begin"/>
      </w:r>
      <w:r>
        <w:rPr>
          <w:noProof/>
        </w:rPr>
        <w:instrText xml:space="preserve"> PAGEREF _Toc439685295 \h </w:instrText>
      </w:r>
      <w:r>
        <w:rPr>
          <w:noProof/>
        </w:rPr>
      </w:r>
      <w:r>
        <w:rPr>
          <w:noProof/>
        </w:rPr>
        <w:fldChar w:fldCharType="separate"/>
      </w:r>
      <w:r>
        <w:rPr>
          <w:noProof/>
        </w:rPr>
        <w:t>34</w:t>
      </w:r>
      <w:r>
        <w:rPr>
          <w:noProof/>
        </w:rPr>
        <w:fldChar w:fldCharType="end"/>
      </w:r>
    </w:p>
    <w:p w14:paraId="7EE7DFB9"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9.1</w:t>
      </w:r>
      <w:r>
        <w:rPr>
          <w:noProof/>
        </w:rPr>
        <w:tab/>
        <w:t>Introduction</w:t>
      </w:r>
      <w:r>
        <w:rPr>
          <w:noProof/>
        </w:rPr>
        <w:tab/>
      </w:r>
      <w:r>
        <w:rPr>
          <w:noProof/>
        </w:rPr>
        <w:fldChar w:fldCharType="begin"/>
      </w:r>
      <w:r>
        <w:rPr>
          <w:noProof/>
        </w:rPr>
        <w:instrText xml:space="preserve"> PAGEREF _Toc439685296 \h </w:instrText>
      </w:r>
      <w:r>
        <w:rPr>
          <w:noProof/>
        </w:rPr>
      </w:r>
      <w:r>
        <w:rPr>
          <w:noProof/>
        </w:rPr>
        <w:fldChar w:fldCharType="separate"/>
      </w:r>
      <w:r>
        <w:rPr>
          <w:noProof/>
        </w:rPr>
        <w:t>34</w:t>
      </w:r>
      <w:r>
        <w:rPr>
          <w:noProof/>
        </w:rPr>
        <w:fldChar w:fldCharType="end"/>
      </w:r>
    </w:p>
    <w:p w14:paraId="207EB73E"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9.2</w:t>
      </w:r>
      <w:r>
        <w:rPr>
          <w:noProof/>
        </w:rPr>
        <w:tab/>
        <w:t>Portrayal Catalogue</w:t>
      </w:r>
      <w:r>
        <w:rPr>
          <w:noProof/>
        </w:rPr>
        <w:tab/>
      </w:r>
      <w:r>
        <w:rPr>
          <w:noProof/>
        </w:rPr>
        <w:fldChar w:fldCharType="begin"/>
      </w:r>
      <w:r>
        <w:rPr>
          <w:noProof/>
        </w:rPr>
        <w:instrText xml:space="preserve"> PAGEREF _Toc439685297 \h </w:instrText>
      </w:r>
      <w:r>
        <w:rPr>
          <w:noProof/>
        </w:rPr>
      </w:r>
      <w:r>
        <w:rPr>
          <w:noProof/>
        </w:rPr>
        <w:fldChar w:fldCharType="separate"/>
      </w:r>
      <w:r>
        <w:rPr>
          <w:noProof/>
        </w:rPr>
        <w:t>34</w:t>
      </w:r>
      <w:r>
        <w:rPr>
          <w:noProof/>
        </w:rPr>
        <w:fldChar w:fldCharType="end"/>
      </w:r>
    </w:p>
    <w:p w14:paraId="384882BE"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10</w:t>
      </w:r>
      <w:r>
        <w:rPr>
          <w:noProof/>
        </w:rPr>
        <w:tab/>
        <w:t>Data Product format (encoding)</w:t>
      </w:r>
      <w:r>
        <w:rPr>
          <w:noProof/>
        </w:rPr>
        <w:tab/>
      </w:r>
      <w:r>
        <w:rPr>
          <w:noProof/>
        </w:rPr>
        <w:fldChar w:fldCharType="begin"/>
      </w:r>
      <w:r>
        <w:rPr>
          <w:noProof/>
        </w:rPr>
        <w:instrText xml:space="preserve"> PAGEREF _Toc439685298 \h </w:instrText>
      </w:r>
      <w:r>
        <w:rPr>
          <w:noProof/>
        </w:rPr>
      </w:r>
      <w:r>
        <w:rPr>
          <w:noProof/>
        </w:rPr>
        <w:fldChar w:fldCharType="separate"/>
      </w:r>
      <w:r>
        <w:rPr>
          <w:noProof/>
        </w:rPr>
        <w:t>35</w:t>
      </w:r>
      <w:r>
        <w:rPr>
          <w:noProof/>
        </w:rPr>
        <w:fldChar w:fldCharType="end"/>
      </w:r>
    </w:p>
    <w:p w14:paraId="50CC75DC"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10.1</w:t>
      </w:r>
      <w:r>
        <w:rPr>
          <w:noProof/>
        </w:rPr>
        <w:tab/>
        <w:t>Introduction</w:t>
      </w:r>
      <w:r>
        <w:rPr>
          <w:noProof/>
        </w:rPr>
        <w:tab/>
      </w:r>
      <w:r>
        <w:rPr>
          <w:noProof/>
        </w:rPr>
        <w:fldChar w:fldCharType="begin"/>
      </w:r>
      <w:r>
        <w:rPr>
          <w:noProof/>
        </w:rPr>
        <w:instrText xml:space="preserve"> PAGEREF _Toc439685299 \h </w:instrText>
      </w:r>
      <w:r>
        <w:rPr>
          <w:noProof/>
        </w:rPr>
      </w:r>
      <w:r>
        <w:rPr>
          <w:noProof/>
        </w:rPr>
        <w:fldChar w:fldCharType="separate"/>
      </w:r>
      <w:r>
        <w:rPr>
          <w:noProof/>
        </w:rPr>
        <w:t>35</w:t>
      </w:r>
      <w:r>
        <w:rPr>
          <w:noProof/>
        </w:rPr>
        <w:fldChar w:fldCharType="end"/>
      </w:r>
    </w:p>
    <w:p w14:paraId="4ED253A9"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10.1.1</w:t>
      </w:r>
      <w:r>
        <w:rPr>
          <w:noProof/>
        </w:rPr>
        <w:tab/>
        <w:t>Encoding of Latitude and Longitude</w:t>
      </w:r>
      <w:r>
        <w:rPr>
          <w:noProof/>
        </w:rPr>
        <w:tab/>
      </w:r>
      <w:r>
        <w:rPr>
          <w:noProof/>
        </w:rPr>
        <w:fldChar w:fldCharType="begin"/>
      </w:r>
      <w:r>
        <w:rPr>
          <w:noProof/>
        </w:rPr>
        <w:instrText xml:space="preserve"> PAGEREF _Toc439685300 \h </w:instrText>
      </w:r>
      <w:r>
        <w:rPr>
          <w:noProof/>
        </w:rPr>
      </w:r>
      <w:r>
        <w:rPr>
          <w:noProof/>
        </w:rPr>
        <w:fldChar w:fldCharType="separate"/>
      </w:r>
      <w:r>
        <w:rPr>
          <w:noProof/>
        </w:rPr>
        <w:t>35</w:t>
      </w:r>
      <w:r>
        <w:rPr>
          <w:noProof/>
        </w:rPr>
        <w:fldChar w:fldCharType="end"/>
      </w:r>
    </w:p>
    <w:p w14:paraId="75E052F5"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10.1.2</w:t>
      </w:r>
      <w:r>
        <w:rPr>
          <w:noProof/>
        </w:rPr>
        <w:tab/>
        <w:t>Encoding of Depths</w:t>
      </w:r>
      <w:r>
        <w:rPr>
          <w:noProof/>
        </w:rPr>
        <w:tab/>
      </w:r>
      <w:r>
        <w:rPr>
          <w:noProof/>
        </w:rPr>
        <w:fldChar w:fldCharType="begin"/>
      </w:r>
      <w:r>
        <w:rPr>
          <w:noProof/>
        </w:rPr>
        <w:instrText xml:space="preserve"> PAGEREF _Toc439685301 \h </w:instrText>
      </w:r>
      <w:r>
        <w:rPr>
          <w:noProof/>
        </w:rPr>
      </w:r>
      <w:r>
        <w:rPr>
          <w:noProof/>
        </w:rPr>
        <w:fldChar w:fldCharType="separate"/>
      </w:r>
      <w:r>
        <w:rPr>
          <w:noProof/>
        </w:rPr>
        <w:t>36</w:t>
      </w:r>
      <w:r>
        <w:rPr>
          <w:noProof/>
        </w:rPr>
        <w:fldChar w:fldCharType="end"/>
      </w:r>
    </w:p>
    <w:p w14:paraId="39DB75AB"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10.1.3</w:t>
      </w:r>
      <w:r>
        <w:rPr>
          <w:noProof/>
        </w:rPr>
        <w:tab/>
        <w:t>Numeric Attribute Encoding</w:t>
      </w:r>
      <w:r>
        <w:rPr>
          <w:noProof/>
        </w:rPr>
        <w:tab/>
      </w:r>
      <w:r>
        <w:rPr>
          <w:noProof/>
        </w:rPr>
        <w:fldChar w:fldCharType="begin"/>
      </w:r>
      <w:r>
        <w:rPr>
          <w:noProof/>
        </w:rPr>
        <w:instrText xml:space="preserve"> PAGEREF _Toc439685302 \h </w:instrText>
      </w:r>
      <w:r>
        <w:rPr>
          <w:noProof/>
        </w:rPr>
      </w:r>
      <w:r>
        <w:rPr>
          <w:noProof/>
        </w:rPr>
        <w:fldChar w:fldCharType="separate"/>
      </w:r>
      <w:r>
        <w:rPr>
          <w:noProof/>
        </w:rPr>
        <w:t>36</w:t>
      </w:r>
      <w:r>
        <w:rPr>
          <w:noProof/>
        </w:rPr>
        <w:fldChar w:fldCharType="end"/>
      </w:r>
    </w:p>
    <w:p w14:paraId="333DF3EB"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10.1.4</w:t>
      </w:r>
      <w:r>
        <w:rPr>
          <w:noProof/>
        </w:rPr>
        <w:tab/>
        <w:t>Text Attribute Values</w:t>
      </w:r>
      <w:r>
        <w:rPr>
          <w:noProof/>
        </w:rPr>
        <w:tab/>
      </w:r>
      <w:r>
        <w:rPr>
          <w:noProof/>
        </w:rPr>
        <w:fldChar w:fldCharType="begin"/>
      </w:r>
      <w:r>
        <w:rPr>
          <w:noProof/>
        </w:rPr>
        <w:instrText xml:space="preserve"> PAGEREF _Toc439685303 \h </w:instrText>
      </w:r>
      <w:r>
        <w:rPr>
          <w:noProof/>
        </w:rPr>
      </w:r>
      <w:r>
        <w:rPr>
          <w:noProof/>
        </w:rPr>
        <w:fldChar w:fldCharType="separate"/>
      </w:r>
      <w:r>
        <w:rPr>
          <w:noProof/>
        </w:rPr>
        <w:t>36</w:t>
      </w:r>
      <w:r>
        <w:rPr>
          <w:noProof/>
        </w:rPr>
        <w:fldChar w:fldCharType="end"/>
      </w:r>
    </w:p>
    <w:p w14:paraId="6AC34D32"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10.1.5</w:t>
      </w:r>
      <w:r>
        <w:rPr>
          <w:noProof/>
        </w:rPr>
        <w:tab/>
        <w:t>Mandatory Attribute Values</w:t>
      </w:r>
      <w:r>
        <w:rPr>
          <w:noProof/>
        </w:rPr>
        <w:tab/>
      </w:r>
      <w:r>
        <w:rPr>
          <w:noProof/>
        </w:rPr>
        <w:fldChar w:fldCharType="begin"/>
      </w:r>
      <w:r>
        <w:rPr>
          <w:noProof/>
        </w:rPr>
        <w:instrText xml:space="preserve"> PAGEREF _Toc439685304 \h </w:instrText>
      </w:r>
      <w:r>
        <w:rPr>
          <w:noProof/>
        </w:rPr>
      </w:r>
      <w:r>
        <w:rPr>
          <w:noProof/>
        </w:rPr>
        <w:fldChar w:fldCharType="separate"/>
      </w:r>
      <w:r>
        <w:rPr>
          <w:noProof/>
        </w:rPr>
        <w:t>36</w:t>
      </w:r>
      <w:r>
        <w:rPr>
          <w:noProof/>
        </w:rPr>
        <w:fldChar w:fldCharType="end"/>
      </w:r>
    </w:p>
    <w:p w14:paraId="6175544C"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10.1.6</w:t>
      </w:r>
      <w:r>
        <w:rPr>
          <w:noProof/>
          <w:lang w:eastAsia="en-US"/>
        </w:rPr>
        <w:tab/>
        <w:t>Unknown Attribute Values</w:t>
      </w:r>
      <w:r>
        <w:rPr>
          <w:noProof/>
        </w:rPr>
        <w:tab/>
      </w:r>
      <w:r>
        <w:rPr>
          <w:noProof/>
        </w:rPr>
        <w:fldChar w:fldCharType="begin"/>
      </w:r>
      <w:r>
        <w:rPr>
          <w:noProof/>
        </w:rPr>
        <w:instrText xml:space="preserve"> PAGEREF _Toc439685305 \h </w:instrText>
      </w:r>
      <w:r>
        <w:rPr>
          <w:noProof/>
        </w:rPr>
      </w:r>
      <w:r>
        <w:rPr>
          <w:noProof/>
        </w:rPr>
        <w:fldChar w:fldCharType="separate"/>
      </w:r>
      <w:r>
        <w:rPr>
          <w:noProof/>
        </w:rPr>
        <w:t>36</w:t>
      </w:r>
      <w:r>
        <w:rPr>
          <w:noProof/>
        </w:rPr>
        <w:fldChar w:fldCharType="end"/>
      </w:r>
    </w:p>
    <w:p w14:paraId="6D2FDF58"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11</w:t>
      </w:r>
      <w:r>
        <w:rPr>
          <w:noProof/>
        </w:rPr>
        <w:tab/>
        <w:t>Data Product Delivery</w:t>
      </w:r>
      <w:r>
        <w:rPr>
          <w:noProof/>
        </w:rPr>
        <w:tab/>
      </w:r>
      <w:r>
        <w:rPr>
          <w:noProof/>
        </w:rPr>
        <w:fldChar w:fldCharType="begin"/>
      </w:r>
      <w:r>
        <w:rPr>
          <w:noProof/>
        </w:rPr>
        <w:instrText xml:space="preserve"> PAGEREF _Toc439685306 \h </w:instrText>
      </w:r>
      <w:r>
        <w:rPr>
          <w:noProof/>
        </w:rPr>
      </w:r>
      <w:r>
        <w:rPr>
          <w:noProof/>
        </w:rPr>
        <w:fldChar w:fldCharType="separate"/>
      </w:r>
      <w:r>
        <w:rPr>
          <w:noProof/>
        </w:rPr>
        <w:t>36</w:t>
      </w:r>
      <w:r>
        <w:rPr>
          <w:noProof/>
        </w:rPr>
        <w:fldChar w:fldCharType="end"/>
      </w:r>
    </w:p>
    <w:p w14:paraId="609816D9"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11.1</w:t>
      </w:r>
      <w:r>
        <w:rPr>
          <w:noProof/>
        </w:rPr>
        <w:tab/>
        <w:t>Introduction</w:t>
      </w:r>
      <w:r>
        <w:rPr>
          <w:noProof/>
        </w:rPr>
        <w:tab/>
      </w:r>
      <w:r>
        <w:rPr>
          <w:noProof/>
        </w:rPr>
        <w:fldChar w:fldCharType="begin"/>
      </w:r>
      <w:r>
        <w:rPr>
          <w:noProof/>
        </w:rPr>
        <w:instrText xml:space="preserve"> PAGEREF _Toc439685307 \h </w:instrText>
      </w:r>
      <w:r>
        <w:rPr>
          <w:noProof/>
        </w:rPr>
      </w:r>
      <w:r>
        <w:rPr>
          <w:noProof/>
        </w:rPr>
        <w:fldChar w:fldCharType="separate"/>
      </w:r>
      <w:r>
        <w:rPr>
          <w:noProof/>
        </w:rPr>
        <w:t>36</w:t>
      </w:r>
      <w:r>
        <w:rPr>
          <w:noProof/>
        </w:rPr>
        <w:fldChar w:fldCharType="end"/>
      </w:r>
    </w:p>
    <w:p w14:paraId="45B1619E"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US"/>
        </w:rPr>
        <w:t>11.2</w:t>
      </w:r>
      <w:r>
        <w:rPr>
          <w:noProof/>
          <w:lang w:eastAsia="en-US"/>
        </w:rPr>
        <w:tab/>
        <w:t>Exchange Set</w:t>
      </w:r>
      <w:r>
        <w:rPr>
          <w:noProof/>
        </w:rPr>
        <w:tab/>
      </w:r>
      <w:r>
        <w:rPr>
          <w:noProof/>
        </w:rPr>
        <w:fldChar w:fldCharType="begin"/>
      </w:r>
      <w:r>
        <w:rPr>
          <w:noProof/>
        </w:rPr>
        <w:instrText xml:space="preserve"> PAGEREF _Toc439685308 \h </w:instrText>
      </w:r>
      <w:r>
        <w:rPr>
          <w:noProof/>
        </w:rPr>
      </w:r>
      <w:r>
        <w:rPr>
          <w:noProof/>
        </w:rPr>
        <w:fldChar w:fldCharType="separate"/>
      </w:r>
      <w:r>
        <w:rPr>
          <w:noProof/>
        </w:rPr>
        <w:t>37</w:t>
      </w:r>
      <w:r>
        <w:rPr>
          <w:noProof/>
        </w:rPr>
        <w:fldChar w:fldCharType="end"/>
      </w:r>
    </w:p>
    <w:p w14:paraId="40FABB9F"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US"/>
        </w:rPr>
        <w:t>11.3</w:t>
      </w:r>
      <w:r>
        <w:rPr>
          <w:noProof/>
          <w:lang w:eastAsia="en-US"/>
        </w:rPr>
        <w:tab/>
        <w:t>Dataset</w:t>
      </w:r>
      <w:r>
        <w:rPr>
          <w:noProof/>
        </w:rPr>
        <w:tab/>
      </w:r>
      <w:r>
        <w:rPr>
          <w:noProof/>
        </w:rPr>
        <w:fldChar w:fldCharType="begin"/>
      </w:r>
      <w:r>
        <w:rPr>
          <w:noProof/>
        </w:rPr>
        <w:instrText xml:space="preserve"> PAGEREF _Toc439685309 \h </w:instrText>
      </w:r>
      <w:r>
        <w:rPr>
          <w:noProof/>
        </w:rPr>
      </w:r>
      <w:r>
        <w:rPr>
          <w:noProof/>
        </w:rPr>
        <w:fldChar w:fldCharType="separate"/>
      </w:r>
      <w:r>
        <w:rPr>
          <w:noProof/>
        </w:rPr>
        <w:t>38</w:t>
      </w:r>
      <w:r>
        <w:rPr>
          <w:noProof/>
        </w:rPr>
        <w:fldChar w:fldCharType="end"/>
      </w:r>
    </w:p>
    <w:p w14:paraId="6DFC98B4"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11.3.1</w:t>
      </w:r>
      <w:r>
        <w:rPr>
          <w:noProof/>
          <w:lang w:eastAsia="en-US"/>
        </w:rPr>
        <w:tab/>
        <w:t>Datasets</w:t>
      </w:r>
      <w:r>
        <w:rPr>
          <w:noProof/>
        </w:rPr>
        <w:tab/>
      </w:r>
      <w:r>
        <w:rPr>
          <w:noProof/>
        </w:rPr>
        <w:fldChar w:fldCharType="begin"/>
      </w:r>
      <w:r>
        <w:rPr>
          <w:noProof/>
        </w:rPr>
        <w:instrText xml:space="preserve"> PAGEREF _Toc439685310 \h </w:instrText>
      </w:r>
      <w:r>
        <w:rPr>
          <w:noProof/>
        </w:rPr>
      </w:r>
      <w:r>
        <w:rPr>
          <w:noProof/>
        </w:rPr>
        <w:fldChar w:fldCharType="separate"/>
      </w:r>
      <w:r>
        <w:rPr>
          <w:noProof/>
        </w:rPr>
        <w:t>38</w:t>
      </w:r>
      <w:r>
        <w:rPr>
          <w:noProof/>
        </w:rPr>
        <w:fldChar w:fldCharType="end"/>
      </w:r>
    </w:p>
    <w:p w14:paraId="0E7B1858"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11.3.2</w:t>
      </w:r>
      <w:r>
        <w:rPr>
          <w:noProof/>
          <w:lang w:eastAsia="en-US"/>
        </w:rPr>
        <w:tab/>
        <w:t>Dataset file naming</w:t>
      </w:r>
      <w:r>
        <w:rPr>
          <w:noProof/>
        </w:rPr>
        <w:tab/>
      </w:r>
      <w:r>
        <w:rPr>
          <w:noProof/>
        </w:rPr>
        <w:fldChar w:fldCharType="begin"/>
      </w:r>
      <w:r>
        <w:rPr>
          <w:noProof/>
        </w:rPr>
        <w:instrText xml:space="preserve"> PAGEREF _Toc439685311 \h </w:instrText>
      </w:r>
      <w:r>
        <w:rPr>
          <w:noProof/>
        </w:rPr>
      </w:r>
      <w:r>
        <w:rPr>
          <w:noProof/>
        </w:rPr>
        <w:fldChar w:fldCharType="separate"/>
      </w:r>
      <w:r>
        <w:rPr>
          <w:noProof/>
        </w:rPr>
        <w:t>38</w:t>
      </w:r>
      <w:r>
        <w:rPr>
          <w:noProof/>
        </w:rPr>
        <w:fldChar w:fldCharType="end"/>
      </w:r>
    </w:p>
    <w:p w14:paraId="2361B17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11.3.3</w:t>
      </w:r>
      <w:r>
        <w:rPr>
          <w:noProof/>
        </w:rPr>
        <w:tab/>
        <w:t>New Editions, Re-Issues, Updates and Cancellations</w:t>
      </w:r>
      <w:r>
        <w:rPr>
          <w:noProof/>
        </w:rPr>
        <w:tab/>
      </w:r>
      <w:r>
        <w:rPr>
          <w:noProof/>
        </w:rPr>
        <w:fldChar w:fldCharType="begin"/>
      </w:r>
      <w:r>
        <w:rPr>
          <w:noProof/>
        </w:rPr>
        <w:instrText xml:space="preserve"> PAGEREF _Toc439685312 \h </w:instrText>
      </w:r>
      <w:r>
        <w:rPr>
          <w:noProof/>
        </w:rPr>
      </w:r>
      <w:r>
        <w:rPr>
          <w:noProof/>
        </w:rPr>
        <w:fldChar w:fldCharType="separate"/>
      </w:r>
      <w:r>
        <w:rPr>
          <w:noProof/>
        </w:rPr>
        <w:t>39</w:t>
      </w:r>
      <w:r>
        <w:rPr>
          <w:noProof/>
        </w:rPr>
        <w:fldChar w:fldCharType="end"/>
      </w:r>
    </w:p>
    <w:p w14:paraId="75E25010"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US"/>
        </w:rPr>
        <w:t>11.4</w:t>
      </w:r>
      <w:r>
        <w:rPr>
          <w:noProof/>
          <w:lang w:eastAsia="en-US"/>
        </w:rPr>
        <w:tab/>
        <w:t>Support Files</w:t>
      </w:r>
      <w:r>
        <w:rPr>
          <w:noProof/>
        </w:rPr>
        <w:tab/>
      </w:r>
      <w:r>
        <w:rPr>
          <w:noProof/>
        </w:rPr>
        <w:fldChar w:fldCharType="begin"/>
      </w:r>
      <w:r>
        <w:rPr>
          <w:noProof/>
        </w:rPr>
        <w:instrText xml:space="preserve"> PAGEREF _Toc439685313 \h </w:instrText>
      </w:r>
      <w:r>
        <w:rPr>
          <w:noProof/>
        </w:rPr>
      </w:r>
      <w:r>
        <w:rPr>
          <w:noProof/>
        </w:rPr>
        <w:fldChar w:fldCharType="separate"/>
      </w:r>
      <w:r>
        <w:rPr>
          <w:noProof/>
        </w:rPr>
        <w:t>39</w:t>
      </w:r>
      <w:r>
        <w:rPr>
          <w:noProof/>
        </w:rPr>
        <w:fldChar w:fldCharType="end"/>
      </w:r>
    </w:p>
    <w:p w14:paraId="06265F3E"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11.4.1</w:t>
      </w:r>
      <w:r>
        <w:rPr>
          <w:noProof/>
        </w:rPr>
        <w:tab/>
        <w:t>Support File Naming</w:t>
      </w:r>
      <w:r>
        <w:rPr>
          <w:noProof/>
        </w:rPr>
        <w:tab/>
      </w:r>
      <w:r>
        <w:rPr>
          <w:noProof/>
        </w:rPr>
        <w:fldChar w:fldCharType="begin"/>
      </w:r>
      <w:r>
        <w:rPr>
          <w:noProof/>
        </w:rPr>
        <w:instrText xml:space="preserve"> PAGEREF _Toc439685314 \h </w:instrText>
      </w:r>
      <w:r>
        <w:rPr>
          <w:noProof/>
        </w:rPr>
      </w:r>
      <w:r>
        <w:rPr>
          <w:noProof/>
        </w:rPr>
        <w:fldChar w:fldCharType="separate"/>
      </w:r>
      <w:r>
        <w:rPr>
          <w:noProof/>
        </w:rPr>
        <w:t>40</w:t>
      </w:r>
      <w:r>
        <w:rPr>
          <w:noProof/>
        </w:rPr>
        <w:fldChar w:fldCharType="end"/>
      </w:r>
    </w:p>
    <w:p w14:paraId="09207085"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lang w:eastAsia="en-US"/>
        </w:rPr>
        <w:t>11.4.2</w:t>
      </w:r>
      <w:r>
        <w:rPr>
          <w:noProof/>
          <w:lang w:eastAsia="en-US"/>
        </w:rPr>
        <w:tab/>
        <w:t>Support File Management</w:t>
      </w:r>
      <w:r>
        <w:rPr>
          <w:noProof/>
        </w:rPr>
        <w:tab/>
      </w:r>
      <w:r>
        <w:rPr>
          <w:noProof/>
        </w:rPr>
        <w:fldChar w:fldCharType="begin"/>
      </w:r>
      <w:r>
        <w:rPr>
          <w:noProof/>
        </w:rPr>
        <w:instrText xml:space="preserve"> PAGEREF _Toc439685315 \h </w:instrText>
      </w:r>
      <w:r>
        <w:rPr>
          <w:noProof/>
        </w:rPr>
      </w:r>
      <w:r>
        <w:rPr>
          <w:noProof/>
        </w:rPr>
        <w:fldChar w:fldCharType="separate"/>
      </w:r>
      <w:r>
        <w:rPr>
          <w:noProof/>
        </w:rPr>
        <w:t>40</w:t>
      </w:r>
      <w:r>
        <w:rPr>
          <w:noProof/>
        </w:rPr>
        <w:fldChar w:fldCharType="end"/>
      </w:r>
    </w:p>
    <w:p w14:paraId="3C894B20"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US"/>
        </w:rPr>
        <w:t>11.5</w:t>
      </w:r>
      <w:r>
        <w:rPr>
          <w:noProof/>
          <w:lang w:eastAsia="en-US"/>
        </w:rPr>
        <w:tab/>
        <w:t>Exchange Catalogue</w:t>
      </w:r>
      <w:r>
        <w:rPr>
          <w:noProof/>
        </w:rPr>
        <w:tab/>
      </w:r>
      <w:r>
        <w:rPr>
          <w:noProof/>
        </w:rPr>
        <w:fldChar w:fldCharType="begin"/>
      </w:r>
      <w:r>
        <w:rPr>
          <w:noProof/>
        </w:rPr>
        <w:instrText xml:space="preserve"> PAGEREF _Toc439685316 \h </w:instrText>
      </w:r>
      <w:r>
        <w:rPr>
          <w:noProof/>
        </w:rPr>
      </w:r>
      <w:r>
        <w:rPr>
          <w:noProof/>
        </w:rPr>
        <w:fldChar w:fldCharType="separate"/>
      </w:r>
      <w:r>
        <w:rPr>
          <w:noProof/>
        </w:rPr>
        <w:t>40</w:t>
      </w:r>
      <w:r>
        <w:rPr>
          <w:noProof/>
        </w:rPr>
        <w:fldChar w:fldCharType="end"/>
      </w:r>
    </w:p>
    <w:p w14:paraId="7A13D5ED"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11.6</w:t>
      </w:r>
      <w:r>
        <w:rPr>
          <w:noProof/>
        </w:rPr>
        <w:tab/>
        <w:t>Data integrity and encryption</w:t>
      </w:r>
      <w:r>
        <w:rPr>
          <w:noProof/>
        </w:rPr>
        <w:tab/>
      </w:r>
      <w:r>
        <w:rPr>
          <w:noProof/>
        </w:rPr>
        <w:fldChar w:fldCharType="begin"/>
      </w:r>
      <w:r>
        <w:rPr>
          <w:noProof/>
        </w:rPr>
        <w:instrText xml:space="preserve"> PAGEREF _Toc439685317 \h </w:instrText>
      </w:r>
      <w:r>
        <w:rPr>
          <w:noProof/>
        </w:rPr>
      </w:r>
      <w:r>
        <w:rPr>
          <w:noProof/>
        </w:rPr>
        <w:fldChar w:fldCharType="separate"/>
      </w:r>
      <w:r>
        <w:rPr>
          <w:noProof/>
        </w:rPr>
        <w:t>40</w:t>
      </w:r>
      <w:r>
        <w:rPr>
          <w:noProof/>
        </w:rPr>
        <w:fldChar w:fldCharType="end"/>
      </w:r>
    </w:p>
    <w:p w14:paraId="6602D3FD"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11.6.1</w:t>
      </w:r>
      <w:r>
        <w:rPr>
          <w:noProof/>
        </w:rPr>
        <w:tab/>
        <w:t>ENC data integrity measures</w:t>
      </w:r>
      <w:r>
        <w:rPr>
          <w:noProof/>
        </w:rPr>
        <w:tab/>
      </w:r>
      <w:r>
        <w:rPr>
          <w:noProof/>
        </w:rPr>
        <w:fldChar w:fldCharType="begin"/>
      </w:r>
      <w:r>
        <w:rPr>
          <w:noProof/>
        </w:rPr>
        <w:instrText xml:space="preserve"> PAGEREF _Toc439685318 \h </w:instrText>
      </w:r>
      <w:r>
        <w:rPr>
          <w:noProof/>
        </w:rPr>
      </w:r>
      <w:r>
        <w:rPr>
          <w:noProof/>
        </w:rPr>
        <w:fldChar w:fldCharType="separate"/>
      </w:r>
      <w:r>
        <w:rPr>
          <w:noProof/>
        </w:rPr>
        <w:t>40</w:t>
      </w:r>
      <w:r>
        <w:rPr>
          <w:noProof/>
        </w:rPr>
        <w:fldChar w:fldCharType="end"/>
      </w:r>
    </w:p>
    <w:p w14:paraId="158B8A86"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11.6.2</w:t>
      </w:r>
      <w:r w:rsidRPr="00FC70F6">
        <w:rPr>
          <w:noProof/>
          <w:color w:val="000000"/>
        </w:rPr>
        <w:tab/>
        <w:t>Producer Identity and Authentication</w:t>
      </w:r>
      <w:r>
        <w:rPr>
          <w:noProof/>
        </w:rPr>
        <w:tab/>
      </w:r>
      <w:r>
        <w:rPr>
          <w:noProof/>
        </w:rPr>
        <w:fldChar w:fldCharType="begin"/>
      </w:r>
      <w:r>
        <w:rPr>
          <w:noProof/>
        </w:rPr>
        <w:instrText xml:space="preserve"> PAGEREF _Toc439685319 \h </w:instrText>
      </w:r>
      <w:r>
        <w:rPr>
          <w:noProof/>
        </w:rPr>
      </w:r>
      <w:r>
        <w:rPr>
          <w:noProof/>
        </w:rPr>
        <w:fldChar w:fldCharType="separate"/>
      </w:r>
      <w:r>
        <w:rPr>
          <w:noProof/>
        </w:rPr>
        <w:t>41</w:t>
      </w:r>
      <w:r>
        <w:rPr>
          <w:noProof/>
        </w:rPr>
        <w:fldChar w:fldCharType="end"/>
      </w:r>
    </w:p>
    <w:p w14:paraId="254DE297"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11.6.3</w:t>
      </w:r>
      <w:r>
        <w:rPr>
          <w:noProof/>
        </w:rPr>
        <w:tab/>
        <w:t>Digital Signatures and metadata</w:t>
      </w:r>
      <w:r>
        <w:rPr>
          <w:noProof/>
        </w:rPr>
        <w:tab/>
      </w:r>
      <w:r>
        <w:rPr>
          <w:noProof/>
        </w:rPr>
        <w:fldChar w:fldCharType="begin"/>
      </w:r>
      <w:r>
        <w:rPr>
          <w:noProof/>
        </w:rPr>
        <w:instrText xml:space="preserve"> PAGEREF _Toc439685320 \h </w:instrText>
      </w:r>
      <w:r>
        <w:rPr>
          <w:noProof/>
        </w:rPr>
      </w:r>
      <w:r>
        <w:rPr>
          <w:noProof/>
        </w:rPr>
        <w:fldChar w:fldCharType="separate"/>
      </w:r>
      <w:r>
        <w:rPr>
          <w:noProof/>
        </w:rPr>
        <w:t>41</w:t>
      </w:r>
      <w:r>
        <w:rPr>
          <w:noProof/>
        </w:rPr>
        <w:fldChar w:fldCharType="end"/>
      </w:r>
    </w:p>
    <w:p w14:paraId="37FA7F44"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11.6.4</w:t>
      </w:r>
      <w:r>
        <w:rPr>
          <w:noProof/>
        </w:rPr>
        <w:tab/>
        <w:t>ENC data encryption</w:t>
      </w:r>
      <w:r>
        <w:rPr>
          <w:noProof/>
        </w:rPr>
        <w:tab/>
      </w:r>
      <w:r>
        <w:rPr>
          <w:noProof/>
        </w:rPr>
        <w:fldChar w:fldCharType="begin"/>
      </w:r>
      <w:r>
        <w:rPr>
          <w:noProof/>
        </w:rPr>
        <w:instrText xml:space="preserve"> PAGEREF _Toc439685321 \h </w:instrText>
      </w:r>
      <w:r>
        <w:rPr>
          <w:noProof/>
        </w:rPr>
      </w:r>
      <w:r>
        <w:rPr>
          <w:noProof/>
        </w:rPr>
        <w:fldChar w:fldCharType="separate"/>
      </w:r>
      <w:r>
        <w:rPr>
          <w:noProof/>
        </w:rPr>
        <w:t>41</w:t>
      </w:r>
      <w:r>
        <w:rPr>
          <w:noProof/>
        </w:rPr>
        <w:fldChar w:fldCharType="end"/>
      </w:r>
    </w:p>
    <w:p w14:paraId="1FF12753"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12</w:t>
      </w:r>
      <w:r>
        <w:rPr>
          <w:noProof/>
        </w:rPr>
        <w:tab/>
        <w:t>Metadata</w:t>
      </w:r>
      <w:r>
        <w:rPr>
          <w:noProof/>
        </w:rPr>
        <w:tab/>
      </w:r>
      <w:r>
        <w:rPr>
          <w:noProof/>
        </w:rPr>
        <w:fldChar w:fldCharType="begin"/>
      </w:r>
      <w:r>
        <w:rPr>
          <w:noProof/>
        </w:rPr>
        <w:instrText xml:space="preserve"> PAGEREF _Toc439685322 \h </w:instrText>
      </w:r>
      <w:r>
        <w:rPr>
          <w:noProof/>
        </w:rPr>
      </w:r>
      <w:r>
        <w:rPr>
          <w:noProof/>
        </w:rPr>
        <w:fldChar w:fldCharType="separate"/>
      </w:r>
      <w:r>
        <w:rPr>
          <w:noProof/>
        </w:rPr>
        <w:t>42</w:t>
      </w:r>
      <w:r>
        <w:rPr>
          <w:noProof/>
        </w:rPr>
        <w:fldChar w:fldCharType="end"/>
      </w:r>
    </w:p>
    <w:p w14:paraId="017E69E8"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rPr>
        <w:t>12.1</w:t>
      </w:r>
      <w:r>
        <w:rPr>
          <w:noProof/>
        </w:rPr>
        <w:tab/>
        <w:t>Introduction</w:t>
      </w:r>
      <w:r>
        <w:rPr>
          <w:noProof/>
        </w:rPr>
        <w:tab/>
      </w:r>
      <w:r>
        <w:rPr>
          <w:noProof/>
        </w:rPr>
        <w:fldChar w:fldCharType="begin"/>
      </w:r>
      <w:r>
        <w:rPr>
          <w:noProof/>
        </w:rPr>
        <w:instrText xml:space="preserve"> PAGEREF _Toc439685323 \h </w:instrText>
      </w:r>
      <w:r>
        <w:rPr>
          <w:noProof/>
        </w:rPr>
      </w:r>
      <w:r>
        <w:rPr>
          <w:noProof/>
        </w:rPr>
        <w:fldChar w:fldCharType="separate"/>
      </w:r>
      <w:r>
        <w:rPr>
          <w:noProof/>
        </w:rPr>
        <w:t>42</w:t>
      </w:r>
      <w:r>
        <w:rPr>
          <w:noProof/>
        </w:rPr>
        <w:fldChar w:fldCharType="end"/>
      </w:r>
    </w:p>
    <w:p w14:paraId="69B19915"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12.1.1</w:t>
      </w:r>
      <w:r w:rsidRPr="00FC70F6">
        <w:rPr>
          <w:noProof/>
          <w:color w:val="000000"/>
        </w:rPr>
        <w:tab/>
        <w:t>S101_ExchangeCatalogue</w:t>
      </w:r>
      <w:r>
        <w:rPr>
          <w:noProof/>
        </w:rPr>
        <w:tab/>
      </w:r>
      <w:r>
        <w:rPr>
          <w:noProof/>
        </w:rPr>
        <w:fldChar w:fldCharType="begin"/>
      </w:r>
      <w:r>
        <w:rPr>
          <w:noProof/>
        </w:rPr>
        <w:instrText xml:space="preserve"> PAGEREF _Toc439685324 \h </w:instrText>
      </w:r>
      <w:r>
        <w:rPr>
          <w:noProof/>
        </w:rPr>
      </w:r>
      <w:r>
        <w:rPr>
          <w:noProof/>
        </w:rPr>
        <w:fldChar w:fldCharType="separate"/>
      </w:r>
      <w:r>
        <w:rPr>
          <w:noProof/>
        </w:rPr>
        <w:t>45</w:t>
      </w:r>
      <w:r>
        <w:rPr>
          <w:noProof/>
        </w:rPr>
        <w:fldChar w:fldCharType="end"/>
      </w:r>
    </w:p>
    <w:p w14:paraId="5D4AB67C"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12.1.2</w:t>
      </w:r>
      <w:r>
        <w:rPr>
          <w:noProof/>
        </w:rPr>
        <w:tab/>
        <w:t>S101_DatasetDiscoveryMetadata</w:t>
      </w:r>
      <w:r>
        <w:rPr>
          <w:noProof/>
        </w:rPr>
        <w:tab/>
      </w:r>
      <w:r>
        <w:rPr>
          <w:noProof/>
        </w:rPr>
        <w:fldChar w:fldCharType="begin"/>
      </w:r>
      <w:r>
        <w:rPr>
          <w:noProof/>
        </w:rPr>
        <w:instrText xml:space="preserve"> PAGEREF _Toc439685325 \h </w:instrText>
      </w:r>
      <w:r>
        <w:rPr>
          <w:noProof/>
        </w:rPr>
      </w:r>
      <w:r>
        <w:rPr>
          <w:noProof/>
        </w:rPr>
        <w:fldChar w:fldCharType="separate"/>
      </w:r>
      <w:r>
        <w:rPr>
          <w:noProof/>
        </w:rPr>
        <w:t>47</w:t>
      </w:r>
      <w:r>
        <w:rPr>
          <w:noProof/>
        </w:rPr>
        <w:fldChar w:fldCharType="end"/>
      </w:r>
    </w:p>
    <w:p w14:paraId="1647A205"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12.1.3</w:t>
      </w:r>
      <w:r>
        <w:rPr>
          <w:noProof/>
        </w:rPr>
        <w:tab/>
        <w:t>S101_SupportFileDiscoveryMetadata</w:t>
      </w:r>
      <w:r>
        <w:rPr>
          <w:noProof/>
        </w:rPr>
        <w:tab/>
      </w:r>
      <w:r>
        <w:rPr>
          <w:noProof/>
        </w:rPr>
        <w:fldChar w:fldCharType="begin"/>
      </w:r>
      <w:r>
        <w:rPr>
          <w:noProof/>
        </w:rPr>
        <w:instrText xml:space="preserve"> PAGEREF _Toc439685326 \h </w:instrText>
      </w:r>
      <w:r>
        <w:rPr>
          <w:noProof/>
        </w:rPr>
      </w:r>
      <w:r>
        <w:rPr>
          <w:noProof/>
        </w:rPr>
        <w:fldChar w:fldCharType="separate"/>
      </w:r>
      <w:r>
        <w:rPr>
          <w:noProof/>
        </w:rPr>
        <w:t>53</w:t>
      </w:r>
      <w:r>
        <w:rPr>
          <w:noProof/>
        </w:rPr>
        <w:fldChar w:fldCharType="end"/>
      </w:r>
    </w:p>
    <w:p w14:paraId="551F4DAA" w14:textId="77777777" w:rsidR="00DA6975" w:rsidRDefault="00DA6975">
      <w:pPr>
        <w:pStyle w:val="TOC3"/>
        <w:rPr>
          <w:rFonts w:asciiTheme="minorHAnsi" w:eastAsiaTheme="minorEastAsia" w:hAnsiTheme="minorHAnsi" w:cstheme="minorBidi"/>
          <w:b w:val="0"/>
          <w:noProof/>
          <w:sz w:val="22"/>
          <w:szCs w:val="22"/>
          <w:lang w:val="en-US" w:eastAsia="en-US"/>
        </w:rPr>
      </w:pPr>
      <w:r>
        <w:rPr>
          <w:noProof/>
        </w:rPr>
        <w:t>12.1.4</w:t>
      </w:r>
      <w:r>
        <w:rPr>
          <w:noProof/>
        </w:rPr>
        <w:tab/>
        <w:t>S101_CatalogueMetadata</w:t>
      </w:r>
      <w:r>
        <w:rPr>
          <w:noProof/>
        </w:rPr>
        <w:tab/>
      </w:r>
      <w:r>
        <w:rPr>
          <w:noProof/>
        </w:rPr>
        <w:fldChar w:fldCharType="begin"/>
      </w:r>
      <w:r>
        <w:rPr>
          <w:noProof/>
        </w:rPr>
        <w:instrText xml:space="preserve"> PAGEREF _Toc439685327 \h </w:instrText>
      </w:r>
      <w:r>
        <w:rPr>
          <w:noProof/>
        </w:rPr>
      </w:r>
      <w:r>
        <w:rPr>
          <w:noProof/>
        </w:rPr>
        <w:fldChar w:fldCharType="separate"/>
      </w:r>
      <w:r>
        <w:rPr>
          <w:noProof/>
        </w:rPr>
        <w:t>55</w:t>
      </w:r>
      <w:r>
        <w:rPr>
          <w:noProof/>
        </w:rPr>
        <w:fldChar w:fldCharType="end"/>
      </w:r>
    </w:p>
    <w:p w14:paraId="2CF36746" w14:textId="77777777" w:rsidR="00DA6975" w:rsidRDefault="00DA6975">
      <w:pPr>
        <w:pStyle w:val="TOC2"/>
        <w:rPr>
          <w:rFonts w:asciiTheme="minorHAnsi" w:eastAsiaTheme="minorEastAsia" w:hAnsiTheme="minorHAnsi" w:cstheme="minorBidi"/>
          <w:b w:val="0"/>
          <w:noProof/>
          <w:sz w:val="22"/>
          <w:szCs w:val="22"/>
          <w:lang w:val="en-US" w:eastAsia="en-US"/>
        </w:rPr>
      </w:pPr>
      <w:r>
        <w:rPr>
          <w:noProof/>
          <w:lang w:eastAsia="en-GB"/>
        </w:rPr>
        <w:t>12.2</w:t>
      </w:r>
      <w:r>
        <w:rPr>
          <w:noProof/>
          <w:lang w:eastAsia="en-GB"/>
        </w:rPr>
        <w:tab/>
        <w:t>Language</w:t>
      </w:r>
      <w:r>
        <w:rPr>
          <w:noProof/>
        </w:rPr>
        <w:tab/>
      </w:r>
      <w:r>
        <w:rPr>
          <w:noProof/>
        </w:rPr>
        <w:fldChar w:fldCharType="begin"/>
      </w:r>
      <w:r>
        <w:rPr>
          <w:noProof/>
        </w:rPr>
        <w:instrText xml:space="preserve"> PAGEREF _Toc439685328 \h </w:instrText>
      </w:r>
      <w:r>
        <w:rPr>
          <w:noProof/>
        </w:rPr>
      </w:r>
      <w:r>
        <w:rPr>
          <w:noProof/>
        </w:rPr>
        <w:fldChar w:fldCharType="separate"/>
      </w:r>
      <w:r>
        <w:rPr>
          <w:noProof/>
        </w:rPr>
        <w:t>56</w:t>
      </w:r>
      <w:r>
        <w:rPr>
          <w:noProof/>
        </w:rPr>
        <w:fldChar w:fldCharType="end"/>
      </w:r>
    </w:p>
    <w:p w14:paraId="10CDAD38" w14:textId="77777777" w:rsidR="00DA6975" w:rsidRDefault="00DA6975">
      <w:pPr>
        <w:pStyle w:val="TOC1"/>
        <w:rPr>
          <w:rFonts w:asciiTheme="minorHAnsi" w:eastAsiaTheme="minorEastAsia" w:hAnsiTheme="minorHAnsi" w:cstheme="minorBidi"/>
          <w:b w:val="0"/>
          <w:noProof/>
          <w:sz w:val="22"/>
          <w:szCs w:val="22"/>
          <w:lang w:val="en-US" w:eastAsia="en-US"/>
        </w:rPr>
      </w:pPr>
      <w:r w:rsidRPr="00FC70F6">
        <w:rPr>
          <w:rFonts w:eastAsia="Times New Roman" w:cs="Arial"/>
          <w:noProof/>
          <w:lang w:eastAsia="en-US"/>
        </w:rPr>
        <w:t>Annex A - Data Classification and Encoding Guide</w:t>
      </w:r>
      <w:r>
        <w:rPr>
          <w:noProof/>
        </w:rPr>
        <w:tab/>
      </w:r>
      <w:r>
        <w:rPr>
          <w:noProof/>
        </w:rPr>
        <w:fldChar w:fldCharType="begin"/>
      </w:r>
      <w:r>
        <w:rPr>
          <w:noProof/>
        </w:rPr>
        <w:instrText xml:space="preserve"> PAGEREF _Toc439685329 \h </w:instrText>
      </w:r>
      <w:r>
        <w:rPr>
          <w:noProof/>
        </w:rPr>
      </w:r>
      <w:r>
        <w:rPr>
          <w:noProof/>
        </w:rPr>
        <w:fldChar w:fldCharType="separate"/>
      </w:r>
      <w:r>
        <w:rPr>
          <w:noProof/>
        </w:rPr>
        <w:t>57</w:t>
      </w:r>
      <w:r>
        <w:rPr>
          <w:noProof/>
        </w:rPr>
        <w:fldChar w:fldCharType="end"/>
      </w:r>
    </w:p>
    <w:p w14:paraId="3D7AE714" w14:textId="77777777" w:rsidR="00DA6975" w:rsidRDefault="00DA6975">
      <w:pPr>
        <w:pStyle w:val="TOC1"/>
        <w:rPr>
          <w:rFonts w:asciiTheme="minorHAnsi" w:eastAsiaTheme="minorEastAsia" w:hAnsiTheme="minorHAnsi" w:cstheme="minorBidi"/>
          <w:b w:val="0"/>
          <w:noProof/>
          <w:sz w:val="22"/>
          <w:szCs w:val="22"/>
          <w:lang w:val="en-US" w:eastAsia="en-US"/>
        </w:rPr>
      </w:pPr>
      <w:r>
        <w:rPr>
          <w:noProof/>
        </w:rPr>
        <w:t>Data Product format (encoding)</w:t>
      </w:r>
      <w:r>
        <w:rPr>
          <w:noProof/>
        </w:rPr>
        <w:tab/>
      </w:r>
      <w:r>
        <w:rPr>
          <w:noProof/>
        </w:rPr>
        <w:fldChar w:fldCharType="begin"/>
      </w:r>
      <w:r>
        <w:rPr>
          <w:noProof/>
        </w:rPr>
        <w:instrText xml:space="preserve"> PAGEREF _Toc439685330 \h </w:instrText>
      </w:r>
      <w:r>
        <w:rPr>
          <w:noProof/>
        </w:rPr>
      </w:r>
      <w:r>
        <w:rPr>
          <w:noProof/>
        </w:rPr>
        <w:fldChar w:fldCharType="separate"/>
      </w:r>
      <w:r>
        <w:rPr>
          <w:noProof/>
        </w:rPr>
        <w:t>58</w:t>
      </w:r>
      <w:r>
        <w:rPr>
          <w:noProof/>
        </w:rPr>
        <w:fldChar w:fldCharType="end"/>
      </w:r>
    </w:p>
    <w:p w14:paraId="2EFFCAC6"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B1.1</w:t>
      </w:r>
      <w:r>
        <w:rPr>
          <w:noProof/>
          <w:lang w:eastAsia="en-US"/>
        </w:rPr>
        <w:tab/>
        <w:t>Dataset files</w:t>
      </w:r>
      <w:r>
        <w:rPr>
          <w:noProof/>
        </w:rPr>
        <w:tab/>
      </w:r>
      <w:r>
        <w:rPr>
          <w:noProof/>
        </w:rPr>
        <w:fldChar w:fldCharType="begin"/>
      </w:r>
      <w:r>
        <w:rPr>
          <w:noProof/>
        </w:rPr>
        <w:instrText xml:space="preserve"> PAGEREF _Toc439685331 \h </w:instrText>
      </w:r>
      <w:r>
        <w:rPr>
          <w:noProof/>
        </w:rPr>
      </w:r>
      <w:r>
        <w:rPr>
          <w:noProof/>
        </w:rPr>
        <w:fldChar w:fldCharType="separate"/>
      </w:r>
      <w:r>
        <w:rPr>
          <w:noProof/>
        </w:rPr>
        <w:t>58</w:t>
      </w:r>
      <w:r>
        <w:rPr>
          <w:noProof/>
        </w:rPr>
        <w:fldChar w:fldCharType="end"/>
      </w:r>
    </w:p>
    <w:p w14:paraId="2612E5F9"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B1.2</w:t>
      </w:r>
      <w:r>
        <w:rPr>
          <w:noProof/>
          <w:lang w:eastAsia="en-US"/>
        </w:rPr>
        <w:tab/>
        <w:t>Records</w:t>
      </w:r>
      <w:r>
        <w:rPr>
          <w:noProof/>
        </w:rPr>
        <w:tab/>
      </w:r>
      <w:r>
        <w:rPr>
          <w:noProof/>
        </w:rPr>
        <w:fldChar w:fldCharType="begin"/>
      </w:r>
      <w:r>
        <w:rPr>
          <w:noProof/>
        </w:rPr>
        <w:instrText xml:space="preserve"> PAGEREF _Toc439685332 \h </w:instrText>
      </w:r>
      <w:r>
        <w:rPr>
          <w:noProof/>
        </w:rPr>
      </w:r>
      <w:r>
        <w:rPr>
          <w:noProof/>
        </w:rPr>
        <w:fldChar w:fldCharType="separate"/>
      </w:r>
      <w:r>
        <w:rPr>
          <w:noProof/>
        </w:rPr>
        <w:t>58</w:t>
      </w:r>
      <w:r>
        <w:rPr>
          <w:noProof/>
        </w:rPr>
        <w:fldChar w:fldCharType="end"/>
      </w:r>
    </w:p>
    <w:p w14:paraId="3E0D4558"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B1.3</w:t>
      </w:r>
      <w:r>
        <w:rPr>
          <w:noProof/>
          <w:lang w:eastAsia="en-US"/>
        </w:rPr>
        <w:tab/>
        <w:t>Fields</w:t>
      </w:r>
      <w:r>
        <w:rPr>
          <w:noProof/>
        </w:rPr>
        <w:tab/>
      </w:r>
      <w:r>
        <w:rPr>
          <w:noProof/>
        </w:rPr>
        <w:fldChar w:fldCharType="begin"/>
      </w:r>
      <w:r>
        <w:rPr>
          <w:noProof/>
        </w:rPr>
        <w:instrText xml:space="preserve"> PAGEREF _Toc439685333 \h </w:instrText>
      </w:r>
      <w:r>
        <w:rPr>
          <w:noProof/>
        </w:rPr>
      </w:r>
      <w:r>
        <w:rPr>
          <w:noProof/>
        </w:rPr>
        <w:fldChar w:fldCharType="separate"/>
      </w:r>
      <w:r>
        <w:rPr>
          <w:noProof/>
        </w:rPr>
        <w:t>58</w:t>
      </w:r>
      <w:r>
        <w:rPr>
          <w:noProof/>
        </w:rPr>
        <w:fldChar w:fldCharType="end"/>
      </w:r>
    </w:p>
    <w:p w14:paraId="1E2A0A2D"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B1.4</w:t>
      </w:r>
      <w:r>
        <w:rPr>
          <w:noProof/>
          <w:lang w:eastAsia="en-US"/>
        </w:rPr>
        <w:tab/>
        <w:t>Subfields</w:t>
      </w:r>
      <w:r>
        <w:rPr>
          <w:noProof/>
        </w:rPr>
        <w:tab/>
      </w:r>
      <w:r>
        <w:rPr>
          <w:noProof/>
        </w:rPr>
        <w:fldChar w:fldCharType="begin"/>
      </w:r>
      <w:r>
        <w:rPr>
          <w:noProof/>
        </w:rPr>
        <w:instrText xml:space="preserve"> PAGEREF _Toc439685334 \h </w:instrText>
      </w:r>
      <w:r>
        <w:rPr>
          <w:noProof/>
        </w:rPr>
      </w:r>
      <w:r>
        <w:rPr>
          <w:noProof/>
        </w:rPr>
        <w:fldChar w:fldCharType="separate"/>
      </w:r>
      <w:r>
        <w:rPr>
          <w:noProof/>
        </w:rPr>
        <w:t>58</w:t>
      </w:r>
      <w:r>
        <w:rPr>
          <w:noProof/>
        </w:rPr>
        <w:fldChar w:fldCharType="end"/>
      </w:r>
    </w:p>
    <w:p w14:paraId="4DD52595"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B1.5</w:t>
      </w:r>
      <w:r>
        <w:rPr>
          <w:noProof/>
          <w:lang w:eastAsia="en-US"/>
        </w:rPr>
        <w:tab/>
        <w:t>Base dataset structure</w:t>
      </w:r>
      <w:r>
        <w:rPr>
          <w:noProof/>
        </w:rPr>
        <w:tab/>
      </w:r>
      <w:r>
        <w:rPr>
          <w:noProof/>
        </w:rPr>
        <w:fldChar w:fldCharType="begin"/>
      </w:r>
      <w:r>
        <w:rPr>
          <w:noProof/>
        </w:rPr>
        <w:instrText xml:space="preserve"> PAGEREF _Toc439685335 \h </w:instrText>
      </w:r>
      <w:r>
        <w:rPr>
          <w:noProof/>
        </w:rPr>
      </w:r>
      <w:r>
        <w:rPr>
          <w:noProof/>
        </w:rPr>
        <w:fldChar w:fldCharType="separate"/>
      </w:r>
      <w:r>
        <w:rPr>
          <w:noProof/>
        </w:rPr>
        <w:t>59</w:t>
      </w:r>
      <w:r>
        <w:rPr>
          <w:noProof/>
        </w:rPr>
        <w:fldChar w:fldCharType="end"/>
      </w:r>
    </w:p>
    <w:p w14:paraId="050F98AE"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B1.5.2</w:t>
      </w:r>
      <w:r>
        <w:rPr>
          <w:noProof/>
        </w:rPr>
        <w:tab/>
        <w:t>Dataset Identification field - DSID</w:t>
      </w:r>
      <w:r>
        <w:rPr>
          <w:noProof/>
        </w:rPr>
        <w:tab/>
      </w:r>
      <w:r>
        <w:rPr>
          <w:noProof/>
        </w:rPr>
        <w:fldChar w:fldCharType="begin"/>
      </w:r>
      <w:r>
        <w:rPr>
          <w:noProof/>
        </w:rPr>
        <w:instrText xml:space="preserve"> PAGEREF _Toc439685336 \h </w:instrText>
      </w:r>
      <w:r>
        <w:rPr>
          <w:noProof/>
        </w:rPr>
      </w:r>
      <w:r>
        <w:rPr>
          <w:noProof/>
        </w:rPr>
        <w:fldChar w:fldCharType="separate"/>
      </w:r>
      <w:r>
        <w:rPr>
          <w:noProof/>
        </w:rPr>
        <w:t>61</w:t>
      </w:r>
      <w:r>
        <w:rPr>
          <w:noProof/>
        </w:rPr>
        <w:fldChar w:fldCharType="end"/>
      </w:r>
    </w:p>
    <w:p w14:paraId="4260ECA1"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w:t>
      </w:r>
      <w:r>
        <w:rPr>
          <w:noProof/>
        </w:rPr>
        <w:tab/>
        <w:t>Dataset Structure Information field - DSSI</w:t>
      </w:r>
      <w:r>
        <w:rPr>
          <w:noProof/>
        </w:rPr>
        <w:tab/>
      </w:r>
      <w:r>
        <w:rPr>
          <w:noProof/>
        </w:rPr>
        <w:fldChar w:fldCharType="begin"/>
      </w:r>
      <w:r>
        <w:rPr>
          <w:noProof/>
        </w:rPr>
        <w:instrText xml:space="preserve"> PAGEREF _Toc439685337 \h </w:instrText>
      </w:r>
      <w:r>
        <w:rPr>
          <w:noProof/>
        </w:rPr>
      </w:r>
      <w:r>
        <w:rPr>
          <w:noProof/>
        </w:rPr>
        <w:fldChar w:fldCharType="separate"/>
      </w:r>
      <w:r>
        <w:rPr>
          <w:noProof/>
        </w:rPr>
        <w:t>61</w:t>
      </w:r>
      <w:r>
        <w:rPr>
          <w:noProof/>
        </w:rPr>
        <w:fldChar w:fldCharType="end"/>
      </w:r>
    </w:p>
    <w:p w14:paraId="1B62B6C8"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B1.5.10</w:t>
      </w:r>
      <w:r>
        <w:rPr>
          <w:noProof/>
        </w:rPr>
        <w:tab/>
        <w:t>Attribute field - ATTR</w:t>
      </w:r>
      <w:r>
        <w:rPr>
          <w:noProof/>
        </w:rPr>
        <w:tab/>
      </w:r>
      <w:r>
        <w:rPr>
          <w:noProof/>
        </w:rPr>
        <w:fldChar w:fldCharType="begin"/>
      </w:r>
      <w:r>
        <w:rPr>
          <w:noProof/>
        </w:rPr>
        <w:instrText xml:space="preserve"> PAGEREF _Toc439685338 \h </w:instrText>
      </w:r>
      <w:r>
        <w:rPr>
          <w:noProof/>
        </w:rPr>
      </w:r>
      <w:r>
        <w:rPr>
          <w:noProof/>
        </w:rPr>
        <w:fldChar w:fldCharType="separate"/>
      </w:r>
      <w:r>
        <w:rPr>
          <w:noProof/>
        </w:rPr>
        <w:t>63</w:t>
      </w:r>
      <w:r>
        <w:rPr>
          <w:noProof/>
        </w:rPr>
        <w:fldChar w:fldCharType="end"/>
      </w:r>
    </w:p>
    <w:p w14:paraId="350AC56A"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B1.5.18</w:t>
      </w:r>
      <w:r>
        <w:rPr>
          <w:noProof/>
        </w:rPr>
        <w:tab/>
        <w:t>2</w:t>
      </w:r>
      <w:r>
        <w:rPr>
          <w:noProof/>
        </w:rPr>
        <w:noBreakHyphen/>
        <w:t>D Integer Coordinate Tuple field structure – C2IT</w:t>
      </w:r>
      <w:r>
        <w:rPr>
          <w:noProof/>
        </w:rPr>
        <w:tab/>
      </w:r>
      <w:r>
        <w:rPr>
          <w:noProof/>
        </w:rPr>
        <w:fldChar w:fldCharType="begin"/>
      </w:r>
      <w:r>
        <w:rPr>
          <w:noProof/>
        </w:rPr>
        <w:instrText xml:space="preserve"> PAGEREF _Toc439685339 \h </w:instrText>
      </w:r>
      <w:r>
        <w:rPr>
          <w:noProof/>
        </w:rPr>
      </w:r>
      <w:r>
        <w:rPr>
          <w:noProof/>
        </w:rPr>
        <w:fldChar w:fldCharType="separate"/>
      </w:r>
      <w:r>
        <w:rPr>
          <w:noProof/>
        </w:rPr>
        <w:t>65</w:t>
      </w:r>
      <w:r>
        <w:rPr>
          <w:noProof/>
        </w:rPr>
        <w:fldChar w:fldCharType="end"/>
      </w:r>
    </w:p>
    <w:p w14:paraId="7944342B"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B1.5.19</w:t>
      </w:r>
      <w:r>
        <w:rPr>
          <w:noProof/>
        </w:rPr>
        <w:tab/>
        <w:t>3</w:t>
      </w:r>
      <w:r>
        <w:rPr>
          <w:noProof/>
        </w:rPr>
        <w:noBreakHyphen/>
        <w:t>D Integer Coordinate Tuple field structure– C3IT</w:t>
      </w:r>
      <w:r>
        <w:rPr>
          <w:noProof/>
        </w:rPr>
        <w:tab/>
      </w:r>
      <w:r>
        <w:rPr>
          <w:noProof/>
        </w:rPr>
        <w:fldChar w:fldCharType="begin"/>
      </w:r>
      <w:r>
        <w:rPr>
          <w:noProof/>
        </w:rPr>
        <w:instrText xml:space="preserve"> PAGEREF _Toc439685340 \h </w:instrText>
      </w:r>
      <w:r>
        <w:rPr>
          <w:noProof/>
        </w:rPr>
      </w:r>
      <w:r>
        <w:rPr>
          <w:noProof/>
        </w:rPr>
        <w:fldChar w:fldCharType="separate"/>
      </w:r>
      <w:r>
        <w:rPr>
          <w:noProof/>
        </w:rPr>
        <w:t>65</w:t>
      </w:r>
      <w:r>
        <w:rPr>
          <w:noProof/>
        </w:rPr>
        <w:fldChar w:fldCharType="end"/>
      </w:r>
    </w:p>
    <w:p w14:paraId="48924C75"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B1.5.30</w:t>
      </w:r>
      <w:r>
        <w:rPr>
          <w:noProof/>
        </w:rPr>
        <w:tab/>
        <w:t>Feature Type Record Identifier field - FRID</w:t>
      </w:r>
      <w:r>
        <w:rPr>
          <w:noProof/>
        </w:rPr>
        <w:tab/>
      </w:r>
      <w:r>
        <w:rPr>
          <w:noProof/>
        </w:rPr>
        <w:fldChar w:fldCharType="begin"/>
      </w:r>
      <w:r>
        <w:rPr>
          <w:noProof/>
        </w:rPr>
        <w:instrText xml:space="preserve"> PAGEREF _Toc439685341 \h </w:instrText>
      </w:r>
      <w:r>
        <w:rPr>
          <w:noProof/>
        </w:rPr>
      </w:r>
      <w:r>
        <w:rPr>
          <w:noProof/>
        </w:rPr>
        <w:fldChar w:fldCharType="separate"/>
      </w:r>
      <w:r>
        <w:rPr>
          <w:noProof/>
        </w:rPr>
        <w:t>67</w:t>
      </w:r>
      <w:r>
        <w:rPr>
          <w:noProof/>
        </w:rPr>
        <w:fldChar w:fldCharType="end"/>
      </w:r>
    </w:p>
    <w:p w14:paraId="2F8C017E"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B1.5.31</w:t>
      </w:r>
      <w:r>
        <w:rPr>
          <w:noProof/>
        </w:rPr>
        <w:tab/>
        <w:t>Feature Object Identifier field - FOID</w:t>
      </w:r>
      <w:r>
        <w:rPr>
          <w:noProof/>
        </w:rPr>
        <w:tab/>
      </w:r>
      <w:r>
        <w:rPr>
          <w:noProof/>
        </w:rPr>
        <w:fldChar w:fldCharType="begin"/>
      </w:r>
      <w:r>
        <w:rPr>
          <w:noProof/>
        </w:rPr>
        <w:instrText xml:space="preserve"> PAGEREF _Toc439685342 \h </w:instrText>
      </w:r>
      <w:r>
        <w:rPr>
          <w:noProof/>
        </w:rPr>
      </w:r>
      <w:r>
        <w:rPr>
          <w:noProof/>
        </w:rPr>
        <w:fldChar w:fldCharType="separate"/>
      </w:r>
      <w:r>
        <w:rPr>
          <w:noProof/>
        </w:rPr>
        <w:t>67</w:t>
      </w:r>
      <w:r>
        <w:rPr>
          <w:noProof/>
        </w:rPr>
        <w:fldChar w:fldCharType="end"/>
      </w:r>
    </w:p>
    <w:p w14:paraId="29220236"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B1.5.32</w:t>
      </w:r>
      <w:r>
        <w:rPr>
          <w:noProof/>
        </w:rPr>
        <w:tab/>
        <w:t>Spatial Association field - SPAS</w:t>
      </w:r>
      <w:r>
        <w:rPr>
          <w:noProof/>
        </w:rPr>
        <w:tab/>
      </w:r>
      <w:r>
        <w:rPr>
          <w:noProof/>
        </w:rPr>
        <w:fldChar w:fldCharType="begin"/>
      </w:r>
      <w:r>
        <w:rPr>
          <w:noProof/>
        </w:rPr>
        <w:instrText xml:space="preserve"> PAGEREF _Toc439685343 \h </w:instrText>
      </w:r>
      <w:r>
        <w:rPr>
          <w:noProof/>
        </w:rPr>
      </w:r>
      <w:r>
        <w:rPr>
          <w:noProof/>
        </w:rPr>
        <w:fldChar w:fldCharType="separate"/>
      </w:r>
      <w:r>
        <w:rPr>
          <w:noProof/>
        </w:rPr>
        <w:t>67</w:t>
      </w:r>
      <w:r>
        <w:rPr>
          <w:noProof/>
        </w:rPr>
        <w:fldChar w:fldCharType="end"/>
      </w:r>
    </w:p>
    <w:p w14:paraId="18BB9761"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B1.5.33</w:t>
      </w:r>
      <w:r>
        <w:rPr>
          <w:noProof/>
        </w:rPr>
        <w:tab/>
        <w:t>Feature Association field – FASC</w:t>
      </w:r>
      <w:r>
        <w:rPr>
          <w:noProof/>
        </w:rPr>
        <w:tab/>
      </w:r>
      <w:r>
        <w:rPr>
          <w:noProof/>
        </w:rPr>
        <w:fldChar w:fldCharType="begin"/>
      </w:r>
      <w:r>
        <w:rPr>
          <w:noProof/>
        </w:rPr>
        <w:instrText xml:space="preserve"> PAGEREF _Toc439685344 \h </w:instrText>
      </w:r>
      <w:r>
        <w:rPr>
          <w:noProof/>
        </w:rPr>
      </w:r>
      <w:r>
        <w:rPr>
          <w:noProof/>
        </w:rPr>
        <w:fldChar w:fldCharType="separate"/>
      </w:r>
      <w:r>
        <w:rPr>
          <w:noProof/>
        </w:rPr>
        <w:t>67</w:t>
      </w:r>
      <w:r>
        <w:rPr>
          <w:noProof/>
        </w:rPr>
        <w:fldChar w:fldCharType="end"/>
      </w:r>
    </w:p>
    <w:p w14:paraId="6FAB1BD5"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B1.5.34</w:t>
      </w:r>
      <w:r>
        <w:rPr>
          <w:noProof/>
        </w:rPr>
        <w:tab/>
        <w:t>Masked Spatial Type field - MASK</w:t>
      </w:r>
      <w:r>
        <w:rPr>
          <w:noProof/>
        </w:rPr>
        <w:tab/>
      </w:r>
      <w:r>
        <w:rPr>
          <w:noProof/>
        </w:rPr>
        <w:fldChar w:fldCharType="begin"/>
      </w:r>
      <w:r>
        <w:rPr>
          <w:noProof/>
        </w:rPr>
        <w:instrText xml:space="preserve"> PAGEREF _Toc439685345 \h </w:instrText>
      </w:r>
      <w:r>
        <w:rPr>
          <w:noProof/>
        </w:rPr>
      </w:r>
      <w:r>
        <w:rPr>
          <w:noProof/>
        </w:rPr>
        <w:fldChar w:fldCharType="separate"/>
      </w:r>
      <w:r>
        <w:rPr>
          <w:noProof/>
        </w:rPr>
        <w:t>68</w:t>
      </w:r>
      <w:r>
        <w:rPr>
          <w:noProof/>
        </w:rPr>
        <w:fldChar w:fldCharType="end"/>
      </w:r>
    </w:p>
    <w:p w14:paraId="1257B20B"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B1.6</w:t>
      </w:r>
      <w:r>
        <w:rPr>
          <w:noProof/>
          <w:lang w:eastAsia="en-US"/>
        </w:rPr>
        <w:tab/>
        <w:t>Update dataset structure</w:t>
      </w:r>
      <w:r>
        <w:rPr>
          <w:noProof/>
        </w:rPr>
        <w:tab/>
      </w:r>
      <w:r>
        <w:rPr>
          <w:noProof/>
        </w:rPr>
        <w:fldChar w:fldCharType="begin"/>
      </w:r>
      <w:r>
        <w:rPr>
          <w:noProof/>
        </w:rPr>
        <w:instrText xml:space="preserve"> PAGEREF _Toc439685346 \h </w:instrText>
      </w:r>
      <w:r>
        <w:rPr>
          <w:noProof/>
        </w:rPr>
      </w:r>
      <w:r>
        <w:rPr>
          <w:noProof/>
        </w:rPr>
        <w:fldChar w:fldCharType="separate"/>
      </w:r>
      <w:r>
        <w:rPr>
          <w:noProof/>
        </w:rPr>
        <w:t>68</w:t>
      </w:r>
      <w:r>
        <w:rPr>
          <w:noProof/>
        </w:rPr>
        <w:fldChar w:fldCharType="end"/>
      </w:r>
    </w:p>
    <w:p w14:paraId="4956069E"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B1.6.1</w:t>
      </w:r>
      <w:r w:rsidRPr="00FC70F6">
        <w:rPr>
          <w:rFonts w:cs="Arial"/>
          <w:noProof/>
        </w:rPr>
        <w:tab/>
        <w:t>Field Content</w:t>
      </w:r>
      <w:r>
        <w:rPr>
          <w:noProof/>
        </w:rPr>
        <w:tab/>
      </w:r>
      <w:r>
        <w:rPr>
          <w:noProof/>
        </w:rPr>
        <w:fldChar w:fldCharType="begin"/>
      </w:r>
      <w:r>
        <w:rPr>
          <w:noProof/>
        </w:rPr>
        <w:instrText xml:space="preserve"> PAGEREF _Toc439685347 \h </w:instrText>
      </w:r>
      <w:r>
        <w:rPr>
          <w:noProof/>
        </w:rPr>
      </w:r>
      <w:r>
        <w:rPr>
          <w:noProof/>
        </w:rPr>
        <w:fldChar w:fldCharType="separate"/>
      </w:r>
      <w:r>
        <w:rPr>
          <w:noProof/>
        </w:rPr>
        <w:t>69</w:t>
      </w:r>
      <w:r>
        <w:rPr>
          <w:noProof/>
        </w:rPr>
        <w:fldChar w:fldCharType="end"/>
      </w:r>
    </w:p>
    <w:p w14:paraId="0448C533"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w:t>
      </w:r>
      <w:r>
        <w:rPr>
          <w:noProof/>
        </w:rPr>
        <w:tab/>
        <w:t>Dataset Identification field - DSID</w:t>
      </w:r>
      <w:r>
        <w:rPr>
          <w:noProof/>
        </w:rPr>
        <w:tab/>
      </w:r>
      <w:r>
        <w:rPr>
          <w:noProof/>
        </w:rPr>
        <w:fldChar w:fldCharType="begin"/>
      </w:r>
      <w:r>
        <w:rPr>
          <w:noProof/>
        </w:rPr>
        <w:instrText xml:space="preserve"> PAGEREF _Toc439685348 \h </w:instrText>
      </w:r>
      <w:r>
        <w:rPr>
          <w:noProof/>
        </w:rPr>
      </w:r>
      <w:r>
        <w:rPr>
          <w:noProof/>
        </w:rPr>
        <w:fldChar w:fldCharType="separate"/>
      </w:r>
      <w:r>
        <w:rPr>
          <w:noProof/>
        </w:rPr>
        <w:t>69</w:t>
      </w:r>
      <w:r>
        <w:rPr>
          <w:noProof/>
        </w:rPr>
        <w:fldChar w:fldCharType="end"/>
      </w:r>
    </w:p>
    <w:p w14:paraId="76C1FB48"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B1.6.3</w:t>
      </w:r>
      <w:r>
        <w:rPr>
          <w:noProof/>
        </w:rPr>
        <w:tab/>
        <w:t>Dataset Structure Information field - DSSI</w:t>
      </w:r>
      <w:r>
        <w:rPr>
          <w:noProof/>
        </w:rPr>
        <w:tab/>
      </w:r>
      <w:r>
        <w:rPr>
          <w:noProof/>
        </w:rPr>
        <w:fldChar w:fldCharType="begin"/>
      </w:r>
      <w:r>
        <w:rPr>
          <w:noProof/>
        </w:rPr>
        <w:instrText xml:space="preserve"> PAGEREF _Toc439685349 \h </w:instrText>
      </w:r>
      <w:r>
        <w:rPr>
          <w:noProof/>
        </w:rPr>
      </w:r>
      <w:r>
        <w:rPr>
          <w:noProof/>
        </w:rPr>
        <w:fldChar w:fldCharType="separate"/>
      </w:r>
      <w:r>
        <w:rPr>
          <w:noProof/>
        </w:rPr>
        <w:t>70</w:t>
      </w:r>
      <w:r>
        <w:rPr>
          <w:noProof/>
        </w:rPr>
        <w:fldChar w:fldCharType="end"/>
      </w:r>
    </w:p>
    <w:p w14:paraId="0AD1FD7C"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B1.6.4</w:t>
      </w:r>
      <w:r>
        <w:rPr>
          <w:noProof/>
        </w:rPr>
        <w:tab/>
        <w:t>Attribute field - ATTR</w:t>
      </w:r>
      <w:r>
        <w:rPr>
          <w:noProof/>
        </w:rPr>
        <w:tab/>
      </w:r>
      <w:r>
        <w:rPr>
          <w:noProof/>
        </w:rPr>
        <w:fldChar w:fldCharType="begin"/>
      </w:r>
      <w:r>
        <w:rPr>
          <w:noProof/>
        </w:rPr>
        <w:instrText xml:space="preserve"> PAGEREF _Toc439685350 \h </w:instrText>
      </w:r>
      <w:r>
        <w:rPr>
          <w:noProof/>
        </w:rPr>
      </w:r>
      <w:r>
        <w:rPr>
          <w:noProof/>
        </w:rPr>
        <w:fldChar w:fldCharType="separate"/>
      </w:r>
      <w:r>
        <w:rPr>
          <w:noProof/>
        </w:rPr>
        <w:t>70</w:t>
      </w:r>
      <w:r>
        <w:rPr>
          <w:noProof/>
        </w:rPr>
        <w:fldChar w:fldCharType="end"/>
      </w:r>
    </w:p>
    <w:p w14:paraId="34F628FB"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B1.6.5</w:t>
      </w:r>
      <w:r>
        <w:rPr>
          <w:noProof/>
        </w:rPr>
        <w:tab/>
        <w:t>Information Association field</w:t>
      </w:r>
      <w:r>
        <w:rPr>
          <w:noProof/>
        </w:rPr>
        <w:tab/>
      </w:r>
      <w:r>
        <w:rPr>
          <w:noProof/>
        </w:rPr>
        <w:fldChar w:fldCharType="begin"/>
      </w:r>
      <w:r>
        <w:rPr>
          <w:noProof/>
        </w:rPr>
        <w:instrText xml:space="preserve"> PAGEREF _Toc439685351 \h </w:instrText>
      </w:r>
      <w:r>
        <w:rPr>
          <w:noProof/>
        </w:rPr>
      </w:r>
      <w:r>
        <w:rPr>
          <w:noProof/>
        </w:rPr>
        <w:fldChar w:fldCharType="separate"/>
      </w:r>
      <w:r>
        <w:rPr>
          <w:noProof/>
        </w:rPr>
        <w:t>71</w:t>
      </w:r>
      <w:r>
        <w:rPr>
          <w:noProof/>
        </w:rPr>
        <w:fldChar w:fldCharType="end"/>
      </w:r>
    </w:p>
    <w:p w14:paraId="628F0218"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lastRenderedPageBreak/>
        <w:t>B1.6.6</w:t>
      </w:r>
      <w:r>
        <w:rPr>
          <w:noProof/>
        </w:rPr>
        <w:tab/>
        <w:t>Information Type Identifier field - IRID</w:t>
      </w:r>
      <w:r>
        <w:rPr>
          <w:noProof/>
        </w:rPr>
        <w:tab/>
      </w:r>
      <w:r>
        <w:rPr>
          <w:noProof/>
        </w:rPr>
        <w:fldChar w:fldCharType="begin"/>
      </w:r>
      <w:r>
        <w:rPr>
          <w:noProof/>
        </w:rPr>
        <w:instrText xml:space="preserve"> PAGEREF _Toc439685352 \h </w:instrText>
      </w:r>
      <w:r>
        <w:rPr>
          <w:noProof/>
        </w:rPr>
      </w:r>
      <w:r>
        <w:rPr>
          <w:noProof/>
        </w:rPr>
        <w:fldChar w:fldCharType="separate"/>
      </w:r>
      <w:r>
        <w:rPr>
          <w:noProof/>
        </w:rPr>
        <w:t>71</w:t>
      </w:r>
      <w:r>
        <w:rPr>
          <w:noProof/>
        </w:rPr>
        <w:fldChar w:fldCharType="end"/>
      </w:r>
    </w:p>
    <w:p w14:paraId="2350358D"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B1.6.8</w:t>
      </w:r>
      <w:r>
        <w:rPr>
          <w:noProof/>
        </w:rPr>
        <w:tab/>
        <w:t>2</w:t>
      </w:r>
      <w:r>
        <w:rPr>
          <w:noProof/>
        </w:rPr>
        <w:noBreakHyphen/>
        <w:t>D Integer Coordinate Tuple field structure – C2IT</w:t>
      </w:r>
      <w:r>
        <w:rPr>
          <w:noProof/>
        </w:rPr>
        <w:tab/>
      </w:r>
      <w:r>
        <w:rPr>
          <w:noProof/>
        </w:rPr>
        <w:fldChar w:fldCharType="begin"/>
      </w:r>
      <w:r>
        <w:rPr>
          <w:noProof/>
        </w:rPr>
        <w:instrText xml:space="preserve"> PAGEREF _Toc439685353 \h </w:instrText>
      </w:r>
      <w:r>
        <w:rPr>
          <w:noProof/>
        </w:rPr>
      </w:r>
      <w:r>
        <w:rPr>
          <w:noProof/>
        </w:rPr>
        <w:fldChar w:fldCharType="separate"/>
      </w:r>
      <w:r>
        <w:rPr>
          <w:noProof/>
        </w:rPr>
        <w:t>72</w:t>
      </w:r>
      <w:r>
        <w:rPr>
          <w:noProof/>
        </w:rPr>
        <w:fldChar w:fldCharType="end"/>
      </w:r>
    </w:p>
    <w:p w14:paraId="57232C1A"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B1.6.9</w:t>
      </w:r>
      <w:r>
        <w:rPr>
          <w:noProof/>
        </w:rPr>
        <w:tab/>
        <w:t>3</w:t>
      </w:r>
      <w:r>
        <w:rPr>
          <w:noProof/>
        </w:rPr>
        <w:noBreakHyphen/>
        <w:t>D Integer Coordinate Tuple field structure – C3DI</w:t>
      </w:r>
      <w:r>
        <w:rPr>
          <w:noProof/>
        </w:rPr>
        <w:tab/>
      </w:r>
      <w:r>
        <w:rPr>
          <w:noProof/>
        </w:rPr>
        <w:fldChar w:fldCharType="begin"/>
      </w:r>
      <w:r>
        <w:rPr>
          <w:noProof/>
        </w:rPr>
        <w:instrText xml:space="preserve"> PAGEREF _Toc439685354 \h </w:instrText>
      </w:r>
      <w:r>
        <w:rPr>
          <w:noProof/>
        </w:rPr>
      </w:r>
      <w:r>
        <w:rPr>
          <w:noProof/>
        </w:rPr>
        <w:fldChar w:fldCharType="separate"/>
      </w:r>
      <w:r>
        <w:rPr>
          <w:noProof/>
        </w:rPr>
        <w:t>72</w:t>
      </w:r>
      <w:r>
        <w:rPr>
          <w:noProof/>
        </w:rPr>
        <w:fldChar w:fldCharType="end"/>
      </w:r>
    </w:p>
    <w:p w14:paraId="7B5FBF07"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B1.6.21</w:t>
      </w:r>
      <w:r>
        <w:rPr>
          <w:noProof/>
        </w:rPr>
        <w:tab/>
        <w:t>Feature Type Record Identifier field - FRID</w:t>
      </w:r>
      <w:r>
        <w:rPr>
          <w:noProof/>
        </w:rPr>
        <w:tab/>
      </w:r>
      <w:r>
        <w:rPr>
          <w:noProof/>
        </w:rPr>
        <w:fldChar w:fldCharType="begin"/>
      </w:r>
      <w:r>
        <w:rPr>
          <w:noProof/>
        </w:rPr>
        <w:instrText xml:space="preserve"> PAGEREF _Toc439685355 \h </w:instrText>
      </w:r>
      <w:r>
        <w:rPr>
          <w:noProof/>
        </w:rPr>
      </w:r>
      <w:r>
        <w:rPr>
          <w:noProof/>
        </w:rPr>
        <w:fldChar w:fldCharType="separate"/>
      </w:r>
      <w:r>
        <w:rPr>
          <w:noProof/>
        </w:rPr>
        <w:t>74</w:t>
      </w:r>
      <w:r>
        <w:rPr>
          <w:noProof/>
        </w:rPr>
        <w:fldChar w:fldCharType="end"/>
      </w:r>
    </w:p>
    <w:p w14:paraId="23306ABA"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B1.6.22</w:t>
      </w:r>
      <w:r>
        <w:rPr>
          <w:noProof/>
        </w:rPr>
        <w:tab/>
        <w:t>Feature Object Identifier field - FOID</w:t>
      </w:r>
      <w:r>
        <w:rPr>
          <w:noProof/>
        </w:rPr>
        <w:tab/>
      </w:r>
      <w:r>
        <w:rPr>
          <w:noProof/>
        </w:rPr>
        <w:fldChar w:fldCharType="begin"/>
      </w:r>
      <w:r>
        <w:rPr>
          <w:noProof/>
        </w:rPr>
        <w:instrText xml:space="preserve"> PAGEREF _Toc439685356 \h </w:instrText>
      </w:r>
      <w:r>
        <w:rPr>
          <w:noProof/>
        </w:rPr>
      </w:r>
      <w:r>
        <w:rPr>
          <w:noProof/>
        </w:rPr>
        <w:fldChar w:fldCharType="separate"/>
      </w:r>
      <w:r>
        <w:rPr>
          <w:noProof/>
        </w:rPr>
        <w:t>74</w:t>
      </w:r>
      <w:r>
        <w:rPr>
          <w:noProof/>
        </w:rPr>
        <w:fldChar w:fldCharType="end"/>
      </w:r>
    </w:p>
    <w:p w14:paraId="137B2CBA"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B1.6.23</w:t>
      </w:r>
      <w:r>
        <w:rPr>
          <w:noProof/>
        </w:rPr>
        <w:tab/>
        <w:t>Spatial Association field - SPAS</w:t>
      </w:r>
      <w:r>
        <w:rPr>
          <w:noProof/>
        </w:rPr>
        <w:tab/>
      </w:r>
      <w:r>
        <w:rPr>
          <w:noProof/>
        </w:rPr>
        <w:fldChar w:fldCharType="begin"/>
      </w:r>
      <w:r>
        <w:rPr>
          <w:noProof/>
        </w:rPr>
        <w:instrText xml:space="preserve"> PAGEREF _Toc439685357 \h </w:instrText>
      </w:r>
      <w:r>
        <w:rPr>
          <w:noProof/>
        </w:rPr>
      </w:r>
      <w:r>
        <w:rPr>
          <w:noProof/>
        </w:rPr>
        <w:fldChar w:fldCharType="separate"/>
      </w:r>
      <w:r>
        <w:rPr>
          <w:noProof/>
        </w:rPr>
        <w:t>75</w:t>
      </w:r>
      <w:r>
        <w:rPr>
          <w:noProof/>
        </w:rPr>
        <w:fldChar w:fldCharType="end"/>
      </w:r>
    </w:p>
    <w:p w14:paraId="776F9629"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B1.6.24</w:t>
      </w:r>
      <w:r>
        <w:rPr>
          <w:noProof/>
        </w:rPr>
        <w:tab/>
        <w:t>Feature Association field – FASC</w:t>
      </w:r>
      <w:r>
        <w:rPr>
          <w:noProof/>
        </w:rPr>
        <w:tab/>
      </w:r>
      <w:r>
        <w:rPr>
          <w:noProof/>
        </w:rPr>
        <w:fldChar w:fldCharType="begin"/>
      </w:r>
      <w:r>
        <w:rPr>
          <w:noProof/>
        </w:rPr>
        <w:instrText xml:space="preserve"> PAGEREF _Toc439685358 \h </w:instrText>
      </w:r>
      <w:r>
        <w:rPr>
          <w:noProof/>
        </w:rPr>
      </w:r>
      <w:r>
        <w:rPr>
          <w:noProof/>
        </w:rPr>
        <w:fldChar w:fldCharType="separate"/>
      </w:r>
      <w:r>
        <w:rPr>
          <w:noProof/>
        </w:rPr>
        <w:t>75</w:t>
      </w:r>
      <w:r>
        <w:rPr>
          <w:noProof/>
        </w:rPr>
        <w:fldChar w:fldCharType="end"/>
      </w:r>
    </w:p>
    <w:p w14:paraId="0EE0A4C0"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B1.6.25</w:t>
      </w:r>
      <w:r>
        <w:rPr>
          <w:noProof/>
        </w:rPr>
        <w:tab/>
        <w:t>Masked Spatial Type field - MASK</w:t>
      </w:r>
      <w:r>
        <w:rPr>
          <w:noProof/>
        </w:rPr>
        <w:tab/>
      </w:r>
      <w:r>
        <w:rPr>
          <w:noProof/>
        </w:rPr>
        <w:fldChar w:fldCharType="begin"/>
      </w:r>
      <w:r>
        <w:rPr>
          <w:noProof/>
        </w:rPr>
        <w:instrText xml:space="preserve"> PAGEREF _Toc439685359 \h </w:instrText>
      </w:r>
      <w:r>
        <w:rPr>
          <w:noProof/>
        </w:rPr>
      </w:r>
      <w:r>
        <w:rPr>
          <w:noProof/>
        </w:rPr>
        <w:fldChar w:fldCharType="separate"/>
      </w:r>
      <w:r>
        <w:rPr>
          <w:noProof/>
        </w:rPr>
        <w:t>75</w:t>
      </w:r>
      <w:r>
        <w:rPr>
          <w:noProof/>
        </w:rPr>
        <w:fldChar w:fldCharType="end"/>
      </w:r>
    </w:p>
    <w:p w14:paraId="5B1D04FB" w14:textId="77777777" w:rsidR="00DA6975" w:rsidRDefault="00DA6975">
      <w:pPr>
        <w:pStyle w:val="TOC2"/>
        <w:rPr>
          <w:rFonts w:asciiTheme="minorHAnsi" w:eastAsiaTheme="minorEastAsia" w:hAnsiTheme="minorHAnsi" w:cstheme="minorBidi"/>
          <w:b w:val="0"/>
          <w:noProof/>
          <w:sz w:val="22"/>
          <w:szCs w:val="22"/>
          <w:lang w:val="en-US" w:eastAsia="en-US"/>
        </w:rPr>
      </w:pPr>
      <w:r w:rsidRPr="00FC70F6">
        <w:rPr>
          <w:noProof/>
          <w:color w:val="000000"/>
          <w:lang w:eastAsia="en-US"/>
          <w14:scene3d>
            <w14:camera w14:prst="orthographicFront"/>
            <w14:lightRig w14:rig="threePt" w14:dir="t">
              <w14:rot w14:lat="0" w14:lon="0" w14:rev="0"/>
            </w14:lightRig>
          </w14:scene3d>
        </w:rPr>
        <w:t>B1.7</w:t>
      </w:r>
      <w:r>
        <w:rPr>
          <w:noProof/>
          <w:lang w:eastAsia="en-US"/>
        </w:rPr>
        <w:tab/>
        <w:t>Dataset cancellation structure</w:t>
      </w:r>
      <w:r>
        <w:rPr>
          <w:noProof/>
        </w:rPr>
        <w:tab/>
      </w:r>
      <w:r>
        <w:rPr>
          <w:noProof/>
        </w:rPr>
        <w:fldChar w:fldCharType="begin"/>
      </w:r>
      <w:r>
        <w:rPr>
          <w:noProof/>
        </w:rPr>
        <w:instrText xml:space="preserve"> PAGEREF _Toc439685360 \h </w:instrText>
      </w:r>
      <w:r>
        <w:rPr>
          <w:noProof/>
        </w:rPr>
      </w:r>
      <w:r>
        <w:rPr>
          <w:noProof/>
        </w:rPr>
        <w:fldChar w:fldCharType="separate"/>
      </w:r>
      <w:r>
        <w:rPr>
          <w:noProof/>
        </w:rPr>
        <w:t>76</w:t>
      </w:r>
      <w:r>
        <w:rPr>
          <w:noProof/>
        </w:rPr>
        <w:fldChar w:fldCharType="end"/>
      </w:r>
    </w:p>
    <w:p w14:paraId="035509F9"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B1.7.1</w:t>
      </w:r>
      <w:r w:rsidRPr="00FC70F6">
        <w:rPr>
          <w:rFonts w:cs="Arial"/>
          <w:noProof/>
        </w:rPr>
        <w:tab/>
        <w:t>Field Content</w:t>
      </w:r>
      <w:r>
        <w:rPr>
          <w:noProof/>
        </w:rPr>
        <w:tab/>
      </w:r>
      <w:r>
        <w:rPr>
          <w:noProof/>
        </w:rPr>
        <w:fldChar w:fldCharType="begin"/>
      </w:r>
      <w:r>
        <w:rPr>
          <w:noProof/>
        </w:rPr>
        <w:instrText xml:space="preserve"> PAGEREF _Toc439685361 \h </w:instrText>
      </w:r>
      <w:r>
        <w:rPr>
          <w:noProof/>
        </w:rPr>
      </w:r>
      <w:r>
        <w:rPr>
          <w:noProof/>
        </w:rPr>
        <w:fldChar w:fldCharType="separate"/>
      </w:r>
      <w:r>
        <w:rPr>
          <w:noProof/>
        </w:rPr>
        <w:t>76</w:t>
      </w:r>
      <w:r>
        <w:rPr>
          <w:noProof/>
        </w:rPr>
        <w:fldChar w:fldCharType="end"/>
      </w:r>
    </w:p>
    <w:p w14:paraId="706C4170" w14:textId="77777777" w:rsidR="00DA6975" w:rsidRDefault="00DA6975">
      <w:pPr>
        <w:pStyle w:val="TOC3"/>
        <w:rPr>
          <w:rFonts w:asciiTheme="minorHAnsi" w:eastAsiaTheme="minorEastAsia" w:hAnsiTheme="minorHAnsi" w:cstheme="minorBidi"/>
          <w:b w:val="0"/>
          <w:noProof/>
          <w:sz w:val="22"/>
          <w:szCs w:val="22"/>
          <w:lang w:val="en-US" w:eastAsia="en-US"/>
        </w:rPr>
      </w:pPr>
      <w:r w:rsidRPr="00FC70F6">
        <w:rPr>
          <w:noProof/>
          <w:color w:val="000000"/>
          <w14:scene3d>
            <w14:camera w14:prst="orthographicFront"/>
            <w14:lightRig w14:rig="threePt" w14:dir="t">
              <w14:rot w14:lat="0" w14:lon="0" w14:rev="0"/>
            </w14:lightRig>
          </w14:scene3d>
        </w:rPr>
        <w:t>B1.7.2</w:t>
      </w:r>
      <w:r>
        <w:rPr>
          <w:noProof/>
        </w:rPr>
        <w:tab/>
        <w:t>Dataset Identification field - DSID</w:t>
      </w:r>
      <w:r>
        <w:rPr>
          <w:noProof/>
        </w:rPr>
        <w:tab/>
      </w:r>
      <w:r>
        <w:rPr>
          <w:noProof/>
        </w:rPr>
        <w:fldChar w:fldCharType="begin"/>
      </w:r>
      <w:r>
        <w:rPr>
          <w:noProof/>
        </w:rPr>
        <w:instrText xml:space="preserve"> PAGEREF _Toc439685362 \h </w:instrText>
      </w:r>
      <w:r>
        <w:rPr>
          <w:noProof/>
        </w:rPr>
      </w:r>
      <w:r>
        <w:rPr>
          <w:noProof/>
        </w:rPr>
        <w:fldChar w:fldCharType="separate"/>
      </w:r>
      <w:r>
        <w:rPr>
          <w:noProof/>
        </w:rPr>
        <w:t>76</w:t>
      </w:r>
      <w:r>
        <w:rPr>
          <w:noProof/>
        </w:rPr>
        <w:fldChar w:fldCharType="end"/>
      </w:r>
    </w:p>
    <w:p w14:paraId="0417576F" w14:textId="77777777" w:rsidR="00DA6975" w:rsidRDefault="00DA6975">
      <w:pPr>
        <w:pStyle w:val="TOC1"/>
        <w:rPr>
          <w:rFonts w:asciiTheme="minorHAnsi" w:eastAsiaTheme="minorEastAsia" w:hAnsiTheme="minorHAnsi" w:cstheme="minorBidi"/>
          <w:b w:val="0"/>
          <w:noProof/>
          <w:sz w:val="22"/>
          <w:szCs w:val="22"/>
          <w:lang w:val="en-US" w:eastAsia="en-US"/>
        </w:rPr>
      </w:pPr>
      <w:r w:rsidRPr="00FC70F6">
        <w:rPr>
          <w:rFonts w:eastAsia="Times New Roman" w:cs="Arial"/>
          <w:noProof/>
          <w:lang w:eastAsia="en-US"/>
        </w:rPr>
        <w:t>Annex C – Normative (Implementation Rules)</w:t>
      </w:r>
      <w:r>
        <w:rPr>
          <w:noProof/>
        </w:rPr>
        <w:tab/>
      </w:r>
      <w:r>
        <w:rPr>
          <w:noProof/>
        </w:rPr>
        <w:fldChar w:fldCharType="begin"/>
      </w:r>
      <w:r>
        <w:rPr>
          <w:noProof/>
        </w:rPr>
        <w:instrText xml:space="preserve"> PAGEREF _Toc439685363 \h </w:instrText>
      </w:r>
      <w:r>
        <w:rPr>
          <w:noProof/>
        </w:rPr>
      </w:r>
      <w:r>
        <w:rPr>
          <w:noProof/>
        </w:rPr>
        <w:fldChar w:fldCharType="separate"/>
      </w:r>
      <w:r>
        <w:rPr>
          <w:noProof/>
        </w:rPr>
        <w:t>77</w:t>
      </w:r>
      <w:r>
        <w:rPr>
          <w:noProof/>
        </w:rPr>
        <w:fldChar w:fldCharType="end"/>
      </w:r>
    </w:p>
    <w:p w14:paraId="4AA54863" w14:textId="0570ED91" w:rsidR="00DA6975" w:rsidRDefault="00DA6975">
      <w:pPr>
        <w:pStyle w:val="TOC1"/>
        <w:rPr>
          <w:rFonts w:asciiTheme="minorHAnsi" w:eastAsiaTheme="minorEastAsia" w:hAnsiTheme="minorHAnsi" w:cstheme="minorBidi"/>
          <w:b w:val="0"/>
          <w:noProof/>
          <w:sz w:val="22"/>
          <w:szCs w:val="22"/>
          <w:lang w:val="en-US" w:eastAsia="en-US"/>
        </w:rPr>
      </w:pPr>
      <w:r w:rsidRPr="00FC70F6">
        <w:rPr>
          <w:noProof/>
          <w:lang w:val="fr-MC"/>
        </w:rPr>
        <w:t>ANNEX D – S-101 Validation Checks</w:t>
      </w:r>
      <w:r>
        <w:rPr>
          <w:noProof/>
        </w:rPr>
        <w:tab/>
      </w:r>
      <w:r>
        <w:rPr>
          <w:noProof/>
        </w:rPr>
        <w:fldChar w:fldCharType="begin"/>
      </w:r>
      <w:r>
        <w:rPr>
          <w:noProof/>
        </w:rPr>
        <w:instrText xml:space="preserve"> PAGEREF _Toc439685422 \h </w:instrText>
      </w:r>
      <w:r>
        <w:rPr>
          <w:noProof/>
        </w:rPr>
      </w:r>
      <w:r>
        <w:rPr>
          <w:noProof/>
        </w:rPr>
        <w:fldChar w:fldCharType="separate"/>
      </w:r>
      <w:r>
        <w:rPr>
          <w:noProof/>
        </w:rPr>
        <w:t>133</w:t>
      </w:r>
      <w:r>
        <w:rPr>
          <w:noProof/>
        </w:rPr>
        <w:fldChar w:fldCharType="end"/>
      </w:r>
    </w:p>
    <w:p w14:paraId="77356691" w14:textId="77777777" w:rsidR="00394A4C" w:rsidRPr="00C13471" w:rsidRDefault="00487533" w:rsidP="00C53B69">
      <w:pPr>
        <w:spacing w:after="0" w:line="360" w:lineRule="auto"/>
        <w:rPr>
          <w:lang w:val="fr-MC"/>
        </w:rPr>
      </w:pPr>
      <w:r w:rsidRPr="008169B5">
        <w:rPr>
          <w:b/>
        </w:rPr>
        <w:fldChar w:fldCharType="end"/>
      </w:r>
    </w:p>
    <w:p w14:paraId="56ACAE6E" w14:textId="77777777" w:rsidR="0083446A" w:rsidRPr="00C13471" w:rsidRDefault="0083446A" w:rsidP="00C53B69">
      <w:pPr>
        <w:spacing w:after="0" w:line="360" w:lineRule="auto"/>
        <w:rPr>
          <w:lang w:val="fr-MC"/>
        </w:rPr>
      </w:pPr>
      <w:bookmarkStart w:id="69" w:name="_Toc184392982"/>
    </w:p>
    <w:bookmarkEnd w:id="69"/>
    <w:p w14:paraId="39AC9624" w14:textId="77777777" w:rsidR="000049AF" w:rsidRPr="00C13471" w:rsidRDefault="000049AF" w:rsidP="00C53B69">
      <w:pPr>
        <w:rPr>
          <w:lang w:val="fr-MC"/>
        </w:rPr>
      </w:pPr>
    </w:p>
    <w:p w14:paraId="2D08B74D" w14:textId="77777777" w:rsidR="002F6A0C" w:rsidRPr="00C13471" w:rsidRDefault="002F6A0C" w:rsidP="00C53B69">
      <w:pPr>
        <w:rPr>
          <w:lang w:val="fr-MC"/>
        </w:rPr>
      </w:pPr>
    </w:p>
    <w:p w14:paraId="426CBEBE" w14:textId="77777777" w:rsidR="00D0524F" w:rsidRPr="00C13471" w:rsidRDefault="00D0524F" w:rsidP="00C53B69">
      <w:pPr>
        <w:rPr>
          <w:lang w:val="fr-MC"/>
        </w:rPr>
      </w:pPr>
    </w:p>
    <w:p w14:paraId="60DE5A96" w14:textId="77777777" w:rsidR="00D0524F" w:rsidRPr="00C13471" w:rsidRDefault="00D0524F" w:rsidP="00C53B69">
      <w:pPr>
        <w:spacing w:after="0" w:line="240" w:lineRule="auto"/>
        <w:rPr>
          <w:lang w:val="fr-MC"/>
        </w:rPr>
        <w:sectPr w:rsidR="00D0524F" w:rsidRPr="00C13471" w:rsidSect="000231CB">
          <w:headerReference w:type="even" r:id="rId10"/>
          <w:headerReference w:type="default" r:id="rId11"/>
          <w:footerReference w:type="even" r:id="rId12"/>
          <w:footerReference w:type="default" r:id="rId13"/>
          <w:type w:val="oddPage"/>
          <w:pgSz w:w="11906" w:h="16838" w:code="9"/>
          <w:pgMar w:top="1440" w:right="1400" w:bottom="1440" w:left="1400" w:header="709" w:footer="283" w:gutter="0"/>
          <w:pgNumType w:fmt="lowerRoman" w:start="1"/>
          <w:cols w:space="720"/>
          <w:titlePg/>
          <w:docGrid w:linePitch="272"/>
        </w:sectPr>
      </w:pPr>
    </w:p>
    <w:p w14:paraId="4D4604FB" w14:textId="77777777" w:rsidR="00C41724" w:rsidRDefault="00C41724" w:rsidP="00C41724">
      <w:pPr>
        <w:pStyle w:val="Heading1"/>
        <w:numPr>
          <w:ilvl w:val="0"/>
          <w:numId w:val="0"/>
        </w:numPr>
        <w:ind w:left="432" w:hanging="432"/>
      </w:pPr>
      <w:bookmarkStart w:id="70" w:name="_Toc439685217"/>
      <w:bookmarkStart w:id="71" w:name="_Toc225648272"/>
      <w:bookmarkStart w:id="72" w:name="_Toc225065129"/>
      <w:r>
        <w:lastRenderedPageBreak/>
        <w:t>Introduction</w:t>
      </w:r>
      <w:bookmarkEnd w:id="70"/>
    </w:p>
    <w:p w14:paraId="1239FEE2" w14:textId="1B5550F8" w:rsidR="00C41724" w:rsidRDefault="00C41724" w:rsidP="00C41724">
      <w:r w:rsidRPr="00022337">
        <w:t xml:space="preserve">S-101 is the Electronic Navigational Chart Product </w:t>
      </w:r>
      <w:r w:rsidR="004F269C">
        <w:t>S</w:t>
      </w:r>
      <w:r w:rsidRPr="00022337">
        <w:t xml:space="preserve">pecification, </w:t>
      </w:r>
      <w:r>
        <w:t>produced by the International Hydrographic Organization</w:t>
      </w:r>
      <w:r w:rsidRPr="00022337">
        <w:t xml:space="preserve">.  </w:t>
      </w:r>
      <w:r>
        <w:t>S-101</w:t>
      </w:r>
      <w:r w:rsidRPr="00022337">
        <w:t xml:space="preserve"> </w:t>
      </w:r>
      <w:r>
        <w:t>is designed to allow content, content definition (</w:t>
      </w:r>
      <w:r w:rsidR="004F269C">
        <w:t>F</w:t>
      </w:r>
      <w:r>
        <w:t xml:space="preserve">eature </w:t>
      </w:r>
      <w:r w:rsidR="004F269C">
        <w:t>C</w:t>
      </w:r>
      <w:r>
        <w:t>atalogues) and presentation (</w:t>
      </w:r>
      <w:r w:rsidR="004F269C">
        <w:t>P</w:t>
      </w:r>
      <w:r>
        <w:t xml:space="preserve">ortrayal </w:t>
      </w:r>
      <w:r w:rsidR="004F269C">
        <w:t>C</w:t>
      </w:r>
      <w:r>
        <w:t>atalogues</w:t>
      </w:r>
      <w:r w:rsidR="008F475D">
        <w:t>)</w:t>
      </w:r>
      <w:r>
        <w:t xml:space="preserve"> to be updateable without </w:t>
      </w:r>
      <w:r w:rsidR="008F475D">
        <w:t>breaking system implementations</w:t>
      </w:r>
      <w:r>
        <w:t xml:space="preserve">.  </w:t>
      </w:r>
    </w:p>
    <w:p w14:paraId="55F3D494" w14:textId="548C77C8" w:rsidR="008F475D" w:rsidRPr="006372A9" w:rsidRDefault="008F475D" w:rsidP="00C41724">
      <w:r>
        <w:t>Based on</w:t>
      </w:r>
      <w:r w:rsidR="004F269C">
        <w:t xml:space="preserve"> the IHO Universal Hydrographic Data Model</w:t>
      </w:r>
      <w:r>
        <w:t xml:space="preserve"> S-100, S-101 includes all the </w:t>
      </w:r>
      <w:r w:rsidR="000C0767">
        <w:t>necessary</w:t>
      </w:r>
      <w:r>
        <w:t xml:space="preserve"> pieces for both Hydrographic offices to produce Electronic Navigational Charts (ENC) and OEMs to be able to ingest and properly display them.  This </w:t>
      </w:r>
      <w:r w:rsidR="004F269C">
        <w:t>P</w:t>
      </w:r>
      <w:r>
        <w:t xml:space="preserve">roduct </w:t>
      </w:r>
      <w:r w:rsidR="004F269C">
        <w:t>S</w:t>
      </w:r>
      <w:r>
        <w:t xml:space="preserve">pecification is designed to be flexible with the introduction of machine readable </w:t>
      </w:r>
      <w:r w:rsidR="004F269C">
        <w:t>F</w:t>
      </w:r>
      <w:r>
        <w:t xml:space="preserve">eature and </w:t>
      </w:r>
      <w:r w:rsidR="004F269C">
        <w:t>P</w:t>
      </w:r>
      <w:r>
        <w:t xml:space="preserve">ortrayal </w:t>
      </w:r>
      <w:r w:rsidR="004F269C">
        <w:t>C</w:t>
      </w:r>
      <w:r>
        <w:t>atalogues that will allow for managed change and will enable the introduction of new navigationally significant features and their portrayal using a “just in time” methodology.</w:t>
      </w:r>
    </w:p>
    <w:p w14:paraId="062F1F9D" w14:textId="77777777" w:rsidR="00A0577E" w:rsidRPr="008233BF" w:rsidRDefault="00C41724" w:rsidP="009B3DDF">
      <w:pPr>
        <w:pStyle w:val="Heading1"/>
      </w:pPr>
      <w:r>
        <w:br w:type="page"/>
      </w:r>
      <w:bookmarkStart w:id="73" w:name="_Toc439685218"/>
      <w:r w:rsidR="00A0577E" w:rsidRPr="008233BF">
        <w:lastRenderedPageBreak/>
        <w:t>Overview</w:t>
      </w:r>
      <w:bookmarkEnd w:id="71"/>
      <w:bookmarkEnd w:id="72"/>
      <w:bookmarkEnd w:id="73"/>
    </w:p>
    <w:p w14:paraId="58DC8873" w14:textId="77777777" w:rsidR="00E831A7" w:rsidRDefault="00C623C0" w:rsidP="00C53B69">
      <w:pPr>
        <w:pStyle w:val="Heading2"/>
      </w:pPr>
      <w:r w:rsidRPr="008233BF">
        <w:t xml:space="preserve"> </w:t>
      </w:r>
      <w:bookmarkStart w:id="74" w:name="_Toc439685219"/>
      <w:r w:rsidR="004A242B">
        <w:t>Scope</w:t>
      </w:r>
      <w:bookmarkEnd w:id="74"/>
    </w:p>
    <w:p w14:paraId="1F6B8962" w14:textId="24FD28D5" w:rsidR="004A242B" w:rsidRPr="00CC23A8" w:rsidRDefault="004A242B" w:rsidP="00C53B69">
      <w:r w:rsidRPr="00CC23A8">
        <w:t xml:space="preserve">This document describes an S-100 compliant product specification for Electronic Navigational Charts, which will form the base navigation layer for an S-100 based </w:t>
      </w:r>
      <w:r w:rsidR="00E74DBE">
        <w:t>system</w:t>
      </w:r>
      <w:r w:rsidRPr="00CC23A8">
        <w:t xml:space="preserve">. It specifies the content, structure, and metadata needed for creating a fully compliant S-101 ENC and for its portrayal within an S-100 </w:t>
      </w:r>
      <w:r w:rsidR="00E74DBE">
        <w:t>system</w:t>
      </w:r>
      <w:r w:rsidRPr="00CC23A8">
        <w:t>.  This product specification includes the content model, the encoding, the feature catalogue, portrayal catalogue</w:t>
      </w:r>
      <w:r w:rsidR="003C5F50">
        <w:t>,</w:t>
      </w:r>
      <w:r w:rsidRPr="00CC23A8">
        <w:t xml:space="preserve"> metadata</w:t>
      </w:r>
      <w:r w:rsidR="000B0F46">
        <w:t>,</w:t>
      </w:r>
      <w:r w:rsidR="003C5F50">
        <w:t xml:space="preserve"> and implementation guidance for developers.</w:t>
      </w:r>
      <w:r w:rsidRPr="00CC23A8">
        <w:t xml:space="preserve">   </w:t>
      </w:r>
    </w:p>
    <w:p w14:paraId="7B8233C3" w14:textId="77777777" w:rsidR="00816736" w:rsidRDefault="00AC2813" w:rsidP="00C53B69">
      <w:pPr>
        <w:pStyle w:val="Heading2"/>
        <w:rPr>
          <w:lang w:eastAsia="en-GB"/>
        </w:rPr>
      </w:pPr>
      <w:bookmarkStart w:id="75" w:name="_Toc439685220"/>
      <w:r>
        <w:rPr>
          <w:lang w:eastAsia="en-GB"/>
        </w:rPr>
        <w:t>References</w:t>
      </w:r>
      <w:bookmarkEnd w:id="75"/>
    </w:p>
    <w:p w14:paraId="4D08C4C3" w14:textId="77777777" w:rsidR="00C61F76" w:rsidRDefault="00C61F76" w:rsidP="00C53B69">
      <w:pPr>
        <w:rPr>
          <w:lang w:eastAsia="en-GB"/>
        </w:rPr>
      </w:pPr>
      <w:r>
        <w:rPr>
          <w:lang w:eastAsia="en-GB"/>
        </w:rPr>
        <w:t>S-100</w:t>
      </w:r>
      <w:r>
        <w:rPr>
          <w:lang w:eastAsia="en-GB"/>
        </w:rPr>
        <w:tab/>
      </w:r>
      <w:r>
        <w:rPr>
          <w:lang w:eastAsia="en-GB"/>
        </w:rPr>
        <w:tab/>
        <w:t xml:space="preserve">IHO </w:t>
      </w:r>
      <w:r w:rsidRPr="009F0E60">
        <w:rPr>
          <w:lang w:eastAsia="en-GB"/>
        </w:rPr>
        <w:t xml:space="preserve">Universal </w:t>
      </w:r>
      <w:r w:rsidR="001D74D7" w:rsidRPr="009F0E60">
        <w:rPr>
          <w:lang w:eastAsia="en-GB"/>
        </w:rPr>
        <w:t xml:space="preserve">Hydrographic </w:t>
      </w:r>
      <w:r w:rsidRPr="009F0E60">
        <w:rPr>
          <w:lang w:eastAsia="en-GB"/>
        </w:rPr>
        <w:t>Data</w:t>
      </w:r>
      <w:r>
        <w:rPr>
          <w:lang w:eastAsia="en-GB"/>
        </w:rPr>
        <w:t xml:space="preserve"> Model</w:t>
      </w:r>
    </w:p>
    <w:p w14:paraId="48E83A11" w14:textId="6D1B5E61" w:rsidR="00753BA2" w:rsidRPr="00C61F76" w:rsidRDefault="00A33CE0" w:rsidP="00C53B69">
      <w:pPr>
        <w:rPr>
          <w:lang w:eastAsia="en-GB"/>
        </w:rPr>
      </w:pPr>
      <w:r>
        <w:rPr>
          <w:lang w:eastAsia="en-GB"/>
        </w:rPr>
        <w:t>FIPS 186</w:t>
      </w:r>
      <w:r>
        <w:rPr>
          <w:lang w:eastAsia="en-GB"/>
        </w:rPr>
        <w:tab/>
        <w:t>Federal Information Processing Standards – Digital Signature Standard</w:t>
      </w:r>
    </w:p>
    <w:p w14:paraId="64714FAB" w14:textId="77777777" w:rsidR="00F61C52" w:rsidRPr="008233BF" w:rsidRDefault="00F61C52" w:rsidP="00C53B69">
      <w:pPr>
        <w:pStyle w:val="Heading2"/>
      </w:pPr>
      <w:bookmarkStart w:id="76" w:name="_Toc225648274"/>
      <w:bookmarkStart w:id="77" w:name="_Toc225065131"/>
      <w:bookmarkStart w:id="78" w:name="_Toc439685221"/>
      <w:r w:rsidRPr="008233BF">
        <w:t>Terms, definitions and abbreviations</w:t>
      </w:r>
      <w:bookmarkEnd w:id="76"/>
      <w:bookmarkEnd w:id="77"/>
      <w:bookmarkEnd w:id="78"/>
    </w:p>
    <w:p w14:paraId="6A0A435D" w14:textId="77777777" w:rsidR="00BF254A" w:rsidRDefault="00BF254A" w:rsidP="00C53B69">
      <w:pPr>
        <w:pStyle w:val="Heading3"/>
        <w:jc w:val="both"/>
      </w:pPr>
      <w:bookmarkStart w:id="79" w:name="_Toc439685222"/>
      <w:bookmarkStart w:id="80" w:name="_Toc225648275"/>
      <w:bookmarkStart w:id="81" w:name="_Toc225065132"/>
      <w:r>
        <w:t>Use of Language</w:t>
      </w:r>
      <w:bookmarkEnd w:id="79"/>
    </w:p>
    <w:p w14:paraId="26C7245F" w14:textId="77777777" w:rsidR="00BF254A" w:rsidRPr="006B54D2" w:rsidRDefault="00BF254A" w:rsidP="00C53B69">
      <w:pPr>
        <w:rPr>
          <w:lang w:val="en-AU"/>
        </w:rPr>
      </w:pPr>
      <w:r w:rsidRPr="006B54D2">
        <w:rPr>
          <w:lang w:val="en-AU"/>
        </w:rPr>
        <w:t>Within this document:</w:t>
      </w:r>
    </w:p>
    <w:p w14:paraId="40CB2555" w14:textId="77777777" w:rsidR="00BF254A" w:rsidRPr="006B54D2" w:rsidRDefault="00BF254A" w:rsidP="00D21EB0">
      <w:pPr>
        <w:numPr>
          <w:ilvl w:val="0"/>
          <w:numId w:val="22"/>
        </w:numPr>
        <w:spacing w:after="0" w:line="240" w:lineRule="auto"/>
        <w:rPr>
          <w:lang w:val="en-AU"/>
        </w:rPr>
      </w:pPr>
      <w:r w:rsidRPr="006B54D2">
        <w:rPr>
          <w:lang w:val="en-AU"/>
        </w:rPr>
        <w:t>“Must” indicates a mandatory requirement.</w:t>
      </w:r>
    </w:p>
    <w:p w14:paraId="4C63F908" w14:textId="77777777" w:rsidR="00BF254A" w:rsidRPr="006B54D2" w:rsidRDefault="00BF254A" w:rsidP="00D21EB0">
      <w:pPr>
        <w:pStyle w:val="BodyTextIndent2"/>
        <w:numPr>
          <w:ilvl w:val="0"/>
          <w:numId w:val="22"/>
        </w:numPr>
        <w:spacing w:after="0" w:line="240" w:lineRule="auto"/>
        <w:rPr>
          <w:lang w:val="en-AU"/>
        </w:rPr>
      </w:pPr>
      <w:r w:rsidRPr="006B54D2">
        <w:rPr>
          <w:lang w:val="en-AU"/>
        </w:rPr>
        <w:t>“Should” indicates an optional requirement, that is the recommended process to be followed, but is not mandatory.</w:t>
      </w:r>
    </w:p>
    <w:p w14:paraId="325588DD" w14:textId="77777777" w:rsidR="00BF254A" w:rsidRDefault="00BF254A" w:rsidP="00D21EB0">
      <w:pPr>
        <w:numPr>
          <w:ilvl w:val="0"/>
          <w:numId w:val="22"/>
        </w:numPr>
        <w:spacing w:after="0" w:line="240" w:lineRule="auto"/>
        <w:rPr>
          <w:lang w:val="en-AU"/>
        </w:rPr>
      </w:pPr>
      <w:r w:rsidRPr="006B54D2">
        <w:rPr>
          <w:lang w:val="en-AU"/>
        </w:rPr>
        <w:t>“May” means “allowed to” or “could possibly”, and is not mandatory.</w:t>
      </w:r>
    </w:p>
    <w:p w14:paraId="167061C7" w14:textId="77777777" w:rsidR="00C53B69" w:rsidRDefault="00C53B69" w:rsidP="00C53B69">
      <w:pPr>
        <w:spacing w:after="0" w:line="240" w:lineRule="auto"/>
        <w:ind w:left="1440"/>
        <w:rPr>
          <w:lang w:val="en-AU"/>
        </w:rPr>
      </w:pPr>
    </w:p>
    <w:p w14:paraId="7063BA73" w14:textId="77777777" w:rsidR="00BB7845" w:rsidRPr="00BF254A" w:rsidRDefault="00BB7845" w:rsidP="00C53B69">
      <w:pPr>
        <w:spacing w:after="0" w:line="240" w:lineRule="auto"/>
        <w:ind w:left="340" w:firstLine="340"/>
      </w:pPr>
    </w:p>
    <w:p w14:paraId="3CF4BF98" w14:textId="77777777" w:rsidR="00F61C52" w:rsidRDefault="00F61C52" w:rsidP="00C53B69">
      <w:pPr>
        <w:pStyle w:val="Heading3"/>
        <w:jc w:val="both"/>
      </w:pPr>
      <w:bookmarkStart w:id="82" w:name="_Toc439685223"/>
      <w:r w:rsidRPr="008233BF">
        <w:t>Terms and Definitions</w:t>
      </w:r>
      <w:bookmarkEnd w:id="80"/>
      <w:bookmarkEnd w:id="81"/>
      <w:bookmarkEnd w:id="82"/>
    </w:p>
    <w:p w14:paraId="4E00A759" w14:textId="001FFA18" w:rsidR="000B0F46" w:rsidRPr="000B0F46" w:rsidRDefault="000B0F46" w:rsidP="000B0F46">
      <w:pPr>
        <w:rPr>
          <w:color w:val="FF0000"/>
        </w:rPr>
      </w:pPr>
      <w:r w:rsidRPr="000B0F46">
        <w:rPr>
          <w:color w:val="FF0000"/>
        </w:rPr>
        <w:t>&lt;&lt;</w:t>
      </w:r>
      <w:r>
        <w:rPr>
          <w:color w:val="FF0000"/>
        </w:rPr>
        <w:t>Terms and Definitions will be continually modified and finalized towards the end of the development of the S-101 Product Specification&gt;&gt;</w:t>
      </w:r>
    </w:p>
    <w:p w14:paraId="407C27F7"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color w:val="000000"/>
          <w:sz w:val="20"/>
          <w:lang w:eastAsia="en-GB"/>
        </w:rPr>
      </w:pPr>
      <w:bookmarkStart w:id="83" w:name="_Toc368904915"/>
      <w:bookmarkStart w:id="84" w:name="_Toc392576953"/>
      <w:bookmarkStart w:id="85" w:name="_Toc412540090"/>
      <w:bookmarkStart w:id="86" w:name="_Toc439685224"/>
      <w:r w:rsidRPr="0018789C">
        <w:rPr>
          <w:rFonts w:cs="Arial"/>
          <w:color w:val="000000"/>
          <w:sz w:val="20"/>
          <w:lang w:eastAsia="en-GB"/>
        </w:rPr>
        <w:t>Alarm</w:t>
      </w:r>
      <w:bookmarkEnd w:id="83"/>
      <w:bookmarkEnd w:id="84"/>
      <w:bookmarkEnd w:id="85"/>
      <w:bookmarkEnd w:id="86"/>
    </w:p>
    <w:p w14:paraId="43B8B8B7" w14:textId="66CB0B77" w:rsidR="0018789C" w:rsidRPr="0018789C" w:rsidRDefault="0018789C" w:rsidP="0018789C">
      <w:pPr>
        <w:rPr>
          <w:rFonts w:cs="Arial"/>
          <w:color w:val="000000"/>
          <w:lang w:eastAsia="en-GB"/>
        </w:rPr>
      </w:pPr>
      <w:bookmarkStart w:id="87" w:name="_Toc353889540"/>
      <w:bookmarkStart w:id="88" w:name="_Toc353889820"/>
      <w:bookmarkStart w:id="89" w:name="_Toc353960570"/>
      <w:proofErr w:type="gramStart"/>
      <w:r w:rsidRPr="0018789C">
        <w:rPr>
          <w:rFonts w:cs="Arial"/>
          <w:color w:val="000000"/>
          <w:lang w:eastAsia="en-GB"/>
        </w:rPr>
        <w:t>(MSC.302/A) a high-priority alert.</w:t>
      </w:r>
      <w:proofErr w:type="gramEnd"/>
      <w:r w:rsidRPr="0018789C">
        <w:rPr>
          <w:rFonts w:cs="Arial"/>
          <w:color w:val="000000"/>
          <w:lang w:eastAsia="en-GB"/>
        </w:rPr>
        <w:t xml:space="preserve"> </w:t>
      </w:r>
      <w:proofErr w:type="gramStart"/>
      <w:r w:rsidRPr="0018789C">
        <w:rPr>
          <w:rFonts w:cs="Arial"/>
          <w:color w:val="000000"/>
          <w:lang w:eastAsia="en-GB"/>
        </w:rPr>
        <w:t>Condition requiring immediate attention and action by the bridge team, to maintain the safe navigation of the ship</w:t>
      </w:r>
      <w:bookmarkEnd w:id="87"/>
      <w:bookmarkEnd w:id="88"/>
      <w:bookmarkEnd w:id="89"/>
      <w:r w:rsidRPr="0018789C">
        <w:rPr>
          <w:rFonts w:cs="Arial"/>
          <w:color w:val="000000"/>
          <w:lang w:eastAsia="en-GB"/>
        </w:rPr>
        <w:t>.</w:t>
      </w:r>
      <w:proofErr w:type="gramEnd"/>
    </w:p>
    <w:p w14:paraId="20931AE0"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90" w:name="_Toc368904916"/>
      <w:bookmarkStart w:id="91" w:name="_Toc392576954"/>
      <w:bookmarkStart w:id="92" w:name="_Toc412540091"/>
      <w:bookmarkStart w:id="93" w:name="_Toc439685225"/>
      <w:r w:rsidRPr="0018789C">
        <w:rPr>
          <w:rFonts w:cs="Arial"/>
          <w:color w:val="000000"/>
          <w:sz w:val="20"/>
          <w:lang w:eastAsia="en-GB"/>
        </w:rPr>
        <w:t>Alert</w:t>
      </w:r>
      <w:bookmarkEnd w:id="90"/>
      <w:bookmarkEnd w:id="91"/>
      <w:bookmarkEnd w:id="92"/>
      <w:bookmarkEnd w:id="93"/>
    </w:p>
    <w:p w14:paraId="6F40DE49" w14:textId="4F6D99A2"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proofErr w:type="gramStart"/>
      <w:r w:rsidRPr="0018789C">
        <w:rPr>
          <w:rFonts w:cs="Arial"/>
        </w:rPr>
        <w:t>(MSC.302/A) announcement of abnormal situations and conditions requiring attention.</w:t>
      </w:r>
      <w:proofErr w:type="gramEnd"/>
      <w:r w:rsidRPr="0018789C">
        <w:rPr>
          <w:rFonts w:cs="Arial"/>
        </w:rPr>
        <w:t xml:space="preserve"> Alerts are divided in four priorities: emergency alarms, alarms, warnings and cautions. An alert provides information about a defined state change in connection with information about how to announce this event in a defined way to the system and the operator</w:t>
      </w:r>
    </w:p>
    <w:p w14:paraId="269C79E0"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94" w:name="_Toc368904917"/>
      <w:bookmarkStart w:id="95" w:name="_Toc392576955"/>
      <w:bookmarkStart w:id="96" w:name="_Toc412540092"/>
      <w:bookmarkStart w:id="97" w:name="_Toc439685226"/>
      <w:r w:rsidRPr="0018789C">
        <w:rPr>
          <w:rFonts w:cs="Arial"/>
          <w:sz w:val="20"/>
        </w:rPr>
        <w:t>Caution</w:t>
      </w:r>
      <w:bookmarkEnd w:id="94"/>
      <w:bookmarkEnd w:id="95"/>
      <w:bookmarkEnd w:id="96"/>
      <w:bookmarkEnd w:id="97"/>
    </w:p>
    <w:p w14:paraId="7B2F3938" w14:textId="5D02CC89" w:rsidR="0018789C" w:rsidRPr="0018789C" w:rsidRDefault="0018789C" w:rsidP="0018789C">
      <w:pPr>
        <w:rPr>
          <w:rFonts w:cs="Arial"/>
        </w:rPr>
      </w:pPr>
      <w:proofErr w:type="gramStart"/>
      <w:r w:rsidRPr="0018789C">
        <w:rPr>
          <w:rFonts w:cs="Arial"/>
        </w:rPr>
        <w:t>(MSC.302/A) lowest priority of an alert.</w:t>
      </w:r>
      <w:proofErr w:type="gramEnd"/>
      <w:r w:rsidRPr="0018789C">
        <w:rPr>
          <w:rFonts w:cs="Arial"/>
        </w:rPr>
        <w:t xml:space="preserve"> Awareness of a condition which does not warrant an alarm or warning condition, but still requires attention out of the ordinary consideration of the situatio</w:t>
      </w:r>
      <w:r>
        <w:rPr>
          <w:rFonts w:cs="Arial"/>
        </w:rPr>
        <w:t>n or of given information.</w:t>
      </w:r>
    </w:p>
    <w:p w14:paraId="5DB31726"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98" w:name="_Toc368904918"/>
      <w:bookmarkStart w:id="99" w:name="_Toc392576956"/>
      <w:bookmarkStart w:id="100" w:name="_Toc412540093"/>
      <w:bookmarkStart w:id="101" w:name="_Toc439685227"/>
      <w:r w:rsidRPr="0018789C">
        <w:rPr>
          <w:rFonts w:cs="Arial"/>
          <w:sz w:val="20"/>
        </w:rPr>
        <w:t>CIE Colours</w:t>
      </w:r>
      <w:bookmarkEnd w:id="98"/>
      <w:bookmarkEnd w:id="99"/>
      <w:bookmarkEnd w:id="100"/>
      <w:bookmarkEnd w:id="101"/>
    </w:p>
    <w:p w14:paraId="23F99B2B" w14:textId="3AABAAFA"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One of the first mathematically defined colour spaces the CIE XYZ colour space was created by the International Commission on Illumination 1931.</w:t>
      </w:r>
    </w:p>
    <w:p w14:paraId="39C27EBD"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102" w:name="_Toc368904919"/>
      <w:bookmarkStart w:id="103" w:name="_Toc392576957"/>
      <w:bookmarkStart w:id="104" w:name="_Toc412540094"/>
      <w:bookmarkStart w:id="105" w:name="_Toc439685228"/>
      <w:r w:rsidRPr="0018789C">
        <w:rPr>
          <w:rFonts w:cs="Arial"/>
          <w:sz w:val="20"/>
        </w:rPr>
        <w:t>Colour Token</w:t>
      </w:r>
      <w:bookmarkEnd w:id="102"/>
      <w:bookmarkEnd w:id="103"/>
      <w:bookmarkEnd w:id="104"/>
      <w:bookmarkEnd w:id="105"/>
    </w:p>
    <w:p w14:paraId="05EDE5FB" w14:textId="290DA04E" w:rsid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proofErr w:type="gramStart"/>
      <w:r w:rsidRPr="0018789C">
        <w:rPr>
          <w:rFonts w:cs="Arial"/>
        </w:rPr>
        <w:t xml:space="preserve">A five letter, code identifying a colour and its use in </w:t>
      </w:r>
      <w:r w:rsidR="00F53A98">
        <w:rPr>
          <w:rFonts w:cs="Arial"/>
        </w:rPr>
        <w:t>SYSTEM</w:t>
      </w:r>
      <w:r w:rsidRPr="0018789C">
        <w:rPr>
          <w:rFonts w:cs="Arial"/>
        </w:rPr>
        <w:t>.</w:t>
      </w:r>
      <w:proofErr w:type="gramEnd"/>
      <w:r w:rsidRPr="0018789C">
        <w:rPr>
          <w:rFonts w:cs="Arial"/>
        </w:rPr>
        <w:t xml:space="preserve"> </w:t>
      </w:r>
      <w:proofErr w:type="gramStart"/>
      <w:r w:rsidRPr="0018789C">
        <w:rPr>
          <w:rFonts w:cs="Arial"/>
        </w:rPr>
        <w:t xml:space="preserve">The day and night colours which are identified by the token are given in the colour tables (in CIE </w:t>
      </w:r>
      <w:r w:rsidR="004F269C">
        <w:rPr>
          <w:rFonts w:cs="Arial"/>
        </w:rPr>
        <w:t xml:space="preserve">colour </w:t>
      </w:r>
      <w:r w:rsidRPr="0018789C">
        <w:rPr>
          <w:rFonts w:cs="Arial"/>
        </w:rPr>
        <w:t>coordinates).</w:t>
      </w:r>
      <w:proofErr w:type="gramEnd"/>
      <w:r w:rsidRPr="0018789C">
        <w:rPr>
          <w:rFonts w:cs="Arial"/>
        </w:rPr>
        <w:t xml:space="preserve"> Note that several colour tokens</w:t>
      </w:r>
      <w:r w:rsidRPr="00B74585">
        <w:rPr>
          <w:rFonts w:cs="Arial"/>
        </w:rPr>
        <w:t xml:space="preserve"> may </w:t>
      </w:r>
      <w:r w:rsidRPr="0018789C">
        <w:rPr>
          <w:rFonts w:cs="Arial"/>
        </w:rPr>
        <w:t>share the same colour.</w:t>
      </w:r>
      <w:r w:rsidR="003C5F50">
        <w:rPr>
          <w:rFonts w:cs="Arial"/>
        </w:rPr>
        <w:t xml:space="preserve"> </w:t>
      </w:r>
    </w:p>
    <w:p w14:paraId="47420BE5" w14:textId="09F825A4" w:rsidR="003C5F50" w:rsidRPr="0018789C" w:rsidRDefault="003C5F50"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Pr>
          <w:rFonts w:cs="Arial"/>
        </w:rPr>
        <w:lastRenderedPageBreak/>
        <w:t>EXAMPLE: CHBLK – black/grey (general)</w:t>
      </w:r>
    </w:p>
    <w:p w14:paraId="129C84F6"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106" w:name="_Toc368904920"/>
      <w:bookmarkStart w:id="107" w:name="_Toc392576958"/>
      <w:bookmarkStart w:id="108" w:name="_Toc412540095"/>
      <w:bookmarkStart w:id="109" w:name="_Toc439685229"/>
      <w:r w:rsidRPr="0018789C">
        <w:rPr>
          <w:rFonts w:cs="Arial"/>
          <w:sz w:val="20"/>
        </w:rPr>
        <w:t>Complex Line Styles</w:t>
      </w:r>
      <w:bookmarkEnd w:id="106"/>
      <w:bookmarkEnd w:id="107"/>
      <w:bookmarkEnd w:id="108"/>
      <w:bookmarkEnd w:id="109"/>
    </w:p>
    <w:p w14:paraId="0DB850CB" w14:textId="436D3434" w:rsidR="0018789C" w:rsidRPr="0018789C" w:rsidRDefault="0018789C" w:rsidP="0018789C">
      <w:pPr>
        <w:rPr>
          <w:rFonts w:cs="Arial"/>
        </w:rPr>
      </w:pPr>
      <w:r w:rsidRPr="0018789C">
        <w:rPr>
          <w:rFonts w:cs="Arial"/>
        </w:rPr>
        <w:t xml:space="preserve">Lines that are themselves </w:t>
      </w:r>
      <w:proofErr w:type="gramStart"/>
      <w:r w:rsidRPr="0018789C">
        <w:rPr>
          <w:rFonts w:cs="Arial"/>
        </w:rPr>
        <w:t>symbols,</w:t>
      </w:r>
      <w:proofErr w:type="gramEnd"/>
      <w:r w:rsidRPr="0018789C">
        <w:rPr>
          <w:rFonts w:cs="Arial"/>
        </w:rPr>
        <w:t xml:space="preserve"> or that have symbols interlaced. Examples of a line as a symbol are a submerged pipeline </w:t>
      </w:r>
      <w:proofErr w:type="gramStart"/>
      <w:r w:rsidRPr="0018789C">
        <w:rPr>
          <w:rFonts w:cs="Arial"/>
        </w:rPr>
        <w:t>LC(</w:t>
      </w:r>
      <w:proofErr w:type="gramEnd"/>
      <w:r w:rsidRPr="0018789C">
        <w:rPr>
          <w:rFonts w:cs="Arial"/>
        </w:rPr>
        <w:t xml:space="preserve">PIPSOL05), or the T </w:t>
      </w:r>
      <w:proofErr w:type="spellStart"/>
      <w:r w:rsidRPr="0018789C">
        <w:rPr>
          <w:rFonts w:cs="Arial"/>
        </w:rPr>
        <w:t>T</w:t>
      </w:r>
      <w:proofErr w:type="spellEnd"/>
      <w:r w:rsidRPr="0018789C">
        <w:rPr>
          <w:rFonts w:cs="Arial"/>
        </w:rPr>
        <w:t xml:space="preserve"> </w:t>
      </w:r>
      <w:proofErr w:type="spellStart"/>
      <w:r w:rsidRPr="0018789C">
        <w:rPr>
          <w:rFonts w:cs="Arial"/>
        </w:rPr>
        <w:t>T</w:t>
      </w:r>
      <w:proofErr w:type="spellEnd"/>
      <w:r w:rsidRPr="0018789C">
        <w:rPr>
          <w:rFonts w:cs="Arial"/>
        </w:rPr>
        <w:t xml:space="preserve"> lines indicating the inside of an area LC(ENTRES51). A simple or complex line </w:t>
      </w:r>
      <w:r w:rsidRPr="00E74DBE">
        <w:rPr>
          <w:rFonts w:cs="Arial"/>
        </w:rPr>
        <w:t>may</w:t>
      </w:r>
      <w:r w:rsidRPr="0018789C">
        <w:rPr>
          <w:rFonts w:cs="Arial"/>
        </w:rPr>
        <w:t xml:space="preserve"> have a symbol interlaced, such as an anchor for anchorage area </w:t>
      </w:r>
      <w:proofErr w:type="gramStart"/>
      <w:r w:rsidRPr="0018789C">
        <w:rPr>
          <w:rFonts w:cs="Arial"/>
        </w:rPr>
        <w:t>LC(</w:t>
      </w:r>
      <w:proofErr w:type="gramEnd"/>
      <w:r w:rsidRPr="0018789C">
        <w:rPr>
          <w:rFonts w:cs="Arial"/>
        </w:rPr>
        <w:t>ACHARE51).</w:t>
      </w:r>
    </w:p>
    <w:p w14:paraId="146700C4" w14:textId="77777777" w:rsidR="00E01560" w:rsidRPr="0018789C" w:rsidRDefault="007D664F" w:rsidP="00C53B69">
      <w:pPr>
        <w:autoSpaceDE w:val="0"/>
        <w:autoSpaceDN w:val="0"/>
        <w:adjustRightInd w:val="0"/>
        <w:spacing w:after="0" w:line="240" w:lineRule="auto"/>
        <w:rPr>
          <w:rFonts w:ascii="Arial,Bold" w:eastAsia="Times New Roman" w:hAnsi="Arial,Bold" w:cs="Arial,Bold"/>
          <w:b/>
          <w:bCs/>
          <w:lang w:eastAsia="en-GB"/>
        </w:rPr>
      </w:pPr>
      <w:proofErr w:type="gramStart"/>
      <w:r w:rsidRPr="0018789C">
        <w:rPr>
          <w:rFonts w:ascii="Arial,Bold" w:eastAsia="Times New Roman" w:hAnsi="Arial,Bold" w:cs="Arial,Bold"/>
          <w:b/>
          <w:bCs/>
          <w:lang w:eastAsia="en-GB"/>
        </w:rPr>
        <w:t>data</w:t>
      </w:r>
      <w:r w:rsidR="003648EA" w:rsidRPr="0018789C">
        <w:rPr>
          <w:rFonts w:ascii="Arial,Bold" w:eastAsia="Times New Roman" w:hAnsi="Arial,Bold" w:cs="Arial,Bold"/>
          <w:b/>
          <w:bCs/>
          <w:lang w:eastAsia="en-GB"/>
        </w:rPr>
        <w:t>set</w:t>
      </w:r>
      <w:proofErr w:type="gramEnd"/>
    </w:p>
    <w:p w14:paraId="4E950AD0" w14:textId="77777777" w:rsidR="00053ABB" w:rsidRPr="0018789C" w:rsidRDefault="004B1DAB" w:rsidP="00C53B69">
      <w:pPr>
        <w:tabs>
          <w:tab w:val="left" w:pos="2811"/>
        </w:tabs>
        <w:spacing w:line="240" w:lineRule="auto"/>
        <w:ind w:left="2811" w:hanging="2811"/>
      </w:pPr>
      <w:r w:rsidRPr="0018789C">
        <w:t>An</w:t>
      </w:r>
      <w:r w:rsidR="003648EA" w:rsidRPr="0018789C">
        <w:t xml:space="preserve"> identifiable collection of data </w:t>
      </w:r>
    </w:p>
    <w:p w14:paraId="46CC9C76" w14:textId="77777777" w:rsidR="007D664F" w:rsidRPr="0018789C" w:rsidRDefault="007D664F" w:rsidP="00C53B69">
      <w:pPr>
        <w:autoSpaceDE w:val="0"/>
        <w:autoSpaceDN w:val="0"/>
        <w:adjustRightInd w:val="0"/>
        <w:spacing w:after="0" w:line="240" w:lineRule="auto"/>
        <w:rPr>
          <w:rFonts w:eastAsia="Times New Roman" w:cs="Arial"/>
          <w:lang w:eastAsia="en-GB"/>
        </w:rPr>
      </w:pPr>
      <w:r w:rsidRPr="0018789C">
        <w:rPr>
          <w:rFonts w:eastAsia="Times New Roman" w:cs="Arial"/>
          <w:lang w:eastAsia="en-GB"/>
        </w:rPr>
        <w:t xml:space="preserve">NOTE </w:t>
      </w:r>
      <w:r w:rsidR="00595A33" w:rsidRPr="0018789C">
        <w:rPr>
          <w:rFonts w:eastAsia="Times New Roman" w:cs="Arial"/>
          <w:lang w:eastAsia="en-GB"/>
        </w:rPr>
        <w:tab/>
      </w:r>
      <w:r w:rsidRPr="0018789C">
        <w:rPr>
          <w:rFonts w:eastAsia="Times New Roman" w:cs="Arial"/>
          <w:lang w:eastAsia="en-GB"/>
        </w:rPr>
        <w:t xml:space="preserve">A dataset may be a smaller grouping of data which, though limited by some </w:t>
      </w:r>
      <w:r w:rsidRPr="0018789C">
        <w:rPr>
          <w:rFonts w:ascii="Arial,Bold" w:eastAsia="Times New Roman" w:hAnsi="Arial,Bold" w:cs="Arial,Bold"/>
          <w:bCs/>
          <w:lang w:eastAsia="en-GB"/>
        </w:rPr>
        <w:t xml:space="preserve">constraint </w:t>
      </w:r>
      <w:r w:rsidRPr="0018789C">
        <w:rPr>
          <w:rFonts w:eastAsia="Times New Roman" w:cs="Arial"/>
          <w:lang w:eastAsia="en-GB"/>
        </w:rPr>
        <w:t>such as spatial</w:t>
      </w:r>
    </w:p>
    <w:p w14:paraId="329B3EF9" w14:textId="77777777" w:rsidR="007D664F" w:rsidRPr="0018789C" w:rsidRDefault="007D664F" w:rsidP="00C53B69">
      <w:pPr>
        <w:autoSpaceDE w:val="0"/>
        <w:autoSpaceDN w:val="0"/>
        <w:adjustRightInd w:val="0"/>
        <w:spacing w:after="0" w:line="240" w:lineRule="auto"/>
        <w:rPr>
          <w:rFonts w:eastAsia="Times New Roman" w:cs="Arial"/>
          <w:lang w:eastAsia="en-GB"/>
        </w:rPr>
      </w:pPr>
      <w:proofErr w:type="gramStart"/>
      <w:r w:rsidRPr="0018789C">
        <w:rPr>
          <w:rFonts w:eastAsia="Times New Roman" w:cs="Arial"/>
          <w:lang w:eastAsia="en-GB"/>
        </w:rPr>
        <w:t>extent</w:t>
      </w:r>
      <w:proofErr w:type="gramEnd"/>
      <w:r w:rsidRPr="0018789C">
        <w:rPr>
          <w:rFonts w:eastAsia="Times New Roman" w:cs="Arial"/>
          <w:lang w:eastAsia="en-GB"/>
        </w:rPr>
        <w:t xml:space="preserve"> or </w:t>
      </w:r>
      <w:r w:rsidRPr="0018789C">
        <w:rPr>
          <w:rFonts w:ascii="Arial,Bold" w:eastAsia="Times New Roman" w:hAnsi="Arial,Bold" w:cs="Arial,Bold"/>
          <w:bCs/>
          <w:lang w:eastAsia="en-GB"/>
        </w:rPr>
        <w:t>feature</w:t>
      </w:r>
      <w:r w:rsidRPr="0018789C">
        <w:rPr>
          <w:rFonts w:eastAsia="Times New Roman" w:cs="Arial"/>
          <w:lang w:eastAsia="en-GB"/>
        </w:rPr>
        <w:t xml:space="preserve"> </w:t>
      </w:r>
      <w:r w:rsidRPr="0018789C">
        <w:rPr>
          <w:rFonts w:ascii="Arial,Bold" w:eastAsia="Times New Roman" w:hAnsi="Arial,Bold" w:cs="Arial,Bold"/>
          <w:bCs/>
          <w:lang w:eastAsia="en-GB"/>
        </w:rPr>
        <w:t>type</w:t>
      </w:r>
      <w:r w:rsidRPr="0018789C">
        <w:rPr>
          <w:rFonts w:ascii="Arial,Bold" w:eastAsia="Times New Roman" w:hAnsi="Arial,Bold" w:cs="Arial,Bold"/>
          <w:b/>
          <w:bCs/>
          <w:lang w:eastAsia="en-GB"/>
        </w:rPr>
        <w:t xml:space="preserve"> </w:t>
      </w:r>
      <w:r w:rsidRPr="0018789C">
        <w:rPr>
          <w:rFonts w:eastAsia="Times New Roman" w:cs="Arial"/>
          <w:lang w:eastAsia="en-GB"/>
        </w:rPr>
        <w:t>is located physically within a larger dataset. Theoretically, a dataset may be as small as a single feature contained within a larger dataset. A hardcopy map or chart may be considered a dataset.</w:t>
      </w:r>
    </w:p>
    <w:p w14:paraId="56D3088B" w14:textId="77777777" w:rsidR="0018789C" w:rsidRPr="0018789C" w:rsidRDefault="0018789C" w:rsidP="00C53B69">
      <w:pPr>
        <w:autoSpaceDE w:val="0"/>
        <w:autoSpaceDN w:val="0"/>
        <w:adjustRightInd w:val="0"/>
        <w:spacing w:after="0" w:line="240" w:lineRule="auto"/>
        <w:rPr>
          <w:rFonts w:eastAsia="Times New Roman" w:cs="Arial"/>
          <w:lang w:eastAsia="en-GB"/>
        </w:rPr>
      </w:pPr>
    </w:p>
    <w:p w14:paraId="4CB56ED3"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110" w:name="_Toc368904922"/>
      <w:bookmarkStart w:id="111" w:name="_Toc392576959"/>
      <w:bookmarkStart w:id="112" w:name="_Toc412540096"/>
      <w:bookmarkStart w:id="113" w:name="_Toc439685230"/>
      <w:r w:rsidRPr="0018789C">
        <w:rPr>
          <w:rFonts w:cs="Arial"/>
          <w:sz w:val="20"/>
        </w:rPr>
        <w:t>Display Category</w:t>
      </w:r>
      <w:bookmarkEnd w:id="110"/>
      <w:bookmarkEnd w:id="111"/>
      <w:bookmarkEnd w:id="112"/>
      <w:bookmarkEnd w:id="113"/>
    </w:p>
    <w:p w14:paraId="5236AFA7" w14:textId="4C4391EF" w:rsidR="0018789C" w:rsidRPr="0018789C" w:rsidRDefault="004F269C" w:rsidP="0018789C">
      <w:pPr>
        <w:rPr>
          <w:rFonts w:cs="Arial"/>
        </w:rPr>
      </w:pPr>
      <w:r>
        <w:rPr>
          <w:rFonts w:cs="Arial"/>
        </w:rPr>
        <w:t xml:space="preserve">The IMO </w:t>
      </w:r>
      <w:r w:rsidR="001E5997">
        <w:rPr>
          <w:rFonts w:cs="Arial" w:hint="eastAsia"/>
        </w:rPr>
        <w:t xml:space="preserve">ECDIS </w:t>
      </w:r>
      <w:r>
        <w:rPr>
          <w:rFonts w:cs="Arial"/>
        </w:rPr>
        <w:t>Performa</w:t>
      </w:r>
      <w:r w:rsidR="001E5997">
        <w:rPr>
          <w:rFonts w:cs="Arial" w:hint="eastAsia"/>
        </w:rPr>
        <w:t>n</w:t>
      </w:r>
      <w:r>
        <w:rPr>
          <w:rFonts w:cs="Arial"/>
        </w:rPr>
        <w:t>ce Standard</w:t>
      </w:r>
      <w:r w:rsidR="0018789C" w:rsidRPr="0018789C">
        <w:rPr>
          <w:rFonts w:cs="Arial"/>
        </w:rPr>
        <w:t xml:space="preserve"> establishes three display categories for the presentation of SENC </w:t>
      </w:r>
      <w:r w:rsidR="001E5997">
        <w:rPr>
          <w:rFonts w:cs="Arial" w:hint="eastAsia"/>
        </w:rPr>
        <w:t>feature</w:t>
      </w:r>
      <w:r w:rsidR="0018789C" w:rsidRPr="0018789C">
        <w:rPr>
          <w:rFonts w:cs="Arial"/>
        </w:rPr>
        <w:t xml:space="preserve">s Display base: always on the display. Standard display the </w:t>
      </w:r>
      <w:r w:rsidR="00F53A98">
        <w:rPr>
          <w:rFonts w:cs="Arial"/>
        </w:rPr>
        <w:t>SYSTEM</w:t>
      </w:r>
      <w:r w:rsidR="0018789C" w:rsidRPr="0018789C">
        <w:rPr>
          <w:rFonts w:cs="Arial"/>
        </w:rPr>
        <w:t xml:space="preserve">' default display. Other: all other </w:t>
      </w:r>
      <w:r>
        <w:rPr>
          <w:rFonts w:cs="Arial"/>
        </w:rPr>
        <w:t>features</w:t>
      </w:r>
      <w:r w:rsidR="0018789C" w:rsidRPr="0018789C">
        <w:rPr>
          <w:rFonts w:cs="Arial"/>
        </w:rPr>
        <w:t xml:space="preserve"> in the SENC.</w:t>
      </w:r>
    </w:p>
    <w:p w14:paraId="16FD790E"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114" w:name="_Toc368904923"/>
      <w:bookmarkStart w:id="115" w:name="_Toc392576960"/>
      <w:bookmarkStart w:id="116" w:name="_Toc412540097"/>
      <w:bookmarkStart w:id="117" w:name="_Toc439685231"/>
      <w:r w:rsidRPr="0018789C">
        <w:rPr>
          <w:rFonts w:cs="Arial"/>
          <w:sz w:val="20"/>
        </w:rPr>
        <w:t>Display Priority</w:t>
      </w:r>
      <w:bookmarkEnd w:id="114"/>
      <w:bookmarkEnd w:id="115"/>
      <w:bookmarkEnd w:id="116"/>
      <w:bookmarkEnd w:id="117"/>
    </w:p>
    <w:p w14:paraId="1973D3DB" w14:textId="7B3A47DA"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Hierarchy to de</w:t>
      </w:r>
      <w:r w:rsidR="004F269C">
        <w:rPr>
          <w:rFonts w:cs="Arial"/>
        </w:rPr>
        <w:t>termine</w:t>
      </w:r>
      <w:r w:rsidRPr="0018789C">
        <w:rPr>
          <w:rFonts w:cs="Arial"/>
        </w:rPr>
        <w:t xml:space="preserve"> which </w:t>
      </w:r>
      <w:r w:rsidR="004F269C">
        <w:rPr>
          <w:rFonts w:cs="Arial"/>
        </w:rPr>
        <w:t>feature</w:t>
      </w:r>
      <w:r w:rsidRPr="0018789C">
        <w:rPr>
          <w:rFonts w:cs="Arial"/>
        </w:rPr>
        <w:t xml:space="preserve"> is to be </w:t>
      </w:r>
      <w:r w:rsidR="004F269C">
        <w:rPr>
          <w:rFonts w:cs="Arial"/>
        </w:rPr>
        <w:t>displayed</w:t>
      </w:r>
      <w:r w:rsidRPr="0018789C">
        <w:rPr>
          <w:rFonts w:cs="Arial"/>
        </w:rPr>
        <w:t xml:space="preserve"> when two </w:t>
      </w:r>
      <w:r w:rsidR="004F269C">
        <w:rPr>
          <w:rFonts w:cs="Arial"/>
        </w:rPr>
        <w:t>features</w:t>
      </w:r>
      <w:r w:rsidRPr="0018789C">
        <w:rPr>
          <w:rFonts w:cs="Arial"/>
        </w:rPr>
        <w:t xml:space="preserve"> overlap. Priority 2 overwrites 1</w:t>
      </w:r>
    </w:p>
    <w:p w14:paraId="0B933C26"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rPr>
          <w:rFonts w:cs="Arial"/>
          <w:sz w:val="20"/>
        </w:rPr>
      </w:pPr>
      <w:bookmarkStart w:id="118" w:name="_Toc368904924"/>
      <w:bookmarkStart w:id="119" w:name="_Toc392576961"/>
      <w:bookmarkStart w:id="120" w:name="_Toc412540098"/>
      <w:bookmarkStart w:id="121" w:name="_Toc439685232"/>
      <w:r w:rsidRPr="0018789C">
        <w:rPr>
          <w:rFonts w:cs="Arial"/>
          <w:sz w:val="20"/>
        </w:rPr>
        <w:t>ECDIS</w:t>
      </w:r>
      <w:bookmarkEnd w:id="118"/>
      <w:bookmarkEnd w:id="119"/>
      <w:bookmarkEnd w:id="120"/>
      <w:bookmarkEnd w:id="121"/>
    </w:p>
    <w:p w14:paraId="2DF28639" w14:textId="46DD9EDF" w:rsidR="0018789C" w:rsidRPr="0018789C" w:rsidRDefault="0018789C" w:rsidP="0018789C">
      <w:pPr>
        <w:rPr>
          <w:rFonts w:cs="Arial"/>
        </w:rPr>
      </w:pPr>
      <w:r w:rsidRPr="0018789C">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(SENC) with positional information from navigation sensors to assist the Mariner in route planning and route monitoring, and if required display additional navigation-related information.</w:t>
      </w:r>
    </w:p>
    <w:p w14:paraId="4C140655"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22" w:name="_Toc368904925"/>
      <w:bookmarkStart w:id="123" w:name="_Toc392576962"/>
      <w:bookmarkStart w:id="124" w:name="_Toc412540099"/>
      <w:bookmarkStart w:id="125" w:name="_Toc439685233"/>
      <w:r w:rsidRPr="0018789C">
        <w:rPr>
          <w:rFonts w:cs="Arial"/>
          <w:sz w:val="20"/>
        </w:rPr>
        <w:t>ECDIS Chart 1</w:t>
      </w:r>
      <w:bookmarkEnd w:id="122"/>
      <w:bookmarkEnd w:id="123"/>
      <w:bookmarkEnd w:id="124"/>
      <w:bookmarkEnd w:id="125"/>
    </w:p>
    <w:p w14:paraId="78FBAFE3" w14:textId="05E382EA" w:rsidR="0018789C" w:rsidRPr="0018789C" w:rsidRDefault="0018789C" w:rsidP="0018789C">
      <w:pPr>
        <w:rPr>
          <w:rFonts w:cs="Arial"/>
        </w:rPr>
      </w:pPr>
      <w:r w:rsidRPr="0018789C">
        <w:rPr>
          <w:rFonts w:cs="Arial"/>
        </w:rPr>
        <w:t xml:space="preserve">An ECDIS version of </w:t>
      </w:r>
      <w:r w:rsidR="004F269C">
        <w:rPr>
          <w:rFonts w:cs="Arial"/>
        </w:rPr>
        <w:t>INT</w:t>
      </w:r>
      <w:r w:rsidRPr="0018789C">
        <w:rPr>
          <w:rFonts w:cs="Arial"/>
        </w:rPr>
        <w:t xml:space="preserve"> 1, including all symbols, line styles and colour coding used for chart presentation. </w:t>
      </w:r>
      <w:proofErr w:type="gramStart"/>
      <w:r w:rsidRPr="0018789C">
        <w:rPr>
          <w:rFonts w:cs="Arial"/>
        </w:rPr>
        <w:t>Intended for the Mariner to both familiarize himself with ECDIS and to look up specific symbols.</w:t>
      </w:r>
      <w:proofErr w:type="gramEnd"/>
      <w:r w:rsidRPr="0018789C">
        <w:rPr>
          <w:rFonts w:cs="Arial"/>
        </w:rPr>
        <w:t xml:space="preserve"> </w:t>
      </w:r>
    </w:p>
    <w:p w14:paraId="08CBA3B6" w14:textId="77777777" w:rsidR="007D664F" w:rsidRPr="0018789C" w:rsidRDefault="007D664F" w:rsidP="00C53B69">
      <w:pPr>
        <w:autoSpaceDE w:val="0"/>
        <w:autoSpaceDN w:val="0"/>
        <w:adjustRightInd w:val="0"/>
        <w:spacing w:after="0" w:line="240" w:lineRule="auto"/>
        <w:rPr>
          <w:rFonts w:ascii="Arial,Bold" w:eastAsia="Times New Roman" w:hAnsi="Arial,Bold" w:cs="Arial,Bold"/>
          <w:b/>
          <w:bCs/>
          <w:lang w:eastAsia="en-GB"/>
        </w:rPr>
      </w:pPr>
    </w:p>
    <w:p w14:paraId="07543B03" w14:textId="77777777" w:rsidR="00E01560" w:rsidRPr="0018789C" w:rsidRDefault="00E01560" w:rsidP="00C53B69">
      <w:pPr>
        <w:autoSpaceDE w:val="0"/>
        <w:autoSpaceDN w:val="0"/>
        <w:adjustRightInd w:val="0"/>
        <w:spacing w:after="0" w:line="240" w:lineRule="auto"/>
        <w:rPr>
          <w:rFonts w:ascii="Arial,Bold" w:eastAsia="Times New Roman" w:hAnsi="Arial,Bold" w:cs="Arial,Bold"/>
          <w:b/>
          <w:bCs/>
          <w:lang w:eastAsia="en-GB"/>
        </w:rPr>
      </w:pPr>
      <w:r w:rsidRPr="0018789C">
        <w:rPr>
          <w:rFonts w:ascii="Arial,Bold" w:eastAsia="Times New Roman" w:hAnsi="Arial,Bold" w:cs="Arial,Bold"/>
          <w:b/>
          <w:bCs/>
          <w:lang w:eastAsia="en-GB"/>
        </w:rPr>
        <w:t>ENC</w:t>
      </w:r>
    </w:p>
    <w:p w14:paraId="456896EA" w14:textId="77777777" w:rsidR="00E01560" w:rsidRPr="0018789C" w:rsidRDefault="00EC547F" w:rsidP="00C53B69">
      <w:pPr>
        <w:autoSpaceDE w:val="0"/>
        <w:autoSpaceDN w:val="0"/>
        <w:adjustRightInd w:val="0"/>
        <w:spacing w:after="0" w:line="240" w:lineRule="auto"/>
      </w:pPr>
      <w:r w:rsidRPr="0018789C">
        <w:t>The data</w:t>
      </w:r>
      <w:r w:rsidR="00893BFF" w:rsidRPr="0018789C">
        <w:t>set</w:t>
      </w:r>
      <w:r w:rsidRPr="0018789C">
        <w:t xml:space="preserve">, </w:t>
      </w:r>
      <w:r w:rsidR="005E27CA" w:rsidRPr="0018789C">
        <w:t>standardized</w:t>
      </w:r>
      <w:r w:rsidRPr="0018789C">
        <w:t xml:space="preserve"> as to content, structure and format, issued for use with ECDIS by or on the authority of a Government authorized Hydrographic Office or other relevant government institution, and conform to IHO standards.  The ENC contains all the chart information necessary for safe navigation and may contain supplementary information in addition to that contained in the paper chart which may be considered necessary for safe </w:t>
      </w:r>
      <w:r w:rsidR="004B1DAB" w:rsidRPr="0018789C">
        <w:t>navigation</w:t>
      </w:r>
      <w:r w:rsidRPr="0018789C">
        <w:t>.</w:t>
      </w:r>
    </w:p>
    <w:p w14:paraId="58726B05" w14:textId="77777777" w:rsidR="003F4115" w:rsidRPr="0018789C" w:rsidRDefault="003F4115" w:rsidP="00C53B69">
      <w:pPr>
        <w:autoSpaceDE w:val="0"/>
        <w:autoSpaceDN w:val="0"/>
        <w:adjustRightInd w:val="0"/>
        <w:spacing w:after="0" w:line="240" w:lineRule="auto"/>
      </w:pPr>
    </w:p>
    <w:p w14:paraId="38807AC1" w14:textId="77777777" w:rsidR="003F4115" w:rsidRDefault="003F4115" w:rsidP="00C53B69">
      <w:pPr>
        <w:autoSpaceDE w:val="0"/>
        <w:autoSpaceDN w:val="0"/>
        <w:adjustRightInd w:val="0"/>
        <w:spacing w:after="0" w:line="240" w:lineRule="auto"/>
        <w:rPr>
          <w:b/>
        </w:rPr>
      </w:pPr>
      <w:r>
        <w:rPr>
          <w:b/>
        </w:rPr>
        <w:t>Feature</w:t>
      </w:r>
    </w:p>
    <w:p w14:paraId="33F21315" w14:textId="77777777" w:rsidR="003F4115" w:rsidRDefault="008F475D" w:rsidP="00C53B69">
      <w:pPr>
        <w:autoSpaceDE w:val="0"/>
        <w:autoSpaceDN w:val="0"/>
        <w:adjustRightInd w:val="0"/>
        <w:spacing w:after="0" w:line="240" w:lineRule="auto"/>
      </w:pPr>
      <w:r>
        <w:t>Abstraction of real world phenomena [ISO 19101:2003]</w:t>
      </w:r>
    </w:p>
    <w:p w14:paraId="68D2E5B7" w14:textId="77777777" w:rsidR="008F475D" w:rsidRDefault="008F475D" w:rsidP="00C53B69">
      <w:pPr>
        <w:autoSpaceDE w:val="0"/>
        <w:autoSpaceDN w:val="0"/>
        <w:adjustRightInd w:val="0"/>
        <w:spacing w:after="0" w:line="240" w:lineRule="auto"/>
      </w:pPr>
    </w:p>
    <w:p w14:paraId="7DC39C8E" w14:textId="77777777" w:rsidR="008F475D" w:rsidRDefault="008F475D" w:rsidP="00C53B69">
      <w:pPr>
        <w:autoSpaceDE w:val="0"/>
        <w:autoSpaceDN w:val="0"/>
        <w:adjustRightInd w:val="0"/>
        <w:spacing w:after="0" w:line="240" w:lineRule="auto"/>
      </w:pPr>
      <w:r>
        <w:t>NOTE</w:t>
      </w:r>
      <w:r>
        <w:tab/>
        <w:t>A feature may occur as a type or an instance. Feature type or feature instance should be used when only one is meant.</w:t>
      </w:r>
    </w:p>
    <w:p w14:paraId="5459F62F" w14:textId="77777777" w:rsidR="008F475D" w:rsidRDefault="008F475D" w:rsidP="00C53B69">
      <w:pPr>
        <w:autoSpaceDE w:val="0"/>
        <w:autoSpaceDN w:val="0"/>
        <w:adjustRightInd w:val="0"/>
        <w:spacing w:after="0" w:line="240" w:lineRule="auto"/>
      </w:pPr>
    </w:p>
    <w:p w14:paraId="1A4659FE" w14:textId="77777777" w:rsidR="008F475D" w:rsidRDefault="008F475D" w:rsidP="00C53B69">
      <w:pPr>
        <w:autoSpaceDE w:val="0"/>
        <w:autoSpaceDN w:val="0"/>
        <w:adjustRightInd w:val="0"/>
        <w:spacing w:after="0" w:line="240" w:lineRule="auto"/>
      </w:pPr>
      <w:r>
        <w:t>EXAMPLE</w:t>
      </w:r>
      <w:r>
        <w:tab/>
      </w:r>
      <w:r>
        <w:tab/>
        <w:t>The phenomenon named ‘London Eye’ may be classified with other phenomena into a feature type ‘landmark’</w:t>
      </w:r>
    </w:p>
    <w:p w14:paraId="0997A916" w14:textId="77777777" w:rsidR="00A81E6E" w:rsidRPr="008F475D" w:rsidRDefault="00A81E6E" w:rsidP="00C53B69">
      <w:pPr>
        <w:autoSpaceDE w:val="0"/>
        <w:autoSpaceDN w:val="0"/>
        <w:adjustRightInd w:val="0"/>
        <w:spacing w:after="0" w:line="240" w:lineRule="auto"/>
      </w:pPr>
    </w:p>
    <w:p w14:paraId="20851104"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26" w:name="_Toc346149784"/>
      <w:bookmarkStart w:id="127" w:name="_Toc346156158"/>
      <w:bookmarkStart w:id="128" w:name="_Toc348447688"/>
      <w:bookmarkStart w:id="129" w:name="_Toc368904926"/>
      <w:bookmarkStart w:id="130" w:name="_Toc392576963"/>
      <w:bookmarkStart w:id="131" w:name="_Toc412540100"/>
      <w:bookmarkStart w:id="132" w:name="_Toc439685234"/>
      <w:r w:rsidRPr="0018789C">
        <w:rPr>
          <w:rFonts w:cs="Arial"/>
          <w:sz w:val="20"/>
        </w:rPr>
        <w:t>Geometric Primitive</w:t>
      </w:r>
      <w:bookmarkEnd w:id="126"/>
      <w:bookmarkEnd w:id="127"/>
      <w:bookmarkEnd w:id="128"/>
      <w:bookmarkEnd w:id="129"/>
      <w:bookmarkEnd w:id="130"/>
      <w:bookmarkEnd w:id="131"/>
      <w:bookmarkEnd w:id="132"/>
    </w:p>
    <w:p w14:paraId="5E31C72C" w14:textId="57425351" w:rsidR="0018789C" w:rsidRPr="0018789C" w:rsidRDefault="0018789C" w:rsidP="0018789C">
      <w:pPr>
        <w:rPr>
          <w:rFonts w:cs="Arial"/>
        </w:rPr>
      </w:pPr>
      <w:r>
        <w:rPr>
          <w:rFonts w:cs="Arial"/>
        </w:rPr>
        <w:t>A plain point, a plain curve, a plain surface</w:t>
      </w:r>
      <w:r w:rsidRPr="0018789C">
        <w:rPr>
          <w:rFonts w:cs="Arial"/>
        </w:rPr>
        <w:t xml:space="preserve"> as defined in geometry (</w:t>
      </w:r>
      <w:r w:rsidR="001E5997">
        <w:rPr>
          <w:rFonts w:cs="Arial" w:hint="eastAsia"/>
        </w:rPr>
        <w:t>That is</w:t>
      </w:r>
      <w:r w:rsidRPr="0018789C">
        <w:rPr>
          <w:rFonts w:cs="Arial"/>
        </w:rPr>
        <w:t xml:space="preserve"> without any meaning attached).</w:t>
      </w:r>
    </w:p>
    <w:p w14:paraId="36B2D853"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33" w:name="_Toc368904927"/>
      <w:bookmarkStart w:id="134" w:name="_Toc392576964"/>
      <w:bookmarkStart w:id="135" w:name="_Toc412540101"/>
      <w:bookmarkStart w:id="136" w:name="_Toc439685235"/>
      <w:bookmarkStart w:id="137" w:name="_Toc346149785"/>
      <w:bookmarkStart w:id="138" w:name="_Toc346156159"/>
      <w:bookmarkStart w:id="139" w:name="_Toc348447689"/>
      <w:r w:rsidRPr="0018789C">
        <w:rPr>
          <w:rFonts w:cs="Arial"/>
          <w:sz w:val="20"/>
        </w:rPr>
        <w:lastRenderedPageBreak/>
        <w:t>Indication</w:t>
      </w:r>
      <w:bookmarkEnd w:id="133"/>
      <w:bookmarkEnd w:id="134"/>
      <w:bookmarkEnd w:id="135"/>
      <w:bookmarkEnd w:id="136"/>
    </w:p>
    <w:p w14:paraId="17F734DA" w14:textId="40CC5496" w:rsidR="005E27CA" w:rsidRPr="00B74585" w:rsidRDefault="0018789C" w:rsidP="00B74585">
      <w:pPr>
        <w:rPr>
          <w:rFonts w:cs="Arial"/>
        </w:rPr>
      </w:pPr>
      <w:bookmarkStart w:id="140" w:name="_Toc353889549"/>
      <w:bookmarkStart w:id="141" w:name="_Toc353889829"/>
      <w:bookmarkStart w:id="142" w:name="_Toc353960579"/>
      <w:proofErr w:type="gramStart"/>
      <w:r w:rsidRPr="0018789C">
        <w:rPr>
          <w:rFonts w:cs="Arial"/>
          <w:lang w:eastAsia="en-GB"/>
        </w:rPr>
        <w:t>Visual indication giving information about the condition of a system or equipment.</w:t>
      </w:r>
      <w:proofErr w:type="gramEnd"/>
      <w:r w:rsidRPr="0018789C">
        <w:rPr>
          <w:rFonts w:cs="Arial"/>
          <w:bCs/>
          <w:lang w:eastAsia="en-GB"/>
        </w:rPr>
        <w:t xml:space="preserve"> </w:t>
      </w:r>
      <w:bookmarkEnd w:id="140"/>
      <w:bookmarkEnd w:id="141"/>
      <w:bookmarkEnd w:id="142"/>
      <w:bookmarkEnd w:id="137"/>
      <w:bookmarkEnd w:id="138"/>
      <w:bookmarkEnd w:id="139"/>
    </w:p>
    <w:p w14:paraId="01B33EEE" w14:textId="77777777" w:rsidR="00DA4B97" w:rsidRPr="00DA4B97" w:rsidRDefault="00DA4B97" w:rsidP="00C53B69">
      <w:pPr>
        <w:spacing w:before="100" w:beforeAutospacing="1" w:after="100" w:afterAutospacing="1"/>
        <w:rPr>
          <w:b/>
        </w:rPr>
      </w:pPr>
      <w:r w:rsidRPr="00DA4B97">
        <w:rPr>
          <w:rFonts w:cs="Arial"/>
          <w:b/>
        </w:rPr>
        <w:t xml:space="preserve">Minimum Display Scale </w:t>
      </w:r>
    </w:p>
    <w:p w14:paraId="5481D89F" w14:textId="77777777" w:rsidR="00DA4B97" w:rsidRPr="00DA4B97" w:rsidRDefault="00DA4B97" w:rsidP="00C53B69">
      <w:pPr>
        <w:spacing w:before="100" w:beforeAutospacing="1" w:after="100" w:afterAutospacing="1"/>
      </w:pPr>
      <w:r w:rsidRPr="00DA4B97">
        <w:rPr>
          <w:rFonts w:cs="Arial"/>
        </w:rPr>
        <w:t>The smaller value of the ratio of the linear dimensions of features of a dataset presented in the display and the actual dimensions of the features represented (smallest scale) of the scale range of the dataset.</w:t>
      </w:r>
    </w:p>
    <w:p w14:paraId="14603365" w14:textId="77777777" w:rsidR="00DA4B97" w:rsidRPr="00DA4B97" w:rsidRDefault="00DA4B97" w:rsidP="00C53B69">
      <w:pPr>
        <w:spacing w:before="100" w:beforeAutospacing="1" w:after="100" w:afterAutospacing="1"/>
        <w:rPr>
          <w:b/>
        </w:rPr>
      </w:pPr>
      <w:r w:rsidRPr="00DA4B97">
        <w:rPr>
          <w:rFonts w:cs="Arial"/>
          <w:b/>
        </w:rPr>
        <w:t xml:space="preserve">Maximum Display Scale </w:t>
      </w:r>
    </w:p>
    <w:p w14:paraId="49A055D3" w14:textId="77777777" w:rsidR="00DA4B97" w:rsidRDefault="00DA4B97" w:rsidP="00C53B69">
      <w:pPr>
        <w:autoSpaceDE w:val="0"/>
        <w:autoSpaceDN w:val="0"/>
        <w:adjustRightInd w:val="0"/>
        <w:spacing w:after="0" w:line="240" w:lineRule="auto"/>
        <w:rPr>
          <w:rFonts w:cs="Arial"/>
        </w:rPr>
      </w:pPr>
      <w:r w:rsidRPr="00DA4B97">
        <w:rPr>
          <w:rFonts w:cs="Arial"/>
        </w:rPr>
        <w:t>The larger value of the ratio of the linear dimensions of features of a dataset presented in the display and the actual dimensions of the features represented (largest scale) of the scale range of the dataset</w:t>
      </w:r>
      <w:r>
        <w:rPr>
          <w:rFonts w:cs="Arial"/>
        </w:rPr>
        <w:t>.</w:t>
      </w:r>
    </w:p>
    <w:p w14:paraId="2EBB9180" w14:textId="77777777" w:rsidR="0018789C" w:rsidRDefault="0018789C" w:rsidP="00C53B69">
      <w:pPr>
        <w:autoSpaceDE w:val="0"/>
        <w:autoSpaceDN w:val="0"/>
        <w:adjustRightInd w:val="0"/>
        <w:spacing w:after="0" w:line="240" w:lineRule="auto"/>
        <w:rPr>
          <w:rFonts w:cs="Arial"/>
        </w:rPr>
      </w:pPr>
    </w:p>
    <w:p w14:paraId="03EBBC88" w14:textId="27DEE4B4"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43" w:name="_Toc346149786"/>
      <w:bookmarkStart w:id="144" w:name="_Toc346156160"/>
      <w:bookmarkStart w:id="145" w:name="_Toc348447690"/>
      <w:bookmarkStart w:id="146" w:name="_Toc368904929"/>
      <w:bookmarkStart w:id="147" w:name="_Toc392576965"/>
      <w:bookmarkStart w:id="148" w:name="_Toc412540102"/>
      <w:bookmarkStart w:id="149" w:name="_Toc439685236"/>
      <w:r w:rsidRPr="0018789C">
        <w:rPr>
          <w:rFonts w:cs="Arial"/>
          <w:sz w:val="20"/>
        </w:rPr>
        <w:t xml:space="preserve">No symbol </w:t>
      </w:r>
      <w:r w:rsidR="004F269C">
        <w:rPr>
          <w:rFonts w:cs="Arial"/>
          <w:sz w:val="20"/>
        </w:rPr>
        <w:t>Feature</w:t>
      </w:r>
      <w:bookmarkEnd w:id="143"/>
      <w:bookmarkEnd w:id="144"/>
      <w:bookmarkEnd w:id="145"/>
      <w:bookmarkEnd w:id="146"/>
      <w:bookmarkEnd w:id="147"/>
      <w:bookmarkEnd w:id="148"/>
      <w:bookmarkEnd w:id="149"/>
    </w:p>
    <w:p w14:paraId="3E11092C" w14:textId="105E32BA"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In some cases, the database contains information that is not intended for display. (An example might be a general area such as 'Great Australian Bight' which would be available for an answer to cursor interrogation of the sea area.)</w:t>
      </w:r>
    </w:p>
    <w:p w14:paraId="2E99BBB6"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50" w:name="_Toc346149787"/>
      <w:bookmarkStart w:id="151" w:name="_Toc346156161"/>
      <w:bookmarkStart w:id="152" w:name="_Toc348447691"/>
      <w:bookmarkStart w:id="153" w:name="_Toc368904930"/>
      <w:bookmarkStart w:id="154" w:name="_Toc392576966"/>
      <w:bookmarkStart w:id="155" w:name="_Toc412540103"/>
      <w:bookmarkStart w:id="156" w:name="_Toc439685237"/>
      <w:r w:rsidRPr="0018789C">
        <w:rPr>
          <w:rFonts w:cs="Arial"/>
          <w:sz w:val="20"/>
        </w:rPr>
        <w:t>Opaque fill</w:t>
      </w:r>
      <w:bookmarkEnd w:id="150"/>
      <w:bookmarkEnd w:id="151"/>
      <w:bookmarkEnd w:id="152"/>
      <w:bookmarkEnd w:id="153"/>
      <w:bookmarkEnd w:id="154"/>
      <w:bookmarkEnd w:id="155"/>
      <w:bookmarkEnd w:id="156"/>
    </w:p>
    <w:p w14:paraId="0378B45A" w14:textId="5B90EBB6"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The background is completely filled with the colour fill. </w:t>
      </w:r>
      <w:proofErr w:type="gramStart"/>
      <w:r w:rsidRPr="0018789C">
        <w:rPr>
          <w:rFonts w:cs="Arial"/>
        </w:rPr>
        <w:t>(</w:t>
      </w:r>
      <w:r w:rsidR="000B0F46">
        <w:rPr>
          <w:rFonts w:cs="Arial"/>
        </w:rPr>
        <w:t>For example,</w:t>
      </w:r>
      <w:r w:rsidRPr="0018789C">
        <w:rPr>
          <w:rFonts w:cs="Arial"/>
        </w:rPr>
        <w:t xml:space="preserve"> depth area).</w:t>
      </w:r>
      <w:proofErr w:type="gramEnd"/>
      <w:r w:rsidRPr="0018789C">
        <w:rPr>
          <w:rFonts w:cs="Arial"/>
        </w:rPr>
        <w:t xml:space="preserve"> The point and line SENC </w:t>
      </w:r>
      <w:r w:rsidRPr="000B0F46">
        <w:rPr>
          <w:rFonts w:cs="Arial"/>
        </w:rPr>
        <w:t xml:space="preserve">features may </w:t>
      </w:r>
      <w:r w:rsidRPr="0018789C">
        <w:rPr>
          <w:rFonts w:cs="Arial"/>
        </w:rPr>
        <w:t xml:space="preserve">be overwritten. The raw RADAR image is a special case of opaque fill which overwrites all other features </w:t>
      </w:r>
      <w:proofErr w:type="gramStart"/>
      <w:r w:rsidRPr="0018789C">
        <w:rPr>
          <w:rFonts w:cs="Arial"/>
        </w:rPr>
        <w:t>expect</w:t>
      </w:r>
      <w:proofErr w:type="gramEnd"/>
      <w:r w:rsidRPr="0018789C">
        <w:rPr>
          <w:rFonts w:cs="Arial"/>
        </w:rPr>
        <w:t xml:space="preserve"> those with "priority over radar" (OVERRADAR).</w:t>
      </w:r>
    </w:p>
    <w:p w14:paraId="48AB839D"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57" w:name="_Toc346149788"/>
      <w:bookmarkStart w:id="158" w:name="_Toc346156162"/>
      <w:bookmarkStart w:id="159" w:name="_Toc348447692"/>
      <w:bookmarkStart w:id="160" w:name="_Toc368904931"/>
      <w:bookmarkStart w:id="161" w:name="_Toc392576967"/>
      <w:bookmarkStart w:id="162" w:name="_Toc412540104"/>
      <w:bookmarkStart w:id="163" w:name="_Toc439685238"/>
      <w:r w:rsidRPr="0018789C">
        <w:rPr>
          <w:rFonts w:cs="Arial"/>
          <w:sz w:val="20"/>
        </w:rPr>
        <w:t>Pattern fill</w:t>
      </w:r>
      <w:bookmarkEnd w:id="157"/>
      <w:bookmarkEnd w:id="158"/>
      <w:bookmarkEnd w:id="159"/>
      <w:bookmarkEnd w:id="160"/>
      <w:bookmarkEnd w:id="161"/>
      <w:bookmarkEnd w:id="162"/>
      <w:bookmarkEnd w:id="163"/>
    </w:p>
    <w:p w14:paraId="46FAF596" w14:textId="333AD2FD"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A method of identifying areas by large, faintly coloured symbols </w:t>
      </w:r>
      <w:proofErr w:type="spellStart"/>
      <w:r w:rsidRPr="0018789C">
        <w:rPr>
          <w:rFonts w:cs="Arial"/>
        </w:rPr>
        <w:t>well spaced</w:t>
      </w:r>
      <w:proofErr w:type="spellEnd"/>
      <w:r w:rsidRPr="0018789C">
        <w:rPr>
          <w:rFonts w:cs="Arial"/>
        </w:rPr>
        <w:t xml:space="preserve"> out across the area. A pattern spacing algorithm ensures that the pattern symbols are visible without being so dense as to cause clutter. Used to ensure pattern symbols are always visible at any display scale.</w:t>
      </w:r>
    </w:p>
    <w:p w14:paraId="24AC43A6"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64" w:name="_Toc346149789"/>
      <w:bookmarkStart w:id="165" w:name="_Toc346156163"/>
      <w:bookmarkStart w:id="166" w:name="_Toc348447693"/>
      <w:bookmarkStart w:id="167" w:name="_Toc368904932"/>
      <w:bookmarkStart w:id="168" w:name="_Toc392576968"/>
      <w:bookmarkStart w:id="169" w:name="_Toc412540105"/>
      <w:bookmarkStart w:id="170" w:name="_Toc439685239"/>
      <w:r w:rsidRPr="0018789C">
        <w:rPr>
          <w:rFonts w:cs="Arial"/>
          <w:sz w:val="20"/>
        </w:rPr>
        <w:t>Pivot Point</w:t>
      </w:r>
      <w:bookmarkEnd w:id="164"/>
      <w:bookmarkEnd w:id="165"/>
      <w:bookmarkEnd w:id="166"/>
      <w:bookmarkEnd w:id="167"/>
      <w:bookmarkEnd w:id="168"/>
      <w:bookmarkEnd w:id="169"/>
      <w:bookmarkEnd w:id="170"/>
    </w:p>
    <w:p w14:paraId="06A4AF6B" w14:textId="26832DEF" w:rsidR="0018789C" w:rsidRPr="0018789C" w:rsidRDefault="0018789C" w:rsidP="0018789C">
      <w:pPr>
        <w:rPr>
          <w:rFonts w:cs="Arial"/>
          <w:sz w:val="18"/>
        </w:rPr>
      </w:pPr>
      <w:r w:rsidRPr="0018789C">
        <w:rPr>
          <w:rFonts w:cs="Arial"/>
        </w:rPr>
        <w:t xml:space="preserve">The pivot point is the point around which the symbol gets scaled and rotated. When the symbol is placed in the world space, the symbol's pivot point is positioned exactly on the </w:t>
      </w:r>
      <w:r w:rsidR="00492EEB">
        <w:rPr>
          <w:rFonts w:cs="Arial" w:hint="eastAsia"/>
        </w:rPr>
        <w:t>feature</w:t>
      </w:r>
      <w:r w:rsidR="00492EEB">
        <w:rPr>
          <w:rFonts w:cs="Arial"/>
        </w:rPr>
        <w:t>’</w:t>
      </w:r>
      <w:r w:rsidR="00492EEB">
        <w:rPr>
          <w:rFonts w:cs="Arial" w:hint="eastAsia"/>
        </w:rPr>
        <w:t>s</w:t>
      </w:r>
      <w:r w:rsidRPr="0018789C">
        <w:rPr>
          <w:rFonts w:cs="Arial"/>
        </w:rPr>
        <w:t xml:space="preserve"> position and all elements of the symbol are geometrically related to that position.</w:t>
      </w:r>
    </w:p>
    <w:p w14:paraId="76EA5E7B"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71" w:name="_Toc346149790"/>
      <w:bookmarkStart w:id="172" w:name="_Toc346156164"/>
      <w:bookmarkStart w:id="173" w:name="_Toc348447694"/>
      <w:bookmarkStart w:id="174" w:name="_Toc368904933"/>
      <w:bookmarkStart w:id="175" w:name="_Toc392576969"/>
      <w:bookmarkStart w:id="176" w:name="_Toc412540106"/>
      <w:bookmarkStart w:id="177" w:name="_Toc439685240"/>
      <w:r w:rsidRPr="0018789C">
        <w:rPr>
          <w:rFonts w:cs="Arial"/>
          <w:sz w:val="20"/>
        </w:rPr>
        <w:t>Radar Priority</w:t>
      </w:r>
      <w:bookmarkEnd w:id="171"/>
      <w:bookmarkEnd w:id="172"/>
      <w:bookmarkEnd w:id="173"/>
      <w:bookmarkEnd w:id="174"/>
      <w:bookmarkEnd w:id="175"/>
      <w:bookmarkEnd w:id="176"/>
      <w:bookmarkEnd w:id="177"/>
    </w:p>
    <w:p w14:paraId="24581CAB" w14:textId="1185E5B2" w:rsidR="0018789C" w:rsidRPr="0018789C" w:rsidRDefault="004F269C" w:rsidP="0018789C">
      <w:pPr>
        <w:rPr>
          <w:rFonts w:cs="Arial"/>
          <w:sz w:val="18"/>
        </w:rPr>
      </w:pPr>
      <w:r>
        <w:rPr>
          <w:rFonts w:cs="Arial"/>
        </w:rPr>
        <w:t xml:space="preserve">The </w:t>
      </w:r>
      <w:r w:rsidR="0018789C" w:rsidRPr="0018789C">
        <w:rPr>
          <w:rFonts w:cs="Arial"/>
        </w:rPr>
        <w:t xml:space="preserve">IMO </w:t>
      </w:r>
      <w:r w:rsidR="00492EEB">
        <w:rPr>
          <w:rFonts w:cs="Arial" w:hint="eastAsia"/>
        </w:rPr>
        <w:t xml:space="preserve">ECDIS </w:t>
      </w:r>
      <w:r w:rsidR="0018789C" w:rsidRPr="0018789C">
        <w:rPr>
          <w:rFonts w:cs="Arial"/>
        </w:rPr>
        <w:t>P</w:t>
      </w:r>
      <w:r>
        <w:rPr>
          <w:rFonts w:cs="Arial"/>
        </w:rPr>
        <w:t xml:space="preserve">erformance </w:t>
      </w:r>
      <w:r w:rsidR="0018789C" w:rsidRPr="0018789C">
        <w:rPr>
          <w:rFonts w:cs="Arial"/>
        </w:rPr>
        <w:t>S</w:t>
      </w:r>
      <w:r>
        <w:rPr>
          <w:rFonts w:cs="Arial"/>
        </w:rPr>
        <w:t>tandard</w:t>
      </w:r>
      <w:r w:rsidR="0018789C" w:rsidRPr="0018789C">
        <w:rPr>
          <w:rFonts w:cs="Arial"/>
        </w:rPr>
        <w:t xml:space="preserve"> requires that radar can be switched off with a "single action control" in order to see SENC and Mariners info clearly. However certain other info, such as planned route, safety contour, </w:t>
      </w:r>
      <w:proofErr w:type="gramStart"/>
      <w:r w:rsidR="0018789C" w:rsidRPr="0018789C">
        <w:rPr>
          <w:rFonts w:cs="Arial"/>
        </w:rPr>
        <w:t>coastline</w:t>
      </w:r>
      <w:proofErr w:type="gramEnd"/>
      <w:r w:rsidR="0018789C" w:rsidRPr="0018789C">
        <w:rPr>
          <w:rFonts w:cs="Arial"/>
        </w:rPr>
        <w:t xml:space="preserve"> </w:t>
      </w:r>
      <w:r w:rsidR="003C5F50">
        <w:rPr>
          <w:rFonts w:cs="Arial"/>
        </w:rPr>
        <w:t>should</w:t>
      </w:r>
      <w:r w:rsidR="003C5F50" w:rsidRPr="0018789C">
        <w:rPr>
          <w:rFonts w:cs="Arial"/>
        </w:rPr>
        <w:t xml:space="preserve"> </w:t>
      </w:r>
      <w:r w:rsidR="0018789C" w:rsidRPr="0018789C">
        <w:rPr>
          <w:rFonts w:cs="Arial"/>
        </w:rPr>
        <w:t>always be written over the radar.</w:t>
      </w:r>
    </w:p>
    <w:p w14:paraId="6350994C"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78" w:name="_Toc346149791"/>
      <w:bookmarkStart w:id="179" w:name="_Toc346156165"/>
      <w:bookmarkStart w:id="180" w:name="_Toc348447695"/>
      <w:bookmarkStart w:id="181" w:name="_Toc368904934"/>
      <w:bookmarkStart w:id="182" w:name="_Toc392576970"/>
      <w:bookmarkStart w:id="183" w:name="_Toc412540107"/>
      <w:bookmarkStart w:id="184" w:name="_Toc439685241"/>
      <w:r w:rsidRPr="0018789C">
        <w:rPr>
          <w:rFonts w:cs="Arial"/>
          <w:sz w:val="20"/>
        </w:rPr>
        <w:t>Radar Transparency</w:t>
      </w:r>
      <w:bookmarkEnd w:id="178"/>
      <w:bookmarkEnd w:id="179"/>
      <w:bookmarkEnd w:id="180"/>
      <w:bookmarkEnd w:id="181"/>
      <w:bookmarkEnd w:id="182"/>
      <w:bookmarkEnd w:id="183"/>
      <w:bookmarkEnd w:id="184"/>
    </w:p>
    <w:p w14:paraId="2615D5E6" w14:textId="58C99629" w:rsidR="0018789C" w:rsidRPr="0018789C" w:rsidRDefault="0018789C" w:rsidP="0018789C">
      <w:pPr>
        <w:rPr>
          <w:rFonts w:cs="Arial"/>
          <w:sz w:val="18"/>
        </w:rPr>
      </w:pPr>
      <w:r w:rsidRPr="0018789C">
        <w:rPr>
          <w:rFonts w:cs="Arial"/>
        </w:rPr>
        <w:t xml:space="preserve">A method of varying the transparency of radar in a continuous progression from no radar to a totally opaque radar overlay, by merging the radar colour with the colour of the </w:t>
      </w:r>
      <w:r w:rsidR="00492EEB">
        <w:rPr>
          <w:rFonts w:cs="Arial" w:hint="eastAsia"/>
        </w:rPr>
        <w:t>feature</w:t>
      </w:r>
      <w:r w:rsidRPr="0018789C">
        <w:rPr>
          <w:rFonts w:cs="Arial"/>
        </w:rPr>
        <w:t xml:space="preserve"> it overlays at each pixel</w:t>
      </w:r>
    </w:p>
    <w:p w14:paraId="1D54D422"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185" w:name="_Toc346149792"/>
      <w:bookmarkStart w:id="186" w:name="_Toc346156166"/>
      <w:bookmarkStart w:id="187" w:name="_Toc348447696"/>
      <w:bookmarkStart w:id="188" w:name="_Toc368904935"/>
      <w:bookmarkStart w:id="189" w:name="_Toc392576971"/>
      <w:bookmarkStart w:id="190" w:name="_Toc412540108"/>
      <w:bookmarkStart w:id="191" w:name="_Toc439685242"/>
      <w:r w:rsidRPr="0018789C">
        <w:rPr>
          <w:rFonts w:cs="Arial"/>
          <w:sz w:val="20"/>
        </w:rPr>
        <w:t>SCAMIN</w:t>
      </w:r>
      <w:bookmarkEnd w:id="185"/>
      <w:bookmarkEnd w:id="186"/>
      <w:bookmarkEnd w:id="187"/>
      <w:bookmarkEnd w:id="188"/>
      <w:bookmarkEnd w:id="189"/>
      <w:bookmarkEnd w:id="190"/>
      <w:bookmarkEnd w:id="191"/>
    </w:p>
    <w:p w14:paraId="6AD7F32F" w14:textId="4483B146"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The smallest scale at which an </w:t>
      </w:r>
      <w:r w:rsidR="004F269C">
        <w:rPr>
          <w:rFonts w:cs="Arial"/>
        </w:rPr>
        <w:t>feature</w:t>
      </w:r>
      <w:r w:rsidRPr="0018789C">
        <w:rPr>
          <w:rFonts w:cs="Arial"/>
        </w:rPr>
        <w:t xml:space="preserve"> is displayed </w:t>
      </w:r>
      <w:proofErr w:type="gramStart"/>
      <w:r w:rsidRPr="0018789C">
        <w:rPr>
          <w:rFonts w:cs="Arial"/>
        </w:rPr>
        <w:t xml:space="preserve">( </w:t>
      </w:r>
      <w:r w:rsidR="000B0F46">
        <w:rPr>
          <w:rFonts w:cs="Arial"/>
        </w:rPr>
        <w:t>For</w:t>
      </w:r>
      <w:proofErr w:type="gramEnd"/>
      <w:r w:rsidR="000B0F46">
        <w:rPr>
          <w:rFonts w:cs="Arial"/>
        </w:rPr>
        <w:t xml:space="preserve"> example,</w:t>
      </w:r>
      <w:r>
        <w:rPr>
          <w:rFonts w:cs="Arial"/>
        </w:rPr>
        <w:t xml:space="preserve"> a minor light, SCAMIN of 1:45</w:t>
      </w:r>
      <w:r w:rsidRPr="0018789C">
        <w:rPr>
          <w:rFonts w:cs="Arial"/>
        </w:rPr>
        <w:t>,000, would not</w:t>
      </w:r>
      <w:r>
        <w:rPr>
          <w:rFonts w:cs="Arial"/>
        </w:rPr>
        <w:t xml:space="preserve"> be displayed at a scale of 1:90</w:t>
      </w:r>
      <w:r w:rsidRPr="0018789C">
        <w:rPr>
          <w:rFonts w:cs="Arial"/>
        </w:rPr>
        <w:t>,000).</w:t>
      </w:r>
    </w:p>
    <w:p w14:paraId="1254E371" w14:textId="47F7842C" w:rsidR="004F269C" w:rsidRDefault="004F26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192" w:name="_Toc412540109"/>
      <w:bookmarkStart w:id="193" w:name="_Toc439685243"/>
      <w:bookmarkStart w:id="194" w:name="_Toc346149793"/>
      <w:bookmarkStart w:id="195" w:name="_Toc346156167"/>
      <w:bookmarkStart w:id="196" w:name="_Toc348447697"/>
      <w:bookmarkStart w:id="197" w:name="_Toc368904936"/>
      <w:bookmarkStart w:id="198" w:name="_Toc392576972"/>
      <w:r>
        <w:rPr>
          <w:rFonts w:cs="Arial"/>
          <w:sz w:val="20"/>
        </w:rPr>
        <w:t>SENC</w:t>
      </w:r>
      <w:bookmarkEnd w:id="192"/>
      <w:bookmarkEnd w:id="193"/>
    </w:p>
    <w:p w14:paraId="5DA6181A" w14:textId="5AD59F22" w:rsidR="004F269C" w:rsidRPr="004F269C" w:rsidRDefault="004F269C" w:rsidP="000B0F46">
      <w:r>
        <w:t>In ECDIS means a database, in the manufacturer’s internal ECDIS format, resulting from the loss-less transformation of the entire ENC contents and its updates.  It is this database that is accessed by ECDIS for the display generation and other navigational functions, and is equivalent to an up-to-date paper chart. The SENC may also contain information added by the mariner and information from other sources.</w:t>
      </w:r>
    </w:p>
    <w:p w14:paraId="7999374D"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199" w:name="_Toc412540110"/>
      <w:bookmarkStart w:id="200" w:name="_Toc439685244"/>
      <w:r w:rsidRPr="0018789C">
        <w:rPr>
          <w:rFonts w:cs="Arial"/>
          <w:sz w:val="20"/>
        </w:rPr>
        <w:t>Simple Line Styles</w:t>
      </w:r>
      <w:bookmarkEnd w:id="194"/>
      <w:bookmarkEnd w:id="195"/>
      <w:bookmarkEnd w:id="196"/>
      <w:bookmarkEnd w:id="197"/>
      <w:bookmarkEnd w:id="198"/>
      <w:bookmarkEnd w:id="199"/>
      <w:bookmarkEnd w:id="200"/>
    </w:p>
    <w:p w14:paraId="4B2F9638" w14:textId="77777777" w:rsidR="0018789C" w:rsidRDefault="0018789C" w:rsidP="0018789C">
      <w:pPr>
        <w:rPr>
          <w:rFonts w:cs="Arial"/>
          <w:sz w:val="18"/>
        </w:rPr>
      </w:pPr>
      <w:proofErr w:type="gramStart"/>
      <w:r w:rsidRPr="0018789C">
        <w:rPr>
          <w:rFonts w:cs="Arial"/>
        </w:rPr>
        <w:t>Solid lines, dots and dashes.</w:t>
      </w:r>
      <w:proofErr w:type="gramEnd"/>
    </w:p>
    <w:p w14:paraId="3A9FB4A3" w14:textId="77777777" w:rsidR="0018789C" w:rsidRDefault="002F686D" w:rsidP="0018789C">
      <w:pPr>
        <w:spacing w:after="0"/>
        <w:rPr>
          <w:rFonts w:cs="Arial"/>
          <w:sz w:val="18"/>
        </w:rPr>
      </w:pPr>
      <w:r w:rsidRPr="002F686D">
        <w:rPr>
          <w:rFonts w:cs="Arial"/>
          <w:b/>
        </w:rPr>
        <w:lastRenderedPageBreak/>
        <w:t>Skin of the EARTH</w:t>
      </w:r>
    </w:p>
    <w:p w14:paraId="62AD9CC0" w14:textId="60257FBD" w:rsidR="004D07D1" w:rsidRDefault="004F269C" w:rsidP="0018789C">
      <w:pPr>
        <w:spacing w:after="0"/>
        <w:rPr>
          <w:rFonts w:cs="Arial"/>
        </w:rPr>
      </w:pPr>
      <w:r>
        <w:rPr>
          <w:rFonts w:cs="Arial"/>
        </w:rPr>
        <w:t xml:space="preserve"> </w:t>
      </w:r>
      <w:proofErr w:type="gramStart"/>
      <w:r>
        <w:rPr>
          <w:rFonts w:cs="Arial"/>
        </w:rPr>
        <w:t xml:space="preserve">A defined set of non-overlapping geographic features of geometric primitive surface, covering an area equivalent to that of meta-features </w:t>
      </w:r>
      <w:r w:rsidRPr="00B7175F">
        <w:rPr>
          <w:rFonts w:cs="Arial"/>
          <w:b/>
        </w:rPr>
        <w:t>Data</w:t>
      </w:r>
      <w:r w:rsidR="00B7175F">
        <w:rPr>
          <w:rFonts w:cs="Arial"/>
          <w:b/>
        </w:rPr>
        <w:t xml:space="preserve"> </w:t>
      </w:r>
      <w:r w:rsidRPr="00B7175F">
        <w:rPr>
          <w:rFonts w:cs="Arial"/>
          <w:b/>
        </w:rPr>
        <w:t>Coverage</w:t>
      </w:r>
      <w:r w:rsidR="004D07D1">
        <w:rPr>
          <w:rFonts w:cs="Arial"/>
        </w:rPr>
        <w:t>.</w:t>
      </w:r>
      <w:proofErr w:type="gramEnd"/>
      <w:r w:rsidR="004D07D1">
        <w:rPr>
          <w:rFonts w:cs="Arial"/>
        </w:rPr>
        <w:t xml:space="preserve">  </w:t>
      </w:r>
    </w:p>
    <w:p w14:paraId="6FC334CD" w14:textId="77777777" w:rsidR="00B7175F" w:rsidRDefault="00B7175F" w:rsidP="0018789C">
      <w:pPr>
        <w:spacing w:after="0"/>
        <w:rPr>
          <w:rFonts w:cs="Arial"/>
        </w:rPr>
      </w:pPr>
    </w:p>
    <w:p w14:paraId="71052881"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201" w:name="_Toc346149794"/>
      <w:bookmarkStart w:id="202" w:name="_Toc346156168"/>
      <w:bookmarkStart w:id="203" w:name="_Toc348447698"/>
      <w:bookmarkStart w:id="204" w:name="_Toc368904937"/>
      <w:bookmarkStart w:id="205" w:name="_Toc392576973"/>
      <w:bookmarkStart w:id="206" w:name="_Toc412540111"/>
      <w:bookmarkStart w:id="207" w:name="_Toc439685245"/>
      <w:r w:rsidRPr="0018789C">
        <w:rPr>
          <w:rFonts w:cs="Arial"/>
          <w:sz w:val="20"/>
        </w:rPr>
        <w:t>Symbol Size</w:t>
      </w:r>
      <w:bookmarkEnd w:id="201"/>
      <w:bookmarkEnd w:id="202"/>
      <w:bookmarkEnd w:id="203"/>
      <w:bookmarkEnd w:id="204"/>
      <w:bookmarkEnd w:id="205"/>
      <w:bookmarkEnd w:id="206"/>
      <w:bookmarkEnd w:id="207"/>
    </w:p>
    <w:p w14:paraId="2531B03C" w14:textId="1B46FF39"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The size is specified in normalized units of 0.01 mm. The minimum dimension is always more than 4 mm. This size applies to display on a standard minimum screen</w:t>
      </w:r>
      <w:r w:rsidR="00B7175F">
        <w:rPr>
          <w:rFonts w:cs="Arial"/>
        </w:rPr>
        <w:t>.</w:t>
      </w:r>
    </w:p>
    <w:p w14:paraId="7E42C409"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208" w:name="_Toc346149795"/>
      <w:bookmarkStart w:id="209" w:name="_Toc346156169"/>
      <w:bookmarkStart w:id="210" w:name="_Toc348447699"/>
      <w:bookmarkStart w:id="211" w:name="_Toc368904938"/>
      <w:bookmarkStart w:id="212" w:name="_Toc392576974"/>
      <w:bookmarkStart w:id="213" w:name="_Toc412540112"/>
      <w:bookmarkStart w:id="214" w:name="_Toc439685246"/>
      <w:proofErr w:type="spellStart"/>
      <w:r w:rsidRPr="0018789C">
        <w:rPr>
          <w:rFonts w:cs="Arial"/>
          <w:sz w:val="20"/>
        </w:rPr>
        <w:t>Symbology</w:t>
      </w:r>
      <w:proofErr w:type="spellEnd"/>
      <w:r w:rsidRPr="0018789C">
        <w:rPr>
          <w:rFonts w:cs="Arial"/>
          <w:sz w:val="20"/>
        </w:rPr>
        <w:t xml:space="preserve"> Instruction</w:t>
      </w:r>
      <w:bookmarkEnd w:id="208"/>
      <w:bookmarkEnd w:id="209"/>
      <w:bookmarkEnd w:id="210"/>
      <w:bookmarkEnd w:id="211"/>
      <w:bookmarkEnd w:id="212"/>
      <w:bookmarkEnd w:id="213"/>
      <w:bookmarkEnd w:id="214"/>
    </w:p>
    <w:p w14:paraId="3A0FC81A" w14:textId="3688CCD1"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A machine readable symbolization order used in look-up tables to link </w:t>
      </w:r>
      <w:r w:rsidR="00492EEB">
        <w:rPr>
          <w:rFonts w:cs="Arial" w:hint="eastAsia"/>
        </w:rPr>
        <w:t>feature</w:t>
      </w:r>
      <w:r w:rsidRPr="0018789C">
        <w:rPr>
          <w:rFonts w:cs="Arial"/>
        </w:rPr>
        <w:t>-classes to symbols, in straight forward cases (</w:t>
      </w:r>
      <w:r w:rsidR="00492EEB">
        <w:rPr>
          <w:rFonts w:cs="Arial" w:hint="eastAsia"/>
        </w:rPr>
        <w:t>That is</w:t>
      </w:r>
      <w:r w:rsidRPr="0018789C">
        <w:rPr>
          <w:rFonts w:cs="Arial"/>
        </w:rPr>
        <w:t xml:space="preserve"> where a conditional </w:t>
      </w:r>
      <w:proofErr w:type="spellStart"/>
      <w:r w:rsidRPr="0018789C">
        <w:rPr>
          <w:rFonts w:cs="Arial"/>
        </w:rPr>
        <w:t>symbology</w:t>
      </w:r>
      <w:proofErr w:type="spellEnd"/>
      <w:r w:rsidRPr="0018789C">
        <w:rPr>
          <w:rFonts w:cs="Arial"/>
        </w:rPr>
        <w:t xml:space="preserve"> instruction is not required)</w:t>
      </w:r>
    </w:p>
    <w:p w14:paraId="0A7C700E"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jc w:val="left"/>
        <w:rPr>
          <w:rFonts w:cs="Arial"/>
          <w:sz w:val="20"/>
        </w:rPr>
      </w:pPr>
      <w:bookmarkStart w:id="215" w:name="_Toc346149796"/>
      <w:bookmarkStart w:id="216" w:name="_Toc346156170"/>
      <w:bookmarkStart w:id="217" w:name="_Toc348447700"/>
      <w:bookmarkStart w:id="218" w:name="_Toc368904939"/>
      <w:bookmarkStart w:id="219" w:name="_Toc392576975"/>
      <w:bookmarkStart w:id="220" w:name="_Toc412540113"/>
      <w:bookmarkStart w:id="221" w:name="_Toc439685247"/>
      <w:r w:rsidRPr="0018789C">
        <w:rPr>
          <w:rFonts w:cs="Arial"/>
          <w:sz w:val="20"/>
        </w:rPr>
        <w:t>Text Label</w:t>
      </w:r>
      <w:bookmarkEnd w:id="215"/>
      <w:bookmarkEnd w:id="216"/>
      <w:bookmarkEnd w:id="217"/>
      <w:bookmarkEnd w:id="218"/>
      <w:bookmarkEnd w:id="219"/>
      <w:bookmarkEnd w:id="220"/>
      <w:bookmarkEnd w:id="221"/>
    </w:p>
    <w:p w14:paraId="5F4357AE" w14:textId="39262EE4" w:rsidR="0018789C" w:rsidRPr="0018789C" w:rsidRDefault="0018789C" w:rsidP="0018789C">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A textual description of </w:t>
      </w:r>
      <w:proofErr w:type="gramStart"/>
      <w:r w:rsidRPr="0018789C">
        <w:rPr>
          <w:rFonts w:cs="Arial"/>
        </w:rPr>
        <w:t>an</w:t>
      </w:r>
      <w:proofErr w:type="gramEnd"/>
      <w:r w:rsidRPr="0018789C">
        <w:rPr>
          <w:rFonts w:cs="Arial"/>
        </w:rPr>
        <w:t xml:space="preserve"> </w:t>
      </w:r>
      <w:r w:rsidR="00492EEB">
        <w:rPr>
          <w:rFonts w:cs="Arial" w:hint="eastAsia"/>
        </w:rPr>
        <w:t>feature</w:t>
      </w:r>
      <w:r w:rsidRPr="0018789C">
        <w:rPr>
          <w:rFonts w:cs="Arial"/>
        </w:rPr>
        <w:t>. Can be formatted to include standard text as well as feature attribute values. For example, light</w:t>
      </w:r>
      <w:r>
        <w:rPr>
          <w:rFonts w:cs="Arial"/>
        </w:rPr>
        <w:t xml:space="preserve"> descriptions, place names etc.</w:t>
      </w:r>
    </w:p>
    <w:p w14:paraId="35878EF2" w14:textId="77777777" w:rsidR="0018789C" w:rsidRPr="0018789C" w:rsidRDefault="0018789C" w:rsidP="0018789C">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cs="Arial"/>
          <w:sz w:val="20"/>
        </w:rPr>
      </w:pPr>
      <w:bookmarkStart w:id="222" w:name="_Toc346149799"/>
      <w:bookmarkStart w:id="223" w:name="_Toc346156173"/>
      <w:bookmarkStart w:id="224" w:name="_Toc348447703"/>
      <w:bookmarkStart w:id="225" w:name="_Toc368904942"/>
      <w:bookmarkStart w:id="226" w:name="_Toc392576976"/>
      <w:bookmarkStart w:id="227" w:name="_Toc412540114"/>
      <w:bookmarkStart w:id="228" w:name="_Toc439685248"/>
      <w:r w:rsidRPr="0018789C">
        <w:rPr>
          <w:rFonts w:cs="Arial"/>
          <w:sz w:val="20"/>
        </w:rPr>
        <w:t>Transparent Fill</w:t>
      </w:r>
      <w:bookmarkEnd w:id="222"/>
      <w:bookmarkEnd w:id="223"/>
      <w:bookmarkEnd w:id="224"/>
      <w:bookmarkEnd w:id="225"/>
      <w:bookmarkEnd w:id="226"/>
      <w:bookmarkEnd w:id="227"/>
      <w:bookmarkEnd w:id="228"/>
    </w:p>
    <w:p w14:paraId="13F9E201" w14:textId="0DB9E2AF" w:rsidR="0018789C" w:rsidRPr="0018789C" w:rsidRDefault="0018789C" w:rsidP="001878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18789C">
        <w:rPr>
          <w:rFonts w:cs="Arial"/>
        </w:rPr>
        <w:t xml:space="preserve">A method of identifying </w:t>
      </w:r>
      <w:r w:rsidR="004F269C">
        <w:rPr>
          <w:rFonts w:cs="Arial"/>
        </w:rPr>
        <w:t>features of geometric primitive surface</w:t>
      </w:r>
      <w:r w:rsidRPr="0018789C">
        <w:rPr>
          <w:rFonts w:cs="Arial"/>
        </w:rPr>
        <w:t xml:space="preserve"> by covering a given percentage of each 4 pixel square with the fill colour, leaving the remainder "transparent". </w:t>
      </w:r>
      <w:proofErr w:type="gramStart"/>
      <w:r w:rsidRPr="0018789C">
        <w:rPr>
          <w:rFonts w:cs="Arial"/>
        </w:rPr>
        <w:t>Used to ensure the information underneath shows through.</w:t>
      </w:r>
      <w:proofErr w:type="gramEnd"/>
    </w:p>
    <w:p w14:paraId="745FF6C2" w14:textId="77777777" w:rsidR="0018789C" w:rsidRPr="0018789C" w:rsidRDefault="0018789C" w:rsidP="0018789C">
      <w:pPr>
        <w:pStyle w:val="Heading2"/>
        <w:numPr>
          <w:ilvl w:val="0"/>
          <w:numId w:val="0"/>
        </w:numPr>
        <w:tabs>
          <w:tab w:val="clear" w:pos="540"/>
          <w:tab w:val="clear" w:pos="700"/>
          <w:tab w:val="left" w:pos="-720"/>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before="0" w:after="0" w:line="240" w:lineRule="auto"/>
        <w:ind w:left="576" w:hanging="576"/>
        <w:jc w:val="left"/>
        <w:rPr>
          <w:rFonts w:cs="Arial"/>
          <w:sz w:val="20"/>
        </w:rPr>
      </w:pPr>
      <w:bookmarkStart w:id="229" w:name="_Toc368904945"/>
      <w:bookmarkStart w:id="230" w:name="_Toc392576977"/>
      <w:bookmarkStart w:id="231" w:name="_Toc412540115"/>
      <w:bookmarkStart w:id="232" w:name="_Toc439685249"/>
      <w:r w:rsidRPr="0018789C">
        <w:rPr>
          <w:rFonts w:cs="Arial"/>
          <w:sz w:val="20"/>
        </w:rPr>
        <w:t>Warning</w:t>
      </w:r>
      <w:bookmarkEnd w:id="229"/>
      <w:bookmarkEnd w:id="230"/>
      <w:bookmarkEnd w:id="231"/>
      <w:bookmarkEnd w:id="232"/>
      <w:r w:rsidRPr="0018789C">
        <w:rPr>
          <w:rFonts w:cs="Arial"/>
          <w:sz w:val="20"/>
        </w:rPr>
        <w:tab/>
      </w:r>
      <w:r w:rsidRPr="0018789C">
        <w:rPr>
          <w:rFonts w:cs="Arial"/>
          <w:sz w:val="20"/>
        </w:rPr>
        <w:tab/>
      </w:r>
    </w:p>
    <w:p w14:paraId="208A6BBC" w14:textId="77777777" w:rsidR="0018789C" w:rsidRPr="0018789C" w:rsidRDefault="0018789C" w:rsidP="0018789C">
      <w:pPr>
        <w:rPr>
          <w:rFonts w:cs="Arial"/>
        </w:rPr>
      </w:pPr>
      <w:r w:rsidRPr="0018789C">
        <w:rPr>
          <w:rFonts w:cs="Arial"/>
        </w:rPr>
        <w:t xml:space="preserve">(MSC.302/A) alert for condition requiring immediate attention, but no immediate action by the bridge team. Warnings are presented for precautionary reasons to make the bridge team aware of changed conditions which are not immediately hazardous, but </w:t>
      </w:r>
      <w:r w:rsidRPr="003176BC">
        <w:rPr>
          <w:rFonts w:cs="Arial"/>
        </w:rPr>
        <w:t>may</w:t>
      </w:r>
      <w:r w:rsidRPr="0018789C">
        <w:rPr>
          <w:rFonts w:cs="Arial"/>
        </w:rPr>
        <w:t xml:space="preserve"> become so if no action is taken.</w:t>
      </w:r>
    </w:p>
    <w:p w14:paraId="32E3F6F1" w14:textId="77777777" w:rsidR="0018789C" w:rsidRPr="0018789C" w:rsidRDefault="0018789C" w:rsidP="0018789C">
      <w:pPr>
        <w:spacing w:after="0"/>
        <w:rPr>
          <w:rFonts w:cs="Arial"/>
          <w:sz w:val="18"/>
        </w:rPr>
      </w:pPr>
    </w:p>
    <w:p w14:paraId="29DAA851" w14:textId="77777777" w:rsidR="0018789C" w:rsidRPr="004D07D1" w:rsidRDefault="0018789C" w:rsidP="00C53B69">
      <w:pPr>
        <w:autoSpaceDE w:val="0"/>
        <w:autoSpaceDN w:val="0"/>
        <w:adjustRightInd w:val="0"/>
        <w:spacing w:after="0" w:line="240" w:lineRule="auto"/>
        <w:rPr>
          <w:rFonts w:cs="Arial"/>
        </w:rPr>
      </w:pPr>
    </w:p>
    <w:p w14:paraId="1A52F192" w14:textId="77777777" w:rsidR="00CE581F" w:rsidRPr="00CE581F" w:rsidRDefault="00CE581F" w:rsidP="00C53B69">
      <w:pPr>
        <w:autoSpaceDE w:val="0"/>
        <w:autoSpaceDN w:val="0"/>
        <w:adjustRightInd w:val="0"/>
        <w:spacing w:after="0" w:line="240" w:lineRule="auto"/>
        <w:rPr>
          <w:rFonts w:ascii="Arial,Bold" w:eastAsia="Times New Roman" w:hAnsi="Arial,Bold" w:cs="Arial,Bold"/>
          <w:b/>
          <w:bCs/>
          <w:sz w:val="18"/>
          <w:szCs w:val="18"/>
          <w:lang w:eastAsia="en-GB"/>
        </w:rPr>
      </w:pPr>
    </w:p>
    <w:p w14:paraId="7B0A39A3" w14:textId="77777777" w:rsidR="00F61C52" w:rsidRPr="008233BF" w:rsidRDefault="00F61C52" w:rsidP="00C53B69">
      <w:pPr>
        <w:pStyle w:val="Heading3"/>
        <w:jc w:val="both"/>
      </w:pPr>
      <w:bookmarkStart w:id="233" w:name="_Toc225648276"/>
      <w:bookmarkStart w:id="234" w:name="_Toc225065133"/>
      <w:bookmarkStart w:id="235" w:name="_Toc439685250"/>
      <w:r w:rsidRPr="008233BF">
        <w:t>Abbreviations</w:t>
      </w:r>
      <w:bookmarkEnd w:id="233"/>
      <w:bookmarkEnd w:id="234"/>
      <w:bookmarkEnd w:id="235"/>
    </w:p>
    <w:p w14:paraId="52522CFB" w14:textId="77777777" w:rsidR="00DA4B97" w:rsidRDefault="00DA4B97" w:rsidP="00C53B69">
      <w:r>
        <w:t>CRS</w:t>
      </w:r>
      <w:r>
        <w:tab/>
      </w:r>
      <w:r>
        <w:tab/>
        <w:t>Coordinate Reference System</w:t>
      </w:r>
    </w:p>
    <w:p w14:paraId="3594824F" w14:textId="34D0AE64" w:rsidR="00DA4B97" w:rsidRDefault="00DA4B97" w:rsidP="00C53B69">
      <w:r>
        <w:t>ECDIS</w:t>
      </w:r>
      <w:r>
        <w:tab/>
      </w:r>
      <w:r>
        <w:tab/>
        <w:t xml:space="preserve">Electronic Chart Display </w:t>
      </w:r>
      <w:r w:rsidR="00492EEB">
        <w:rPr>
          <w:rFonts w:hint="eastAsia"/>
        </w:rPr>
        <w:t xml:space="preserve">and </w:t>
      </w:r>
      <w:r>
        <w:t>Information System</w:t>
      </w:r>
    </w:p>
    <w:p w14:paraId="1D57E479" w14:textId="77777777" w:rsidR="00DA4B97" w:rsidRPr="008233BF" w:rsidRDefault="00DA4B97" w:rsidP="00C53B69">
      <w:r>
        <w:t>EPSG</w:t>
      </w:r>
      <w:r>
        <w:tab/>
      </w:r>
      <w:r>
        <w:tab/>
        <w:t>European Petroleum Survey Group</w:t>
      </w:r>
    </w:p>
    <w:p w14:paraId="4FE4AC48" w14:textId="77777777" w:rsidR="00DA4B97" w:rsidRPr="008233BF" w:rsidRDefault="00DA4B97" w:rsidP="00C53B69">
      <w:r w:rsidRPr="008233BF">
        <w:t>ENC</w:t>
      </w:r>
      <w:r w:rsidRPr="008233BF">
        <w:tab/>
      </w:r>
      <w:r w:rsidRPr="008233BF">
        <w:tab/>
        <w:t>Electronic Navigational Chart</w:t>
      </w:r>
    </w:p>
    <w:p w14:paraId="12B21416" w14:textId="77777777" w:rsidR="00F61C52" w:rsidRPr="008233BF" w:rsidRDefault="00F61C52" w:rsidP="00C53B69">
      <w:r w:rsidRPr="008233BF">
        <w:t>IHO</w:t>
      </w:r>
      <w:r w:rsidRPr="008233BF">
        <w:tab/>
      </w:r>
      <w:r w:rsidRPr="008233BF">
        <w:tab/>
        <w:t>International Hydrographic Organization</w:t>
      </w:r>
    </w:p>
    <w:p w14:paraId="54B93FDF" w14:textId="77777777" w:rsidR="003648EA" w:rsidRDefault="003648EA" w:rsidP="00C53B69">
      <w:r>
        <w:t>IMO</w:t>
      </w:r>
      <w:r>
        <w:tab/>
      </w:r>
      <w:r>
        <w:tab/>
        <w:t>International Maritime Organization</w:t>
      </w:r>
    </w:p>
    <w:p w14:paraId="61D42A79" w14:textId="77777777" w:rsidR="003648EA" w:rsidRDefault="003648EA" w:rsidP="00C53B69">
      <w:r>
        <w:t>ISO</w:t>
      </w:r>
      <w:r>
        <w:tab/>
      </w:r>
      <w:r>
        <w:tab/>
        <w:t>International Organization for Standardization</w:t>
      </w:r>
    </w:p>
    <w:p w14:paraId="236E4358" w14:textId="77777777" w:rsidR="00DA4B97" w:rsidRDefault="00DA4B97" w:rsidP="00C53B69">
      <w:r w:rsidRPr="008233BF">
        <w:t>SENC</w:t>
      </w:r>
      <w:r w:rsidRPr="008233BF">
        <w:tab/>
      </w:r>
      <w:r w:rsidRPr="008233BF">
        <w:tab/>
        <w:t>System Electronic Navigational Chart</w:t>
      </w:r>
    </w:p>
    <w:p w14:paraId="581A4336" w14:textId="77777777" w:rsidR="00F61C52" w:rsidRPr="00595A33" w:rsidRDefault="003648EA" w:rsidP="00595A33">
      <w:r>
        <w:t>SOLAS</w:t>
      </w:r>
      <w:r>
        <w:tab/>
      </w:r>
      <w:r>
        <w:tab/>
        <w:t>Safety of Life at Sea</w:t>
      </w:r>
    </w:p>
    <w:p w14:paraId="029149F5" w14:textId="77777777" w:rsidR="00C92C5E" w:rsidRDefault="00C623C0" w:rsidP="00C53B69">
      <w:pPr>
        <w:pStyle w:val="Heading2"/>
      </w:pPr>
      <w:bookmarkStart w:id="236" w:name="_Toc225648277"/>
      <w:bookmarkStart w:id="237" w:name="_Toc225065134"/>
      <w:bookmarkStart w:id="238" w:name="_Toc439685251"/>
      <w:r w:rsidRPr="008233BF">
        <w:t xml:space="preserve">S-101 </w:t>
      </w:r>
      <w:r w:rsidR="00C92C5E" w:rsidRPr="008233BF">
        <w:t>General Data Product Description</w:t>
      </w:r>
      <w:bookmarkEnd w:id="236"/>
      <w:bookmarkEnd w:id="237"/>
      <w:bookmarkEnd w:id="238"/>
    </w:p>
    <w:p w14:paraId="1ACEFF98" w14:textId="77777777" w:rsidR="0047703A" w:rsidRPr="00595A33" w:rsidRDefault="00595A33" w:rsidP="00C53B69">
      <w:pPr>
        <w:rPr>
          <w:sz w:val="18"/>
          <w:szCs w:val="18"/>
        </w:rPr>
      </w:pPr>
      <w:r w:rsidRPr="00595A33">
        <w:rPr>
          <w:sz w:val="18"/>
          <w:szCs w:val="18"/>
        </w:rPr>
        <w:t>NOTE</w:t>
      </w:r>
      <w:r w:rsidRPr="00595A33">
        <w:rPr>
          <w:sz w:val="18"/>
          <w:szCs w:val="18"/>
        </w:rPr>
        <w:tab/>
      </w:r>
      <w:r w:rsidR="0047703A" w:rsidRPr="00595A33">
        <w:rPr>
          <w:sz w:val="18"/>
          <w:szCs w:val="18"/>
        </w:rPr>
        <w:t xml:space="preserve"> This information contains general information about the data product.                                                                                            </w:t>
      </w:r>
    </w:p>
    <w:p w14:paraId="1230178E" w14:textId="77777777" w:rsidR="00C92C5E" w:rsidRPr="008233BF" w:rsidRDefault="00C92C5E" w:rsidP="00C53B69">
      <w:pPr>
        <w:autoSpaceDE w:val="0"/>
        <w:autoSpaceDN w:val="0"/>
        <w:adjustRightInd w:val="0"/>
        <w:spacing w:after="0" w:line="240" w:lineRule="auto"/>
        <w:ind w:left="1695" w:hanging="1695"/>
        <w:rPr>
          <w:b/>
          <w:sz w:val="22"/>
          <w:szCs w:val="22"/>
        </w:rPr>
      </w:pPr>
      <w:r w:rsidRPr="008233BF">
        <w:rPr>
          <w:b/>
          <w:sz w:val="22"/>
          <w:szCs w:val="22"/>
        </w:rPr>
        <w:t>Title:</w:t>
      </w:r>
      <w:r w:rsidRPr="008233BF">
        <w:rPr>
          <w:b/>
          <w:sz w:val="22"/>
          <w:szCs w:val="22"/>
        </w:rPr>
        <w:tab/>
      </w:r>
      <w:r w:rsidRPr="008233BF">
        <w:t>Electronic Navigational Chart</w:t>
      </w:r>
    </w:p>
    <w:p w14:paraId="5A0468F1" w14:textId="77777777" w:rsidR="00C92C5E" w:rsidRPr="008233BF" w:rsidRDefault="00C92C5E" w:rsidP="00C53B69">
      <w:pPr>
        <w:autoSpaceDE w:val="0"/>
        <w:autoSpaceDN w:val="0"/>
        <w:adjustRightInd w:val="0"/>
        <w:spacing w:after="0" w:line="240" w:lineRule="auto"/>
        <w:ind w:left="1695" w:hanging="1695"/>
        <w:rPr>
          <w:b/>
          <w:sz w:val="22"/>
          <w:szCs w:val="22"/>
        </w:rPr>
      </w:pPr>
    </w:p>
    <w:p w14:paraId="763AD4E4" w14:textId="77777777" w:rsidR="00C92C5E" w:rsidRPr="008233BF" w:rsidRDefault="00C92C5E" w:rsidP="00C53B69">
      <w:pPr>
        <w:autoSpaceDE w:val="0"/>
        <w:autoSpaceDN w:val="0"/>
        <w:adjustRightInd w:val="0"/>
        <w:spacing w:after="0" w:line="240" w:lineRule="auto"/>
        <w:ind w:left="1695" w:hanging="1695"/>
      </w:pPr>
      <w:r w:rsidRPr="008233BF">
        <w:rPr>
          <w:b/>
          <w:sz w:val="22"/>
          <w:szCs w:val="22"/>
        </w:rPr>
        <w:t xml:space="preserve">Abstract: </w:t>
      </w:r>
      <w:r w:rsidRPr="008233BF">
        <w:rPr>
          <w:b/>
          <w:sz w:val="22"/>
          <w:szCs w:val="22"/>
        </w:rPr>
        <w:tab/>
      </w:r>
      <w:r w:rsidRPr="008233BF">
        <w:rPr>
          <w:b/>
          <w:sz w:val="22"/>
          <w:szCs w:val="22"/>
        </w:rPr>
        <w:tab/>
      </w:r>
      <w:r w:rsidRPr="008233BF">
        <w:rPr>
          <w:rFonts w:eastAsia="Times New Roman" w:cs="Arial"/>
          <w:lang w:eastAsia="en-GB"/>
        </w:rPr>
        <w:t xml:space="preserve">An Electronic Navigational Chart (ENC) is a vector chart produced </w:t>
      </w:r>
      <w:r w:rsidRPr="008233BF">
        <w:t xml:space="preserve">on the authority of a government authorized Hydrographic Office. Its primary </w:t>
      </w:r>
      <w:r w:rsidR="00140A32">
        <w:t>purpose</w:t>
      </w:r>
      <w:r w:rsidRPr="008233BF">
        <w:t xml:space="preserve"> is</w:t>
      </w:r>
      <w:r w:rsidRPr="008233BF">
        <w:rPr>
          <w:rFonts w:eastAsia="Times New Roman" w:cs="Arial"/>
          <w:lang w:eastAsia="en-GB"/>
        </w:rPr>
        <w:t xml:space="preserve"> </w:t>
      </w:r>
      <w:r w:rsidRPr="008233BF">
        <w:t xml:space="preserve">for use within an Electronic Chart Display and Information Systems (ECDIS) to meet </w:t>
      </w:r>
      <w:r w:rsidRPr="008233BF">
        <w:lastRenderedPageBreak/>
        <w:t>International Maritime Organi</w:t>
      </w:r>
      <w:r w:rsidR="006E6079">
        <w:t>z</w:t>
      </w:r>
      <w:r w:rsidRPr="008233BF">
        <w:t xml:space="preserve">ation (IMO) and Safety </w:t>
      </w:r>
      <w:r w:rsidR="006E6079">
        <w:t>o</w:t>
      </w:r>
      <w:r w:rsidRPr="008233BF">
        <w:t xml:space="preserve">f Life </w:t>
      </w:r>
      <w:r w:rsidR="006E6079">
        <w:t>a</w:t>
      </w:r>
      <w:r w:rsidRPr="008233BF">
        <w:t>t Sea (SOLAS) chart carriage re</w:t>
      </w:r>
      <w:r w:rsidRPr="008233BF">
        <w:softHyphen/>
        <w:t>quirements. The ENC contains an extraction of real world information necessary for the safe navigation of vessels.</w:t>
      </w:r>
    </w:p>
    <w:p w14:paraId="4A062BE2" w14:textId="77777777" w:rsidR="00C92C5E" w:rsidRPr="008233BF" w:rsidRDefault="00C92C5E" w:rsidP="00C53B69">
      <w:pPr>
        <w:widowControl w:val="0"/>
        <w:spacing w:line="240" w:lineRule="auto"/>
        <w:rPr>
          <w:b/>
          <w:sz w:val="22"/>
          <w:szCs w:val="22"/>
        </w:rPr>
      </w:pPr>
    </w:p>
    <w:p w14:paraId="69CE5D15" w14:textId="626E9D92" w:rsidR="006E6079" w:rsidRPr="008233BF" w:rsidRDefault="00C92C5E" w:rsidP="00FD21D1">
      <w:pPr>
        <w:widowControl w:val="0"/>
        <w:spacing w:line="240" w:lineRule="auto"/>
        <w:ind w:left="1700" w:hanging="1695"/>
        <w:rPr>
          <w:b/>
          <w:sz w:val="22"/>
          <w:szCs w:val="22"/>
        </w:rPr>
      </w:pPr>
      <w:r w:rsidRPr="008233BF">
        <w:rPr>
          <w:b/>
          <w:sz w:val="22"/>
          <w:szCs w:val="22"/>
        </w:rPr>
        <w:t>Content:</w:t>
      </w:r>
      <w:r w:rsidRPr="008233BF">
        <w:t xml:space="preserve"> </w:t>
      </w:r>
      <w:r w:rsidR="00FD21D1">
        <w:rPr>
          <w:b/>
          <w:sz w:val="22"/>
          <w:szCs w:val="22"/>
        </w:rPr>
        <w:tab/>
      </w:r>
      <w:r w:rsidR="006E6079" w:rsidRPr="008F475D">
        <w:t xml:space="preserve">The Product Specification defines all requirements to which ENC data products must conform. Specifically it defines the data product content in terms of features and attributes within the feature catalogue. The display of features is defined by the symbols and rule sets contained in the portrayal catalogue. The Data Classification and Encoding Guide (DCEG) </w:t>
      </w:r>
      <w:proofErr w:type="gramStart"/>
      <w:r w:rsidR="00B7175F" w:rsidRPr="008F475D">
        <w:t>provide</w:t>
      </w:r>
      <w:r w:rsidR="00B7175F">
        <w:t>s</w:t>
      </w:r>
      <w:proofErr w:type="gramEnd"/>
      <w:r w:rsidR="006E6079" w:rsidRPr="008F475D">
        <w:t xml:space="preserve"> guidance on how data product content must be captured. (Annex A)</w:t>
      </w:r>
      <w:r w:rsidR="003C5F50">
        <w:t xml:space="preserve"> In addition, Annex C will provide implementation guidance for developers.</w:t>
      </w:r>
    </w:p>
    <w:p w14:paraId="2CD5E29F" w14:textId="77777777" w:rsidR="00C92C5E" w:rsidRPr="008233BF" w:rsidRDefault="00C92C5E" w:rsidP="00C53B69">
      <w:pPr>
        <w:rPr>
          <w:b/>
          <w:sz w:val="22"/>
          <w:szCs w:val="22"/>
        </w:rPr>
      </w:pPr>
      <w:r w:rsidRPr="008233BF">
        <w:rPr>
          <w:b/>
          <w:sz w:val="22"/>
          <w:szCs w:val="22"/>
        </w:rPr>
        <w:t>Spatial Extent:</w:t>
      </w:r>
    </w:p>
    <w:p w14:paraId="2463A822" w14:textId="77777777" w:rsidR="00D1527E" w:rsidRDefault="00C92C5E" w:rsidP="00C53B69">
      <w:pPr>
        <w:ind w:left="1360" w:firstLine="340"/>
      </w:pPr>
      <w:r w:rsidRPr="008233BF">
        <w:rPr>
          <w:b/>
        </w:rPr>
        <w:t xml:space="preserve">Description: </w:t>
      </w:r>
      <w:r w:rsidR="00D1527E">
        <w:t>Areas specific to marine navigation.</w:t>
      </w:r>
    </w:p>
    <w:p w14:paraId="1E35E6F0" w14:textId="77777777" w:rsidR="009456BC" w:rsidRDefault="00C92C5E" w:rsidP="009456BC">
      <w:pPr>
        <w:spacing w:line="240" w:lineRule="auto"/>
        <w:ind w:left="1360" w:firstLine="340"/>
      </w:pPr>
      <w:r w:rsidRPr="008233BF">
        <w:rPr>
          <w:b/>
        </w:rPr>
        <w:t xml:space="preserve">East Bounding </w:t>
      </w:r>
      <w:r w:rsidR="00F01D09" w:rsidRPr="008233BF">
        <w:rPr>
          <w:b/>
        </w:rPr>
        <w:t>Longitude</w:t>
      </w:r>
      <w:r w:rsidRPr="008233BF">
        <w:rPr>
          <w:b/>
        </w:rPr>
        <w:t>:</w:t>
      </w:r>
      <w:r w:rsidRPr="008233BF">
        <w:t xml:space="preserve"> 180</w:t>
      </w:r>
      <w:r w:rsidR="00C13471">
        <w:t>°</w:t>
      </w:r>
    </w:p>
    <w:p w14:paraId="14E93CB6" w14:textId="77777777" w:rsidR="00C92C5E" w:rsidRPr="008233BF" w:rsidRDefault="00C92C5E" w:rsidP="009456BC">
      <w:pPr>
        <w:spacing w:line="240" w:lineRule="auto"/>
        <w:ind w:left="1360" w:firstLine="340"/>
      </w:pPr>
      <w:r w:rsidRPr="008233BF">
        <w:rPr>
          <w:b/>
        </w:rPr>
        <w:t xml:space="preserve">West Bounding </w:t>
      </w:r>
      <w:r w:rsidR="00F01D09" w:rsidRPr="008233BF">
        <w:rPr>
          <w:b/>
        </w:rPr>
        <w:t>Longitude:</w:t>
      </w:r>
      <w:r w:rsidR="00F01D09" w:rsidRPr="008233BF">
        <w:t xml:space="preserve"> </w:t>
      </w:r>
      <w:r w:rsidRPr="008233BF">
        <w:t>-180</w:t>
      </w:r>
      <w:r w:rsidR="00C13471">
        <w:t>°</w:t>
      </w:r>
    </w:p>
    <w:p w14:paraId="52CADC72" w14:textId="77777777" w:rsidR="00C92C5E" w:rsidRPr="008233BF" w:rsidRDefault="00C92C5E" w:rsidP="00C53B69">
      <w:pPr>
        <w:ind w:left="1360" w:firstLine="340"/>
        <w:rPr>
          <w:b/>
          <w:sz w:val="22"/>
          <w:szCs w:val="22"/>
        </w:rPr>
      </w:pPr>
      <w:r w:rsidRPr="008233BF">
        <w:rPr>
          <w:b/>
        </w:rPr>
        <w:t>North Bounding</w:t>
      </w:r>
      <w:r w:rsidR="00F01D09" w:rsidRPr="008233BF">
        <w:rPr>
          <w:b/>
        </w:rPr>
        <w:t xml:space="preserve"> Latitude:</w:t>
      </w:r>
      <w:r w:rsidR="0070434D">
        <w:t xml:space="preserve"> 90</w:t>
      </w:r>
      <w:r w:rsidR="00C13471">
        <w:t>°</w:t>
      </w:r>
    </w:p>
    <w:p w14:paraId="4B77E272" w14:textId="77777777" w:rsidR="009332CB" w:rsidRPr="00595A33" w:rsidRDefault="00C92C5E" w:rsidP="00595A33">
      <w:pPr>
        <w:spacing w:after="0"/>
        <w:ind w:left="1361" w:firstLine="340"/>
      </w:pPr>
      <w:r w:rsidRPr="008233BF">
        <w:rPr>
          <w:b/>
        </w:rPr>
        <w:t xml:space="preserve">South Bounding </w:t>
      </w:r>
      <w:r w:rsidR="00F01D09" w:rsidRPr="008233BF">
        <w:rPr>
          <w:b/>
        </w:rPr>
        <w:t>Latitude</w:t>
      </w:r>
      <w:r w:rsidR="00845475">
        <w:rPr>
          <w:b/>
        </w:rPr>
        <w:t>:</w:t>
      </w:r>
      <w:r w:rsidR="00F01D09" w:rsidRPr="008233BF">
        <w:rPr>
          <w:b/>
        </w:rPr>
        <w:t xml:space="preserve"> </w:t>
      </w:r>
      <w:r w:rsidR="0070434D">
        <w:t>-90</w:t>
      </w:r>
      <w:r w:rsidR="00C13471">
        <w:t>°</w:t>
      </w:r>
      <w:r w:rsidR="009332CB">
        <w:rPr>
          <w:b/>
          <w:sz w:val="22"/>
          <w:szCs w:val="22"/>
        </w:rPr>
        <w:tab/>
      </w:r>
      <w:r w:rsidR="009332CB">
        <w:rPr>
          <w:b/>
          <w:sz w:val="22"/>
          <w:szCs w:val="22"/>
        </w:rPr>
        <w:tab/>
      </w:r>
      <w:r w:rsidR="006022BC">
        <w:rPr>
          <w:b/>
          <w:sz w:val="22"/>
          <w:szCs w:val="22"/>
        </w:rPr>
        <w:tab/>
      </w:r>
    </w:p>
    <w:p w14:paraId="513711DE" w14:textId="77777777" w:rsidR="009332CB" w:rsidRDefault="009332CB" w:rsidP="00C53B69">
      <w:pPr>
        <w:autoSpaceDE w:val="0"/>
        <w:autoSpaceDN w:val="0"/>
        <w:adjustRightInd w:val="0"/>
        <w:spacing w:after="0" w:line="240" w:lineRule="auto"/>
        <w:ind w:left="1695" w:hanging="1695"/>
        <w:rPr>
          <w:b/>
          <w:sz w:val="22"/>
          <w:szCs w:val="22"/>
        </w:rPr>
      </w:pPr>
    </w:p>
    <w:p w14:paraId="48B5656A" w14:textId="0AEBACE5" w:rsidR="00C92C5E" w:rsidRDefault="00C92C5E" w:rsidP="00C53B69">
      <w:pPr>
        <w:autoSpaceDE w:val="0"/>
        <w:autoSpaceDN w:val="0"/>
        <w:adjustRightInd w:val="0"/>
        <w:spacing w:after="0" w:line="240" w:lineRule="auto"/>
        <w:ind w:left="1695" w:hanging="1695"/>
      </w:pPr>
      <w:r w:rsidRPr="008233BF">
        <w:rPr>
          <w:b/>
          <w:sz w:val="22"/>
          <w:szCs w:val="22"/>
        </w:rPr>
        <w:t>Purpose:</w:t>
      </w:r>
      <w:r w:rsidRPr="008233BF">
        <w:rPr>
          <w:lang w:eastAsia="en-GB"/>
        </w:rPr>
        <w:t xml:space="preserve"> </w:t>
      </w:r>
      <w:r w:rsidRPr="008233BF">
        <w:rPr>
          <w:lang w:eastAsia="en-GB"/>
        </w:rPr>
        <w:tab/>
      </w:r>
      <w:r w:rsidR="000D6280" w:rsidRPr="008233BF">
        <w:rPr>
          <w:lang w:eastAsia="en-GB"/>
        </w:rPr>
        <w:tab/>
      </w:r>
      <w:r w:rsidRPr="008233BF">
        <w:rPr>
          <w:lang w:eastAsia="en-GB"/>
        </w:rPr>
        <w:t>The purpose of a</w:t>
      </w:r>
      <w:r w:rsidRPr="008233BF">
        <w:t xml:space="preserve">n ENC </w:t>
      </w:r>
      <w:r w:rsidR="00943359" w:rsidRPr="008233BF">
        <w:t>dataset</w:t>
      </w:r>
      <w:r w:rsidRPr="008233BF">
        <w:t xml:space="preserve"> is to provid</w:t>
      </w:r>
      <w:r w:rsidR="00442314">
        <w:t xml:space="preserve">e official navigational data for navigation systems </w:t>
      </w:r>
      <w:r w:rsidRPr="008233BF">
        <w:t>for the safe passage</w:t>
      </w:r>
      <w:r w:rsidR="00140A32">
        <w:t xml:space="preserve"> and route planning</w:t>
      </w:r>
      <w:r w:rsidRPr="008233BF">
        <w:t xml:space="preserve"> of vessels between destinations. </w:t>
      </w:r>
    </w:p>
    <w:p w14:paraId="72005F55" w14:textId="77777777" w:rsidR="001221F6" w:rsidRDefault="001221F6" w:rsidP="00595A33">
      <w:pPr>
        <w:autoSpaceDE w:val="0"/>
        <w:autoSpaceDN w:val="0"/>
        <w:adjustRightInd w:val="0"/>
        <w:spacing w:after="0" w:line="240" w:lineRule="auto"/>
        <w:rPr>
          <w:b/>
          <w:sz w:val="22"/>
          <w:szCs w:val="22"/>
        </w:rPr>
      </w:pPr>
    </w:p>
    <w:p w14:paraId="13563931" w14:textId="77777777" w:rsidR="001221F6" w:rsidRDefault="001221F6" w:rsidP="00C53B69">
      <w:pPr>
        <w:pStyle w:val="Heading2"/>
      </w:pPr>
      <w:bookmarkStart w:id="239" w:name="_Toc439685252"/>
      <w:r>
        <w:t>Data product specification metadata</w:t>
      </w:r>
      <w:bookmarkEnd w:id="239"/>
    </w:p>
    <w:p w14:paraId="6DDCC345" w14:textId="77777777" w:rsidR="000F2AEA" w:rsidRPr="00595A33" w:rsidRDefault="00595A33" w:rsidP="00C53B69">
      <w:pPr>
        <w:rPr>
          <w:sz w:val="18"/>
        </w:rPr>
      </w:pPr>
      <w:r w:rsidRPr="00595A33">
        <w:rPr>
          <w:sz w:val="18"/>
        </w:rPr>
        <w:t>NOTE</w:t>
      </w:r>
      <w:r w:rsidRPr="00595A33">
        <w:rPr>
          <w:sz w:val="18"/>
        </w:rPr>
        <w:tab/>
      </w:r>
      <w:r w:rsidR="000F2AEA" w:rsidRPr="00595A33">
        <w:rPr>
          <w:sz w:val="18"/>
        </w:rPr>
        <w:t xml:space="preserve"> This information uniquely identifies this </w:t>
      </w:r>
      <w:r w:rsidR="00B366A1" w:rsidRPr="00595A33">
        <w:rPr>
          <w:sz w:val="18"/>
        </w:rPr>
        <w:t xml:space="preserve">Product Specification </w:t>
      </w:r>
      <w:r w:rsidR="000F2AEA" w:rsidRPr="00595A33">
        <w:rPr>
          <w:sz w:val="18"/>
        </w:rPr>
        <w:t>and provides information about its creation and maintenance.</w:t>
      </w:r>
      <w:r>
        <w:rPr>
          <w:sz w:val="18"/>
        </w:rPr>
        <w:t xml:space="preserve">  For further information on dataset metadata see clause 12.</w:t>
      </w:r>
    </w:p>
    <w:p w14:paraId="493C304B" w14:textId="77777777" w:rsidR="000F2AEA" w:rsidRDefault="000F2AEA" w:rsidP="00C53B69">
      <w:pPr>
        <w:ind w:left="1695" w:hanging="1695"/>
      </w:pPr>
      <w:r w:rsidRPr="008233BF">
        <w:rPr>
          <w:b/>
          <w:sz w:val="22"/>
          <w:szCs w:val="22"/>
        </w:rPr>
        <w:t>Title:</w:t>
      </w:r>
      <w:r w:rsidRPr="008233BF">
        <w:rPr>
          <w:b/>
          <w:sz w:val="22"/>
          <w:szCs w:val="22"/>
        </w:rPr>
        <w:tab/>
      </w:r>
      <w:r w:rsidRPr="008233BF">
        <w:rPr>
          <w:b/>
          <w:sz w:val="22"/>
          <w:szCs w:val="22"/>
        </w:rPr>
        <w:tab/>
      </w:r>
      <w:r w:rsidRPr="008233BF">
        <w:t>The International Hydrographic Organization Electronic Navigational Chart Product Specification</w:t>
      </w:r>
    </w:p>
    <w:p w14:paraId="25157B66" w14:textId="489FE273" w:rsidR="000F2AEA" w:rsidRPr="005F2E54" w:rsidRDefault="000F2AEA" w:rsidP="00C53B69">
      <w:pPr>
        <w:ind w:left="1695" w:hanging="1695"/>
        <w:rPr>
          <w:sz w:val="22"/>
          <w:szCs w:val="22"/>
        </w:rPr>
      </w:pPr>
      <w:r w:rsidRPr="005F2E54">
        <w:rPr>
          <w:b/>
          <w:sz w:val="22"/>
          <w:szCs w:val="22"/>
        </w:rPr>
        <w:t>S-100 Version:</w:t>
      </w:r>
      <w:r w:rsidRPr="005F2E54">
        <w:rPr>
          <w:b/>
          <w:sz w:val="22"/>
          <w:szCs w:val="22"/>
        </w:rPr>
        <w:tab/>
      </w:r>
      <w:r w:rsidR="003C5F50">
        <w:t>2</w:t>
      </w:r>
      <w:r w:rsidR="0077716C" w:rsidRPr="002A709C">
        <w:t>.0.0</w:t>
      </w:r>
    </w:p>
    <w:p w14:paraId="442BBCD7" w14:textId="77777777" w:rsidR="000F2AEA" w:rsidRPr="008233BF" w:rsidRDefault="000F2AEA" w:rsidP="00C53B69">
      <w:r>
        <w:rPr>
          <w:b/>
          <w:sz w:val="22"/>
        </w:rPr>
        <w:t xml:space="preserve">S-101 </w:t>
      </w:r>
      <w:r w:rsidRPr="008233BF">
        <w:rPr>
          <w:b/>
          <w:sz w:val="22"/>
        </w:rPr>
        <w:t>Version:</w:t>
      </w:r>
      <w:r w:rsidRPr="008233BF">
        <w:t xml:space="preserve"> </w:t>
      </w:r>
      <w:r>
        <w:tab/>
      </w:r>
      <w:r w:rsidR="008F475D">
        <w:t>0</w:t>
      </w:r>
      <w:r w:rsidR="00415822">
        <w:t>.0.1</w:t>
      </w:r>
    </w:p>
    <w:p w14:paraId="5CF85434" w14:textId="18FA38ED" w:rsidR="000F2AEA" w:rsidRPr="008233BF" w:rsidRDefault="000F2AEA" w:rsidP="00C53B69">
      <w:r w:rsidRPr="008233BF">
        <w:rPr>
          <w:b/>
          <w:sz w:val="22"/>
        </w:rPr>
        <w:t>Date:</w:t>
      </w:r>
      <w:r w:rsidRPr="008233BF">
        <w:tab/>
      </w:r>
      <w:r w:rsidRPr="008233BF">
        <w:tab/>
      </w:r>
      <w:r w:rsidRPr="008233BF">
        <w:tab/>
      </w:r>
      <w:r w:rsidRPr="008233BF">
        <w:tab/>
      </w:r>
      <w:r w:rsidR="003C5F50">
        <w:t>February 2015</w:t>
      </w:r>
    </w:p>
    <w:p w14:paraId="3DC32F66" w14:textId="77777777" w:rsidR="000F2AEA" w:rsidRPr="008233BF" w:rsidRDefault="000F2AEA" w:rsidP="00C53B69">
      <w:r w:rsidRPr="008233BF">
        <w:rPr>
          <w:b/>
          <w:sz w:val="22"/>
          <w:szCs w:val="22"/>
        </w:rPr>
        <w:t xml:space="preserve">Language: </w:t>
      </w:r>
      <w:r w:rsidRPr="008233BF">
        <w:rPr>
          <w:b/>
          <w:sz w:val="22"/>
          <w:szCs w:val="22"/>
        </w:rPr>
        <w:tab/>
      </w:r>
      <w:r w:rsidRPr="008233BF">
        <w:rPr>
          <w:b/>
          <w:sz w:val="22"/>
          <w:szCs w:val="22"/>
        </w:rPr>
        <w:tab/>
      </w:r>
      <w:r w:rsidRPr="008233BF">
        <w:t>English</w:t>
      </w:r>
    </w:p>
    <w:p w14:paraId="03FE3419" w14:textId="77777777" w:rsidR="000F2AEA" w:rsidRPr="008233BF" w:rsidRDefault="000F2AEA" w:rsidP="00C53B69">
      <w:pPr>
        <w:widowControl w:val="0"/>
        <w:spacing w:line="240" w:lineRule="auto"/>
      </w:pPr>
      <w:r w:rsidRPr="008233BF">
        <w:rPr>
          <w:b/>
          <w:sz w:val="22"/>
          <w:szCs w:val="22"/>
        </w:rPr>
        <w:t xml:space="preserve">Classification: </w:t>
      </w:r>
      <w:r w:rsidRPr="008233BF">
        <w:rPr>
          <w:b/>
          <w:sz w:val="22"/>
          <w:szCs w:val="22"/>
        </w:rPr>
        <w:tab/>
      </w:r>
      <w:r w:rsidRPr="008233BF">
        <w:t>Unclassified</w:t>
      </w:r>
    </w:p>
    <w:p w14:paraId="4A2166F7" w14:textId="77777777" w:rsidR="00F949A2" w:rsidRDefault="000F2AEA" w:rsidP="00C53B69">
      <w:pPr>
        <w:widowControl w:val="0"/>
        <w:spacing w:line="240" w:lineRule="auto"/>
      </w:pPr>
      <w:r w:rsidRPr="008233BF">
        <w:rPr>
          <w:b/>
          <w:sz w:val="22"/>
          <w:szCs w:val="22"/>
        </w:rPr>
        <w:t xml:space="preserve">Contact: </w:t>
      </w:r>
      <w:r w:rsidRPr="008233BF">
        <w:rPr>
          <w:b/>
          <w:sz w:val="22"/>
          <w:szCs w:val="22"/>
        </w:rPr>
        <w:tab/>
      </w:r>
      <w:r w:rsidRPr="008233BF">
        <w:rPr>
          <w:b/>
          <w:sz w:val="22"/>
          <w:szCs w:val="22"/>
        </w:rPr>
        <w:tab/>
      </w:r>
      <w:r w:rsidRPr="008233BF">
        <w:rPr>
          <w:b/>
          <w:sz w:val="22"/>
          <w:szCs w:val="22"/>
        </w:rPr>
        <w:tab/>
      </w:r>
      <w:r w:rsidRPr="008233BF">
        <w:t>International Hydrographic Bureau (IHB)</w:t>
      </w:r>
    </w:p>
    <w:p w14:paraId="7E78014C" w14:textId="77777777" w:rsidR="000F2AEA" w:rsidRPr="008233BF" w:rsidRDefault="000F2AEA" w:rsidP="0067091C">
      <w:pPr>
        <w:widowControl w:val="0"/>
        <w:spacing w:after="0" w:line="240" w:lineRule="auto"/>
        <w:ind w:left="1360" w:firstLine="340"/>
        <w:jc w:val="left"/>
      </w:pPr>
      <w:r w:rsidRPr="008233BF">
        <w:t>4 Quai Antoine 1er</w:t>
      </w:r>
    </w:p>
    <w:p w14:paraId="5CD6AC34" w14:textId="77777777" w:rsidR="000F2AEA" w:rsidRPr="008233BF" w:rsidRDefault="000F2AEA" w:rsidP="0067091C">
      <w:pPr>
        <w:widowControl w:val="0"/>
        <w:spacing w:after="0" w:line="240" w:lineRule="auto"/>
        <w:ind w:left="1360" w:firstLine="340"/>
        <w:jc w:val="left"/>
      </w:pPr>
      <w:r w:rsidRPr="008233BF">
        <w:t>B.P. 445</w:t>
      </w:r>
    </w:p>
    <w:p w14:paraId="329940CD" w14:textId="77777777" w:rsidR="000F2AEA" w:rsidRDefault="000F2AEA" w:rsidP="0067091C">
      <w:pPr>
        <w:widowControl w:val="0"/>
        <w:spacing w:after="0" w:line="240" w:lineRule="auto"/>
        <w:ind w:left="1700"/>
        <w:jc w:val="left"/>
      </w:pPr>
      <w:r w:rsidRPr="008233BF">
        <w:t>MC 98011 MONACO CEDEX</w:t>
      </w:r>
      <w:r w:rsidRPr="008233BF">
        <w:br/>
        <w:t>Telephone: +377 93 10 81 00</w:t>
      </w:r>
      <w:r w:rsidRPr="008233BF">
        <w:br/>
        <w:t>Fax: + 377 93 10 81 40</w:t>
      </w:r>
    </w:p>
    <w:p w14:paraId="3C57C041" w14:textId="77777777" w:rsidR="0067091C" w:rsidRPr="008233BF" w:rsidRDefault="0067091C" w:rsidP="0067091C">
      <w:pPr>
        <w:widowControl w:val="0"/>
        <w:spacing w:after="0" w:line="240" w:lineRule="auto"/>
        <w:ind w:left="1700"/>
        <w:jc w:val="left"/>
      </w:pPr>
    </w:p>
    <w:p w14:paraId="0D7757E8" w14:textId="77777777" w:rsidR="000F2AEA" w:rsidRPr="008233BF" w:rsidRDefault="000F2AEA" w:rsidP="00C53B69">
      <w:pPr>
        <w:widowControl w:val="0"/>
        <w:spacing w:line="240" w:lineRule="auto"/>
      </w:pPr>
      <w:r w:rsidRPr="008233BF">
        <w:rPr>
          <w:b/>
          <w:sz w:val="22"/>
          <w:szCs w:val="22"/>
        </w:rPr>
        <w:t>URL:</w:t>
      </w:r>
      <w:r w:rsidRPr="008233BF">
        <w:rPr>
          <w:b/>
        </w:rPr>
        <w:t xml:space="preserve"> </w:t>
      </w:r>
      <w:r w:rsidRPr="008233BF">
        <w:rPr>
          <w:b/>
        </w:rPr>
        <w:tab/>
      </w:r>
      <w:r w:rsidRPr="008233BF">
        <w:rPr>
          <w:b/>
        </w:rPr>
        <w:tab/>
      </w:r>
      <w:r w:rsidRPr="008233BF">
        <w:rPr>
          <w:b/>
        </w:rPr>
        <w:tab/>
      </w:r>
      <w:r w:rsidRPr="008233BF">
        <w:rPr>
          <w:b/>
        </w:rPr>
        <w:tab/>
      </w:r>
      <w:r>
        <w:t>www.iho.int</w:t>
      </w:r>
    </w:p>
    <w:p w14:paraId="36740E0A" w14:textId="77777777" w:rsidR="000F2AEA" w:rsidRPr="008233BF" w:rsidRDefault="000F2AEA" w:rsidP="00C53B69">
      <w:pPr>
        <w:widowControl w:val="0"/>
        <w:spacing w:line="240" w:lineRule="auto"/>
      </w:pPr>
      <w:r w:rsidRPr="008233BF">
        <w:rPr>
          <w:b/>
          <w:sz w:val="22"/>
          <w:szCs w:val="22"/>
        </w:rPr>
        <w:lastRenderedPageBreak/>
        <w:t>Identifier:</w:t>
      </w:r>
      <w:r w:rsidRPr="008233BF">
        <w:t xml:space="preserve"> </w:t>
      </w:r>
      <w:r w:rsidRPr="008233BF">
        <w:tab/>
      </w:r>
      <w:r w:rsidRPr="008233BF">
        <w:tab/>
        <w:t>S-101</w:t>
      </w:r>
    </w:p>
    <w:p w14:paraId="1D4B564C" w14:textId="08E1A6D1" w:rsidR="009F7443" w:rsidRPr="00595A33" w:rsidRDefault="000F2AEA" w:rsidP="00595A3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1695" w:hanging="1695"/>
        <w:rPr>
          <w:rFonts w:eastAsia="Times New Roman" w:cs="Arial"/>
          <w:lang w:eastAsia="en-GB"/>
        </w:rPr>
      </w:pPr>
      <w:r w:rsidRPr="008233BF">
        <w:rPr>
          <w:b/>
          <w:sz w:val="22"/>
          <w:szCs w:val="22"/>
        </w:rPr>
        <w:t>Maintenance:</w:t>
      </w:r>
      <w:r w:rsidRPr="008233BF">
        <w:rPr>
          <w:b/>
          <w:sz w:val="22"/>
          <w:szCs w:val="22"/>
        </w:rPr>
        <w:tab/>
      </w:r>
      <w:r w:rsidRPr="008233BF">
        <w:rPr>
          <w:b/>
          <w:sz w:val="22"/>
          <w:szCs w:val="22"/>
        </w:rPr>
        <w:tab/>
      </w:r>
      <w:r w:rsidRPr="008233BF">
        <w:rPr>
          <w:rFonts w:eastAsia="Times New Roman" w:cs="Arial"/>
          <w:lang w:eastAsia="en-GB"/>
        </w:rPr>
        <w:t xml:space="preserve">Changes to the </w:t>
      </w:r>
      <w:r w:rsidR="00B366A1">
        <w:rPr>
          <w:rFonts w:eastAsia="Times New Roman" w:cs="Arial"/>
          <w:lang w:eastAsia="en-GB"/>
        </w:rPr>
        <w:t>P</w:t>
      </w:r>
      <w:r w:rsidR="00B366A1" w:rsidRPr="008233BF">
        <w:rPr>
          <w:rFonts w:eastAsia="Times New Roman" w:cs="Arial"/>
          <w:lang w:eastAsia="en-GB"/>
        </w:rPr>
        <w:t xml:space="preserve">roduct </w:t>
      </w:r>
      <w:r w:rsidR="00B366A1">
        <w:rPr>
          <w:rFonts w:eastAsia="Times New Roman" w:cs="Arial"/>
          <w:lang w:eastAsia="en-GB"/>
        </w:rPr>
        <w:t>S</w:t>
      </w:r>
      <w:r w:rsidR="00B366A1" w:rsidRPr="008233BF">
        <w:rPr>
          <w:rFonts w:eastAsia="Times New Roman" w:cs="Arial"/>
          <w:lang w:eastAsia="en-GB"/>
        </w:rPr>
        <w:t xml:space="preserve">pecification </w:t>
      </w:r>
      <w:r w:rsidRPr="008233BF">
        <w:rPr>
          <w:rFonts w:eastAsia="Times New Roman" w:cs="Arial"/>
          <w:lang w:eastAsia="en-GB"/>
        </w:rPr>
        <w:t xml:space="preserve">S-101 are coordinated </w:t>
      </w:r>
      <w:r w:rsidR="00B7175F">
        <w:rPr>
          <w:rFonts w:eastAsia="Times New Roman" w:cs="Arial"/>
          <w:lang w:eastAsia="en-GB"/>
        </w:rPr>
        <w:t>by the ENC</w:t>
      </w:r>
      <w:r w:rsidR="00492EEB">
        <w:rPr>
          <w:rFonts w:eastAsiaTheme="minorEastAsia" w:cs="Arial" w:hint="eastAsia"/>
        </w:rPr>
        <w:t>WG</w:t>
      </w:r>
      <w:r w:rsidRPr="008233BF">
        <w:rPr>
          <w:rFonts w:eastAsia="Times New Roman" w:cs="Arial"/>
          <w:lang w:eastAsia="en-GB"/>
        </w:rPr>
        <w:t xml:space="preserve"> of the IHO and </w:t>
      </w:r>
      <w:r w:rsidR="006767ED">
        <w:rPr>
          <w:rFonts w:eastAsia="Times New Roman" w:cs="Arial"/>
          <w:lang w:eastAsia="en-GB"/>
        </w:rPr>
        <w:t>must</w:t>
      </w:r>
      <w:r w:rsidR="006767ED" w:rsidRPr="008233BF">
        <w:rPr>
          <w:rFonts w:eastAsia="Times New Roman" w:cs="Arial"/>
          <w:lang w:eastAsia="en-GB"/>
        </w:rPr>
        <w:t xml:space="preserve"> </w:t>
      </w:r>
      <w:r w:rsidRPr="008233BF">
        <w:rPr>
          <w:rFonts w:eastAsia="Times New Roman" w:cs="Arial"/>
          <w:lang w:eastAsia="en-GB"/>
        </w:rPr>
        <w:t xml:space="preserve">be made available via the IHO web site. </w:t>
      </w:r>
      <w:r w:rsidR="00BE6F50">
        <w:rPr>
          <w:rFonts w:eastAsia="Times New Roman" w:cs="Arial"/>
          <w:lang w:eastAsia="en-GB"/>
        </w:rPr>
        <w:t xml:space="preserve">Maintenance of the </w:t>
      </w:r>
      <w:r w:rsidR="00B366A1">
        <w:rPr>
          <w:rFonts w:eastAsia="Times New Roman" w:cs="Arial"/>
          <w:lang w:eastAsia="en-GB"/>
        </w:rPr>
        <w:t xml:space="preserve">Product Specification </w:t>
      </w:r>
      <w:r w:rsidR="006767ED">
        <w:rPr>
          <w:rFonts w:eastAsia="Times New Roman" w:cs="Arial"/>
          <w:lang w:eastAsia="en-GB"/>
        </w:rPr>
        <w:t xml:space="preserve">must </w:t>
      </w:r>
      <w:r w:rsidR="00BE6F50">
        <w:rPr>
          <w:rFonts w:eastAsia="Times New Roman" w:cs="Arial"/>
          <w:lang w:eastAsia="en-GB"/>
        </w:rPr>
        <w:t xml:space="preserve">conform to IHO Technical Resolution </w:t>
      </w:r>
      <w:r w:rsidR="00763C0E">
        <w:rPr>
          <w:rFonts w:eastAsia="Times New Roman" w:cs="Arial"/>
          <w:lang w:eastAsia="en-GB"/>
        </w:rPr>
        <w:t>2/2007</w:t>
      </w:r>
      <w:r w:rsidR="009F7443">
        <w:rPr>
          <w:rFonts w:eastAsia="Times New Roman" w:cs="Arial"/>
          <w:lang w:eastAsia="en-GB"/>
        </w:rPr>
        <w:t xml:space="preserve"> (revised 2010</w:t>
      </w:r>
      <w:r w:rsidR="00BE6F50">
        <w:rPr>
          <w:rFonts w:eastAsia="Times New Roman" w:cs="Arial"/>
          <w:lang w:eastAsia="en-GB"/>
        </w:rPr>
        <w:t>).</w:t>
      </w:r>
    </w:p>
    <w:p w14:paraId="6E3A7214" w14:textId="77777777" w:rsidR="009F7443" w:rsidRDefault="009F7443" w:rsidP="00C53B69">
      <w:pPr>
        <w:pStyle w:val="Heading3"/>
        <w:jc w:val="both"/>
        <w:rPr>
          <w:lang w:val="en-US" w:eastAsia="en-US"/>
        </w:rPr>
      </w:pPr>
      <w:bookmarkStart w:id="240" w:name="_Toc439685253"/>
      <w:r>
        <w:rPr>
          <w:lang w:val="en-US" w:eastAsia="en-US"/>
        </w:rPr>
        <w:t>IHO Product Specification Maintenance</w:t>
      </w:r>
      <w:bookmarkEnd w:id="240"/>
    </w:p>
    <w:p w14:paraId="53376C9D" w14:textId="77777777" w:rsidR="009F7443" w:rsidRDefault="009F7443" w:rsidP="008F475D">
      <w:pPr>
        <w:pStyle w:val="Heading4"/>
        <w:rPr>
          <w:lang w:val="en-US" w:eastAsia="en-US"/>
        </w:rPr>
      </w:pPr>
      <w:r>
        <w:rPr>
          <w:lang w:val="en-US" w:eastAsia="en-US"/>
        </w:rPr>
        <w:t>Introduction</w:t>
      </w:r>
    </w:p>
    <w:p w14:paraId="104EACE9" w14:textId="77777777" w:rsidR="009F7443" w:rsidRDefault="009F7443" w:rsidP="00C53B69">
      <w:pPr>
        <w:rPr>
          <w:lang w:val="en-US" w:eastAsia="en-US"/>
        </w:rPr>
      </w:pPr>
      <w:r>
        <w:rPr>
          <w:lang w:val="en-US" w:eastAsia="en-US"/>
        </w:rPr>
        <w:t xml:space="preserve">Changes to S-101 will be released by the IHO as a new edition, revision, or clarification.  </w:t>
      </w:r>
    </w:p>
    <w:p w14:paraId="354C335F" w14:textId="77777777" w:rsidR="009F7443" w:rsidRPr="009F7443" w:rsidRDefault="009F7443" w:rsidP="008F475D">
      <w:pPr>
        <w:pStyle w:val="Heading4"/>
        <w:rPr>
          <w:lang w:val="en-US" w:eastAsia="en-US"/>
        </w:rPr>
      </w:pPr>
      <w:r>
        <w:rPr>
          <w:lang w:val="en-US" w:eastAsia="en-US"/>
        </w:rPr>
        <w:t>New Edition</w:t>
      </w:r>
    </w:p>
    <w:p w14:paraId="475B9D5A" w14:textId="47780ECA" w:rsidR="008F7F95" w:rsidRPr="004F269C" w:rsidRDefault="009F7443" w:rsidP="00C53B69">
      <w:pPr>
        <w:autoSpaceDE w:val="0"/>
        <w:autoSpaceDN w:val="0"/>
        <w:adjustRightInd w:val="0"/>
        <w:spacing w:after="0" w:line="240" w:lineRule="auto"/>
        <w:rPr>
          <w:rFonts w:cs="Arial"/>
          <w:color w:val="000000"/>
          <w:lang w:val="en-US" w:eastAsia="en-US"/>
        </w:rPr>
      </w:pPr>
      <w:r w:rsidRPr="009F7443">
        <w:rPr>
          <w:rFonts w:cs="Arial"/>
          <w:iCs/>
          <w:color w:val="000000"/>
          <w:lang w:val="en-US" w:eastAsia="en-US"/>
        </w:rPr>
        <w:t>New Editions</w:t>
      </w:r>
      <w:r w:rsidRPr="009F7443">
        <w:rPr>
          <w:rFonts w:cs="Arial"/>
          <w:i/>
          <w:iCs/>
          <w:color w:val="000000"/>
          <w:lang w:val="en-US" w:eastAsia="en-US"/>
        </w:rPr>
        <w:t xml:space="preserve"> </w:t>
      </w:r>
      <w:r w:rsidRPr="008F7F95">
        <w:rPr>
          <w:rFonts w:cs="Arial"/>
          <w:color w:val="000000"/>
          <w:lang w:val="en-US" w:eastAsia="en-US"/>
        </w:rPr>
        <w:t>of S-101</w:t>
      </w:r>
      <w:r w:rsidRPr="009F7443">
        <w:rPr>
          <w:rFonts w:cs="Arial"/>
          <w:color w:val="000000"/>
          <w:lang w:val="en-US" w:eastAsia="en-US"/>
        </w:rPr>
        <w:t xml:space="preserve"> introduce significant changes. </w:t>
      </w:r>
      <w:r w:rsidRPr="009F7443">
        <w:rPr>
          <w:rFonts w:cs="Arial"/>
          <w:i/>
          <w:iCs/>
          <w:color w:val="000000"/>
          <w:lang w:val="en-US" w:eastAsia="en-US"/>
        </w:rPr>
        <w:t xml:space="preserve">New Editions </w:t>
      </w:r>
      <w:r w:rsidRPr="009F7443">
        <w:rPr>
          <w:rFonts w:cs="Arial"/>
          <w:color w:val="000000"/>
          <w:lang w:val="en-US" w:eastAsia="en-US"/>
        </w:rPr>
        <w:t xml:space="preserve">enable new concepts, such as the ability to support new functions or applications, or the introduction of new constructs or data types. </w:t>
      </w:r>
      <w:r w:rsidRPr="009F7443">
        <w:rPr>
          <w:rFonts w:cs="Arial"/>
          <w:i/>
          <w:iCs/>
          <w:color w:val="000000"/>
          <w:lang w:val="en-US" w:eastAsia="en-US"/>
        </w:rPr>
        <w:t xml:space="preserve">New Editions </w:t>
      </w:r>
      <w:r w:rsidRPr="009F7443">
        <w:rPr>
          <w:rFonts w:cs="Arial"/>
          <w:color w:val="000000"/>
          <w:lang w:val="en-US" w:eastAsia="en-US"/>
        </w:rPr>
        <w:t xml:space="preserve">are likely to have a significant impact on either existing users or future users </w:t>
      </w:r>
      <w:r w:rsidR="008F7F95" w:rsidRPr="008F7F95">
        <w:rPr>
          <w:rFonts w:cs="Arial"/>
          <w:color w:val="000000"/>
          <w:lang w:val="en-US" w:eastAsia="en-US"/>
        </w:rPr>
        <w:t>of S-101</w:t>
      </w:r>
      <w:r w:rsidRPr="009F7443">
        <w:rPr>
          <w:rFonts w:cs="Arial"/>
          <w:color w:val="000000"/>
          <w:lang w:val="en-US" w:eastAsia="en-US"/>
        </w:rPr>
        <w:t xml:space="preserve">. </w:t>
      </w:r>
      <w:r w:rsidR="004F269C">
        <w:rPr>
          <w:rFonts w:cs="Arial"/>
          <w:color w:val="000000"/>
          <w:lang w:val="en-US" w:eastAsia="en-US"/>
        </w:rPr>
        <w:t xml:space="preserve">All cumulative </w:t>
      </w:r>
      <w:r w:rsidR="004F269C">
        <w:rPr>
          <w:rFonts w:cs="Arial"/>
          <w:i/>
          <w:color w:val="000000"/>
          <w:lang w:val="en-US" w:eastAsia="en-US"/>
        </w:rPr>
        <w:t>revisions</w:t>
      </w:r>
      <w:r w:rsidR="004F269C">
        <w:rPr>
          <w:rFonts w:cs="Arial"/>
          <w:color w:val="000000"/>
          <w:lang w:val="en-US" w:eastAsia="en-US"/>
        </w:rPr>
        <w:t xml:space="preserve"> and </w:t>
      </w:r>
      <w:r w:rsidR="004F269C">
        <w:rPr>
          <w:rFonts w:cs="Arial"/>
          <w:i/>
          <w:color w:val="000000"/>
          <w:lang w:val="en-US" w:eastAsia="en-US"/>
        </w:rPr>
        <w:t>clarifications</w:t>
      </w:r>
      <w:r w:rsidR="004F269C">
        <w:rPr>
          <w:rFonts w:cs="Arial"/>
          <w:color w:val="000000"/>
          <w:lang w:val="en-US" w:eastAsia="en-US"/>
        </w:rPr>
        <w:t xml:space="preserve"> must be included with the release of approved New Editions.</w:t>
      </w:r>
    </w:p>
    <w:p w14:paraId="20B0575F" w14:textId="77777777" w:rsidR="008F7F95" w:rsidRDefault="008F7F95" w:rsidP="00C53B69">
      <w:pPr>
        <w:autoSpaceDE w:val="0"/>
        <w:autoSpaceDN w:val="0"/>
        <w:adjustRightInd w:val="0"/>
        <w:spacing w:after="0" w:line="240" w:lineRule="auto"/>
        <w:rPr>
          <w:rFonts w:cs="Arial"/>
          <w:color w:val="000000"/>
          <w:sz w:val="22"/>
          <w:szCs w:val="22"/>
          <w:lang w:val="en-US" w:eastAsia="en-US"/>
        </w:rPr>
      </w:pPr>
    </w:p>
    <w:p w14:paraId="28148A8A" w14:textId="77777777" w:rsidR="008F7F95" w:rsidRDefault="008F7F95" w:rsidP="008F475D">
      <w:pPr>
        <w:pStyle w:val="Heading4"/>
        <w:rPr>
          <w:lang w:val="en-US" w:eastAsia="en-US"/>
        </w:rPr>
      </w:pPr>
      <w:r>
        <w:rPr>
          <w:lang w:val="en-US" w:eastAsia="en-US"/>
        </w:rPr>
        <w:t>Revisions</w:t>
      </w:r>
    </w:p>
    <w:p w14:paraId="37139E5C" w14:textId="77777777" w:rsidR="005E6D54" w:rsidRDefault="009F7443" w:rsidP="00595A33">
      <w:pPr>
        <w:autoSpaceDE w:val="0"/>
        <w:autoSpaceDN w:val="0"/>
        <w:adjustRightInd w:val="0"/>
        <w:spacing w:after="0" w:line="240" w:lineRule="auto"/>
        <w:rPr>
          <w:rFonts w:cs="Arial"/>
          <w:color w:val="000000"/>
          <w:szCs w:val="22"/>
          <w:lang w:val="en-US" w:eastAsia="en-US"/>
        </w:rPr>
      </w:pPr>
      <w:r w:rsidRPr="009F7443">
        <w:rPr>
          <w:rFonts w:cs="Arial"/>
          <w:i/>
          <w:iCs/>
          <w:color w:val="000000"/>
          <w:szCs w:val="22"/>
          <w:lang w:val="en-US" w:eastAsia="en-US"/>
        </w:rPr>
        <w:t xml:space="preserve">Revisions </w:t>
      </w:r>
      <w:r w:rsidRPr="009F7443">
        <w:rPr>
          <w:rFonts w:cs="Arial"/>
          <w:color w:val="000000"/>
          <w:szCs w:val="22"/>
          <w:lang w:val="en-US" w:eastAsia="en-US"/>
        </w:rPr>
        <w:t xml:space="preserve">are defined as substantive semantic changes to </w:t>
      </w:r>
      <w:r w:rsidR="008F7F95" w:rsidRPr="008F7F95">
        <w:rPr>
          <w:rFonts w:cs="Arial"/>
          <w:color w:val="000000"/>
          <w:szCs w:val="22"/>
          <w:lang w:val="en-US" w:eastAsia="en-US"/>
        </w:rPr>
        <w:t>S-101</w:t>
      </w:r>
      <w:r w:rsidRPr="009F7443">
        <w:rPr>
          <w:rFonts w:cs="Arial"/>
          <w:color w:val="000000"/>
          <w:szCs w:val="22"/>
          <w:lang w:val="en-US" w:eastAsia="en-US"/>
        </w:rPr>
        <w:t xml:space="preserve">. Typically, revisions </w:t>
      </w:r>
      <w:r w:rsidR="008F7F95" w:rsidRPr="008F7F95">
        <w:rPr>
          <w:rFonts w:cs="Arial"/>
          <w:color w:val="000000"/>
          <w:szCs w:val="22"/>
          <w:lang w:val="en-US" w:eastAsia="en-US"/>
        </w:rPr>
        <w:t>will change S-101</w:t>
      </w:r>
      <w:r w:rsidRPr="009F7443">
        <w:rPr>
          <w:rFonts w:cs="Arial"/>
          <w:color w:val="000000"/>
          <w:szCs w:val="22"/>
          <w:lang w:val="en-US" w:eastAsia="en-US"/>
        </w:rPr>
        <w:t xml:space="preserve"> to correct factual errors; introduce necessary changes that have become evident as a result of practical experience or changing circumstances. A </w:t>
      </w:r>
      <w:r w:rsidRPr="009F7443">
        <w:rPr>
          <w:rFonts w:cs="Arial"/>
          <w:i/>
          <w:iCs/>
          <w:color w:val="000000"/>
          <w:szCs w:val="22"/>
          <w:lang w:val="en-US" w:eastAsia="en-US"/>
        </w:rPr>
        <w:t xml:space="preserve">revision </w:t>
      </w:r>
      <w:r w:rsidR="006767ED">
        <w:rPr>
          <w:rFonts w:cs="Arial"/>
          <w:color w:val="000000"/>
          <w:szCs w:val="22"/>
          <w:lang w:val="en-US" w:eastAsia="en-US"/>
        </w:rPr>
        <w:t>must</w:t>
      </w:r>
      <w:r w:rsidRPr="009F7443">
        <w:rPr>
          <w:rFonts w:cs="Arial"/>
          <w:color w:val="000000"/>
          <w:szCs w:val="22"/>
          <w:lang w:val="en-US" w:eastAsia="en-US"/>
        </w:rPr>
        <w:t xml:space="preserve"> not be classified as a clarification. </w:t>
      </w:r>
      <w:r w:rsidRPr="009F7443">
        <w:rPr>
          <w:rFonts w:cs="Arial"/>
          <w:i/>
          <w:iCs/>
          <w:color w:val="000000"/>
          <w:szCs w:val="22"/>
          <w:lang w:val="en-US" w:eastAsia="en-US"/>
        </w:rPr>
        <w:t xml:space="preserve">Revisions </w:t>
      </w:r>
      <w:r w:rsidRPr="009F7443">
        <w:rPr>
          <w:rFonts w:cs="Arial"/>
          <w:color w:val="000000"/>
          <w:szCs w:val="22"/>
          <w:lang w:val="en-US" w:eastAsia="en-US"/>
        </w:rPr>
        <w:t xml:space="preserve">could have an impact on either existing users or future users of </w:t>
      </w:r>
      <w:r w:rsidR="008F7F95" w:rsidRPr="008F7F95">
        <w:rPr>
          <w:rFonts w:cs="Arial"/>
          <w:color w:val="000000"/>
          <w:szCs w:val="22"/>
          <w:lang w:val="en-US" w:eastAsia="en-US"/>
        </w:rPr>
        <w:t>S-101</w:t>
      </w:r>
      <w:r w:rsidRPr="009F7443">
        <w:rPr>
          <w:rFonts w:cs="Arial"/>
          <w:color w:val="000000"/>
          <w:szCs w:val="22"/>
          <w:lang w:val="en-US" w:eastAsia="en-US"/>
        </w:rPr>
        <w:t xml:space="preserve">. All cumulative </w:t>
      </w:r>
      <w:r w:rsidRPr="009F7443">
        <w:rPr>
          <w:rFonts w:cs="Arial"/>
          <w:i/>
          <w:iCs/>
          <w:color w:val="000000"/>
          <w:szCs w:val="22"/>
          <w:lang w:val="en-US" w:eastAsia="en-US"/>
        </w:rPr>
        <w:t xml:space="preserve">clarifications </w:t>
      </w:r>
      <w:r w:rsidRPr="009F7443">
        <w:rPr>
          <w:rFonts w:cs="Arial"/>
          <w:color w:val="000000"/>
          <w:szCs w:val="22"/>
          <w:lang w:val="en-US" w:eastAsia="en-US"/>
        </w:rPr>
        <w:t xml:space="preserve">must be included with the release of approved corrections revisions. </w:t>
      </w:r>
    </w:p>
    <w:p w14:paraId="06AEFB2E" w14:textId="77777777" w:rsidR="00595A33" w:rsidRPr="00595A33" w:rsidRDefault="00595A33" w:rsidP="00595A33">
      <w:pPr>
        <w:autoSpaceDE w:val="0"/>
        <w:autoSpaceDN w:val="0"/>
        <w:adjustRightInd w:val="0"/>
        <w:spacing w:after="0" w:line="240" w:lineRule="auto"/>
        <w:rPr>
          <w:rFonts w:cs="Arial"/>
          <w:color w:val="000000"/>
          <w:szCs w:val="22"/>
          <w:lang w:val="en-US" w:eastAsia="en-US"/>
        </w:rPr>
      </w:pPr>
    </w:p>
    <w:p w14:paraId="01E6B954" w14:textId="77777777" w:rsidR="00595A33" w:rsidRDefault="001E561A" w:rsidP="00595A33">
      <w:pPr>
        <w:pStyle w:val="ISOSecretObservations"/>
        <w:spacing w:before="60" w:line="240" w:lineRule="auto"/>
        <w:jc w:val="both"/>
        <w:rPr>
          <w:sz w:val="20"/>
          <w:lang w:val="en-US"/>
        </w:rPr>
      </w:pPr>
      <w:r w:rsidRPr="001E561A">
        <w:rPr>
          <w:sz w:val="20"/>
          <w:lang w:val="en-US"/>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w:t>
      </w:r>
    </w:p>
    <w:p w14:paraId="0B60860A" w14:textId="77777777" w:rsidR="00595A33" w:rsidRPr="00595A33" w:rsidRDefault="00595A33" w:rsidP="00595A33">
      <w:pPr>
        <w:pStyle w:val="ISOSecretObservations"/>
        <w:spacing w:before="60" w:line="240" w:lineRule="auto"/>
        <w:jc w:val="both"/>
        <w:rPr>
          <w:sz w:val="20"/>
          <w:lang w:val="en-US"/>
        </w:rPr>
      </w:pPr>
    </w:p>
    <w:p w14:paraId="1102DBCB" w14:textId="77777777" w:rsidR="001E561A" w:rsidRDefault="001E561A" w:rsidP="00595A33">
      <w:pPr>
        <w:autoSpaceDE w:val="0"/>
        <w:autoSpaceDN w:val="0"/>
        <w:adjustRightInd w:val="0"/>
        <w:spacing w:after="0" w:line="240" w:lineRule="auto"/>
        <w:rPr>
          <w:rFonts w:cs="Arial"/>
          <w:color w:val="000000"/>
          <w:szCs w:val="22"/>
          <w:lang w:val="en-US" w:eastAsia="en-US"/>
        </w:rPr>
      </w:pPr>
      <w:r w:rsidRPr="008F7F95">
        <w:rPr>
          <w:rFonts w:cs="Arial"/>
          <w:color w:val="000000"/>
          <w:szCs w:val="22"/>
          <w:lang w:val="en-US" w:eastAsia="en-US"/>
        </w:rPr>
        <w:t>In most cases a new feature</w:t>
      </w:r>
      <w:r w:rsidR="009A780B">
        <w:rPr>
          <w:rFonts w:cs="Arial"/>
          <w:color w:val="000000"/>
          <w:szCs w:val="22"/>
          <w:lang w:val="en-US" w:eastAsia="en-US"/>
        </w:rPr>
        <w:t xml:space="preserve"> catalogue</w:t>
      </w:r>
      <w:r w:rsidRPr="008F7F95">
        <w:rPr>
          <w:rFonts w:cs="Arial"/>
          <w:color w:val="000000"/>
          <w:szCs w:val="22"/>
          <w:lang w:val="en-US" w:eastAsia="en-US"/>
        </w:rPr>
        <w:t xml:space="preserve"> or portrayal catalogue will result in a revision of S-101.</w:t>
      </w:r>
    </w:p>
    <w:p w14:paraId="35B6C105" w14:textId="77777777" w:rsidR="008F7F95" w:rsidRDefault="008F7F95" w:rsidP="00C53B69">
      <w:pPr>
        <w:autoSpaceDE w:val="0"/>
        <w:autoSpaceDN w:val="0"/>
        <w:adjustRightInd w:val="0"/>
        <w:spacing w:after="0" w:line="240" w:lineRule="auto"/>
        <w:rPr>
          <w:rFonts w:cs="Arial"/>
          <w:color w:val="000000"/>
          <w:sz w:val="22"/>
          <w:szCs w:val="22"/>
          <w:lang w:val="en-US" w:eastAsia="en-US"/>
        </w:rPr>
      </w:pPr>
    </w:p>
    <w:p w14:paraId="3F17B5F2" w14:textId="77777777" w:rsidR="008F7F95" w:rsidRDefault="008F7F95" w:rsidP="00C53B69">
      <w:pPr>
        <w:pStyle w:val="Heading4"/>
        <w:jc w:val="both"/>
        <w:rPr>
          <w:lang w:val="en-US" w:eastAsia="en-US"/>
        </w:rPr>
      </w:pPr>
      <w:r>
        <w:rPr>
          <w:lang w:val="en-US" w:eastAsia="en-US"/>
        </w:rPr>
        <w:t>Clarification</w:t>
      </w:r>
    </w:p>
    <w:p w14:paraId="0BABCDE6" w14:textId="77777777" w:rsidR="009F7443" w:rsidRDefault="009F7443" w:rsidP="00C53B69">
      <w:pPr>
        <w:autoSpaceDE w:val="0"/>
        <w:autoSpaceDN w:val="0"/>
        <w:adjustRightInd w:val="0"/>
        <w:spacing w:after="0" w:line="240" w:lineRule="auto"/>
        <w:rPr>
          <w:rFonts w:cs="Arial"/>
          <w:color w:val="000000"/>
          <w:szCs w:val="22"/>
          <w:lang w:val="en-US" w:eastAsia="en-US"/>
        </w:rPr>
      </w:pPr>
      <w:r w:rsidRPr="009F7443">
        <w:rPr>
          <w:rFonts w:cs="Arial"/>
          <w:color w:val="000000"/>
          <w:szCs w:val="22"/>
          <w:lang w:val="en-US" w:eastAsia="en-US"/>
        </w:rPr>
        <w:t>Clarifications are</w:t>
      </w:r>
      <w:r w:rsidR="00786BD9">
        <w:rPr>
          <w:rFonts w:cs="Arial"/>
          <w:color w:val="000000"/>
          <w:szCs w:val="22"/>
          <w:lang w:val="en-US" w:eastAsia="en-US"/>
        </w:rPr>
        <w:t xml:space="preserve"> defined as</w:t>
      </w:r>
      <w:r w:rsidRPr="009F7443">
        <w:rPr>
          <w:rFonts w:cs="Arial"/>
          <w:color w:val="000000"/>
          <w:szCs w:val="22"/>
          <w:lang w:val="en-US" w:eastAsia="en-US"/>
        </w:rPr>
        <w:t xml:space="preserve"> non-substantive changes to </w:t>
      </w:r>
      <w:r w:rsidR="008F7F95" w:rsidRPr="008F7F95">
        <w:rPr>
          <w:rFonts w:cs="Arial"/>
          <w:color w:val="000000"/>
          <w:szCs w:val="22"/>
          <w:lang w:val="en-US" w:eastAsia="en-US"/>
        </w:rPr>
        <w:t>S-101</w:t>
      </w:r>
      <w:r w:rsidRPr="009F7443">
        <w:rPr>
          <w:rFonts w:cs="Arial"/>
          <w:color w:val="000000"/>
          <w:szCs w:val="22"/>
          <w:lang w:val="en-US" w:eastAsia="en-US"/>
        </w:rPr>
        <w:t>. Typically, clarifications: remove ambiguity; correct grammatical and spelling errors; amend or update cross references;</w:t>
      </w:r>
      <w:r w:rsidR="00786BD9">
        <w:rPr>
          <w:rFonts w:cs="Arial"/>
          <w:color w:val="000000"/>
          <w:szCs w:val="22"/>
          <w:lang w:val="en-US" w:eastAsia="en-US"/>
        </w:rPr>
        <w:t xml:space="preserve"> and</w:t>
      </w:r>
      <w:r w:rsidRPr="009F7443">
        <w:rPr>
          <w:rFonts w:cs="Arial"/>
          <w:color w:val="000000"/>
          <w:szCs w:val="22"/>
          <w:lang w:val="en-US" w:eastAsia="en-US"/>
        </w:rPr>
        <w:t xml:space="preserve"> insert improved graphics. A clarification must not cause any substantive semantic change to </w:t>
      </w:r>
      <w:r w:rsidR="008F7F95" w:rsidRPr="008F7F95">
        <w:rPr>
          <w:rFonts w:cs="Arial"/>
          <w:color w:val="000000"/>
          <w:szCs w:val="22"/>
          <w:lang w:val="en-US" w:eastAsia="en-US"/>
        </w:rPr>
        <w:t>S-101.</w:t>
      </w:r>
      <w:r w:rsidRPr="009F7443">
        <w:rPr>
          <w:rFonts w:cs="Arial"/>
          <w:color w:val="000000"/>
          <w:szCs w:val="22"/>
          <w:lang w:val="en-US" w:eastAsia="en-US"/>
        </w:rPr>
        <w:t xml:space="preserve"> </w:t>
      </w:r>
    </w:p>
    <w:p w14:paraId="5906A0E2" w14:textId="77777777" w:rsidR="001E561A" w:rsidRDefault="001E561A" w:rsidP="00C53B69">
      <w:pPr>
        <w:autoSpaceDE w:val="0"/>
        <w:autoSpaceDN w:val="0"/>
        <w:adjustRightInd w:val="0"/>
        <w:spacing w:after="0" w:line="240" w:lineRule="auto"/>
        <w:rPr>
          <w:rFonts w:cs="Arial"/>
          <w:color w:val="000000"/>
          <w:szCs w:val="22"/>
          <w:lang w:val="en-US" w:eastAsia="en-US"/>
        </w:rPr>
      </w:pPr>
    </w:p>
    <w:p w14:paraId="36F9467D" w14:textId="77777777" w:rsidR="00B7175F" w:rsidRDefault="005E6D54"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sidRPr="00DD2FB9">
        <w:rPr>
          <w:lang w:val="en-US"/>
        </w:rPr>
        <w:t xml:space="preserve">Changes </w:t>
      </w:r>
      <w:r>
        <w:rPr>
          <w:lang w:val="en-US"/>
        </w:rPr>
        <w:t>in a clarification</w:t>
      </w:r>
      <w:r w:rsidRPr="00DD2FB9">
        <w:rPr>
          <w:lang w:val="en-US"/>
        </w:rPr>
        <w:t xml:space="preserve"> are</w:t>
      </w:r>
      <w:r w:rsidR="001E561A">
        <w:rPr>
          <w:lang w:val="en-US"/>
        </w:rPr>
        <w:t xml:space="preserve"> minor and ensure</w:t>
      </w:r>
      <w:r w:rsidRPr="00DD2FB9">
        <w:rPr>
          <w:lang w:val="en-US"/>
        </w:rPr>
        <w:t xml:space="preserve"> backward compatibi</w:t>
      </w:r>
      <w:r>
        <w:rPr>
          <w:lang w:val="en-US"/>
        </w:rPr>
        <w:t>lity with the previous versions</w:t>
      </w:r>
      <w:r w:rsidR="00B7175F">
        <w:rPr>
          <w:lang w:val="en-US"/>
        </w:rPr>
        <w:t>.</w:t>
      </w:r>
    </w:p>
    <w:p w14:paraId="295EFB9B" w14:textId="14120A72" w:rsidR="001E561A" w:rsidRPr="001E561A" w:rsidRDefault="005E6D54"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1695" w:hanging="1695"/>
        <w:rPr>
          <w:lang w:val="en-US"/>
        </w:rPr>
      </w:pPr>
      <w:r>
        <w:rPr>
          <w:lang w:val="en-US"/>
        </w:rPr>
        <w:t xml:space="preserve"> </w:t>
      </w:r>
    </w:p>
    <w:p w14:paraId="3BE7203B" w14:textId="77777777" w:rsidR="008F7F95" w:rsidRDefault="008F7F95" w:rsidP="00C53B69">
      <w:pPr>
        <w:pStyle w:val="Heading4"/>
        <w:jc w:val="both"/>
      </w:pPr>
      <w:r>
        <w:t>Version Numbers</w:t>
      </w:r>
    </w:p>
    <w:p w14:paraId="2CCC56BE" w14:textId="77777777" w:rsidR="008F7F95" w:rsidRDefault="008F7F95" w:rsidP="00C53B69">
      <w:r>
        <w:t xml:space="preserve">The associated version control numbering to identify changes (n) to S-101 </w:t>
      </w:r>
      <w:r w:rsidR="006767ED">
        <w:t>must</w:t>
      </w:r>
      <w:r>
        <w:t xml:space="preserve"> be as follows:</w:t>
      </w:r>
    </w:p>
    <w:p w14:paraId="362892A9" w14:textId="77777777" w:rsidR="008F7F95" w:rsidRDefault="008F7F95" w:rsidP="00C53B69">
      <w:r>
        <w:t>New Editions denoted as</w:t>
      </w:r>
      <w:r w:rsidRPr="004B0DEA">
        <w:rPr>
          <w:sz w:val="18"/>
        </w:rPr>
        <w:t xml:space="preserve"> </w:t>
      </w:r>
      <w:r w:rsidRPr="004B0DEA">
        <w:rPr>
          <w:b/>
          <w:sz w:val="28"/>
        </w:rPr>
        <w:t>n</w:t>
      </w:r>
      <w:r>
        <w:t>.0.0</w:t>
      </w:r>
    </w:p>
    <w:p w14:paraId="4D8F3CDA" w14:textId="77777777" w:rsidR="008F7F95" w:rsidRDefault="008F7F95" w:rsidP="00C53B69">
      <w:r>
        <w:t>Revisions denoted as n.</w:t>
      </w:r>
      <w:r w:rsidRPr="008F7F95">
        <w:rPr>
          <w:b/>
          <w:sz w:val="28"/>
        </w:rPr>
        <w:t>n</w:t>
      </w:r>
      <w:r>
        <w:t>.0</w:t>
      </w:r>
    </w:p>
    <w:p w14:paraId="0B1E60C6" w14:textId="77777777" w:rsidR="000F2AEA" w:rsidRPr="000F2AEA" w:rsidRDefault="008F7F95" w:rsidP="00C53B69">
      <w:r>
        <w:t xml:space="preserve">Clarifications denoted as </w:t>
      </w:r>
      <w:proofErr w:type="spellStart"/>
      <w:r>
        <w:t>n.n.</w:t>
      </w:r>
      <w:r w:rsidRPr="008F7F95">
        <w:rPr>
          <w:b/>
          <w:sz w:val="28"/>
        </w:rPr>
        <w:t>n</w:t>
      </w:r>
      <w:proofErr w:type="spellEnd"/>
    </w:p>
    <w:p w14:paraId="27733CC9" w14:textId="77777777" w:rsidR="00731C05" w:rsidRPr="008233BF" w:rsidRDefault="004B59B1" w:rsidP="00C53B69">
      <w:pPr>
        <w:pStyle w:val="Heading1"/>
      </w:pPr>
      <w:bookmarkStart w:id="241" w:name="_Toc225648278"/>
      <w:bookmarkStart w:id="242" w:name="_Toc225065135"/>
      <w:bookmarkStart w:id="243" w:name="_Toc439685254"/>
      <w:r w:rsidRPr="008233BF">
        <w:t>Specification Scopes</w:t>
      </w:r>
      <w:bookmarkEnd w:id="241"/>
      <w:bookmarkEnd w:id="242"/>
      <w:bookmarkEnd w:id="243"/>
    </w:p>
    <w:p w14:paraId="0AEFAEFC" w14:textId="2A921F73" w:rsidR="000D6280" w:rsidRPr="008233BF" w:rsidRDefault="000D6280" w:rsidP="00C53B69">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8233BF">
        <w:rPr>
          <w:b/>
          <w:sz w:val="22"/>
          <w:szCs w:val="22"/>
        </w:rPr>
        <w:t xml:space="preserve">Scope ID: </w:t>
      </w:r>
      <w:r w:rsidRPr="008233BF">
        <w:rPr>
          <w:b/>
          <w:sz w:val="22"/>
          <w:szCs w:val="22"/>
        </w:rPr>
        <w:tab/>
      </w:r>
      <w:r w:rsidRPr="008233BF">
        <w:rPr>
          <w:b/>
          <w:sz w:val="22"/>
          <w:szCs w:val="22"/>
        </w:rPr>
        <w:tab/>
      </w:r>
      <w:r w:rsidR="00403B0F">
        <w:t>Global</w:t>
      </w:r>
    </w:p>
    <w:p w14:paraId="2818A35C" w14:textId="5CD9AFBA" w:rsidR="000D6280" w:rsidRPr="008233BF" w:rsidRDefault="000D6280" w:rsidP="00C53B69">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rPr>
          <w:b/>
          <w:sz w:val="22"/>
          <w:szCs w:val="22"/>
        </w:rPr>
      </w:pPr>
      <w:r w:rsidRPr="008233BF">
        <w:rPr>
          <w:b/>
          <w:sz w:val="22"/>
          <w:szCs w:val="22"/>
        </w:rPr>
        <w:lastRenderedPageBreak/>
        <w:t>Level:</w:t>
      </w:r>
      <w:r w:rsidRPr="008233BF">
        <w:rPr>
          <w:b/>
          <w:sz w:val="22"/>
          <w:szCs w:val="22"/>
        </w:rPr>
        <w:tab/>
      </w:r>
      <w:r w:rsidRPr="008233BF">
        <w:rPr>
          <w:b/>
          <w:sz w:val="22"/>
          <w:szCs w:val="22"/>
        </w:rPr>
        <w:tab/>
      </w:r>
      <w:r w:rsidRPr="008233BF">
        <w:rPr>
          <w:b/>
          <w:sz w:val="22"/>
          <w:szCs w:val="22"/>
        </w:rPr>
        <w:tab/>
      </w:r>
      <w:r w:rsidR="00403B0F">
        <w:t>006- series</w:t>
      </w:r>
      <w:r w:rsidRPr="008233BF">
        <w:rPr>
          <w:b/>
          <w:sz w:val="22"/>
          <w:szCs w:val="22"/>
        </w:rPr>
        <w:tab/>
      </w:r>
      <w:r w:rsidRPr="008233BF">
        <w:rPr>
          <w:b/>
          <w:sz w:val="22"/>
          <w:szCs w:val="22"/>
        </w:rPr>
        <w:tab/>
      </w:r>
      <w:r w:rsidRPr="008233BF">
        <w:rPr>
          <w:b/>
          <w:sz w:val="22"/>
          <w:szCs w:val="22"/>
        </w:rPr>
        <w:tab/>
      </w:r>
      <w:r w:rsidRPr="008233BF">
        <w:rPr>
          <w:b/>
          <w:sz w:val="22"/>
          <w:szCs w:val="22"/>
        </w:rPr>
        <w:tab/>
      </w:r>
    </w:p>
    <w:p w14:paraId="543FC189" w14:textId="77777777" w:rsidR="00FB48D8" w:rsidRDefault="000D6280" w:rsidP="00C53B69">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pPr>
      <w:r w:rsidRPr="008233BF">
        <w:rPr>
          <w:b/>
          <w:sz w:val="22"/>
          <w:szCs w:val="22"/>
        </w:rPr>
        <w:t>Level name:</w:t>
      </w:r>
      <w:r w:rsidRPr="008233BF">
        <w:rPr>
          <w:b/>
          <w:sz w:val="22"/>
          <w:szCs w:val="22"/>
        </w:rPr>
        <w:tab/>
      </w:r>
      <w:r w:rsidRPr="008233BF">
        <w:t>ENC</w:t>
      </w:r>
      <w:r w:rsidR="001221F6">
        <w:t xml:space="preserve"> Dataset</w:t>
      </w:r>
    </w:p>
    <w:p w14:paraId="2CF078B1" w14:textId="77777777" w:rsidR="00A25DC9" w:rsidRPr="008233BF" w:rsidRDefault="00A25DC9" w:rsidP="00C53B69">
      <w:pPr>
        <w:pStyle w:val="Heading1"/>
      </w:pPr>
      <w:bookmarkStart w:id="244" w:name="_Toc225648279"/>
      <w:bookmarkStart w:id="245" w:name="_Toc225065136"/>
      <w:bookmarkStart w:id="246" w:name="_Toc439685255"/>
      <w:r w:rsidRPr="008233BF">
        <w:t>Data</w:t>
      </w:r>
      <w:r w:rsidR="00053ABB">
        <w:t>s</w:t>
      </w:r>
      <w:r w:rsidR="00A25574">
        <w:t xml:space="preserve">et </w:t>
      </w:r>
      <w:bookmarkEnd w:id="244"/>
      <w:bookmarkEnd w:id="245"/>
      <w:r w:rsidR="00A25574">
        <w:t>Identification</w:t>
      </w:r>
      <w:bookmarkEnd w:id="246"/>
    </w:p>
    <w:p w14:paraId="2052E290" w14:textId="043A8703" w:rsidR="000C2C7C" w:rsidRPr="008233BF" w:rsidRDefault="000C2C7C" w:rsidP="00C53B69">
      <w:r w:rsidRPr="008233BF">
        <w:t xml:space="preserve">A </w:t>
      </w:r>
      <w:r w:rsidR="00943359" w:rsidRPr="008233BF">
        <w:t>dataset</w:t>
      </w:r>
      <w:r w:rsidRPr="008233BF">
        <w:t xml:space="preserve"> that conforms to this </w:t>
      </w:r>
      <w:r w:rsidR="00B366A1">
        <w:t>P</w:t>
      </w:r>
      <w:r w:rsidR="00B366A1" w:rsidRPr="008233BF">
        <w:t xml:space="preserve">roduct </w:t>
      </w:r>
      <w:r w:rsidR="00B366A1">
        <w:t>S</w:t>
      </w:r>
      <w:r w:rsidR="00B366A1" w:rsidRPr="008233BF">
        <w:t xml:space="preserve">pecification </w:t>
      </w:r>
      <w:r w:rsidR="005D69E2">
        <w:t>may</w:t>
      </w:r>
      <w:r w:rsidR="005E6D54">
        <w:t xml:space="preserve"> be</w:t>
      </w:r>
      <w:r w:rsidRPr="008233BF">
        <w:t xml:space="preserve"> identifi</w:t>
      </w:r>
      <w:r w:rsidR="005E6D54">
        <w:t>ed</w:t>
      </w:r>
      <w:r w:rsidRPr="008233BF">
        <w:t xml:space="preserve"> by </w:t>
      </w:r>
      <w:r w:rsidR="005E6D54">
        <w:t>its</w:t>
      </w:r>
      <w:r w:rsidRPr="008233BF">
        <w:t xml:space="preserve"> discovery </w:t>
      </w:r>
      <w:r w:rsidR="00690B1E">
        <w:t>meta</w:t>
      </w:r>
      <w:r w:rsidR="006C47F5" w:rsidRPr="008233BF">
        <w:t>data</w:t>
      </w:r>
      <w:r w:rsidR="003C5F50">
        <w:t xml:space="preserve"> as defined in clause 12</w:t>
      </w:r>
      <w:r w:rsidRPr="008233BF">
        <w:t>.</w:t>
      </w:r>
      <w:r w:rsidR="007C691C">
        <w:t xml:space="preserve">  </w:t>
      </w:r>
    </w:p>
    <w:p w14:paraId="26CA73FF" w14:textId="77777777" w:rsidR="00F55B36" w:rsidRPr="008233BF" w:rsidRDefault="00B356C5" w:rsidP="00C53B69">
      <w:pPr>
        <w:rPr>
          <w:sz w:val="18"/>
          <w:szCs w:val="18"/>
        </w:rPr>
      </w:pPr>
      <w:r w:rsidRPr="008233BF">
        <w:rPr>
          <w:b/>
          <w:sz w:val="22"/>
          <w:szCs w:val="22"/>
        </w:rPr>
        <w:t>Title:</w:t>
      </w:r>
      <w:r w:rsidRPr="008233BF">
        <w:t xml:space="preserve"> </w:t>
      </w:r>
      <w:r w:rsidRPr="008233BF">
        <w:tab/>
      </w:r>
      <w:r w:rsidRPr="008233BF">
        <w:tab/>
      </w:r>
      <w:r w:rsidRPr="008233BF">
        <w:tab/>
      </w:r>
      <w:r w:rsidR="00D20CD5" w:rsidRPr="008233BF">
        <w:tab/>
      </w:r>
      <w:r w:rsidR="00D20CD5" w:rsidRPr="008233BF">
        <w:tab/>
      </w:r>
      <w:r w:rsidR="00D20CD5" w:rsidRPr="008233BF">
        <w:tab/>
      </w:r>
      <w:r w:rsidR="00D20CD5" w:rsidRPr="008233BF">
        <w:tab/>
      </w:r>
      <w:r w:rsidR="00D20CD5" w:rsidRPr="008233BF">
        <w:tab/>
      </w:r>
      <w:r w:rsidR="00D20CD5" w:rsidRPr="008233BF">
        <w:tab/>
      </w:r>
      <w:r w:rsidR="009220A1" w:rsidRPr="00763C0E">
        <w:t>Electronic Navigation</w:t>
      </w:r>
      <w:r w:rsidR="00A25574" w:rsidRPr="00763C0E">
        <w:t>al</w:t>
      </w:r>
      <w:r w:rsidR="009220A1" w:rsidRPr="00763C0E">
        <w:t xml:space="preserve"> Chart </w:t>
      </w:r>
      <w:r w:rsidR="00245FEC" w:rsidRPr="00763C0E">
        <w:tab/>
      </w:r>
      <w:r w:rsidR="00595A33">
        <w:rPr>
          <w:sz w:val="18"/>
          <w:szCs w:val="18"/>
        </w:rPr>
        <w:tab/>
      </w:r>
      <w:r w:rsidR="00595A33">
        <w:rPr>
          <w:sz w:val="18"/>
          <w:szCs w:val="18"/>
        </w:rPr>
        <w:tab/>
      </w:r>
      <w:r w:rsidR="00595A33">
        <w:rPr>
          <w:sz w:val="18"/>
          <w:szCs w:val="18"/>
        </w:rPr>
        <w:tab/>
      </w:r>
      <w:r w:rsidR="00595A33">
        <w:rPr>
          <w:sz w:val="18"/>
          <w:szCs w:val="18"/>
        </w:rPr>
        <w:tab/>
      </w:r>
      <w:r w:rsidR="00595A33">
        <w:rPr>
          <w:sz w:val="18"/>
          <w:szCs w:val="18"/>
        </w:rPr>
        <w:tab/>
      </w:r>
      <w:r w:rsidR="00595A33">
        <w:rPr>
          <w:sz w:val="18"/>
          <w:szCs w:val="18"/>
        </w:rPr>
        <w:tab/>
      </w:r>
      <w:r w:rsidR="00595A33">
        <w:rPr>
          <w:sz w:val="18"/>
          <w:szCs w:val="18"/>
        </w:rPr>
        <w:tab/>
      </w:r>
      <w:r w:rsidR="00595A33">
        <w:rPr>
          <w:sz w:val="18"/>
          <w:szCs w:val="18"/>
        </w:rPr>
        <w:tab/>
      </w:r>
    </w:p>
    <w:p w14:paraId="3FD0D4A1" w14:textId="77777777" w:rsidR="00B356C5" w:rsidRPr="008233BF" w:rsidRDefault="00B356C5" w:rsidP="00C53B69">
      <w:pPr>
        <w:rPr>
          <w:sz w:val="18"/>
          <w:szCs w:val="18"/>
        </w:rPr>
      </w:pPr>
      <w:r w:rsidRPr="008233BF">
        <w:rPr>
          <w:b/>
          <w:sz w:val="22"/>
          <w:szCs w:val="22"/>
        </w:rPr>
        <w:t>Alternate Title:</w:t>
      </w:r>
      <w:r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009220A1" w:rsidRPr="00763C0E">
        <w:t>ENC</w:t>
      </w:r>
    </w:p>
    <w:p w14:paraId="4979F9E8" w14:textId="59F4A7C7" w:rsidR="00B356C5" w:rsidRPr="00763C0E" w:rsidRDefault="00B356C5" w:rsidP="00C53B69">
      <w:pPr>
        <w:ind w:left="3400" w:hanging="3400"/>
      </w:pPr>
      <w:r w:rsidRPr="008233BF">
        <w:rPr>
          <w:b/>
          <w:sz w:val="22"/>
          <w:szCs w:val="22"/>
        </w:rPr>
        <w:t>Abstract:</w:t>
      </w:r>
      <w:r w:rsidRPr="008233BF">
        <w:rPr>
          <w:sz w:val="18"/>
          <w:szCs w:val="18"/>
        </w:rPr>
        <w:t xml:space="preserve"> </w:t>
      </w:r>
      <w:r w:rsidRPr="008233BF">
        <w:rPr>
          <w:sz w:val="18"/>
          <w:szCs w:val="18"/>
        </w:rPr>
        <w:tab/>
      </w:r>
      <w:r w:rsidR="00BD2FBF" w:rsidRPr="00763C0E">
        <w:t xml:space="preserve">S-101 </w:t>
      </w:r>
      <w:r w:rsidRPr="00763C0E">
        <w:t>ENC</w:t>
      </w:r>
      <w:r w:rsidR="00896F20">
        <w:t>s</w:t>
      </w:r>
      <w:r w:rsidRPr="00763C0E">
        <w:t xml:space="preserve"> </w:t>
      </w:r>
      <w:r w:rsidR="001648C9">
        <w:t>must</w:t>
      </w:r>
      <w:r w:rsidR="00BD2FBF" w:rsidRPr="00763C0E">
        <w:t xml:space="preserve"> </w:t>
      </w:r>
      <w:r w:rsidR="001648C9">
        <w:t xml:space="preserve">be </w:t>
      </w:r>
      <w:r w:rsidR="00BD2FBF" w:rsidRPr="00763C0E">
        <w:t>produced</w:t>
      </w:r>
      <w:r w:rsidRPr="00763C0E">
        <w:t xml:space="preserve"> in accordance with the rules defined in </w:t>
      </w:r>
      <w:r w:rsidR="00B9644D" w:rsidRPr="00763C0E">
        <w:t xml:space="preserve">the </w:t>
      </w:r>
      <w:r w:rsidRPr="00763C0E">
        <w:t>S-101</w:t>
      </w:r>
      <w:r w:rsidR="00B9644D" w:rsidRPr="00763C0E">
        <w:t xml:space="preserve"> </w:t>
      </w:r>
      <w:r w:rsidR="0077716C" w:rsidRPr="00763C0E">
        <w:t>Product Specification</w:t>
      </w:r>
      <w:r w:rsidRPr="00763C0E">
        <w:t xml:space="preserve">. </w:t>
      </w:r>
      <w:r w:rsidR="00896F20">
        <w:t xml:space="preserve">The </w:t>
      </w:r>
      <w:r w:rsidRPr="00763C0E">
        <w:t xml:space="preserve">S-101 </w:t>
      </w:r>
      <w:r w:rsidR="00896F20">
        <w:t xml:space="preserve">Product </w:t>
      </w:r>
      <w:r w:rsidRPr="00763C0E">
        <w:t xml:space="preserve">specification </w:t>
      </w:r>
      <w:r w:rsidR="00896F20">
        <w:t>contains all the information necessary</w:t>
      </w:r>
      <w:r w:rsidR="00896F20" w:rsidRPr="00763C0E">
        <w:t xml:space="preserve"> </w:t>
      </w:r>
      <w:r w:rsidRPr="00763C0E">
        <w:t xml:space="preserve">to enable Hydrographic Offices to produce a consistent ENC, and manufacturers to use that data efficiently </w:t>
      </w:r>
      <w:r w:rsidR="00442314">
        <w:t>within navigation systems.</w:t>
      </w:r>
    </w:p>
    <w:p w14:paraId="677515D1" w14:textId="77777777" w:rsidR="004279CC" w:rsidRDefault="00B356C5" w:rsidP="00C53B69">
      <w:pPr>
        <w:rPr>
          <w:sz w:val="18"/>
          <w:szCs w:val="18"/>
        </w:rPr>
      </w:pPr>
      <w:r w:rsidRPr="008233BF">
        <w:rPr>
          <w:b/>
          <w:sz w:val="22"/>
          <w:szCs w:val="22"/>
        </w:rPr>
        <w:t>Topic Category:</w:t>
      </w:r>
      <w:r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00D20CD5" w:rsidRPr="008233BF">
        <w:rPr>
          <w:sz w:val="18"/>
          <w:szCs w:val="18"/>
        </w:rPr>
        <w:tab/>
      </w:r>
      <w:r w:rsidRPr="00763C0E">
        <w:t>Transportation</w:t>
      </w:r>
      <w:r w:rsidR="00CE519D">
        <w:t xml:space="preserve"> (ISO 19115 Domain </w:t>
      </w:r>
      <w:proofErr w:type="gramStart"/>
      <w:r w:rsidR="00CE519D">
        <w:t>Code</w:t>
      </w:r>
      <w:proofErr w:type="gramEnd"/>
      <w:r w:rsidR="00CE519D">
        <w:t xml:space="preserve"> 018)</w:t>
      </w:r>
    </w:p>
    <w:p w14:paraId="56DCBB75" w14:textId="77777777" w:rsidR="00442314" w:rsidRDefault="004279CC" w:rsidP="00C53B69">
      <w:pPr>
        <w:ind w:left="3400" w:hanging="3400"/>
        <w:rPr>
          <w:b/>
          <w:sz w:val="22"/>
          <w:szCs w:val="22"/>
        </w:rPr>
      </w:pPr>
      <w:r>
        <w:rPr>
          <w:b/>
          <w:sz w:val="22"/>
          <w:szCs w:val="22"/>
        </w:rPr>
        <w:t>Geographic Description:</w:t>
      </w:r>
      <w:r>
        <w:rPr>
          <w:b/>
          <w:sz w:val="22"/>
          <w:szCs w:val="22"/>
        </w:rPr>
        <w:tab/>
      </w:r>
      <w:r w:rsidR="00D1527E">
        <w:t>Areas specific to marine navigation.</w:t>
      </w:r>
      <w:r w:rsidR="00D20CD5" w:rsidRPr="008233BF">
        <w:rPr>
          <w:b/>
          <w:sz w:val="22"/>
          <w:szCs w:val="22"/>
        </w:rPr>
        <w:tab/>
      </w:r>
    </w:p>
    <w:p w14:paraId="11D2D948" w14:textId="6D997C25" w:rsidR="00B356C5" w:rsidRPr="00442314" w:rsidRDefault="00442314" w:rsidP="00442314">
      <w:pPr>
        <w:ind w:left="3400" w:hanging="3400"/>
        <w:rPr>
          <w:b/>
          <w:sz w:val="22"/>
          <w:szCs w:val="22"/>
        </w:rPr>
      </w:pPr>
      <w:r w:rsidRPr="008233BF">
        <w:rPr>
          <w:b/>
          <w:sz w:val="22"/>
          <w:szCs w:val="22"/>
        </w:rPr>
        <w:t>Spatial Resolution:</w:t>
      </w:r>
      <w:r w:rsidRPr="008233BF">
        <w:rPr>
          <w:b/>
          <w:sz w:val="22"/>
          <w:szCs w:val="22"/>
        </w:rPr>
        <w:tab/>
      </w:r>
      <w:r>
        <w:t xml:space="preserve">An ENC dataset and </w:t>
      </w:r>
      <w:r w:rsidRPr="00442314">
        <w:rPr>
          <w:b/>
        </w:rPr>
        <w:t>Data Coverage</w:t>
      </w:r>
      <w:r>
        <w:t xml:space="preserve"> must carry a value for maximum display scale. Each </w:t>
      </w:r>
      <w:r w:rsidRPr="00442314">
        <w:rPr>
          <w:b/>
        </w:rPr>
        <w:t>Data Coverage</w:t>
      </w:r>
      <w:r>
        <w:t xml:space="preserve"> must also carry a value for minimum display scale. Values must be taken from the following table:</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20"/>
      </w:tblGrid>
      <w:tr w:rsidR="001A732E" w:rsidRPr="008233BF" w14:paraId="7B98AD49"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7FAF1A80" w14:textId="2AAC424C" w:rsidR="001A732E" w:rsidRPr="008233BF" w:rsidRDefault="001A732E" w:rsidP="00C53B69">
            <w:pPr>
              <w:pStyle w:val="Tabletext9"/>
              <w:rPr>
                <w:b/>
              </w:rPr>
            </w:pPr>
            <w:r w:rsidRPr="008233BF">
              <w:rPr>
                <w:b/>
              </w:rPr>
              <w:t>Scale</w:t>
            </w:r>
          </w:p>
        </w:tc>
      </w:tr>
      <w:tr w:rsidR="00442314" w:rsidRPr="008233BF" w14:paraId="04F1C719"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40688637" w14:textId="676D807D" w:rsidR="00442314" w:rsidRDefault="00442314" w:rsidP="00C53B69">
            <w:pPr>
              <w:pStyle w:val="Tabletext9"/>
            </w:pPr>
            <w:r>
              <w:t>NULL (only allowed on minimum display scale</w:t>
            </w:r>
            <w:r w:rsidR="007A1271">
              <w:t xml:space="preserve"> where the maximum display scale = 10,000,000</w:t>
            </w:r>
            <w:r>
              <w:t>)</w:t>
            </w:r>
          </w:p>
        </w:tc>
      </w:tr>
      <w:tr w:rsidR="001A732E" w:rsidRPr="008233BF" w14:paraId="57D3FBC7"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2B3CD56A" w14:textId="0C9E8F59" w:rsidR="001A732E" w:rsidRPr="008233BF" w:rsidRDefault="001A732E" w:rsidP="00C53B69">
            <w:pPr>
              <w:pStyle w:val="Tabletext9"/>
            </w:pPr>
            <w:r>
              <w:t>1:10,000,000</w:t>
            </w:r>
          </w:p>
        </w:tc>
      </w:tr>
      <w:tr w:rsidR="001A732E" w:rsidRPr="008233BF" w14:paraId="0C37FDBD"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7A6EEAF0" w14:textId="7A83FD4F" w:rsidR="001A732E" w:rsidRPr="008233BF" w:rsidRDefault="009718F9" w:rsidP="00C53B69">
            <w:pPr>
              <w:pStyle w:val="Tabletext9"/>
            </w:pPr>
            <w:r>
              <w:t>1:3,5</w:t>
            </w:r>
            <w:r w:rsidR="001A732E" w:rsidRPr="008233BF">
              <w:t>00,000</w:t>
            </w:r>
          </w:p>
        </w:tc>
      </w:tr>
      <w:tr w:rsidR="001A732E" w:rsidRPr="008233BF" w14:paraId="42790DEB"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5B0DFB93" w14:textId="3499A7B3" w:rsidR="001A732E" w:rsidRPr="008233BF" w:rsidRDefault="001A732E" w:rsidP="00C53B69">
            <w:pPr>
              <w:pStyle w:val="Tabletext9"/>
            </w:pPr>
            <w:r w:rsidRPr="008233BF">
              <w:t>1:1,500,000</w:t>
            </w:r>
          </w:p>
        </w:tc>
      </w:tr>
      <w:tr w:rsidR="001A732E" w:rsidRPr="008233BF" w14:paraId="619B40F1"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14:paraId="3917D035" w14:textId="05C35C5E" w:rsidR="001A732E" w:rsidRPr="008233BF" w:rsidRDefault="001A732E" w:rsidP="00C53B69">
            <w:pPr>
              <w:pStyle w:val="Tabletext9"/>
            </w:pPr>
            <w:r w:rsidRPr="008233BF">
              <w:t>1:700,000</w:t>
            </w:r>
          </w:p>
        </w:tc>
      </w:tr>
      <w:tr w:rsidR="001A732E" w:rsidRPr="008233BF" w14:paraId="43F96EE0"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1C174687" w14:textId="32BB2990" w:rsidR="001A732E" w:rsidRPr="008233BF" w:rsidRDefault="001A732E" w:rsidP="00C53B69">
            <w:pPr>
              <w:pStyle w:val="Tabletext9"/>
            </w:pPr>
            <w:r w:rsidRPr="008233BF">
              <w:t>1:350,000</w:t>
            </w:r>
          </w:p>
        </w:tc>
      </w:tr>
      <w:tr w:rsidR="001A732E" w:rsidRPr="008233BF" w14:paraId="778AB982"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531F6C4D" w14:textId="5136419E" w:rsidR="001A732E" w:rsidRPr="008233BF" w:rsidRDefault="001A732E" w:rsidP="00C53B69">
            <w:pPr>
              <w:pStyle w:val="Tabletext9"/>
            </w:pPr>
            <w:r w:rsidRPr="008233BF">
              <w:t>1:180,000</w:t>
            </w:r>
          </w:p>
        </w:tc>
      </w:tr>
      <w:tr w:rsidR="001A732E" w:rsidRPr="008233BF" w14:paraId="163077C3"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1FFBB3E1" w14:textId="29802F1B" w:rsidR="001A732E" w:rsidRPr="008233BF" w:rsidRDefault="001A732E" w:rsidP="00C53B69">
            <w:pPr>
              <w:pStyle w:val="Tabletext9"/>
            </w:pPr>
            <w:r w:rsidRPr="008233BF">
              <w:t>1:90,000</w:t>
            </w:r>
          </w:p>
        </w:tc>
      </w:tr>
      <w:tr w:rsidR="001A732E" w:rsidRPr="008233BF" w14:paraId="309470F8"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5C6F3015" w14:textId="359BD715" w:rsidR="001A732E" w:rsidRPr="008233BF" w:rsidRDefault="001A732E" w:rsidP="00C53B69">
            <w:pPr>
              <w:pStyle w:val="Tabletext9"/>
            </w:pPr>
            <w:r w:rsidRPr="008233BF">
              <w:t>1:45,000</w:t>
            </w:r>
          </w:p>
        </w:tc>
      </w:tr>
      <w:tr w:rsidR="001A732E" w:rsidRPr="008233BF" w14:paraId="30B3EFE8"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49BE9DAE" w14:textId="369703EA" w:rsidR="001A732E" w:rsidRPr="008233BF" w:rsidRDefault="001A732E" w:rsidP="00C53B69">
            <w:pPr>
              <w:pStyle w:val="Tabletext9"/>
            </w:pPr>
            <w:r w:rsidRPr="008233BF">
              <w:t>1:22,000</w:t>
            </w:r>
          </w:p>
        </w:tc>
      </w:tr>
      <w:tr w:rsidR="001A732E" w:rsidRPr="008233BF" w14:paraId="71ED6B0B"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02076D01" w14:textId="5A7E0631" w:rsidR="001A732E" w:rsidRPr="008233BF" w:rsidRDefault="001A732E" w:rsidP="00C53B69">
            <w:pPr>
              <w:pStyle w:val="Tabletext9"/>
            </w:pPr>
            <w:r w:rsidRPr="008233BF">
              <w:t>1:12,000</w:t>
            </w:r>
          </w:p>
        </w:tc>
      </w:tr>
      <w:tr w:rsidR="001A732E" w:rsidRPr="008233BF" w14:paraId="2BDA8522"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3C30813B" w14:textId="7D39F898" w:rsidR="001A732E" w:rsidRPr="008233BF" w:rsidRDefault="001A732E" w:rsidP="00C53B69">
            <w:pPr>
              <w:pStyle w:val="Tabletext9"/>
            </w:pPr>
            <w:r w:rsidRPr="008233BF">
              <w:t>1:8</w:t>
            </w:r>
            <w:r>
              <w:t>,</w:t>
            </w:r>
            <w:r w:rsidRPr="008233BF">
              <w:t>000</w:t>
            </w:r>
          </w:p>
        </w:tc>
      </w:tr>
      <w:tr w:rsidR="001A732E" w:rsidRPr="008233BF" w14:paraId="1623792D"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793234E0" w14:textId="2814EF45" w:rsidR="001A732E" w:rsidRPr="008233BF" w:rsidRDefault="001A732E" w:rsidP="00C53B69">
            <w:pPr>
              <w:pStyle w:val="Tabletext9"/>
            </w:pPr>
            <w:r w:rsidRPr="008233BF">
              <w:t>1:4</w:t>
            </w:r>
            <w:r>
              <w:t>,</w:t>
            </w:r>
            <w:r w:rsidRPr="008233BF">
              <w:t>000</w:t>
            </w:r>
          </w:p>
        </w:tc>
      </w:tr>
      <w:tr w:rsidR="001A732E" w:rsidRPr="008233BF" w14:paraId="301CDCB3"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69EC7A4D" w14:textId="1CA26660" w:rsidR="001A732E" w:rsidRPr="008233BF" w:rsidRDefault="001A732E" w:rsidP="00C53B69">
            <w:pPr>
              <w:pStyle w:val="Tabletext9"/>
            </w:pPr>
            <w:r>
              <w:t>1:</w:t>
            </w:r>
            <w:r w:rsidR="009718F9">
              <w:t>3,000</w:t>
            </w:r>
          </w:p>
        </w:tc>
      </w:tr>
      <w:tr w:rsidR="001A732E" w:rsidRPr="008233BF" w14:paraId="158A8A72"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5E4B9B1D" w14:textId="77F3751A" w:rsidR="001A732E" w:rsidRDefault="009718F9" w:rsidP="00C53B69">
            <w:pPr>
              <w:pStyle w:val="Tabletext9"/>
            </w:pPr>
            <w:r>
              <w:t>1:2</w:t>
            </w:r>
            <w:r w:rsidR="001A732E">
              <w:t>,000</w:t>
            </w:r>
          </w:p>
        </w:tc>
      </w:tr>
      <w:tr w:rsidR="001A732E" w:rsidRPr="008233BF" w14:paraId="07000E06" w14:textId="77777777" w:rsidTr="004F269C">
        <w:trPr>
          <w:jc w:val="center"/>
        </w:trPr>
        <w:tc>
          <w:tcPr>
            <w:tcW w:w="1560" w:type="dxa"/>
            <w:tcBorders>
              <w:top w:val="single" w:sz="4" w:space="0" w:color="auto"/>
              <w:left w:val="single" w:sz="4" w:space="0" w:color="auto"/>
              <w:bottom w:val="single" w:sz="4" w:space="0" w:color="auto"/>
              <w:right w:val="single" w:sz="4" w:space="0" w:color="auto"/>
            </w:tcBorders>
            <w:vAlign w:val="center"/>
          </w:tcPr>
          <w:p w14:paraId="7EEDE1E5" w14:textId="254DE867" w:rsidR="001A732E" w:rsidRDefault="001A732E" w:rsidP="00415822">
            <w:pPr>
              <w:pStyle w:val="Tabletext9"/>
              <w:keepNext/>
            </w:pPr>
            <w:r>
              <w:t>1:</w:t>
            </w:r>
            <w:r w:rsidR="009718F9">
              <w:t>1,000</w:t>
            </w:r>
          </w:p>
        </w:tc>
      </w:tr>
    </w:tbl>
    <w:p w14:paraId="2826AB29" w14:textId="5AF03942" w:rsidR="00FA7B6A" w:rsidRPr="008233BF" w:rsidRDefault="00415822" w:rsidP="00415822">
      <w:pPr>
        <w:pStyle w:val="Caption"/>
        <w:jc w:val="center"/>
      </w:pPr>
      <w:r>
        <w:t xml:space="preserve">Table </w:t>
      </w:r>
      <w:r>
        <w:fldChar w:fldCharType="begin"/>
      </w:r>
      <w:r>
        <w:instrText xml:space="preserve"> SEQ Table \* ARABIC </w:instrText>
      </w:r>
      <w:r>
        <w:fldChar w:fldCharType="separate"/>
      </w:r>
      <w:r w:rsidR="00F72996">
        <w:rPr>
          <w:noProof/>
        </w:rPr>
        <w:t>1</w:t>
      </w:r>
      <w:r>
        <w:fldChar w:fldCharType="end"/>
      </w:r>
      <w:r>
        <w:t xml:space="preserve">- </w:t>
      </w:r>
      <w:r w:rsidRPr="00A370B1">
        <w:t>ENC Minimum Display and Maximum Display Scales</w:t>
      </w:r>
    </w:p>
    <w:p w14:paraId="6E811976" w14:textId="77777777" w:rsidR="00FA7B6A" w:rsidRPr="00B56D57" w:rsidRDefault="00FA7B6A" w:rsidP="00C53B69">
      <w:pPr>
        <w:ind w:left="3400" w:hanging="3400"/>
      </w:pPr>
      <w:r>
        <w:rPr>
          <w:b/>
          <w:sz w:val="22"/>
          <w:szCs w:val="22"/>
        </w:rPr>
        <w:lastRenderedPageBreak/>
        <w:tab/>
      </w:r>
    </w:p>
    <w:p w14:paraId="69BAAE57" w14:textId="77777777" w:rsidR="00BD2FBF" w:rsidRDefault="00D20CD5" w:rsidP="00C53B69">
      <w:pPr>
        <w:ind w:left="3400" w:hanging="3400"/>
        <w:rPr>
          <w:sz w:val="18"/>
          <w:szCs w:val="18"/>
        </w:rPr>
      </w:pPr>
      <w:r w:rsidRPr="008233BF">
        <w:rPr>
          <w:b/>
          <w:sz w:val="22"/>
          <w:szCs w:val="22"/>
        </w:rPr>
        <w:t>P</w:t>
      </w:r>
      <w:r w:rsidR="004D032C" w:rsidRPr="008233BF">
        <w:rPr>
          <w:b/>
          <w:sz w:val="22"/>
          <w:szCs w:val="22"/>
        </w:rPr>
        <w:t>urpose</w:t>
      </w:r>
      <w:r w:rsidRPr="008233BF">
        <w:rPr>
          <w:b/>
          <w:sz w:val="22"/>
          <w:szCs w:val="22"/>
        </w:rPr>
        <w:t>:</w:t>
      </w:r>
      <w:r w:rsidRPr="008233BF">
        <w:rPr>
          <w:b/>
          <w:sz w:val="22"/>
          <w:szCs w:val="22"/>
        </w:rPr>
        <w:tab/>
      </w:r>
      <w:r w:rsidRPr="00D1527E">
        <w:t>Electronic Navigational Chart</w:t>
      </w:r>
      <w:r w:rsidR="004D032C" w:rsidRPr="00D1527E">
        <w:t xml:space="preserve"> for use in E</w:t>
      </w:r>
      <w:r w:rsidR="00BD2FBF" w:rsidRPr="00D1527E">
        <w:t>lectronic Chart Display</w:t>
      </w:r>
      <w:r w:rsidR="0056560E">
        <w:t xml:space="preserve"> and Information</w:t>
      </w:r>
      <w:r w:rsidR="00BD2FBF" w:rsidRPr="00D1527E">
        <w:t xml:space="preserve"> Systems</w:t>
      </w:r>
      <w:r w:rsidR="00BD2FBF">
        <w:rPr>
          <w:sz w:val="18"/>
          <w:szCs w:val="18"/>
        </w:rPr>
        <w:t xml:space="preserve">  </w:t>
      </w:r>
    </w:p>
    <w:p w14:paraId="39BF1DCB" w14:textId="77777777" w:rsidR="004D032C" w:rsidRPr="008233BF" w:rsidRDefault="00D20CD5" w:rsidP="00C53B69">
      <w:pPr>
        <w:rPr>
          <w:sz w:val="18"/>
          <w:szCs w:val="18"/>
        </w:rPr>
      </w:pPr>
      <w:r w:rsidRPr="008233BF">
        <w:rPr>
          <w:b/>
          <w:sz w:val="22"/>
          <w:szCs w:val="22"/>
        </w:rPr>
        <w:t>L</w:t>
      </w:r>
      <w:r w:rsidR="004D032C" w:rsidRPr="008233BF">
        <w:rPr>
          <w:b/>
          <w:sz w:val="22"/>
          <w:szCs w:val="22"/>
        </w:rPr>
        <w:t>anguage</w:t>
      </w:r>
      <w:r w:rsidRPr="008233BF">
        <w:rPr>
          <w:b/>
          <w:sz w:val="22"/>
          <w:szCs w:val="22"/>
        </w:rPr>
        <w:t>:</w:t>
      </w:r>
      <w:r w:rsidRPr="008233BF">
        <w:rPr>
          <w:sz w:val="18"/>
          <w:szCs w:val="18"/>
        </w:rPr>
        <w:t xml:space="preserve"> </w:t>
      </w:r>
      <w:r w:rsidRPr="008233BF">
        <w:rPr>
          <w:sz w:val="18"/>
          <w:szCs w:val="18"/>
        </w:rPr>
        <w:tab/>
      </w:r>
      <w:r w:rsidRPr="008233BF">
        <w:rPr>
          <w:sz w:val="18"/>
          <w:szCs w:val="18"/>
        </w:rPr>
        <w:tab/>
      </w:r>
      <w:r w:rsidRPr="008233BF">
        <w:rPr>
          <w:sz w:val="18"/>
          <w:szCs w:val="18"/>
        </w:rPr>
        <w:tab/>
      </w:r>
      <w:r w:rsidRPr="008233BF">
        <w:rPr>
          <w:sz w:val="18"/>
          <w:szCs w:val="18"/>
        </w:rPr>
        <w:tab/>
      </w:r>
      <w:r w:rsidRPr="008233BF">
        <w:rPr>
          <w:sz w:val="18"/>
          <w:szCs w:val="18"/>
        </w:rPr>
        <w:tab/>
      </w:r>
      <w:r w:rsidRPr="008233BF">
        <w:rPr>
          <w:sz w:val="18"/>
          <w:szCs w:val="18"/>
        </w:rPr>
        <w:tab/>
      </w:r>
      <w:r w:rsidRPr="008233BF">
        <w:rPr>
          <w:sz w:val="18"/>
          <w:szCs w:val="18"/>
        </w:rPr>
        <w:tab/>
      </w:r>
      <w:r w:rsidR="004D032C" w:rsidRPr="00D1527E">
        <w:t xml:space="preserve">English </w:t>
      </w:r>
      <w:r w:rsidR="00526B13">
        <w:t>(M</w:t>
      </w:r>
      <w:r w:rsidR="00985AEC">
        <w:t>andatory</w:t>
      </w:r>
      <w:r w:rsidR="00526B13">
        <w:t>), other (O</w:t>
      </w:r>
      <w:r w:rsidR="00985AEC">
        <w:t>ptional</w:t>
      </w:r>
      <w:r w:rsidR="00526B13">
        <w:t>)</w:t>
      </w:r>
    </w:p>
    <w:p w14:paraId="73E6B495" w14:textId="195E043D" w:rsidR="00313AE8" w:rsidRDefault="00D20CD5" w:rsidP="00C53B69">
      <w:pPr>
        <w:autoSpaceDE w:val="0"/>
        <w:autoSpaceDN w:val="0"/>
        <w:adjustRightInd w:val="0"/>
        <w:spacing w:after="0" w:line="240" w:lineRule="auto"/>
      </w:pPr>
      <w:r w:rsidRPr="008233BF">
        <w:rPr>
          <w:b/>
          <w:sz w:val="22"/>
          <w:szCs w:val="22"/>
        </w:rPr>
        <w:t>C</w:t>
      </w:r>
      <w:r w:rsidR="004D032C" w:rsidRPr="008233BF">
        <w:rPr>
          <w:b/>
          <w:sz w:val="22"/>
          <w:szCs w:val="22"/>
        </w:rPr>
        <w:t>lassification</w:t>
      </w:r>
      <w:r w:rsidRPr="008233BF">
        <w:rPr>
          <w:b/>
          <w:sz w:val="22"/>
          <w:szCs w:val="22"/>
        </w:rPr>
        <w:t>:</w:t>
      </w:r>
      <w:r w:rsidRPr="008233BF">
        <w:rPr>
          <w:sz w:val="18"/>
          <w:szCs w:val="18"/>
        </w:rPr>
        <w:t xml:space="preserve"> </w:t>
      </w:r>
      <w:r w:rsidRPr="008233BF">
        <w:rPr>
          <w:sz w:val="18"/>
          <w:szCs w:val="18"/>
        </w:rPr>
        <w:tab/>
      </w:r>
      <w:r w:rsidRPr="008233BF">
        <w:rPr>
          <w:sz w:val="18"/>
          <w:szCs w:val="18"/>
        </w:rPr>
        <w:tab/>
      </w:r>
      <w:r w:rsidRPr="008233BF">
        <w:rPr>
          <w:sz w:val="18"/>
          <w:szCs w:val="18"/>
        </w:rPr>
        <w:tab/>
      </w:r>
      <w:r w:rsidRPr="008233BF">
        <w:rPr>
          <w:sz w:val="18"/>
          <w:szCs w:val="18"/>
        </w:rPr>
        <w:tab/>
      </w:r>
      <w:r w:rsidRPr="008233BF">
        <w:rPr>
          <w:sz w:val="18"/>
          <w:szCs w:val="18"/>
        </w:rPr>
        <w:tab/>
      </w:r>
      <w:r w:rsidRPr="008233BF">
        <w:rPr>
          <w:sz w:val="18"/>
          <w:szCs w:val="18"/>
        </w:rPr>
        <w:tab/>
      </w:r>
      <w:r w:rsidR="004D4669">
        <w:t>Data may</w:t>
      </w:r>
      <w:r w:rsidR="00313AE8">
        <w:t xml:space="preserve"> be classified as one of the following:</w:t>
      </w:r>
    </w:p>
    <w:p w14:paraId="74AAAF0A" w14:textId="77777777" w:rsidR="00313AE8" w:rsidRDefault="00313AE8" w:rsidP="00C53B69">
      <w:pPr>
        <w:autoSpaceDE w:val="0"/>
        <w:autoSpaceDN w:val="0"/>
        <w:adjustRightInd w:val="0"/>
        <w:spacing w:after="0" w:line="240" w:lineRule="auto"/>
      </w:pPr>
    </w:p>
    <w:p w14:paraId="5309F6A9" w14:textId="77777777" w:rsidR="00313AE8" w:rsidRDefault="00313AE8" w:rsidP="00C53B69">
      <w:pPr>
        <w:autoSpaceDE w:val="0"/>
        <w:autoSpaceDN w:val="0"/>
        <w:adjustRightInd w:val="0"/>
        <w:spacing w:after="0" w:line="240" w:lineRule="auto"/>
        <w:ind w:left="3060" w:firstLine="340"/>
      </w:pPr>
      <w:r>
        <w:t>U</w:t>
      </w:r>
      <w:r w:rsidR="00D20CD5" w:rsidRPr="00D1527E">
        <w:t>nclassified</w:t>
      </w:r>
    </w:p>
    <w:p w14:paraId="40489E1E" w14:textId="77777777" w:rsidR="00313AE8" w:rsidRDefault="00313AE8" w:rsidP="00C53B69">
      <w:pPr>
        <w:autoSpaceDE w:val="0"/>
        <w:autoSpaceDN w:val="0"/>
        <w:adjustRightInd w:val="0"/>
        <w:spacing w:after="0" w:line="240" w:lineRule="auto"/>
        <w:ind w:left="3400"/>
      </w:pPr>
      <w:r>
        <w:t>Restricted</w:t>
      </w:r>
    </w:p>
    <w:p w14:paraId="3CE6ADE1" w14:textId="77777777" w:rsidR="00313AE8" w:rsidRDefault="00313AE8" w:rsidP="00C53B69">
      <w:pPr>
        <w:autoSpaceDE w:val="0"/>
        <w:autoSpaceDN w:val="0"/>
        <w:adjustRightInd w:val="0"/>
        <w:spacing w:after="0" w:line="240" w:lineRule="auto"/>
        <w:ind w:left="3400"/>
      </w:pPr>
      <w:r>
        <w:t>Confidential</w:t>
      </w:r>
    </w:p>
    <w:p w14:paraId="78A9676D" w14:textId="77777777" w:rsidR="00313AE8" w:rsidRDefault="00313AE8" w:rsidP="00C53B69">
      <w:pPr>
        <w:autoSpaceDE w:val="0"/>
        <w:autoSpaceDN w:val="0"/>
        <w:adjustRightInd w:val="0"/>
        <w:spacing w:after="0" w:line="240" w:lineRule="auto"/>
        <w:ind w:left="3400"/>
      </w:pPr>
      <w:r>
        <w:t>Secret</w:t>
      </w:r>
    </w:p>
    <w:p w14:paraId="15F1C6DF" w14:textId="77777777" w:rsidR="004D032C" w:rsidRDefault="00313AE8" w:rsidP="00C53B69">
      <w:pPr>
        <w:autoSpaceDE w:val="0"/>
        <w:autoSpaceDN w:val="0"/>
        <w:adjustRightInd w:val="0"/>
        <w:spacing w:after="0" w:line="240" w:lineRule="auto"/>
        <w:ind w:left="3400"/>
        <w:rPr>
          <w:rFonts w:ascii="Helvetica" w:hAnsi="Helvetica" w:cs="Helvetica"/>
          <w:sz w:val="16"/>
          <w:szCs w:val="16"/>
          <w:lang w:val="en-US" w:eastAsia="en-US"/>
        </w:rPr>
      </w:pPr>
      <w:r>
        <w:t>Top Secret</w:t>
      </w:r>
      <w:r w:rsidR="00D20CD5" w:rsidRPr="00D1527E">
        <w:t xml:space="preserve"> </w:t>
      </w:r>
    </w:p>
    <w:p w14:paraId="77671FAB" w14:textId="77777777" w:rsidR="00313AE8" w:rsidRPr="008233BF" w:rsidRDefault="00313AE8" w:rsidP="00C53B69">
      <w:pPr>
        <w:autoSpaceDE w:val="0"/>
        <w:autoSpaceDN w:val="0"/>
        <w:adjustRightInd w:val="0"/>
        <w:spacing w:after="0" w:line="240" w:lineRule="auto"/>
        <w:ind w:left="3400"/>
        <w:rPr>
          <w:color w:val="FF0000"/>
          <w:sz w:val="18"/>
          <w:szCs w:val="18"/>
          <w:highlight w:val="yellow"/>
        </w:rPr>
      </w:pPr>
    </w:p>
    <w:p w14:paraId="4A36C7F9" w14:textId="77777777" w:rsidR="004D032C" w:rsidRPr="008233BF" w:rsidRDefault="00D20CD5" w:rsidP="00C53B69">
      <w:pPr>
        <w:rPr>
          <w:rFonts w:cs="Arial"/>
          <w:szCs w:val="18"/>
        </w:rPr>
      </w:pPr>
      <w:r w:rsidRPr="008233BF">
        <w:rPr>
          <w:b/>
          <w:sz w:val="22"/>
          <w:szCs w:val="22"/>
        </w:rPr>
        <w:t>S</w:t>
      </w:r>
      <w:r w:rsidR="004D032C" w:rsidRPr="008233BF">
        <w:rPr>
          <w:b/>
          <w:sz w:val="22"/>
          <w:szCs w:val="22"/>
        </w:rPr>
        <w:t>patial</w:t>
      </w:r>
      <w:r w:rsidRPr="008233BF">
        <w:rPr>
          <w:b/>
          <w:sz w:val="22"/>
          <w:szCs w:val="22"/>
        </w:rPr>
        <w:t xml:space="preserve"> </w:t>
      </w:r>
      <w:r w:rsidR="004D032C" w:rsidRPr="008233BF">
        <w:rPr>
          <w:b/>
          <w:sz w:val="22"/>
          <w:szCs w:val="22"/>
        </w:rPr>
        <w:t>Representation</w:t>
      </w:r>
      <w:r w:rsidRPr="008233BF">
        <w:rPr>
          <w:b/>
          <w:sz w:val="22"/>
          <w:szCs w:val="22"/>
        </w:rPr>
        <w:t xml:space="preserve"> </w:t>
      </w:r>
      <w:r w:rsidR="004D032C" w:rsidRPr="008233BF">
        <w:rPr>
          <w:b/>
          <w:sz w:val="22"/>
          <w:szCs w:val="22"/>
        </w:rPr>
        <w:t>Type</w:t>
      </w:r>
      <w:r w:rsidRPr="008233BF">
        <w:rPr>
          <w:rFonts w:cs="Arial"/>
          <w:b/>
          <w:sz w:val="22"/>
          <w:szCs w:val="22"/>
        </w:rPr>
        <w:t>:</w:t>
      </w:r>
      <w:r w:rsidRPr="008233BF">
        <w:rPr>
          <w:rFonts w:cs="Arial"/>
          <w:szCs w:val="18"/>
        </w:rPr>
        <w:t xml:space="preserve"> </w:t>
      </w:r>
      <w:r w:rsidRPr="008233BF">
        <w:rPr>
          <w:rFonts w:cs="Arial"/>
          <w:szCs w:val="18"/>
        </w:rPr>
        <w:tab/>
        <w:t>Vector</w:t>
      </w:r>
    </w:p>
    <w:p w14:paraId="32A2882E" w14:textId="77777777" w:rsidR="004D032C" w:rsidRPr="008233BF" w:rsidRDefault="00D20CD5" w:rsidP="00C53B69">
      <w:pPr>
        <w:rPr>
          <w:rFonts w:cs="Arial"/>
          <w:sz w:val="18"/>
          <w:szCs w:val="18"/>
        </w:rPr>
      </w:pPr>
      <w:r w:rsidRPr="008233BF">
        <w:rPr>
          <w:rFonts w:cs="Arial"/>
          <w:b/>
          <w:sz w:val="22"/>
          <w:szCs w:val="22"/>
        </w:rPr>
        <w:t>P</w:t>
      </w:r>
      <w:r w:rsidR="004D032C" w:rsidRPr="008233BF">
        <w:rPr>
          <w:rFonts w:cs="Arial"/>
          <w:b/>
          <w:sz w:val="22"/>
          <w:szCs w:val="22"/>
        </w:rPr>
        <w:t>oint</w:t>
      </w:r>
      <w:r w:rsidRPr="008233BF">
        <w:rPr>
          <w:rFonts w:cs="Arial"/>
          <w:b/>
          <w:sz w:val="22"/>
          <w:szCs w:val="22"/>
        </w:rPr>
        <w:t xml:space="preserve"> o</w:t>
      </w:r>
      <w:r w:rsidR="004D032C" w:rsidRPr="008233BF">
        <w:rPr>
          <w:rFonts w:cs="Arial"/>
          <w:b/>
          <w:sz w:val="22"/>
          <w:szCs w:val="22"/>
        </w:rPr>
        <w:t>f</w:t>
      </w:r>
      <w:r w:rsidRPr="008233BF">
        <w:rPr>
          <w:rFonts w:cs="Arial"/>
          <w:b/>
          <w:sz w:val="22"/>
          <w:szCs w:val="22"/>
        </w:rPr>
        <w:t xml:space="preserve"> </w:t>
      </w:r>
      <w:r w:rsidR="004D032C" w:rsidRPr="008233BF">
        <w:rPr>
          <w:rFonts w:cs="Arial"/>
          <w:b/>
          <w:sz w:val="22"/>
          <w:szCs w:val="22"/>
        </w:rPr>
        <w:t>Contact</w:t>
      </w:r>
      <w:r w:rsidRPr="008233BF">
        <w:rPr>
          <w:rFonts w:cs="Arial"/>
          <w:b/>
          <w:sz w:val="22"/>
          <w:szCs w:val="22"/>
        </w:rPr>
        <w:t>:</w:t>
      </w:r>
      <w:r w:rsidRPr="008233BF">
        <w:rPr>
          <w:rFonts w:cs="Arial"/>
          <w:szCs w:val="18"/>
        </w:rPr>
        <w:t xml:space="preserve"> </w:t>
      </w:r>
      <w:r w:rsidRPr="008233BF">
        <w:rPr>
          <w:rFonts w:cs="Arial"/>
          <w:szCs w:val="18"/>
        </w:rPr>
        <w:tab/>
      </w:r>
      <w:r w:rsidRPr="008233BF">
        <w:rPr>
          <w:rFonts w:cs="Arial"/>
          <w:szCs w:val="18"/>
        </w:rPr>
        <w:tab/>
      </w:r>
      <w:r w:rsidRPr="008233BF">
        <w:rPr>
          <w:rFonts w:cs="Arial"/>
          <w:szCs w:val="18"/>
        </w:rPr>
        <w:tab/>
      </w:r>
      <w:r w:rsidRPr="008233BF">
        <w:rPr>
          <w:rFonts w:cs="Arial"/>
          <w:szCs w:val="18"/>
        </w:rPr>
        <w:tab/>
      </w:r>
      <w:r w:rsidRPr="008233BF">
        <w:rPr>
          <w:rFonts w:cs="Arial"/>
          <w:szCs w:val="18"/>
        </w:rPr>
        <w:tab/>
        <w:t xml:space="preserve">Producing </w:t>
      </w:r>
      <w:r w:rsidR="00313AE8">
        <w:rPr>
          <w:rFonts w:cs="Arial"/>
          <w:szCs w:val="18"/>
        </w:rPr>
        <w:t>Agency</w:t>
      </w:r>
      <w:r w:rsidRPr="008233BF">
        <w:rPr>
          <w:rFonts w:cs="Arial"/>
          <w:szCs w:val="18"/>
        </w:rPr>
        <w:t xml:space="preserve"> </w:t>
      </w:r>
      <w:r w:rsidR="004D032C" w:rsidRPr="008233BF">
        <w:rPr>
          <w:rFonts w:cs="Arial"/>
          <w:sz w:val="18"/>
          <w:szCs w:val="18"/>
        </w:rPr>
        <w:t xml:space="preserve"> </w:t>
      </w:r>
    </w:p>
    <w:p w14:paraId="204F15B1" w14:textId="77777777" w:rsidR="003D1865" w:rsidRDefault="00D20CD5" w:rsidP="00C53B69">
      <w:pPr>
        <w:rPr>
          <w:rFonts w:cs="Arial"/>
        </w:rPr>
      </w:pPr>
      <w:r w:rsidRPr="008233BF">
        <w:rPr>
          <w:rFonts w:cs="Arial"/>
          <w:b/>
          <w:sz w:val="22"/>
          <w:szCs w:val="22"/>
        </w:rPr>
        <w:t>U</w:t>
      </w:r>
      <w:r w:rsidR="004D032C" w:rsidRPr="008233BF">
        <w:rPr>
          <w:rFonts w:cs="Arial"/>
          <w:b/>
          <w:sz w:val="22"/>
          <w:szCs w:val="22"/>
        </w:rPr>
        <w:t>se</w:t>
      </w:r>
      <w:r w:rsidRPr="008233BF">
        <w:rPr>
          <w:rFonts w:cs="Arial"/>
          <w:b/>
          <w:sz w:val="22"/>
          <w:szCs w:val="22"/>
        </w:rPr>
        <w:t xml:space="preserve"> </w:t>
      </w:r>
      <w:r w:rsidR="004D032C" w:rsidRPr="008233BF">
        <w:rPr>
          <w:rFonts w:cs="Arial"/>
          <w:b/>
          <w:sz w:val="22"/>
          <w:szCs w:val="22"/>
        </w:rPr>
        <w:t>Limitation</w:t>
      </w:r>
      <w:r w:rsidRPr="008233BF">
        <w:rPr>
          <w:rFonts w:cs="Arial"/>
          <w:b/>
          <w:sz w:val="22"/>
          <w:szCs w:val="22"/>
        </w:rPr>
        <w:t>:</w:t>
      </w:r>
      <w:r w:rsidRPr="008233BF">
        <w:rPr>
          <w:rFonts w:cs="Arial"/>
          <w:sz w:val="18"/>
          <w:szCs w:val="18"/>
        </w:rPr>
        <w:t xml:space="preserve"> </w:t>
      </w:r>
      <w:r w:rsidRPr="008233BF">
        <w:rPr>
          <w:rFonts w:cs="Arial"/>
          <w:sz w:val="18"/>
          <w:szCs w:val="18"/>
        </w:rPr>
        <w:tab/>
      </w:r>
      <w:r w:rsidRPr="008233BF">
        <w:rPr>
          <w:rFonts w:cs="Arial"/>
          <w:sz w:val="18"/>
          <w:szCs w:val="18"/>
        </w:rPr>
        <w:tab/>
      </w:r>
      <w:r w:rsidRPr="008233BF">
        <w:rPr>
          <w:rFonts w:cs="Arial"/>
          <w:sz w:val="18"/>
          <w:szCs w:val="18"/>
        </w:rPr>
        <w:tab/>
      </w:r>
      <w:r w:rsidRPr="008233BF">
        <w:rPr>
          <w:rFonts w:cs="Arial"/>
          <w:sz w:val="18"/>
          <w:szCs w:val="18"/>
        </w:rPr>
        <w:tab/>
      </w:r>
      <w:r w:rsidRPr="008233BF">
        <w:rPr>
          <w:rFonts w:cs="Arial"/>
          <w:sz w:val="18"/>
          <w:szCs w:val="18"/>
        </w:rPr>
        <w:tab/>
      </w:r>
      <w:r w:rsidRPr="008233BF">
        <w:rPr>
          <w:rFonts w:cs="Arial"/>
          <w:sz w:val="18"/>
          <w:szCs w:val="18"/>
        </w:rPr>
        <w:tab/>
      </w:r>
      <w:r w:rsidRPr="00763C0E">
        <w:rPr>
          <w:rFonts w:cs="Arial"/>
        </w:rPr>
        <w:t xml:space="preserve">Not to be used for navigation on land. </w:t>
      </w:r>
    </w:p>
    <w:p w14:paraId="14FFFDFF" w14:textId="77777777" w:rsidR="00486D74" w:rsidRPr="00595A33" w:rsidRDefault="00486D74" w:rsidP="00C53B69">
      <w:pPr>
        <w:rPr>
          <w:rFonts w:cs="Arial"/>
          <w:sz w:val="18"/>
          <w:szCs w:val="18"/>
        </w:rPr>
      </w:pPr>
    </w:p>
    <w:p w14:paraId="3BBFD92F" w14:textId="77777777" w:rsidR="00E8406A" w:rsidRPr="008233BF" w:rsidRDefault="00E8406A" w:rsidP="00C53B69">
      <w:pPr>
        <w:pStyle w:val="Heading1"/>
      </w:pPr>
      <w:bookmarkStart w:id="247" w:name="_Toc225648280"/>
      <w:bookmarkStart w:id="248" w:name="_Toc225065137"/>
      <w:bookmarkStart w:id="249" w:name="_Toc439685256"/>
      <w:r w:rsidRPr="008233BF">
        <w:t>Data Content and structure</w:t>
      </w:r>
      <w:bookmarkEnd w:id="247"/>
      <w:bookmarkEnd w:id="248"/>
      <w:bookmarkEnd w:id="249"/>
    </w:p>
    <w:p w14:paraId="49FBA6BB" w14:textId="77777777" w:rsidR="00A15E77" w:rsidRDefault="00A15E77" w:rsidP="00C53B69">
      <w:pPr>
        <w:pStyle w:val="Heading2"/>
      </w:pPr>
      <w:bookmarkStart w:id="250" w:name="_Toc439685257"/>
      <w:bookmarkStart w:id="251" w:name="_Toc225648281"/>
      <w:bookmarkStart w:id="252" w:name="_Toc225065138"/>
      <w:r>
        <w:t>Introduction</w:t>
      </w:r>
      <w:bookmarkEnd w:id="250"/>
    </w:p>
    <w:p w14:paraId="563838C9" w14:textId="77777777" w:rsidR="00A15E77" w:rsidRPr="00A15E77" w:rsidRDefault="00A15E77" w:rsidP="00C53B69">
      <w:pPr>
        <w:rPr>
          <w:rFonts w:cs="Arial"/>
        </w:rPr>
      </w:pPr>
      <w:r w:rsidRPr="008233BF">
        <w:t>An S-101 ENC</w:t>
      </w:r>
      <w:r w:rsidR="004D7A06">
        <w:t xml:space="preserve"> is a feature-based product. </w:t>
      </w:r>
      <w:r w:rsidRPr="008233BF">
        <w:t xml:space="preserve"> </w:t>
      </w:r>
      <w:r w:rsidR="00896F20">
        <w:t>The content information is described in terms of a general feature model and a feature catalogue</w:t>
      </w:r>
      <w:r w:rsidRPr="008233BF">
        <w:rPr>
          <w:rFonts w:cs="Arial"/>
        </w:rPr>
        <w:t>.</w:t>
      </w:r>
    </w:p>
    <w:p w14:paraId="45E76397" w14:textId="77777777" w:rsidR="007C1591" w:rsidRDefault="00D35AFC" w:rsidP="00C53B69">
      <w:pPr>
        <w:pStyle w:val="Heading2"/>
      </w:pPr>
      <w:bookmarkStart w:id="253" w:name="_Toc439685258"/>
      <w:r w:rsidRPr="008233BF">
        <w:t>Application Schema</w:t>
      </w:r>
      <w:bookmarkEnd w:id="251"/>
      <w:bookmarkEnd w:id="252"/>
      <w:bookmarkEnd w:id="253"/>
    </w:p>
    <w:p w14:paraId="58E47943" w14:textId="77777777" w:rsidR="00FF431B" w:rsidRDefault="00F63940" w:rsidP="00C53B69">
      <w:r>
        <w:t xml:space="preserve">S-101 </w:t>
      </w:r>
      <w:r w:rsidR="004478B9">
        <w:t>conforms to</w:t>
      </w:r>
      <w:r w:rsidR="009A5994">
        <w:t xml:space="preserve"> </w:t>
      </w:r>
      <w:r w:rsidR="009B6C1A">
        <w:t xml:space="preserve">the </w:t>
      </w:r>
      <w:r w:rsidR="009A5994">
        <w:t>General Feature Model (GFM) from S-</w:t>
      </w:r>
      <w:r w:rsidR="00F579E4">
        <w:t>100</w:t>
      </w:r>
      <w:r w:rsidR="00407363">
        <w:t xml:space="preserve"> Part</w:t>
      </w:r>
      <w:r w:rsidR="00D73322">
        <w:t xml:space="preserve"> 3</w:t>
      </w:r>
      <w:r w:rsidR="00F579E4">
        <w:t xml:space="preserve">.  The GFM is the conceptual model and the implementation is defined in the Feature Catalogue.  </w:t>
      </w:r>
      <w:r w:rsidR="004D7A06">
        <w:t xml:space="preserve">The </w:t>
      </w:r>
      <w:r w:rsidR="004478B9">
        <w:t xml:space="preserve">S-101 </w:t>
      </w:r>
      <w:r w:rsidR="004D7A06">
        <w:t xml:space="preserve">Application Schema is </w:t>
      </w:r>
      <w:r w:rsidR="004478B9">
        <w:t>realised in</w:t>
      </w:r>
      <w:r w:rsidR="004D7A06">
        <w:t xml:space="preserve"> the feature catalogue </w:t>
      </w:r>
      <w:r w:rsidR="004478B9">
        <w:t>and the product specification only contains specific examples.</w:t>
      </w:r>
    </w:p>
    <w:p w14:paraId="500CDE46" w14:textId="77777777" w:rsidR="00596942" w:rsidRPr="0039076C" w:rsidRDefault="00313AE8" w:rsidP="00C53B69">
      <w:pPr>
        <w:pStyle w:val="Heading2"/>
      </w:pPr>
      <w:bookmarkStart w:id="254" w:name="_Toc225648301"/>
      <w:bookmarkStart w:id="255" w:name="_Toc225065158"/>
      <w:bookmarkStart w:id="256" w:name="_Toc439685259"/>
      <w:bookmarkStart w:id="257" w:name="_Toc225648282"/>
      <w:bookmarkStart w:id="258" w:name="_Toc225065139"/>
      <w:r>
        <w:t>F</w:t>
      </w:r>
      <w:r w:rsidR="00596942" w:rsidRPr="0039076C">
        <w:t>eature Catalogue</w:t>
      </w:r>
      <w:bookmarkEnd w:id="254"/>
      <w:bookmarkEnd w:id="255"/>
      <w:bookmarkEnd w:id="256"/>
      <w:r w:rsidR="00596942" w:rsidRPr="0039076C">
        <w:t xml:space="preserve"> </w:t>
      </w:r>
    </w:p>
    <w:p w14:paraId="18B80297" w14:textId="77777777" w:rsidR="00E65251" w:rsidRDefault="00E65251" w:rsidP="00C53B69">
      <w:pPr>
        <w:pStyle w:val="Heading3"/>
        <w:jc w:val="both"/>
        <w:rPr>
          <w:lang w:eastAsia="en-US"/>
        </w:rPr>
      </w:pPr>
      <w:bookmarkStart w:id="259" w:name="_Toc439685260"/>
      <w:r>
        <w:rPr>
          <w:lang w:eastAsia="en-US"/>
        </w:rPr>
        <w:t>Introduction</w:t>
      </w:r>
      <w:bookmarkEnd w:id="259"/>
    </w:p>
    <w:p w14:paraId="6648288E" w14:textId="77777777" w:rsidR="00596942" w:rsidRPr="008233BF" w:rsidRDefault="00047F6B" w:rsidP="00C53B69">
      <w:r>
        <w:rPr>
          <w:rFonts w:eastAsia="Times New Roman" w:cs="Arial"/>
          <w:lang w:eastAsia="en-US"/>
        </w:rPr>
        <w:t>The S-101 Feature Catalogue describes the</w:t>
      </w:r>
      <w:r w:rsidR="00596942" w:rsidRPr="008233BF">
        <w:rPr>
          <w:rFonts w:eastAsia="Times New Roman" w:cs="Arial"/>
          <w:lang w:eastAsia="en-US"/>
        </w:rPr>
        <w:t xml:space="preserve"> </w:t>
      </w:r>
      <w:r w:rsidR="00596942">
        <w:rPr>
          <w:rFonts w:eastAsia="Times New Roman" w:cs="Arial"/>
          <w:lang w:eastAsia="en-US"/>
        </w:rPr>
        <w:t>feature types</w:t>
      </w:r>
      <w:r w:rsidR="00596942" w:rsidRPr="008233BF">
        <w:rPr>
          <w:rFonts w:eastAsia="Times New Roman" w:cs="Arial"/>
          <w:lang w:eastAsia="en-US"/>
        </w:rPr>
        <w:t>,</w:t>
      </w:r>
      <w:r w:rsidR="00596942">
        <w:rPr>
          <w:rFonts w:eastAsia="Times New Roman" w:cs="Arial"/>
          <w:lang w:eastAsia="en-US"/>
        </w:rPr>
        <w:t xml:space="preserve"> information types,</w:t>
      </w:r>
      <w:r w:rsidR="00596942" w:rsidRPr="008233BF">
        <w:rPr>
          <w:rFonts w:eastAsia="Times New Roman" w:cs="Arial"/>
          <w:lang w:eastAsia="en-US"/>
        </w:rPr>
        <w:t xml:space="preserve"> </w:t>
      </w:r>
      <w:r w:rsidR="00D7007E">
        <w:rPr>
          <w:rFonts w:eastAsia="Times New Roman" w:cs="Arial"/>
          <w:lang w:eastAsia="en-US"/>
        </w:rPr>
        <w:t xml:space="preserve">attributes, </w:t>
      </w:r>
      <w:r w:rsidR="00596942">
        <w:rPr>
          <w:rFonts w:eastAsia="Times New Roman" w:cs="Arial"/>
          <w:lang w:eastAsia="en-US"/>
        </w:rPr>
        <w:t xml:space="preserve">attribute values, associations and roles </w:t>
      </w:r>
      <w:r>
        <w:rPr>
          <w:rFonts w:eastAsia="Times New Roman" w:cs="Arial"/>
          <w:lang w:eastAsia="en-US"/>
        </w:rPr>
        <w:t>which</w:t>
      </w:r>
      <w:r w:rsidR="00596942" w:rsidRPr="008233BF">
        <w:rPr>
          <w:rFonts w:eastAsia="Times New Roman" w:cs="Arial"/>
          <w:lang w:eastAsia="en-US"/>
        </w:rPr>
        <w:t xml:space="preserve"> may be used in an ENC. </w:t>
      </w:r>
    </w:p>
    <w:p w14:paraId="7948B749" w14:textId="13FCC1D5" w:rsidR="00596942" w:rsidRPr="00596942" w:rsidRDefault="00596942" w:rsidP="00C53B69">
      <w:pPr>
        <w:rPr>
          <w:rFonts w:eastAsia="Times New Roman" w:cs="Arial"/>
          <w:lang w:eastAsia="en-US"/>
        </w:rPr>
      </w:pPr>
      <w:r>
        <w:rPr>
          <w:lang w:eastAsia="en-US"/>
        </w:rPr>
        <w:t>The</w:t>
      </w:r>
      <w:r w:rsidR="00047F6B">
        <w:rPr>
          <w:lang w:eastAsia="en-US"/>
        </w:rPr>
        <w:t xml:space="preserve"> S-101</w:t>
      </w:r>
      <w:r>
        <w:rPr>
          <w:lang w:eastAsia="en-US"/>
        </w:rPr>
        <w:t xml:space="preserve"> </w:t>
      </w:r>
      <w:r w:rsidR="005E0678">
        <w:rPr>
          <w:lang w:eastAsia="en-US"/>
        </w:rPr>
        <w:t xml:space="preserve">Feature Catalogue </w:t>
      </w:r>
      <w:r w:rsidR="00B4247F">
        <w:rPr>
          <w:lang w:eastAsia="en-US"/>
        </w:rPr>
        <w:t>is</w:t>
      </w:r>
      <w:r>
        <w:rPr>
          <w:lang w:eastAsia="en-US"/>
        </w:rPr>
        <w:t xml:space="preserve"> available </w:t>
      </w:r>
      <w:r w:rsidR="00047F6B">
        <w:rPr>
          <w:lang w:eastAsia="en-US"/>
        </w:rPr>
        <w:t>in</w:t>
      </w:r>
      <w:r w:rsidR="00D97B37">
        <w:rPr>
          <w:lang w:eastAsia="en-US"/>
        </w:rPr>
        <w:t xml:space="preserve"> </w:t>
      </w:r>
      <w:r w:rsidR="00047F6B">
        <w:rPr>
          <w:lang w:eastAsia="en-US"/>
        </w:rPr>
        <w:t xml:space="preserve">an </w:t>
      </w:r>
      <w:r>
        <w:rPr>
          <w:lang w:eastAsia="en-US"/>
        </w:rPr>
        <w:t>XML</w:t>
      </w:r>
      <w:r w:rsidR="00047F6B">
        <w:rPr>
          <w:lang w:eastAsia="en-US"/>
        </w:rPr>
        <w:t xml:space="preserve"> document</w:t>
      </w:r>
      <w:r>
        <w:rPr>
          <w:lang w:eastAsia="en-US"/>
        </w:rPr>
        <w:t xml:space="preserve"> </w:t>
      </w:r>
      <w:r w:rsidR="00047F6B">
        <w:rPr>
          <w:lang w:eastAsia="en-US"/>
        </w:rPr>
        <w:t>which conforms to the S-10</w:t>
      </w:r>
      <w:r w:rsidR="00BC1244">
        <w:rPr>
          <w:lang w:eastAsia="en-US"/>
        </w:rPr>
        <w:t>0 XML Feature Catalogue Schema and can be downloaded from the IHO website.</w:t>
      </w:r>
      <w:r w:rsidR="00047F6B">
        <w:rPr>
          <w:lang w:eastAsia="en-US"/>
        </w:rPr>
        <w:t xml:space="preserve"> </w:t>
      </w:r>
      <w:r w:rsidR="00C41724">
        <w:rPr>
          <w:lang w:eastAsia="en-US"/>
        </w:rPr>
        <w:t xml:space="preserve">It </w:t>
      </w:r>
      <w:r w:rsidR="00432D96">
        <w:rPr>
          <w:lang w:eastAsia="en-US"/>
        </w:rPr>
        <w:t>is</w:t>
      </w:r>
      <w:r w:rsidR="00C41724">
        <w:rPr>
          <w:lang w:eastAsia="en-US"/>
        </w:rPr>
        <w:t xml:space="preserve"> also be available in a human readable version.</w:t>
      </w:r>
    </w:p>
    <w:p w14:paraId="75AC5457" w14:textId="77777777" w:rsidR="000773A9" w:rsidRPr="00670C83" w:rsidRDefault="000773A9" w:rsidP="00C53B69">
      <w:pPr>
        <w:pStyle w:val="Heading3"/>
        <w:jc w:val="both"/>
      </w:pPr>
      <w:bookmarkStart w:id="260" w:name="_Toc439685261"/>
      <w:r w:rsidRPr="00670C83">
        <w:t>Feature Types</w:t>
      </w:r>
      <w:bookmarkEnd w:id="260"/>
      <w:r w:rsidRPr="00670C83">
        <w:t xml:space="preserve"> </w:t>
      </w:r>
      <w:bookmarkEnd w:id="257"/>
      <w:bookmarkEnd w:id="258"/>
    </w:p>
    <w:p w14:paraId="6F2C924D" w14:textId="77777777" w:rsidR="00833E38" w:rsidRPr="008233BF" w:rsidRDefault="00833E38" w:rsidP="00C53B69">
      <w:pPr>
        <w:pStyle w:val="Heading4"/>
        <w:jc w:val="both"/>
        <w:rPr>
          <w:rFonts w:eastAsia="Times New Roman" w:cs="Arial"/>
          <w:lang w:eastAsia="en-US"/>
        </w:rPr>
      </w:pPr>
      <w:bookmarkStart w:id="261" w:name="_Toc225648283"/>
      <w:bookmarkStart w:id="262" w:name="_Toc225065140"/>
      <w:r>
        <w:t xml:space="preserve">Geographic </w:t>
      </w:r>
    </w:p>
    <w:p w14:paraId="1BF58830" w14:textId="77777777" w:rsidR="00833E38" w:rsidRDefault="00833E38" w:rsidP="00C53B69">
      <w:r w:rsidRPr="008233BF">
        <w:t>Geo</w:t>
      </w:r>
      <w:r>
        <w:t>graphic (geo)</w:t>
      </w:r>
      <w:r w:rsidRPr="008233BF">
        <w:t xml:space="preserve"> feature </w:t>
      </w:r>
      <w:proofErr w:type="gramStart"/>
      <w:r w:rsidRPr="008233BF">
        <w:t>types</w:t>
      </w:r>
      <w:proofErr w:type="gramEnd"/>
      <w:r w:rsidRPr="008233BF">
        <w:t xml:space="preserve"> form the principle content of the </w:t>
      </w:r>
      <w:r w:rsidR="00F540F7">
        <w:t>ENC</w:t>
      </w:r>
      <w:r w:rsidRPr="008233BF">
        <w:t xml:space="preserve"> and are fully defined by their associated attributes and information types.</w:t>
      </w:r>
    </w:p>
    <w:p w14:paraId="357668CA" w14:textId="77777777" w:rsidR="00F540F7" w:rsidRPr="008233BF" w:rsidRDefault="00F540F7" w:rsidP="00C53B69">
      <w:pPr>
        <w:pStyle w:val="Heading5"/>
        <w:jc w:val="both"/>
      </w:pPr>
      <w:bookmarkStart w:id="263" w:name="_Toc225648288"/>
      <w:bookmarkStart w:id="264" w:name="_Toc225065145"/>
      <w:r w:rsidRPr="008233BF">
        <w:lastRenderedPageBreak/>
        <w:t xml:space="preserve">Skin of the Earth </w:t>
      </w:r>
      <w:bookmarkEnd w:id="263"/>
      <w:bookmarkEnd w:id="264"/>
    </w:p>
    <w:p w14:paraId="1A9ECE93" w14:textId="62A4BC61" w:rsidR="00F540F7" w:rsidRPr="008233BF" w:rsidRDefault="00B13D1E" w:rsidP="00C53B69">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Each area covered by a meta-</w:t>
      </w:r>
      <w:r w:rsidR="00432D96">
        <w:t xml:space="preserve">feature </w:t>
      </w:r>
      <w:r w:rsidR="00432D96" w:rsidRPr="00BC1244">
        <w:rPr>
          <w:b/>
        </w:rPr>
        <w:t>Data</w:t>
      </w:r>
      <w:r w:rsidR="00442314">
        <w:rPr>
          <w:b/>
        </w:rPr>
        <w:t xml:space="preserve"> </w:t>
      </w:r>
      <w:r w:rsidR="00432D96" w:rsidRPr="00E662AD">
        <w:rPr>
          <w:b/>
        </w:rPr>
        <w:t xml:space="preserve">Coverage </w:t>
      </w:r>
      <w:r w:rsidR="00432D96">
        <w:t xml:space="preserve">must be totally </w:t>
      </w:r>
      <w:r w:rsidR="00432D96" w:rsidRPr="0060525E">
        <w:t xml:space="preserve">covered by a set of geo </w:t>
      </w:r>
      <w:r w:rsidR="00432D96">
        <w:t>features</w:t>
      </w:r>
      <w:r w:rsidR="00432D96" w:rsidRPr="0060525E">
        <w:t xml:space="preserve"> of </w:t>
      </w:r>
      <w:r w:rsidR="00432D96">
        <w:t xml:space="preserve">geometric primitive </w:t>
      </w:r>
      <w:r w:rsidR="000361FD">
        <w:t xml:space="preserve">type surface </w:t>
      </w:r>
      <w:r w:rsidR="00432D96" w:rsidRPr="0060525E">
        <w:t xml:space="preserve">that do not overlap each other (the </w:t>
      </w:r>
      <w:r w:rsidR="00432D96">
        <w:t>S</w:t>
      </w:r>
      <w:r w:rsidR="00432D96" w:rsidRPr="0060525E">
        <w:t xml:space="preserve">kin of the </w:t>
      </w:r>
      <w:r w:rsidR="00432D96">
        <w:t>E</w:t>
      </w:r>
      <w:r w:rsidR="00432D96" w:rsidRPr="0060525E">
        <w:t>arth).</w:t>
      </w:r>
      <w:r w:rsidR="0060345B">
        <w:t xml:space="preserve"> Feature </w:t>
      </w:r>
      <w:r w:rsidR="00481357">
        <w:t>t</w:t>
      </w:r>
      <w:r w:rsidR="0060345B">
        <w:t xml:space="preserve">ypes </w:t>
      </w:r>
      <w:r w:rsidR="000361FD">
        <w:t>that comprise the</w:t>
      </w:r>
      <w:r w:rsidR="0060345B">
        <w:t xml:space="preserve"> </w:t>
      </w:r>
      <w:r w:rsidR="00C53B69">
        <w:t>Skin of the Earth are</w:t>
      </w:r>
      <w:r w:rsidR="00813819">
        <w:t xml:space="preserve"> listed below:</w:t>
      </w:r>
    </w:p>
    <w:p w14:paraId="596791ED" w14:textId="64DBB153" w:rsidR="00F540F7" w:rsidRDefault="00F540F7"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1B582C">
        <w:rPr>
          <w:b/>
        </w:rPr>
        <w:t>Depth</w:t>
      </w:r>
      <w:r w:rsidR="00442314">
        <w:rPr>
          <w:b/>
        </w:rPr>
        <w:t xml:space="preserve"> </w:t>
      </w:r>
      <w:r w:rsidRPr="001B582C">
        <w:rPr>
          <w:b/>
        </w:rPr>
        <w:t>Area</w:t>
      </w:r>
      <w:r w:rsidRPr="008233BF">
        <w:tab/>
      </w:r>
      <w:r w:rsidRPr="008233BF">
        <w:tab/>
      </w:r>
    </w:p>
    <w:p w14:paraId="75561799" w14:textId="5B2EA00E" w:rsidR="00F540F7" w:rsidRDefault="00F540F7"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1B582C">
        <w:rPr>
          <w:b/>
        </w:rPr>
        <w:t>Dredged</w:t>
      </w:r>
      <w:r w:rsidR="00442314">
        <w:rPr>
          <w:b/>
        </w:rPr>
        <w:t xml:space="preserve"> </w:t>
      </w:r>
      <w:r w:rsidRPr="001B582C">
        <w:rPr>
          <w:b/>
        </w:rPr>
        <w:t>Area</w:t>
      </w:r>
      <w:r>
        <w:t xml:space="preserve"> </w:t>
      </w:r>
    </w:p>
    <w:p w14:paraId="02D43502" w14:textId="26BF304C" w:rsidR="00F540F7" w:rsidRDefault="00F540F7"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1B582C">
        <w:rPr>
          <w:b/>
        </w:rPr>
        <w:t>Land</w:t>
      </w:r>
      <w:r w:rsidR="00442314">
        <w:rPr>
          <w:b/>
        </w:rPr>
        <w:t xml:space="preserve"> </w:t>
      </w:r>
      <w:r w:rsidRPr="001B582C">
        <w:rPr>
          <w:b/>
        </w:rPr>
        <w:t>Area</w:t>
      </w:r>
      <w:r>
        <w:t xml:space="preserve"> </w:t>
      </w:r>
    </w:p>
    <w:p w14:paraId="7EAD837E" w14:textId="0FACAD14" w:rsidR="00E314A5" w:rsidRDefault="00F540F7"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b/>
        </w:rPr>
      </w:pPr>
      <w:proofErr w:type="spellStart"/>
      <w:r w:rsidRPr="001B582C">
        <w:rPr>
          <w:b/>
        </w:rPr>
        <w:t>Unsurveyed</w:t>
      </w:r>
      <w:proofErr w:type="spellEnd"/>
      <w:r w:rsidR="00442314">
        <w:rPr>
          <w:b/>
        </w:rPr>
        <w:t xml:space="preserve"> </w:t>
      </w:r>
      <w:r w:rsidRPr="001B582C">
        <w:rPr>
          <w:b/>
        </w:rPr>
        <w:t>Area</w:t>
      </w:r>
    </w:p>
    <w:p w14:paraId="7B1D8339" w14:textId="20E391B7" w:rsidR="00E314A5" w:rsidRDefault="00E314A5"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b/>
        </w:rPr>
      </w:pPr>
      <w:r>
        <w:rPr>
          <w:b/>
        </w:rPr>
        <w:t>Dock</w:t>
      </w:r>
      <w:r w:rsidR="00442314">
        <w:rPr>
          <w:b/>
        </w:rPr>
        <w:t xml:space="preserve"> </w:t>
      </w:r>
      <w:r w:rsidR="004F269C">
        <w:rPr>
          <w:b/>
        </w:rPr>
        <w:t>Area</w:t>
      </w:r>
    </w:p>
    <w:p w14:paraId="22023AE9" w14:textId="5559E5D5" w:rsidR="00F540F7" w:rsidRDefault="00E314A5"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b/>
        </w:rPr>
        <w:t>Lock</w:t>
      </w:r>
      <w:r w:rsidR="00442314">
        <w:rPr>
          <w:b/>
        </w:rPr>
        <w:t xml:space="preserve"> </w:t>
      </w:r>
      <w:r>
        <w:rPr>
          <w:b/>
        </w:rPr>
        <w:t>Basin</w:t>
      </w:r>
      <w:r w:rsidR="00F540F7" w:rsidRPr="008233BF">
        <w:tab/>
      </w:r>
      <w:r w:rsidR="00F540F7">
        <w:tab/>
      </w:r>
    </w:p>
    <w:p w14:paraId="4A9AC46E" w14:textId="4AAB923E" w:rsidR="00F540F7" w:rsidRPr="0001166A" w:rsidRDefault="008860FB"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t xml:space="preserve"> </w:t>
      </w:r>
      <w:r w:rsidR="00F540F7" w:rsidRPr="0060525E">
        <w:rPr>
          <w:color w:val="000000"/>
        </w:rPr>
        <w:t>The geometry o</w:t>
      </w:r>
      <w:r w:rsidR="00BF25EA">
        <w:rPr>
          <w:color w:val="000000"/>
        </w:rPr>
        <w:t xml:space="preserve">f coincident boundaries between </w:t>
      </w:r>
      <w:proofErr w:type="gramStart"/>
      <w:r w:rsidR="00F540F7">
        <w:rPr>
          <w:color w:val="000000"/>
        </w:rPr>
        <w:t>S</w:t>
      </w:r>
      <w:r w:rsidR="00F540F7" w:rsidRPr="0060525E">
        <w:rPr>
          <w:color w:val="000000"/>
        </w:rPr>
        <w:t>kin</w:t>
      </w:r>
      <w:proofErr w:type="gramEnd"/>
      <w:r w:rsidR="00F540F7" w:rsidRPr="0060525E">
        <w:rPr>
          <w:color w:val="000000"/>
        </w:rPr>
        <w:t xml:space="preserve"> of the </w:t>
      </w:r>
      <w:r w:rsidR="00F540F7">
        <w:rPr>
          <w:color w:val="000000"/>
        </w:rPr>
        <w:t>E</w:t>
      </w:r>
      <w:r w:rsidR="00F540F7" w:rsidRPr="0060525E">
        <w:rPr>
          <w:color w:val="000000"/>
        </w:rPr>
        <w:t xml:space="preserve">arth features </w:t>
      </w:r>
      <w:r w:rsidR="0060345B">
        <w:rPr>
          <w:color w:val="000000"/>
        </w:rPr>
        <w:t xml:space="preserve">in a dataset </w:t>
      </w:r>
      <w:r w:rsidR="00F540F7" w:rsidRPr="0060525E">
        <w:rPr>
          <w:color w:val="000000"/>
        </w:rPr>
        <w:t xml:space="preserve">must not be duplicated. </w:t>
      </w:r>
    </w:p>
    <w:p w14:paraId="2E6E7AE4" w14:textId="77777777" w:rsidR="000773A9" w:rsidRPr="008233BF" w:rsidRDefault="00833E38" w:rsidP="00C53B69">
      <w:pPr>
        <w:pStyle w:val="Heading4"/>
        <w:jc w:val="both"/>
      </w:pPr>
      <w:r>
        <w:t xml:space="preserve">Meta </w:t>
      </w:r>
      <w:bookmarkEnd w:id="261"/>
      <w:bookmarkEnd w:id="262"/>
      <w:r w:rsidR="0060525E">
        <w:t xml:space="preserve"> </w:t>
      </w:r>
    </w:p>
    <w:p w14:paraId="7E91C796" w14:textId="45ECAA1D" w:rsidR="0060525E" w:rsidRDefault="000771BD" w:rsidP="00A2759D">
      <w:pPr>
        <w:rPr>
          <w:rFonts w:cs="Arial"/>
          <w:color w:val="000000"/>
          <w:lang w:val="en-US" w:eastAsia="en-US"/>
        </w:rPr>
      </w:pPr>
      <w:bookmarkStart w:id="265" w:name="_Toc225648284"/>
      <w:bookmarkStart w:id="266" w:name="_Toc225065141"/>
      <w:r>
        <w:rPr>
          <w:rFonts w:cs="Arial"/>
          <w:lang w:val="en-US"/>
        </w:rPr>
        <w:t xml:space="preserve">Meta features contain information about other features within a </w:t>
      </w:r>
      <w:r w:rsidR="00F53A98">
        <w:rPr>
          <w:rFonts w:cs="Arial"/>
          <w:lang w:val="en-US"/>
        </w:rPr>
        <w:t>dataset</w:t>
      </w:r>
      <w:r>
        <w:rPr>
          <w:rFonts w:cs="Arial"/>
          <w:lang w:val="en-US"/>
        </w:rPr>
        <w:t xml:space="preserve">. </w:t>
      </w:r>
      <w:r w:rsidR="00D7007E">
        <w:rPr>
          <w:rFonts w:cs="Arial"/>
          <w:lang w:val="en-US"/>
        </w:rPr>
        <w:t xml:space="preserve">Information </w:t>
      </w:r>
      <w:r>
        <w:rPr>
          <w:rFonts w:cs="Arial"/>
          <w:lang w:val="en-US"/>
        </w:rPr>
        <w:t xml:space="preserve">defined by </w:t>
      </w:r>
      <w:proofErr w:type="gramStart"/>
      <w:r>
        <w:rPr>
          <w:rFonts w:cs="Arial"/>
          <w:lang w:val="en-US"/>
        </w:rPr>
        <w:t>meta</w:t>
      </w:r>
      <w:proofErr w:type="gramEnd"/>
      <w:r>
        <w:rPr>
          <w:rFonts w:cs="Arial"/>
          <w:lang w:val="en-US"/>
        </w:rPr>
        <w:t xml:space="preserve"> features</w:t>
      </w:r>
      <w:r w:rsidR="00D7007E">
        <w:rPr>
          <w:rFonts w:cs="Arial"/>
          <w:lang w:val="en-US"/>
        </w:rPr>
        <w:t xml:space="preserve"> </w:t>
      </w:r>
      <w:r>
        <w:rPr>
          <w:rFonts w:cs="Arial"/>
          <w:lang w:val="en-US"/>
        </w:rPr>
        <w:t>override</w:t>
      </w:r>
      <w:r w:rsidR="00D7007E">
        <w:rPr>
          <w:rFonts w:cs="Arial"/>
          <w:lang w:val="en-US"/>
        </w:rPr>
        <w:t xml:space="preserve"> the default </w:t>
      </w:r>
      <w:r>
        <w:rPr>
          <w:rFonts w:cs="Arial"/>
          <w:lang w:val="en-US"/>
        </w:rPr>
        <w:t xml:space="preserve">metadata values </w:t>
      </w:r>
      <w:r w:rsidR="00D7007E">
        <w:rPr>
          <w:rFonts w:cs="Arial"/>
          <w:lang w:val="en-US"/>
        </w:rPr>
        <w:t xml:space="preserve">defined by the </w:t>
      </w:r>
      <w:r w:rsidR="00F53A98">
        <w:rPr>
          <w:rFonts w:cs="Arial"/>
          <w:lang w:val="en-US"/>
        </w:rPr>
        <w:t>dataset</w:t>
      </w:r>
      <w:r w:rsidR="00D7007E">
        <w:rPr>
          <w:rFonts w:cs="Arial"/>
          <w:lang w:val="en-US"/>
        </w:rPr>
        <w:t xml:space="preserve"> descriptive</w:t>
      </w:r>
      <w:r>
        <w:rPr>
          <w:rFonts w:cs="Arial"/>
          <w:lang w:val="en-US"/>
        </w:rPr>
        <w:t xml:space="preserve"> </w:t>
      </w:r>
      <w:r w:rsidR="00D7007E">
        <w:rPr>
          <w:rFonts w:cs="Arial"/>
          <w:lang w:val="en-US"/>
        </w:rPr>
        <w:t xml:space="preserve">records. </w:t>
      </w:r>
      <w:r w:rsidR="00DC7010">
        <w:rPr>
          <w:rFonts w:cs="Arial"/>
          <w:color w:val="000000"/>
          <w:lang w:val="en-US" w:eastAsia="en-US"/>
        </w:rPr>
        <w:t xml:space="preserve">Meta attribution on individual features overrides attribution on </w:t>
      </w:r>
      <w:proofErr w:type="gramStart"/>
      <w:r w:rsidR="00DC7010">
        <w:rPr>
          <w:rFonts w:cs="Arial"/>
          <w:color w:val="000000"/>
          <w:lang w:val="en-US" w:eastAsia="en-US"/>
        </w:rPr>
        <w:t>meta</w:t>
      </w:r>
      <w:proofErr w:type="gramEnd"/>
      <w:r w:rsidR="00DC7010">
        <w:rPr>
          <w:rFonts w:cs="Arial"/>
          <w:color w:val="000000"/>
          <w:lang w:val="en-US" w:eastAsia="en-US"/>
        </w:rPr>
        <w:t xml:space="preserve"> features.</w:t>
      </w:r>
    </w:p>
    <w:p w14:paraId="61EE0DDA" w14:textId="08DBBB04" w:rsidR="006A4B67" w:rsidRDefault="006A4B67" w:rsidP="006A4B67">
      <w:pPr>
        <w:pStyle w:val="Heading4"/>
        <w:rPr>
          <w:lang w:val="en-US" w:eastAsia="en-US"/>
        </w:rPr>
      </w:pPr>
      <w:r>
        <w:rPr>
          <w:lang w:val="en-US" w:eastAsia="en-US"/>
        </w:rPr>
        <w:t>Cartographic</w:t>
      </w:r>
    </w:p>
    <w:p w14:paraId="771201CB" w14:textId="3D2BC2CC" w:rsidR="006A4B67" w:rsidRPr="006A4B67" w:rsidRDefault="006A4B67" w:rsidP="006A4B67">
      <w:pPr>
        <w:rPr>
          <w:lang w:val="en-US" w:eastAsia="en-US"/>
        </w:rPr>
      </w:pPr>
      <w:r>
        <w:rPr>
          <w:lang w:val="en-US" w:eastAsia="en-US"/>
        </w:rPr>
        <w:t xml:space="preserve">Cartographic features contain information about the cartographic representation (including text) of real world entities. </w:t>
      </w:r>
    </w:p>
    <w:p w14:paraId="75BEF147" w14:textId="77777777" w:rsidR="001056D7" w:rsidRDefault="00AC61F9" w:rsidP="00C53B69">
      <w:pPr>
        <w:pStyle w:val="Heading3"/>
        <w:jc w:val="both"/>
      </w:pPr>
      <w:bookmarkStart w:id="267" w:name="_Toc439685262"/>
      <w:bookmarkStart w:id="268" w:name="_Toc225648285"/>
      <w:bookmarkStart w:id="269" w:name="_Toc225065142"/>
      <w:bookmarkEnd w:id="265"/>
      <w:bookmarkEnd w:id="266"/>
      <w:r>
        <w:t>Feature Relationship</w:t>
      </w:r>
      <w:bookmarkEnd w:id="267"/>
    </w:p>
    <w:p w14:paraId="393B186B" w14:textId="6659092F" w:rsidR="004B63A3" w:rsidRDefault="00AC61F9" w:rsidP="00C53B69">
      <w:r>
        <w:rPr>
          <w:rFonts w:cs="Arial"/>
        </w:rPr>
        <w:t>A feature relationship</w:t>
      </w:r>
      <w:r w:rsidR="004B63A3">
        <w:rPr>
          <w:rFonts w:cs="Arial"/>
        </w:rPr>
        <w:t xml:space="preserve"> </w:t>
      </w:r>
      <w:r w:rsidR="004B63A3" w:rsidRPr="001D48CF">
        <w:rPr>
          <w:rFonts w:cs="Arial"/>
        </w:rPr>
        <w:t>links instances of one feature type with instances of the same or a different feature type.</w:t>
      </w:r>
      <w:r w:rsidR="001056D7">
        <w:t xml:space="preserve">  There </w:t>
      </w:r>
      <w:r w:rsidR="00922DE2">
        <w:t>are four</w:t>
      </w:r>
      <w:r w:rsidR="004B63A3">
        <w:t xml:space="preserve"> types of defined feature relationships</w:t>
      </w:r>
      <w:r w:rsidR="001056D7">
        <w:t xml:space="preserve"> in S-101 as described in the following sub</w:t>
      </w:r>
      <w:r w:rsidR="00C3427E">
        <w:t xml:space="preserve"> </w:t>
      </w:r>
      <w:r w:rsidR="001056D7">
        <w:t>clauses.</w:t>
      </w:r>
    </w:p>
    <w:p w14:paraId="4E821FD7" w14:textId="018B14EF" w:rsidR="00922DE2" w:rsidRDefault="00922DE2" w:rsidP="00C53B69">
      <w:pPr>
        <w:pStyle w:val="Heading4"/>
        <w:jc w:val="both"/>
      </w:pPr>
      <w:bookmarkStart w:id="270" w:name="_Ref307922365"/>
      <w:r>
        <w:t>Information Association</w:t>
      </w:r>
    </w:p>
    <w:p w14:paraId="710C57A4" w14:textId="25B24776" w:rsidR="00922DE2" w:rsidRDefault="00922DE2" w:rsidP="00922DE2">
      <w:r>
        <w:t>An association is used to describe a relationship between an information type and a feature type that involves connections between their instances.</w:t>
      </w:r>
    </w:p>
    <w:p w14:paraId="7F596937" w14:textId="4DE5C9FB" w:rsidR="008E5659" w:rsidRDefault="008E5659" w:rsidP="008E5659">
      <w:pPr>
        <w:pStyle w:val="Small"/>
        <w:jc w:val="both"/>
        <w:rPr>
          <w:sz w:val="18"/>
          <w:szCs w:val="18"/>
        </w:rPr>
      </w:pPr>
      <w:r w:rsidRPr="0095723B">
        <w:rPr>
          <w:sz w:val="18"/>
          <w:szCs w:val="18"/>
        </w:rPr>
        <w:t xml:space="preserve">EXAMPLE </w:t>
      </w:r>
      <w:r w:rsidRPr="0095723B">
        <w:rPr>
          <w:sz w:val="18"/>
          <w:szCs w:val="18"/>
        </w:rPr>
        <w:tab/>
      </w:r>
      <w:r w:rsidRPr="0095723B">
        <w:rPr>
          <w:sz w:val="18"/>
          <w:szCs w:val="18"/>
        </w:rPr>
        <w:tab/>
      </w:r>
      <w:r>
        <w:rPr>
          <w:sz w:val="18"/>
          <w:szCs w:val="18"/>
        </w:rPr>
        <w:t xml:space="preserve">A </w:t>
      </w:r>
      <w:r>
        <w:rPr>
          <w:b/>
          <w:sz w:val="18"/>
          <w:szCs w:val="18"/>
        </w:rPr>
        <w:t>Supplementary Information</w:t>
      </w:r>
      <w:r>
        <w:rPr>
          <w:sz w:val="18"/>
          <w:szCs w:val="18"/>
        </w:rPr>
        <w:t xml:space="preserve"> </w:t>
      </w:r>
      <w:proofErr w:type="spellStart"/>
      <w:r>
        <w:rPr>
          <w:sz w:val="18"/>
          <w:szCs w:val="18"/>
        </w:rPr>
        <w:t>information</w:t>
      </w:r>
      <w:proofErr w:type="spellEnd"/>
      <w:r>
        <w:rPr>
          <w:sz w:val="18"/>
          <w:szCs w:val="18"/>
        </w:rPr>
        <w:t xml:space="preserve"> type provides additional information to any geo feature using an information association called </w:t>
      </w:r>
      <w:r w:rsidRPr="008E5659">
        <w:rPr>
          <w:b/>
          <w:sz w:val="18"/>
          <w:szCs w:val="18"/>
        </w:rPr>
        <w:t>additional information</w:t>
      </w:r>
      <w:r>
        <w:rPr>
          <w:sz w:val="18"/>
          <w:szCs w:val="18"/>
        </w:rPr>
        <w:t>.</w:t>
      </w:r>
    </w:p>
    <w:p w14:paraId="2F538E3A" w14:textId="77777777" w:rsidR="008E5659" w:rsidRDefault="008E5659" w:rsidP="00922DE2"/>
    <w:p w14:paraId="5F81EDEF" w14:textId="1D531C0A" w:rsidR="008E5659" w:rsidRDefault="00FF6194" w:rsidP="008E5659">
      <w:pPr>
        <w:keepNext/>
        <w:jc w:val="center"/>
      </w:pPr>
      <w:r>
        <w:rPr>
          <w:noProof/>
          <w:lang w:val="en-US" w:eastAsia="en-US"/>
        </w:rPr>
        <w:drawing>
          <wp:inline distT="0" distB="0" distL="0" distR="0" wp14:anchorId="18676122" wp14:editId="1FA06CA0">
            <wp:extent cx="5770880" cy="114173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Information Association.jpg"/>
                    <pic:cNvPicPr/>
                  </pic:nvPicPr>
                  <pic:blipFill>
                    <a:blip r:embed="rId14">
                      <a:extLst>
                        <a:ext uri="{28A0092B-C50C-407E-A947-70E740481C1C}">
                          <a14:useLocalDpi xmlns:a14="http://schemas.microsoft.com/office/drawing/2010/main" val="0"/>
                        </a:ext>
                      </a:extLst>
                    </a:blip>
                    <a:stretch>
                      <a:fillRect/>
                    </a:stretch>
                  </pic:blipFill>
                  <pic:spPr>
                    <a:xfrm>
                      <a:off x="0" y="0"/>
                      <a:ext cx="5770880" cy="1141730"/>
                    </a:xfrm>
                    <a:prstGeom prst="rect">
                      <a:avLst/>
                    </a:prstGeom>
                  </pic:spPr>
                </pic:pic>
              </a:graphicData>
            </a:graphic>
          </wp:inline>
        </w:drawing>
      </w:r>
    </w:p>
    <w:p w14:paraId="5BE098E6" w14:textId="405B9195" w:rsidR="00922DE2" w:rsidRPr="00922DE2" w:rsidRDefault="008E5659" w:rsidP="008E5659">
      <w:pPr>
        <w:pStyle w:val="Caption"/>
        <w:jc w:val="center"/>
      </w:pPr>
      <w:r>
        <w:t xml:space="preserve">Figure </w:t>
      </w:r>
      <w:r>
        <w:fldChar w:fldCharType="begin"/>
      </w:r>
      <w:r>
        <w:instrText xml:space="preserve"> SEQ Figure \* ARABIC </w:instrText>
      </w:r>
      <w:r>
        <w:fldChar w:fldCharType="separate"/>
      </w:r>
      <w:r w:rsidR="00F72996">
        <w:rPr>
          <w:noProof/>
        </w:rPr>
        <w:t>1</w:t>
      </w:r>
      <w:r>
        <w:fldChar w:fldCharType="end"/>
      </w:r>
      <w:r>
        <w:t xml:space="preserve"> - Information Association</w:t>
      </w:r>
    </w:p>
    <w:p w14:paraId="2B24A2CE" w14:textId="6D6B755B" w:rsidR="004B63A3" w:rsidRDefault="00922DE2" w:rsidP="00C53B69">
      <w:pPr>
        <w:pStyle w:val="Heading4"/>
        <w:jc w:val="both"/>
      </w:pPr>
      <w:r>
        <w:lastRenderedPageBreak/>
        <w:t xml:space="preserve">Feature </w:t>
      </w:r>
      <w:r w:rsidR="004B63A3">
        <w:t>Association</w:t>
      </w:r>
      <w:bookmarkEnd w:id="270"/>
    </w:p>
    <w:p w14:paraId="37867BD3" w14:textId="77777777" w:rsidR="004B63A3" w:rsidRDefault="004B63A3" w:rsidP="00C53B69">
      <w:pPr>
        <w:autoSpaceDE w:val="0"/>
        <w:autoSpaceDN w:val="0"/>
        <w:adjustRightInd w:val="0"/>
        <w:spacing w:before="60" w:after="60" w:line="240" w:lineRule="auto"/>
        <w:rPr>
          <w:rFonts w:cs="Arial"/>
          <w:color w:val="000000"/>
          <w:lang w:val="en-US" w:eastAsia="en-US"/>
        </w:rPr>
      </w:pPr>
      <w:r>
        <w:rPr>
          <w:rFonts w:cs="Arial"/>
          <w:color w:val="000000"/>
          <w:lang w:val="en-US" w:eastAsia="en-US"/>
        </w:rPr>
        <w:t>A</w:t>
      </w:r>
      <w:r w:rsidRPr="001056D7">
        <w:rPr>
          <w:rFonts w:cs="Arial"/>
          <w:color w:val="000000"/>
          <w:lang w:val="en-US" w:eastAsia="en-US"/>
        </w:rPr>
        <w:t>n association is used to describe a relationship between two feature types that involves connections between their instances</w:t>
      </w:r>
      <w:r>
        <w:rPr>
          <w:rFonts w:cs="Arial"/>
          <w:color w:val="000000"/>
          <w:lang w:val="en-US" w:eastAsia="en-US"/>
        </w:rPr>
        <w:t>.</w:t>
      </w:r>
      <w:r w:rsidRPr="001056D7">
        <w:rPr>
          <w:rFonts w:cs="Arial"/>
          <w:color w:val="000000"/>
          <w:lang w:val="en-US" w:eastAsia="en-US"/>
        </w:rPr>
        <w:t xml:space="preserve"> </w:t>
      </w:r>
    </w:p>
    <w:p w14:paraId="3D490FF7" w14:textId="77777777" w:rsidR="00EA49BB" w:rsidRPr="001056D7" w:rsidRDefault="00EA49BB" w:rsidP="00C53B69">
      <w:pPr>
        <w:autoSpaceDE w:val="0"/>
        <w:autoSpaceDN w:val="0"/>
        <w:adjustRightInd w:val="0"/>
        <w:spacing w:before="60" w:after="60" w:line="240" w:lineRule="auto"/>
        <w:rPr>
          <w:rFonts w:cs="Arial"/>
          <w:color w:val="000000"/>
          <w:lang w:val="en-US" w:eastAsia="en-US"/>
        </w:rPr>
      </w:pPr>
    </w:p>
    <w:p w14:paraId="36F6470E" w14:textId="4049A17E" w:rsidR="009B0F0F" w:rsidRDefault="00704544" w:rsidP="00C53B69">
      <w:pPr>
        <w:pStyle w:val="Small"/>
        <w:jc w:val="both"/>
        <w:rPr>
          <w:sz w:val="18"/>
          <w:szCs w:val="18"/>
        </w:rPr>
      </w:pPr>
      <w:r w:rsidRPr="0095723B">
        <w:rPr>
          <w:sz w:val="18"/>
          <w:szCs w:val="18"/>
        </w:rPr>
        <w:t xml:space="preserve">EXAMPLE </w:t>
      </w:r>
      <w:r w:rsidR="00873016" w:rsidRPr="0095723B">
        <w:rPr>
          <w:sz w:val="18"/>
          <w:szCs w:val="18"/>
        </w:rPr>
        <w:tab/>
      </w:r>
      <w:r w:rsidR="00873016" w:rsidRPr="0095723B">
        <w:rPr>
          <w:sz w:val="18"/>
          <w:szCs w:val="18"/>
        </w:rPr>
        <w:tab/>
      </w:r>
      <w:r w:rsidR="00FF2645">
        <w:rPr>
          <w:sz w:val="18"/>
          <w:szCs w:val="18"/>
        </w:rPr>
        <w:t xml:space="preserve">A </w:t>
      </w:r>
      <w:r w:rsidR="00922DE2">
        <w:rPr>
          <w:b/>
          <w:sz w:val="18"/>
          <w:szCs w:val="18"/>
        </w:rPr>
        <w:t>Caution Area</w:t>
      </w:r>
      <w:r w:rsidR="00FF2645">
        <w:rPr>
          <w:sz w:val="18"/>
          <w:szCs w:val="18"/>
        </w:rPr>
        <w:t xml:space="preserve"> feature </w:t>
      </w:r>
      <w:r w:rsidR="007F2885">
        <w:rPr>
          <w:sz w:val="18"/>
          <w:szCs w:val="18"/>
        </w:rPr>
        <w:t>provides</w:t>
      </w:r>
      <w:r w:rsidR="0038462B">
        <w:rPr>
          <w:sz w:val="18"/>
          <w:szCs w:val="18"/>
        </w:rPr>
        <w:t xml:space="preserve"> </w:t>
      </w:r>
      <w:r w:rsidR="00922DE2">
        <w:rPr>
          <w:sz w:val="18"/>
          <w:szCs w:val="18"/>
        </w:rPr>
        <w:t xml:space="preserve">additional caution information to the </w:t>
      </w:r>
      <w:r w:rsidR="00922DE2" w:rsidRPr="00922DE2">
        <w:rPr>
          <w:b/>
          <w:sz w:val="18"/>
          <w:szCs w:val="18"/>
        </w:rPr>
        <w:t>Archipelagic Sea Lane</w:t>
      </w:r>
      <w:r w:rsidR="00922DE2">
        <w:rPr>
          <w:sz w:val="18"/>
          <w:szCs w:val="18"/>
        </w:rPr>
        <w:t xml:space="preserve"> feature</w:t>
      </w:r>
      <w:r w:rsidR="00FF2645">
        <w:rPr>
          <w:sz w:val="18"/>
          <w:szCs w:val="18"/>
        </w:rPr>
        <w:t xml:space="preserve">. An association named </w:t>
      </w:r>
      <w:r w:rsidR="00922DE2">
        <w:rPr>
          <w:b/>
          <w:sz w:val="18"/>
          <w:szCs w:val="18"/>
        </w:rPr>
        <w:t>Caution Area Association</w:t>
      </w:r>
      <w:r w:rsidR="007F2885">
        <w:rPr>
          <w:b/>
          <w:sz w:val="18"/>
          <w:szCs w:val="18"/>
        </w:rPr>
        <w:t xml:space="preserve"> </w:t>
      </w:r>
      <w:r w:rsidR="00FF2645">
        <w:rPr>
          <w:sz w:val="18"/>
          <w:szCs w:val="18"/>
        </w:rPr>
        <w:t xml:space="preserve">is used to relate the two </w:t>
      </w:r>
      <w:r w:rsidR="004B50DD">
        <w:rPr>
          <w:sz w:val="18"/>
          <w:szCs w:val="18"/>
        </w:rPr>
        <w:t>features;</w:t>
      </w:r>
      <w:r w:rsidR="00FF2645">
        <w:rPr>
          <w:sz w:val="18"/>
          <w:szCs w:val="18"/>
        </w:rPr>
        <w:t xml:space="preserve"> roles are used to convey the meaning of the relationship.</w:t>
      </w:r>
    </w:p>
    <w:p w14:paraId="2110B323" w14:textId="77777777" w:rsidR="006D1E6E" w:rsidRPr="00DB58FA" w:rsidRDefault="006D1E6E" w:rsidP="00C53B69">
      <w:pPr>
        <w:pStyle w:val="Small"/>
        <w:numPr>
          <w:ins w:id="271" w:author="greensladb" w:date="2012-02-16T13:23:00Z"/>
        </w:numPr>
        <w:jc w:val="both"/>
        <w:rPr>
          <w:sz w:val="18"/>
          <w:szCs w:val="18"/>
        </w:rPr>
      </w:pPr>
    </w:p>
    <w:p w14:paraId="18B51165" w14:textId="2E34C00B" w:rsidR="00C3427E" w:rsidRDefault="00FF6194" w:rsidP="00C53B69">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Pr>
          <w:noProof/>
          <w:lang w:val="en-US" w:eastAsia="en-US"/>
        </w:rPr>
        <w:drawing>
          <wp:inline distT="0" distB="0" distL="0" distR="0" wp14:anchorId="38B82BD4" wp14:editId="30D93917">
            <wp:extent cx="5324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Feature Association.jpg"/>
                    <pic:cNvPicPr/>
                  </pic:nvPicPr>
                  <pic:blipFill>
                    <a:blip r:embed="rId15">
                      <a:extLst>
                        <a:ext uri="{28A0092B-C50C-407E-A947-70E740481C1C}">
                          <a14:useLocalDpi xmlns:a14="http://schemas.microsoft.com/office/drawing/2010/main" val="0"/>
                        </a:ext>
                      </a:extLst>
                    </a:blip>
                    <a:stretch>
                      <a:fillRect/>
                    </a:stretch>
                  </pic:blipFill>
                  <pic:spPr>
                    <a:xfrm>
                      <a:off x="0" y="0"/>
                      <a:ext cx="5324475" cy="1257300"/>
                    </a:xfrm>
                    <a:prstGeom prst="rect">
                      <a:avLst/>
                    </a:prstGeom>
                  </pic:spPr>
                </pic:pic>
              </a:graphicData>
            </a:graphic>
          </wp:inline>
        </w:drawing>
      </w:r>
    </w:p>
    <w:p w14:paraId="756914B3" w14:textId="67EB0FDF" w:rsidR="009B0F0F" w:rsidRDefault="00325F61" w:rsidP="00C53B69">
      <w:pPr>
        <w:pStyle w:val="Caption"/>
        <w:jc w:val="center"/>
      </w:pPr>
      <w:bookmarkStart w:id="272" w:name="_Ref307922491"/>
      <w:r>
        <w:t xml:space="preserve">Figure </w:t>
      </w:r>
      <w:r>
        <w:fldChar w:fldCharType="begin"/>
      </w:r>
      <w:r>
        <w:instrText xml:space="preserve"> SEQ Figure \* ARABIC </w:instrText>
      </w:r>
      <w:r>
        <w:fldChar w:fldCharType="separate"/>
      </w:r>
      <w:r w:rsidR="00F72996">
        <w:rPr>
          <w:noProof/>
        </w:rPr>
        <w:t>2</w:t>
      </w:r>
      <w:r>
        <w:fldChar w:fldCharType="end"/>
      </w:r>
      <w:r>
        <w:t xml:space="preserve"> </w:t>
      </w:r>
      <w:r w:rsidR="008E5659">
        <w:t>–</w:t>
      </w:r>
      <w:r>
        <w:t xml:space="preserve"> </w:t>
      </w:r>
      <w:r w:rsidR="008E5659">
        <w:t>Feature Association</w:t>
      </w:r>
    </w:p>
    <w:p w14:paraId="5B4BFC08" w14:textId="77777777" w:rsidR="004B63A3" w:rsidRDefault="004B63A3" w:rsidP="00C53B69">
      <w:pPr>
        <w:pStyle w:val="Heading4"/>
        <w:jc w:val="both"/>
      </w:pPr>
      <w:r>
        <w:t>Aggregation</w:t>
      </w:r>
      <w:bookmarkEnd w:id="272"/>
    </w:p>
    <w:p w14:paraId="0D10930E" w14:textId="77777777" w:rsidR="00FF2645" w:rsidRDefault="004B63A3" w:rsidP="00C53B69">
      <w:pPr>
        <w:rPr>
          <w:rFonts w:cs="Arial"/>
          <w:color w:val="000000"/>
          <w:lang w:val="en-US" w:eastAsia="en-US"/>
        </w:rPr>
      </w:pPr>
      <w:r>
        <w:rPr>
          <w:rFonts w:cs="Arial"/>
          <w:color w:val="000000"/>
          <w:lang w:val="en-US" w:eastAsia="en-US"/>
        </w:rPr>
        <w:t>An</w:t>
      </w:r>
      <w:r w:rsidRPr="001056D7">
        <w:rPr>
          <w:rFonts w:cs="Arial"/>
          <w:color w:val="000000"/>
          <w:lang w:val="en-US" w:eastAsia="en-US"/>
        </w:rPr>
        <w:t xml:space="preserve"> aggregation is a relationship between two </w:t>
      </w:r>
      <w:r w:rsidR="00FF2645">
        <w:rPr>
          <w:rFonts w:cs="Arial"/>
          <w:color w:val="000000"/>
          <w:lang w:val="en-US" w:eastAsia="en-US"/>
        </w:rPr>
        <w:t>or more feature types where the aggregation feature is made up of component features.</w:t>
      </w:r>
      <w:r w:rsidRPr="001056D7">
        <w:rPr>
          <w:rFonts w:cs="Arial"/>
          <w:color w:val="000000"/>
          <w:lang w:val="en-US" w:eastAsia="en-US"/>
        </w:rPr>
        <w:t xml:space="preserve"> </w:t>
      </w:r>
      <w:r w:rsidR="000854BF">
        <w:rPr>
          <w:rFonts w:cs="Arial"/>
          <w:color w:val="000000"/>
          <w:lang w:val="en-US" w:eastAsia="en-US"/>
        </w:rPr>
        <w:t xml:space="preserve"> </w:t>
      </w:r>
    </w:p>
    <w:p w14:paraId="4FE632E3" w14:textId="20FBA0BA" w:rsidR="00FF2645" w:rsidRPr="001056D7" w:rsidRDefault="00FF2645" w:rsidP="00C53B69">
      <w:pPr>
        <w:numPr>
          <w:ins w:id="273" w:author="richardsont" w:date="2012-02-13T14:09:00Z"/>
        </w:numPr>
      </w:pPr>
      <w:r w:rsidRPr="00DA4B97">
        <w:rPr>
          <w:rFonts w:cs="Arial"/>
          <w:sz w:val="18"/>
          <w:szCs w:val="18"/>
          <w:lang w:eastAsia="de-DE"/>
        </w:rPr>
        <w:t>EXAMPLE</w:t>
      </w:r>
      <w:r w:rsidRPr="00DA4B97">
        <w:rPr>
          <w:rFonts w:cs="Arial"/>
          <w:sz w:val="18"/>
          <w:szCs w:val="18"/>
          <w:lang w:eastAsia="de-DE"/>
        </w:rPr>
        <w:tab/>
      </w:r>
      <w:r w:rsidRPr="00DA4B97">
        <w:rPr>
          <w:rFonts w:cs="Arial"/>
          <w:sz w:val="18"/>
          <w:szCs w:val="18"/>
          <w:lang w:eastAsia="de-DE"/>
        </w:rPr>
        <w:tab/>
      </w:r>
      <w:r w:rsidR="00A2382A" w:rsidRPr="00A2382A">
        <w:rPr>
          <w:rFonts w:cs="Arial"/>
          <w:sz w:val="18"/>
          <w:szCs w:val="18"/>
          <w:lang w:eastAsia="de-DE"/>
        </w:rPr>
        <w:t>An</w:t>
      </w:r>
      <w:r w:rsidR="00A2382A">
        <w:rPr>
          <w:rFonts w:cs="Arial"/>
          <w:b/>
          <w:sz w:val="18"/>
          <w:szCs w:val="18"/>
          <w:lang w:eastAsia="de-DE"/>
        </w:rPr>
        <w:t xml:space="preserve"> Island</w:t>
      </w:r>
      <w:r w:rsidR="00442314">
        <w:rPr>
          <w:rFonts w:cs="Arial"/>
          <w:b/>
          <w:sz w:val="18"/>
          <w:szCs w:val="18"/>
          <w:lang w:eastAsia="de-DE"/>
        </w:rPr>
        <w:t xml:space="preserve"> </w:t>
      </w:r>
      <w:r w:rsidR="00A2382A">
        <w:rPr>
          <w:rFonts w:cs="Arial"/>
          <w:b/>
          <w:sz w:val="18"/>
          <w:szCs w:val="18"/>
          <w:lang w:eastAsia="de-DE"/>
        </w:rPr>
        <w:t>Group</w:t>
      </w:r>
      <w:r w:rsidRPr="00DA4B97">
        <w:rPr>
          <w:rFonts w:cs="Arial"/>
          <w:sz w:val="18"/>
          <w:szCs w:val="18"/>
          <w:lang w:eastAsia="de-DE"/>
        </w:rPr>
        <w:t xml:space="preserve"> feature may be composed of </w:t>
      </w:r>
      <w:r>
        <w:rPr>
          <w:rFonts w:cs="Arial"/>
          <w:sz w:val="18"/>
          <w:szCs w:val="18"/>
          <w:lang w:eastAsia="de-DE"/>
        </w:rPr>
        <w:t xml:space="preserve">multiple </w:t>
      </w:r>
      <w:r w:rsidR="00A2382A">
        <w:rPr>
          <w:rFonts w:cs="Arial"/>
          <w:b/>
          <w:sz w:val="18"/>
          <w:szCs w:val="18"/>
          <w:lang w:eastAsia="de-DE"/>
        </w:rPr>
        <w:t>Land</w:t>
      </w:r>
      <w:r w:rsidR="00442314">
        <w:rPr>
          <w:rFonts w:cs="Arial"/>
          <w:b/>
          <w:sz w:val="18"/>
          <w:szCs w:val="18"/>
          <w:lang w:eastAsia="de-DE"/>
        </w:rPr>
        <w:t xml:space="preserve"> </w:t>
      </w:r>
      <w:r w:rsidR="00A2382A">
        <w:rPr>
          <w:rFonts w:cs="Arial"/>
          <w:b/>
          <w:sz w:val="18"/>
          <w:szCs w:val="18"/>
          <w:lang w:eastAsia="de-DE"/>
        </w:rPr>
        <w:t>Area</w:t>
      </w:r>
      <w:r>
        <w:rPr>
          <w:rFonts w:cs="Arial"/>
          <w:sz w:val="18"/>
          <w:szCs w:val="18"/>
          <w:lang w:eastAsia="de-DE"/>
        </w:rPr>
        <w:t xml:space="preserve"> features </w:t>
      </w:r>
      <w:r w:rsidR="00A2382A">
        <w:rPr>
          <w:rFonts w:cs="Arial"/>
          <w:sz w:val="18"/>
          <w:szCs w:val="18"/>
          <w:lang w:eastAsia="de-DE"/>
        </w:rPr>
        <w:t xml:space="preserve">to indicate the name of a group of island.  </w:t>
      </w:r>
    </w:p>
    <w:p w14:paraId="4D3B0E26" w14:textId="659C6E1A" w:rsidR="00C37644" w:rsidRDefault="00FF6194" w:rsidP="00C53B69">
      <w:pPr>
        <w:autoSpaceDE w:val="0"/>
        <w:autoSpaceDN w:val="0"/>
        <w:adjustRightInd w:val="0"/>
        <w:jc w:val="center"/>
      </w:pPr>
      <w:r>
        <w:rPr>
          <w:noProof/>
          <w:lang w:val="en-US" w:eastAsia="en-US"/>
        </w:rPr>
        <w:drawing>
          <wp:inline distT="0" distB="0" distL="0" distR="0" wp14:anchorId="3D38BAE8" wp14:editId="24704D3C">
            <wp:extent cx="5770880" cy="234124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Aggregation.jpg"/>
                    <pic:cNvPicPr/>
                  </pic:nvPicPr>
                  <pic:blipFill>
                    <a:blip r:embed="rId16">
                      <a:extLst>
                        <a:ext uri="{28A0092B-C50C-407E-A947-70E740481C1C}">
                          <a14:useLocalDpi xmlns:a14="http://schemas.microsoft.com/office/drawing/2010/main" val="0"/>
                        </a:ext>
                      </a:extLst>
                    </a:blip>
                    <a:stretch>
                      <a:fillRect/>
                    </a:stretch>
                  </pic:blipFill>
                  <pic:spPr>
                    <a:xfrm>
                      <a:off x="0" y="0"/>
                      <a:ext cx="5770880" cy="2341245"/>
                    </a:xfrm>
                    <a:prstGeom prst="rect">
                      <a:avLst/>
                    </a:prstGeom>
                  </pic:spPr>
                </pic:pic>
              </a:graphicData>
            </a:graphic>
          </wp:inline>
        </w:drawing>
      </w:r>
    </w:p>
    <w:p w14:paraId="6D9A9FEB" w14:textId="77777777" w:rsidR="00325F61" w:rsidRPr="004B63A3" w:rsidRDefault="00325F61" w:rsidP="00C53B69">
      <w:pPr>
        <w:pStyle w:val="Caption"/>
        <w:jc w:val="center"/>
        <w:rPr>
          <w:rFonts w:cs="Arial"/>
          <w:lang w:eastAsia="de-DE"/>
        </w:rPr>
      </w:pPr>
      <w:r>
        <w:t xml:space="preserve">Figure </w:t>
      </w:r>
      <w:r>
        <w:fldChar w:fldCharType="begin"/>
      </w:r>
      <w:r>
        <w:instrText xml:space="preserve"> SEQ Figure \* ARABIC </w:instrText>
      </w:r>
      <w:r>
        <w:fldChar w:fldCharType="separate"/>
      </w:r>
      <w:r w:rsidR="00F72996">
        <w:rPr>
          <w:noProof/>
        </w:rPr>
        <w:t>3</w:t>
      </w:r>
      <w:r>
        <w:fldChar w:fldCharType="end"/>
      </w:r>
      <w:r>
        <w:t xml:space="preserve"> - Aggregation</w:t>
      </w:r>
    </w:p>
    <w:p w14:paraId="5FF5EB96" w14:textId="77777777" w:rsidR="004B63A3" w:rsidRDefault="004B63A3" w:rsidP="00C53B69">
      <w:pPr>
        <w:pStyle w:val="Heading4"/>
        <w:jc w:val="both"/>
      </w:pPr>
      <w:bookmarkStart w:id="274" w:name="_Ref307922421"/>
      <w:r>
        <w:t>Composition</w:t>
      </w:r>
      <w:bookmarkEnd w:id="274"/>
    </w:p>
    <w:p w14:paraId="785BC503" w14:textId="53C94610" w:rsidR="004B63A3" w:rsidRDefault="004B63A3" w:rsidP="00C53B69">
      <w:pPr>
        <w:autoSpaceDE w:val="0"/>
        <w:autoSpaceDN w:val="0"/>
        <w:adjustRightInd w:val="0"/>
        <w:spacing w:before="60" w:after="60" w:line="240" w:lineRule="auto"/>
        <w:rPr>
          <w:rFonts w:cs="Arial"/>
          <w:color w:val="000000"/>
          <w:lang w:val="en-US" w:eastAsia="en-US"/>
        </w:rPr>
      </w:pPr>
      <w:r>
        <w:rPr>
          <w:rFonts w:cs="Arial"/>
          <w:color w:val="000000"/>
          <w:lang w:val="en-US" w:eastAsia="en-US"/>
        </w:rPr>
        <w:t>A</w:t>
      </w:r>
      <w:r w:rsidRPr="001056D7">
        <w:rPr>
          <w:rFonts w:cs="Arial"/>
          <w:color w:val="000000"/>
          <w:lang w:val="en-US" w:eastAsia="en-US"/>
        </w:rPr>
        <w:t xml:space="preserve"> composition is a strong aggregation. In a composition, if a container </w:t>
      </w:r>
      <w:r w:rsidR="00F719EB">
        <w:rPr>
          <w:rFonts w:cs="Arial"/>
          <w:color w:val="000000"/>
          <w:lang w:val="en-US" w:eastAsia="en-US"/>
        </w:rPr>
        <w:t>feature</w:t>
      </w:r>
      <w:r w:rsidRPr="001056D7">
        <w:rPr>
          <w:rFonts w:cs="Arial"/>
          <w:color w:val="000000"/>
          <w:lang w:val="en-US" w:eastAsia="en-US"/>
        </w:rPr>
        <w:t xml:space="preserve"> is deleted then all of its containe</w:t>
      </w:r>
      <w:r w:rsidR="00492EEB">
        <w:rPr>
          <w:rFonts w:cs="Arial" w:hint="eastAsia"/>
          <w:color w:val="000000"/>
          <w:lang w:val="en-US"/>
        </w:rPr>
        <w:t>r</w:t>
      </w:r>
      <w:r w:rsidRPr="001056D7">
        <w:rPr>
          <w:rFonts w:cs="Arial"/>
          <w:color w:val="000000"/>
          <w:lang w:val="en-US" w:eastAsia="en-US"/>
        </w:rPr>
        <w:t xml:space="preserve"> </w:t>
      </w:r>
      <w:r w:rsidR="00F719EB">
        <w:rPr>
          <w:rFonts w:cs="Arial"/>
          <w:color w:val="000000"/>
          <w:lang w:val="en-US" w:eastAsia="en-US"/>
        </w:rPr>
        <w:t>features</w:t>
      </w:r>
      <w:r w:rsidRPr="001056D7">
        <w:rPr>
          <w:rFonts w:cs="Arial"/>
          <w:color w:val="000000"/>
          <w:lang w:val="en-US" w:eastAsia="en-US"/>
        </w:rPr>
        <w:t xml:space="preserve"> are deleted as well. </w:t>
      </w:r>
    </w:p>
    <w:p w14:paraId="3FCCCFFA" w14:textId="77777777" w:rsidR="008E5659" w:rsidRDefault="008E5659" w:rsidP="00C53B69">
      <w:pPr>
        <w:autoSpaceDE w:val="0"/>
        <w:autoSpaceDN w:val="0"/>
        <w:adjustRightInd w:val="0"/>
        <w:spacing w:before="60" w:after="60" w:line="240" w:lineRule="auto"/>
        <w:rPr>
          <w:rFonts w:cs="Arial"/>
          <w:color w:val="000000"/>
          <w:lang w:val="en-US" w:eastAsia="en-US"/>
        </w:rPr>
      </w:pPr>
    </w:p>
    <w:p w14:paraId="73A1F707" w14:textId="081118B7" w:rsidR="00EA49BB" w:rsidRDefault="00ED2CEB" w:rsidP="00C53B69">
      <w:pPr>
        <w:autoSpaceDE w:val="0"/>
        <w:autoSpaceDN w:val="0"/>
        <w:adjustRightInd w:val="0"/>
        <w:spacing w:before="60" w:after="60" w:line="240" w:lineRule="auto"/>
        <w:rPr>
          <w:rFonts w:cs="Arial"/>
          <w:color w:val="000000"/>
          <w:lang w:val="en-US" w:eastAsia="en-US"/>
        </w:rPr>
      </w:pPr>
      <w:r>
        <w:rPr>
          <w:rFonts w:cs="Arial"/>
          <w:color w:val="000000"/>
          <w:lang w:val="en-US" w:eastAsia="en-US"/>
        </w:rPr>
        <w:t>EXAMPLE</w:t>
      </w:r>
      <w:r>
        <w:rPr>
          <w:rFonts w:cs="Arial"/>
          <w:color w:val="000000"/>
          <w:lang w:val="en-US" w:eastAsia="en-US"/>
        </w:rPr>
        <w:tab/>
      </w:r>
      <w:r w:rsidR="0099268E">
        <w:rPr>
          <w:rFonts w:cs="Arial"/>
          <w:color w:val="000000"/>
          <w:lang w:val="en-US" w:eastAsia="en-US"/>
        </w:rPr>
        <w:t xml:space="preserve"> </w:t>
      </w:r>
      <w:r w:rsidR="0099268E">
        <w:rPr>
          <w:rFonts w:cs="Arial"/>
          <w:color w:val="000000"/>
          <w:lang w:val="en-US" w:eastAsia="en-US"/>
        </w:rPr>
        <w:tab/>
        <w:t xml:space="preserve">If a feature type that is considered a structure feature, such as a beacon is </w:t>
      </w:r>
      <w:r w:rsidR="00EF5EEA">
        <w:rPr>
          <w:rFonts w:cs="Arial"/>
          <w:color w:val="000000"/>
          <w:lang w:val="en-US" w:eastAsia="en-US"/>
        </w:rPr>
        <w:t xml:space="preserve">deleted, then all of its component feature types that make up </w:t>
      </w:r>
      <w:r w:rsidR="0099268E">
        <w:rPr>
          <w:rFonts w:cs="Arial"/>
          <w:color w:val="000000"/>
          <w:lang w:val="en-US" w:eastAsia="en-US"/>
        </w:rPr>
        <w:t>the equipment composition, such as lights and fog signals must be deleted</w:t>
      </w:r>
      <w:r w:rsidR="0038462B">
        <w:rPr>
          <w:rFonts w:cs="Arial"/>
          <w:color w:val="000000"/>
          <w:lang w:val="en-US" w:eastAsia="en-US"/>
        </w:rPr>
        <w:t xml:space="preserve"> as they make up the </w:t>
      </w:r>
      <w:r w:rsidR="0099268E">
        <w:rPr>
          <w:rFonts w:cs="Arial"/>
          <w:b/>
          <w:color w:val="000000"/>
          <w:lang w:val="en-US" w:eastAsia="en-US"/>
        </w:rPr>
        <w:t>Structure/Equipment</w:t>
      </w:r>
      <w:r w:rsidR="0038462B">
        <w:rPr>
          <w:rFonts w:cs="Arial"/>
          <w:color w:val="000000"/>
          <w:lang w:val="en-US" w:eastAsia="en-US"/>
        </w:rPr>
        <w:t xml:space="preserve"> Composition</w:t>
      </w:r>
      <w:r w:rsidR="00EF5EEA">
        <w:rPr>
          <w:rFonts w:cs="Arial"/>
          <w:color w:val="000000"/>
          <w:lang w:val="en-US" w:eastAsia="en-US"/>
        </w:rPr>
        <w:t>.</w:t>
      </w:r>
    </w:p>
    <w:p w14:paraId="6661A703" w14:textId="77777777" w:rsidR="00725224" w:rsidRDefault="00725224" w:rsidP="00C53B69">
      <w:pPr>
        <w:autoSpaceDE w:val="0"/>
        <w:autoSpaceDN w:val="0"/>
        <w:adjustRightInd w:val="0"/>
        <w:spacing w:before="60" w:after="60" w:line="240" w:lineRule="auto"/>
        <w:rPr>
          <w:rFonts w:cs="Arial"/>
          <w:color w:val="000000"/>
          <w:lang w:val="en-US" w:eastAsia="en-US"/>
        </w:rPr>
      </w:pPr>
    </w:p>
    <w:p w14:paraId="08647523" w14:textId="23A957F7" w:rsidR="00CC1A07" w:rsidRPr="00725224" w:rsidRDefault="00FF6194" w:rsidP="00442314">
      <w:pPr>
        <w:pStyle w:val="Caption"/>
        <w:jc w:val="center"/>
        <w:rPr>
          <w:rFonts w:cs="Arial"/>
          <w:color w:val="000000"/>
          <w:lang w:val="en-US" w:eastAsia="en-US"/>
        </w:rPr>
      </w:pPr>
      <w:bookmarkStart w:id="275" w:name="_GoBack"/>
      <w:bookmarkEnd w:id="268"/>
      <w:bookmarkEnd w:id="269"/>
      <w:r>
        <w:rPr>
          <w:rFonts w:cs="Arial"/>
          <w:noProof/>
          <w:color w:val="000000"/>
          <w:lang w:val="en-US" w:eastAsia="en-US"/>
        </w:rPr>
        <w:lastRenderedPageBreak/>
        <w:drawing>
          <wp:inline distT="0" distB="0" distL="0" distR="0" wp14:anchorId="32A053A2" wp14:editId="002B156A">
            <wp:extent cx="4733925" cy="2333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Composition.jpg"/>
                    <pic:cNvPicPr/>
                  </pic:nvPicPr>
                  <pic:blipFill>
                    <a:blip r:embed="rId17">
                      <a:extLst>
                        <a:ext uri="{28A0092B-C50C-407E-A947-70E740481C1C}">
                          <a14:useLocalDpi xmlns:a14="http://schemas.microsoft.com/office/drawing/2010/main" val="0"/>
                        </a:ext>
                      </a:extLst>
                    </a:blip>
                    <a:stretch>
                      <a:fillRect/>
                    </a:stretch>
                  </pic:blipFill>
                  <pic:spPr>
                    <a:xfrm>
                      <a:off x="0" y="0"/>
                      <a:ext cx="4733925" cy="2333625"/>
                    </a:xfrm>
                    <a:prstGeom prst="rect">
                      <a:avLst/>
                    </a:prstGeom>
                  </pic:spPr>
                </pic:pic>
              </a:graphicData>
            </a:graphic>
          </wp:inline>
        </w:drawing>
      </w:r>
      <w:bookmarkEnd w:id="275"/>
    </w:p>
    <w:p w14:paraId="10EE7884" w14:textId="77777777" w:rsidR="00CC1A07" w:rsidRDefault="00CC1A07" w:rsidP="00C53B69">
      <w:pPr>
        <w:autoSpaceDE w:val="0"/>
        <w:autoSpaceDN w:val="0"/>
        <w:adjustRightInd w:val="0"/>
        <w:spacing w:after="0" w:line="240" w:lineRule="auto"/>
        <w:rPr>
          <w:rFonts w:eastAsia="Times New Roman" w:cs="Arial"/>
          <w:lang w:eastAsia="en-GB"/>
        </w:rPr>
      </w:pPr>
    </w:p>
    <w:p w14:paraId="2792074B" w14:textId="48C3411E" w:rsidR="00CC1A07" w:rsidRPr="008233BF" w:rsidRDefault="00B0032B" w:rsidP="00C53B69">
      <w:pPr>
        <w:autoSpaceDE w:val="0"/>
        <w:autoSpaceDN w:val="0"/>
        <w:adjustRightInd w:val="0"/>
        <w:spacing w:after="0" w:line="240" w:lineRule="auto"/>
        <w:rPr>
          <w:rFonts w:eastAsia="Times New Roman" w:cs="Arial"/>
          <w:lang w:eastAsia="en-GB"/>
        </w:rPr>
      </w:pPr>
      <w:r>
        <w:rPr>
          <w:noProof/>
          <w:lang w:val="en-US" w:eastAsia="en-US"/>
        </w:rPr>
        <mc:AlternateContent>
          <mc:Choice Requires="wps">
            <w:drawing>
              <wp:anchor distT="0" distB="0" distL="114300" distR="114300" simplePos="0" relativeHeight="251651584" behindDoc="0" locked="0" layoutInCell="1" allowOverlap="1" wp14:anchorId="5EB52BBA" wp14:editId="48CF036D">
                <wp:simplePos x="0" y="0"/>
                <wp:positionH relativeFrom="column">
                  <wp:posOffset>471170</wp:posOffset>
                </wp:positionH>
                <wp:positionV relativeFrom="paragraph">
                  <wp:posOffset>72390</wp:posOffset>
                </wp:positionV>
                <wp:extent cx="4610100" cy="298450"/>
                <wp:effectExtent l="0" t="0" r="0" b="0"/>
                <wp:wrapNone/>
                <wp:docPr id="48"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5CF89B" w14:textId="276CC02A" w:rsidR="00A82891" w:rsidRPr="00756E49" w:rsidRDefault="00A82891" w:rsidP="00C3427E">
                            <w:pPr>
                              <w:pStyle w:val="Caption"/>
                              <w:jc w:val="center"/>
                              <w:rPr>
                                <w:noProof/>
                              </w:rPr>
                            </w:pPr>
                            <w:r>
                              <w:t xml:space="preserve">Figure </w:t>
                            </w:r>
                            <w:r>
                              <w:fldChar w:fldCharType="begin"/>
                            </w:r>
                            <w:r>
                              <w:instrText xml:space="preserve"> SEQ Figure \* ARABIC </w:instrText>
                            </w:r>
                            <w:r>
                              <w:fldChar w:fldCharType="separate"/>
                            </w:r>
                            <w:r>
                              <w:rPr>
                                <w:noProof/>
                              </w:rPr>
                              <w:t>4</w:t>
                            </w:r>
                            <w:r>
                              <w:fldChar w:fldCharType="end"/>
                            </w:r>
                            <w:r>
                              <w:t xml:space="preserve"> - Composition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4" o:spid="_x0000_s1026" type="#_x0000_t202" style="position:absolute;left:0;text-align:left;margin-left:37.1pt;margin-top:5.7pt;width:363pt;height:2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" stroked="f">
                <v:textbox style="mso-fit-shape-to-text:t" inset="0,0,0,0">
                  <w:txbxContent>
                    <w:p w14:paraId="2F5CF89B" w14:textId="276CC02A" w:rsidR="00A82891" w:rsidRPr="00756E49" w:rsidRDefault="00A82891" w:rsidP="00C3427E">
                      <w:pPr>
                        <w:pStyle w:val="Caption"/>
                        <w:jc w:val="center"/>
                        <w:rPr>
                          <w:noProof/>
                        </w:rPr>
                      </w:pPr>
                      <w:r>
                        <w:t xml:space="preserve">Figure </w:t>
                      </w:r>
                      <w:r>
                        <w:fldChar w:fldCharType="begin"/>
                      </w:r>
                      <w:r>
                        <w:instrText xml:space="preserve"> SEQ Figure \* ARABIC </w:instrText>
                      </w:r>
                      <w:r>
                        <w:fldChar w:fldCharType="separate"/>
                      </w:r>
                      <w:r>
                        <w:rPr>
                          <w:noProof/>
                        </w:rPr>
                        <w:t>4</w:t>
                      </w:r>
                      <w:r>
                        <w:fldChar w:fldCharType="end"/>
                      </w:r>
                      <w:r>
                        <w:t xml:space="preserve"> - Composition</w:t>
                      </w:r>
                    </w:p>
                  </w:txbxContent>
                </v:textbox>
              </v:shape>
            </w:pict>
          </mc:Fallback>
        </mc:AlternateContent>
      </w:r>
    </w:p>
    <w:p w14:paraId="282E8996" w14:textId="77777777" w:rsidR="00BD0CC1" w:rsidRPr="008233BF" w:rsidRDefault="00BD0CC1" w:rsidP="00C53B69">
      <w:pPr>
        <w:autoSpaceDE w:val="0"/>
        <w:autoSpaceDN w:val="0"/>
        <w:adjustRightInd w:val="0"/>
        <w:spacing w:after="0" w:line="240" w:lineRule="auto"/>
        <w:rPr>
          <w:rFonts w:eastAsia="Times New Roman" w:cs="Arial"/>
          <w:lang w:eastAsia="en-US"/>
        </w:rPr>
      </w:pPr>
    </w:p>
    <w:p w14:paraId="0FACEFF8" w14:textId="77777777" w:rsidR="00B7695B" w:rsidRDefault="00B7695B" w:rsidP="00B7695B">
      <w:pPr>
        <w:pStyle w:val="Heading3"/>
        <w:numPr>
          <w:ilvl w:val="0"/>
          <w:numId w:val="0"/>
        </w:numPr>
        <w:ind w:left="720"/>
        <w:jc w:val="both"/>
        <w:rPr>
          <w:lang w:eastAsia="en-US"/>
        </w:rPr>
      </w:pPr>
      <w:bookmarkStart w:id="276" w:name="_Toc225648292"/>
      <w:bookmarkStart w:id="277" w:name="_Toc225065149"/>
    </w:p>
    <w:p w14:paraId="1C6101F5" w14:textId="77777777" w:rsidR="00536BE2" w:rsidRPr="00FA703D" w:rsidRDefault="00536BE2" w:rsidP="00C53B69">
      <w:pPr>
        <w:pStyle w:val="Heading3"/>
        <w:jc w:val="both"/>
        <w:rPr>
          <w:lang w:eastAsia="en-US"/>
        </w:rPr>
      </w:pPr>
      <w:bookmarkStart w:id="278" w:name="_Toc439685263"/>
      <w:r w:rsidRPr="00FA703D">
        <w:rPr>
          <w:lang w:eastAsia="en-US"/>
        </w:rPr>
        <w:t>Information Types</w:t>
      </w:r>
      <w:bookmarkEnd w:id="278"/>
    </w:p>
    <w:p w14:paraId="5094CBE6" w14:textId="554318FC" w:rsidR="00C37644" w:rsidRPr="00325F61" w:rsidRDefault="00325F61" w:rsidP="00C53B69">
      <w:pPr>
        <w:rPr>
          <w:rFonts w:cs="Arial"/>
          <w:lang w:eastAsia="en-GB"/>
        </w:rPr>
      </w:pPr>
      <w:r w:rsidRPr="00325F61">
        <w:rPr>
          <w:rFonts w:cs="Arial"/>
          <w:lang w:eastAsia="en-GB"/>
        </w:rPr>
        <w:t xml:space="preserve">Information types </w:t>
      </w:r>
      <w:r w:rsidR="00D07452">
        <w:rPr>
          <w:rFonts w:cs="Arial"/>
          <w:lang w:eastAsia="en-GB"/>
        </w:rPr>
        <w:t>define</w:t>
      </w:r>
      <w:r w:rsidRPr="00325F61">
        <w:rPr>
          <w:rFonts w:cs="Arial"/>
          <w:lang w:eastAsia="en-GB"/>
        </w:rPr>
        <w:t xml:space="preserve"> identifiable pieces of information in a dataset that can be shared between other features. They have attributes but have no relationship to any geometry; information types may reference other information types.</w:t>
      </w:r>
    </w:p>
    <w:p w14:paraId="775F23B9" w14:textId="77777777" w:rsidR="00C3427E" w:rsidRDefault="00C3427E" w:rsidP="0099268E">
      <w:pPr>
        <w:keepNext/>
      </w:pPr>
    </w:p>
    <w:p w14:paraId="17EA6300" w14:textId="77777777" w:rsidR="005D542A" w:rsidRDefault="005D542A" w:rsidP="005D542A">
      <w:pPr>
        <w:pStyle w:val="Heading4"/>
        <w:rPr>
          <w:lang w:val="en-AU"/>
        </w:rPr>
      </w:pPr>
      <w:r>
        <w:rPr>
          <w:lang w:val="en-AU"/>
        </w:rPr>
        <w:t>Spatial Quality</w:t>
      </w:r>
    </w:p>
    <w:p w14:paraId="15E4B4F8" w14:textId="2A90E452" w:rsidR="008A6FFD" w:rsidRPr="008A6FFD" w:rsidRDefault="008A6FFD" w:rsidP="008A6FFD">
      <w:pPr>
        <w:autoSpaceDE w:val="0"/>
        <w:autoSpaceDN w:val="0"/>
        <w:adjustRightInd w:val="0"/>
        <w:rPr>
          <w:rFonts w:cs="Arial"/>
          <w:lang w:val="en-AU"/>
        </w:rPr>
      </w:pPr>
      <w:r w:rsidRPr="008A6FFD">
        <w:rPr>
          <w:rFonts w:cs="Arial"/>
          <w:lang w:val="en-AU"/>
        </w:rPr>
        <w:t xml:space="preserve">Spatial quality attributes are carried in an information class called </w:t>
      </w:r>
      <w:proofErr w:type="gramStart"/>
      <w:r w:rsidRPr="008A6FFD">
        <w:rPr>
          <w:rFonts w:cs="Arial"/>
          <w:b/>
          <w:lang w:val="en-AU"/>
        </w:rPr>
        <w:t>Spatial</w:t>
      </w:r>
      <w:proofErr w:type="gramEnd"/>
      <w:r w:rsidRPr="008A6FFD">
        <w:rPr>
          <w:rFonts w:cs="Arial"/>
          <w:b/>
          <w:lang w:val="en-AU"/>
        </w:rPr>
        <w:t xml:space="preserve"> quality</w:t>
      </w:r>
      <w:r w:rsidRPr="008A6FFD">
        <w:rPr>
          <w:rFonts w:cs="Arial"/>
          <w:lang w:val="en-AU"/>
        </w:rPr>
        <w:t xml:space="preserve">. Only points, </w:t>
      </w:r>
      <w:proofErr w:type="spellStart"/>
      <w:r w:rsidRPr="008A6FFD">
        <w:rPr>
          <w:rFonts w:cs="Arial"/>
          <w:lang w:val="en-AU"/>
        </w:rPr>
        <w:t>multipoints</w:t>
      </w:r>
      <w:proofErr w:type="spellEnd"/>
      <w:r w:rsidRPr="008A6FFD">
        <w:rPr>
          <w:rFonts w:cs="Arial"/>
          <w:lang w:val="en-AU"/>
        </w:rPr>
        <w:t xml:space="preserve"> and c</w:t>
      </w:r>
      <w:r w:rsidR="00B13D1E">
        <w:rPr>
          <w:rFonts w:cs="Arial"/>
          <w:lang w:val="en-AU"/>
        </w:rPr>
        <w:t>urves can be associated with s</w:t>
      </w:r>
      <w:r w:rsidRPr="008A6FFD">
        <w:rPr>
          <w:rFonts w:cs="Arial"/>
          <w:lang w:val="en-AU"/>
        </w:rPr>
        <w:t>patial quality.  Currently no use case for associating surfaces with spatial quality attributes is known, therefore this is prohibited.  Vertical uncertainty is prohibited for curves as this dimension is not supported by curves.</w:t>
      </w:r>
    </w:p>
    <w:p w14:paraId="01FF49E4" w14:textId="77777777" w:rsidR="008A6FFD" w:rsidRPr="008A6FFD" w:rsidRDefault="008A6FFD" w:rsidP="00697B60">
      <w:pPr>
        <w:rPr>
          <w:rFonts w:cs="Arial"/>
          <w:lang w:val="en-AU"/>
        </w:rPr>
      </w:pPr>
    </w:p>
    <w:p w14:paraId="39C2615B" w14:textId="77777777" w:rsidR="008A6FFD" w:rsidRPr="008A6FFD" w:rsidRDefault="008A6FFD" w:rsidP="00697B60">
      <w:pPr>
        <w:rPr>
          <w:rFonts w:cs="Arial"/>
        </w:rPr>
      </w:pPr>
    </w:p>
    <w:p w14:paraId="711DBC5F" w14:textId="4E6E07EF" w:rsidR="008A6FFD" w:rsidRDefault="00227083" w:rsidP="008A6FFD">
      <w:pPr>
        <w:keepNext/>
        <w:jc w:val="center"/>
      </w:pPr>
      <w:r>
        <w:rPr>
          <w:noProof/>
          <w:sz w:val="16"/>
          <w:lang w:val="en-US" w:eastAsia="en-US"/>
        </w:rPr>
        <w:lastRenderedPageBreak/>
        <w:drawing>
          <wp:inline distT="0" distB="0" distL="0" distR="0" wp14:anchorId="6E333BCE" wp14:editId="40A9C88C">
            <wp:extent cx="5770880" cy="5267960"/>
            <wp:effectExtent l="0" t="0" r="127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1 Spatial Quality.jpg"/>
                    <pic:cNvPicPr/>
                  </pic:nvPicPr>
                  <pic:blipFill>
                    <a:blip r:embed="rId18">
                      <a:extLst>
                        <a:ext uri="{28A0092B-C50C-407E-A947-70E740481C1C}">
                          <a14:useLocalDpi xmlns:a14="http://schemas.microsoft.com/office/drawing/2010/main" val="0"/>
                        </a:ext>
                      </a:extLst>
                    </a:blip>
                    <a:stretch>
                      <a:fillRect/>
                    </a:stretch>
                  </pic:blipFill>
                  <pic:spPr>
                    <a:xfrm>
                      <a:off x="0" y="0"/>
                      <a:ext cx="5770880" cy="5267960"/>
                    </a:xfrm>
                    <a:prstGeom prst="rect">
                      <a:avLst/>
                    </a:prstGeom>
                  </pic:spPr>
                </pic:pic>
              </a:graphicData>
            </a:graphic>
          </wp:inline>
        </w:drawing>
      </w:r>
    </w:p>
    <w:p w14:paraId="1CD070F7" w14:textId="6B23DAD2" w:rsidR="002A513D" w:rsidRDefault="008A6FFD" w:rsidP="008A6FFD">
      <w:pPr>
        <w:pStyle w:val="Caption"/>
        <w:jc w:val="center"/>
        <w:rPr>
          <w:lang w:val="en-AU"/>
        </w:rPr>
      </w:pPr>
      <w:r>
        <w:t xml:space="preserve">Figure </w:t>
      </w:r>
      <w:r>
        <w:fldChar w:fldCharType="begin"/>
      </w:r>
      <w:r>
        <w:instrText xml:space="preserve"> SEQ Figure \* ARABIC </w:instrText>
      </w:r>
      <w:r>
        <w:fldChar w:fldCharType="separate"/>
      </w:r>
      <w:r w:rsidR="00F72996">
        <w:rPr>
          <w:noProof/>
        </w:rPr>
        <w:t>5</w:t>
      </w:r>
      <w:r>
        <w:fldChar w:fldCharType="end"/>
      </w:r>
      <w:r>
        <w:t xml:space="preserve"> - Spatial </w:t>
      </w:r>
      <w:r w:rsidR="007A1271">
        <w:t xml:space="preserve">Quality </w:t>
      </w:r>
      <w:r>
        <w:t>Information Type</w:t>
      </w:r>
    </w:p>
    <w:p w14:paraId="038A6F4D" w14:textId="77777777" w:rsidR="008A6FFD" w:rsidRPr="00697B60" w:rsidRDefault="008A6FFD" w:rsidP="00697B60">
      <w:pPr>
        <w:rPr>
          <w:sz w:val="18"/>
          <w:szCs w:val="18"/>
        </w:rPr>
      </w:pPr>
    </w:p>
    <w:p w14:paraId="70DC9FF5" w14:textId="77777777" w:rsidR="00432D96" w:rsidRDefault="000773A9" w:rsidP="00432D96">
      <w:pPr>
        <w:pStyle w:val="Heading3"/>
        <w:jc w:val="both"/>
        <w:rPr>
          <w:lang w:eastAsia="en-US"/>
        </w:rPr>
      </w:pPr>
      <w:bookmarkStart w:id="279" w:name="_Toc439685264"/>
      <w:r w:rsidRPr="00670C83">
        <w:rPr>
          <w:lang w:eastAsia="en-US"/>
        </w:rPr>
        <w:t>Attributes</w:t>
      </w:r>
      <w:bookmarkEnd w:id="276"/>
      <w:bookmarkEnd w:id="277"/>
      <w:bookmarkEnd w:id="279"/>
    </w:p>
    <w:p w14:paraId="5AF162AD" w14:textId="77777777" w:rsidR="00432D96" w:rsidRPr="00432D96" w:rsidRDefault="00432D96" w:rsidP="008A6FFD">
      <w:pPr>
        <w:rPr>
          <w:lang w:eastAsia="en-US"/>
        </w:rPr>
      </w:pPr>
      <w:r>
        <w:rPr>
          <w:lang w:eastAsia="en-US"/>
        </w:rPr>
        <w:t>S-101 defines attributes as either simple or complex.</w:t>
      </w:r>
    </w:p>
    <w:p w14:paraId="79637D9B" w14:textId="77777777" w:rsidR="00735E3F" w:rsidRDefault="000854BF" w:rsidP="00C53B69">
      <w:pPr>
        <w:pStyle w:val="Heading4"/>
        <w:jc w:val="both"/>
      </w:pPr>
      <w:r>
        <w:t>Simple Attributes</w:t>
      </w:r>
    </w:p>
    <w:p w14:paraId="78D69FB0" w14:textId="77777777" w:rsidR="000854BF" w:rsidRDefault="003B54BD" w:rsidP="00C53B69">
      <w:pPr>
        <w:pStyle w:val="BodyText"/>
        <w:spacing w:after="120"/>
        <w:rPr>
          <w:lang w:val="en-AU"/>
        </w:rPr>
      </w:pPr>
      <w:r>
        <w:rPr>
          <w:lang w:val="en-AU"/>
        </w:rPr>
        <w:t>S-101 uses eight t</w:t>
      </w:r>
      <w:r w:rsidR="004B50DD">
        <w:rPr>
          <w:lang w:val="en-AU"/>
        </w:rPr>
        <w:t xml:space="preserve">ypes of simple </w:t>
      </w:r>
      <w:r w:rsidR="00432D96">
        <w:rPr>
          <w:lang w:val="en-AU"/>
        </w:rPr>
        <w:t>attributes;</w:t>
      </w:r>
      <w:r w:rsidR="004B50DD">
        <w:rPr>
          <w:lang w:val="en-AU"/>
        </w:rPr>
        <w:t xml:space="preserve"> they</w:t>
      </w:r>
      <w:r>
        <w:rPr>
          <w:lang w:val="en-AU"/>
        </w:rPr>
        <w:t xml:space="preserve"> are listed in the following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216"/>
      </w:tblGrid>
      <w:tr w:rsidR="003B54BD" w:rsidRPr="007C6250" w14:paraId="22E4AAB1" w14:textId="77777777" w:rsidTr="004B50DD">
        <w:trPr>
          <w:cantSplit/>
          <w:tblHeader/>
        </w:trPr>
        <w:tc>
          <w:tcPr>
            <w:tcW w:w="2088" w:type="dxa"/>
            <w:shd w:val="clear" w:color="auto" w:fill="auto"/>
          </w:tcPr>
          <w:p w14:paraId="5CB910DB" w14:textId="77777777" w:rsidR="003B54BD" w:rsidRPr="007C6250" w:rsidRDefault="003B54BD" w:rsidP="007C6250">
            <w:pPr>
              <w:pStyle w:val="BodyText"/>
              <w:spacing w:after="120"/>
              <w:rPr>
                <w:b/>
                <w:lang w:val="en-AU"/>
              </w:rPr>
            </w:pPr>
            <w:r w:rsidRPr="007C6250">
              <w:rPr>
                <w:b/>
                <w:lang w:val="en-AU"/>
              </w:rPr>
              <w:t>Type</w:t>
            </w:r>
          </w:p>
        </w:tc>
        <w:tc>
          <w:tcPr>
            <w:tcW w:w="7216" w:type="dxa"/>
            <w:shd w:val="clear" w:color="auto" w:fill="auto"/>
          </w:tcPr>
          <w:p w14:paraId="42C88D61" w14:textId="77777777" w:rsidR="003B54BD" w:rsidRPr="007C6250" w:rsidRDefault="003B54BD" w:rsidP="007C6250">
            <w:pPr>
              <w:pStyle w:val="BodyText"/>
              <w:spacing w:after="120"/>
              <w:rPr>
                <w:b/>
                <w:lang w:val="en-AU"/>
              </w:rPr>
            </w:pPr>
            <w:r w:rsidRPr="007C6250">
              <w:rPr>
                <w:b/>
                <w:lang w:val="en-AU"/>
              </w:rPr>
              <w:t>Definition</w:t>
            </w:r>
          </w:p>
        </w:tc>
      </w:tr>
      <w:tr w:rsidR="003B54BD" w:rsidRPr="007C6250" w14:paraId="3630FF88" w14:textId="77777777" w:rsidTr="004B50DD">
        <w:trPr>
          <w:cantSplit/>
          <w:tblHeader/>
        </w:trPr>
        <w:tc>
          <w:tcPr>
            <w:tcW w:w="2088" w:type="dxa"/>
            <w:shd w:val="clear" w:color="auto" w:fill="auto"/>
          </w:tcPr>
          <w:p w14:paraId="397503B8" w14:textId="77777777" w:rsidR="003B54BD" w:rsidRPr="007C6250" w:rsidRDefault="00031710" w:rsidP="007C6250">
            <w:pPr>
              <w:pStyle w:val="BodyText"/>
              <w:spacing w:after="120"/>
              <w:rPr>
                <w:lang w:val="en-AU"/>
              </w:rPr>
            </w:pPr>
            <w:r w:rsidRPr="007C6250">
              <w:rPr>
                <w:rFonts w:cs="Arial"/>
                <w:lang w:val="en-AU"/>
              </w:rPr>
              <w:t>Boolean</w:t>
            </w:r>
            <w:r w:rsidRPr="007C6250" w:rsidDel="00031710">
              <w:rPr>
                <w:rFonts w:cs="Arial"/>
              </w:rPr>
              <w:t xml:space="preserve"> </w:t>
            </w:r>
          </w:p>
        </w:tc>
        <w:tc>
          <w:tcPr>
            <w:tcW w:w="7216" w:type="dxa"/>
            <w:shd w:val="clear" w:color="auto" w:fill="auto"/>
          </w:tcPr>
          <w:p w14:paraId="591C8541" w14:textId="77777777" w:rsidR="003B54BD" w:rsidRPr="007C6250" w:rsidRDefault="00031710" w:rsidP="007C6250">
            <w:pPr>
              <w:pStyle w:val="BodyText"/>
              <w:spacing w:after="120"/>
              <w:rPr>
                <w:lang w:val="en-AU"/>
              </w:rPr>
            </w:pPr>
            <w:r>
              <w:t xml:space="preserve"> </w:t>
            </w:r>
            <w:r w:rsidRPr="00031710">
              <w:rPr>
                <w:rFonts w:cs="Arial"/>
              </w:rPr>
              <w:t>the value is a logical value either ‘True’ or ‘False’</w:t>
            </w:r>
          </w:p>
        </w:tc>
      </w:tr>
      <w:tr w:rsidR="00031710" w:rsidRPr="007C6250" w14:paraId="2DCBDF0E" w14:textId="77777777" w:rsidTr="004B50DD">
        <w:trPr>
          <w:cantSplit/>
          <w:tblHeader/>
        </w:trPr>
        <w:tc>
          <w:tcPr>
            <w:tcW w:w="2088" w:type="dxa"/>
            <w:shd w:val="clear" w:color="auto" w:fill="auto"/>
          </w:tcPr>
          <w:p w14:paraId="10C7D3FC" w14:textId="77777777" w:rsidR="00031710" w:rsidRPr="007C6250" w:rsidRDefault="00031710" w:rsidP="007C6250">
            <w:pPr>
              <w:pStyle w:val="BodyText"/>
              <w:spacing w:after="120"/>
              <w:rPr>
                <w:lang w:val="en-AU"/>
              </w:rPr>
            </w:pPr>
            <w:r w:rsidRPr="007C6250">
              <w:rPr>
                <w:rFonts w:cs="Arial"/>
                <w:lang w:val="en-AU"/>
              </w:rPr>
              <w:t>Integer</w:t>
            </w:r>
            <w:r w:rsidRPr="007C6250" w:rsidDel="00031710">
              <w:rPr>
                <w:rFonts w:cs="Arial"/>
                <w:lang w:val="en-AU"/>
              </w:rPr>
              <w:t xml:space="preserve"> </w:t>
            </w:r>
          </w:p>
        </w:tc>
        <w:tc>
          <w:tcPr>
            <w:tcW w:w="7216" w:type="dxa"/>
            <w:shd w:val="clear" w:color="auto" w:fill="auto"/>
          </w:tcPr>
          <w:p w14:paraId="5D1C1A46" w14:textId="77777777" w:rsidR="00031710" w:rsidRPr="00031710" w:rsidRDefault="00031710" w:rsidP="00031710">
            <w:pPr>
              <w:pStyle w:val="Default"/>
              <w:spacing w:before="60" w:after="60"/>
              <w:jc w:val="both"/>
              <w:rPr>
                <w:sz w:val="18"/>
                <w:szCs w:val="18"/>
              </w:rPr>
            </w:pPr>
            <w:r w:rsidRPr="00031710">
              <w:rPr>
                <w:sz w:val="18"/>
                <w:szCs w:val="18"/>
              </w:rPr>
              <w:t xml:space="preserve">the value is an integer number </w:t>
            </w:r>
          </w:p>
          <w:p w14:paraId="1A28E452" w14:textId="77777777" w:rsidR="00031710" w:rsidRPr="007C6250" w:rsidRDefault="00031710" w:rsidP="007C6250">
            <w:pPr>
              <w:pStyle w:val="BodyText"/>
              <w:spacing w:after="120"/>
              <w:rPr>
                <w:lang w:val="en-AU"/>
              </w:rPr>
            </w:pPr>
          </w:p>
        </w:tc>
      </w:tr>
      <w:tr w:rsidR="00031710" w:rsidRPr="007C6250" w14:paraId="008B173E" w14:textId="77777777" w:rsidTr="004B50DD">
        <w:trPr>
          <w:cantSplit/>
          <w:tblHeader/>
        </w:trPr>
        <w:tc>
          <w:tcPr>
            <w:tcW w:w="2088" w:type="dxa"/>
            <w:shd w:val="clear" w:color="auto" w:fill="auto"/>
          </w:tcPr>
          <w:p w14:paraId="0138D795" w14:textId="77777777" w:rsidR="00031710" w:rsidRPr="007C6250" w:rsidRDefault="00031710" w:rsidP="007C6250">
            <w:pPr>
              <w:pStyle w:val="BodyText"/>
              <w:spacing w:after="120"/>
              <w:rPr>
                <w:lang w:val="en-AU"/>
              </w:rPr>
            </w:pPr>
            <w:r w:rsidRPr="007C6250">
              <w:rPr>
                <w:rFonts w:cs="Arial"/>
                <w:lang w:val="en-AU"/>
              </w:rPr>
              <w:t>Real</w:t>
            </w:r>
          </w:p>
        </w:tc>
        <w:tc>
          <w:tcPr>
            <w:tcW w:w="7216" w:type="dxa"/>
            <w:shd w:val="clear" w:color="auto" w:fill="auto"/>
          </w:tcPr>
          <w:p w14:paraId="7CB32B25" w14:textId="77777777" w:rsidR="00031710" w:rsidRPr="007C6250" w:rsidRDefault="00031710" w:rsidP="007C6250">
            <w:pPr>
              <w:pStyle w:val="BodyText"/>
              <w:spacing w:after="120"/>
              <w:rPr>
                <w:lang w:val="en-AU"/>
              </w:rPr>
            </w:pPr>
            <w:r w:rsidRPr="00031710">
              <w:rPr>
                <w:rFonts w:cs="Arial"/>
              </w:rPr>
              <w:t>the value is a floating point number</w:t>
            </w:r>
          </w:p>
        </w:tc>
      </w:tr>
      <w:tr w:rsidR="00031710" w:rsidRPr="00031710" w14:paraId="745B9301" w14:textId="77777777" w:rsidTr="00031710">
        <w:trPr>
          <w:cantSplit/>
          <w:tblHeader/>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73075AA5" w14:textId="77777777" w:rsidR="00031710" w:rsidRPr="00031710" w:rsidRDefault="00031710" w:rsidP="00031710">
            <w:pPr>
              <w:pStyle w:val="BodyText"/>
              <w:spacing w:after="120"/>
              <w:rPr>
                <w:rFonts w:cs="Arial"/>
                <w:lang w:val="en-AU"/>
              </w:rPr>
            </w:pPr>
            <w:r w:rsidRPr="00031710">
              <w:rPr>
                <w:rFonts w:cs="Arial"/>
                <w:lang w:val="en-AU"/>
              </w:rPr>
              <w:t xml:space="preserve">enumeration </w:t>
            </w:r>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7C2D63D3" w14:textId="77777777" w:rsidR="00031710" w:rsidRPr="00031710" w:rsidRDefault="00031710" w:rsidP="00031710">
            <w:pPr>
              <w:pStyle w:val="BodyText"/>
              <w:spacing w:after="120"/>
              <w:rPr>
                <w:rFonts w:cs="Arial"/>
              </w:rPr>
            </w:pPr>
            <w:proofErr w:type="gramStart"/>
            <w:r w:rsidRPr="00031710">
              <w:rPr>
                <w:rFonts w:cs="Arial"/>
              </w:rPr>
              <w:t>the</w:t>
            </w:r>
            <w:proofErr w:type="gramEnd"/>
            <w:r w:rsidRPr="00031710">
              <w:rPr>
                <w:rFonts w:cs="Arial"/>
              </w:rPr>
              <w:t xml:space="preserve"> value is one of a list of predefined values. </w:t>
            </w:r>
          </w:p>
        </w:tc>
      </w:tr>
      <w:tr w:rsidR="00031710" w:rsidRPr="00031710" w14:paraId="6180A302" w14:textId="77777777" w:rsidTr="00031710">
        <w:trPr>
          <w:cantSplit/>
          <w:tblHeader/>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78238937" w14:textId="77777777" w:rsidR="00031710" w:rsidRPr="00031710" w:rsidRDefault="00031710" w:rsidP="00031710">
            <w:pPr>
              <w:pStyle w:val="BodyText"/>
              <w:spacing w:after="120"/>
              <w:rPr>
                <w:rFonts w:cs="Arial"/>
                <w:lang w:val="en-AU"/>
              </w:rPr>
            </w:pPr>
            <w:r w:rsidRPr="00031710">
              <w:rPr>
                <w:rFonts w:cs="Arial"/>
                <w:lang w:val="en-AU"/>
              </w:rPr>
              <w:lastRenderedPageBreak/>
              <w:t xml:space="preserve">text </w:t>
            </w:r>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06540CED" w14:textId="77777777" w:rsidR="00031710" w:rsidRPr="00031710" w:rsidRDefault="00031710" w:rsidP="00031710">
            <w:pPr>
              <w:pStyle w:val="BodyText"/>
              <w:spacing w:after="120"/>
              <w:rPr>
                <w:rFonts w:cs="Arial"/>
              </w:rPr>
            </w:pPr>
            <w:proofErr w:type="gramStart"/>
            <w:r w:rsidRPr="00031710">
              <w:rPr>
                <w:rFonts w:cs="Arial"/>
              </w:rPr>
              <w:t>the</w:t>
            </w:r>
            <w:proofErr w:type="gramEnd"/>
            <w:r w:rsidRPr="00031710">
              <w:rPr>
                <w:rFonts w:cs="Arial"/>
              </w:rPr>
              <w:t xml:space="preserve"> value is general text. </w:t>
            </w:r>
            <w:r w:rsidR="007174C2">
              <w:rPr>
                <w:rFonts w:cs="Arial"/>
              </w:rPr>
              <w:t xml:space="preserve">This is also defined as </w:t>
            </w:r>
            <w:proofErr w:type="spellStart"/>
            <w:r w:rsidR="007174C2">
              <w:rPr>
                <w:rFonts w:cs="Arial"/>
              </w:rPr>
              <w:t>CharacterString</w:t>
            </w:r>
            <w:proofErr w:type="spellEnd"/>
            <w:r w:rsidR="007174C2">
              <w:rPr>
                <w:rFonts w:cs="Arial"/>
              </w:rPr>
              <w:t>.</w:t>
            </w:r>
          </w:p>
        </w:tc>
      </w:tr>
      <w:tr w:rsidR="00031710" w:rsidRPr="00031710" w14:paraId="5E8C7F3D" w14:textId="77777777" w:rsidTr="00031710">
        <w:trPr>
          <w:cantSplit/>
          <w:tblHeader/>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1EFA656F" w14:textId="77777777" w:rsidR="00031710" w:rsidRPr="00031710" w:rsidRDefault="00031710" w:rsidP="00031710">
            <w:pPr>
              <w:pStyle w:val="BodyText"/>
              <w:spacing w:after="120"/>
              <w:rPr>
                <w:rFonts w:cs="Arial"/>
                <w:lang w:val="en-AU"/>
              </w:rPr>
            </w:pPr>
            <w:proofErr w:type="spellStart"/>
            <w:r w:rsidRPr="00031710">
              <w:rPr>
                <w:rFonts w:cs="Arial"/>
                <w:lang w:val="en-AU"/>
              </w:rPr>
              <w:t>dateTime</w:t>
            </w:r>
            <w:proofErr w:type="spellEnd"/>
            <w:r w:rsidRPr="00031710">
              <w:rPr>
                <w:rFonts w:cs="Arial"/>
                <w:lang w:val="en-AU"/>
              </w:rPr>
              <w:t xml:space="preserve"> </w:t>
            </w:r>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071227C6" w14:textId="77777777" w:rsidR="00031710" w:rsidRPr="00031710" w:rsidRDefault="00031710" w:rsidP="00031710">
            <w:pPr>
              <w:pStyle w:val="BodyText"/>
              <w:spacing w:after="120"/>
              <w:rPr>
                <w:rFonts w:cs="Arial"/>
              </w:rPr>
            </w:pPr>
            <w:proofErr w:type="gramStart"/>
            <w:r w:rsidRPr="00031710">
              <w:rPr>
                <w:rFonts w:cs="Arial"/>
              </w:rPr>
              <w:t>the</w:t>
            </w:r>
            <w:proofErr w:type="gramEnd"/>
            <w:r w:rsidRPr="00031710">
              <w:rPr>
                <w:rFonts w:cs="Arial"/>
              </w:rPr>
              <w:t xml:space="preserve"> value marks a point in time, consisting of a date in the Gregorian calendar and a 24 hour time. The time may contain a time zone. </w:t>
            </w:r>
          </w:p>
        </w:tc>
      </w:tr>
      <w:tr w:rsidR="00031710" w:rsidRPr="00031710" w14:paraId="035A816C" w14:textId="77777777" w:rsidTr="00031710">
        <w:trPr>
          <w:cantSplit/>
          <w:tblHeader/>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4EFA3CB9" w14:textId="77777777" w:rsidR="00031710" w:rsidRPr="00031710" w:rsidRDefault="00031710" w:rsidP="00031710">
            <w:pPr>
              <w:pStyle w:val="BodyText"/>
              <w:spacing w:after="120"/>
              <w:rPr>
                <w:rFonts w:cs="Arial"/>
                <w:lang w:val="en-AU"/>
              </w:rPr>
            </w:pPr>
            <w:r w:rsidRPr="00031710">
              <w:rPr>
                <w:rFonts w:cs="Arial"/>
                <w:lang w:val="en-AU"/>
              </w:rPr>
              <w:t xml:space="preserve">date </w:t>
            </w:r>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70F85ED2" w14:textId="77777777" w:rsidR="00031710" w:rsidRPr="00031710" w:rsidRDefault="00031710" w:rsidP="00031710">
            <w:pPr>
              <w:pStyle w:val="BodyText"/>
              <w:spacing w:after="120"/>
              <w:rPr>
                <w:rFonts w:cs="Arial"/>
              </w:rPr>
            </w:pPr>
            <w:proofErr w:type="gramStart"/>
            <w:r w:rsidRPr="00031710">
              <w:rPr>
                <w:rFonts w:cs="Arial"/>
              </w:rPr>
              <w:t>the</w:t>
            </w:r>
            <w:proofErr w:type="gramEnd"/>
            <w:r w:rsidRPr="00031710">
              <w:rPr>
                <w:rFonts w:cs="Arial"/>
              </w:rPr>
              <w:t xml:space="preserve"> value is a date according to the Gregorian calendar. </w:t>
            </w:r>
          </w:p>
        </w:tc>
      </w:tr>
      <w:tr w:rsidR="00031710" w:rsidRPr="00031710" w14:paraId="2B3B9F48" w14:textId="77777777" w:rsidTr="00031710">
        <w:trPr>
          <w:cantSplit/>
          <w:tblHeader/>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4223CBB3" w14:textId="77777777" w:rsidR="00031710" w:rsidRPr="00031710" w:rsidRDefault="00031710" w:rsidP="00031710">
            <w:pPr>
              <w:pStyle w:val="BodyText"/>
              <w:spacing w:after="120"/>
              <w:rPr>
                <w:rFonts w:cs="Arial"/>
                <w:lang w:val="en-AU"/>
              </w:rPr>
            </w:pPr>
            <w:r w:rsidRPr="00031710">
              <w:rPr>
                <w:rFonts w:cs="Arial"/>
                <w:lang w:val="en-AU"/>
              </w:rPr>
              <w:t xml:space="preserve">time </w:t>
            </w:r>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724A6618" w14:textId="77777777" w:rsidR="00031710" w:rsidRPr="00031710" w:rsidRDefault="00031710" w:rsidP="00415822">
            <w:pPr>
              <w:pStyle w:val="BodyText"/>
              <w:keepNext/>
              <w:spacing w:after="120"/>
              <w:rPr>
                <w:rFonts w:cs="Arial"/>
              </w:rPr>
            </w:pPr>
            <w:proofErr w:type="gramStart"/>
            <w:r w:rsidRPr="00031710">
              <w:rPr>
                <w:rFonts w:cs="Arial"/>
              </w:rPr>
              <w:t>the</w:t>
            </w:r>
            <w:proofErr w:type="gramEnd"/>
            <w:r w:rsidRPr="00031710">
              <w:rPr>
                <w:rFonts w:cs="Arial"/>
              </w:rPr>
              <w:t xml:space="preserve"> value is a 24 hour time, It may contain a time zone. </w:t>
            </w:r>
          </w:p>
        </w:tc>
      </w:tr>
    </w:tbl>
    <w:p w14:paraId="295A4AAD" w14:textId="3E210C6B" w:rsidR="000854BF" w:rsidRPr="000854BF" w:rsidRDefault="00415822" w:rsidP="00415822">
      <w:pPr>
        <w:pStyle w:val="Caption"/>
        <w:jc w:val="center"/>
      </w:pPr>
      <w:r>
        <w:t xml:space="preserve">Table </w:t>
      </w:r>
      <w:r w:rsidR="004F269C">
        <w:fldChar w:fldCharType="begin"/>
      </w:r>
      <w:r w:rsidR="004F269C">
        <w:instrText xml:space="preserve"> SEQ Table \* ARABIC </w:instrText>
      </w:r>
      <w:r w:rsidR="004F269C">
        <w:fldChar w:fldCharType="separate"/>
      </w:r>
      <w:r w:rsidR="00F72996">
        <w:rPr>
          <w:noProof/>
        </w:rPr>
        <w:t>2</w:t>
      </w:r>
      <w:r w:rsidR="004F269C">
        <w:fldChar w:fldCharType="end"/>
      </w:r>
      <w:r>
        <w:t xml:space="preserve"> - Simple Attribute Types</w:t>
      </w:r>
    </w:p>
    <w:p w14:paraId="07EF8733" w14:textId="77777777" w:rsidR="00AF1419" w:rsidRDefault="00AF1419" w:rsidP="00C53B69">
      <w:pPr>
        <w:pStyle w:val="Heading4"/>
        <w:jc w:val="both"/>
      </w:pPr>
      <w:bookmarkStart w:id="280" w:name="_Toc225648295"/>
      <w:bookmarkStart w:id="281" w:name="_Toc225065152"/>
      <w:r>
        <w:t>Complex Attributes</w:t>
      </w:r>
    </w:p>
    <w:p w14:paraId="0B22536C" w14:textId="77777777" w:rsidR="007E21EF" w:rsidRDefault="007E21EF" w:rsidP="00C53B69">
      <w:r>
        <w:t>Complex attributes are aggregations of other attributes that are either simple or complex. The aggregation is defined by means of attribute bindings.</w:t>
      </w:r>
    </w:p>
    <w:p w14:paraId="3EE709EF" w14:textId="77777777" w:rsidR="00C37644" w:rsidRDefault="00C37644" w:rsidP="00C53B69"/>
    <w:p w14:paraId="4074FC67" w14:textId="5833B4DE" w:rsidR="00C3427E" w:rsidRDefault="004F269C" w:rsidP="009A29D0">
      <w:pPr>
        <w:keepNext/>
        <w:jc w:val="center"/>
      </w:pPr>
      <w:r>
        <w:rPr>
          <w:noProof/>
          <w:lang w:val="en-US" w:eastAsia="en-US"/>
        </w:rPr>
        <w:drawing>
          <wp:inline distT="0" distB="0" distL="0" distR="0" wp14:anchorId="00541AEB" wp14:editId="35996C22">
            <wp:extent cx="2571750" cy="2876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mark.jpg"/>
                    <pic:cNvPicPr/>
                  </pic:nvPicPr>
                  <pic:blipFill>
                    <a:blip r:embed="rId19">
                      <a:extLst>
                        <a:ext uri="{28A0092B-C50C-407E-A947-70E740481C1C}">
                          <a14:useLocalDpi xmlns:a14="http://schemas.microsoft.com/office/drawing/2010/main" val="0"/>
                        </a:ext>
                      </a:extLst>
                    </a:blip>
                    <a:stretch>
                      <a:fillRect/>
                    </a:stretch>
                  </pic:blipFill>
                  <pic:spPr>
                    <a:xfrm>
                      <a:off x="0" y="0"/>
                      <a:ext cx="2571750" cy="2876550"/>
                    </a:xfrm>
                    <a:prstGeom prst="rect">
                      <a:avLst/>
                    </a:prstGeom>
                  </pic:spPr>
                </pic:pic>
              </a:graphicData>
            </a:graphic>
          </wp:inline>
        </w:drawing>
      </w:r>
    </w:p>
    <w:p w14:paraId="6303C871" w14:textId="400099B5" w:rsidR="00C37644" w:rsidRDefault="00C3427E" w:rsidP="009A29D0">
      <w:pPr>
        <w:pStyle w:val="Caption"/>
        <w:jc w:val="center"/>
      </w:pPr>
      <w:r>
        <w:t xml:space="preserve">Figure </w:t>
      </w:r>
      <w:r>
        <w:fldChar w:fldCharType="begin"/>
      </w:r>
      <w:r>
        <w:instrText xml:space="preserve"> SEQ Figure \* ARABIC </w:instrText>
      </w:r>
      <w:r>
        <w:fldChar w:fldCharType="separate"/>
      </w:r>
      <w:r w:rsidR="00F72996">
        <w:rPr>
          <w:noProof/>
        </w:rPr>
        <w:t>6</w:t>
      </w:r>
      <w:r>
        <w:fldChar w:fldCharType="end"/>
      </w:r>
      <w:r>
        <w:t xml:space="preserve"> - Complex Attribute</w:t>
      </w:r>
    </w:p>
    <w:p w14:paraId="232D8CC4" w14:textId="77777777" w:rsidR="00697B60" w:rsidRPr="00697B60" w:rsidRDefault="00697B60" w:rsidP="00697B60">
      <w:pPr>
        <w:rPr>
          <w:sz w:val="18"/>
          <w:szCs w:val="18"/>
        </w:rPr>
      </w:pPr>
      <w:r w:rsidRPr="00697B60">
        <w:rPr>
          <w:sz w:val="18"/>
          <w:szCs w:val="18"/>
        </w:rPr>
        <w:t>EXAMPLE</w:t>
      </w:r>
      <w:r w:rsidRPr="00697B60">
        <w:rPr>
          <w:sz w:val="18"/>
          <w:szCs w:val="18"/>
        </w:rPr>
        <w:tab/>
      </w:r>
      <w:r w:rsidRPr="00697B60">
        <w:rPr>
          <w:sz w:val="18"/>
          <w:szCs w:val="18"/>
        </w:rPr>
        <w:tab/>
      </w:r>
      <w:r>
        <w:rPr>
          <w:sz w:val="18"/>
          <w:szCs w:val="18"/>
        </w:rPr>
        <w:t>In this example a</w:t>
      </w:r>
      <w:r w:rsidRPr="00697B60">
        <w:rPr>
          <w:rFonts w:cs="Arial"/>
          <w:sz w:val="18"/>
          <w:szCs w:val="18"/>
        </w:rPr>
        <w:t xml:space="preserve"> </w:t>
      </w:r>
      <w:proofErr w:type="spellStart"/>
      <w:r w:rsidR="004B50DD">
        <w:rPr>
          <w:rFonts w:cs="Arial"/>
          <w:b/>
          <w:sz w:val="18"/>
          <w:szCs w:val="18"/>
        </w:rPr>
        <w:t>t</w:t>
      </w:r>
      <w:r w:rsidRPr="004B50DD">
        <w:rPr>
          <w:rFonts w:cs="Arial"/>
          <w:b/>
          <w:sz w:val="18"/>
          <w:szCs w:val="18"/>
        </w:rPr>
        <w:t>opmark</w:t>
      </w:r>
      <w:proofErr w:type="spellEnd"/>
      <w:r>
        <w:rPr>
          <w:rFonts w:cs="Arial"/>
          <w:sz w:val="18"/>
          <w:szCs w:val="18"/>
        </w:rPr>
        <w:t xml:space="preserve"> has</w:t>
      </w:r>
      <w:r w:rsidRPr="00697B60">
        <w:rPr>
          <w:rFonts w:cs="Arial"/>
          <w:sz w:val="18"/>
          <w:szCs w:val="18"/>
        </w:rPr>
        <w:t xml:space="preserve"> three sub attributes. The Buoy Lateral Feature may optionally include one instance of the complex attribute </w:t>
      </w:r>
      <w:proofErr w:type="spellStart"/>
      <w:r w:rsidR="004B50DD">
        <w:rPr>
          <w:rFonts w:cs="Arial"/>
          <w:b/>
          <w:sz w:val="18"/>
          <w:szCs w:val="18"/>
        </w:rPr>
        <w:t>t</w:t>
      </w:r>
      <w:r w:rsidRPr="004B50DD">
        <w:rPr>
          <w:rFonts w:cs="Arial"/>
          <w:b/>
          <w:sz w:val="18"/>
          <w:szCs w:val="18"/>
        </w:rPr>
        <w:t>opmark</w:t>
      </w:r>
      <w:proofErr w:type="spellEnd"/>
      <w:r w:rsidRPr="00697B60">
        <w:rPr>
          <w:rFonts w:cs="Arial"/>
          <w:sz w:val="18"/>
          <w:szCs w:val="18"/>
        </w:rPr>
        <w:t>.</w:t>
      </w:r>
    </w:p>
    <w:p w14:paraId="257DFC65" w14:textId="5BA265BF" w:rsidR="00344184" w:rsidRPr="008233BF" w:rsidRDefault="00960CE5" w:rsidP="00C53B69">
      <w:pPr>
        <w:pStyle w:val="Heading2"/>
        <w:rPr>
          <w:szCs w:val="22"/>
        </w:rPr>
      </w:pPr>
      <w:bookmarkStart w:id="282" w:name="_Toc439685265"/>
      <w:bookmarkEnd w:id="280"/>
      <w:bookmarkEnd w:id="281"/>
      <w:r>
        <w:t xml:space="preserve">Feature </w:t>
      </w:r>
      <w:r w:rsidR="00BD0F91">
        <w:t xml:space="preserve">Object </w:t>
      </w:r>
      <w:r>
        <w:t>Identifier</w:t>
      </w:r>
      <w:bookmarkEnd w:id="282"/>
      <w:r w:rsidR="0076682E">
        <w:t xml:space="preserve"> </w:t>
      </w:r>
    </w:p>
    <w:p w14:paraId="6D486337" w14:textId="1B39BBA4" w:rsidR="003341A0" w:rsidRPr="009A29D0" w:rsidRDefault="00486AC3" w:rsidP="00C53B69">
      <w:r w:rsidRPr="009A29D0">
        <w:t xml:space="preserve">Each </w:t>
      </w:r>
      <w:r w:rsidR="00552D83" w:rsidRPr="009A29D0">
        <w:t>real world</w:t>
      </w:r>
      <w:r w:rsidR="00960CE5" w:rsidRPr="009A29D0">
        <w:t xml:space="preserve"> </w:t>
      </w:r>
      <w:r w:rsidR="0054183F">
        <w:t>feature</w:t>
      </w:r>
      <w:r w:rsidR="004A1BD9" w:rsidRPr="009A29D0">
        <w:t xml:space="preserve"> </w:t>
      </w:r>
      <w:r w:rsidR="00344184" w:rsidRPr="009A29D0">
        <w:t>within an ENC</w:t>
      </w:r>
      <w:r w:rsidR="003341A0" w:rsidRPr="009A29D0">
        <w:t xml:space="preserve"> must have a unique universal</w:t>
      </w:r>
      <w:r w:rsidR="00344184" w:rsidRPr="009A29D0">
        <w:t xml:space="preserve"> </w:t>
      </w:r>
      <w:r w:rsidR="0054183F">
        <w:t xml:space="preserve">Feature </w:t>
      </w:r>
      <w:r w:rsidR="00BD0F91">
        <w:t>Object</w:t>
      </w:r>
      <w:r w:rsidR="0054183F">
        <w:t xml:space="preserve"> Identifier</w:t>
      </w:r>
      <w:r w:rsidR="00960CE5" w:rsidRPr="009A29D0">
        <w:t xml:space="preserve">.  </w:t>
      </w:r>
      <w:r w:rsidR="00C84E68" w:rsidRPr="009A29D0">
        <w:t xml:space="preserve">This identifier, called the feature </w:t>
      </w:r>
      <w:r w:rsidR="00BD0F91">
        <w:t>object</w:t>
      </w:r>
      <w:r w:rsidR="00C84E68" w:rsidRPr="009A29D0">
        <w:t xml:space="preserve"> identifier, is formed by the binary concatenation of the contents of the subfields of the “Feature </w:t>
      </w:r>
      <w:r w:rsidR="00BD0F91">
        <w:t>Object</w:t>
      </w:r>
      <w:r w:rsidR="00C84E68" w:rsidRPr="009A29D0">
        <w:t xml:space="preserve"> Identifier” [FOID] field. </w:t>
      </w:r>
      <w:r w:rsidR="0054183F">
        <w:t xml:space="preserve"> Information types must not have a FOID.</w:t>
      </w:r>
    </w:p>
    <w:p w14:paraId="0D131B7C" w14:textId="77777777" w:rsidR="00146380" w:rsidRDefault="00146380" w:rsidP="00C53B69">
      <w:pPr>
        <w:rPr>
          <w:rFonts w:cs="Arial"/>
          <w:color w:val="222222"/>
        </w:rPr>
      </w:pPr>
      <w:r>
        <w:rPr>
          <w:rFonts w:cs="Arial"/>
          <w:color w:val="222222"/>
        </w:rPr>
        <w:t>The FOID may be used to identify that the same feature has instances in separate datasets.</w:t>
      </w:r>
      <w:r w:rsidR="007C7BC4">
        <w:rPr>
          <w:rFonts w:cs="Arial"/>
          <w:color w:val="222222"/>
        </w:rPr>
        <w:t xml:space="preserve"> </w:t>
      </w:r>
      <w:r>
        <w:rPr>
          <w:rFonts w:cs="Arial"/>
          <w:color w:val="222222"/>
        </w:rPr>
        <w:t>For example the same feature included in different maximum display scale datasets, or a feature being split by the ENC dataset limits within the same maximum display scale.</w:t>
      </w:r>
    </w:p>
    <w:p w14:paraId="31122A1B" w14:textId="3EFB1B2D" w:rsidR="00146380" w:rsidRPr="007C7BC4" w:rsidRDefault="00146380" w:rsidP="00796624">
      <w:pPr>
        <w:rPr>
          <w:lang w:eastAsia="en-GB"/>
        </w:rPr>
      </w:pPr>
      <w:r w:rsidRPr="007C7BC4">
        <w:rPr>
          <w:rFonts w:cs="Arial"/>
        </w:rPr>
        <w:t xml:space="preserve">FOIDs must not be repeated in a dataset.  Where a real-world feature has multiple parts within a single ENC dataset due to ENC dataset limit truncations, the feature will reference each spatial part of the feature within the </w:t>
      </w:r>
      <w:r w:rsidR="003C5F50">
        <w:rPr>
          <w:rFonts w:cs="Arial"/>
        </w:rPr>
        <w:t>dataset</w:t>
      </w:r>
      <w:r w:rsidRPr="007C7BC4">
        <w:rPr>
          <w:rFonts w:cs="Arial"/>
        </w:rPr>
        <w:t xml:space="preserve">.  This is accomplished in the 8211 encoding by including a Spatial Association for each disjoint component.  When a </w:t>
      </w:r>
      <w:r w:rsidR="00B81A66" w:rsidRPr="007C7BC4">
        <w:rPr>
          <w:rFonts w:cs="Arial"/>
        </w:rPr>
        <w:t xml:space="preserve">feature’s </w:t>
      </w:r>
      <w:r w:rsidR="007C7BC4" w:rsidRPr="007C7BC4">
        <w:rPr>
          <w:rFonts w:cs="Arial"/>
        </w:rPr>
        <w:t xml:space="preserve">geometry </w:t>
      </w:r>
      <w:r w:rsidRPr="007C7BC4">
        <w:rPr>
          <w:rFonts w:cs="Arial"/>
        </w:rPr>
        <w:t xml:space="preserve">is </w:t>
      </w:r>
      <w:r w:rsidR="007C7BC4" w:rsidRPr="007C7BC4">
        <w:rPr>
          <w:rFonts w:cs="Arial"/>
        </w:rPr>
        <w:t>split each</w:t>
      </w:r>
      <w:r w:rsidRPr="007C7BC4">
        <w:rPr>
          <w:rFonts w:cs="Arial"/>
        </w:rPr>
        <w:t xml:space="preserve"> component must be represented by a </w:t>
      </w:r>
      <w:r w:rsidR="007C7BC4" w:rsidRPr="007C7BC4">
        <w:rPr>
          <w:rFonts w:cs="Arial"/>
        </w:rPr>
        <w:t>separate spatial</w:t>
      </w:r>
      <w:r w:rsidR="001B0609" w:rsidRPr="007C7BC4">
        <w:rPr>
          <w:rFonts w:cs="Arial"/>
        </w:rPr>
        <w:t xml:space="preserve"> </w:t>
      </w:r>
      <w:r w:rsidR="00F719EB">
        <w:rPr>
          <w:rFonts w:cs="Arial"/>
        </w:rPr>
        <w:t>feature</w:t>
      </w:r>
      <w:r w:rsidR="007C7BC4" w:rsidRPr="007C7BC4">
        <w:rPr>
          <w:rFonts w:cs="Arial"/>
        </w:rPr>
        <w:t xml:space="preserve"> that</w:t>
      </w:r>
      <w:r w:rsidRPr="007C7BC4">
        <w:rPr>
          <w:rFonts w:cs="Arial"/>
        </w:rPr>
        <w:t xml:space="preserve"> the feature refers to.</w:t>
      </w:r>
      <w:r w:rsidR="00796624" w:rsidRPr="007C7BC4">
        <w:rPr>
          <w:rFonts w:cs="Arial"/>
        </w:rPr>
        <w:t xml:space="preserve"> </w:t>
      </w:r>
    </w:p>
    <w:p w14:paraId="20E62148" w14:textId="525F5111" w:rsidR="00146380" w:rsidRPr="007C7BC4" w:rsidRDefault="00146380" w:rsidP="00146380">
      <w:pPr>
        <w:pStyle w:val="NormalWeb"/>
        <w:rPr>
          <w:rFonts w:ascii="Arial" w:hAnsi="Arial" w:cs="Arial"/>
          <w:sz w:val="20"/>
          <w:szCs w:val="20"/>
        </w:rPr>
      </w:pPr>
      <w:r w:rsidRPr="007C7BC4">
        <w:rPr>
          <w:rFonts w:ascii="Arial" w:hAnsi="Arial" w:cs="Arial"/>
          <w:sz w:val="20"/>
          <w:szCs w:val="20"/>
        </w:rPr>
        <w:lastRenderedPageBreak/>
        <w:t>Where a real-world feature is repeated in datasets of different maximum display scale, the FOID should be repeated for each instance of the feature across the maximum display scale range. </w:t>
      </w:r>
      <w:r w:rsidRPr="007C7BC4">
        <w:rPr>
          <w:rStyle w:val="apple-converted-space"/>
          <w:rFonts w:ascii="Arial" w:hAnsi="Arial" w:cs="Arial"/>
          <w:sz w:val="20"/>
          <w:szCs w:val="20"/>
        </w:rPr>
        <w:t> </w:t>
      </w:r>
      <w:r w:rsidRPr="007C7BC4">
        <w:rPr>
          <w:rFonts w:ascii="Arial" w:hAnsi="Arial" w:cs="Arial"/>
          <w:sz w:val="20"/>
          <w:szCs w:val="20"/>
        </w:rPr>
        <w:t xml:space="preserve">Where this occurs, all instances of the geo feature must be identical, </w:t>
      </w:r>
      <w:proofErr w:type="gramStart"/>
      <w:r w:rsidR="00492EEB">
        <w:rPr>
          <w:rFonts w:ascii="Arial" w:eastAsiaTheme="minorEastAsia" w:hAnsi="Arial" w:cs="Arial" w:hint="eastAsia"/>
          <w:sz w:val="20"/>
          <w:szCs w:val="20"/>
          <w:lang w:eastAsia="ja-JP"/>
        </w:rPr>
        <w:t>that is</w:t>
      </w:r>
      <w:r w:rsidRPr="007C7BC4">
        <w:rPr>
          <w:rFonts w:ascii="Arial" w:hAnsi="Arial" w:cs="Arial"/>
          <w:sz w:val="20"/>
          <w:szCs w:val="20"/>
        </w:rPr>
        <w:t xml:space="preserve"> same feature class and attribute</w:t>
      </w:r>
      <w:proofErr w:type="gramEnd"/>
      <w:r w:rsidRPr="007C7BC4">
        <w:rPr>
          <w:rFonts w:ascii="Arial" w:hAnsi="Arial" w:cs="Arial"/>
          <w:sz w:val="20"/>
          <w:szCs w:val="20"/>
        </w:rPr>
        <w:t xml:space="preserve"> values.</w:t>
      </w:r>
    </w:p>
    <w:p w14:paraId="379787F8" w14:textId="0AE3DD99" w:rsidR="00EE14C8" w:rsidRPr="007C7BC4" w:rsidRDefault="00146380" w:rsidP="00C53B69">
      <w:r w:rsidRPr="007C7BC4">
        <w:rPr>
          <w:rFonts w:cs="Arial"/>
        </w:rPr>
        <w:t xml:space="preserve">Feature </w:t>
      </w:r>
      <w:r w:rsidR="00BD0F91">
        <w:rPr>
          <w:rFonts w:cs="Arial"/>
        </w:rPr>
        <w:t>Object</w:t>
      </w:r>
      <w:r w:rsidRPr="007C7BC4">
        <w:rPr>
          <w:rFonts w:cs="Arial"/>
        </w:rPr>
        <w:t xml:space="preserve"> Identifiers must not be reused by another feature, even when a feature has been deleted. </w:t>
      </w:r>
      <w:r w:rsidRPr="007C7BC4">
        <w:rPr>
          <w:rStyle w:val="apple-converted-space"/>
          <w:rFonts w:cs="Arial"/>
        </w:rPr>
        <w:t> </w:t>
      </w:r>
      <w:r w:rsidRPr="007C7BC4">
        <w:rPr>
          <w:rFonts w:cs="Arial"/>
        </w:rPr>
        <w:t>The same feature can be deleted and added again later using the same FOID</w:t>
      </w:r>
      <w:r w:rsidR="00DA28F9" w:rsidRPr="007C7BC4">
        <w:t>.</w:t>
      </w:r>
    </w:p>
    <w:p w14:paraId="4B481381" w14:textId="77777777" w:rsidR="005D4FB7" w:rsidRPr="008233BF" w:rsidRDefault="005D4FB7" w:rsidP="00C53B69">
      <w:pPr>
        <w:autoSpaceDE w:val="0"/>
        <w:autoSpaceDN w:val="0"/>
        <w:adjustRightInd w:val="0"/>
        <w:spacing w:after="0" w:line="240" w:lineRule="auto"/>
      </w:pPr>
    </w:p>
    <w:p w14:paraId="2721109C" w14:textId="77777777" w:rsidR="000B40A1" w:rsidRDefault="000B40A1" w:rsidP="00C53B69">
      <w:pPr>
        <w:pStyle w:val="Heading2"/>
      </w:pPr>
      <w:bookmarkStart w:id="283" w:name="_Toc439685266"/>
      <w:bookmarkStart w:id="284" w:name="_Toc225648315"/>
      <w:bookmarkStart w:id="285" w:name="_Toc225065172"/>
      <w:r>
        <w:t>Dataset</w:t>
      </w:r>
      <w:bookmarkEnd w:id="283"/>
      <w:r>
        <w:t xml:space="preserve"> </w:t>
      </w:r>
    </w:p>
    <w:p w14:paraId="3A86F4DB" w14:textId="77777777" w:rsidR="000B40A1" w:rsidRDefault="000B40A1" w:rsidP="00C53B69">
      <w:pPr>
        <w:pStyle w:val="Heading3"/>
        <w:jc w:val="both"/>
      </w:pPr>
      <w:bookmarkStart w:id="286" w:name="_Toc439685267"/>
      <w:r>
        <w:t>Introduction</w:t>
      </w:r>
      <w:bookmarkEnd w:id="286"/>
    </w:p>
    <w:p w14:paraId="573591FD" w14:textId="2DB5C827" w:rsidR="00CE6611" w:rsidRDefault="0060345B" w:rsidP="002D3850">
      <w:r>
        <w:t xml:space="preserve">A </w:t>
      </w:r>
      <w:r w:rsidR="00F12F48">
        <w:rPr>
          <w:rFonts w:hint="eastAsia"/>
        </w:rPr>
        <w:t>d</w:t>
      </w:r>
      <w:r>
        <w:t>atas</w:t>
      </w:r>
      <w:r w:rsidR="002D3850" w:rsidRPr="004B50DD">
        <w:t xml:space="preserve">et is a grouping of features, attributes, geometry and metadata which comprises a specific coverage. </w:t>
      </w:r>
    </w:p>
    <w:p w14:paraId="5EF78A9A" w14:textId="77777777" w:rsidR="0060345B" w:rsidRDefault="0060345B" w:rsidP="0060345B">
      <w:pPr>
        <w:pStyle w:val="Heading3"/>
      </w:pPr>
      <w:bookmarkStart w:id="287" w:name="_Toc439685268"/>
      <w:r>
        <w:t>Dataset rules</w:t>
      </w:r>
      <w:bookmarkEnd w:id="287"/>
    </w:p>
    <w:p w14:paraId="598D2823" w14:textId="5064F283" w:rsidR="0060345B" w:rsidRDefault="0060345B" w:rsidP="0060345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4B50DD">
        <w:t xml:space="preserve">In order to facilitate the efficient processing of ENC data the geographic coverage of a given </w:t>
      </w:r>
      <w:r w:rsidRPr="0060345B">
        <w:rPr>
          <w:b/>
        </w:rPr>
        <w:t>maximum</w:t>
      </w:r>
      <w:r w:rsidR="00227083">
        <w:rPr>
          <w:b/>
        </w:rPr>
        <w:t xml:space="preserve"> </w:t>
      </w:r>
      <w:r w:rsidRPr="0060345B">
        <w:rPr>
          <w:b/>
        </w:rPr>
        <w:t>Display</w:t>
      </w:r>
      <w:r w:rsidR="00227083">
        <w:rPr>
          <w:b/>
        </w:rPr>
        <w:t xml:space="preserve"> </w:t>
      </w:r>
      <w:r w:rsidRPr="0060345B">
        <w:rPr>
          <w:b/>
        </w:rPr>
        <w:t>Scale</w:t>
      </w:r>
      <w:r>
        <w:t xml:space="preserve"> may be split into multiple data</w:t>
      </w:r>
      <w:r w:rsidRPr="004B50DD">
        <w:t xml:space="preserve">sets. </w:t>
      </w:r>
    </w:p>
    <w:p w14:paraId="62E3F8FD" w14:textId="4BB86E0C" w:rsidR="007E6DD0" w:rsidRPr="004B50DD" w:rsidRDefault="007E6DD0" w:rsidP="0060345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 xml:space="preserve">The discovery metadata of a dataset must list all the </w:t>
      </w:r>
      <w:r w:rsidRPr="007E6DD0">
        <w:rPr>
          <w:b/>
        </w:rPr>
        <w:t>Data</w:t>
      </w:r>
      <w:r w:rsidR="00227083">
        <w:rPr>
          <w:b/>
        </w:rPr>
        <w:t xml:space="preserve"> </w:t>
      </w:r>
      <w:r w:rsidRPr="007E6DD0">
        <w:rPr>
          <w:b/>
        </w:rPr>
        <w:t>Coverage</w:t>
      </w:r>
      <w:r>
        <w:t xml:space="preserve"> features contained within that dataset and their assigned scale attributions.</w:t>
      </w:r>
    </w:p>
    <w:p w14:paraId="174999AA" w14:textId="4931F7AB" w:rsidR="0060345B" w:rsidRPr="004B50DD" w:rsidRDefault="0060345B" w:rsidP="0060345B">
      <w:pPr>
        <w:pStyle w:val="BodyText"/>
        <w:spacing w:after="240"/>
        <w:rPr>
          <w:rFonts w:cs="Arial"/>
          <w:sz w:val="20"/>
        </w:rPr>
      </w:pPr>
      <w:r w:rsidRPr="004B50DD">
        <w:rPr>
          <w:rFonts w:cs="Arial"/>
          <w:bCs/>
          <w:sz w:val="20"/>
        </w:rPr>
        <w:t xml:space="preserve">An ENC update </w:t>
      </w:r>
      <w:r w:rsidR="00F53A98">
        <w:rPr>
          <w:rFonts w:cs="Arial"/>
          <w:bCs/>
          <w:sz w:val="20"/>
        </w:rPr>
        <w:t>dataset</w:t>
      </w:r>
      <w:r w:rsidRPr="004B50DD">
        <w:rPr>
          <w:rFonts w:cs="Arial"/>
          <w:bCs/>
          <w:sz w:val="20"/>
        </w:rPr>
        <w:t xml:space="preserve"> must not change the limit of</w:t>
      </w:r>
      <w:r>
        <w:rPr>
          <w:rFonts w:cs="Arial"/>
          <w:bCs/>
          <w:sz w:val="20"/>
        </w:rPr>
        <w:t xml:space="preserve"> a</w:t>
      </w:r>
      <w:r w:rsidRPr="004B50DD">
        <w:rPr>
          <w:rFonts w:cs="Arial"/>
          <w:bCs/>
          <w:sz w:val="20"/>
        </w:rPr>
        <w:t xml:space="preserve"> </w:t>
      </w:r>
      <w:r w:rsidRPr="00D80DBC">
        <w:rPr>
          <w:rFonts w:cs="Arial"/>
          <w:b/>
          <w:bCs/>
          <w:sz w:val="20"/>
        </w:rPr>
        <w:t>Data</w:t>
      </w:r>
      <w:r w:rsidR="00227083">
        <w:rPr>
          <w:rFonts w:cs="Arial"/>
          <w:b/>
          <w:bCs/>
          <w:sz w:val="20"/>
        </w:rPr>
        <w:t xml:space="preserve"> </w:t>
      </w:r>
      <w:r w:rsidRPr="00D80DBC">
        <w:rPr>
          <w:rFonts w:cs="Arial"/>
          <w:b/>
          <w:bCs/>
          <w:sz w:val="20"/>
        </w:rPr>
        <w:t>Coverage</w:t>
      </w:r>
      <w:r>
        <w:rPr>
          <w:rFonts w:cs="Arial"/>
          <w:bCs/>
          <w:sz w:val="20"/>
        </w:rPr>
        <w:t xml:space="preserve"> feature</w:t>
      </w:r>
      <w:r w:rsidRPr="004B50DD">
        <w:rPr>
          <w:rFonts w:cs="Arial"/>
          <w:bCs/>
          <w:sz w:val="20"/>
        </w:rPr>
        <w:t xml:space="preserve"> for the base ENC dataset. Where the limit of </w:t>
      </w:r>
      <w:r>
        <w:rPr>
          <w:rFonts w:cs="Arial"/>
          <w:bCs/>
          <w:sz w:val="20"/>
        </w:rPr>
        <w:t>a</w:t>
      </w:r>
      <w:r w:rsidRPr="00D80DBC">
        <w:rPr>
          <w:rFonts w:cs="Arial"/>
          <w:b/>
          <w:bCs/>
          <w:sz w:val="20"/>
        </w:rPr>
        <w:t xml:space="preserve"> Data</w:t>
      </w:r>
      <w:r w:rsidR="00227083">
        <w:rPr>
          <w:rFonts w:cs="Arial"/>
          <w:b/>
          <w:bCs/>
          <w:sz w:val="20"/>
        </w:rPr>
        <w:t xml:space="preserve"> </w:t>
      </w:r>
      <w:r w:rsidRPr="00D80DBC">
        <w:rPr>
          <w:rFonts w:cs="Arial"/>
          <w:b/>
          <w:bCs/>
          <w:sz w:val="20"/>
        </w:rPr>
        <w:t>Coverage</w:t>
      </w:r>
      <w:r>
        <w:rPr>
          <w:rFonts w:cs="Arial"/>
          <w:bCs/>
          <w:sz w:val="20"/>
        </w:rPr>
        <w:t xml:space="preserve"> feature</w:t>
      </w:r>
      <w:r w:rsidRPr="004B50DD">
        <w:rPr>
          <w:rFonts w:cs="Arial"/>
          <w:bCs/>
          <w:sz w:val="20"/>
        </w:rPr>
        <w:t xml:space="preserve"> for a base ENC dataset is to be changed, this </w:t>
      </w:r>
      <w:r>
        <w:rPr>
          <w:rFonts w:cs="Arial"/>
          <w:bCs/>
          <w:sz w:val="20"/>
        </w:rPr>
        <w:t>must</w:t>
      </w:r>
      <w:r w:rsidRPr="004B50DD">
        <w:rPr>
          <w:rFonts w:cs="Arial"/>
          <w:bCs/>
          <w:sz w:val="20"/>
        </w:rPr>
        <w:t xml:space="preserve"> be done by issuing a new edition of the dataset.</w:t>
      </w:r>
      <w:r w:rsidRPr="004B50DD">
        <w:rPr>
          <w:rFonts w:cs="Arial"/>
          <w:sz w:val="20"/>
        </w:rPr>
        <w:t xml:space="preserve"> </w:t>
      </w:r>
    </w:p>
    <w:p w14:paraId="79FA6FD2" w14:textId="51AF1EF0" w:rsidR="0060345B" w:rsidRPr="0060345B" w:rsidRDefault="0060345B" w:rsidP="0060345B">
      <w:pPr>
        <w:pStyle w:val="BodyText"/>
        <w:spacing w:after="240"/>
        <w:rPr>
          <w:rFonts w:cs="Arial"/>
          <w:sz w:val="20"/>
        </w:rPr>
      </w:pPr>
      <w:r w:rsidRPr="0028615E">
        <w:rPr>
          <w:rFonts w:cs="Arial"/>
          <w:sz w:val="20"/>
        </w:rPr>
        <w:t xml:space="preserve">Datasets must not cross the 180° meridian; this includes both the </w:t>
      </w:r>
      <w:r w:rsidRPr="0028615E">
        <w:rPr>
          <w:rFonts w:cs="Arial"/>
          <w:b/>
          <w:sz w:val="20"/>
        </w:rPr>
        <w:t>Data</w:t>
      </w:r>
      <w:r w:rsidR="00227083">
        <w:rPr>
          <w:rFonts w:cs="Arial"/>
          <w:b/>
          <w:sz w:val="20"/>
        </w:rPr>
        <w:t xml:space="preserve"> </w:t>
      </w:r>
      <w:r w:rsidRPr="0028615E">
        <w:rPr>
          <w:rFonts w:cs="Arial"/>
          <w:b/>
          <w:sz w:val="20"/>
        </w:rPr>
        <w:t>Coverage</w:t>
      </w:r>
      <w:r w:rsidRPr="0028615E">
        <w:rPr>
          <w:rFonts w:cs="Arial"/>
          <w:sz w:val="20"/>
        </w:rPr>
        <w:t xml:space="preserve"> features and the </w:t>
      </w:r>
      <w:r w:rsidRPr="0028615E">
        <w:rPr>
          <w:rFonts w:cs="Arial"/>
          <w:b/>
          <w:sz w:val="20"/>
        </w:rPr>
        <w:t>bounding</w:t>
      </w:r>
      <w:r w:rsidR="00227083">
        <w:rPr>
          <w:rFonts w:cs="Arial"/>
          <w:b/>
          <w:sz w:val="20"/>
        </w:rPr>
        <w:t xml:space="preserve"> </w:t>
      </w:r>
      <w:r w:rsidRPr="0028615E">
        <w:rPr>
          <w:rFonts w:cs="Arial"/>
          <w:b/>
          <w:sz w:val="20"/>
        </w:rPr>
        <w:t>Box</w:t>
      </w:r>
      <w:r w:rsidRPr="0028615E">
        <w:rPr>
          <w:rFonts w:cs="Arial"/>
          <w:sz w:val="20"/>
        </w:rPr>
        <w:t>.</w:t>
      </w:r>
    </w:p>
    <w:p w14:paraId="3D2EDED0" w14:textId="4642B215" w:rsidR="00CE6611" w:rsidRDefault="00CE6611" w:rsidP="003C15DB">
      <w:pPr>
        <w:pStyle w:val="Heading3"/>
      </w:pPr>
      <w:bookmarkStart w:id="288" w:name="_Toc439685269"/>
      <w:r>
        <w:t>Data</w:t>
      </w:r>
      <w:r w:rsidR="00227083">
        <w:t xml:space="preserve"> </w:t>
      </w:r>
      <w:r>
        <w:t>Coverage rules</w:t>
      </w:r>
      <w:bookmarkEnd w:id="288"/>
    </w:p>
    <w:p w14:paraId="666C5AA3" w14:textId="2B58060F" w:rsidR="002D3850" w:rsidRDefault="00A51C82" w:rsidP="002D3850">
      <w:r>
        <w:t xml:space="preserve">A </w:t>
      </w:r>
      <w:r w:rsidR="00F53A98">
        <w:t>dataset</w:t>
      </w:r>
      <w:r>
        <w:t xml:space="preserve"> may</w:t>
      </w:r>
      <w:r w:rsidR="002D3850" w:rsidRPr="004B50DD">
        <w:t xml:space="preserve"> contain more than one </w:t>
      </w:r>
      <w:r w:rsidR="002D3850" w:rsidRPr="004B50DD">
        <w:rPr>
          <w:b/>
        </w:rPr>
        <w:t>Data</w:t>
      </w:r>
      <w:r w:rsidR="00227083">
        <w:rPr>
          <w:b/>
        </w:rPr>
        <w:t xml:space="preserve"> </w:t>
      </w:r>
      <w:r w:rsidR="002D3850" w:rsidRPr="004B50DD">
        <w:rPr>
          <w:b/>
        </w:rPr>
        <w:t>Coverage</w:t>
      </w:r>
      <w:r w:rsidR="0060345B">
        <w:rPr>
          <w:b/>
        </w:rPr>
        <w:t xml:space="preserve"> </w:t>
      </w:r>
      <w:r w:rsidR="0060345B" w:rsidRPr="0060345B">
        <w:t>feature</w:t>
      </w:r>
      <w:r w:rsidR="00CE6611">
        <w:rPr>
          <w:b/>
        </w:rPr>
        <w:t xml:space="preserve">, </w:t>
      </w:r>
      <w:r w:rsidR="00CE6611" w:rsidRPr="003C15DB">
        <w:t>but must not contain more than three total</w:t>
      </w:r>
      <w:r w:rsidR="00CE6611">
        <w:rPr>
          <w:b/>
        </w:rPr>
        <w:t xml:space="preserve"> Data</w:t>
      </w:r>
      <w:r w:rsidR="00227083">
        <w:rPr>
          <w:b/>
        </w:rPr>
        <w:t xml:space="preserve"> </w:t>
      </w:r>
      <w:r w:rsidR="00CE6611">
        <w:rPr>
          <w:b/>
        </w:rPr>
        <w:t xml:space="preserve">Coverage </w:t>
      </w:r>
      <w:r w:rsidR="00CE6611" w:rsidRPr="003C15DB">
        <w:t>features</w:t>
      </w:r>
      <w:r w:rsidR="002D3850" w:rsidRPr="004B50DD">
        <w:t xml:space="preserve">. The data boundary is defined by the extent of the </w:t>
      </w:r>
      <w:r w:rsidR="002D3850" w:rsidRPr="004B50DD">
        <w:rPr>
          <w:b/>
        </w:rPr>
        <w:t>Data</w:t>
      </w:r>
      <w:r w:rsidR="00227083">
        <w:rPr>
          <w:b/>
        </w:rPr>
        <w:t xml:space="preserve"> </w:t>
      </w:r>
      <w:r w:rsidR="002D3850" w:rsidRPr="004B50DD">
        <w:rPr>
          <w:b/>
        </w:rPr>
        <w:t>Coverage</w:t>
      </w:r>
      <w:r w:rsidR="002D3850" w:rsidRPr="004B50DD">
        <w:t xml:space="preserve"> features and must be contained within the </w:t>
      </w:r>
      <w:r w:rsidR="002D3850" w:rsidRPr="004B50DD">
        <w:rPr>
          <w:b/>
        </w:rPr>
        <w:t>bounding</w:t>
      </w:r>
      <w:r w:rsidR="00227083">
        <w:rPr>
          <w:b/>
        </w:rPr>
        <w:t xml:space="preserve"> </w:t>
      </w:r>
      <w:r w:rsidR="002D3850" w:rsidRPr="004B50DD">
        <w:rPr>
          <w:b/>
        </w:rPr>
        <w:t>Box</w:t>
      </w:r>
      <w:r w:rsidR="007E6DD0">
        <w:t>.</w:t>
      </w:r>
    </w:p>
    <w:p w14:paraId="65DDFA53" w14:textId="6AED4AA8" w:rsidR="00F81084" w:rsidRPr="00F81084" w:rsidRDefault="00F81084" w:rsidP="002D3850">
      <w:pPr>
        <w:rPr>
          <w:sz w:val="18"/>
        </w:rPr>
      </w:pPr>
      <w:r w:rsidRPr="00F81084">
        <w:rPr>
          <w:sz w:val="18"/>
        </w:rPr>
        <w:t>NOTE:  Annex CXX.X</w:t>
      </w:r>
      <w:r w:rsidR="005F4413">
        <w:rPr>
          <w:sz w:val="18"/>
        </w:rPr>
        <w:t xml:space="preserve"> </w:t>
      </w:r>
      <w:r w:rsidR="005F4413" w:rsidRPr="005F4413">
        <w:rPr>
          <w:color w:val="FF6600"/>
          <w:sz w:val="18"/>
        </w:rPr>
        <w:t>&lt;&lt;TO DO&gt;&gt;</w:t>
      </w:r>
      <w:r w:rsidRPr="005F4413">
        <w:rPr>
          <w:color w:val="FF6600"/>
          <w:sz w:val="18"/>
        </w:rPr>
        <w:t xml:space="preserve"> </w:t>
      </w:r>
      <w:r w:rsidRPr="00F81084">
        <w:rPr>
          <w:sz w:val="18"/>
        </w:rPr>
        <w:t xml:space="preserve">provides guidance for ENC producers regarding how to create datasets with multiple </w:t>
      </w:r>
      <w:r w:rsidRPr="00F81084">
        <w:rPr>
          <w:b/>
          <w:sz w:val="18"/>
        </w:rPr>
        <w:t>Data</w:t>
      </w:r>
      <w:r w:rsidR="00227083">
        <w:rPr>
          <w:b/>
          <w:sz w:val="18"/>
        </w:rPr>
        <w:t xml:space="preserve"> </w:t>
      </w:r>
      <w:r w:rsidRPr="00F81084">
        <w:rPr>
          <w:b/>
          <w:sz w:val="18"/>
        </w:rPr>
        <w:t>Coverages.</w:t>
      </w:r>
    </w:p>
    <w:p w14:paraId="7A09E0B8" w14:textId="4C7F80BE" w:rsidR="003C5F50" w:rsidRDefault="003C5F50" w:rsidP="000435FB">
      <w:pPr>
        <w:spacing w:after="200" w:line="240" w:lineRule="auto"/>
        <w:rPr>
          <w:rFonts w:cs="Arial"/>
          <w:bCs/>
          <w:szCs w:val="18"/>
        </w:rPr>
      </w:pPr>
      <w:r>
        <w:rPr>
          <w:rFonts w:cs="Arial"/>
          <w:bCs/>
          <w:szCs w:val="18"/>
        </w:rPr>
        <w:t xml:space="preserve">The </w:t>
      </w:r>
      <w:r w:rsidRPr="00227083">
        <w:rPr>
          <w:rFonts w:cs="Arial"/>
          <w:b/>
          <w:bCs/>
          <w:szCs w:val="18"/>
        </w:rPr>
        <w:t>Data</w:t>
      </w:r>
      <w:r w:rsidR="00227083" w:rsidRPr="00227083">
        <w:rPr>
          <w:rFonts w:cs="Arial"/>
          <w:b/>
          <w:bCs/>
          <w:szCs w:val="18"/>
        </w:rPr>
        <w:t xml:space="preserve"> </w:t>
      </w:r>
      <w:r w:rsidRPr="00227083">
        <w:rPr>
          <w:rFonts w:cs="Arial"/>
          <w:b/>
          <w:bCs/>
          <w:szCs w:val="18"/>
        </w:rPr>
        <w:t>Coverage</w:t>
      </w:r>
      <w:r>
        <w:rPr>
          <w:rFonts w:cs="Arial"/>
          <w:bCs/>
          <w:szCs w:val="18"/>
        </w:rPr>
        <w:t xml:space="preserve"> features within a dataset must not overlap.</w:t>
      </w:r>
    </w:p>
    <w:p w14:paraId="0FD93D90" w14:textId="634445CA" w:rsidR="000435FB" w:rsidRDefault="00F53A98" w:rsidP="000435FB">
      <w:pPr>
        <w:spacing w:after="200" w:line="240" w:lineRule="auto"/>
        <w:rPr>
          <w:rFonts w:cs="Arial"/>
          <w:lang w:val="en-US" w:eastAsia="en-US"/>
        </w:rPr>
      </w:pPr>
      <w:r>
        <w:rPr>
          <w:rFonts w:cs="Arial"/>
          <w:bCs/>
          <w:szCs w:val="18"/>
        </w:rPr>
        <w:t>Dataset</w:t>
      </w:r>
      <w:r w:rsidR="000435FB" w:rsidRPr="004B50DD">
        <w:rPr>
          <w:rFonts w:cs="Arial"/>
          <w:bCs/>
          <w:szCs w:val="18"/>
        </w:rPr>
        <w:t xml:space="preserve">s with the same maximum display scale may overlap, however </w:t>
      </w:r>
      <w:r w:rsidR="003C5F50">
        <w:rPr>
          <w:rFonts w:cs="Arial"/>
          <w:bCs/>
          <w:szCs w:val="18"/>
        </w:rPr>
        <w:t xml:space="preserve">the set of all </w:t>
      </w:r>
      <w:r w:rsidR="000435FB" w:rsidRPr="004B50DD">
        <w:rPr>
          <w:rFonts w:cs="Arial"/>
          <w:b/>
          <w:bCs/>
          <w:szCs w:val="18"/>
        </w:rPr>
        <w:t>Data</w:t>
      </w:r>
      <w:r w:rsidR="00227083">
        <w:rPr>
          <w:rFonts w:cs="Arial"/>
          <w:b/>
          <w:bCs/>
          <w:szCs w:val="18"/>
        </w:rPr>
        <w:t xml:space="preserve"> </w:t>
      </w:r>
      <w:r w:rsidR="000435FB" w:rsidRPr="004B50DD">
        <w:rPr>
          <w:rFonts w:cs="Arial"/>
          <w:b/>
          <w:bCs/>
          <w:szCs w:val="18"/>
        </w:rPr>
        <w:t>Coverage</w:t>
      </w:r>
      <w:r w:rsidR="000435FB" w:rsidRPr="004B50DD">
        <w:rPr>
          <w:rFonts w:cs="Arial"/>
          <w:bCs/>
          <w:szCs w:val="18"/>
        </w:rPr>
        <w:t xml:space="preserve"> features within these datasets must not overlap. </w:t>
      </w:r>
      <w:r w:rsidR="000435FB" w:rsidRPr="004B50DD">
        <w:rPr>
          <w:rFonts w:cs="Arial"/>
        </w:rPr>
        <w:t xml:space="preserve">This rule applies even if several producers are involved. </w:t>
      </w:r>
      <w:r w:rsidR="000435FB" w:rsidRPr="004B50DD">
        <w:rPr>
          <w:rFonts w:cs="Arial"/>
          <w:lang w:val="en-US" w:eastAsia="en-US"/>
        </w:rPr>
        <w:t xml:space="preserve">There must be no overlapping data of the same </w:t>
      </w:r>
      <w:r w:rsidR="00227083">
        <w:rPr>
          <w:rFonts w:cs="Arial"/>
          <w:b/>
          <w:lang w:val="en-US" w:eastAsia="en-US"/>
        </w:rPr>
        <w:t>maximum D</w:t>
      </w:r>
      <w:r w:rsidR="003F4115" w:rsidRPr="00227083">
        <w:rPr>
          <w:rFonts w:cs="Arial"/>
          <w:b/>
          <w:lang w:val="en-US" w:eastAsia="en-US"/>
        </w:rPr>
        <w:t xml:space="preserve">isplay </w:t>
      </w:r>
      <w:r w:rsidR="00227083">
        <w:rPr>
          <w:rFonts w:cs="Arial"/>
          <w:b/>
          <w:lang w:val="en-US" w:eastAsia="en-US"/>
        </w:rPr>
        <w:t>S</w:t>
      </w:r>
      <w:r w:rsidR="000435FB" w:rsidRPr="00227083">
        <w:rPr>
          <w:rFonts w:cs="Arial"/>
          <w:b/>
          <w:lang w:val="en-US" w:eastAsia="en-US"/>
        </w:rPr>
        <w:t>cale</w:t>
      </w:r>
      <w:r w:rsidR="000435FB" w:rsidRPr="004B50DD">
        <w:rPr>
          <w:rFonts w:cs="Arial"/>
          <w:lang w:val="en-US" w:eastAsia="en-US"/>
        </w:rPr>
        <w:t xml:space="preserve">, except at the agreed adjoining national data limits, where, if it is difficult to achieve a perfect join, a 5 </w:t>
      </w:r>
      <w:proofErr w:type="spellStart"/>
      <w:r w:rsidR="000435FB" w:rsidRPr="004B50DD">
        <w:rPr>
          <w:rFonts w:cs="Arial"/>
          <w:lang w:val="en-US" w:eastAsia="en-US"/>
        </w:rPr>
        <w:t>metre</w:t>
      </w:r>
      <w:proofErr w:type="spellEnd"/>
      <w:r w:rsidR="000435FB" w:rsidRPr="004B50DD">
        <w:rPr>
          <w:rFonts w:cs="Arial"/>
          <w:lang w:val="en-US" w:eastAsia="en-US"/>
        </w:rPr>
        <w:t xml:space="preserve"> overlapping buffer zone may be used; and for this situation, there must be no gaps in data. </w:t>
      </w:r>
    </w:p>
    <w:p w14:paraId="7081AACB" w14:textId="548D6DE0" w:rsidR="00C3173F" w:rsidRPr="004B50DD" w:rsidRDefault="00C3173F" w:rsidP="000435FB">
      <w:pPr>
        <w:spacing w:after="200" w:line="240" w:lineRule="auto"/>
        <w:rPr>
          <w:rFonts w:eastAsia="Times New Roman" w:cs="Arial"/>
          <w:lang w:eastAsia="en-GB"/>
        </w:rPr>
      </w:pPr>
      <w:r>
        <w:rPr>
          <w:rFonts w:cs="Arial"/>
          <w:lang w:val="en-US" w:eastAsia="en-US"/>
        </w:rPr>
        <w:t xml:space="preserve">When a dataset has multiple </w:t>
      </w:r>
      <w:r w:rsidRPr="003C15DB">
        <w:rPr>
          <w:rFonts w:cs="Arial"/>
          <w:b/>
          <w:lang w:val="en-US" w:eastAsia="en-US"/>
        </w:rPr>
        <w:t>Data</w:t>
      </w:r>
      <w:r w:rsidR="00227083">
        <w:rPr>
          <w:rFonts w:cs="Arial"/>
          <w:b/>
          <w:lang w:val="en-US" w:eastAsia="en-US"/>
        </w:rPr>
        <w:t xml:space="preserve"> </w:t>
      </w:r>
      <w:r w:rsidRPr="003C15DB">
        <w:rPr>
          <w:rFonts w:cs="Arial"/>
          <w:b/>
          <w:lang w:val="en-US" w:eastAsia="en-US"/>
        </w:rPr>
        <w:t>Coverage</w:t>
      </w:r>
      <w:r>
        <w:rPr>
          <w:rFonts w:cs="Arial"/>
          <w:lang w:val="en-US" w:eastAsia="en-US"/>
        </w:rPr>
        <w:t xml:space="preserve"> features, then the </w:t>
      </w:r>
      <w:r w:rsidRPr="003C15DB">
        <w:rPr>
          <w:rFonts w:cs="Arial"/>
          <w:b/>
          <w:lang w:val="en-US" w:eastAsia="en-US"/>
        </w:rPr>
        <w:t>minimum</w:t>
      </w:r>
      <w:r w:rsidR="00227083">
        <w:rPr>
          <w:rFonts w:cs="Arial"/>
          <w:b/>
          <w:lang w:val="en-US" w:eastAsia="en-US"/>
        </w:rPr>
        <w:t xml:space="preserve"> </w:t>
      </w:r>
      <w:r w:rsidRPr="003C15DB">
        <w:rPr>
          <w:rFonts w:cs="Arial"/>
          <w:b/>
          <w:lang w:val="en-US" w:eastAsia="en-US"/>
        </w:rPr>
        <w:t>Display</w:t>
      </w:r>
      <w:r w:rsidR="00227083">
        <w:rPr>
          <w:rFonts w:cs="Arial"/>
          <w:b/>
          <w:lang w:val="en-US" w:eastAsia="en-US"/>
        </w:rPr>
        <w:t xml:space="preserve"> </w:t>
      </w:r>
      <w:r w:rsidRPr="003C15DB">
        <w:rPr>
          <w:rFonts w:cs="Arial"/>
          <w:b/>
          <w:lang w:val="en-US" w:eastAsia="en-US"/>
        </w:rPr>
        <w:t>Scale</w:t>
      </w:r>
      <w:r>
        <w:rPr>
          <w:rFonts w:cs="Arial"/>
          <w:lang w:val="en-US" w:eastAsia="en-US"/>
        </w:rPr>
        <w:t xml:space="preserve"> must be the same for all </w:t>
      </w:r>
      <w:r w:rsidRPr="003C15DB">
        <w:rPr>
          <w:rFonts w:cs="Arial"/>
          <w:b/>
          <w:lang w:val="en-US" w:eastAsia="en-US"/>
        </w:rPr>
        <w:t>Data</w:t>
      </w:r>
      <w:r w:rsidR="00227083">
        <w:rPr>
          <w:rFonts w:cs="Arial"/>
          <w:b/>
          <w:lang w:val="en-US" w:eastAsia="en-US"/>
        </w:rPr>
        <w:t xml:space="preserve"> </w:t>
      </w:r>
      <w:r w:rsidRPr="003C15DB">
        <w:rPr>
          <w:rFonts w:cs="Arial"/>
          <w:b/>
          <w:lang w:val="en-US" w:eastAsia="en-US"/>
        </w:rPr>
        <w:t xml:space="preserve">Coverage </w:t>
      </w:r>
      <w:r>
        <w:rPr>
          <w:rFonts w:cs="Arial"/>
          <w:lang w:val="en-US" w:eastAsia="en-US"/>
        </w:rPr>
        <w:t>features within the dataset</w:t>
      </w:r>
      <w:r w:rsidR="00227083">
        <w:rPr>
          <w:rFonts w:cs="Arial"/>
          <w:lang w:val="en-US" w:eastAsia="en-US"/>
        </w:rPr>
        <w:t xml:space="preserve">. The </w:t>
      </w:r>
      <w:r w:rsidR="00227083" w:rsidRPr="00227083">
        <w:rPr>
          <w:rFonts w:cs="Arial"/>
          <w:b/>
          <w:lang w:val="en-US" w:eastAsia="en-US"/>
        </w:rPr>
        <w:t>maximum Display Scale</w:t>
      </w:r>
      <w:r w:rsidR="00227083">
        <w:rPr>
          <w:rFonts w:cs="Arial"/>
          <w:lang w:val="en-US" w:eastAsia="en-US"/>
        </w:rPr>
        <w:t xml:space="preserve"> for multiple </w:t>
      </w:r>
      <w:r w:rsidR="00227083" w:rsidRPr="00227083">
        <w:rPr>
          <w:rFonts w:cs="Arial"/>
          <w:b/>
          <w:lang w:val="en-US" w:eastAsia="en-US"/>
        </w:rPr>
        <w:t>Data Coverage</w:t>
      </w:r>
      <w:r w:rsidR="00227083">
        <w:rPr>
          <w:rFonts w:cs="Arial"/>
          <w:lang w:val="en-US" w:eastAsia="en-US"/>
        </w:rPr>
        <w:t xml:space="preserve"> features within a dataset may be the same or different.</w:t>
      </w:r>
    </w:p>
    <w:p w14:paraId="53104060" w14:textId="77777777" w:rsidR="002D3850" w:rsidRPr="004B50DD" w:rsidRDefault="002D3850" w:rsidP="007E6DD0">
      <w:pPr>
        <w:pStyle w:val="Heading3"/>
        <w:rPr>
          <w:lang w:eastAsia="en-US"/>
        </w:rPr>
      </w:pPr>
      <w:bookmarkStart w:id="289" w:name="_Toc439685270"/>
      <w:r w:rsidRPr="004B50DD">
        <w:rPr>
          <w:lang w:eastAsia="en-US"/>
        </w:rPr>
        <w:t>Dataset size</w:t>
      </w:r>
      <w:bookmarkEnd w:id="289"/>
    </w:p>
    <w:p w14:paraId="31827D3E" w14:textId="77777777" w:rsidR="002D3850" w:rsidRPr="004B50DD" w:rsidRDefault="002D3850" w:rsidP="002D3850">
      <w:pPr>
        <w:pStyle w:val="Heading4"/>
        <w:numPr>
          <w:ilvl w:val="0"/>
          <w:numId w:val="0"/>
        </w:numPr>
        <w:jc w:val="both"/>
        <w:rPr>
          <w:b w:val="0"/>
          <w:lang w:eastAsia="en-US"/>
        </w:rPr>
      </w:pPr>
      <w:r w:rsidRPr="004B50DD">
        <w:rPr>
          <w:b w:val="0"/>
          <w:lang w:eastAsia="en-US"/>
        </w:rPr>
        <w:t>Datasets must not exceed 10MB.</w:t>
      </w:r>
    </w:p>
    <w:p w14:paraId="760B803F" w14:textId="77777777" w:rsidR="002D3850" w:rsidRPr="002D3850" w:rsidRDefault="002D3850" w:rsidP="002D3850">
      <w:r w:rsidRPr="004B50DD">
        <w:t>Updates should not normally be larger than 50kb and must not be larger than 200kb.</w:t>
      </w:r>
    </w:p>
    <w:p w14:paraId="7384D119" w14:textId="77777777" w:rsidR="00941F24" w:rsidRPr="00941F24" w:rsidRDefault="00941F24" w:rsidP="00941F24">
      <w:pPr>
        <w:autoSpaceDE w:val="0"/>
        <w:autoSpaceDN w:val="0"/>
        <w:adjustRightInd w:val="0"/>
        <w:spacing w:after="0" w:line="240" w:lineRule="auto"/>
        <w:rPr>
          <w:rFonts w:eastAsia="Times New Roman" w:cs="Arial"/>
          <w:lang w:eastAsia="en-GB"/>
        </w:rPr>
      </w:pPr>
    </w:p>
    <w:p w14:paraId="4956B2CE" w14:textId="77777777" w:rsidR="00AA4EEE" w:rsidRPr="00311A75" w:rsidRDefault="00AA4EEE" w:rsidP="00C53B69">
      <w:pPr>
        <w:pStyle w:val="Heading2"/>
      </w:pPr>
      <w:bookmarkStart w:id="290" w:name="_Toc439685271"/>
      <w:r w:rsidRPr="00311A75">
        <w:t>Display</w:t>
      </w:r>
      <w:r w:rsidR="004B21FD">
        <w:t xml:space="preserve"> Scale Range</w:t>
      </w:r>
      <w:bookmarkEnd w:id="290"/>
    </w:p>
    <w:p w14:paraId="1E165318" w14:textId="24D7CE5B" w:rsidR="004B21FD" w:rsidRDefault="00C34DE5" w:rsidP="00C53B69">
      <w:pPr>
        <w:rPr>
          <w:rFonts w:cs="Arial"/>
        </w:rPr>
      </w:pPr>
      <w:r>
        <w:rPr>
          <w:rFonts w:cs="Arial"/>
        </w:rPr>
        <w:t xml:space="preserve"> A scale range of a dataset is</w:t>
      </w:r>
      <w:r w:rsidR="004B21FD" w:rsidRPr="005F1EE3">
        <w:rPr>
          <w:rFonts w:cs="Arial"/>
        </w:rPr>
        <w:t xml:space="preserve"> used to indicate a r</w:t>
      </w:r>
      <w:r w:rsidR="004B21FD">
        <w:rPr>
          <w:rFonts w:cs="Arial"/>
        </w:rPr>
        <w:t xml:space="preserve">ange of scales between which a </w:t>
      </w:r>
      <w:r w:rsidR="004B21FD" w:rsidRPr="005F1EE3">
        <w:rPr>
          <w:rFonts w:cs="Arial"/>
        </w:rPr>
        <w:t>producer consi</w:t>
      </w:r>
      <w:r w:rsidR="004B21FD">
        <w:rPr>
          <w:rFonts w:cs="Arial"/>
        </w:rPr>
        <w:t>ders the data is intended for use.</w:t>
      </w:r>
      <w:r>
        <w:rPr>
          <w:rFonts w:cs="Arial"/>
        </w:rPr>
        <w:t xml:space="preserve"> (</w:t>
      </w:r>
      <w:r w:rsidR="00227083">
        <w:rPr>
          <w:rFonts w:cs="Arial"/>
        </w:rPr>
        <w:t>See</w:t>
      </w:r>
      <w:r>
        <w:rPr>
          <w:rFonts w:cs="Arial"/>
        </w:rPr>
        <w:t xml:space="preserve"> clause 4.7 for how datasets are to be loaded and unloaded </w:t>
      </w:r>
      <w:r w:rsidR="00227083">
        <w:rPr>
          <w:rFonts w:cs="Arial"/>
        </w:rPr>
        <w:t>within a navigation system</w:t>
      </w:r>
      <w:r>
        <w:rPr>
          <w:rFonts w:cs="Arial"/>
        </w:rPr>
        <w:t>)</w:t>
      </w:r>
      <w:r w:rsidR="004B21FD">
        <w:rPr>
          <w:rFonts w:cs="Arial"/>
        </w:rPr>
        <w:t xml:space="preserve"> </w:t>
      </w:r>
      <w:r w:rsidR="004B21FD" w:rsidRPr="005F1EE3">
        <w:rPr>
          <w:rFonts w:cs="Arial"/>
        </w:rPr>
        <w:t>The smallest scale is defined by the</w:t>
      </w:r>
      <w:r w:rsidR="004B21FD">
        <w:rPr>
          <w:rFonts w:cs="Arial"/>
        </w:rPr>
        <w:t xml:space="preserve"> </w:t>
      </w:r>
      <w:r w:rsidR="00FB4B49" w:rsidRPr="00FB4B49">
        <w:rPr>
          <w:rFonts w:cs="Arial"/>
          <w:b/>
        </w:rPr>
        <w:t>minimum</w:t>
      </w:r>
      <w:r w:rsidR="00227083">
        <w:rPr>
          <w:rFonts w:cs="Arial"/>
          <w:b/>
        </w:rPr>
        <w:t xml:space="preserve"> </w:t>
      </w:r>
      <w:r w:rsidR="00FB4B49" w:rsidRPr="00FB4B49">
        <w:rPr>
          <w:rFonts w:cs="Arial"/>
          <w:b/>
        </w:rPr>
        <w:t>Display</w:t>
      </w:r>
      <w:r w:rsidR="00227083">
        <w:rPr>
          <w:rFonts w:cs="Arial"/>
          <w:b/>
        </w:rPr>
        <w:t xml:space="preserve"> </w:t>
      </w:r>
      <w:r w:rsidR="00FB4B49" w:rsidRPr="00FB4B49">
        <w:rPr>
          <w:rFonts w:cs="Arial"/>
          <w:b/>
        </w:rPr>
        <w:t>Scale</w:t>
      </w:r>
      <w:r w:rsidR="00FB4B49">
        <w:rPr>
          <w:rFonts w:cs="Arial"/>
        </w:rPr>
        <w:t xml:space="preserve"> </w:t>
      </w:r>
      <w:r w:rsidR="004B21FD">
        <w:rPr>
          <w:rFonts w:cs="Arial"/>
        </w:rPr>
        <w:t xml:space="preserve">and the </w:t>
      </w:r>
      <w:r w:rsidR="004B21FD" w:rsidRPr="005F1EE3">
        <w:rPr>
          <w:rFonts w:cs="Arial"/>
        </w:rPr>
        <w:t>largest scale by the</w:t>
      </w:r>
      <w:r w:rsidR="00FB4B49">
        <w:rPr>
          <w:rFonts w:cs="Arial"/>
        </w:rPr>
        <w:t xml:space="preserve"> </w:t>
      </w:r>
      <w:r w:rsidR="00FB4B49" w:rsidRPr="00FB4B49">
        <w:rPr>
          <w:rFonts w:cs="Arial"/>
          <w:b/>
        </w:rPr>
        <w:t>maximum</w:t>
      </w:r>
      <w:r w:rsidR="00227083">
        <w:rPr>
          <w:rFonts w:cs="Arial"/>
          <w:b/>
        </w:rPr>
        <w:t xml:space="preserve"> </w:t>
      </w:r>
      <w:r w:rsidR="00FB4B49" w:rsidRPr="00FB4B49">
        <w:rPr>
          <w:rFonts w:cs="Arial"/>
          <w:b/>
        </w:rPr>
        <w:t>Display</w:t>
      </w:r>
      <w:r w:rsidR="00227083">
        <w:rPr>
          <w:rFonts w:cs="Arial"/>
          <w:b/>
        </w:rPr>
        <w:t xml:space="preserve"> </w:t>
      </w:r>
      <w:r w:rsidR="00FB4B49" w:rsidRPr="00FB4B49">
        <w:rPr>
          <w:rFonts w:cs="Arial"/>
          <w:b/>
        </w:rPr>
        <w:t>Scale</w:t>
      </w:r>
      <w:r w:rsidR="004B21FD">
        <w:rPr>
          <w:rFonts w:cs="Arial"/>
        </w:rPr>
        <w:t>. These scales must be set at one of the scales specified in clause 3 (spatial resolutions).</w:t>
      </w:r>
    </w:p>
    <w:p w14:paraId="4F55A82E" w14:textId="6475A011" w:rsidR="004F269C" w:rsidRDefault="004F269C" w:rsidP="00C53B69">
      <w:pPr>
        <w:rPr>
          <w:rFonts w:cs="Arial"/>
        </w:rPr>
      </w:pPr>
      <w:r w:rsidRPr="004F269C">
        <w:rPr>
          <w:rFonts w:cs="Arial"/>
        </w:rPr>
        <w:t xml:space="preserve">When </w:t>
      </w:r>
      <w:r w:rsidR="00227083">
        <w:rPr>
          <w:rFonts w:cs="Arial"/>
        </w:rPr>
        <w:t>the systems</w:t>
      </w:r>
      <w:r w:rsidRPr="004F269C">
        <w:rPr>
          <w:rFonts w:cs="Arial"/>
        </w:rPr>
        <w:t xml:space="preserve"> viewing scale is smaller than the value indicated by </w:t>
      </w:r>
      <w:r w:rsidRPr="004F269C">
        <w:rPr>
          <w:rFonts w:cs="Arial"/>
          <w:b/>
        </w:rPr>
        <w:t>minimum display scale</w:t>
      </w:r>
      <w:r w:rsidRPr="004F269C">
        <w:rPr>
          <w:rFonts w:cs="Arial"/>
        </w:rPr>
        <w:t xml:space="preserve">, features within the </w:t>
      </w:r>
      <w:r w:rsidRPr="004F269C">
        <w:rPr>
          <w:rFonts w:cs="Arial"/>
          <w:b/>
        </w:rPr>
        <w:t>Data Coverage</w:t>
      </w:r>
      <w:r w:rsidRPr="004F269C">
        <w:rPr>
          <w:rFonts w:cs="Arial"/>
        </w:rPr>
        <w:t xml:space="preserve"> feature are not displayed, except where the SENC does not contain a dataset covering the area at a smaller scale, in which case the dataset will be displayed at all smaller scales.  When the viewing scale is larger than the value indicated by </w:t>
      </w:r>
      <w:r w:rsidRPr="004F269C">
        <w:rPr>
          <w:rFonts w:cs="Arial"/>
          <w:b/>
        </w:rPr>
        <w:t>maximum display scale</w:t>
      </w:r>
      <w:r w:rsidRPr="004F269C">
        <w:rPr>
          <w:rFonts w:cs="Arial"/>
        </w:rPr>
        <w:t xml:space="preserve">, features within the </w:t>
      </w:r>
      <w:r w:rsidRPr="004F269C">
        <w:rPr>
          <w:rFonts w:cs="Arial"/>
          <w:b/>
        </w:rPr>
        <w:t>Data Coverage</w:t>
      </w:r>
      <w:r w:rsidRPr="004F269C">
        <w:rPr>
          <w:rFonts w:cs="Arial"/>
        </w:rPr>
        <w:t xml:space="preserve"> feature are displayed with over-scale indications.  </w:t>
      </w:r>
    </w:p>
    <w:p w14:paraId="32A2CEE8" w14:textId="77777777" w:rsidR="004F269C" w:rsidRDefault="004F269C" w:rsidP="00C53B69">
      <w:pPr>
        <w:rPr>
          <w:rFonts w:cs="Arial"/>
        </w:rPr>
      </w:pPr>
    </w:p>
    <w:p w14:paraId="7B24D708" w14:textId="0F7F819C" w:rsidR="00126A2C" w:rsidRPr="00126A2C" w:rsidRDefault="003B26B2" w:rsidP="00C53B69">
      <w:pPr>
        <w:pStyle w:val="Heading2"/>
      </w:pPr>
      <w:bookmarkStart w:id="291" w:name="_Toc439685272"/>
      <w:r>
        <w:t>Dataset Loading</w:t>
      </w:r>
      <w:r w:rsidR="00352BAA">
        <w:t xml:space="preserve"> and Unloading</w:t>
      </w:r>
      <w:bookmarkEnd w:id="291"/>
    </w:p>
    <w:p w14:paraId="2C4A26CE" w14:textId="2BCB76DB" w:rsidR="00E81120" w:rsidRDefault="00126A2C" w:rsidP="00C53B69">
      <w:pPr>
        <w:rPr>
          <w:rFonts w:cs="Arial"/>
          <w:lang w:val="en-AU"/>
        </w:rPr>
      </w:pPr>
      <w:r w:rsidRPr="00126A2C">
        <w:rPr>
          <w:rFonts w:cs="Arial"/>
        </w:rPr>
        <w:t xml:space="preserve">A new </w:t>
      </w:r>
      <w:r>
        <w:rPr>
          <w:rFonts w:cs="Arial"/>
        </w:rPr>
        <w:t>algorithm</w:t>
      </w:r>
      <w:r w:rsidRPr="00126A2C">
        <w:rPr>
          <w:rFonts w:cs="Arial"/>
        </w:rPr>
        <w:t xml:space="preserve"> based on producer defined </w:t>
      </w:r>
      <w:r w:rsidR="00227083">
        <w:rPr>
          <w:rFonts w:cs="Arial"/>
        </w:rPr>
        <w:t xml:space="preserve">dataset </w:t>
      </w:r>
      <w:r w:rsidRPr="00126A2C">
        <w:rPr>
          <w:rFonts w:cs="Arial"/>
        </w:rPr>
        <w:t xml:space="preserve">display scales (minimum and maximum) </w:t>
      </w:r>
      <w:r>
        <w:rPr>
          <w:rFonts w:cs="Arial"/>
        </w:rPr>
        <w:t xml:space="preserve">for dataset loading and unloading </w:t>
      </w:r>
      <w:r w:rsidR="00227083">
        <w:rPr>
          <w:rFonts w:cs="Arial"/>
        </w:rPr>
        <w:t xml:space="preserve">within a navigation system </w:t>
      </w:r>
      <w:r>
        <w:rPr>
          <w:rFonts w:cs="Arial"/>
        </w:rPr>
        <w:t>is prescribed in S-101</w:t>
      </w:r>
      <w:r w:rsidR="00227083">
        <w:rPr>
          <w:rFonts w:cs="Arial"/>
        </w:rPr>
        <w:t xml:space="preserve"> in order for the appropriate ENC to be viewed at the mariner’s selected viewing scale</w:t>
      </w:r>
      <w:r w:rsidRPr="00126A2C">
        <w:rPr>
          <w:rFonts w:cs="Arial"/>
        </w:rPr>
        <w:t xml:space="preserve">. This will simplify the process for </w:t>
      </w:r>
      <w:r w:rsidR="00227083">
        <w:rPr>
          <w:rFonts w:cs="Arial"/>
        </w:rPr>
        <w:t>navigation systems</w:t>
      </w:r>
      <w:r w:rsidRPr="00126A2C">
        <w:rPr>
          <w:rFonts w:cs="Arial"/>
        </w:rPr>
        <w:t xml:space="preserve">, giving clear and concise rules on how and when data is loaded and unloaded. The concept of navigation purpose </w:t>
      </w:r>
      <w:r>
        <w:rPr>
          <w:rFonts w:cs="Arial"/>
        </w:rPr>
        <w:t>is</w:t>
      </w:r>
      <w:r w:rsidRPr="00126A2C">
        <w:rPr>
          <w:rFonts w:cs="Arial"/>
        </w:rPr>
        <w:t xml:space="preserve"> restricted for use in presenting ENCs in a visual catalogue</w:t>
      </w:r>
      <w:r w:rsidR="00227083">
        <w:rPr>
          <w:rFonts w:cs="Arial"/>
        </w:rPr>
        <w:t xml:space="preserve"> and must not be used for determining with dataset should be displayed.</w:t>
      </w:r>
      <w:r w:rsidR="009755A1">
        <w:rPr>
          <w:rFonts w:cs="Arial"/>
          <w:lang w:val="en-AU"/>
        </w:rPr>
        <w:t xml:space="preserve">  </w:t>
      </w:r>
    </w:p>
    <w:p w14:paraId="33BF7C30" w14:textId="77777777" w:rsidR="00A76FDC" w:rsidRDefault="00E81120" w:rsidP="00E81120">
      <w:pPr>
        <w:pStyle w:val="Heading3"/>
      </w:pPr>
      <w:bookmarkStart w:id="292" w:name="_Toc439685273"/>
      <w:r>
        <w:t>Dataset Loading and Unloading Algorithm</w:t>
      </w:r>
      <w:bookmarkEnd w:id="292"/>
    </w:p>
    <w:p w14:paraId="540BFEA0" w14:textId="2F810300" w:rsidR="001C5608" w:rsidRDefault="00E81120" w:rsidP="00E81120">
      <w:pPr>
        <w:rPr>
          <w:rFonts w:cs="Arial"/>
        </w:rPr>
      </w:pPr>
      <w:r>
        <w:rPr>
          <w:rFonts w:cs="Arial"/>
        </w:rPr>
        <w:t xml:space="preserve">This clause defines the dataset loading and unloading algorithm for use </w:t>
      </w:r>
      <w:r w:rsidR="00227083">
        <w:rPr>
          <w:rFonts w:cs="Arial"/>
        </w:rPr>
        <w:t>within navigation systems</w:t>
      </w:r>
      <w:r>
        <w:rPr>
          <w:rFonts w:cs="Arial"/>
        </w:rPr>
        <w:t xml:space="preserve">.  </w:t>
      </w:r>
    </w:p>
    <w:p w14:paraId="6B341B03" w14:textId="660706BC" w:rsidR="00E81120" w:rsidRDefault="001C5608" w:rsidP="00E81120">
      <w:pPr>
        <w:rPr>
          <w:rFonts w:cs="Arial"/>
        </w:rPr>
      </w:pPr>
      <w:r>
        <w:rPr>
          <w:rFonts w:cs="Arial"/>
        </w:rPr>
        <w:br w:type="page"/>
      </w:r>
      <w:r w:rsidR="00F67641">
        <w:rPr>
          <w:rFonts w:cs="Arial"/>
          <w:noProof/>
          <w:lang w:val="en-US" w:eastAsia="en-US"/>
        </w:rPr>
        <w:lastRenderedPageBreak/>
        <w:drawing>
          <wp:inline distT="0" distB="0" distL="0" distR="0" wp14:anchorId="369A3F14" wp14:editId="5E4A55E3">
            <wp:extent cx="5770880" cy="4498975"/>
            <wp:effectExtent l="0" t="0" r="127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Loading and Unloading.jpg"/>
                    <pic:cNvPicPr/>
                  </pic:nvPicPr>
                  <pic:blipFill>
                    <a:blip r:embed="rId20">
                      <a:extLst>
                        <a:ext uri="{28A0092B-C50C-407E-A947-70E740481C1C}">
                          <a14:useLocalDpi xmlns:a14="http://schemas.microsoft.com/office/drawing/2010/main" val="0"/>
                        </a:ext>
                      </a:extLst>
                    </a:blip>
                    <a:stretch>
                      <a:fillRect/>
                    </a:stretch>
                  </pic:blipFill>
                  <pic:spPr>
                    <a:xfrm>
                      <a:off x="0" y="0"/>
                      <a:ext cx="5770880" cy="4498975"/>
                    </a:xfrm>
                    <a:prstGeom prst="rect">
                      <a:avLst/>
                    </a:prstGeom>
                  </pic:spPr>
                </pic:pic>
              </a:graphicData>
            </a:graphic>
          </wp:inline>
        </w:drawing>
      </w:r>
    </w:p>
    <w:p w14:paraId="4CC75016" w14:textId="290CB31F" w:rsidR="00E81120" w:rsidRDefault="00E81120" w:rsidP="00E81120">
      <w:pPr>
        <w:pStyle w:val="Caption"/>
        <w:jc w:val="center"/>
      </w:pPr>
      <w:r>
        <w:t xml:space="preserve">Figure </w:t>
      </w:r>
      <w:r>
        <w:fldChar w:fldCharType="begin"/>
      </w:r>
      <w:r>
        <w:instrText xml:space="preserve"> SEQ Figure \* ARABIC </w:instrText>
      </w:r>
      <w:r>
        <w:fldChar w:fldCharType="separate"/>
      </w:r>
      <w:r w:rsidR="00F72996">
        <w:rPr>
          <w:noProof/>
        </w:rPr>
        <w:t>7</w:t>
      </w:r>
      <w:r>
        <w:fldChar w:fldCharType="end"/>
      </w:r>
      <w:r>
        <w:t xml:space="preserve"> - Data Loading and Unloading Algorithm</w:t>
      </w:r>
    </w:p>
    <w:p w14:paraId="155839CE" w14:textId="77777777" w:rsidR="00E81120" w:rsidRPr="000E1DFD" w:rsidRDefault="00E81120" w:rsidP="00E81120"/>
    <w:p w14:paraId="74AE5732" w14:textId="0D8268B0" w:rsidR="00E81120" w:rsidRPr="004B21FD" w:rsidRDefault="001C5608" w:rsidP="00E81120">
      <w:pPr>
        <w:rPr>
          <w:rFonts w:cs="Arial"/>
        </w:rPr>
      </w:pPr>
      <w:r>
        <w:rPr>
          <w:rFonts w:cs="Arial"/>
        </w:rPr>
        <w:t>In order f</w:t>
      </w:r>
      <w:r w:rsidR="00227083">
        <w:rPr>
          <w:rFonts w:cs="Arial"/>
        </w:rPr>
        <w:t>or systems</w:t>
      </w:r>
      <w:r>
        <w:rPr>
          <w:rFonts w:cs="Arial"/>
        </w:rPr>
        <w:t xml:space="preserve"> to properly load and unload data as the mariner is zooming in and out using the </w:t>
      </w:r>
      <w:r w:rsidR="00227083">
        <w:rPr>
          <w:rFonts w:cs="Arial"/>
        </w:rPr>
        <w:t xml:space="preserve">mariner’s selected viewing scale (MSVS) </w:t>
      </w:r>
      <w:r>
        <w:rPr>
          <w:rFonts w:cs="Arial"/>
        </w:rPr>
        <w:t xml:space="preserve">the following algorithm must be used. </w:t>
      </w:r>
    </w:p>
    <w:p w14:paraId="5F53FE51" w14:textId="77777777" w:rsidR="00E81120" w:rsidRPr="004B21FD" w:rsidRDefault="009755A1" w:rsidP="00D21EB0">
      <w:pPr>
        <w:numPr>
          <w:ilvl w:val="0"/>
          <w:numId w:val="25"/>
        </w:numPr>
        <w:rPr>
          <w:rFonts w:cs="Arial"/>
        </w:rPr>
      </w:pPr>
      <w:r>
        <w:rPr>
          <w:rFonts w:cs="Arial"/>
        </w:rPr>
        <w:t xml:space="preserve">1. </w:t>
      </w:r>
      <w:r w:rsidR="00E81120" w:rsidRPr="004B21FD">
        <w:rPr>
          <w:rFonts w:cs="Arial"/>
        </w:rPr>
        <w:t>Create selection List</w:t>
      </w:r>
    </w:p>
    <w:p w14:paraId="34504BA8" w14:textId="4A4453EC" w:rsidR="00E81120" w:rsidRPr="004B21FD" w:rsidRDefault="00E81120" w:rsidP="00E81120">
      <w:pPr>
        <w:pStyle w:val="ListParagraph"/>
        <w:spacing w:after="200" w:line="276" w:lineRule="auto"/>
        <w:rPr>
          <w:rFonts w:cs="Arial"/>
        </w:rPr>
      </w:pPr>
      <w:proofErr w:type="gramStart"/>
      <w:r>
        <w:rPr>
          <w:rFonts w:cs="Arial"/>
        </w:rPr>
        <w:t>a</w:t>
      </w:r>
      <w:proofErr w:type="gramEnd"/>
      <w:r>
        <w:rPr>
          <w:rFonts w:cs="Arial"/>
        </w:rPr>
        <w:t>.</w:t>
      </w:r>
      <w:r>
        <w:rPr>
          <w:rFonts w:cs="Arial"/>
        </w:rPr>
        <w:tab/>
        <w:t xml:space="preserve"> </w:t>
      </w:r>
      <w:r w:rsidRPr="004B21FD">
        <w:rPr>
          <w:rFonts w:cs="Arial"/>
        </w:rPr>
        <w:t xml:space="preserve">All </w:t>
      </w:r>
      <w:r w:rsidRPr="004B21FD">
        <w:rPr>
          <w:rFonts w:cs="Arial"/>
          <w:b/>
        </w:rPr>
        <w:t>Data</w:t>
      </w:r>
      <w:r w:rsidR="00227083">
        <w:rPr>
          <w:rFonts w:cs="Arial"/>
          <w:b/>
        </w:rPr>
        <w:t xml:space="preserve"> </w:t>
      </w:r>
      <w:r w:rsidRPr="004B21FD">
        <w:rPr>
          <w:rFonts w:cs="Arial"/>
          <w:b/>
        </w:rPr>
        <w:t>Coverage</w:t>
      </w:r>
      <w:r w:rsidRPr="004B21FD">
        <w:rPr>
          <w:rFonts w:cs="Arial"/>
        </w:rPr>
        <w:t xml:space="preserve"> areas within the graphics window within scale range (covered by the MSVS) are firstly ordered by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r w:rsidRPr="004B21FD">
        <w:rPr>
          <w:rFonts w:cs="Arial"/>
        </w:rPr>
        <w:t xml:space="preserve"> and secondly by the largest percentage of coverage if </w:t>
      </w:r>
      <w:r>
        <w:rPr>
          <w:rFonts w:cs="Arial"/>
          <w:b/>
        </w:rPr>
        <w:t>D</w:t>
      </w:r>
      <w:r w:rsidRPr="004B21FD">
        <w:rPr>
          <w:rFonts w:cs="Arial"/>
          <w:b/>
        </w:rPr>
        <w:t>ata</w:t>
      </w:r>
      <w:r w:rsidR="00227083">
        <w:rPr>
          <w:rFonts w:cs="Arial"/>
          <w:b/>
        </w:rPr>
        <w:t xml:space="preserve"> </w:t>
      </w:r>
      <w:r w:rsidRPr="004B21FD">
        <w:rPr>
          <w:rFonts w:cs="Arial"/>
          <w:b/>
        </w:rPr>
        <w:t>Coverage</w:t>
      </w:r>
      <w:r w:rsidRPr="004B21FD">
        <w:rPr>
          <w:rFonts w:cs="Arial"/>
        </w:rPr>
        <w:t xml:space="preserve"> are</w:t>
      </w:r>
      <w:r>
        <w:rPr>
          <w:rFonts w:cs="Arial"/>
        </w:rPr>
        <w:t xml:space="preserve">as have the same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p>
    <w:p w14:paraId="07734AE5" w14:textId="20AF28CC" w:rsidR="00E81120" w:rsidRPr="004B21FD" w:rsidRDefault="00E81120" w:rsidP="00E81120">
      <w:pPr>
        <w:pStyle w:val="ListParagraph"/>
        <w:spacing w:after="200" w:line="276" w:lineRule="auto"/>
        <w:ind w:left="680"/>
        <w:rPr>
          <w:rFonts w:cs="Arial"/>
        </w:rPr>
      </w:pPr>
      <w:r>
        <w:rPr>
          <w:rFonts w:cs="Arial"/>
        </w:rPr>
        <w:t xml:space="preserve">b. </w:t>
      </w:r>
      <w:r>
        <w:rPr>
          <w:rFonts w:cs="Arial"/>
        </w:rPr>
        <w:tab/>
      </w:r>
      <w:r w:rsidRPr="004B21FD">
        <w:rPr>
          <w:rFonts w:cs="Arial"/>
        </w:rPr>
        <w:t xml:space="preserve">All other smaller scale </w:t>
      </w:r>
      <w:r w:rsidRPr="004B21FD">
        <w:rPr>
          <w:rFonts w:cs="Arial"/>
          <w:b/>
        </w:rPr>
        <w:t>Data</w:t>
      </w:r>
      <w:r w:rsidR="00227083">
        <w:rPr>
          <w:rFonts w:cs="Arial"/>
          <w:b/>
        </w:rPr>
        <w:t xml:space="preserve"> </w:t>
      </w:r>
      <w:r w:rsidRPr="004B21FD">
        <w:rPr>
          <w:rFonts w:cs="Arial"/>
          <w:b/>
        </w:rPr>
        <w:t>Coverage</w:t>
      </w:r>
      <w:r w:rsidRPr="004B21FD">
        <w:rPr>
          <w:rFonts w:cs="Arial"/>
        </w:rPr>
        <w:t xml:space="preserve"> areas within the graphics window are firstly ordered by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r w:rsidRPr="004B21FD">
        <w:rPr>
          <w:rFonts w:cs="Arial"/>
        </w:rPr>
        <w:t xml:space="preserve"> and secondly by the largest percentage of coverage if </w:t>
      </w:r>
      <w:r w:rsidRPr="004B21FD">
        <w:rPr>
          <w:rFonts w:cs="Arial"/>
          <w:b/>
        </w:rPr>
        <w:t>Data</w:t>
      </w:r>
      <w:r w:rsidR="00227083">
        <w:rPr>
          <w:rFonts w:cs="Arial"/>
          <w:b/>
        </w:rPr>
        <w:t xml:space="preserve"> </w:t>
      </w:r>
      <w:r w:rsidRPr="004B21FD">
        <w:rPr>
          <w:rFonts w:cs="Arial"/>
          <w:b/>
        </w:rPr>
        <w:t>Coverage</w:t>
      </w:r>
      <w:r w:rsidRPr="004B21FD">
        <w:rPr>
          <w:rFonts w:cs="Arial"/>
        </w:rPr>
        <w:t xml:space="preserve"> areas have the same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p>
    <w:p w14:paraId="6D0CE504" w14:textId="31CC44E1" w:rsidR="00E81120" w:rsidRPr="004B21FD" w:rsidRDefault="00E81120" w:rsidP="00E81120">
      <w:pPr>
        <w:pStyle w:val="ListParagraph"/>
        <w:spacing w:after="200" w:line="276" w:lineRule="auto"/>
        <w:ind w:left="680"/>
        <w:rPr>
          <w:rFonts w:cs="Arial"/>
        </w:rPr>
      </w:pPr>
      <w:r>
        <w:rPr>
          <w:rFonts w:cs="Arial"/>
        </w:rPr>
        <w:t xml:space="preserve">c. </w:t>
      </w:r>
      <w:r>
        <w:rPr>
          <w:rFonts w:cs="Arial"/>
        </w:rPr>
        <w:tab/>
      </w:r>
      <w:r w:rsidRPr="004B21FD">
        <w:rPr>
          <w:rFonts w:cs="Arial"/>
        </w:rPr>
        <w:t xml:space="preserve">The display order is from the smallest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r w:rsidRPr="004B21FD">
        <w:rPr>
          <w:rFonts w:cs="Arial"/>
        </w:rPr>
        <w:t xml:space="preserve"> to the largest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proofErr w:type="gramStart"/>
      <w:r w:rsidRPr="004B21FD">
        <w:rPr>
          <w:rFonts w:cs="Arial"/>
          <w:b/>
        </w:rPr>
        <w:t>Scale</w:t>
      </w:r>
      <w:r>
        <w:rPr>
          <w:rFonts w:cs="Arial"/>
        </w:rPr>
        <w:t xml:space="preserve">, </w:t>
      </w:r>
      <w:r w:rsidR="00492EEB">
        <w:rPr>
          <w:rFonts w:cs="Arial" w:hint="eastAsia"/>
        </w:rPr>
        <w:t>that</w:t>
      </w:r>
      <w:proofErr w:type="gramEnd"/>
      <w:r w:rsidR="00492EEB">
        <w:rPr>
          <w:rFonts w:cs="Arial" w:hint="eastAsia"/>
        </w:rPr>
        <w:t xml:space="preserve"> is</w:t>
      </w:r>
      <w:r>
        <w:rPr>
          <w:rFonts w:cs="Arial"/>
        </w:rPr>
        <w:t xml:space="preserve"> the </w:t>
      </w:r>
      <w:r w:rsidRPr="004B21FD">
        <w:rPr>
          <w:rFonts w:cs="Arial"/>
          <w:b/>
        </w:rPr>
        <w:t>Data</w:t>
      </w:r>
      <w:r w:rsidR="00227083">
        <w:rPr>
          <w:rFonts w:cs="Arial"/>
          <w:b/>
        </w:rPr>
        <w:t xml:space="preserve"> </w:t>
      </w:r>
      <w:r w:rsidRPr="004B21FD">
        <w:rPr>
          <w:rFonts w:cs="Arial"/>
          <w:b/>
        </w:rPr>
        <w:t>Coverage</w:t>
      </w:r>
      <w:r w:rsidRPr="004B21FD">
        <w:rPr>
          <w:rFonts w:cs="Arial"/>
        </w:rPr>
        <w:t xml:space="preserve"> area with largest </w:t>
      </w:r>
      <w:r w:rsidRPr="004B21FD">
        <w:rPr>
          <w:rFonts w:cs="Arial"/>
          <w:b/>
        </w:rPr>
        <w:t>maximum</w:t>
      </w:r>
      <w:r w:rsidR="00227083">
        <w:rPr>
          <w:rFonts w:cs="Arial"/>
          <w:b/>
        </w:rPr>
        <w:t xml:space="preserve"> </w:t>
      </w:r>
      <w:r w:rsidRPr="004B21FD">
        <w:rPr>
          <w:rFonts w:cs="Arial"/>
          <w:b/>
        </w:rPr>
        <w:t>Display</w:t>
      </w:r>
      <w:r w:rsidR="00227083">
        <w:rPr>
          <w:rFonts w:cs="Arial"/>
          <w:b/>
        </w:rPr>
        <w:t xml:space="preserve"> </w:t>
      </w:r>
      <w:r w:rsidRPr="004B21FD">
        <w:rPr>
          <w:rFonts w:cs="Arial"/>
          <w:b/>
        </w:rPr>
        <w:t>Scale</w:t>
      </w:r>
      <w:r w:rsidRPr="004B21FD">
        <w:rPr>
          <w:rFonts w:cs="Arial"/>
        </w:rPr>
        <w:t xml:space="preserve"> will be displayed with the highest priority</w:t>
      </w:r>
    </w:p>
    <w:p w14:paraId="22BAC2A4" w14:textId="5D29039A" w:rsidR="00E81120" w:rsidRPr="004B21FD" w:rsidRDefault="009755A1" w:rsidP="009755A1">
      <w:pPr>
        <w:ind w:left="340"/>
        <w:rPr>
          <w:rFonts w:cs="Arial"/>
        </w:rPr>
      </w:pPr>
      <w:r>
        <w:rPr>
          <w:rFonts w:cs="Arial"/>
        </w:rPr>
        <w:t xml:space="preserve">2. </w:t>
      </w:r>
      <w:r>
        <w:rPr>
          <w:rFonts w:cs="Arial"/>
        </w:rPr>
        <w:tab/>
      </w:r>
      <w:r w:rsidR="00E81120" w:rsidRPr="004B21FD">
        <w:rPr>
          <w:rFonts w:cs="Arial"/>
        </w:rPr>
        <w:t xml:space="preserve">If the MSVS is larger than the </w:t>
      </w:r>
      <w:r w:rsidR="00E81120" w:rsidRPr="004B21FD">
        <w:rPr>
          <w:rFonts w:cs="Arial"/>
          <w:b/>
        </w:rPr>
        <w:t>maximum</w:t>
      </w:r>
      <w:r w:rsidR="00227083">
        <w:rPr>
          <w:rFonts w:cs="Arial"/>
          <w:b/>
        </w:rPr>
        <w:t xml:space="preserve"> </w:t>
      </w:r>
      <w:r w:rsidR="00E81120" w:rsidRPr="004B21FD">
        <w:rPr>
          <w:rFonts w:cs="Arial"/>
          <w:b/>
        </w:rPr>
        <w:t>Display</w:t>
      </w:r>
      <w:r w:rsidR="00227083">
        <w:rPr>
          <w:rFonts w:cs="Arial"/>
          <w:b/>
        </w:rPr>
        <w:t xml:space="preserve"> </w:t>
      </w:r>
      <w:r w:rsidR="00E81120" w:rsidRPr="004B21FD">
        <w:rPr>
          <w:rFonts w:cs="Arial"/>
          <w:b/>
        </w:rPr>
        <w:t>Scale</w:t>
      </w:r>
      <w:r w:rsidR="00E81120" w:rsidRPr="004B21FD">
        <w:rPr>
          <w:rFonts w:cs="Arial"/>
        </w:rPr>
        <w:t xml:space="preserve"> of an area within the window, turn on </w:t>
      </w:r>
      <w:proofErr w:type="spellStart"/>
      <w:r w:rsidR="00E81120" w:rsidRPr="004B21FD">
        <w:rPr>
          <w:rFonts w:cs="Arial"/>
        </w:rPr>
        <w:t>overscale</w:t>
      </w:r>
      <w:proofErr w:type="spellEnd"/>
      <w:r w:rsidR="00E81120" w:rsidRPr="004B21FD">
        <w:rPr>
          <w:rFonts w:cs="Arial"/>
        </w:rPr>
        <w:t xml:space="preserve"> indication.</w:t>
      </w:r>
    </w:p>
    <w:p w14:paraId="71C9CE8A" w14:textId="047B34DF" w:rsidR="00E81120" w:rsidRPr="004B21FD" w:rsidRDefault="009755A1" w:rsidP="009755A1">
      <w:pPr>
        <w:ind w:left="340"/>
        <w:rPr>
          <w:rFonts w:cs="Arial"/>
        </w:rPr>
      </w:pPr>
      <w:r>
        <w:rPr>
          <w:rFonts w:cs="Arial"/>
        </w:rPr>
        <w:t>3.</w:t>
      </w:r>
      <w:r>
        <w:rPr>
          <w:rFonts w:cs="Arial"/>
        </w:rPr>
        <w:tab/>
      </w:r>
      <w:r w:rsidR="00E81120" w:rsidRPr="004B21FD">
        <w:rPr>
          <w:rFonts w:cs="Arial"/>
        </w:rPr>
        <w:t xml:space="preserve">If the mariner selects an individual dataset to load it must be displayed at its </w:t>
      </w:r>
      <w:r w:rsidR="00E81120" w:rsidRPr="00227083">
        <w:rPr>
          <w:rFonts w:cs="Arial"/>
          <w:b/>
        </w:rPr>
        <w:t>maximum</w:t>
      </w:r>
      <w:r w:rsidR="00227083">
        <w:rPr>
          <w:rFonts w:cs="Arial"/>
          <w:b/>
        </w:rPr>
        <w:t xml:space="preserve"> </w:t>
      </w:r>
      <w:r w:rsidR="00E81120" w:rsidRPr="00227083">
        <w:rPr>
          <w:rFonts w:cs="Arial"/>
          <w:b/>
        </w:rPr>
        <w:t>Display</w:t>
      </w:r>
      <w:r w:rsidR="00227083">
        <w:rPr>
          <w:rFonts w:cs="Arial"/>
          <w:b/>
        </w:rPr>
        <w:t xml:space="preserve"> </w:t>
      </w:r>
      <w:proofErr w:type="gramStart"/>
      <w:r w:rsidR="00E81120" w:rsidRPr="00227083">
        <w:rPr>
          <w:rFonts w:cs="Arial"/>
          <w:b/>
        </w:rPr>
        <w:t>Scale</w:t>
      </w:r>
      <w:r w:rsidR="00E81120" w:rsidRPr="004B21FD">
        <w:rPr>
          <w:rFonts w:cs="Arial"/>
        </w:rPr>
        <w:t xml:space="preserve">, </w:t>
      </w:r>
      <w:r w:rsidR="00492EEB">
        <w:rPr>
          <w:rFonts w:cs="Arial" w:hint="eastAsia"/>
        </w:rPr>
        <w:t>that</w:t>
      </w:r>
      <w:proofErr w:type="gramEnd"/>
      <w:r w:rsidR="00492EEB">
        <w:rPr>
          <w:rFonts w:cs="Arial" w:hint="eastAsia"/>
        </w:rPr>
        <w:t xml:space="preserve"> is</w:t>
      </w:r>
      <w:r w:rsidR="00E81120" w:rsidRPr="004B21FD">
        <w:rPr>
          <w:rFonts w:cs="Arial"/>
        </w:rPr>
        <w:t xml:space="preserve"> MSVS is set to the </w:t>
      </w:r>
      <w:r w:rsidR="00E81120" w:rsidRPr="004B21FD">
        <w:rPr>
          <w:rFonts w:cs="Arial"/>
          <w:b/>
        </w:rPr>
        <w:t>maximum</w:t>
      </w:r>
      <w:r w:rsidR="00227083">
        <w:rPr>
          <w:rFonts w:cs="Arial"/>
          <w:b/>
        </w:rPr>
        <w:t xml:space="preserve"> </w:t>
      </w:r>
      <w:r w:rsidR="00E81120" w:rsidRPr="004B21FD">
        <w:rPr>
          <w:rFonts w:cs="Arial"/>
          <w:b/>
        </w:rPr>
        <w:t>Display</w:t>
      </w:r>
      <w:r w:rsidR="00227083">
        <w:rPr>
          <w:rFonts w:cs="Arial"/>
          <w:b/>
        </w:rPr>
        <w:t xml:space="preserve"> </w:t>
      </w:r>
      <w:r w:rsidR="00E81120" w:rsidRPr="004B21FD">
        <w:rPr>
          <w:rFonts w:cs="Arial"/>
          <w:b/>
        </w:rPr>
        <w:t>Scale</w:t>
      </w:r>
      <w:r w:rsidR="00E81120" w:rsidRPr="004B21FD">
        <w:rPr>
          <w:rFonts w:cs="Arial"/>
        </w:rPr>
        <w:t xml:space="preserve"> of the selected dataset, and then the algorithm is used to fill the graphics window.</w:t>
      </w:r>
    </w:p>
    <w:p w14:paraId="6605707A" w14:textId="2A345DB6" w:rsidR="001C5608" w:rsidRDefault="009755A1" w:rsidP="001C5608">
      <w:r>
        <w:lastRenderedPageBreak/>
        <w:t>The example</w:t>
      </w:r>
      <w:r w:rsidR="001C5608">
        <w:t xml:space="preserve"> below works through four scenarios and uses four different types of </w:t>
      </w:r>
      <w:r w:rsidR="001C5608" w:rsidRPr="00A91C35">
        <w:rPr>
          <w:b/>
        </w:rPr>
        <w:t>Data</w:t>
      </w:r>
      <w:r w:rsidR="00227083">
        <w:rPr>
          <w:b/>
        </w:rPr>
        <w:t xml:space="preserve"> </w:t>
      </w:r>
      <w:r w:rsidR="001C5608" w:rsidRPr="00A91C35">
        <w:rPr>
          <w:b/>
        </w:rPr>
        <w:t>Coverage</w:t>
      </w:r>
      <w:r w:rsidR="001C5608">
        <w:t xml:space="preserve"> with different </w:t>
      </w:r>
      <w:r w:rsidR="001C5608" w:rsidRPr="001C5608">
        <w:rPr>
          <w:b/>
        </w:rPr>
        <w:t>maximum</w:t>
      </w:r>
      <w:r w:rsidR="00227083">
        <w:rPr>
          <w:b/>
        </w:rPr>
        <w:t xml:space="preserve"> </w:t>
      </w:r>
      <w:r w:rsidR="001C5608" w:rsidRPr="001C5608">
        <w:rPr>
          <w:b/>
        </w:rPr>
        <w:t>Display</w:t>
      </w:r>
      <w:r w:rsidR="00227083">
        <w:rPr>
          <w:b/>
        </w:rPr>
        <w:t xml:space="preserve"> </w:t>
      </w:r>
      <w:r w:rsidR="001C5608" w:rsidRPr="001C5608">
        <w:rPr>
          <w:b/>
        </w:rPr>
        <w:t>Scale</w:t>
      </w:r>
      <w:r w:rsidR="001C5608">
        <w:t xml:space="preserve"> and </w:t>
      </w:r>
      <w:r w:rsidR="001C5608" w:rsidRPr="001C5608">
        <w:rPr>
          <w:b/>
        </w:rPr>
        <w:t>minimum</w:t>
      </w:r>
      <w:r w:rsidR="00227083">
        <w:rPr>
          <w:b/>
        </w:rPr>
        <w:t xml:space="preserve"> </w:t>
      </w:r>
      <w:r w:rsidR="001C5608" w:rsidRPr="001C5608">
        <w:rPr>
          <w:b/>
        </w:rPr>
        <w:t>Display</w:t>
      </w:r>
      <w:r w:rsidR="00227083">
        <w:rPr>
          <w:b/>
        </w:rPr>
        <w:t xml:space="preserve"> </w:t>
      </w:r>
      <w:r w:rsidR="001C5608" w:rsidRPr="001C5608">
        <w:rPr>
          <w:b/>
        </w:rPr>
        <w:t>Scale</w:t>
      </w:r>
      <w:r w:rsidR="001C5608">
        <w:t>.  They are denoted as areas A, B, C and D.</w:t>
      </w:r>
    </w:p>
    <w:p w14:paraId="4629151D" w14:textId="35FBE91B" w:rsidR="00E81120" w:rsidRPr="000C1548" w:rsidRDefault="001C5608" w:rsidP="00E81120">
      <w:r>
        <w:t xml:space="preserve">NOTE:  this example is applicable to multiple datasets with overlapping </w:t>
      </w:r>
      <w:r w:rsidRPr="001C5608">
        <w:rPr>
          <w:b/>
        </w:rPr>
        <w:t>Data</w:t>
      </w:r>
      <w:r w:rsidR="00227083">
        <w:rPr>
          <w:b/>
        </w:rPr>
        <w:t xml:space="preserve"> </w:t>
      </w:r>
      <w:r w:rsidRPr="001C5608">
        <w:rPr>
          <w:b/>
        </w:rPr>
        <w:t>Coverages</w:t>
      </w:r>
      <w:r>
        <w:t>.</w:t>
      </w:r>
    </w:p>
    <w:p w14:paraId="311BCF7B" w14:textId="262E2D1C" w:rsidR="00882EFF" w:rsidRDefault="000C1548" w:rsidP="00882EFF">
      <w:pPr>
        <w:keepNext/>
      </w:pPr>
      <w:r w:rsidRPr="000C1548">
        <w:t xml:space="preserve"> </w:t>
      </w:r>
      <w:r w:rsidR="00227083">
        <w:object w:dxaOrig="10974" w:dyaOrig="7554" w14:anchorId="4BB77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3pt;height:312.75pt" o:ole="">
            <v:imagedata r:id="rId21" o:title=""/>
          </v:shape>
          <o:OLEObject Type="Embed" ProgID="Visio.Drawing.11" ShapeID="_x0000_i1025" DrawAspect="Content" ObjectID="_1514808371" r:id="rId22"/>
        </w:object>
      </w:r>
    </w:p>
    <w:p w14:paraId="12F36246" w14:textId="46F0A9F9" w:rsidR="00E81120" w:rsidRDefault="00882EFF" w:rsidP="00882EFF">
      <w:pPr>
        <w:pStyle w:val="Caption"/>
        <w:jc w:val="center"/>
      </w:pPr>
      <w:r>
        <w:t xml:space="preserve">Figure </w:t>
      </w:r>
      <w:r>
        <w:fldChar w:fldCharType="begin"/>
      </w:r>
      <w:r>
        <w:instrText xml:space="preserve"> SEQ Figure \* ARABIC </w:instrText>
      </w:r>
      <w:r>
        <w:fldChar w:fldCharType="separate"/>
      </w:r>
      <w:r w:rsidR="00F72996">
        <w:rPr>
          <w:noProof/>
        </w:rPr>
        <w:t>8</w:t>
      </w:r>
      <w:r>
        <w:fldChar w:fldCharType="end"/>
      </w:r>
      <w:r>
        <w:t xml:space="preserve"> </w:t>
      </w:r>
      <w:r w:rsidR="000C1548">
        <w:t>–</w:t>
      </w:r>
      <w:r>
        <w:t xml:space="preserve"> </w:t>
      </w:r>
      <w:r w:rsidR="000C1548">
        <w:t>Scenario 1: Simple Data</w:t>
      </w:r>
      <w:r w:rsidR="00227083">
        <w:t xml:space="preserve"> </w:t>
      </w:r>
      <w:r w:rsidR="000C1548">
        <w:t>Coverage Display</w:t>
      </w:r>
    </w:p>
    <w:p w14:paraId="6DDA2458" w14:textId="482D9BDD" w:rsidR="000C1548" w:rsidRDefault="00227083" w:rsidP="000C1548">
      <w:pPr>
        <w:jc w:val="center"/>
        <w:rPr>
          <w:b/>
        </w:rPr>
      </w:pPr>
      <w:r>
        <w:object w:dxaOrig="10974" w:dyaOrig="7374" w14:anchorId="1B1540C5">
          <v:shape id="_x0000_i1026" type="#_x0000_t75" style="width:454.3pt;height:305.3pt" o:ole="">
            <v:imagedata r:id="rId23" o:title=""/>
          </v:shape>
          <o:OLEObject Type="Embed" ProgID="Visio.Drawing.11" ShapeID="_x0000_i1026" DrawAspect="Content" ObjectID="_1514808372" r:id="rId24"/>
        </w:object>
      </w:r>
      <w:r w:rsidR="000C1548" w:rsidRPr="000C1548">
        <w:rPr>
          <w:b/>
        </w:rPr>
        <w:t xml:space="preserve">Figure </w:t>
      </w:r>
      <w:r w:rsidR="000C1548" w:rsidRPr="000C1548">
        <w:rPr>
          <w:b/>
        </w:rPr>
        <w:fldChar w:fldCharType="begin"/>
      </w:r>
      <w:r w:rsidR="000C1548" w:rsidRPr="000C1548">
        <w:rPr>
          <w:b/>
        </w:rPr>
        <w:instrText xml:space="preserve"> SEQ Figure \* ARABIC </w:instrText>
      </w:r>
      <w:r w:rsidR="000C1548" w:rsidRPr="000C1548">
        <w:rPr>
          <w:b/>
        </w:rPr>
        <w:fldChar w:fldCharType="separate"/>
      </w:r>
      <w:r w:rsidR="00F72996">
        <w:rPr>
          <w:b/>
          <w:noProof/>
        </w:rPr>
        <w:t>9</w:t>
      </w:r>
      <w:r w:rsidR="000C1548" w:rsidRPr="000C1548">
        <w:rPr>
          <w:b/>
        </w:rPr>
        <w:fldChar w:fldCharType="end"/>
      </w:r>
      <w:r w:rsidR="000C1548" w:rsidRPr="000C1548">
        <w:rPr>
          <w:b/>
        </w:rPr>
        <w:t xml:space="preserve"> - Scenario 2: Display of two different overlapping Data</w:t>
      </w:r>
      <w:r>
        <w:rPr>
          <w:b/>
        </w:rPr>
        <w:t xml:space="preserve"> </w:t>
      </w:r>
      <w:r w:rsidR="000C1548" w:rsidRPr="000C1548">
        <w:rPr>
          <w:b/>
        </w:rPr>
        <w:t>Coverages</w:t>
      </w:r>
    </w:p>
    <w:p w14:paraId="49232062" w14:textId="77777777" w:rsidR="000C1548" w:rsidRPr="000C1548" w:rsidRDefault="000C1548" w:rsidP="000C1548">
      <w:pPr>
        <w:jc w:val="center"/>
        <w:rPr>
          <w:b/>
        </w:rPr>
      </w:pPr>
    </w:p>
    <w:p w14:paraId="0C8463B4" w14:textId="5D3E04B4" w:rsidR="000C1548" w:rsidRDefault="00227083" w:rsidP="000C1548">
      <w:pPr>
        <w:jc w:val="center"/>
      </w:pPr>
      <w:r>
        <w:object w:dxaOrig="10974" w:dyaOrig="7194" w14:anchorId="0B3A8BC7">
          <v:shape id="_x0000_i1027" type="#_x0000_t75" style="width:454.3pt;height:297.85pt" o:ole="">
            <v:imagedata r:id="rId25" o:title=""/>
          </v:shape>
          <o:OLEObject Type="Embed" ProgID="Visio.Drawing.11" ShapeID="_x0000_i1027" DrawAspect="Content" ObjectID="_1514808373" r:id="rId26"/>
        </w:object>
      </w:r>
      <w:r w:rsidR="000C1548" w:rsidRPr="000C1548">
        <w:rPr>
          <w:b/>
        </w:rPr>
        <w:t xml:space="preserve">Figure </w:t>
      </w:r>
      <w:r w:rsidR="000C1548" w:rsidRPr="000C1548">
        <w:rPr>
          <w:b/>
        </w:rPr>
        <w:fldChar w:fldCharType="begin"/>
      </w:r>
      <w:r w:rsidR="000C1548" w:rsidRPr="000C1548">
        <w:rPr>
          <w:b/>
        </w:rPr>
        <w:instrText xml:space="preserve"> SEQ Figure \* ARABIC </w:instrText>
      </w:r>
      <w:r w:rsidR="000C1548" w:rsidRPr="000C1548">
        <w:rPr>
          <w:b/>
        </w:rPr>
        <w:fldChar w:fldCharType="separate"/>
      </w:r>
      <w:r w:rsidR="00F72996">
        <w:rPr>
          <w:b/>
          <w:noProof/>
        </w:rPr>
        <w:t>10</w:t>
      </w:r>
      <w:r w:rsidR="000C1548" w:rsidRPr="000C1548">
        <w:rPr>
          <w:b/>
        </w:rPr>
        <w:fldChar w:fldCharType="end"/>
      </w:r>
      <w:r w:rsidR="000C1548" w:rsidRPr="000C1548">
        <w:rPr>
          <w:b/>
        </w:rPr>
        <w:t xml:space="preserve"> - Scenario 3: Display of three different overlapping Data</w:t>
      </w:r>
      <w:r>
        <w:rPr>
          <w:b/>
        </w:rPr>
        <w:t xml:space="preserve"> </w:t>
      </w:r>
      <w:r w:rsidR="000C1548" w:rsidRPr="000C1548">
        <w:rPr>
          <w:b/>
        </w:rPr>
        <w:t>Coverages</w:t>
      </w:r>
    </w:p>
    <w:p w14:paraId="02776E9F" w14:textId="656319F8" w:rsidR="000C1548" w:rsidRPr="000C1548" w:rsidRDefault="00227083" w:rsidP="000C1548">
      <w:pPr>
        <w:pStyle w:val="Caption"/>
        <w:jc w:val="center"/>
      </w:pPr>
      <w:r>
        <w:object w:dxaOrig="10974" w:dyaOrig="7554" w14:anchorId="0826FBEC">
          <v:shape id="_x0000_i1028" type="#_x0000_t75" style="width:454.3pt;height:312.75pt" o:ole="">
            <v:imagedata r:id="rId27" o:title=""/>
          </v:shape>
          <o:OLEObject Type="Embed" ProgID="Visio.Drawing.11" ShapeID="_x0000_i1028" DrawAspect="Content" ObjectID="_1514808374" r:id="rId28"/>
        </w:object>
      </w:r>
      <w:r w:rsidR="000C1548">
        <w:t xml:space="preserve">Figure </w:t>
      </w:r>
      <w:r w:rsidR="000C1548">
        <w:fldChar w:fldCharType="begin"/>
      </w:r>
      <w:r w:rsidR="000C1548">
        <w:instrText xml:space="preserve"> SEQ Figure \* ARABIC </w:instrText>
      </w:r>
      <w:r w:rsidR="000C1548">
        <w:fldChar w:fldCharType="separate"/>
      </w:r>
      <w:r w:rsidR="00F72996">
        <w:rPr>
          <w:noProof/>
        </w:rPr>
        <w:t>11</w:t>
      </w:r>
      <w:r w:rsidR="000C1548">
        <w:fldChar w:fldCharType="end"/>
      </w:r>
      <w:r w:rsidR="000C1548">
        <w:t xml:space="preserve"> - Scenario 4: Display of four different overlapping coverages</w:t>
      </w:r>
    </w:p>
    <w:p w14:paraId="270AABF8" w14:textId="77777777" w:rsidR="00E81120" w:rsidRPr="00A65BFF" w:rsidRDefault="00E81120" w:rsidP="00C53B69">
      <w:pPr>
        <w:rPr>
          <w:rFonts w:cs="Arial"/>
        </w:rPr>
      </w:pPr>
    </w:p>
    <w:p w14:paraId="5F740D94" w14:textId="77777777" w:rsidR="00C3427E" w:rsidRDefault="0053708D" w:rsidP="00C53B69">
      <w:pPr>
        <w:pStyle w:val="Heading2"/>
        <w:autoSpaceDE w:val="0"/>
        <w:autoSpaceDN w:val="0"/>
        <w:adjustRightInd w:val="0"/>
        <w:spacing w:after="0" w:line="240" w:lineRule="auto"/>
      </w:pPr>
      <w:bookmarkStart w:id="293" w:name="_Toc439685274"/>
      <w:r w:rsidRPr="00F73215">
        <w:t>Geometry</w:t>
      </w:r>
      <w:bookmarkEnd w:id="284"/>
      <w:bookmarkEnd w:id="285"/>
      <w:bookmarkEnd w:id="293"/>
      <w:r w:rsidR="00F73215">
        <w:t xml:space="preserve"> </w:t>
      </w:r>
    </w:p>
    <w:p w14:paraId="0239C15C" w14:textId="77777777" w:rsidR="0053708D" w:rsidRPr="008233BF" w:rsidRDefault="0053708D" w:rsidP="00C53B69">
      <w:pPr>
        <w:autoSpaceDE w:val="0"/>
        <w:autoSpaceDN w:val="0"/>
        <w:adjustRightInd w:val="0"/>
        <w:spacing w:after="0" w:line="240" w:lineRule="auto"/>
      </w:pPr>
    </w:p>
    <w:p w14:paraId="7CBB8AAF" w14:textId="77777777" w:rsidR="00F73215" w:rsidRPr="004B21FD" w:rsidRDefault="00F73215" w:rsidP="00C53B69">
      <w:pPr>
        <w:pStyle w:val="Heading3"/>
        <w:jc w:val="both"/>
      </w:pPr>
      <w:bookmarkStart w:id="294" w:name="_Toc439685275"/>
      <w:r w:rsidRPr="0010600C">
        <w:t xml:space="preserve">S-100 Level </w:t>
      </w:r>
      <w:r w:rsidR="00BC3F06" w:rsidRPr="0010600C">
        <w:t>3a</w:t>
      </w:r>
      <w:r w:rsidR="00143BA6" w:rsidRPr="0010600C">
        <w:t xml:space="preserve"> Geometry</w:t>
      </w:r>
      <w:bookmarkEnd w:id="294"/>
    </w:p>
    <w:p w14:paraId="41C4587B" w14:textId="702B9AD1" w:rsidR="00415CAE" w:rsidRDefault="009738B0" w:rsidP="00C53B69">
      <w:pPr>
        <w:autoSpaceDE w:val="0"/>
        <w:autoSpaceDN w:val="0"/>
        <w:adjustRightInd w:val="0"/>
        <w:spacing w:line="240" w:lineRule="auto"/>
        <w:rPr>
          <w:rFonts w:eastAsia="Times New Roman" w:cs="Arial"/>
          <w:bCs/>
          <w:lang w:eastAsia="en-GB"/>
        </w:rPr>
      </w:pPr>
      <w:r w:rsidRPr="008233BF">
        <w:t>The underlying geometry of an ENC</w:t>
      </w:r>
      <w:r>
        <w:t xml:space="preserve"> is</w:t>
      </w:r>
      <w:r w:rsidR="00DF6CD5">
        <w:t xml:space="preserve"> constrained to</w:t>
      </w:r>
      <w:r w:rsidRPr="008233BF">
        <w:t xml:space="preserve"> </w:t>
      </w:r>
      <w:r w:rsidRPr="008233BF">
        <w:rPr>
          <w:rFonts w:eastAsia="Times New Roman" w:cs="Arial"/>
          <w:bCs/>
          <w:lang w:eastAsia="en-GB"/>
        </w:rPr>
        <w:t xml:space="preserve">level 3a which supports 0, 1 and 2 dimensional </w:t>
      </w:r>
      <w:r w:rsidR="00F719EB">
        <w:rPr>
          <w:rFonts w:eastAsia="Times New Roman" w:cs="Arial"/>
          <w:bCs/>
          <w:lang w:eastAsia="en-GB"/>
        </w:rPr>
        <w:t>features</w:t>
      </w:r>
      <w:r w:rsidRPr="008233BF">
        <w:rPr>
          <w:rFonts w:eastAsia="Times New Roman" w:cs="Arial"/>
          <w:bCs/>
          <w:lang w:eastAsia="en-GB"/>
        </w:rPr>
        <w:t xml:space="preserve"> </w:t>
      </w:r>
      <w:r>
        <w:rPr>
          <w:rFonts w:eastAsia="Times New Roman" w:cs="Arial"/>
          <w:bCs/>
          <w:lang w:eastAsia="en-GB"/>
        </w:rPr>
        <w:t>(</w:t>
      </w:r>
      <w:r w:rsidRPr="008233BF">
        <w:rPr>
          <w:rFonts w:eastAsia="Times New Roman" w:cs="Arial"/>
          <w:bCs/>
          <w:lang w:eastAsia="en-GB"/>
        </w:rPr>
        <w:t>points, curves and surfaces</w:t>
      </w:r>
      <w:r>
        <w:rPr>
          <w:rFonts w:eastAsia="Times New Roman" w:cs="Arial"/>
          <w:bCs/>
          <w:lang w:eastAsia="en-GB"/>
        </w:rPr>
        <w:t>)</w:t>
      </w:r>
      <w:r w:rsidR="00DF6CD5">
        <w:rPr>
          <w:rFonts w:eastAsia="Times New Roman" w:cs="Arial"/>
          <w:bCs/>
          <w:lang w:eastAsia="en-GB"/>
        </w:rPr>
        <w:t xml:space="preserve"> as defined by S-100 Part 7 – Spatial Schema.</w:t>
      </w:r>
    </w:p>
    <w:p w14:paraId="24834FA9" w14:textId="77777777" w:rsidR="005F2EB3" w:rsidRDefault="000123AA" w:rsidP="00C53B69">
      <w:pPr>
        <w:autoSpaceDE w:val="0"/>
        <w:autoSpaceDN w:val="0"/>
        <w:adjustRightInd w:val="0"/>
        <w:spacing w:line="240" w:lineRule="auto"/>
        <w:rPr>
          <w:rFonts w:eastAsia="Times New Roman" w:cs="Arial"/>
          <w:bCs/>
          <w:lang w:eastAsia="en-GB"/>
        </w:rPr>
      </w:pPr>
      <w:r>
        <w:rPr>
          <w:rFonts w:eastAsia="Times New Roman" w:cs="Arial"/>
          <w:bCs/>
          <w:lang w:eastAsia="en-GB"/>
        </w:rPr>
        <w:t>Level 3a is</w:t>
      </w:r>
      <w:r w:rsidR="005F2EB3">
        <w:rPr>
          <w:rFonts w:eastAsia="Times New Roman" w:cs="Arial"/>
          <w:bCs/>
          <w:lang w:eastAsia="en-GB"/>
        </w:rPr>
        <w:t xml:space="preserve"> described by the following constraints:</w:t>
      </w:r>
    </w:p>
    <w:p w14:paraId="5C93CC3A" w14:textId="77777777" w:rsidR="005F2EB3" w:rsidRPr="008233BF" w:rsidRDefault="005F2EB3" w:rsidP="00B93B66">
      <w:pPr>
        <w:numPr>
          <w:ilvl w:val="0"/>
          <w:numId w:val="27"/>
        </w:numPr>
        <w:autoSpaceDE w:val="0"/>
        <w:autoSpaceDN w:val="0"/>
        <w:adjustRightInd w:val="0"/>
        <w:spacing w:after="0" w:line="240" w:lineRule="auto"/>
        <w:rPr>
          <w:rFonts w:eastAsia="Times New Roman" w:cs="Arial"/>
          <w:lang w:eastAsia="en-GB"/>
        </w:rPr>
      </w:pPr>
      <w:r w:rsidRPr="008233BF">
        <w:rPr>
          <w:rFonts w:eastAsia="Times New Roman" w:cs="Arial"/>
          <w:lang w:eastAsia="en-GB"/>
        </w:rPr>
        <w:t>Each curve must reference a start and end point (they may be the same).</w:t>
      </w:r>
    </w:p>
    <w:p w14:paraId="2D0EB200" w14:textId="72207D34" w:rsidR="005F2EB3" w:rsidRDefault="005F2EB3" w:rsidP="00B93B66">
      <w:pPr>
        <w:numPr>
          <w:ilvl w:val="0"/>
          <w:numId w:val="27"/>
        </w:numPr>
        <w:autoSpaceDE w:val="0"/>
        <w:autoSpaceDN w:val="0"/>
        <w:adjustRightInd w:val="0"/>
        <w:spacing w:after="0" w:line="240" w:lineRule="auto"/>
        <w:rPr>
          <w:rFonts w:eastAsia="Times New Roman" w:cs="Arial"/>
          <w:lang w:eastAsia="en-GB"/>
        </w:rPr>
      </w:pPr>
      <w:r w:rsidRPr="008233BF">
        <w:rPr>
          <w:rFonts w:eastAsia="Times New Roman" w:cs="Arial"/>
          <w:lang w:eastAsia="en-GB"/>
        </w:rPr>
        <w:t xml:space="preserve">Curves must not </w:t>
      </w:r>
      <w:proofErr w:type="spellStart"/>
      <w:r w:rsidRPr="008233BF">
        <w:rPr>
          <w:rFonts w:eastAsia="Times New Roman" w:cs="Arial"/>
          <w:lang w:eastAsia="en-GB"/>
        </w:rPr>
        <w:t>self intersect</w:t>
      </w:r>
      <w:proofErr w:type="spellEnd"/>
      <w:r w:rsidRPr="008233BF">
        <w:rPr>
          <w:rFonts w:eastAsia="Times New Roman" w:cs="Arial"/>
          <w:lang w:eastAsia="en-GB"/>
        </w:rPr>
        <w:t>.</w:t>
      </w:r>
      <w:r w:rsidR="00201203">
        <w:rPr>
          <w:rFonts w:eastAsia="Times New Roman" w:cs="Arial"/>
          <w:lang w:eastAsia="en-GB"/>
        </w:rPr>
        <w:t xml:space="preserve"> See Figure </w:t>
      </w:r>
      <w:r w:rsidR="000361FD">
        <w:rPr>
          <w:rFonts w:eastAsia="Times New Roman" w:cs="Arial"/>
          <w:lang w:eastAsia="en-GB"/>
        </w:rPr>
        <w:t>12</w:t>
      </w:r>
      <w:r w:rsidR="00311A75">
        <w:rPr>
          <w:rFonts w:eastAsia="Times New Roman" w:cs="Arial"/>
          <w:lang w:eastAsia="en-GB"/>
        </w:rPr>
        <w:t>.</w:t>
      </w:r>
    </w:p>
    <w:p w14:paraId="27CF772E" w14:textId="77777777" w:rsidR="005F2EB3" w:rsidRPr="008233BF" w:rsidRDefault="005F2EB3" w:rsidP="00B93B66">
      <w:pPr>
        <w:numPr>
          <w:ilvl w:val="0"/>
          <w:numId w:val="27"/>
        </w:numPr>
        <w:autoSpaceDE w:val="0"/>
        <w:autoSpaceDN w:val="0"/>
        <w:adjustRightInd w:val="0"/>
        <w:spacing w:after="0" w:line="240" w:lineRule="auto"/>
        <w:rPr>
          <w:rFonts w:eastAsia="Times New Roman" w:cs="Arial"/>
          <w:lang w:eastAsia="en-GB"/>
        </w:rPr>
      </w:pPr>
      <w:r w:rsidRPr="008233BF">
        <w:rPr>
          <w:rFonts w:eastAsia="Times New Roman" w:cs="Arial"/>
          <w:lang w:eastAsia="en-GB"/>
        </w:rPr>
        <w:t>Areas are represented by a closed loop of curves beginning and ending at a common point.</w:t>
      </w:r>
    </w:p>
    <w:p w14:paraId="5D1BD6A2" w14:textId="05A80D48" w:rsidR="005F2EB3" w:rsidRPr="008233BF" w:rsidRDefault="00227083" w:rsidP="00B93B66">
      <w:pPr>
        <w:numPr>
          <w:ilvl w:val="0"/>
          <w:numId w:val="27"/>
        </w:numPr>
        <w:autoSpaceDE w:val="0"/>
        <w:autoSpaceDN w:val="0"/>
        <w:adjustRightInd w:val="0"/>
        <w:spacing w:after="0" w:line="240" w:lineRule="auto"/>
        <w:rPr>
          <w:rFonts w:eastAsia="Times New Roman" w:cs="Arial"/>
          <w:lang w:eastAsia="en-GB"/>
        </w:rPr>
      </w:pPr>
      <w:r w:rsidRPr="00CF7710">
        <w:rPr>
          <w:rFonts w:cs="Arial"/>
        </w:rPr>
        <w:t>In the case of areas with holes, all internal boundaries must be completely contained within the external boundary and the internal boundaries must not intersect each other or the external boundary. Internal boundaries may touch</w:t>
      </w:r>
      <w:r>
        <w:rPr>
          <w:rFonts w:cs="Arial"/>
        </w:rPr>
        <w:t xml:space="preserve"> other internal boundaries or the external boundary</w:t>
      </w:r>
      <w:r w:rsidRPr="00CF7710">
        <w:rPr>
          <w:rFonts w:cs="Arial"/>
        </w:rPr>
        <w:t xml:space="preserve"> tangentially (</w:t>
      </w:r>
      <w:r w:rsidR="00492EEB">
        <w:rPr>
          <w:rFonts w:cs="Arial" w:hint="eastAsia"/>
        </w:rPr>
        <w:t>That is</w:t>
      </w:r>
      <w:r w:rsidRPr="00CF7710">
        <w:rPr>
          <w:rFonts w:cs="Arial"/>
        </w:rPr>
        <w:t xml:space="preserve"> at </w:t>
      </w:r>
      <w:r>
        <w:rPr>
          <w:rFonts w:cs="Arial"/>
        </w:rPr>
        <w:t>one point) as shown in Figure</w:t>
      </w:r>
      <w:r w:rsidR="00201203">
        <w:rPr>
          <w:rFonts w:eastAsia="Times New Roman" w:cs="Arial"/>
          <w:lang w:eastAsia="en-GB"/>
        </w:rPr>
        <w:t xml:space="preserve"> </w:t>
      </w:r>
      <w:r w:rsidR="000361FD">
        <w:rPr>
          <w:rFonts w:eastAsia="Times New Roman" w:cs="Arial"/>
          <w:lang w:eastAsia="en-GB"/>
        </w:rPr>
        <w:t>13</w:t>
      </w:r>
      <w:r w:rsidR="00311A75">
        <w:rPr>
          <w:rFonts w:eastAsia="Times New Roman" w:cs="Arial"/>
          <w:lang w:eastAsia="en-GB"/>
        </w:rPr>
        <w:t>.</w:t>
      </w:r>
    </w:p>
    <w:p w14:paraId="1005E42A" w14:textId="2CCDFF2D" w:rsidR="005F2EB3" w:rsidRPr="008233BF" w:rsidRDefault="005F2EB3" w:rsidP="00B93B66">
      <w:pPr>
        <w:numPr>
          <w:ilvl w:val="0"/>
          <w:numId w:val="27"/>
        </w:numPr>
        <w:autoSpaceDE w:val="0"/>
        <w:autoSpaceDN w:val="0"/>
        <w:adjustRightInd w:val="0"/>
        <w:spacing w:after="0" w:line="240" w:lineRule="auto"/>
        <w:rPr>
          <w:rFonts w:eastAsia="Times New Roman" w:cs="Arial"/>
          <w:lang w:eastAsia="en-GB"/>
        </w:rPr>
      </w:pPr>
      <w:r w:rsidRPr="008233BF">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w:t>
      </w:r>
      <w:r w:rsidR="00201203">
        <w:t xml:space="preserve">See Figure </w:t>
      </w:r>
      <w:r w:rsidR="000361FD">
        <w:t>14</w:t>
      </w:r>
      <w:r w:rsidR="00311A75">
        <w:t>.</w:t>
      </w:r>
    </w:p>
    <w:p w14:paraId="4D0ED488" w14:textId="77777777" w:rsidR="005F2EB3" w:rsidRDefault="005F2EB3" w:rsidP="00C53B69">
      <w:pPr>
        <w:autoSpaceDE w:val="0"/>
        <w:autoSpaceDN w:val="0"/>
        <w:adjustRightInd w:val="0"/>
        <w:spacing w:line="240" w:lineRule="auto"/>
        <w:rPr>
          <w:rFonts w:eastAsia="Times New Roman" w:cs="Arial"/>
          <w:bCs/>
          <w:lang w:eastAsia="en-GB"/>
        </w:rPr>
      </w:pPr>
    </w:p>
    <w:p w14:paraId="4CFC44DD" w14:textId="77777777" w:rsidR="005F2EB3" w:rsidRDefault="005F2EB3" w:rsidP="00C53B69">
      <w:pPr>
        <w:autoSpaceDE w:val="0"/>
        <w:autoSpaceDN w:val="0"/>
        <w:adjustRightInd w:val="0"/>
        <w:spacing w:line="240" w:lineRule="auto"/>
        <w:rPr>
          <w:rFonts w:eastAsia="Times New Roman" w:cs="Arial"/>
          <w:bCs/>
          <w:lang w:eastAsia="en-GB"/>
        </w:rPr>
      </w:pPr>
      <w:r>
        <w:rPr>
          <w:rFonts w:eastAsia="Times New Roman" w:cs="Arial"/>
          <w:bCs/>
          <w:lang w:eastAsia="en-GB"/>
        </w:rPr>
        <w:t>S-101 further constrains Level 3a with the following:</w:t>
      </w:r>
    </w:p>
    <w:p w14:paraId="04EABBDD" w14:textId="77777777" w:rsidR="005F2EB3" w:rsidRDefault="005F2EB3" w:rsidP="00B93B66">
      <w:pPr>
        <w:pStyle w:val="NormalWeb"/>
        <w:numPr>
          <w:ilvl w:val="0"/>
          <w:numId w:val="28"/>
        </w:numPr>
        <w:spacing w:before="0" w:beforeAutospacing="0" w:after="0" w:afterAutospacing="0"/>
        <w:jc w:val="both"/>
        <w:rPr>
          <w:rFonts w:ascii="Arial" w:hAnsi="Arial" w:cs="Arial"/>
          <w:sz w:val="20"/>
          <w:szCs w:val="20"/>
        </w:rPr>
      </w:pPr>
      <w:r w:rsidRPr="008233BF">
        <w:rPr>
          <w:rFonts w:ascii="Arial" w:hAnsi="Arial" w:cs="Arial"/>
          <w:sz w:val="20"/>
          <w:szCs w:val="20"/>
        </w:rPr>
        <w:t xml:space="preserve">Coincident linear geometry must be avoided when there is a dependency between features. </w:t>
      </w:r>
    </w:p>
    <w:p w14:paraId="74CC2F09" w14:textId="383C5140" w:rsidR="00201203" w:rsidRPr="00227083" w:rsidRDefault="008860FB" w:rsidP="00227083">
      <w:pPr>
        <w:keepLines/>
        <w:numPr>
          <w:ilvl w:val="0"/>
          <w:numId w:val="2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rPr>
      </w:pPr>
      <w:r>
        <w:rPr>
          <w:rFonts w:cs="Arial"/>
        </w:rPr>
        <w:lastRenderedPageBreak/>
        <w:t xml:space="preserve">  </w:t>
      </w:r>
      <w:r w:rsidR="005F2EB3" w:rsidRPr="00CE0EBD">
        <w:rPr>
          <w:rFonts w:cs="Arial"/>
        </w:rPr>
        <w:t xml:space="preserve">The interpolation </w:t>
      </w:r>
      <w:r w:rsidR="005772BA" w:rsidRPr="00CE0EBD">
        <w:rPr>
          <w:rFonts w:cs="Arial"/>
        </w:rPr>
        <w:t xml:space="preserve">of </w:t>
      </w:r>
      <w:proofErr w:type="spellStart"/>
      <w:r w:rsidR="005F2EB3" w:rsidRPr="00CE0EBD">
        <w:rPr>
          <w:rFonts w:cs="Arial"/>
        </w:rPr>
        <w:t>GM_CurveSegment</w:t>
      </w:r>
      <w:proofErr w:type="spellEnd"/>
      <w:r w:rsidR="005F2EB3" w:rsidRPr="00CE0EBD">
        <w:rPr>
          <w:rFonts w:cs="Arial"/>
        </w:rPr>
        <w:t xml:space="preserve"> must be loxodromic.</w:t>
      </w:r>
    </w:p>
    <w:p w14:paraId="278145FD" w14:textId="7D05C98E" w:rsidR="00503BEF" w:rsidRPr="00503BEF" w:rsidRDefault="00227083" w:rsidP="00503BEF">
      <w:pPr>
        <w:keepLines/>
        <w:numPr>
          <w:ilvl w:val="0"/>
          <w:numId w:val="28"/>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rPr>
          <w:rFonts w:cs="Arial"/>
          <w:color w:val="000000"/>
        </w:rPr>
      </w:pPr>
      <w:r>
        <w:rPr>
          <w:rFonts w:cs="Arial"/>
          <w:color w:val="1A1A1A"/>
          <w:lang w:val="en-US" w:eastAsia="en-US"/>
        </w:rPr>
        <w:t xml:space="preserve">  </w:t>
      </w:r>
      <w:r w:rsidR="00503BEF" w:rsidRPr="00227083">
        <w:rPr>
          <w:rFonts w:cs="Arial"/>
          <w:color w:val="1A1A1A"/>
          <w:lang w:val="en-US" w:eastAsia="en-US"/>
        </w:rPr>
        <w:t>Linear geometry is defined by curves which are made of curve segments. Each curve segments contains the geographic coordinates as control points and defines an interpolation method between them. The distance between two consecutive control points must not exceed 0.3 mm at the maximum display scale.</w:t>
      </w:r>
    </w:p>
    <w:p w14:paraId="583562CE" w14:textId="77777777" w:rsidR="00CE0EBD" w:rsidRPr="00EF46EC" w:rsidRDefault="00CE0EBD" w:rsidP="00C53B69">
      <w:pPr>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ind w:left="720"/>
        <w:rPr>
          <w:rFonts w:cs="Arial"/>
          <w:color w:val="000000"/>
        </w:rPr>
      </w:pPr>
    </w:p>
    <w:p w14:paraId="131C6077" w14:textId="77777777" w:rsidR="005F2EB3" w:rsidRPr="00415CAE" w:rsidRDefault="005F2EB3" w:rsidP="00C53B69">
      <w:pPr>
        <w:autoSpaceDE w:val="0"/>
        <w:autoSpaceDN w:val="0"/>
        <w:adjustRightInd w:val="0"/>
        <w:spacing w:line="240" w:lineRule="auto"/>
        <w:rPr>
          <w:rFonts w:eastAsia="Times New Roman" w:cs="Arial"/>
          <w:bCs/>
          <w:lang w:eastAsia="en-GB"/>
        </w:rPr>
      </w:pPr>
      <w:r>
        <w:rPr>
          <w:rFonts w:eastAsia="Times New Roman" w:cs="Arial"/>
          <w:lang w:eastAsia="en-GB"/>
        </w:rPr>
        <w:t>The following exception applies to S-101:</w:t>
      </w:r>
    </w:p>
    <w:p w14:paraId="1D46F0E8" w14:textId="348696D6" w:rsidR="000361FD" w:rsidRPr="007715BE" w:rsidRDefault="001A5C72" w:rsidP="000361FD">
      <w:pPr>
        <w:numPr>
          <w:ilvl w:val="0"/>
          <w:numId w:val="29"/>
        </w:num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Pr>
          <w:color w:val="000000"/>
        </w:rPr>
        <w:t xml:space="preserve">The use of coordinates is restricted to two dimensions, except in the case of soundings which </w:t>
      </w:r>
      <w:r w:rsidR="005F2EB3">
        <w:rPr>
          <w:color w:val="000000"/>
        </w:rPr>
        <w:t>use</w:t>
      </w:r>
      <w:r>
        <w:rPr>
          <w:color w:val="000000"/>
        </w:rPr>
        <w:t xml:space="preserve"> </w:t>
      </w:r>
      <w:proofErr w:type="spellStart"/>
      <w:r w:rsidR="007F3A42">
        <w:rPr>
          <w:color w:val="000000"/>
        </w:rPr>
        <w:t>GM_Point</w:t>
      </w:r>
      <w:proofErr w:type="spellEnd"/>
      <w:r w:rsidR="007F3A42">
        <w:rPr>
          <w:color w:val="000000"/>
        </w:rPr>
        <w:t xml:space="preserve"> or </w:t>
      </w:r>
      <w:proofErr w:type="spellStart"/>
      <w:r w:rsidR="007F3A42">
        <w:rPr>
          <w:color w:val="000000"/>
        </w:rPr>
        <w:t>GM_Multipoint</w:t>
      </w:r>
      <w:proofErr w:type="spellEnd"/>
      <w:r>
        <w:rPr>
          <w:color w:val="000000"/>
        </w:rPr>
        <w:t xml:space="preserve"> with three dimensional coordinates</w:t>
      </w:r>
      <w:r w:rsidR="00A86DB8">
        <w:rPr>
          <w:color w:val="000000"/>
        </w:rPr>
        <w:t>.</w:t>
      </w:r>
    </w:p>
    <w:p w14:paraId="19C2BB38" w14:textId="77777777" w:rsidR="00227083" w:rsidRDefault="000361FD" w:rsidP="0022708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Pr>
          <w:noProof/>
          <w:color w:val="000000"/>
          <w:lang w:val="en-US" w:eastAsia="en-US"/>
        </w:rPr>
        <w:drawing>
          <wp:inline distT="0" distB="0" distL="0" distR="0" wp14:anchorId="2E6750DC" wp14:editId="0FCD85F8">
            <wp:extent cx="5770880" cy="408114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fIntersectingCurve.png"/>
                    <pic:cNvPicPr/>
                  </pic:nvPicPr>
                  <pic:blipFill>
                    <a:blip r:embed="rId29">
                      <a:extLst>
                        <a:ext uri="{28A0092B-C50C-407E-A947-70E740481C1C}">
                          <a14:useLocalDpi xmlns:a14="http://schemas.microsoft.com/office/drawing/2010/main" val="0"/>
                        </a:ext>
                      </a:extLst>
                    </a:blip>
                    <a:stretch>
                      <a:fillRect/>
                    </a:stretch>
                  </pic:blipFill>
                  <pic:spPr>
                    <a:xfrm>
                      <a:off x="0" y="0"/>
                      <a:ext cx="5770880" cy="4081145"/>
                    </a:xfrm>
                    <a:prstGeom prst="rect">
                      <a:avLst/>
                    </a:prstGeom>
                  </pic:spPr>
                </pic:pic>
              </a:graphicData>
            </a:graphic>
          </wp:inline>
        </w:drawing>
      </w:r>
    </w:p>
    <w:p w14:paraId="5E950DDC" w14:textId="34060968" w:rsidR="00227083" w:rsidRDefault="00227083" w:rsidP="00227083">
      <w:pPr>
        <w:pStyle w:val="Caption"/>
        <w:jc w:val="center"/>
      </w:pPr>
      <w:r>
        <w:t xml:space="preserve">Figure </w:t>
      </w:r>
      <w:r>
        <w:fldChar w:fldCharType="begin"/>
      </w:r>
      <w:r>
        <w:instrText xml:space="preserve"> SEQ Figure \* ARABIC </w:instrText>
      </w:r>
      <w:r>
        <w:fldChar w:fldCharType="separate"/>
      </w:r>
      <w:r w:rsidR="00F72996">
        <w:rPr>
          <w:noProof/>
        </w:rPr>
        <w:t>12</w:t>
      </w:r>
      <w:r>
        <w:fldChar w:fldCharType="end"/>
      </w:r>
      <w:r>
        <w:t xml:space="preserve"> - Self Intersect Example</w:t>
      </w:r>
    </w:p>
    <w:p w14:paraId="4594C4C1" w14:textId="5F429E60" w:rsidR="000361FD" w:rsidRDefault="000361FD" w:rsidP="000361FD">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75C2A649" w14:textId="2E2A6DE8" w:rsidR="00941F24" w:rsidRDefault="00A86DB8" w:rsidP="0022708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r>
        <w:rPr>
          <w:color w:val="000000"/>
        </w:rPr>
        <w:br w:type="page"/>
      </w:r>
    </w:p>
    <w:p w14:paraId="75C33BA2" w14:textId="77777777" w:rsidR="000361FD" w:rsidRDefault="000361FD" w:rsidP="000C154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360"/>
        <w:rPr>
          <w:color w:val="000000"/>
        </w:rPr>
      </w:pPr>
    </w:p>
    <w:p w14:paraId="477234D5" w14:textId="6DE2EE81" w:rsidR="00941F24" w:rsidRDefault="000C1548" w:rsidP="000C154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color w:val="000000"/>
        </w:rPr>
      </w:pPr>
      <w:r>
        <w:rPr>
          <w:noProof/>
          <w:lang w:val="en-US" w:eastAsia="en-US"/>
        </w:rPr>
        <w:drawing>
          <wp:inline distT="0" distB="0" distL="0" distR="0" wp14:anchorId="35E4BBA2" wp14:editId="22FEF791">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unda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8320" cy="2987675"/>
                    </a:xfrm>
                    <a:prstGeom prst="rect">
                      <a:avLst/>
                    </a:prstGeom>
                    <a:noFill/>
                    <a:ln>
                      <a:noFill/>
                    </a:ln>
                  </pic:spPr>
                </pic:pic>
              </a:graphicData>
            </a:graphic>
          </wp:inline>
        </w:drawing>
      </w:r>
    </w:p>
    <w:p w14:paraId="0361A207" w14:textId="77777777" w:rsidR="00941F24" w:rsidRPr="00A55CB2" w:rsidRDefault="00941F24" w:rsidP="00941F2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rPr>
          <w:color w:val="000000"/>
        </w:rPr>
      </w:pPr>
    </w:p>
    <w:p w14:paraId="2CC36A2E" w14:textId="5FD27804" w:rsidR="00311A75" w:rsidRDefault="004B21FD" w:rsidP="000C1548">
      <w:pPr>
        <w:pStyle w:val="Caption"/>
        <w:jc w:val="center"/>
      </w:pPr>
      <w:r>
        <w:t xml:space="preserve">Figure </w:t>
      </w:r>
      <w:r w:rsidR="00227083">
        <w:t>13</w:t>
      </w:r>
      <w:r>
        <w:t xml:space="preserve"> - </w:t>
      </w:r>
      <w:r w:rsidRPr="00FC7989">
        <w:t>Area Holes</w:t>
      </w:r>
    </w:p>
    <w:p w14:paraId="5FCD2187" w14:textId="77777777" w:rsidR="00311A75" w:rsidRDefault="00311A75"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5B8C286F" w14:textId="77777777" w:rsidR="00311A75" w:rsidRDefault="00311A75"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rPr>
          <w:color w:val="000000"/>
        </w:rPr>
      </w:pPr>
    </w:p>
    <w:p w14:paraId="2AF815D9" w14:textId="65C5131C" w:rsidR="00311A75" w:rsidRDefault="00B0032B" w:rsidP="00A55CB2">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Pr>
          <w:noProof/>
          <w:lang w:val="en-US" w:eastAsia="en-US"/>
        </w:rPr>
        <w:drawing>
          <wp:inline distT="0" distB="0" distL="0" distR="0" wp14:anchorId="10422E58" wp14:editId="5260C727">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e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1998980"/>
                    </a:xfrm>
                    <a:prstGeom prst="rect">
                      <a:avLst/>
                    </a:prstGeom>
                    <a:noFill/>
                    <a:ln>
                      <a:noFill/>
                    </a:ln>
                  </pic:spPr>
                </pic:pic>
              </a:graphicData>
            </a:graphic>
          </wp:inline>
        </w:drawing>
      </w:r>
    </w:p>
    <w:p w14:paraId="0A6AF26A" w14:textId="7F0DEB7E" w:rsidR="00311A75" w:rsidRDefault="004B21FD" w:rsidP="00A55CB2">
      <w:pPr>
        <w:pStyle w:val="Caption"/>
        <w:jc w:val="center"/>
        <w:rPr>
          <w:color w:val="000000"/>
        </w:rPr>
      </w:pPr>
      <w:r>
        <w:t xml:space="preserve">Figure </w:t>
      </w:r>
      <w:r w:rsidR="00227083">
        <w:t>14</w:t>
      </w:r>
      <w:r>
        <w:t xml:space="preserve"> - </w:t>
      </w:r>
      <w:r w:rsidRPr="0095030C">
        <w:t>Boundary Direction</w:t>
      </w:r>
    </w:p>
    <w:p w14:paraId="43E2720C" w14:textId="77777777" w:rsidR="00311A75" w:rsidRDefault="00BB10F5" w:rsidP="00C53B69">
      <w:pPr>
        <w:pStyle w:val="Heading3"/>
        <w:jc w:val="both"/>
      </w:pPr>
      <w:bookmarkStart w:id="295" w:name="_Toc439685276"/>
      <w:r>
        <w:t>Masking</w:t>
      </w:r>
      <w:bookmarkEnd w:id="295"/>
    </w:p>
    <w:p w14:paraId="613E1046" w14:textId="4CD9844A" w:rsidR="00BB10F5" w:rsidRDefault="00BB10F5" w:rsidP="00C53B69">
      <w:pPr>
        <w:autoSpaceDE w:val="0"/>
        <w:autoSpaceDN w:val="0"/>
        <w:adjustRightInd w:val="0"/>
        <w:rPr>
          <w:rFonts w:cs="Arial"/>
        </w:rPr>
      </w:pPr>
      <w:r w:rsidRPr="00201203">
        <w:rPr>
          <w:rFonts w:cs="Arial"/>
        </w:rPr>
        <w:t>In certain circumstanc</w:t>
      </w:r>
      <w:r w:rsidR="00227083">
        <w:rPr>
          <w:rFonts w:cs="Arial"/>
        </w:rPr>
        <w:t>es, the symbolisation of a curve</w:t>
      </w:r>
      <w:r w:rsidRPr="00201203">
        <w:rPr>
          <w:rFonts w:cs="Arial"/>
        </w:rPr>
        <w:t xml:space="preserve"> may need to be suppressed. This is done using the Masked Spatial Type [MASK] field of the Feature Type record. The Mask Update Instruction [MUIN] must be set to {1} and Referenced Record name [RRNM] and Referenced Record identifier [RRID] fields must be populated with the values of the referenced spatial record.</w:t>
      </w:r>
      <w:r w:rsidR="0054183F">
        <w:rPr>
          <w:rFonts w:cs="Arial"/>
        </w:rPr>
        <w:t xml:space="preserve"> The Mask Indicator [MIND] must be set to either {1}</w:t>
      </w:r>
      <w:r w:rsidR="00D82E95">
        <w:rPr>
          <w:rFonts w:cs="Arial"/>
        </w:rPr>
        <w:t xml:space="preserve"> or {2}</w:t>
      </w:r>
      <w:r w:rsidR="000C740C">
        <w:rPr>
          <w:rFonts w:cs="Arial"/>
        </w:rPr>
        <w:t xml:space="preserve"> </w:t>
      </w:r>
      <w:r w:rsidR="001B012C">
        <w:rPr>
          <w:rFonts w:cs="Arial"/>
        </w:rPr>
        <w:t>(see Annex B – clause B1.5.</w:t>
      </w:r>
      <w:r w:rsidR="003C5F50">
        <w:rPr>
          <w:rFonts w:cs="Arial"/>
        </w:rPr>
        <w:t>29</w:t>
      </w:r>
      <w:r w:rsidR="001B012C">
        <w:rPr>
          <w:rFonts w:cs="Arial"/>
        </w:rPr>
        <w:t>)</w:t>
      </w:r>
    </w:p>
    <w:p w14:paraId="0072B695" w14:textId="3F9C26BC" w:rsidR="004F269C" w:rsidRPr="00227083" w:rsidRDefault="00B46419" w:rsidP="004F269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rPr>
      </w:pPr>
      <w:r>
        <w:rPr>
          <w:rFonts w:cs="Arial"/>
        </w:rPr>
        <w:t>Figure 15</w:t>
      </w:r>
      <w:r w:rsidR="004F269C">
        <w:rPr>
          <w:rFonts w:cs="Arial"/>
        </w:rPr>
        <w:t xml:space="preserve"> is an examp</w:t>
      </w:r>
      <w:r>
        <w:rPr>
          <w:rFonts w:cs="Arial"/>
        </w:rPr>
        <w:t>le without masking and Figure 16</w:t>
      </w:r>
      <w:r w:rsidR="004F269C">
        <w:rPr>
          <w:rFonts w:cs="Arial"/>
        </w:rPr>
        <w:t xml:space="preserve"> is an example </w:t>
      </w:r>
      <w:r w:rsidR="00227083">
        <w:rPr>
          <w:rFonts w:cs="Arial"/>
        </w:rPr>
        <w:t>of a</w:t>
      </w:r>
      <w:r w:rsidR="004F269C" w:rsidRPr="004F269C">
        <w:rPr>
          <w:rFonts w:cs="Arial"/>
        </w:rPr>
        <w:t xml:space="preserve"> masked edge</w:t>
      </w:r>
      <w:r w:rsidR="004F269C">
        <w:rPr>
          <w:rFonts w:cs="Arial"/>
        </w:rPr>
        <w:t xml:space="preserve"> </w:t>
      </w:r>
      <w:r w:rsidR="004F269C">
        <w:t>between Rivers and Depth Area features, where the River should be masked.  In this example MIND is set to {2} – supress portrayal.</w:t>
      </w:r>
      <w:r w:rsidR="004F269C" w:rsidRPr="004F269C">
        <w:t xml:space="preserve"> </w:t>
      </w:r>
      <w:r w:rsidR="004F269C">
        <w:rPr>
          <w:rFonts w:cs="Arial"/>
        </w:rPr>
        <w:t xml:space="preserve"> </w:t>
      </w:r>
    </w:p>
    <w:p w14:paraId="53BA829B" w14:textId="77777777" w:rsidR="000C740C" w:rsidRPr="00201203" w:rsidRDefault="000C740C" w:rsidP="00C53B69">
      <w:pPr>
        <w:autoSpaceDE w:val="0"/>
        <w:autoSpaceDN w:val="0"/>
        <w:adjustRightInd w:val="0"/>
        <w:rPr>
          <w:rFonts w:cs="Arial"/>
        </w:rPr>
      </w:pPr>
    </w:p>
    <w:p w14:paraId="25032612" w14:textId="0DEF38DA" w:rsidR="00BB10F5" w:rsidRDefault="00BB10F5" w:rsidP="00C53B69"/>
    <w:p w14:paraId="201F62FE" w14:textId="77777777" w:rsidR="00F67641" w:rsidRDefault="00F67641" w:rsidP="00F67641">
      <w:pPr>
        <w:keepNext/>
        <w:jc w:val="center"/>
      </w:pPr>
      <w:r>
        <w:rPr>
          <w:noProof/>
          <w:lang w:val="en-US" w:eastAsia="en-US"/>
        </w:rPr>
        <w:drawing>
          <wp:inline distT="0" distB="0" distL="0" distR="0" wp14:anchorId="660C65C4" wp14:editId="7BD450A8">
            <wp:extent cx="3253019" cy="2765066"/>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jpg"/>
                    <pic:cNvPicPr/>
                  </pic:nvPicPr>
                  <pic:blipFill>
                    <a:blip r:embed="rId32">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04D855D0" w14:textId="5A1DE592" w:rsidR="00427C26" w:rsidRDefault="00F67641" w:rsidP="00F67641">
      <w:pPr>
        <w:pStyle w:val="Caption"/>
        <w:jc w:val="center"/>
      </w:pPr>
      <w:r>
        <w:t xml:space="preserve">Figure </w:t>
      </w:r>
      <w:r w:rsidR="00E96B57">
        <w:t>15</w:t>
      </w:r>
      <w:r>
        <w:t xml:space="preserve"> - Example without masking</w:t>
      </w:r>
    </w:p>
    <w:p w14:paraId="7A60B4CC" w14:textId="31819420" w:rsidR="00427C26" w:rsidRDefault="00427C26" w:rsidP="00C53B69"/>
    <w:p w14:paraId="44DF7021" w14:textId="77777777" w:rsidR="00F67641" w:rsidRDefault="00F67641" w:rsidP="00F67641">
      <w:pPr>
        <w:keepNext/>
        <w:jc w:val="center"/>
      </w:pPr>
      <w:r>
        <w:rPr>
          <w:noProof/>
          <w:lang w:val="en-US" w:eastAsia="en-US"/>
        </w:rPr>
        <w:drawing>
          <wp:inline distT="0" distB="0" distL="0" distR="0" wp14:anchorId="4FF8349B" wp14:editId="7C46115C">
            <wp:extent cx="3299207" cy="2804326"/>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4.jpg"/>
                    <pic:cNvPicPr/>
                  </pic:nvPicPr>
                  <pic:blipFill>
                    <a:blip r:embed="rId33">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296" w:name="_Toc225648316"/>
      <w:bookmarkStart w:id="297" w:name="_Toc225065173"/>
    </w:p>
    <w:p w14:paraId="6B04E4B4" w14:textId="02B818D0" w:rsidR="00427C26" w:rsidRDefault="00F67641" w:rsidP="00F67641">
      <w:pPr>
        <w:pStyle w:val="Caption"/>
        <w:jc w:val="center"/>
      </w:pPr>
      <w:r>
        <w:t xml:space="preserve">Figure </w:t>
      </w:r>
      <w:r w:rsidR="00E96B57">
        <w:t>16</w:t>
      </w:r>
      <w:r>
        <w:t xml:space="preserve"> - Example with masking</w:t>
      </w:r>
    </w:p>
    <w:p w14:paraId="35C6AB20" w14:textId="77777777" w:rsidR="00941F24" w:rsidRDefault="00941F24" w:rsidP="00941F24"/>
    <w:p w14:paraId="1683BB7C" w14:textId="77777777" w:rsidR="0018789C" w:rsidRDefault="0018789C" w:rsidP="0018789C">
      <w:pPr>
        <w:pStyle w:val="Heading1"/>
        <w:numPr>
          <w:ilvl w:val="0"/>
          <w:numId w:val="0"/>
        </w:numPr>
        <w:ind w:left="432" w:hanging="432"/>
      </w:pPr>
    </w:p>
    <w:p w14:paraId="219FCD75" w14:textId="77777777" w:rsidR="00A0577E" w:rsidRPr="008233BF" w:rsidRDefault="00BB0421" w:rsidP="00C53B69">
      <w:pPr>
        <w:pStyle w:val="Heading1"/>
      </w:pPr>
      <w:bookmarkStart w:id="298" w:name="_Toc439685277"/>
      <w:r w:rsidRPr="008233BF">
        <w:t>Coordinate Reference Systems</w:t>
      </w:r>
      <w:r w:rsidR="004504B9" w:rsidRPr="008233BF">
        <w:t xml:space="preserve"> (CRS)</w:t>
      </w:r>
      <w:bookmarkEnd w:id="296"/>
      <w:bookmarkEnd w:id="297"/>
      <w:bookmarkEnd w:id="298"/>
    </w:p>
    <w:p w14:paraId="0A99CB63" w14:textId="77777777" w:rsidR="00BB0421" w:rsidRPr="008233BF" w:rsidRDefault="00BB0421" w:rsidP="00C53B69">
      <w:pPr>
        <w:pStyle w:val="Heading2"/>
      </w:pPr>
      <w:bookmarkStart w:id="299" w:name="_Toc225648317"/>
      <w:bookmarkStart w:id="300" w:name="_Toc225065174"/>
      <w:bookmarkStart w:id="301" w:name="_Toc439685278"/>
      <w:r w:rsidRPr="008233BF">
        <w:t>Introduction</w:t>
      </w:r>
      <w:bookmarkEnd w:id="299"/>
      <w:bookmarkEnd w:id="300"/>
      <w:bookmarkEnd w:id="301"/>
      <w:r w:rsidR="005D0276">
        <w:t xml:space="preserve"> </w:t>
      </w:r>
    </w:p>
    <w:p w14:paraId="2BED61C8" w14:textId="77777777" w:rsidR="00B46419" w:rsidRPr="00035F7E" w:rsidRDefault="00B46419" w:rsidP="00B46419">
      <w:pPr>
        <w:rPr>
          <w:rFonts w:cs="Arial"/>
          <w:lang w:eastAsia="en-GB"/>
        </w:rPr>
      </w:pPr>
      <w:bookmarkStart w:id="302" w:name="_Toc225648318"/>
      <w:bookmarkStart w:id="303" w:name="_Toc225065175"/>
      <w:r>
        <w:rPr>
          <w:rFonts w:cs="Arial"/>
          <w:lang w:eastAsia="en-GB"/>
        </w:rPr>
        <w:t>An ENC data</w:t>
      </w:r>
      <w:r w:rsidRPr="00035F7E">
        <w:rPr>
          <w:rFonts w:cs="Arial"/>
          <w:lang w:eastAsia="en-GB"/>
        </w:rPr>
        <w:t>set must define at least one compound CRS</w:t>
      </w:r>
      <w:r>
        <w:rPr>
          <w:rFonts w:cs="Arial"/>
          <w:lang w:eastAsia="en-GB"/>
        </w:rPr>
        <w:t xml:space="preserve">, which must be composed of one </w:t>
      </w:r>
      <w:r w:rsidRPr="00035F7E">
        <w:rPr>
          <w:rFonts w:cs="Arial"/>
          <w:lang w:eastAsia="en-GB"/>
        </w:rPr>
        <w:t>geodetic CRS</w:t>
      </w:r>
      <w:r>
        <w:rPr>
          <w:rFonts w:cs="Arial"/>
          <w:lang w:eastAsia="en-GB"/>
        </w:rPr>
        <w:t xml:space="preserve"> and one vertical CRS.  All compound CRSs within the same dataset must use the same geodetic CRS.</w:t>
      </w:r>
    </w:p>
    <w:p w14:paraId="5DA3A241" w14:textId="77777777" w:rsidR="00BB0421" w:rsidRPr="008233BF" w:rsidRDefault="00BB0421" w:rsidP="00C53B69">
      <w:pPr>
        <w:pStyle w:val="Heading2"/>
      </w:pPr>
      <w:bookmarkStart w:id="304" w:name="_Toc439685279"/>
      <w:r w:rsidRPr="008233BF">
        <w:t>Horizontal</w:t>
      </w:r>
      <w:r w:rsidR="008233BF">
        <w:t xml:space="preserve"> </w:t>
      </w:r>
      <w:bookmarkEnd w:id="302"/>
      <w:bookmarkEnd w:id="303"/>
      <w:r w:rsidR="003B53C2">
        <w:t>Coordinate Reference System</w:t>
      </w:r>
      <w:bookmarkEnd w:id="304"/>
      <w:r w:rsidR="00035108">
        <w:t xml:space="preserve"> </w:t>
      </w:r>
    </w:p>
    <w:p w14:paraId="7EC2E37F" w14:textId="098BCBCE" w:rsidR="0068045B" w:rsidRPr="0068045B" w:rsidRDefault="00697B60" w:rsidP="0068045B">
      <w:pPr>
        <w:autoSpaceDE w:val="0"/>
        <w:autoSpaceDN w:val="0"/>
        <w:adjustRightInd w:val="0"/>
        <w:rPr>
          <w:rFonts w:eastAsia="Times New Roman" w:cs="Arial"/>
          <w:lang w:eastAsia="en-GB"/>
        </w:rPr>
      </w:pPr>
      <w:bookmarkStart w:id="305" w:name="_Toc225648320"/>
      <w:bookmarkStart w:id="306" w:name="_Toc225065177"/>
      <w:r w:rsidRPr="00697B60">
        <w:rPr>
          <w:rFonts w:eastAsia="Times New Roman" w:cs="Arial"/>
          <w:lang w:eastAsia="en-GB"/>
        </w:rPr>
        <w:t xml:space="preserve">For ENC </w:t>
      </w:r>
      <w:r w:rsidRPr="00697B60">
        <w:rPr>
          <w:rFonts w:cs="Arial"/>
        </w:rPr>
        <w:t>the horizontal CRS</w:t>
      </w:r>
      <w:r w:rsidR="008860FB">
        <w:rPr>
          <w:rFonts w:eastAsia="Times New Roman" w:cs="Arial"/>
          <w:lang w:eastAsia="en-GB"/>
        </w:rPr>
        <w:t xml:space="preserve"> must be EPSG</w:t>
      </w:r>
      <w:proofErr w:type="gramStart"/>
      <w:r w:rsidR="008860FB">
        <w:rPr>
          <w:rFonts w:eastAsia="Times New Roman" w:cs="Arial"/>
          <w:lang w:eastAsia="en-GB"/>
        </w:rPr>
        <w:t>:4326</w:t>
      </w:r>
      <w:proofErr w:type="gramEnd"/>
      <w:r w:rsidR="008860FB">
        <w:rPr>
          <w:rFonts w:eastAsia="Times New Roman" w:cs="Arial"/>
          <w:lang w:eastAsia="en-GB"/>
        </w:rPr>
        <w:t xml:space="preserve"> (WGS84).  </w:t>
      </w:r>
      <w:r w:rsidRPr="00697B60">
        <w:rPr>
          <w:rFonts w:eastAsia="Times New Roman" w:cs="Arial"/>
          <w:lang w:eastAsia="en-GB"/>
        </w:rPr>
        <w:t xml:space="preserve">The full reference to EPSG: 4326 can be found at </w:t>
      </w:r>
      <w:hyperlink r:id="rId34" w:history="1">
        <w:r w:rsidR="0068045B" w:rsidRPr="0060403E">
          <w:rPr>
            <w:rStyle w:val="Hyperlink"/>
            <w:rFonts w:eastAsia="Times New Roman" w:cs="Arial"/>
            <w:lang w:val="en-GB" w:eastAsia="en-GB"/>
          </w:rPr>
          <w:t>www.epsg-registry.org</w:t>
        </w:r>
      </w:hyperlink>
      <w:r w:rsidRPr="00697B60">
        <w:rPr>
          <w:rFonts w:eastAsia="Times New Roman" w:cs="Arial"/>
          <w:lang w:eastAsia="en-GB"/>
        </w:rPr>
        <w:t>.</w:t>
      </w:r>
    </w:p>
    <w:p w14:paraId="159E7839" w14:textId="77777777" w:rsidR="0068045B" w:rsidRPr="00E957E2" w:rsidRDefault="0068045B" w:rsidP="0068045B">
      <w:pPr>
        <w:autoSpaceDE w:val="0"/>
        <w:autoSpaceDN w:val="0"/>
        <w:adjustRightInd w:val="0"/>
        <w:spacing w:after="0" w:line="240" w:lineRule="auto"/>
        <w:jc w:val="left"/>
        <w:rPr>
          <w:rFonts w:cs="Arial"/>
          <w:lang w:val="en-US" w:eastAsia="en-US"/>
        </w:rPr>
      </w:pPr>
    </w:p>
    <w:p w14:paraId="54A659AB" w14:textId="26BBB141" w:rsidR="0068045B" w:rsidRDefault="0068045B" w:rsidP="0068045B">
      <w:pPr>
        <w:spacing w:after="0" w:line="360" w:lineRule="auto"/>
      </w:pPr>
      <w:r>
        <w:rPr>
          <w:b/>
        </w:rPr>
        <w:t>Horizontal</w:t>
      </w:r>
      <w:r w:rsidRPr="00E558AF">
        <w:rPr>
          <w:b/>
        </w:rPr>
        <w:t xml:space="preserve"> coordinate reference system:</w:t>
      </w:r>
      <w:r w:rsidRPr="00472EE6">
        <w:t xml:space="preserve"> </w:t>
      </w:r>
      <w:r>
        <w:tab/>
      </w:r>
      <w:bookmarkStart w:id="307" w:name="_Toc288810279"/>
      <w:bookmarkStart w:id="308" w:name="_Toc288812326"/>
      <w:r>
        <w:t>EPSG</w:t>
      </w:r>
      <w:proofErr w:type="gramStart"/>
      <w:r>
        <w:t>:4326</w:t>
      </w:r>
      <w:proofErr w:type="gramEnd"/>
      <w:r>
        <w:t xml:space="preserve"> (WGS84)</w:t>
      </w:r>
    </w:p>
    <w:p w14:paraId="0CCAE870" w14:textId="77777777" w:rsidR="0068045B" w:rsidRDefault="0068045B" w:rsidP="0068045B">
      <w:pPr>
        <w:spacing w:after="0" w:line="360" w:lineRule="auto"/>
      </w:pPr>
      <w:bookmarkStart w:id="309" w:name="_Toc288810277"/>
      <w:bookmarkStart w:id="310" w:name="_Toc288812324"/>
      <w:r w:rsidRPr="00E558AF">
        <w:rPr>
          <w:b/>
        </w:rPr>
        <w:t xml:space="preserve">Projection: </w:t>
      </w:r>
      <w:r>
        <w:rPr>
          <w:b/>
        </w:rPr>
        <w:tab/>
      </w:r>
      <w:r>
        <w:rPr>
          <w:b/>
        </w:rPr>
        <w:tab/>
      </w:r>
      <w:r>
        <w:rPr>
          <w:b/>
        </w:rPr>
        <w:tab/>
      </w:r>
      <w:r>
        <w:rPr>
          <w:b/>
        </w:rPr>
        <w:tab/>
      </w:r>
      <w:r>
        <w:rPr>
          <w:b/>
        </w:rPr>
        <w:tab/>
      </w:r>
      <w:r>
        <w:rPr>
          <w:b/>
        </w:rPr>
        <w:tab/>
      </w:r>
      <w:r>
        <w:rPr>
          <w:b/>
        </w:rPr>
        <w:tab/>
      </w:r>
      <w:r>
        <w:rPr>
          <w:b/>
        </w:rPr>
        <w:tab/>
      </w:r>
      <w:bookmarkEnd w:id="309"/>
      <w:bookmarkEnd w:id="310"/>
      <w:r>
        <w:t>None</w:t>
      </w:r>
    </w:p>
    <w:p w14:paraId="5F43D911" w14:textId="77777777" w:rsidR="0068045B" w:rsidRPr="00472EE6" w:rsidRDefault="0068045B" w:rsidP="0068045B">
      <w:pPr>
        <w:spacing w:after="0" w:line="360" w:lineRule="auto"/>
      </w:pPr>
      <w:r w:rsidRPr="00E558AF">
        <w:rPr>
          <w:b/>
        </w:rPr>
        <w:t xml:space="preserve">Temporal reference system: </w:t>
      </w:r>
      <w:r>
        <w:rPr>
          <w:b/>
        </w:rPr>
        <w:tab/>
      </w:r>
      <w:r>
        <w:rPr>
          <w:b/>
        </w:rPr>
        <w:tab/>
      </w:r>
      <w:r>
        <w:rPr>
          <w:b/>
        </w:rPr>
        <w:tab/>
      </w:r>
      <w:r w:rsidRPr="00E957E2">
        <w:t>Gregorian calendar</w:t>
      </w:r>
      <w:r>
        <w:rPr>
          <w:b/>
        </w:rPr>
        <w:tab/>
      </w:r>
      <w:bookmarkEnd w:id="307"/>
      <w:bookmarkEnd w:id="308"/>
    </w:p>
    <w:p w14:paraId="48EB4CD9" w14:textId="77777777" w:rsidR="0068045B" w:rsidRPr="00472EE6" w:rsidRDefault="0068045B" w:rsidP="0068045B">
      <w:pPr>
        <w:spacing w:after="0" w:line="360" w:lineRule="auto"/>
      </w:pPr>
      <w:bookmarkStart w:id="311" w:name="_Toc288810280"/>
      <w:bookmarkStart w:id="312" w:name="_Toc288812327"/>
      <w:r w:rsidRPr="00B708A5">
        <w:rPr>
          <w:b/>
        </w:rPr>
        <w:t>Coordinate reference system registry:</w:t>
      </w:r>
      <w:r w:rsidRPr="00472EE6">
        <w:t xml:space="preserve"> </w:t>
      </w:r>
      <w:r>
        <w:tab/>
      </w:r>
      <w:hyperlink r:id="rId35" w:history="1">
        <w:r w:rsidRPr="00BB2205">
          <w:rPr>
            <w:rStyle w:val="Hyperlink"/>
            <w:lang w:val="en-US"/>
          </w:rPr>
          <w:t xml:space="preserve">EPSG Geodetic Parameter </w:t>
        </w:r>
        <w:bookmarkEnd w:id="311"/>
        <w:bookmarkEnd w:id="312"/>
        <w:r w:rsidRPr="00BB2205">
          <w:rPr>
            <w:rStyle w:val="Hyperlink"/>
            <w:lang w:val="en-US"/>
          </w:rPr>
          <w:t>Registry</w:t>
        </w:r>
      </w:hyperlink>
      <w:r w:rsidRPr="00472EE6">
        <w:t xml:space="preserve"> </w:t>
      </w:r>
    </w:p>
    <w:p w14:paraId="05EFFB59" w14:textId="77777777" w:rsidR="0068045B" w:rsidRPr="00472EE6" w:rsidRDefault="0068045B" w:rsidP="0068045B">
      <w:pPr>
        <w:spacing w:after="0" w:line="360" w:lineRule="auto"/>
      </w:pPr>
      <w:bookmarkStart w:id="313" w:name="_Toc288810282"/>
      <w:bookmarkStart w:id="314" w:name="_Toc288812329"/>
      <w:r w:rsidRPr="00B708A5">
        <w:rPr>
          <w:b/>
        </w:rPr>
        <w:t>Date type</w:t>
      </w:r>
      <w:r>
        <w:rPr>
          <w:b/>
        </w:rPr>
        <w:t xml:space="preserve"> (according to ISO 19115)</w:t>
      </w:r>
      <w:r w:rsidRPr="00B708A5">
        <w:rPr>
          <w:b/>
        </w:rPr>
        <w:t>:</w:t>
      </w:r>
      <w:r w:rsidRPr="00472EE6">
        <w:t xml:space="preserve">  </w:t>
      </w:r>
      <w:r>
        <w:tab/>
      </w:r>
      <w:bookmarkEnd w:id="313"/>
      <w:bookmarkEnd w:id="314"/>
      <w:r>
        <w:t>002- publication</w:t>
      </w:r>
    </w:p>
    <w:p w14:paraId="6CE48D53" w14:textId="0F06E9D6" w:rsidR="0068045B" w:rsidRPr="00697B60" w:rsidRDefault="0068045B" w:rsidP="00F01967">
      <w:pPr>
        <w:spacing w:after="0" w:line="360" w:lineRule="auto"/>
        <w:rPr>
          <w:rFonts w:eastAsia="Times New Roman" w:cs="Arial"/>
          <w:lang w:eastAsia="en-GB"/>
        </w:rPr>
      </w:pPr>
      <w:bookmarkStart w:id="315" w:name="_Toc288810283"/>
      <w:bookmarkStart w:id="316" w:name="_Toc288812330"/>
      <w:r w:rsidRPr="00B708A5">
        <w:rPr>
          <w:b/>
        </w:rPr>
        <w:t>Responsible party:</w:t>
      </w:r>
      <w:r w:rsidRPr="00472EE6">
        <w:t xml:space="preserve">  </w:t>
      </w:r>
      <w:r>
        <w:tab/>
      </w:r>
      <w:r>
        <w:tab/>
      </w:r>
      <w:r>
        <w:tab/>
      </w:r>
      <w:r>
        <w:tab/>
      </w:r>
      <w:r>
        <w:tab/>
      </w:r>
      <w:r>
        <w:tab/>
      </w:r>
      <w:r w:rsidRPr="006D5DFE">
        <w:t>International Organisation of Oil and Gas Producers</w:t>
      </w:r>
      <w:bookmarkEnd w:id="315"/>
      <w:bookmarkEnd w:id="316"/>
      <w:r w:rsidRPr="006D5DFE">
        <w:t xml:space="preserve"> (OGP)</w:t>
      </w:r>
      <w:r w:rsidRPr="00472EE6">
        <w:t xml:space="preserve"> </w:t>
      </w:r>
      <w:bookmarkStart w:id="317" w:name="_Toc288810284"/>
      <w:bookmarkStart w:id="318" w:name="_Toc288812331"/>
      <w:r w:rsidRPr="00B708A5">
        <w:rPr>
          <w:b/>
        </w:rPr>
        <w:t>URL:</w:t>
      </w:r>
      <w:r w:rsidRPr="00472EE6">
        <w:t xml:space="preserve"> </w:t>
      </w:r>
      <w:r>
        <w:tab/>
      </w:r>
      <w:r>
        <w:tab/>
      </w:r>
      <w:r>
        <w:tab/>
      </w:r>
      <w:r>
        <w:tab/>
      </w:r>
      <w:r>
        <w:tab/>
      </w:r>
      <w:r>
        <w:tab/>
      </w:r>
      <w:r>
        <w:tab/>
      </w:r>
      <w:r>
        <w:tab/>
      </w:r>
      <w:r>
        <w:tab/>
      </w:r>
      <w:r>
        <w:tab/>
      </w:r>
      <w:bookmarkEnd w:id="317"/>
      <w:bookmarkEnd w:id="318"/>
      <w:r w:rsidR="00F01967">
        <w:fldChar w:fldCharType="begin"/>
      </w:r>
      <w:r w:rsidR="00F01967">
        <w:instrText xml:space="preserve"> HYPERLINK "http://www.iogp.org" </w:instrText>
      </w:r>
      <w:r w:rsidR="00F01967">
        <w:fldChar w:fldCharType="separate"/>
      </w:r>
      <w:r w:rsidR="00F01967" w:rsidRPr="004A05BB">
        <w:rPr>
          <w:rStyle w:val="Hyperlink"/>
          <w:rFonts w:hint="eastAsia"/>
          <w:lang w:val="en-GB"/>
        </w:rPr>
        <w:t>http://www.iogp.org</w:t>
      </w:r>
      <w:r w:rsidR="00F01967">
        <w:rPr>
          <w:rStyle w:val="Hyperlink"/>
          <w:lang w:val="en-GB"/>
        </w:rPr>
        <w:fldChar w:fldCharType="end"/>
      </w:r>
    </w:p>
    <w:p w14:paraId="025D97F3" w14:textId="77777777" w:rsidR="00BB0421" w:rsidRPr="008233BF" w:rsidRDefault="00BB0421" w:rsidP="00C53B69">
      <w:pPr>
        <w:pStyle w:val="Heading2"/>
      </w:pPr>
      <w:bookmarkStart w:id="319" w:name="_Toc439685280"/>
      <w:r w:rsidRPr="008233BF">
        <w:t xml:space="preserve">Vertical </w:t>
      </w:r>
      <w:bookmarkEnd w:id="305"/>
      <w:bookmarkEnd w:id="306"/>
      <w:r w:rsidR="00A67E04">
        <w:t>CRS for Soundings</w:t>
      </w:r>
      <w:bookmarkEnd w:id="319"/>
      <w:r w:rsidR="005D0276">
        <w:t xml:space="preserve"> </w:t>
      </w:r>
    </w:p>
    <w:p w14:paraId="1EACCAFB" w14:textId="79ADD944" w:rsidR="00B46419" w:rsidRDefault="00B46419" w:rsidP="00B46419">
      <w:pPr>
        <w:rPr>
          <w:rFonts w:cs="Arial"/>
        </w:rPr>
      </w:pPr>
      <w:r>
        <w:rPr>
          <w:rFonts w:cs="Arial"/>
        </w:rPr>
        <w:t>For ENC the vertical CRS must be in metres. Depths are represented by positive values, while negative values indicated intertidal soundings (drying heights).</w:t>
      </w:r>
    </w:p>
    <w:p w14:paraId="5438EB1D" w14:textId="1B123476" w:rsidR="00B46419" w:rsidRPr="00035F7E" w:rsidRDefault="00B46419" w:rsidP="00B46419">
      <w:pPr>
        <w:rPr>
          <w:rFonts w:cs="Arial"/>
        </w:rPr>
      </w:pPr>
      <w:r w:rsidRPr="00035F7E">
        <w:rPr>
          <w:rFonts w:cs="Arial"/>
        </w:rPr>
        <w:t xml:space="preserve">Although all coordinates in a </w:t>
      </w:r>
      <w:r w:rsidR="00492EEB">
        <w:rPr>
          <w:rFonts w:cs="Arial" w:hint="eastAsia"/>
        </w:rPr>
        <w:t>dataset</w:t>
      </w:r>
      <w:r w:rsidRPr="00035F7E">
        <w:rPr>
          <w:rFonts w:cs="Arial"/>
        </w:rPr>
        <w:t xml:space="preserve"> must refer to the same </w:t>
      </w:r>
      <w:r>
        <w:rPr>
          <w:rFonts w:cs="Arial"/>
        </w:rPr>
        <w:t>geodetic</w:t>
      </w:r>
      <w:r w:rsidRPr="00035F7E">
        <w:rPr>
          <w:rFonts w:cs="Arial"/>
        </w:rPr>
        <w:t xml:space="preserve"> CRS, different Vertical </w:t>
      </w:r>
      <w:proofErr w:type="spellStart"/>
      <w:r w:rsidRPr="00035F7E">
        <w:rPr>
          <w:rFonts w:cs="Arial"/>
        </w:rPr>
        <w:t>Datums</w:t>
      </w:r>
      <w:proofErr w:type="spellEnd"/>
      <w:r w:rsidRPr="00035F7E">
        <w:rPr>
          <w:rFonts w:cs="Arial"/>
        </w:rPr>
        <w:t xml:space="preserve"> can be used for the depth component of a coordinate tuple. Therefore the vertical CRS </w:t>
      </w:r>
      <w:r>
        <w:rPr>
          <w:rFonts w:cs="Arial"/>
        </w:rPr>
        <w:t>can be repeated. For each v</w:t>
      </w:r>
      <w:r w:rsidRPr="00035F7E">
        <w:rPr>
          <w:rFonts w:cs="Arial"/>
        </w:rPr>
        <w:t xml:space="preserve">ertical CRS a unique identifier is defined. Those identifiers will be used to indicate which Vertical CRS is used. </w:t>
      </w:r>
    </w:p>
    <w:p w14:paraId="24D289D2" w14:textId="0D6405C6" w:rsidR="00DC02A6" w:rsidRDefault="00DA3676" w:rsidP="00DC02A6">
      <w:pPr>
        <w:pStyle w:val="NoSpacing1"/>
        <w:rPr>
          <w:rFonts w:ascii="Arial" w:eastAsia="MS Mincho" w:hAnsi="Arial" w:cs="Arial"/>
          <w:lang w:eastAsia="ja-JP"/>
        </w:rPr>
      </w:pPr>
      <w:r w:rsidRPr="00DA3676">
        <w:rPr>
          <w:rFonts w:ascii="Arial" w:eastAsia="MS Mincho" w:hAnsi="Arial" w:cs="Arial"/>
          <w:lang w:eastAsia="ja-JP"/>
        </w:rPr>
        <w:t xml:space="preserve">The encoding of the Coordinate Reference System record will be demonstrated with the following examples.  The first example specifies a compound CRS. The first component of the first example is </w:t>
      </w:r>
      <w:proofErr w:type="gramStart"/>
      <w:r w:rsidRPr="00DA3676">
        <w:rPr>
          <w:rFonts w:ascii="Arial" w:eastAsia="MS Mincho" w:hAnsi="Arial" w:cs="Arial"/>
          <w:lang w:eastAsia="ja-JP"/>
        </w:rPr>
        <w:t>a 2D</w:t>
      </w:r>
      <w:proofErr w:type="gramEnd"/>
      <w:r w:rsidRPr="00DA3676">
        <w:rPr>
          <w:rFonts w:ascii="Arial" w:eastAsia="MS Mincho" w:hAnsi="Arial" w:cs="Arial"/>
          <w:lang w:eastAsia="ja-JP"/>
        </w:rPr>
        <w:t xml:space="preserve"> Geographic CRS (WGS84). The second component of the first example is a Vertical CRS for depth using the Vertical Datum: Mean High Water.</w:t>
      </w:r>
    </w:p>
    <w:p w14:paraId="513E47EF" w14:textId="77777777" w:rsidR="00DA3676" w:rsidRDefault="00DA3676" w:rsidP="00DC02A6">
      <w:pPr>
        <w:pStyle w:val="NoSpacing1"/>
      </w:pPr>
    </w:p>
    <w:tbl>
      <w:tblPr>
        <w:tblStyle w:val="TableGrid1"/>
        <w:tblW w:w="5000" w:type="pct"/>
        <w:tblLook w:val="04A0" w:firstRow="1" w:lastRow="0" w:firstColumn="1" w:lastColumn="0" w:noHBand="0" w:noVBand="1"/>
      </w:tblPr>
      <w:tblGrid>
        <w:gridCol w:w="783"/>
        <w:gridCol w:w="939"/>
        <w:gridCol w:w="1634"/>
        <w:gridCol w:w="5948"/>
      </w:tblGrid>
      <w:tr w:rsidR="00DA3676" w:rsidRPr="00DA3676" w14:paraId="7EF91FE3" w14:textId="77777777" w:rsidTr="001E5997">
        <w:tc>
          <w:tcPr>
            <w:tcW w:w="410" w:type="pct"/>
          </w:tcPr>
          <w:p w14:paraId="67E8804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Field</w:t>
            </w:r>
          </w:p>
        </w:tc>
        <w:tc>
          <w:tcPr>
            <w:tcW w:w="490" w:type="pct"/>
          </w:tcPr>
          <w:p w14:paraId="5D8DA4FE"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Subfield</w:t>
            </w:r>
          </w:p>
        </w:tc>
        <w:tc>
          <w:tcPr>
            <w:tcW w:w="891" w:type="pct"/>
          </w:tcPr>
          <w:p w14:paraId="1DFF7A8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Value</w:t>
            </w:r>
          </w:p>
        </w:tc>
        <w:tc>
          <w:tcPr>
            <w:tcW w:w="3209" w:type="pct"/>
          </w:tcPr>
          <w:p w14:paraId="6D0BF66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Description</w:t>
            </w:r>
          </w:p>
        </w:tc>
      </w:tr>
      <w:tr w:rsidR="00DA3676" w:rsidRPr="00DA3676" w14:paraId="524D340C" w14:textId="77777777" w:rsidTr="001E5997">
        <w:tc>
          <w:tcPr>
            <w:tcW w:w="410" w:type="pct"/>
          </w:tcPr>
          <w:p w14:paraId="36495082"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CSID</w:t>
            </w:r>
          </w:p>
        </w:tc>
        <w:tc>
          <w:tcPr>
            <w:tcW w:w="490" w:type="pct"/>
          </w:tcPr>
          <w:p w14:paraId="35A26D9C"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3353C01B"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2EFD9BC2"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Record Identifier</w:t>
            </w:r>
          </w:p>
        </w:tc>
      </w:tr>
      <w:tr w:rsidR="00DA3676" w:rsidRPr="00DA3676" w14:paraId="39BA0112" w14:textId="77777777" w:rsidTr="001E5997">
        <w:tc>
          <w:tcPr>
            <w:tcW w:w="410" w:type="pct"/>
          </w:tcPr>
          <w:p w14:paraId="76D290A4"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703CD1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RCNM</w:t>
            </w:r>
          </w:p>
        </w:tc>
        <w:tc>
          <w:tcPr>
            <w:tcW w:w="891" w:type="pct"/>
          </w:tcPr>
          <w:p w14:paraId="37DF488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15</w:t>
            </w:r>
          </w:p>
        </w:tc>
        <w:tc>
          <w:tcPr>
            <w:tcW w:w="3209" w:type="pct"/>
          </w:tcPr>
          <w:p w14:paraId="0BEDB80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Record Name  (15 = Coordinate Reference System Identifier)</w:t>
            </w:r>
          </w:p>
        </w:tc>
      </w:tr>
      <w:tr w:rsidR="00DA3676" w:rsidRPr="00DA3676" w14:paraId="3241C877" w14:textId="77777777" w:rsidTr="001E5997">
        <w:tc>
          <w:tcPr>
            <w:tcW w:w="410" w:type="pct"/>
          </w:tcPr>
          <w:p w14:paraId="2FC7D42D"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0238483"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RCID</w:t>
            </w:r>
          </w:p>
        </w:tc>
        <w:tc>
          <w:tcPr>
            <w:tcW w:w="891" w:type="pct"/>
          </w:tcPr>
          <w:p w14:paraId="0D9F57F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34FEE91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Record Identification Number</w:t>
            </w:r>
          </w:p>
        </w:tc>
      </w:tr>
      <w:tr w:rsidR="00DA3676" w:rsidRPr="00DA3676" w14:paraId="3A3CD680" w14:textId="77777777" w:rsidTr="001E5997">
        <w:tc>
          <w:tcPr>
            <w:tcW w:w="410" w:type="pct"/>
          </w:tcPr>
          <w:p w14:paraId="20B4494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F6C370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NCRC</w:t>
            </w:r>
          </w:p>
        </w:tc>
        <w:tc>
          <w:tcPr>
            <w:tcW w:w="891" w:type="pct"/>
          </w:tcPr>
          <w:p w14:paraId="3587182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1AB559A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Number of CRS Components</w:t>
            </w:r>
          </w:p>
        </w:tc>
      </w:tr>
      <w:tr w:rsidR="00DA3676" w:rsidRPr="00DA3676" w14:paraId="012A9C7F" w14:textId="77777777" w:rsidTr="001E5997">
        <w:tc>
          <w:tcPr>
            <w:tcW w:w="410" w:type="pct"/>
          </w:tcPr>
          <w:p w14:paraId="4AFDB1E2"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CRSH</w:t>
            </w:r>
          </w:p>
        </w:tc>
        <w:tc>
          <w:tcPr>
            <w:tcW w:w="490" w:type="pct"/>
          </w:tcPr>
          <w:p w14:paraId="019E0C96"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27559609"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19698BF3"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Header</w:t>
            </w:r>
          </w:p>
        </w:tc>
      </w:tr>
      <w:tr w:rsidR="00DA3676" w:rsidRPr="00DA3676" w14:paraId="6AED63B9" w14:textId="77777777" w:rsidTr="001E5997">
        <w:tc>
          <w:tcPr>
            <w:tcW w:w="410" w:type="pct"/>
          </w:tcPr>
          <w:p w14:paraId="5AC25A3D"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D0CAAC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CRIX</w:t>
            </w:r>
          </w:p>
        </w:tc>
        <w:tc>
          <w:tcPr>
            <w:tcW w:w="891" w:type="pct"/>
          </w:tcPr>
          <w:p w14:paraId="1A01062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3456399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Index</w:t>
            </w:r>
          </w:p>
        </w:tc>
      </w:tr>
      <w:tr w:rsidR="00DA3676" w:rsidRPr="00DA3676" w14:paraId="0F7F9161" w14:textId="77777777" w:rsidTr="001E5997">
        <w:tc>
          <w:tcPr>
            <w:tcW w:w="410" w:type="pct"/>
          </w:tcPr>
          <w:p w14:paraId="30179DAE"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1508DE3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CRST</w:t>
            </w:r>
          </w:p>
        </w:tc>
        <w:tc>
          <w:tcPr>
            <w:tcW w:w="891" w:type="pct"/>
          </w:tcPr>
          <w:p w14:paraId="10420B8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50C0CCD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Type (1 = 2D Geographic)</w:t>
            </w:r>
          </w:p>
        </w:tc>
      </w:tr>
      <w:tr w:rsidR="00DA3676" w:rsidRPr="00DA3676" w14:paraId="126806E5" w14:textId="77777777" w:rsidTr="001E5997">
        <w:tc>
          <w:tcPr>
            <w:tcW w:w="410" w:type="pct"/>
          </w:tcPr>
          <w:p w14:paraId="2BF8E2F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6282EC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CSTY</w:t>
            </w:r>
          </w:p>
        </w:tc>
        <w:tc>
          <w:tcPr>
            <w:tcW w:w="891" w:type="pct"/>
          </w:tcPr>
          <w:p w14:paraId="4E97EE6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35A191E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Coordinate System Type (1 = Ellipsoidal CS)</w:t>
            </w:r>
          </w:p>
        </w:tc>
      </w:tr>
      <w:tr w:rsidR="00DA3676" w:rsidRPr="00DA3676" w14:paraId="6944383E" w14:textId="77777777" w:rsidTr="001E5997">
        <w:tc>
          <w:tcPr>
            <w:tcW w:w="410" w:type="pct"/>
          </w:tcPr>
          <w:p w14:paraId="3BDD31D8"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FCDFD3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CRNM</w:t>
            </w:r>
          </w:p>
        </w:tc>
        <w:tc>
          <w:tcPr>
            <w:tcW w:w="891" w:type="pct"/>
          </w:tcPr>
          <w:p w14:paraId="0C78075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WGS84</w:t>
            </w:r>
          </w:p>
        </w:tc>
        <w:tc>
          <w:tcPr>
            <w:tcW w:w="3209" w:type="pct"/>
          </w:tcPr>
          <w:p w14:paraId="73BE5EB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Name</w:t>
            </w:r>
          </w:p>
        </w:tc>
      </w:tr>
      <w:tr w:rsidR="00DA3676" w:rsidRPr="00DA3676" w14:paraId="755CD0F1" w14:textId="77777777" w:rsidTr="001E5997">
        <w:tc>
          <w:tcPr>
            <w:tcW w:w="410" w:type="pct"/>
          </w:tcPr>
          <w:p w14:paraId="792E9157"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A8AA94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CRSI</w:t>
            </w:r>
          </w:p>
        </w:tc>
        <w:tc>
          <w:tcPr>
            <w:tcW w:w="891" w:type="pct"/>
          </w:tcPr>
          <w:p w14:paraId="048BAC4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4326</w:t>
            </w:r>
          </w:p>
        </w:tc>
        <w:tc>
          <w:tcPr>
            <w:tcW w:w="3209" w:type="pct"/>
          </w:tcPr>
          <w:p w14:paraId="7D5D0A3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Identifier</w:t>
            </w:r>
          </w:p>
        </w:tc>
      </w:tr>
      <w:tr w:rsidR="00DA3676" w:rsidRPr="00DA3676" w14:paraId="08BC12C7" w14:textId="77777777" w:rsidTr="001E5997">
        <w:tc>
          <w:tcPr>
            <w:tcW w:w="410" w:type="pct"/>
          </w:tcPr>
          <w:p w14:paraId="04C890FC"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1D6EC88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CRSS</w:t>
            </w:r>
          </w:p>
        </w:tc>
        <w:tc>
          <w:tcPr>
            <w:tcW w:w="891" w:type="pct"/>
          </w:tcPr>
          <w:p w14:paraId="3E0F8044" w14:textId="31DA8921" w:rsidR="00DA3676" w:rsidRPr="00DA3676" w:rsidRDefault="00B42A99" w:rsidP="00DC5B5A">
            <w:pPr>
              <w:spacing w:after="0" w:line="240" w:lineRule="auto"/>
              <w:jc w:val="left"/>
              <w:rPr>
                <w:rFonts w:cs="Arial"/>
                <w:snapToGrid w:val="0"/>
                <w:lang w:val="en-US" w:eastAsia="en-US"/>
              </w:rPr>
            </w:pPr>
            <w:r>
              <w:rPr>
                <w:rFonts w:cs="Arial"/>
                <w:snapToGrid w:val="0"/>
                <w:lang w:val="en-US" w:eastAsia="en-US"/>
              </w:rPr>
              <w:t>2</w:t>
            </w:r>
          </w:p>
        </w:tc>
        <w:tc>
          <w:tcPr>
            <w:tcW w:w="3209" w:type="pct"/>
          </w:tcPr>
          <w:p w14:paraId="73B88465" w14:textId="27CB8F55" w:rsidR="00DA3676" w:rsidRPr="00DA3676" w:rsidRDefault="00DA3676" w:rsidP="00DC5B5A">
            <w:pPr>
              <w:spacing w:after="0" w:line="240" w:lineRule="auto"/>
              <w:jc w:val="left"/>
              <w:rPr>
                <w:rFonts w:cs="Arial"/>
                <w:snapToGrid w:val="0"/>
                <w:lang w:val="en-US" w:eastAsia="en-US"/>
              </w:rPr>
            </w:pPr>
            <w:r w:rsidRPr="00DA3676">
              <w:rPr>
                <w:rFonts w:cs="Arial"/>
                <w:snapToGrid w:val="0"/>
                <w:lang w:val="en-US" w:eastAsia="en-US"/>
              </w:rPr>
              <w:t>CRS Source (2 = EPSG)</w:t>
            </w:r>
          </w:p>
        </w:tc>
      </w:tr>
      <w:tr w:rsidR="00DA3676" w:rsidRPr="00DA3676" w14:paraId="3AFDD307" w14:textId="77777777" w:rsidTr="001E5997">
        <w:tc>
          <w:tcPr>
            <w:tcW w:w="410" w:type="pct"/>
          </w:tcPr>
          <w:p w14:paraId="322907FA"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B23D7B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59165AEB"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49AADD6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Source Information (omitted)</w:t>
            </w:r>
          </w:p>
        </w:tc>
      </w:tr>
      <w:tr w:rsidR="00DA3676" w:rsidRPr="00DA3676" w14:paraId="5588AE94" w14:textId="77777777" w:rsidTr="001E5997">
        <w:tc>
          <w:tcPr>
            <w:tcW w:w="410" w:type="pct"/>
          </w:tcPr>
          <w:p w14:paraId="36957601"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CRSH</w:t>
            </w:r>
          </w:p>
        </w:tc>
        <w:tc>
          <w:tcPr>
            <w:tcW w:w="490" w:type="pct"/>
          </w:tcPr>
          <w:p w14:paraId="1EDCE2A0"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1AEEDAEF"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5851CF40"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Header</w:t>
            </w:r>
          </w:p>
        </w:tc>
      </w:tr>
      <w:tr w:rsidR="00DA3676" w:rsidRPr="00DA3676" w14:paraId="4A31C317" w14:textId="77777777" w:rsidTr="001E5997">
        <w:tc>
          <w:tcPr>
            <w:tcW w:w="410" w:type="pct"/>
          </w:tcPr>
          <w:p w14:paraId="779E45EB"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DED46A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CRIX</w:t>
            </w:r>
          </w:p>
        </w:tc>
        <w:tc>
          <w:tcPr>
            <w:tcW w:w="891" w:type="pct"/>
          </w:tcPr>
          <w:p w14:paraId="62BB4483"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45402E0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Index</w:t>
            </w:r>
          </w:p>
        </w:tc>
      </w:tr>
      <w:tr w:rsidR="00DA3676" w:rsidRPr="00DA3676" w14:paraId="2D8330F2" w14:textId="77777777" w:rsidTr="001E5997">
        <w:tc>
          <w:tcPr>
            <w:tcW w:w="410" w:type="pct"/>
          </w:tcPr>
          <w:p w14:paraId="72162451"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67C24E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CRST</w:t>
            </w:r>
          </w:p>
        </w:tc>
        <w:tc>
          <w:tcPr>
            <w:tcW w:w="891" w:type="pct"/>
          </w:tcPr>
          <w:p w14:paraId="73A04D9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5</w:t>
            </w:r>
          </w:p>
        </w:tc>
        <w:tc>
          <w:tcPr>
            <w:tcW w:w="3209" w:type="pct"/>
          </w:tcPr>
          <w:p w14:paraId="67CC8E7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Type (5 = Vertical)</w:t>
            </w:r>
          </w:p>
        </w:tc>
      </w:tr>
      <w:tr w:rsidR="00DA3676" w:rsidRPr="00DA3676" w14:paraId="7769DC24" w14:textId="77777777" w:rsidTr="001E5997">
        <w:tc>
          <w:tcPr>
            <w:tcW w:w="410" w:type="pct"/>
          </w:tcPr>
          <w:p w14:paraId="1CF97E18"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A6731D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CSTY</w:t>
            </w:r>
          </w:p>
        </w:tc>
        <w:tc>
          <w:tcPr>
            <w:tcW w:w="891" w:type="pct"/>
          </w:tcPr>
          <w:p w14:paraId="53EEE34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3</w:t>
            </w:r>
          </w:p>
        </w:tc>
        <w:tc>
          <w:tcPr>
            <w:tcW w:w="3209" w:type="pct"/>
          </w:tcPr>
          <w:p w14:paraId="0E914DF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Coordinate System Type (3 = Vertical)</w:t>
            </w:r>
          </w:p>
        </w:tc>
      </w:tr>
      <w:tr w:rsidR="00DA3676" w:rsidRPr="00DA3676" w14:paraId="1E0884C2" w14:textId="77777777" w:rsidTr="001E5997">
        <w:tc>
          <w:tcPr>
            <w:tcW w:w="410" w:type="pct"/>
          </w:tcPr>
          <w:p w14:paraId="332F4D3C"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8B2CFE3"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CRNM</w:t>
            </w:r>
          </w:p>
        </w:tc>
        <w:tc>
          <w:tcPr>
            <w:tcW w:w="891" w:type="pct"/>
          </w:tcPr>
          <w:p w14:paraId="3EDE102E"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Depth - mean high water</w:t>
            </w:r>
          </w:p>
        </w:tc>
        <w:tc>
          <w:tcPr>
            <w:tcW w:w="3209" w:type="pct"/>
          </w:tcPr>
          <w:p w14:paraId="681F90F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Name</w:t>
            </w:r>
          </w:p>
        </w:tc>
      </w:tr>
      <w:tr w:rsidR="00DA3676" w:rsidRPr="00DA3676" w14:paraId="489388F5" w14:textId="77777777" w:rsidTr="001E5997">
        <w:tc>
          <w:tcPr>
            <w:tcW w:w="410" w:type="pct"/>
          </w:tcPr>
          <w:p w14:paraId="47D9CF15"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9EA32D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CRSI</w:t>
            </w:r>
          </w:p>
        </w:tc>
        <w:tc>
          <w:tcPr>
            <w:tcW w:w="891" w:type="pct"/>
          </w:tcPr>
          <w:p w14:paraId="78AD569E"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2CE0D68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Identifier (omitted)</w:t>
            </w:r>
          </w:p>
        </w:tc>
      </w:tr>
      <w:tr w:rsidR="00DA3676" w:rsidRPr="00DA3676" w14:paraId="52723EE2" w14:textId="77777777" w:rsidTr="001E5997">
        <w:tc>
          <w:tcPr>
            <w:tcW w:w="410" w:type="pct"/>
          </w:tcPr>
          <w:p w14:paraId="5EF9FF83"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7CC1CA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CRSS</w:t>
            </w:r>
          </w:p>
        </w:tc>
        <w:tc>
          <w:tcPr>
            <w:tcW w:w="891" w:type="pct"/>
          </w:tcPr>
          <w:p w14:paraId="2C7336B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255</w:t>
            </w:r>
          </w:p>
        </w:tc>
        <w:tc>
          <w:tcPr>
            <w:tcW w:w="3209" w:type="pct"/>
          </w:tcPr>
          <w:p w14:paraId="5B07B9DD" w14:textId="24735A47" w:rsidR="00DA3676" w:rsidRPr="003D5E21" w:rsidRDefault="00DA3676" w:rsidP="00DC5B5A">
            <w:pPr>
              <w:spacing w:after="0" w:line="240" w:lineRule="auto"/>
              <w:jc w:val="left"/>
              <w:rPr>
                <w:rFonts w:eastAsiaTheme="minorEastAsia" w:cs="Arial"/>
                <w:snapToGrid w:val="0"/>
                <w:lang w:val="en-US"/>
              </w:rPr>
            </w:pPr>
            <w:r w:rsidRPr="00DA3676">
              <w:rPr>
                <w:rFonts w:cs="Arial"/>
                <w:snapToGrid w:val="0"/>
                <w:lang w:val="en-US" w:eastAsia="en-US"/>
              </w:rPr>
              <w:t>CRS Source (</w:t>
            </w:r>
            <w:r w:rsidR="00DC5B5A">
              <w:rPr>
                <w:rFonts w:eastAsiaTheme="minorEastAsia" w:cs="Arial" w:hint="eastAsia"/>
                <w:snapToGrid w:val="0"/>
                <w:lang w:val="en-US"/>
              </w:rPr>
              <w:t>255 = Not Applicable</w:t>
            </w:r>
            <w:r w:rsidRPr="00DA3676">
              <w:rPr>
                <w:rFonts w:cs="Arial"/>
                <w:snapToGrid w:val="0"/>
                <w:lang w:val="en-US" w:eastAsia="en-US"/>
              </w:rPr>
              <w:t>)</w:t>
            </w:r>
          </w:p>
        </w:tc>
      </w:tr>
      <w:tr w:rsidR="00DA3676" w:rsidRPr="00DA3676" w14:paraId="5C9F2C74" w14:textId="77777777" w:rsidTr="001E5997">
        <w:tc>
          <w:tcPr>
            <w:tcW w:w="410" w:type="pct"/>
          </w:tcPr>
          <w:p w14:paraId="03E337A7"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EDAA31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64AF5D47"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369A684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Source Information (omitted)</w:t>
            </w:r>
          </w:p>
        </w:tc>
      </w:tr>
      <w:tr w:rsidR="00DA3676" w:rsidRPr="00DA3676" w14:paraId="03D6936C" w14:textId="77777777" w:rsidTr="001E5997">
        <w:tc>
          <w:tcPr>
            <w:tcW w:w="410" w:type="pct"/>
          </w:tcPr>
          <w:p w14:paraId="617954FA"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CSAX</w:t>
            </w:r>
          </w:p>
        </w:tc>
        <w:tc>
          <w:tcPr>
            <w:tcW w:w="490" w:type="pct"/>
          </w:tcPr>
          <w:p w14:paraId="06BDD7CF"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3C0CE3A3"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5585A9F9"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System Axes</w:t>
            </w:r>
          </w:p>
        </w:tc>
      </w:tr>
      <w:tr w:rsidR="00DA3676" w:rsidRPr="00DA3676" w14:paraId="3BDACE38" w14:textId="77777777" w:rsidTr="001E5997">
        <w:tc>
          <w:tcPr>
            <w:tcW w:w="410" w:type="pct"/>
          </w:tcPr>
          <w:p w14:paraId="59E2412B"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7EAEB8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AXTY</w:t>
            </w:r>
          </w:p>
        </w:tc>
        <w:tc>
          <w:tcPr>
            <w:tcW w:w="891" w:type="pct"/>
          </w:tcPr>
          <w:p w14:paraId="6A5AA33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12</w:t>
            </w:r>
          </w:p>
        </w:tc>
        <w:tc>
          <w:tcPr>
            <w:tcW w:w="3209" w:type="pct"/>
          </w:tcPr>
          <w:p w14:paraId="3235250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Axis Type (12 = Gravity Related Depth)</w:t>
            </w:r>
          </w:p>
        </w:tc>
      </w:tr>
      <w:tr w:rsidR="00DA3676" w:rsidRPr="00DA3676" w14:paraId="6ED15458" w14:textId="77777777" w:rsidTr="001E5997">
        <w:tc>
          <w:tcPr>
            <w:tcW w:w="410" w:type="pct"/>
          </w:tcPr>
          <w:p w14:paraId="54260F2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320896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AXUM</w:t>
            </w:r>
          </w:p>
        </w:tc>
        <w:tc>
          <w:tcPr>
            <w:tcW w:w="891" w:type="pct"/>
          </w:tcPr>
          <w:p w14:paraId="2244621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4</w:t>
            </w:r>
          </w:p>
        </w:tc>
        <w:tc>
          <w:tcPr>
            <w:tcW w:w="3209" w:type="pct"/>
          </w:tcPr>
          <w:p w14:paraId="34745AE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 xml:space="preserve">Axis Unit of Measure (4 = </w:t>
            </w:r>
            <w:proofErr w:type="spellStart"/>
            <w:r w:rsidRPr="00DA3676">
              <w:rPr>
                <w:rFonts w:cs="Arial"/>
                <w:snapToGrid w:val="0"/>
                <w:lang w:val="en-US" w:eastAsia="en-US"/>
              </w:rPr>
              <w:t>Metres</w:t>
            </w:r>
            <w:proofErr w:type="spellEnd"/>
            <w:r w:rsidRPr="00DA3676">
              <w:rPr>
                <w:rFonts w:cs="Arial"/>
                <w:snapToGrid w:val="0"/>
                <w:lang w:val="en-US" w:eastAsia="en-US"/>
              </w:rPr>
              <w:t>)</w:t>
            </w:r>
          </w:p>
        </w:tc>
      </w:tr>
      <w:tr w:rsidR="00DA3676" w:rsidRPr="00DA3676" w14:paraId="68034DDD" w14:textId="77777777" w:rsidTr="001E5997">
        <w:tc>
          <w:tcPr>
            <w:tcW w:w="410" w:type="pct"/>
          </w:tcPr>
          <w:p w14:paraId="6F9DA5C8"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VDAT</w:t>
            </w:r>
          </w:p>
        </w:tc>
        <w:tc>
          <w:tcPr>
            <w:tcW w:w="490" w:type="pct"/>
          </w:tcPr>
          <w:p w14:paraId="0DEDE691"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7AB2F45B"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3E55434A"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Vertical Datum</w:t>
            </w:r>
          </w:p>
        </w:tc>
      </w:tr>
      <w:tr w:rsidR="00DA3676" w:rsidRPr="00DA3676" w14:paraId="7A90A599" w14:textId="77777777" w:rsidTr="001E5997">
        <w:tc>
          <w:tcPr>
            <w:tcW w:w="410" w:type="pct"/>
          </w:tcPr>
          <w:p w14:paraId="61CF0B46"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EF05D2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DTNM</w:t>
            </w:r>
          </w:p>
        </w:tc>
        <w:tc>
          <w:tcPr>
            <w:tcW w:w="891" w:type="pct"/>
          </w:tcPr>
          <w:p w14:paraId="4632DAD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mean high water</w:t>
            </w:r>
          </w:p>
        </w:tc>
        <w:tc>
          <w:tcPr>
            <w:tcW w:w="3209" w:type="pct"/>
          </w:tcPr>
          <w:p w14:paraId="280247FE"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Name</w:t>
            </w:r>
          </w:p>
        </w:tc>
      </w:tr>
      <w:tr w:rsidR="00DA3676" w:rsidRPr="00DA3676" w14:paraId="09A7236D" w14:textId="77777777" w:rsidTr="001E5997">
        <w:tc>
          <w:tcPr>
            <w:tcW w:w="410" w:type="pct"/>
          </w:tcPr>
          <w:p w14:paraId="1A2DE5FB"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DDC8A5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DTID</w:t>
            </w:r>
          </w:p>
        </w:tc>
        <w:tc>
          <w:tcPr>
            <w:tcW w:w="891" w:type="pct"/>
          </w:tcPr>
          <w:p w14:paraId="40B4731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16</w:t>
            </w:r>
          </w:p>
        </w:tc>
        <w:tc>
          <w:tcPr>
            <w:tcW w:w="3209" w:type="pct"/>
          </w:tcPr>
          <w:p w14:paraId="65AF1AE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Identifier (16 = Mean High Water)</w:t>
            </w:r>
          </w:p>
        </w:tc>
      </w:tr>
      <w:tr w:rsidR="00DA3676" w:rsidRPr="00DA3676" w14:paraId="27F80842" w14:textId="77777777" w:rsidTr="001E5997">
        <w:tc>
          <w:tcPr>
            <w:tcW w:w="410" w:type="pct"/>
          </w:tcPr>
          <w:p w14:paraId="6C06BF7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9EC6B9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DTSR</w:t>
            </w:r>
          </w:p>
        </w:tc>
        <w:tc>
          <w:tcPr>
            <w:tcW w:w="891" w:type="pct"/>
          </w:tcPr>
          <w:p w14:paraId="5DE913A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51A4525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Source (2 = Feature Catalogue)</w:t>
            </w:r>
          </w:p>
        </w:tc>
      </w:tr>
      <w:tr w:rsidR="00DA3676" w:rsidRPr="00DA3676" w14:paraId="48EE6C0A" w14:textId="77777777" w:rsidTr="001E5997">
        <w:tc>
          <w:tcPr>
            <w:tcW w:w="410" w:type="pct"/>
          </w:tcPr>
          <w:p w14:paraId="7161A357"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49C438D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07C664A9"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611049D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Source Information (omitted)</w:t>
            </w:r>
          </w:p>
        </w:tc>
      </w:tr>
    </w:tbl>
    <w:p w14:paraId="7B6D3E7C" w14:textId="77777777" w:rsidR="003C5F50" w:rsidRDefault="003C5F50" w:rsidP="00C475B7">
      <w:pPr>
        <w:pStyle w:val="ParagraphText"/>
      </w:pPr>
    </w:p>
    <w:p w14:paraId="6F9F1BED" w14:textId="77777777" w:rsidR="00DA3676" w:rsidRDefault="00DA3676" w:rsidP="00DA3676">
      <w:pPr>
        <w:rPr>
          <w:rFonts w:cs="Arial"/>
        </w:rPr>
      </w:pPr>
      <w:r>
        <w:rPr>
          <w:rFonts w:cs="Arial"/>
        </w:rPr>
        <w:t xml:space="preserve">The second example is similar to the first except that its second component is encoded with the </w:t>
      </w:r>
      <w:r w:rsidRPr="00035F7E">
        <w:rPr>
          <w:rFonts w:cs="Arial"/>
        </w:rPr>
        <w:t xml:space="preserve">Vertical Datum: Mean </w:t>
      </w:r>
      <w:r>
        <w:rPr>
          <w:rFonts w:cs="Arial"/>
        </w:rPr>
        <w:t>Sea Level.</w:t>
      </w:r>
    </w:p>
    <w:tbl>
      <w:tblPr>
        <w:tblStyle w:val="TableGrid2"/>
        <w:tblW w:w="5000" w:type="pct"/>
        <w:tblLook w:val="04A0" w:firstRow="1" w:lastRow="0" w:firstColumn="1" w:lastColumn="0" w:noHBand="0" w:noVBand="1"/>
      </w:tblPr>
      <w:tblGrid>
        <w:gridCol w:w="783"/>
        <w:gridCol w:w="939"/>
        <w:gridCol w:w="1634"/>
        <w:gridCol w:w="5948"/>
      </w:tblGrid>
      <w:tr w:rsidR="00DA3676" w:rsidRPr="00DA3676" w14:paraId="4DB253ED" w14:textId="77777777" w:rsidTr="001E5997">
        <w:tc>
          <w:tcPr>
            <w:tcW w:w="410" w:type="pct"/>
          </w:tcPr>
          <w:p w14:paraId="2FA4602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Field</w:t>
            </w:r>
          </w:p>
        </w:tc>
        <w:tc>
          <w:tcPr>
            <w:tcW w:w="490" w:type="pct"/>
          </w:tcPr>
          <w:p w14:paraId="5009B4D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Subfield</w:t>
            </w:r>
          </w:p>
        </w:tc>
        <w:tc>
          <w:tcPr>
            <w:tcW w:w="891" w:type="pct"/>
          </w:tcPr>
          <w:p w14:paraId="1F6BCC4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Value</w:t>
            </w:r>
          </w:p>
        </w:tc>
        <w:tc>
          <w:tcPr>
            <w:tcW w:w="3209" w:type="pct"/>
          </w:tcPr>
          <w:p w14:paraId="0588019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Description</w:t>
            </w:r>
          </w:p>
        </w:tc>
      </w:tr>
      <w:tr w:rsidR="00DA3676" w:rsidRPr="00DA3676" w14:paraId="18B0AFAD" w14:textId="77777777" w:rsidTr="001E5997">
        <w:tc>
          <w:tcPr>
            <w:tcW w:w="410" w:type="pct"/>
          </w:tcPr>
          <w:p w14:paraId="4D4A82EA"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CSID</w:t>
            </w:r>
          </w:p>
        </w:tc>
        <w:tc>
          <w:tcPr>
            <w:tcW w:w="490" w:type="pct"/>
          </w:tcPr>
          <w:p w14:paraId="3E8D205A"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471EF243"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0940DED1"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Record Identifier</w:t>
            </w:r>
          </w:p>
        </w:tc>
      </w:tr>
      <w:tr w:rsidR="00DA3676" w:rsidRPr="00DA3676" w14:paraId="3C912D07" w14:textId="77777777" w:rsidTr="001E5997">
        <w:tc>
          <w:tcPr>
            <w:tcW w:w="410" w:type="pct"/>
          </w:tcPr>
          <w:p w14:paraId="4D5038B8"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199CBF8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RCNM</w:t>
            </w:r>
          </w:p>
        </w:tc>
        <w:tc>
          <w:tcPr>
            <w:tcW w:w="891" w:type="pct"/>
          </w:tcPr>
          <w:p w14:paraId="2D6BE82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15</w:t>
            </w:r>
          </w:p>
        </w:tc>
        <w:tc>
          <w:tcPr>
            <w:tcW w:w="3209" w:type="pct"/>
          </w:tcPr>
          <w:p w14:paraId="1FB6A2D3"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Record Name  (15 = Coordinate Reference System Identifier)</w:t>
            </w:r>
          </w:p>
        </w:tc>
      </w:tr>
      <w:tr w:rsidR="00DA3676" w:rsidRPr="00DA3676" w14:paraId="50632E6F" w14:textId="77777777" w:rsidTr="001E5997">
        <w:tc>
          <w:tcPr>
            <w:tcW w:w="410" w:type="pct"/>
          </w:tcPr>
          <w:p w14:paraId="28793E1C"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4E50867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RCID</w:t>
            </w:r>
          </w:p>
        </w:tc>
        <w:tc>
          <w:tcPr>
            <w:tcW w:w="891" w:type="pct"/>
          </w:tcPr>
          <w:p w14:paraId="0243A2A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77C4B51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Record Identification Number</w:t>
            </w:r>
          </w:p>
        </w:tc>
      </w:tr>
      <w:tr w:rsidR="00DA3676" w:rsidRPr="00DA3676" w14:paraId="0E5360BF" w14:textId="77777777" w:rsidTr="001E5997">
        <w:tc>
          <w:tcPr>
            <w:tcW w:w="410" w:type="pct"/>
          </w:tcPr>
          <w:p w14:paraId="07F94041"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022AE9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NCRC</w:t>
            </w:r>
          </w:p>
        </w:tc>
        <w:tc>
          <w:tcPr>
            <w:tcW w:w="891" w:type="pct"/>
          </w:tcPr>
          <w:p w14:paraId="4D91B54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69E4EC8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Number of CRS Components</w:t>
            </w:r>
          </w:p>
        </w:tc>
      </w:tr>
      <w:tr w:rsidR="00DA3676" w:rsidRPr="00DA3676" w14:paraId="4BFF1A99" w14:textId="77777777" w:rsidTr="001E5997">
        <w:tc>
          <w:tcPr>
            <w:tcW w:w="410" w:type="pct"/>
          </w:tcPr>
          <w:p w14:paraId="2FB34778"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CRSH</w:t>
            </w:r>
          </w:p>
        </w:tc>
        <w:tc>
          <w:tcPr>
            <w:tcW w:w="490" w:type="pct"/>
          </w:tcPr>
          <w:p w14:paraId="0BC99665"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4F9B6553"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178B09AE"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Header</w:t>
            </w:r>
          </w:p>
        </w:tc>
      </w:tr>
      <w:tr w:rsidR="00DA3676" w:rsidRPr="00DA3676" w14:paraId="6E2D0952" w14:textId="77777777" w:rsidTr="001E5997">
        <w:tc>
          <w:tcPr>
            <w:tcW w:w="410" w:type="pct"/>
          </w:tcPr>
          <w:p w14:paraId="14AC36E0"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DC1FA4E"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CRIX</w:t>
            </w:r>
          </w:p>
        </w:tc>
        <w:tc>
          <w:tcPr>
            <w:tcW w:w="891" w:type="pct"/>
          </w:tcPr>
          <w:p w14:paraId="05AC4E6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3E4813D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Index</w:t>
            </w:r>
          </w:p>
        </w:tc>
      </w:tr>
      <w:tr w:rsidR="00DA3676" w:rsidRPr="00DA3676" w14:paraId="59C1563F" w14:textId="77777777" w:rsidTr="001E5997">
        <w:tc>
          <w:tcPr>
            <w:tcW w:w="410" w:type="pct"/>
          </w:tcPr>
          <w:p w14:paraId="50CB8B2B"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BA6DE8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CRST</w:t>
            </w:r>
          </w:p>
        </w:tc>
        <w:tc>
          <w:tcPr>
            <w:tcW w:w="891" w:type="pct"/>
          </w:tcPr>
          <w:p w14:paraId="3BB43FE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0D037C3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Type (1 = 2D Geographic)</w:t>
            </w:r>
          </w:p>
        </w:tc>
      </w:tr>
      <w:tr w:rsidR="00DA3676" w:rsidRPr="00DA3676" w14:paraId="4B0A3A74" w14:textId="77777777" w:rsidTr="001E5997">
        <w:tc>
          <w:tcPr>
            <w:tcW w:w="410" w:type="pct"/>
          </w:tcPr>
          <w:p w14:paraId="691689EC"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0B6172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CSTY</w:t>
            </w:r>
          </w:p>
        </w:tc>
        <w:tc>
          <w:tcPr>
            <w:tcW w:w="891" w:type="pct"/>
          </w:tcPr>
          <w:p w14:paraId="04A3D72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w:t>
            </w:r>
          </w:p>
        </w:tc>
        <w:tc>
          <w:tcPr>
            <w:tcW w:w="3209" w:type="pct"/>
          </w:tcPr>
          <w:p w14:paraId="1C823A7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Coordinate System Type (1 = Ellipsoidal CS)</w:t>
            </w:r>
          </w:p>
        </w:tc>
      </w:tr>
      <w:tr w:rsidR="00DA3676" w:rsidRPr="00DA3676" w14:paraId="72884F1A" w14:textId="77777777" w:rsidTr="001E5997">
        <w:tc>
          <w:tcPr>
            <w:tcW w:w="410" w:type="pct"/>
          </w:tcPr>
          <w:p w14:paraId="62714FB4"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00B84E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CRNM</w:t>
            </w:r>
          </w:p>
        </w:tc>
        <w:tc>
          <w:tcPr>
            <w:tcW w:w="891" w:type="pct"/>
          </w:tcPr>
          <w:p w14:paraId="44F5996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WGS84</w:t>
            </w:r>
          </w:p>
        </w:tc>
        <w:tc>
          <w:tcPr>
            <w:tcW w:w="3209" w:type="pct"/>
          </w:tcPr>
          <w:p w14:paraId="1D0C0E2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Name</w:t>
            </w:r>
          </w:p>
        </w:tc>
      </w:tr>
      <w:tr w:rsidR="00DA3676" w:rsidRPr="00DA3676" w14:paraId="691C6921" w14:textId="77777777" w:rsidTr="001E5997">
        <w:tc>
          <w:tcPr>
            <w:tcW w:w="410" w:type="pct"/>
          </w:tcPr>
          <w:p w14:paraId="724F7D3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E83D96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CRSI</w:t>
            </w:r>
          </w:p>
        </w:tc>
        <w:tc>
          <w:tcPr>
            <w:tcW w:w="891" w:type="pct"/>
          </w:tcPr>
          <w:p w14:paraId="5337712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4326</w:t>
            </w:r>
          </w:p>
        </w:tc>
        <w:tc>
          <w:tcPr>
            <w:tcW w:w="3209" w:type="pct"/>
          </w:tcPr>
          <w:p w14:paraId="10FD867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Identifier</w:t>
            </w:r>
          </w:p>
        </w:tc>
      </w:tr>
      <w:tr w:rsidR="00DA3676" w:rsidRPr="00DA3676" w14:paraId="60F5E2E7" w14:textId="77777777" w:rsidTr="001E5997">
        <w:tc>
          <w:tcPr>
            <w:tcW w:w="410" w:type="pct"/>
          </w:tcPr>
          <w:p w14:paraId="01FA1865"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7286826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CRSS</w:t>
            </w:r>
          </w:p>
        </w:tc>
        <w:tc>
          <w:tcPr>
            <w:tcW w:w="891" w:type="pct"/>
          </w:tcPr>
          <w:p w14:paraId="2D458D9A" w14:textId="70AF05AD" w:rsidR="00DA3676" w:rsidRPr="00DA3676" w:rsidRDefault="00B42A99" w:rsidP="00DC5B5A">
            <w:pPr>
              <w:spacing w:after="0" w:line="240" w:lineRule="auto"/>
              <w:jc w:val="left"/>
              <w:rPr>
                <w:rFonts w:cs="Arial"/>
                <w:snapToGrid w:val="0"/>
                <w:lang w:val="en-US" w:eastAsia="en-US"/>
              </w:rPr>
            </w:pPr>
            <w:r>
              <w:rPr>
                <w:rFonts w:cs="Arial"/>
                <w:snapToGrid w:val="0"/>
                <w:lang w:val="en-US" w:eastAsia="en-US"/>
              </w:rPr>
              <w:t>2</w:t>
            </w:r>
          </w:p>
        </w:tc>
        <w:tc>
          <w:tcPr>
            <w:tcW w:w="3209" w:type="pct"/>
          </w:tcPr>
          <w:p w14:paraId="605611CE" w14:textId="0579C014" w:rsidR="00DA3676" w:rsidRPr="00DA3676" w:rsidRDefault="00DA3676" w:rsidP="00DC5B5A">
            <w:pPr>
              <w:spacing w:after="0" w:line="240" w:lineRule="auto"/>
              <w:jc w:val="left"/>
              <w:rPr>
                <w:rFonts w:cs="Arial"/>
                <w:snapToGrid w:val="0"/>
                <w:lang w:val="en-US" w:eastAsia="en-US"/>
              </w:rPr>
            </w:pPr>
            <w:r w:rsidRPr="00DA3676">
              <w:rPr>
                <w:rFonts w:cs="Arial"/>
                <w:snapToGrid w:val="0"/>
                <w:lang w:val="en-US" w:eastAsia="en-US"/>
              </w:rPr>
              <w:t>CRS Source (2 = EPSG)</w:t>
            </w:r>
          </w:p>
        </w:tc>
      </w:tr>
      <w:tr w:rsidR="00DA3676" w:rsidRPr="00DA3676" w14:paraId="477AF6A0" w14:textId="77777777" w:rsidTr="001E5997">
        <w:tc>
          <w:tcPr>
            <w:tcW w:w="410" w:type="pct"/>
          </w:tcPr>
          <w:p w14:paraId="540E944E"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4E5C4CC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45F9487A"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075E4B4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Source Information (omitted)</w:t>
            </w:r>
          </w:p>
        </w:tc>
      </w:tr>
      <w:tr w:rsidR="00DA3676" w:rsidRPr="00DA3676" w14:paraId="69CDD890" w14:textId="77777777" w:rsidTr="001E5997">
        <w:tc>
          <w:tcPr>
            <w:tcW w:w="410" w:type="pct"/>
          </w:tcPr>
          <w:p w14:paraId="5354406D"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CRSH</w:t>
            </w:r>
          </w:p>
        </w:tc>
        <w:tc>
          <w:tcPr>
            <w:tcW w:w="490" w:type="pct"/>
          </w:tcPr>
          <w:p w14:paraId="62386971"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2931F7B5"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7CF8A48E"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Reference System Header</w:t>
            </w:r>
          </w:p>
        </w:tc>
      </w:tr>
      <w:tr w:rsidR="00DA3676" w:rsidRPr="00DA3676" w14:paraId="02778A0A" w14:textId="77777777" w:rsidTr="001E5997">
        <w:tc>
          <w:tcPr>
            <w:tcW w:w="410" w:type="pct"/>
          </w:tcPr>
          <w:p w14:paraId="18FA0B9E"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4B9C772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CRIX</w:t>
            </w:r>
          </w:p>
        </w:tc>
        <w:tc>
          <w:tcPr>
            <w:tcW w:w="891" w:type="pct"/>
          </w:tcPr>
          <w:p w14:paraId="4C94DDD3"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060ED7C0"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Index</w:t>
            </w:r>
          </w:p>
        </w:tc>
      </w:tr>
      <w:tr w:rsidR="00DA3676" w:rsidRPr="00DA3676" w14:paraId="387437DC" w14:textId="77777777" w:rsidTr="001E5997">
        <w:tc>
          <w:tcPr>
            <w:tcW w:w="410" w:type="pct"/>
          </w:tcPr>
          <w:p w14:paraId="3EF75855"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2047F4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CRST</w:t>
            </w:r>
          </w:p>
        </w:tc>
        <w:tc>
          <w:tcPr>
            <w:tcW w:w="891" w:type="pct"/>
          </w:tcPr>
          <w:p w14:paraId="7193EC28"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5</w:t>
            </w:r>
          </w:p>
        </w:tc>
        <w:tc>
          <w:tcPr>
            <w:tcW w:w="3209" w:type="pct"/>
          </w:tcPr>
          <w:p w14:paraId="52D7B62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Type (5 = Vertical)</w:t>
            </w:r>
          </w:p>
        </w:tc>
      </w:tr>
      <w:tr w:rsidR="00DA3676" w:rsidRPr="00DA3676" w14:paraId="0A573B30" w14:textId="77777777" w:rsidTr="001E5997">
        <w:tc>
          <w:tcPr>
            <w:tcW w:w="410" w:type="pct"/>
          </w:tcPr>
          <w:p w14:paraId="5D8FBB27"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E0BA4E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CSTY</w:t>
            </w:r>
          </w:p>
        </w:tc>
        <w:tc>
          <w:tcPr>
            <w:tcW w:w="891" w:type="pct"/>
          </w:tcPr>
          <w:p w14:paraId="4FC214A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3</w:t>
            </w:r>
          </w:p>
        </w:tc>
        <w:tc>
          <w:tcPr>
            <w:tcW w:w="3209" w:type="pct"/>
          </w:tcPr>
          <w:p w14:paraId="639FF3C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Coordinate System Type (3 = Vertical)</w:t>
            </w:r>
          </w:p>
        </w:tc>
      </w:tr>
      <w:tr w:rsidR="00DA3676" w:rsidRPr="00DA3676" w14:paraId="1DC8440B" w14:textId="77777777" w:rsidTr="001E5997">
        <w:tc>
          <w:tcPr>
            <w:tcW w:w="410" w:type="pct"/>
          </w:tcPr>
          <w:p w14:paraId="4F864E85"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6E7F12F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CRNM</w:t>
            </w:r>
          </w:p>
        </w:tc>
        <w:tc>
          <w:tcPr>
            <w:tcW w:w="891" w:type="pct"/>
          </w:tcPr>
          <w:p w14:paraId="1C08697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Depth - mean sea level</w:t>
            </w:r>
          </w:p>
        </w:tc>
        <w:tc>
          <w:tcPr>
            <w:tcW w:w="3209" w:type="pct"/>
          </w:tcPr>
          <w:p w14:paraId="09C320A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Name</w:t>
            </w:r>
          </w:p>
        </w:tc>
      </w:tr>
      <w:tr w:rsidR="00DA3676" w:rsidRPr="00DA3676" w14:paraId="4E597BDC" w14:textId="77777777" w:rsidTr="001E5997">
        <w:tc>
          <w:tcPr>
            <w:tcW w:w="410" w:type="pct"/>
          </w:tcPr>
          <w:p w14:paraId="26E71544"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0A279F2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CRSI</w:t>
            </w:r>
          </w:p>
        </w:tc>
        <w:tc>
          <w:tcPr>
            <w:tcW w:w="891" w:type="pct"/>
          </w:tcPr>
          <w:p w14:paraId="2D127A82"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38F29C0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Identifier (omitted)</w:t>
            </w:r>
          </w:p>
        </w:tc>
      </w:tr>
      <w:tr w:rsidR="00DA3676" w:rsidRPr="00DA3676" w14:paraId="0E2DD247" w14:textId="77777777" w:rsidTr="001E5997">
        <w:tc>
          <w:tcPr>
            <w:tcW w:w="410" w:type="pct"/>
          </w:tcPr>
          <w:p w14:paraId="59F1784B"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1FA0B92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CRSS</w:t>
            </w:r>
          </w:p>
        </w:tc>
        <w:tc>
          <w:tcPr>
            <w:tcW w:w="891" w:type="pct"/>
          </w:tcPr>
          <w:p w14:paraId="73EADF5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255</w:t>
            </w:r>
          </w:p>
        </w:tc>
        <w:tc>
          <w:tcPr>
            <w:tcW w:w="3209" w:type="pct"/>
          </w:tcPr>
          <w:p w14:paraId="1486B080" w14:textId="785B0D3D" w:rsidR="00DA3676" w:rsidRPr="00DA3676" w:rsidRDefault="00DA3676" w:rsidP="00DC5B5A">
            <w:pPr>
              <w:spacing w:after="0" w:line="240" w:lineRule="auto"/>
              <w:jc w:val="left"/>
              <w:rPr>
                <w:rFonts w:cs="Arial"/>
                <w:snapToGrid w:val="0"/>
                <w:lang w:val="en-US" w:eastAsia="en-US"/>
              </w:rPr>
            </w:pPr>
            <w:r w:rsidRPr="00DA3676">
              <w:rPr>
                <w:rFonts w:cs="Arial"/>
                <w:snapToGrid w:val="0"/>
                <w:lang w:val="en-US" w:eastAsia="en-US"/>
              </w:rPr>
              <w:t>CRS Source (</w:t>
            </w:r>
            <w:r w:rsidR="00DC5B5A">
              <w:rPr>
                <w:rFonts w:eastAsiaTheme="minorEastAsia" w:cs="Arial" w:hint="eastAsia"/>
                <w:snapToGrid w:val="0"/>
                <w:lang w:val="en-US"/>
              </w:rPr>
              <w:t xml:space="preserve">255 = Not </w:t>
            </w:r>
            <w:proofErr w:type="spellStart"/>
            <w:r w:rsidR="00DC5B5A">
              <w:rPr>
                <w:rFonts w:eastAsiaTheme="minorEastAsia" w:cs="Arial" w:hint="eastAsia"/>
                <w:snapToGrid w:val="0"/>
                <w:lang w:val="en-US"/>
              </w:rPr>
              <w:t>Applicabel</w:t>
            </w:r>
            <w:proofErr w:type="spellEnd"/>
            <w:r w:rsidRPr="00DA3676">
              <w:rPr>
                <w:rFonts w:cs="Arial"/>
                <w:snapToGrid w:val="0"/>
                <w:lang w:val="en-US" w:eastAsia="en-US"/>
              </w:rPr>
              <w:t>)</w:t>
            </w:r>
          </w:p>
        </w:tc>
      </w:tr>
      <w:tr w:rsidR="00DA3676" w:rsidRPr="00DA3676" w14:paraId="777FFD13" w14:textId="77777777" w:rsidTr="001E5997">
        <w:tc>
          <w:tcPr>
            <w:tcW w:w="410" w:type="pct"/>
          </w:tcPr>
          <w:p w14:paraId="0EE8B4FA"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1073A3B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3F5CE64B"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69FBAF46"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CRS Source Information (omitted)</w:t>
            </w:r>
          </w:p>
        </w:tc>
      </w:tr>
      <w:tr w:rsidR="00DA3676" w:rsidRPr="00DA3676" w14:paraId="2E486C9B" w14:textId="77777777" w:rsidTr="001E5997">
        <w:tc>
          <w:tcPr>
            <w:tcW w:w="410" w:type="pct"/>
          </w:tcPr>
          <w:p w14:paraId="041CAA48"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CSAX</w:t>
            </w:r>
          </w:p>
        </w:tc>
        <w:tc>
          <w:tcPr>
            <w:tcW w:w="490" w:type="pct"/>
          </w:tcPr>
          <w:p w14:paraId="5ABD40AE"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296739B7"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781DE789"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Coordinate System Axes</w:t>
            </w:r>
          </w:p>
        </w:tc>
      </w:tr>
      <w:tr w:rsidR="00DA3676" w:rsidRPr="00DA3676" w14:paraId="3F270A7A" w14:textId="77777777" w:rsidTr="001E5997">
        <w:tc>
          <w:tcPr>
            <w:tcW w:w="410" w:type="pct"/>
          </w:tcPr>
          <w:p w14:paraId="2B7B3720"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0FE7EAC"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AXTY</w:t>
            </w:r>
          </w:p>
        </w:tc>
        <w:tc>
          <w:tcPr>
            <w:tcW w:w="891" w:type="pct"/>
          </w:tcPr>
          <w:p w14:paraId="2E4E613B"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12</w:t>
            </w:r>
          </w:p>
        </w:tc>
        <w:tc>
          <w:tcPr>
            <w:tcW w:w="3209" w:type="pct"/>
          </w:tcPr>
          <w:p w14:paraId="0FF4D89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Axis Type (12 = Gravity Related Depth)</w:t>
            </w:r>
          </w:p>
        </w:tc>
      </w:tr>
      <w:tr w:rsidR="00DA3676" w:rsidRPr="00DA3676" w14:paraId="5C484071" w14:textId="77777777" w:rsidTr="001E5997">
        <w:tc>
          <w:tcPr>
            <w:tcW w:w="410" w:type="pct"/>
          </w:tcPr>
          <w:p w14:paraId="57C9C56F"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72A8085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AXUM</w:t>
            </w:r>
          </w:p>
        </w:tc>
        <w:tc>
          <w:tcPr>
            <w:tcW w:w="891" w:type="pct"/>
          </w:tcPr>
          <w:p w14:paraId="3355DE3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4</w:t>
            </w:r>
          </w:p>
        </w:tc>
        <w:tc>
          <w:tcPr>
            <w:tcW w:w="3209" w:type="pct"/>
          </w:tcPr>
          <w:p w14:paraId="003A6BDA"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 xml:space="preserve">Axis Unit of Measure (4 = </w:t>
            </w:r>
            <w:proofErr w:type="spellStart"/>
            <w:r w:rsidRPr="00DA3676">
              <w:rPr>
                <w:rFonts w:cs="Arial"/>
                <w:snapToGrid w:val="0"/>
                <w:lang w:val="en-US" w:eastAsia="en-US"/>
              </w:rPr>
              <w:t>Metres</w:t>
            </w:r>
            <w:proofErr w:type="spellEnd"/>
            <w:r w:rsidRPr="00DA3676">
              <w:rPr>
                <w:rFonts w:cs="Arial"/>
                <w:snapToGrid w:val="0"/>
                <w:lang w:val="en-US" w:eastAsia="en-US"/>
              </w:rPr>
              <w:t>)</w:t>
            </w:r>
          </w:p>
        </w:tc>
      </w:tr>
      <w:tr w:rsidR="00DA3676" w:rsidRPr="00DA3676" w14:paraId="60760FA7" w14:textId="77777777" w:rsidTr="001E5997">
        <w:tc>
          <w:tcPr>
            <w:tcW w:w="410" w:type="pct"/>
          </w:tcPr>
          <w:p w14:paraId="5ADD1C5F"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VDAT</w:t>
            </w:r>
          </w:p>
        </w:tc>
        <w:tc>
          <w:tcPr>
            <w:tcW w:w="490" w:type="pct"/>
          </w:tcPr>
          <w:p w14:paraId="6F965142" w14:textId="77777777" w:rsidR="00DA3676" w:rsidRPr="00DA3676" w:rsidRDefault="00DA3676" w:rsidP="00DA3676">
            <w:pPr>
              <w:spacing w:after="0" w:line="240" w:lineRule="auto"/>
              <w:jc w:val="left"/>
              <w:rPr>
                <w:rFonts w:cs="Arial"/>
                <w:b/>
                <w:snapToGrid w:val="0"/>
                <w:lang w:val="en-US" w:eastAsia="en-US"/>
              </w:rPr>
            </w:pPr>
          </w:p>
        </w:tc>
        <w:tc>
          <w:tcPr>
            <w:tcW w:w="891" w:type="pct"/>
          </w:tcPr>
          <w:p w14:paraId="74B84EA1" w14:textId="77777777" w:rsidR="00DA3676" w:rsidRPr="00DA3676" w:rsidRDefault="00DA3676" w:rsidP="00DA3676">
            <w:pPr>
              <w:spacing w:after="0" w:line="240" w:lineRule="auto"/>
              <w:jc w:val="left"/>
              <w:rPr>
                <w:rFonts w:cs="Arial"/>
                <w:b/>
                <w:snapToGrid w:val="0"/>
                <w:lang w:val="en-US" w:eastAsia="en-US"/>
              </w:rPr>
            </w:pPr>
          </w:p>
        </w:tc>
        <w:tc>
          <w:tcPr>
            <w:tcW w:w="3209" w:type="pct"/>
          </w:tcPr>
          <w:p w14:paraId="5DAD67DA" w14:textId="77777777" w:rsidR="00DA3676" w:rsidRPr="00DA3676" w:rsidRDefault="00DA3676" w:rsidP="00DA3676">
            <w:pPr>
              <w:spacing w:after="0" w:line="240" w:lineRule="auto"/>
              <w:jc w:val="left"/>
              <w:rPr>
                <w:rFonts w:cs="Arial"/>
                <w:b/>
                <w:snapToGrid w:val="0"/>
                <w:lang w:val="en-US" w:eastAsia="en-US"/>
              </w:rPr>
            </w:pPr>
            <w:r w:rsidRPr="00DA3676">
              <w:rPr>
                <w:rFonts w:cs="Arial"/>
                <w:b/>
                <w:snapToGrid w:val="0"/>
                <w:lang w:val="en-US" w:eastAsia="en-US"/>
              </w:rPr>
              <w:t>Vertical Datum</w:t>
            </w:r>
          </w:p>
        </w:tc>
      </w:tr>
      <w:tr w:rsidR="00DA3676" w:rsidRPr="00DA3676" w14:paraId="0E8213DC" w14:textId="77777777" w:rsidTr="001E5997">
        <w:tc>
          <w:tcPr>
            <w:tcW w:w="410" w:type="pct"/>
          </w:tcPr>
          <w:p w14:paraId="2C43645E"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306E36CD"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DTNM</w:t>
            </w:r>
          </w:p>
        </w:tc>
        <w:tc>
          <w:tcPr>
            <w:tcW w:w="891" w:type="pct"/>
          </w:tcPr>
          <w:p w14:paraId="0F39295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mean sea level</w:t>
            </w:r>
          </w:p>
        </w:tc>
        <w:tc>
          <w:tcPr>
            <w:tcW w:w="3209" w:type="pct"/>
          </w:tcPr>
          <w:p w14:paraId="1EF3EAC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Name</w:t>
            </w:r>
          </w:p>
        </w:tc>
      </w:tr>
      <w:tr w:rsidR="00DA3676" w:rsidRPr="00DA3676" w14:paraId="72D8021E" w14:textId="77777777" w:rsidTr="001E5997">
        <w:tc>
          <w:tcPr>
            <w:tcW w:w="410" w:type="pct"/>
          </w:tcPr>
          <w:p w14:paraId="2F408A4F"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A06B2B1"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DTID</w:t>
            </w:r>
          </w:p>
        </w:tc>
        <w:tc>
          <w:tcPr>
            <w:tcW w:w="891" w:type="pct"/>
          </w:tcPr>
          <w:p w14:paraId="4E0220C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3</w:t>
            </w:r>
          </w:p>
        </w:tc>
        <w:tc>
          <w:tcPr>
            <w:tcW w:w="3209" w:type="pct"/>
          </w:tcPr>
          <w:p w14:paraId="42AFF1B2"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Identifier (3 = Mean Sea Level)</w:t>
            </w:r>
          </w:p>
        </w:tc>
      </w:tr>
      <w:tr w:rsidR="00DA3676" w:rsidRPr="00DA3676" w14:paraId="43BA1D23" w14:textId="77777777" w:rsidTr="001E5997">
        <w:tc>
          <w:tcPr>
            <w:tcW w:w="410" w:type="pct"/>
          </w:tcPr>
          <w:p w14:paraId="63D62B89"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2A512387"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DTSR</w:t>
            </w:r>
          </w:p>
        </w:tc>
        <w:tc>
          <w:tcPr>
            <w:tcW w:w="891" w:type="pct"/>
          </w:tcPr>
          <w:p w14:paraId="05CCB615"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2</w:t>
            </w:r>
          </w:p>
        </w:tc>
        <w:tc>
          <w:tcPr>
            <w:tcW w:w="3209" w:type="pct"/>
          </w:tcPr>
          <w:p w14:paraId="1971F469"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Source (2 = Feature Catalogue)</w:t>
            </w:r>
          </w:p>
        </w:tc>
      </w:tr>
      <w:tr w:rsidR="00DA3676" w:rsidRPr="00DA3676" w14:paraId="56D61452" w14:textId="77777777" w:rsidTr="001E5997">
        <w:tc>
          <w:tcPr>
            <w:tcW w:w="410" w:type="pct"/>
          </w:tcPr>
          <w:p w14:paraId="55FC9C02" w14:textId="77777777" w:rsidR="00DA3676" w:rsidRPr="00DA3676" w:rsidRDefault="00DA3676" w:rsidP="00DA3676">
            <w:pPr>
              <w:spacing w:after="0" w:line="240" w:lineRule="auto"/>
              <w:jc w:val="left"/>
              <w:rPr>
                <w:rFonts w:cs="Arial"/>
                <w:snapToGrid w:val="0"/>
                <w:lang w:val="en-US" w:eastAsia="en-US"/>
              </w:rPr>
            </w:pPr>
          </w:p>
        </w:tc>
        <w:tc>
          <w:tcPr>
            <w:tcW w:w="490" w:type="pct"/>
          </w:tcPr>
          <w:p w14:paraId="56F9DFD4"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SCRI</w:t>
            </w:r>
          </w:p>
        </w:tc>
        <w:tc>
          <w:tcPr>
            <w:tcW w:w="891" w:type="pct"/>
          </w:tcPr>
          <w:p w14:paraId="4B0C9F75" w14:textId="77777777" w:rsidR="00DA3676" w:rsidRPr="00DA3676" w:rsidRDefault="00DA3676" w:rsidP="00DA3676">
            <w:pPr>
              <w:spacing w:after="0" w:line="240" w:lineRule="auto"/>
              <w:jc w:val="left"/>
              <w:rPr>
                <w:rFonts w:cs="Arial"/>
                <w:snapToGrid w:val="0"/>
                <w:lang w:val="en-US" w:eastAsia="en-US"/>
              </w:rPr>
            </w:pPr>
          </w:p>
        </w:tc>
        <w:tc>
          <w:tcPr>
            <w:tcW w:w="3209" w:type="pct"/>
          </w:tcPr>
          <w:p w14:paraId="3E4E245F" w14:textId="77777777" w:rsidR="00DA3676" w:rsidRPr="00DA3676" w:rsidRDefault="00DA3676" w:rsidP="00DA3676">
            <w:pPr>
              <w:spacing w:after="0" w:line="240" w:lineRule="auto"/>
              <w:jc w:val="left"/>
              <w:rPr>
                <w:rFonts w:cs="Arial"/>
                <w:snapToGrid w:val="0"/>
                <w:lang w:val="en-US" w:eastAsia="en-US"/>
              </w:rPr>
            </w:pPr>
            <w:r w:rsidRPr="00DA3676">
              <w:rPr>
                <w:rFonts w:cs="Arial"/>
                <w:snapToGrid w:val="0"/>
                <w:lang w:val="en-US" w:eastAsia="en-US"/>
              </w:rPr>
              <w:t>Datum Source Information (omitted)</w:t>
            </w:r>
          </w:p>
        </w:tc>
      </w:tr>
    </w:tbl>
    <w:p w14:paraId="7E563941" w14:textId="1AE53055" w:rsidR="00537689" w:rsidRPr="008233BF" w:rsidRDefault="00537689" w:rsidP="00C475B7"/>
    <w:p w14:paraId="4CDF6B06" w14:textId="77777777" w:rsidR="00BB0421" w:rsidRPr="00832ABB" w:rsidRDefault="00DE2145" w:rsidP="00C53B69">
      <w:pPr>
        <w:pStyle w:val="Heading1"/>
      </w:pPr>
      <w:bookmarkStart w:id="320" w:name="_Toc225648327"/>
      <w:bookmarkStart w:id="321" w:name="_Toc225065184"/>
      <w:bookmarkStart w:id="322" w:name="_Toc439685281"/>
      <w:r w:rsidRPr="00832ABB">
        <w:t>Data Quality</w:t>
      </w:r>
      <w:bookmarkEnd w:id="320"/>
      <w:bookmarkEnd w:id="321"/>
      <w:bookmarkEnd w:id="322"/>
      <w:r w:rsidR="00832ABB" w:rsidRPr="00832ABB">
        <w:t xml:space="preserve"> </w:t>
      </w:r>
    </w:p>
    <w:p w14:paraId="32199B20" w14:textId="77777777" w:rsidR="00D40E29" w:rsidRDefault="00434B3A" w:rsidP="00C53B69">
      <w:pPr>
        <w:pStyle w:val="Heading2"/>
      </w:pPr>
      <w:bookmarkStart w:id="323" w:name="_Toc439685282"/>
      <w:bookmarkStart w:id="324" w:name="_Toc422735435"/>
      <w:bookmarkStart w:id="325" w:name="_Toc8629844"/>
      <w:bookmarkStart w:id="326" w:name="_Toc8629976"/>
      <w:bookmarkStart w:id="327" w:name="_Toc19077363"/>
      <w:bookmarkStart w:id="328" w:name="_Toc191284893"/>
      <w:bookmarkStart w:id="329" w:name="_Toc225648328"/>
      <w:bookmarkStart w:id="330" w:name="_Toc225065185"/>
      <w:r>
        <w:t>Introduction</w:t>
      </w:r>
      <w:bookmarkEnd w:id="323"/>
    </w:p>
    <w:p w14:paraId="1B60DB37" w14:textId="0F50D922" w:rsidR="00D40E29" w:rsidRDefault="00D40E29" w:rsidP="00C53B69">
      <w:r>
        <w:t xml:space="preserve">Data Quality is considered to be </w:t>
      </w:r>
      <w:proofErr w:type="gramStart"/>
      <w:r>
        <w:t>meta</w:t>
      </w:r>
      <w:proofErr w:type="gramEnd"/>
      <w:r>
        <w:t xml:space="preserve"> information and for S-101 it is divided into two parts.  </w:t>
      </w:r>
    </w:p>
    <w:p w14:paraId="6DC6967C" w14:textId="62FA895D" w:rsidR="00D40E29" w:rsidRDefault="00E02A5E" w:rsidP="00C53B69">
      <w:pPr>
        <w:pStyle w:val="Heading3"/>
        <w:jc w:val="both"/>
      </w:pPr>
      <w:bookmarkStart w:id="331" w:name="_Toc439685283"/>
      <w:r>
        <w:lastRenderedPageBreak/>
        <w:t>Data Compliance and Integrity</w:t>
      </w:r>
      <w:bookmarkEnd w:id="331"/>
    </w:p>
    <w:p w14:paraId="14AB22C1" w14:textId="6F529EDA" w:rsidR="00B46419" w:rsidRDefault="008B21CD" w:rsidP="00C53B69">
      <w:r>
        <w:t>For S-101</w:t>
      </w:r>
      <w:r w:rsidR="009745B2">
        <w:t>,</w:t>
      </w:r>
      <w:r w:rsidR="00497150">
        <w:t xml:space="preserve"> the data </w:t>
      </w:r>
      <w:r>
        <w:t>must</w:t>
      </w:r>
      <w:r w:rsidR="00497150">
        <w:t xml:space="preserve"> be validated using </w:t>
      </w:r>
      <w:r w:rsidR="00B46419">
        <w:t>conformance c</w:t>
      </w:r>
      <w:r w:rsidR="00497150">
        <w:t>hecks</w:t>
      </w:r>
      <w:r w:rsidR="00EB359F">
        <w:t xml:space="preserve"> </w:t>
      </w:r>
      <w:r w:rsidR="00B46419">
        <w:t xml:space="preserve">that are located in Annex </w:t>
      </w:r>
      <w:r w:rsidR="00B46419" w:rsidRPr="00B46419">
        <w:rPr>
          <w:color w:val="FF0000"/>
        </w:rPr>
        <w:t>&lt;&lt;TO DO&gt;&gt;</w:t>
      </w:r>
      <w:r w:rsidR="00EB359F">
        <w:t>.</w:t>
      </w:r>
      <w:r w:rsidR="00A87212">
        <w:t xml:space="preserve"> </w:t>
      </w:r>
    </w:p>
    <w:p w14:paraId="172E8936" w14:textId="77777777" w:rsidR="00B46419" w:rsidRDefault="00B46419" w:rsidP="00B46419">
      <w:r w:rsidRPr="008233BF">
        <w:t xml:space="preserve">S-101 </w:t>
      </w:r>
      <w:r>
        <w:t>datasets must</w:t>
      </w:r>
      <w:r w:rsidRPr="008233BF">
        <w:t xml:space="preserve"> conform </w:t>
      </w:r>
      <w:r>
        <w:t>to all mandatory elements of</w:t>
      </w:r>
      <w:r w:rsidRPr="008233BF">
        <w:t xml:space="preserve"> the </w:t>
      </w:r>
      <w:r>
        <w:t>ENC DCEG where the word ‘must’ is used</w:t>
      </w:r>
      <w:r w:rsidRPr="008233BF">
        <w:t>.</w:t>
      </w:r>
    </w:p>
    <w:p w14:paraId="0460F89E" w14:textId="77777777" w:rsidR="00B46419" w:rsidRDefault="00B46419" w:rsidP="00C53B69"/>
    <w:p w14:paraId="58AE6597" w14:textId="77777777" w:rsidR="00D40E29" w:rsidRDefault="00D40E29" w:rsidP="00C53B69">
      <w:pPr>
        <w:pStyle w:val="Heading3"/>
        <w:jc w:val="both"/>
      </w:pPr>
      <w:bookmarkStart w:id="332" w:name="_Toc439685284"/>
      <w:r>
        <w:t>Bathymetric Data Quality</w:t>
      </w:r>
      <w:bookmarkEnd w:id="332"/>
    </w:p>
    <w:p w14:paraId="357C4193" w14:textId="77777777" w:rsidR="00D40E29" w:rsidRDefault="00D40E29" w:rsidP="00C53B69">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pPr>
      <w:r>
        <w:t>Bathymetric d</w:t>
      </w:r>
      <w:r w:rsidRPr="00832ABB">
        <w:t>ata quality comprises the following:</w:t>
      </w:r>
    </w:p>
    <w:p w14:paraId="7AEC7792" w14:textId="77777777" w:rsidR="00D40E29" w:rsidRPr="00832ABB" w:rsidRDefault="00D40E29" w:rsidP="00C53B69">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pPr>
    </w:p>
    <w:p w14:paraId="5CB40DB4" w14:textId="5817C6E2" w:rsidR="00D40E29" w:rsidRDefault="00D40E29" w:rsidP="00C53B69">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pPr>
      <w:proofErr w:type="gramStart"/>
      <w:r>
        <w:t>completeness</w:t>
      </w:r>
      <w:proofErr w:type="gramEnd"/>
      <w:r>
        <w:t xml:space="preserve"> of data (</w:t>
      </w:r>
      <w:r w:rsidR="00DC5B5A">
        <w:rPr>
          <w:rFonts w:hint="eastAsia"/>
        </w:rPr>
        <w:t>For example,</w:t>
      </w:r>
      <w:r>
        <w:t xml:space="preserve"> seafloor coverage).</w:t>
      </w:r>
    </w:p>
    <w:p w14:paraId="027EA15D" w14:textId="2335B155" w:rsidR="00D40E29" w:rsidRDefault="00D40E29" w:rsidP="00C53B69">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pPr>
      <w:r>
        <w:t>currency of data (</w:t>
      </w:r>
      <w:r w:rsidR="00DC5B5A">
        <w:rPr>
          <w:rFonts w:hint="eastAsia"/>
        </w:rPr>
        <w:t>For example,</w:t>
      </w:r>
      <w:r>
        <w:t xml:space="preserve"> temporal degradation);</w:t>
      </w:r>
    </w:p>
    <w:p w14:paraId="4F0120A3" w14:textId="77777777" w:rsidR="00D40E29" w:rsidRPr="00832ABB" w:rsidRDefault="0001486D" w:rsidP="0001486D">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pPr>
      <w:r>
        <w:t xml:space="preserve">     </w:t>
      </w:r>
      <w:proofErr w:type="gramStart"/>
      <w:r w:rsidR="00D40E29">
        <w:t>uncertainty</w:t>
      </w:r>
      <w:proofErr w:type="gramEnd"/>
      <w:r w:rsidR="00D40E29" w:rsidRPr="00832ABB">
        <w:t xml:space="preserve"> of data;</w:t>
      </w:r>
    </w:p>
    <w:p w14:paraId="794DDB5D" w14:textId="77777777" w:rsidR="00D40E29" w:rsidRPr="00832ABB" w:rsidRDefault="00D40E29" w:rsidP="00C53B69">
      <w:pPr>
        <w:numPr>
          <w:ilvl w:val="0"/>
          <w:numId w:val="9"/>
        </w:num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pPr>
      <w:r w:rsidRPr="00832ABB">
        <w:t>source of data;</w:t>
      </w:r>
    </w:p>
    <w:p w14:paraId="3AE580F0" w14:textId="77777777" w:rsidR="00D40E29" w:rsidRPr="00832ABB" w:rsidRDefault="00D40E29" w:rsidP="00C53B69">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0" w:line="240" w:lineRule="auto"/>
        <w:ind w:left="360"/>
      </w:pPr>
    </w:p>
    <w:p w14:paraId="11903E4C" w14:textId="74EBBF4A" w:rsidR="00D40E29" w:rsidRDefault="00D40E29" w:rsidP="00C53B69">
      <w:r w:rsidRPr="00832ABB">
        <w:t xml:space="preserve">Data quality </w:t>
      </w:r>
      <w:r w:rsidR="004F269C">
        <w:t>can be encoded at three different metadata levels (dataset, feature, feature instance).</w:t>
      </w:r>
      <w:r>
        <w:t xml:space="preserve">All positional (2D), vertical (1D), horizontal distance (1D) and orientation (1D) uncertainty attributes concern the 95% confidence level of the variation associated with all sources of measurement, processing and visualization error. Uncertainty due to temporal variation should not be included in these attributes. </w:t>
      </w:r>
    </w:p>
    <w:p w14:paraId="65B2AB8B" w14:textId="58E204C6" w:rsidR="002F6670" w:rsidRDefault="00BE2FE2" w:rsidP="00C53B69">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pPr>
      <w:r>
        <w:t xml:space="preserve">The </w:t>
      </w:r>
      <w:proofErr w:type="gramStart"/>
      <w:r>
        <w:t>meta</w:t>
      </w:r>
      <w:proofErr w:type="gramEnd"/>
      <w:r>
        <w:t xml:space="preserve"> feature for Bathymetric data quality is: </w:t>
      </w:r>
      <w:r w:rsidR="00D40E29" w:rsidRPr="00DE4DED">
        <w:rPr>
          <w:b/>
        </w:rPr>
        <w:t>Quality</w:t>
      </w:r>
      <w:r w:rsidR="00B46419">
        <w:rPr>
          <w:b/>
        </w:rPr>
        <w:t xml:space="preserve"> </w:t>
      </w:r>
      <w:r w:rsidR="00D40E29" w:rsidRPr="00DE4DED">
        <w:rPr>
          <w:b/>
        </w:rPr>
        <w:t>Of</w:t>
      </w:r>
      <w:r w:rsidR="00B46419">
        <w:rPr>
          <w:b/>
        </w:rPr>
        <w:t xml:space="preserve"> </w:t>
      </w:r>
      <w:r w:rsidR="00D40E29" w:rsidRPr="00DE4DED">
        <w:rPr>
          <w:b/>
        </w:rPr>
        <w:t>Bathymetric</w:t>
      </w:r>
      <w:r w:rsidR="00B46419">
        <w:rPr>
          <w:b/>
        </w:rPr>
        <w:t xml:space="preserve"> </w:t>
      </w:r>
      <w:r w:rsidR="00D40E29" w:rsidRPr="00DE4DED">
        <w:rPr>
          <w:b/>
        </w:rPr>
        <w:t>Data</w:t>
      </w:r>
      <w:r w:rsidR="002F6670">
        <w:t>,</w:t>
      </w:r>
    </w:p>
    <w:p w14:paraId="126BEDB5" w14:textId="77777777" w:rsidR="00BE2FE2" w:rsidRDefault="00BE2FE2" w:rsidP="00BE2FE2">
      <w:pPr>
        <w:pStyle w:val="Heading3"/>
      </w:pPr>
      <w:bookmarkStart w:id="333" w:name="_Toc439685285"/>
      <w:r>
        <w:t>Non Bathymetric Data Quality</w:t>
      </w:r>
      <w:bookmarkEnd w:id="333"/>
    </w:p>
    <w:p w14:paraId="518AF60B" w14:textId="2FFC43D2" w:rsidR="00BE2FE2" w:rsidRDefault="00BE2FE2" w:rsidP="00BE2FE2">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pPr>
      <w:r>
        <w:t xml:space="preserve">The </w:t>
      </w:r>
      <w:proofErr w:type="gramStart"/>
      <w:r>
        <w:t>meta</w:t>
      </w:r>
      <w:proofErr w:type="gramEnd"/>
      <w:r>
        <w:t xml:space="preserve"> feature </w:t>
      </w:r>
      <w:r w:rsidRPr="00DE4DED">
        <w:rPr>
          <w:b/>
        </w:rPr>
        <w:t>Quality</w:t>
      </w:r>
      <w:r w:rsidR="00B46419">
        <w:rPr>
          <w:b/>
        </w:rPr>
        <w:t xml:space="preserve"> </w:t>
      </w:r>
      <w:r w:rsidRPr="00DE4DED">
        <w:rPr>
          <w:b/>
        </w:rPr>
        <w:t>Of</w:t>
      </w:r>
      <w:r w:rsidR="00B46419">
        <w:rPr>
          <w:b/>
        </w:rPr>
        <w:t xml:space="preserve"> </w:t>
      </w:r>
      <w:proofErr w:type="spellStart"/>
      <w:r w:rsidRPr="00DE4DED">
        <w:rPr>
          <w:b/>
        </w:rPr>
        <w:t>Nonbathymetric</w:t>
      </w:r>
      <w:proofErr w:type="spellEnd"/>
      <w:r w:rsidR="00B46419">
        <w:rPr>
          <w:b/>
        </w:rPr>
        <w:t xml:space="preserve"> </w:t>
      </w:r>
      <w:r w:rsidRPr="00DE4DED">
        <w:rPr>
          <w:b/>
        </w:rPr>
        <w:t>Data</w:t>
      </w:r>
      <w:r w:rsidR="00DA3676">
        <w:t xml:space="preserve"> </w:t>
      </w:r>
      <w:r>
        <w:t xml:space="preserve">allows for data quality to be expressed for </w:t>
      </w:r>
      <w:proofErr w:type="spellStart"/>
      <w:r>
        <w:t>non bathymetric</w:t>
      </w:r>
      <w:proofErr w:type="spellEnd"/>
      <w:r>
        <w:t xml:space="preserve"> items.</w:t>
      </w:r>
    </w:p>
    <w:p w14:paraId="5B0DF42A" w14:textId="77777777" w:rsidR="00BE2FE2" w:rsidRPr="00BE2FE2" w:rsidRDefault="00BE2FE2" w:rsidP="00BE2FE2">
      <w:pPr>
        <w:pStyle w:val="Heading3"/>
      </w:pPr>
      <w:bookmarkStart w:id="334" w:name="_Toc439685286"/>
      <w:r>
        <w:t>Survey Data Quality</w:t>
      </w:r>
      <w:bookmarkEnd w:id="334"/>
    </w:p>
    <w:p w14:paraId="1F1FFB51" w14:textId="64EEE4FB" w:rsidR="002F6670" w:rsidRPr="004B7A3F" w:rsidRDefault="00BE2FE2" w:rsidP="004B7A3F">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pPr>
      <w:r>
        <w:t xml:space="preserve">Quality of the surveys that originated </w:t>
      </w:r>
      <w:r w:rsidR="004F269C">
        <w:t>from which charted features are derived</w:t>
      </w:r>
      <w:r>
        <w:t xml:space="preserve"> can be further expressed </w:t>
      </w:r>
      <w:r w:rsidR="004F269C">
        <w:t xml:space="preserve">using the </w:t>
      </w:r>
      <w:proofErr w:type="gramStart"/>
      <w:r w:rsidR="004F269C">
        <w:t>meta</w:t>
      </w:r>
      <w:proofErr w:type="gramEnd"/>
      <w:r w:rsidR="004F269C">
        <w:t xml:space="preserve"> feature</w:t>
      </w:r>
      <w:r>
        <w:t xml:space="preserve"> </w:t>
      </w:r>
      <w:r w:rsidRPr="00DE4DED">
        <w:rPr>
          <w:b/>
        </w:rPr>
        <w:t>Quality</w:t>
      </w:r>
      <w:r w:rsidR="00B46419">
        <w:rPr>
          <w:b/>
        </w:rPr>
        <w:t xml:space="preserve"> </w:t>
      </w:r>
      <w:r w:rsidRPr="00DE4DED">
        <w:rPr>
          <w:b/>
        </w:rPr>
        <w:t>Of</w:t>
      </w:r>
      <w:r w:rsidR="00B46419">
        <w:rPr>
          <w:b/>
        </w:rPr>
        <w:t xml:space="preserve"> </w:t>
      </w:r>
      <w:r w:rsidRPr="00DE4DED">
        <w:rPr>
          <w:b/>
        </w:rPr>
        <w:t>Survey</w:t>
      </w:r>
      <w:r>
        <w:t xml:space="preserve">. </w:t>
      </w:r>
      <w:r w:rsidRPr="00DE4DED">
        <w:rPr>
          <w:b/>
        </w:rPr>
        <w:t>Quality</w:t>
      </w:r>
      <w:r w:rsidR="00B46419">
        <w:rPr>
          <w:b/>
        </w:rPr>
        <w:t xml:space="preserve"> </w:t>
      </w:r>
      <w:proofErr w:type="gramStart"/>
      <w:r w:rsidRPr="00DE4DED">
        <w:rPr>
          <w:b/>
        </w:rPr>
        <w:t>Of</w:t>
      </w:r>
      <w:proofErr w:type="gramEnd"/>
      <w:r w:rsidR="00411EF9">
        <w:rPr>
          <w:b/>
        </w:rPr>
        <w:t xml:space="preserve"> </w:t>
      </w:r>
      <w:r w:rsidRPr="00DE4DED">
        <w:rPr>
          <w:b/>
        </w:rPr>
        <w:t>Survey</w:t>
      </w:r>
      <w:r>
        <w:t xml:space="preserve"> can apply to bathymetry (</w:t>
      </w:r>
      <w:r w:rsidR="00DC5B5A">
        <w:rPr>
          <w:rFonts w:hint="eastAsia"/>
        </w:rPr>
        <w:t>For example,</w:t>
      </w:r>
      <w:r>
        <w:t xml:space="preserve"> underwater rock), non-bathymetry (</w:t>
      </w:r>
      <w:r w:rsidR="00DC5B5A">
        <w:rPr>
          <w:rFonts w:hint="eastAsia"/>
        </w:rPr>
        <w:t>For example,</w:t>
      </w:r>
      <w:r>
        <w:t xml:space="preserve"> navigational aids) and a combination of these (</w:t>
      </w:r>
      <w:r w:rsidR="00DC5B5A">
        <w:rPr>
          <w:rFonts w:hint="eastAsia"/>
        </w:rPr>
        <w:t>For example,</w:t>
      </w:r>
      <w:r>
        <w:t xml:space="preserve"> </w:t>
      </w:r>
      <w:proofErr w:type="spellStart"/>
      <w:r>
        <w:t>lidar</w:t>
      </w:r>
      <w:proofErr w:type="spellEnd"/>
      <w:r>
        <w:t xml:space="preserve"> survey).</w:t>
      </w:r>
    </w:p>
    <w:p w14:paraId="28F91D35" w14:textId="77777777" w:rsidR="00056ECE" w:rsidRPr="008233BF" w:rsidRDefault="00056ECE" w:rsidP="00C53B69">
      <w:pPr>
        <w:pStyle w:val="Heading1"/>
      </w:pPr>
      <w:bookmarkStart w:id="335" w:name="_Toc225648349"/>
      <w:bookmarkStart w:id="336" w:name="_Toc225065206"/>
      <w:bookmarkStart w:id="337" w:name="_Toc439685287"/>
      <w:bookmarkEnd w:id="324"/>
      <w:bookmarkEnd w:id="325"/>
      <w:bookmarkEnd w:id="326"/>
      <w:bookmarkEnd w:id="327"/>
      <w:bookmarkEnd w:id="328"/>
      <w:bookmarkEnd w:id="329"/>
      <w:bookmarkEnd w:id="330"/>
      <w:r w:rsidRPr="008233BF">
        <w:t>Data Capture and Classification</w:t>
      </w:r>
      <w:bookmarkEnd w:id="335"/>
      <w:bookmarkEnd w:id="336"/>
      <w:bookmarkEnd w:id="337"/>
    </w:p>
    <w:p w14:paraId="77E2385E" w14:textId="77777777" w:rsidR="00E654EF" w:rsidRDefault="00E654EF" w:rsidP="00C53B69">
      <w:pPr>
        <w:pStyle w:val="Heading2"/>
      </w:pPr>
      <w:bookmarkStart w:id="338" w:name="_Toc439685288"/>
      <w:r w:rsidRPr="008233BF">
        <w:t>Introduction</w:t>
      </w:r>
      <w:bookmarkEnd w:id="338"/>
    </w:p>
    <w:p w14:paraId="3C995E3E" w14:textId="77777777" w:rsidR="00A55CB2" w:rsidRDefault="00CA1B2D" w:rsidP="00C53B69">
      <w:r w:rsidRPr="008233BF">
        <w:t xml:space="preserve">The S-101 </w:t>
      </w:r>
      <w:r>
        <w:t>ENC Data Classification and Encoding Guide</w:t>
      </w:r>
      <w:r w:rsidRPr="008233BF">
        <w:t xml:space="preserve"> </w:t>
      </w:r>
      <w:r>
        <w:t xml:space="preserve">(DCEG) </w:t>
      </w:r>
      <w:proofErr w:type="gramStart"/>
      <w:r w:rsidR="00A87212" w:rsidRPr="00B46419">
        <w:rPr>
          <w:lang w:eastAsia="en-GB"/>
        </w:rPr>
        <w:t>describes</w:t>
      </w:r>
      <w:proofErr w:type="gramEnd"/>
      <w:r w:rsidR="00A87212" w:rsidRPr="00B46419">
        <w:rPr>
          <w:lang w:eastAsia="en-GB"/>
        </w:rPr>
        <w:t xml:space="preserve"> how data describing the real world should be captured using the types defined in the S-101 F</w:t>
      </w:r>
      <w:r w:rsidR="00A87212" w:rsidRPr="007715BE">
        <w:rPr>
          <w:lang w:eastAsia="en-GB"/>
        </w:rPr>
        <w:t>eature Catalogue</w:t>
      </w:r>
      <w:r w:rsidRPr="008233BF">
        <w:t xml:space="preserve">.  This Guide is located in </w:t>
      </w:r>
      <w:r w:rsidR="00D40E29">
        <w:t>Annex A</w:t>
      </w:r>
      <w:r>
        <w:t>.</w:t>
      </w:r>
      <w:r w:rsidRPr="008233BF">
        <w:t xml:space="preserve"> </w:t>
      </w:r>
    </w:p>
    <w:p w14:paraId="2AC7B50C" w14:textId="77777777" w:rsidR="00056ECE" w:rsidRPr="008233BF" w:rsidRDefault="00056ECE" w:rsidP="00C53B69">
      <w:pPr>
        <w:pStyle w:val="Heading1"/>
      </w:pPr>
      <w:bookmarkStart w:id="339" w:name="_Toc8629863"/>
      <w:bookmarkStart w:id="340" w:name="_Toc8629995"/>
      <w:bookmarkStart w:id="341" w:name="_Toc19077382"/>
      <w:bookmarkStart w:id="342" w:name="_Toc191284919"/>
      <w:bookmarkStart w:id="343" w:name="_Toc225648351"/>
      <w:bookmarkStart w:id="344" w:name="_Toc225065208"/>
      <w:bookmarkStart w:id="345" w:name="_Toc439685289"/>
      <w:bookmarkEnd w:id="339"/>
      <w:bookmarkEnd w:id="340"/>
      <w:bookmarkEnd w:id="341"/>
      <w:bookmarkEnd w:id="342"/>
      <w:r w:rsidRPr="008233BF">
        <w:t>Maintenance</w:t>
      </w:r>
      <w:bookmarkEnd w:id="343"/>
      <w:bookmarkEnd w:id="344"/>
      <w:bookmarkEnd w:id="345"/>
    </w:p>
    <w:p w14:paraId="4A7957C3" w14:textId="77777777" w:rsidR="004321C1" w:rsidRDefault="004321C1" w:rsidP="004321C1">
      <w:pPr>
        <w:pStyle w:val="Heading2"/>
      </w:pPr>
      <w:bookmarkStart w:id="346" w:name="_Toc439685290"/>
      <w:r>
        <w:t>Introduction</w:t>
      </w:r>
      <w:bookmarkEnd w:id="346"/>
    </w:p>
    <w:p w14:paraId="2C28BBD8" w14:textId="50EAC812" w:rsidR="004321C1" w:rsidRPr="004321C1" w:rsidRDefault="004321C1" w:rsidP="004321C1">
      <w:r>
        <w:t xml:space="preserve">This clause describes the maintenance process for datasets, source, production process and how feature and portrayal catalogues are to be managed within an S-100 </w:t>
      </w:r>
      <w:r w:rsidR="00B46419">
        <w:t>system</w:t>
      </w:r>
      <w:r>
        <w:t>.</w:t>
      </w:r>
    </w:p>
    <w:p w14:paraId="31BB0571" w14:textId="77777777" w:rsidR="005C26E0" w:rsidRDefault="00C53830" w:rsidP="004321C1">
      <w:pPr>
        <w:pStyle w:val="Heading2"/>
      </w:pPr>
      <w:bookmarkStart w:id="347" w:name="_Toc439685291"/>
      <w:r w:rsidRPr="00C53830">
        <w:t>Maintenance and Update Frequency</w:t>
      </w:r>
      <w:bookmarkEnd w:id="347"/>
    </w:p>
    <w:p w14:paraId="6ECC8DD3" w14:textId="77777777" w:rsidR="00160E0F" w:rsidRDefault="00C53830" w:rsidP="004321C1">
      <w:pPr>
        <w:rPr>
          <w:b/>
        </w:rPr>
      </w:pPr>
      <w:r>
        <w:t>Data</w:t>
      </w:r>
      <w:r w:rsidR="00160E0F">
        <w:t>sets</w:t>
      </w:r>
      <w:r>
        <w:t xml:space="preserve"> </w:t>
      </w:r>
      <w:r w:rsidR="00160E0F">
        <w:t>are</w:t>
      </w:r>
      <w:r>
        <w:t xml:space="preserve"> maintained as needed and </w:t>
      </w:r>
      <w:r w:rsidRPr="00C53830">
        <w:rPr>
          <w:rFonts w:cs="Arial"/>
          <w:lang w:val="en-US" w:eastAsia="en-US"/>
        </w:rPr>
        <w:t>must include mechanisms for ENC</w:t>
      </w:r>
      <w:r>
        <w:rPr>
          <w:rFonts w:cs="Arial"/>
          <w:lang w:val="en-US" w:eastAsia="en-US"/>
        </w:rPr>
        <w:t xml:space="preserve"> updating </w:t>
      </w:r>
      <w:r w:rsidRPr="00C53830">
        <w:rPr>
          <w:rFonts w:cs="Arial"/>
          <w:lang w:val="en-US" w:eastAsia="en-US"/>
        </w:rPr>
        <w:t>designed to meet</w:t>
      </w:r>
      <w:r>
        <w:rPr>
          <w:rFonts w:cs="Arial"/>
          <w:lang w:val="en-US" w:eastAsia="en-US"/>
        </w:rPr>
        <w:t xml:space="preserve"> </w:t>
      </w:r>
      <w:r w:rsidRPr="00C53830">
        <w:rPr>
          <w:rFonts w:cs="Arial"/>
          <w:lang w:val="en-US" w:eastAsia="en-US"/>
        </w:rPr>
        <w:t>the needs of the mariner regarding safety of navigation.</w:t>
      </w:r>
      <w:r>
        <w:rPr>
          <w:rFonts w:ascii="Verdana" w:hAnsi="Verdana" w:cs="Verdana"/>
          <w:sz w:val="22"/>
          <w:szCs w:val="22"/>
          <w:lang w:val="en-US" w:eastAsia="en-US"/>
        </w:rPr>
        <w:t xml:space="preserve"> </w:t>
      </w:r>
    </w:p>
    <w:p w14:paraId="3869C652" w14:textId="77777777" w:rsidR="00C53830" w:rsidRPr="00C53830" w:rsidRDefault="00C53830" w:rsidP="004321C1">
      <w:pPr>
        <w:pStyle w:val="Heading2"/>
      </w:pPr>
      <w:bookmarkStart w:id="348" w:name="_Toc439685292"/>
      <w:r w:rsidRPr="00C53830">
        <w:lastRenderedPageBreak/>
        <w:t>Data Source</w:t>
      </w:r>
      <w:bookmarkEnd w:id="348"/>
    </w:p>
    <w:p w14:paraId="4CEA1C91" w14:textId="77777777" w:rsidR="00C53830" w:rsidRDefault="00C53830" w:rsidP="004321C1">
      <w:r>
        <w:t xml:space="preserve">Data Producers must use applicable sources to maintain </w:t>
      </w:r>
      <w:r w:rsidR="00FB0F33">
        <w:t>and update data and provide a brief description of the sources that were used to produce the dataset</w:t>
      </w:r>
      <w:r w:rsidR="00142616">
        <w:t xml:space="preserve">.  </w:t>
      </w:r>
    </w:p>
    <w:p w14:paraId="4C56CC47" w14:textId="77777777" w:rsidR="00C53830" w:rsidRPr="00C53830" w:rsidRDefault="00C53830" w:rsidP="004321C1">
      <w:pPr>
        <w:pStyle w:val="Heading2"/>
      </w:pPr>
      <w:bookmarkStart w:id="349" w:name="_Toc439685293"/>
      <w:r w:rsidRPr="00C53830">
        <w:t>Production Process</w:t>
      </w:r>
      <w:bookmarkEnd w:id="349"/>
    </w:p>
    <w:p w14:paraId="38E7A552" w14:textId="77777777" w:rsidR="00056ECE" w:rsidRDefault="00C53830" w:rsidP="004321C1">
      <w:r w:rsidRPr="00D06912">
        <w:t>Data Producers should follow their established production processes for main</w:t>
      </w:r>
      <w:r w:rsidR="004A27AC">
        <w:t>taining and updating datasets.</w:t>
      </w:r>
      <w:r w:rsidR="00D06912">
        <w:t xml:space="preserve"> </w:t>
      </w:r>
      <w:r w:rsidR="006378E0" w:rsidRPr="00D06912">
        <w:t>Data is produced against the D</w:t>
      </w:r>
      <w:r w:rsidR="00CA1B2D" w:rsidRPr="00D06912">
        <w:t>CEG</w:t>
      </w:r>
      <w:r w:rsidR="006378E0" w:rsidRPr="00D06912">
        <w:t>, checked agains</w:t>
      </w:r>
      <w:r w:rsidR="00D06912" w:rsidRPr="00D06912">
        <w:t xml:space="preserve">t S-58 and encapsulated in </w:t>
      </w:r>
      <w:r w:rsidR="002825BD">
        <w:t xml:space="preserve">ISO/IEC </w:t>
      </w:r>
      <w:r w:rsidR="00D06912" w:rsidRPr="00D06912">
        <w:t>8211.</w:t>
      </w:r>
    </w:p>
    <w:p w14:paraId="29BE195A" w14:textId="77777777" w:rsidR="0052201F" w:rsidRDefault="0052201F" w:rsidP="002F6670">
      <w:pPr>
        <w:spacing w:after="0" w:line="240" w:lineRule="auto"/>
        <w:rPr>
          <w:lang w:val="en-AU"/>
        </w:rPr>
      </w:pPr>
      <w:r>
        <w:rPr>
          <w:lang w:val="en-AU"/>
        </w:rPr>
        <w:t xml:space="preserve">Only datasets that </w:t>
      </w:r>
      <w:r w:rsidR="002031D0">
        <w:rPr>
          <w:lang w:val="en-AU"/>
        </w:rPr>
        <w:t xml:space="preserve">conform to </w:t>
      </w:r>
      <w:r>
        <w:rPr>
          <w:lang w:val="en-AU"/>
        </w:rPr>
        <w:t>the mandatory requirements outlined in S-101 will be considered an ENC.</w:t>
      </w:r>
    </w:p>
    <w:p w14:paraId="7CDF4E02" w14:textId="77777777" w:rsidR="004321C1" w:rsidRDefault="004321C1" w:rsidP="002F6670">
      <w:pPr>
        <w:spacing w:after="0" w:line="240" w:lineRule="auto"/>
        <w:rPr>
          <w:lang w:val="en-AU"/>
        </w:rPr>
      </w:pPr>
    </w:p>
    <w:p w14:paraId="1DC0AB66" w14:textId="77777777" w:rsidR="004321C1" w:rsidRDefault="00307024" w:rsidP="004321C1">
      <w:pPr>
        <w:pStyle w:val="Heading2"/>
        <w:rPr>
          <w:lang w:val="en-AU"/>
        </w:rPr>
      </w:pPr>
      <w:bookmarkStart w:id="350" w:name="_Toc439685294"/>
      <w:r>
        <w:rPr>
          <w:lang w:val="en-AU"/>
        </w:rPr>
        <w:t>Feature and Portrayal Catalogue Management</w:t>
      </w:r>
      <w:bookmarkEnd w:id="350"/>
    </w:p>
    <w:p w14:paraId="037C2786" w14:textId="1E0251A1" w:rsidR="00307024" w:rsidRDefault="00307024" w:rsidP="00307024">
      <w:pPr>
        <w:rPr>
          <w:lang w:val="en-AU"/>
        </w:rPr>
      </w:pPr>
      <w:r>
        <w:rPr>
          <w:lang w:val="en-AU"/>
        </w:rPr>
        <w:t>For each new version of th</w:t>
      </w:r>
      <w:r w:rsidR="00AD13AD">
        <w:rPr>
          <w:lang w:val="en-AU"/>
        </w:rPr>
        <w:t>e S-101 Product Specification a new</w:t>
      </w:r>
      <w:r>
        <w:rPr>
          <w:lang w:val="en-AU"/>
        </w:rPr>
        <w:t xml:space="preserve"> feature and portrayal catalogue will be released.  </w:t>
      </w:r>
      <w:r w:rsidR="00AD13AD">
        <w:rPr>
          <w:lang w:val="en-AU"/>
        </w:rPr>
        <w:t xml:space="preserve">The </w:t>
      </w:r>
      <w:r w:rsidR="00B46419">
        <w:rPr>
          <w:lang w:val="en-AU"/>
        </w:rPr>
        <w:t>system</w:t>
      </w:r>
      <w:r w:rsidR="00AD13AD">
        <w:rPr>
          <w:lang w:val="en-AU"/>
        </w:rPr>
        <w:t xml:space="preserve"> must be able to manage datasets and their catalogues that are created on different versions of the S-101 product specification.</w:t>
      </w:r>
    </w:p>
    <w:p w14:paraId="4D04ED63" w14:textId="3571F118" w:rsidR="00F14033" w:rsidRDefault="00F14033" w:rsidP="00307024">
      <w:pPr>
        <w:rPr>
          <w:lang w:val="en-AU"/>
        </w:rPr>
      </w:pPr>
      <w:r>
        <w:rPr>
          <w:lang w:val="en-AU"/>
        </w:rPr>
        <w:t>See the Implementation Guidance</w:t>
      </w:r>
      <w:r w:rsidR="004F269C">
        <w:rPr>
          <w:lang w:val="en-AU"/>
        </w:rPr>
        <w:t xml:space="preserve"> at</w:t>
      </w:r>
      <w:r>
        <w:rPr>
          <w:lang w:val="en-AU"/>
        </w:rPr>
        <w:t xml:space="preserve"> Annex</w:t>
      </w:r>
      <w:r w:rsidR="004F269C">
        <w:rPr>
          <w:lang w:val="en-AU"/>
        </w:rPr>
        <w:t xml:space="preserve"> C</w:t>
      </w:r>
      <w:r>
        <w:rPr>
          <w:lang w:val="en-AU"/>
        </w:rPr>
        <w:t xml:space="preserve"> for specific rules.</w:t>
      </w:r>
    </w:p>
    <w:p w14:paraId="1476C409" w14:textId="58C18A0C" w:rsidR="003C5F50" w:rsidRPr="00B46419" w:rsidRDefault="003C5F50" w:rsidP="00307024">
      <w:pPr>
        <w:rPr>
          <w:color w:val="FF0000"/>
          <w:lang w:val="en-AU"/>
        </w:rPr>
      </w:pPr>
      <w:r w:rsidRPr="00B46419">
        <w:rPr>
          <w:color w:val="FF0000"/>
        </w:rPr>
        <w:t xml:space="preserve">NOTE:  During the testing phase of S-101, two different types of catalogue options are being tested.  Option 1 is to create a feature and portrayal catalogues that contain cumulative changes.  Option 2 is that the </w:t>
      </w:r>
      <w:r w:rsidR="00B46419" w:rsidRPr="00B46419">
        <w:rPr>
          <w:color w:val="FF0000"/>
        </w:rPr>
        <w:t>system</w:t>
      </w:r>
      <w:r w:rsidRPr="00B46419">
        <w:rPr>
          <w:color w:val="FF0000"/>
        </w:rPr>
        <w:t xml:space="preserve"> will maintain multiple catalogues, where each catalogue is tied to a specific version of S-101.</w:t>
      </w:r>
    </w:p>
    <w:p w14:paraId="5113C129" w14:textId="77777777" w:rsidR="008018B3" w:rsidRPr="008233BF" w:rsidRDefault="008018B3" w:rsidP="00C53B69">
      <w:pPr>
        <w:pStyle w:val="Heading1"/>
      </w:pPr>
      <w:bookmarkStart w:id="351" w:name="_Toc225648363"/>
      <w:bookmarkStart w:id="352" w:name="_Toc225065220"/>
      <w:bookmarkStart w:id="353" w:name="_Toc439685295"/>
      <w:r w:rsidRPr="008233BF">
        <w:t>Portrayal</w:t>
      </w:r>
      <w:bookmarkEnd w:id="351"/>
      <w:bookmarkEnd w:id="352"/>
      <w:bookmarkEnd w:id="353"/>
    </w:p>
    <w:p w14:paraId="450A649F" w14:textId="0B8D09CC" w:rsidR="005D104A" w:rsidRDefault="005D104A" w:rsidP="00C53B69">
      <w:pPr>
        <w:pStyle w:val="Heading2"/>
      </w:pPr>
      <w:bookmarkStart w:id="354" w:name="_Toc439685296"/>
      <w:r w:rsidRPr="008233BF">
        <w:t>Introduction</w:t>
      </w:r>
      <w:bookmarkEnd w:id="354"/>
    </w:p>
    <w:p w14:paraId="36EE0A8F" w14:textId="4A269437" w:rsidR="005D104A" w:rsidRPr="00E02A5E" w:rsidRDefault="005D104A" w:rsidP="005D104A">
      <w:pPr>
        <w:tabs>
          <w:tab w:val="left" w:pos="993"/>
          <w:tab w:val="left" w:pos="1440"/>
          <w:tab w:val="left" w:pos="1985"/>
        </w:tabs>
        <w:snapToGrid w:val="0"/>
        <w:rPr>
          <w:rFonts w:cs="Arial"/>
          <w:szCs w:val="22"/>
        </w:rPr>
      </w:pPr>
      <w:r w:rsidRPr="00E02A5E">
        <w:rPr>
          <w:rFonts w:cs="Arial"/>
          <w:szCs w:val="22"/>
        </w:rPr>
        <w:t xml:space="preserve">S-101 portrayal is intended to contribute to the safe operation of an S-100 based </w:t>
      </w:r>
      <w:r w:rsidR="003176BC">
        <w:rPr>
          <w:rFonts w:cs="Arial"/>
          <w:szCs w:val="22"/>
        </w:rPr>
        <w:t>system</w:t>
      </w:r>
      <w:r w:rsidRPr="00E02A5E">
        <w:rPr>
          <w:rFonts w:cs="Arial"/>
          <w:szCs w:val="22"/>
        </w:rPr>
        <w:t xml:space="preserve"> by:</w:t>
      </w:r>
    </w:p>
    <w:p w14:paraId="6517D3D5" w14:textId="77777777" w:rsidR="005D104A" w:rsidRPr="00E02A5E" w:rsidRDefault="005D104A" w:rsidP="005D104A">
      <w:pPr>
        <w:numPr>
          <w:ilvl w:val="0"/>
          <w:numId w:val="30"/>
        </w:numPr>
        <w:tabs>
          <w:tab w:val="left" w:pos="993"/>
          <w:tab w:val="left" w:pos="1418"/>
          <w:tab w:val="left" w:pos="1985"/>
        </w:tabs>
        <w:snapToGrid w:val="0"/>
        <w:spacing w:after="0" w:line="240" w:lineRule="auto"/>
        <w:ind w:left="1068"/>
        <w:rPr>
          <w:rFonts w:cs="Arial"/>
          <w:szCs w:val="22"/>
        </w:rPr>
      </w:pPr>
      <w:r w:rsidRPr="00E02A5E">
        <w:rPr>
          <w:rFonts w:cs="Arial"/>
          <w:szCs w:val="22"/>
        </w:rPr>
        <w:t>Ensuring a base and supplementary levels of display for ENC data; standards of symbols, colours and their standardized assignment to features; scale limitations of data presentation; and appropriate compatibility with paper chart symbols as standardized in the Chart Specifications of the IHO.</w:t>
      </w:r>
    </w:p>
    <w:p w14:paraId="5E2681F2" w14:textId="77777777" w:rsidR="005D104A" w:rsidRPr="00E02A5E" w:rsidRDefault="005D104A" w:rsidP="005D104A">
      <w:pPr>
        <w:numPr>
          <w:ilvl w:val="0"/>
          <w:numId w:val="30"/>
        </w:numPr>
        <w:tabs>
          <w:tab w:val="left" w:pos="993"/>
          <w:tab w:val="left" w:pos="1418"/>
          <w:tab w:val="left" w:pos="1985"/>
        </w:tabs>
        <w:snapToGrid w:val="0"/>
        <w:spacing w:after="0" w:line="240" w:lineRule="auto"/>
        <w:ind w:left="1068"/>
        <w:rPr>
          <w:rFonts w:cs="Arial"/>
          <w:szCs w:val="22"/>
        </w:rPr>
      </w:pPr>
      <w:r w:rsidRPr="00E02A5E">
        <w:rPr>
          <w:rFonts w:cs="Arial"/>
          <w:szCs w:val="22"/>
        </w:rPr>
        <w:t>Ensuring the display is clear and unambiguous,</w:t>
      </w:r>
    </w:p>
    <w:p w14:paraId="6170D122" w14:textId="33BF3B1B" w:rsidR="005D104A" w:rsidRPr="00E02A5E" w:rsidRDefault="005D104A" w:rsidP="005D104A">
      <w:pPr>
        <w:numPr>
          <w:ilvl w:val="0"/>
          <w:numId w:val="30"/>
        </w:numPr>
        <w:tabs>
          <w:tab w:val="left" w:pos="993"/>
          <w:tab w:val="left" w:pos="1418"/>
          <w:tab w:val="left" w:pos="1985"/>
        </w:tabs>
        <w:snapToGrid w:val="0"/>
        <w:spacing w:after="0" w:line="240" w:lineRule="auto"/>
        <w:ind w:left="1068"/>
        <w:rPr>
          <w:rFonts w:cs="Arial"/>
          <w:szCs w:val="22"/>
        </w:rPr>
      </w:pPr>
      <w:r w:rsidRPr="00E02A5E">
        <w:rPr>
          <w:rFonts w:cs="Arial"/>
          <w:szCs w:val="22"/>
        </w:rPr>
        <w:t>Establishing an accepted pattern for presentation that becomes familiar to mariners and so can be recognized instantly without confusion.</w:t>
      </w:r>
    </w:p>
    <w:p w14:paraId="4013F37F" w14:textId="77777777" w:rsidR="005D104A" w:rsidRDefault="005D104A" w:rsidP="005D104A">
      <w:pPr>
        <w:numPr>
          <w:ilvl w:val="0"/>
          <w:numId w:val="30"/>
        </w:numPr>
        <w:tabs>
          <w:tab w:val="left" w:pos="993"/>
          <w:tab w:val="left" w:pos="1418"/>
          <w:tab w:val="left" w:pos="1985"/>
        </w:tabs>
        <w:snapToGrid w:val="0"/>
        <w:spacing w:after="0" w:line="240" w:lineRule="auto"/>
        <w:ind w:left="1068"/>
        <w:rPr>
          <w:rFonts w:cs="Arial"/>
          <w:szCs w:val="22"/>
        </w:rPr>
      </w:pPr>
      <w:r w:rsidRPr="00E02A5E">
        <w:rPr>
          <w:rFonts w:cs="Arial"/>
          <w:szCs w:val="22"/>
        </w:rPr>
        <w:t>Utilizing the S-100 portrayal model to ensure interoperability.</w:t>
      </w:r>
    </w:p>
    <w:p w14:paraId="5871296D" w14:textId="77777777" w:rsidR="005D104A" w:rsidRPr="00E02A5E" w:rsidRDefault="005D104A" w:rsidP="005D104A">
      <w:pPr>
        <w:tabs>
          <w:tab w:val="left" w:pos="993"/>
          <w:tab w:val="left" w:pos="1418"/>
          <w:tab w:val="left" w:pos="1985"/>
        </w:tabs>
        <w:snapToGrid w:val="0"/>
        <w:spacing w:after="0" w:line="240" w:lineRule="auto"/>
        <w:ind w:left="1068"/>
        <w:rPr>
          <w:rFonts w:cs="Arial"/>
          <w:szCs w:val="22"/>
        </w:rPr>
      </w:pPr>
    </w:p>
    <w:p w14:paraId="084F0FB8" w14:textId="28937B14" w:rsidR="005D104A" w:rsidRPr="00E02A5E" w:rsidRDefault="005D104A" w:rsidP="005D104A">
      <w:pPr>
        <w:rPr>
          <w:sz w:val="18"/>
        </w:rPr>
      </w:pPr>
      <w:r w:rsidRPr="00E02A5E">
        <w:rPr>
          <w:rFonts w:cs="Arial"/>
          <w:szCs w:val="22"/>
        </w:rPr>
        <w:t>S-101 portrayal is covered by the portrayal model as defined in S-100</w:t>
      </w:r>
      <w:r w:rsidR="004F269C">
        <w:rPr>
          <w:rFonts w:cs="Arial"/>
          <w:szCs w:val="22"/>
        </w:rPr>
        <w:t>.</w:t>
      </w:r>
      <w:r w:rsidRPr="00E02A5E">
        <w:rPr>
          <w:rFonts w:cs="Arial"/>
          <w:szCs w:val="22"/>
        </w:rPr>
        <w:t xml:space="preserve">  This model reflects how the portrayal catalogue is defined for use in systems.  The portrayal catalogue defines</w:t>
      </w:r>
      <w:r>
        <w:rPr>
          <w:rFonts w:cs="Arial"/>
          <w:szCs w:val="22"/>
        </w:rPr>
        <w:t xml:space="preserve"> </w:t>
      </w:r>
      <w:proofErr w:type="spellStart"/>
      <w:r>
        <w:rPr>
          <w:rFonts w:cs="Arial"/>
          <w:szCs w:val="22"/>
        </w:rPr>
        <w:t>symbology</w:t>
      </w:r>
      <w:proofErr w:type="spellEnd"/>
      <w:r>
        <w:rPr>
          <w:rFonts w:cs="Arial"/>
          <w:szCs w:val="22"/>
        </w:rPr>
        <w:t xml:space="preserve"> and the portrayal rules for each feature attribute combination contained in the feature catalogue.</w:t>
      </w:r>
      <w:r w:rsidRPr="00E02A5E">
        <w:rPr>
          <w:rFonts w:cs="Arial"/>
          <w:szCs w:val="22"/>
        </w:rPr>
        <w:t xml:space="preserve"> </w:t>
      </w:r>
    </w:p>
    <w:p w14:paraId="7DE625B2" w14:textId="44960B3D" w:rsidR="00B82002" w:rsidRDefault="005D104A" w:rsidP="00C53B69">
      <w:pPr>
        <w:pStyle w:val="Heading2"/>
      </w:pPr>
      <w:bookmarkStart w:id="355" w:name="_Toc439685297"/>
      <w:r>
        <w:t>Portrayal Catalogue</w:t>
      </w:r>
      <w:bookmarkEnd w:id="355"/>
    </w:p>
    <w:tbl>
      <w:tblPr>
        <w:tblpPr w:leftFromText="180" w:rightFromText="180" w:vertAnchor="text" w:horzAnchor="margin" w:tblpY="291"/>
        <w:tblW w:w="9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5"/>
        <w:gridCol w:w="3498"/>
        <w:gridCol w:w="670"/>
        <w:gridCol w:w="670"/>
        <w:gridCol w:w="2088"/>
      </w:tblGrid>
      <w:tr w:rsidR="005D104A" w:rsidRPr="008233BF" w14:paraId="5338B8AD" w14:textId="77777777" w:rsidTr="005D104A">
        <w:tc>
          <w:tcPr>
            <w:tcW w:w="2585" w:type="dxa"/>
            <w:tcBorders>
              <w:bottom w:val="double" w:sz="4" w:space="0" w:color="auto"/>
            </w:tcBorders>
          </w:tcPr>
          <w:p w14:paraId="3214B9CB" w14:textId="77777777" w:rsidR="005D104A" w:rsidRPr="008233BF" w:rsidRDefault="005D104A" w:rsidP="005D104A">
            <w:pPr>
              <w:pStyle w:val="Tabletext"/>
              <w:spacing w:before="40" w:after="40"/>
              <w:jc w:val="both"/>
              <w:rPr>
                <w:rFonts w:ascii="Arial" w:hAnsi="Arial" w:cs="Arial"/>
                <w:b/>
              </w:rPr>
            </w:pPr>
            <w:r w:rsidRPr="008233BF">
              <w:rPr>
                <w:rFonts w:ascii="Arial" w:hAnsi="Arial" w:cs="Arial"/>
                <w:b/>
              </w:rPr>
              <w:t>Item Name</w:t>
            </w:r>
          </w:p>
        </w:tc>
        <w:tc>
          <w:tcPr>
            <w:tcW w:w="3498" w:type="dxa"/>
            <w:tcBorders>
              <w:bottom w:val="double" w:sz="4" w:space="0" w:color="auto"/>
            </w:tcBorders>
          </w:tcPr>
          <w:p w14:paraId="60287291" w14:textId="77777777" w:rsidR="005D104A" w:rsidRPr="008233BF" w:rsidRDefault="005D104A" w:rsidP="005D104A">
            <w:pPr>
              <w:pStyle w:val="Tabletext"/>
              <w:spacing w:before="40" w:after="40"/>
              <w:jc w:val="both"/>
              <w:rPr>
                <w:rFonts w:ascii="Arial" w:hAnsi="Arial" w:cs="Arial"/>
                <w:b/>
              </w:rPr>
            </w:pPr>
            <w:r w:rsidRPr="008233BF">
              <w:rPr>
                <w:rFonts w:ascii="Arial" w:hAnsi="Arial" w:cs="Arial"/>
                <w:b/>
              </w:rPr>
              <w:t>Description</w:t>
            </w:r>
          </w:p>
        </w:tc>
        <w:tc>
          <w:tcPr>
            <w:tcW w:w="670" w:type="dxa"/>
            <w:tcBorders>
              <w:bottom w:val="double" w:sz="4" w:space="0" w:color="auto"/>
            </w:tcBorders>
          </w:tcPr>
          <w:p w14:paraId="0AC00C01" w14:textId="77777777" w:rsidR="005D104A" w:rsidRPr="008233BF" w:rsidRDefault="005D104A" w:rsidP="005D104A">
            <w:pPr>
              <w:pStyle w:val="Tabletext"/>
              <w:spacing w:before="40" w:after="40"/>
              <w:jc w:val="both"/>
              <w:rPr>
                <w:rFonts w:ascii="Arial" w:hAnsi="Arial" w:cs="Arial"/>
                <w:b/>
              </w:rPr>
            </w:pPr>
            <w:r w:rsidRPr="008233BF">
              <w:rPr>
                <w:rFonts w:ascii="Arial" w:hAnsi="Arial" w:cs="Arial"/>
                <w:b/>
              </w:rPr>
              <w:t>M/O</w:t>
            </w:r>
          </w:p>
        </w:tc>
        <w:tc>
          <w:tcPr>
            <w:tcW w:w="670" w:type="dxa"/>
            <w:tcBorders>
              <w:bottom w:val="double" w:sz="4" w:space="0" w:color="auto"/>
            </w:tcBorders>
          </w:tcPr>
          <w:p w14:paraId="0499485A" w14:textId="77777777" w:rsidR="005D104A" w:rsidRPr="008233BF" w:rsidRDefault="005D104A" w:rsidP="005D104A">
            <w:pPr>
              <w:pStyle w:val="Tabletext"/>
              <w:spacing w:before="40" w:after="40"/>
              <w:jc w:val="both"/>
              <w:rPr>
                <w:rFonts w:ascii="Arial" w:hAnsi="Arial" w:cs="Arial"/>
                <w:b/>
              </w:rPr>
            </w:pPr>
            <w:r w:rsidRPr="008233BF">
              <w:rPr>
                <w:rFonts w:ascii="Arial" w:hAnsi="Arial" w:cs="Arial"/>
                <w:b/>
              </w:rPr>
              <w:t>Card</w:t>
            </w:r>
          </w:p>
        </w:tc>
        <w:tc>
          <w:tcPr>
            <w:tcW w:w="2088" w:type="dxa"/>
            <w:tcBorders>
              <w:bottom w:val="double" w:sz="4" w:space="0" w:color="auto"/>
            </w:tcBorders>
          </w:tcPr>
          <w:p w14:paraId="07794AD6" w14:textId="77777777" w:rsidR="005D104A" w:rsidRPr="008233BF" w:rsidRDefault="005D104A" w:rsidP="005D104A">
            <w:pPr>
              <w:pStyle w:val="Tabletext"/>
              <w:spacing w:before="40" w:after="40"/>
              <w:jc w:val="both"/>
              <w:rPr>
                <w:rFonts w:ascii="Arial" w:hAnsi="Arial" w:cs="Arial"/>
                <w:b/>
              </w:rPr>
            </w:pPr>
            <w:r w:rsidRPr="008233BF">
              <w:rPr>
                <w:rFonts w:ascii="Arial" w:hAnsi="Arial" w:cs="Arial"/>
                <w:b/>
              </w:rPr>
              <w:t>type</w:t>
            </w:r>
          </w:p>
        </w:tc>
      </w:tr>
      <w:tr w:rsidR="005D104A" w:rsidRPr="008233BF" w14:paraId="5A33C0B4" w14:textId="77777777" w:rsidTr="005D104A">
        <w:tc>
          <w:tcPr>
            <w:tcW w:w="2585" w:type="dxa"/>
            <w:tcBorders>
              <w:top w:val="double" w:sz="4" w:space="0" w:color="auto"/>
            </w:tcBorders>
          </w:tcPr>
          <w:p w14:paraId="4211A2E2" w14:textId="0E2CBB39" w:rsidR="005D104A" w:rsidRPr="008233BF" w:rsidRDefault="00DA3676" w:rsidP="005D104A">
            <w:pPr>
              <w:rPr>
                <w:sz w:val="18"/>
                <w:szCs w:val="18"/>
              </w:rPr>
            </w:pPr>
            <w:r>
              <w:rPr>
                <w:rFonts w:cs="Arial"/>
                <w:sz w:val="18"/>
                <w:szCs w:val="18"/>
              </w:rPr>
              <w:t>S101_PortryalCatalogue</w:t>
            </w:r>
          </w:p>
        </w:tc>
        <w:tc>
          <w:tcPr>
            <w:tcW w:w="3498" w:type="dxa"/>
            <w:tcBorders>
              <w:top w:val="double" w:sz="4" w:space="0" w:color="auto"/>
            </w:tcBorders>
          </w:tcPr>
          <w:p w14:paraId="39A2905E" w14:textId="6C80D35E" w:rsidR="005D104A" w:rsidRPr="008233BF" w:rsidRDefault="00DA3676" w:rsidP="005D104A">
            <w:pPr>
              <w:rPr>
                <w:rFonts w:cs="Arial"/>
                <w:sz w:val="18"/>
                <w:szCs w:val="18"/>
              </w:rPr>
            </w:pPr>
            <w:r>
              <w:rPr>
                <w:rFonts w:cs="Arial"/>
                <w:sz w:val="18"/>
                <w:szCs w:val="18"/>
              </w:rPr>
              <w:t>Catalogue containing the mechanisms to portray S-101 ENCs</w:t>
            </w:r>
          </w:p>
        </w:tc>
        <w:tc>
          <w:tcPr>
            <w:tcW w:w="670" w:type="dxa"/>
            <w:tcBorders>
              <w:top w:val="double" w:sz="4" w:space="0" w:color="auto"/>
            </w:tcBorders>
          </w:tcPr>
          <w:p w14:paraId="2C893EF1" w14:textId="211F1EA3" w:rsidR="005D104A" w:rsidRPr="008233BF" w:rsidRDefault="001168CA" w:rsidP="005D104A">
            <w:pPr>
              <w:rPr>
                <w:sz w:val="18"/>
                <w:szCs w:val="18"/>
              </w:rPr>
            </w:pPr>
            <w:r>
              <w:rPr>
                <w:sz w:val="18"/>
                <w:szCs w:val="18"/>
              </w:rPr>
              <w:t>M</w:t>
            </w:r>
          </w:p>
        </w:tc>
        <w:tc>
          <w:tcPr>
            <w:tcW w:w="670" w:type="dxa"/>
            <w:tcBorders>
              <w:top w:val="double" w:sz="4" w:space="0" w:color="auto"/>
            </w:tcBorders>
          </w:tcPr>
          <w:p w14:paraId="28406065" w14:textId="32A09D30" w:rsidR="005D104A" w:rsidRPr="008233BF" w:rsidRDefault="00DA3676" w:rsidP="005D104A">
            <w:pPr>
              <w:rPr>
                <w:sz w:val="18"/>
                <w:szCs w:val="18"/>
              </w:rPr>
            </w:pPr>
            <w:r>
              <w:rPr>
                <w:sz w:val="18"/>
                <w:szCs w:val="18"/>
              </w:rPr>
              <w:t>1</w:t>
            </w:r>
          </w:p>
        </w:tc>
        <w:tc>
          <w:tcPr>
            <w:tcW w:w="2088" w:type="dxa"/>
            <w:tcBorders>
              <w:top w:val="double" w:sz="4" w:space="0" w:color="auto"/>
            </w:tcBorders>
          </w:tcPr>
          <w:p w14:paraId="48BEC90D" w14:textId="77777777" w:rsidR="005D104A" w:rsidRPr="008233BF" w:rsidRDefault="005D104A" w:rsidP="005D104A">
            <w:pPr>
              <w:rPr>
                <w:sz w:val="18"/>
                <w:szCs w:val="18"/>
              </w:rPr>
            </w:pPr>
            <w:proofErr w:type="spellStart"/>
            <w:r w:rsidRPr="008233BF">
              <w:rPr>
                <w:sz w:val="18"/>
                <w:szCs w:val="18"/>
              </w:rPr>
              <w:t>CI_Citation</w:t>
            </w:r>
            <w:proofErr w:type="spellEnd"/>
            <w:r w:rsidRPr="008233BF">
              <w:rPr>
                <w:sz w:val="18"/>
                <w:szCs w:val="18"/>
              </w:rPr>
              <w:t xml:space="preserve"> (ISO 19115)</w:t>
            </w:r>
          </w:p>
        </w:tc>
      </w:tr>
    </w:tbl>
    <w:p w14:paraId="02F721F9" w14:textId="77777777" w:rsidR="001168CA" w:rsidRDefault="001168CA" w:rsidP="005D104A">
      <w:pPr>
        <w:rPr>
          <w:lang w:eastAsia="en-US"/>
        </w:rPr>
      </w:pPr>
    </w:p>
    <w:p w14:paraId="236D4D68" w14:textId="017FF83D" w:rsidR="001168CA" w:rsidRDefault="001168CA" w:rsidP="005D104A">
      <w:pPr>
        <w:rPr>
          <w:lang w:eastAsia="en-US"/>
        </w:rPr>
      </w:pPr>
      <w:r>
        <w:rPr>
          <w:lang w:eastAsia="en-US"/>
        </w:rPr>
        <w:t>The portrayal catalogue contains the mechanisms for the system to portr</w:t>
      </w:r>
      <w:r w:rsidR="00DA3676">
        <w:rPr>
          <w:lang w:eastAsia="en-US"/>
        </w:rPr>
        <w:t>ay information found in S-101 ENCs</w:t>
      </w:r>
      <w:r>
        <w:rPr>
          <w:lang w:eastAsia="en-US"/>
        </w:rPr>
        <w:t>.  The S-101 portrayal catalogue contains the following types of mechanisms and structures:</w:t>
      </w:r>
    </w:p>
    <w:p w14:paraId="588DD3BD" w14:textId="448BA43F" w:rsidR="001168CA" w:rsidRDefault="001168CA" w:rsidP="001168CA">
      <w:pPr>
        <w:pStyle w:val="ListParagraph"/>
        <w:numPr>
          <w:ilvl w:val="0"/>
          <w:numId w:val="57"/>
        </w:numPr>
        <w:rPr>
          <w:lang w:eastAsia="en-US"/>
        </w:rPr>
      </w:pPr>
      <w:r>
        <w:rPr>
          <w:lang w:eastAsia="en-US"/>
        </w:rPr>
        <w:lastRenderedPageBreak/>
        <w:t>Product Input Schema</w:t>
      </w:r>
    </w:p>
    <w:p w14:paraId="2562F3C2" w14:textId="602E2AC6" w:rsidR="00DA3676" w:rsidRDefault="00DA3676" w:rsidP="001168CA">
      <w:pPr>
        <w:pStyle w:val="ListParagraph"/>
        <w:numPr>
          <w:ilvl w:val="0"/>
          <w:numId w:val="57"/>
        </w:numPr>
        <w:rPr>
          <w:lang w:eastAsia="en-US"/>
        </w:rPr>
      </w:pPr>
      <w:r>
        <w:rPr>
          <w:lang w:eastAsia="en-US"/>
        </w:rPr>
        <w:t>Set of portrayal rules</w:t>
      </w:r>
    </w:p>
    <w:p w14:paraId="34C6AA9A" w14:textId="601B8C16" w:rsidR="001168CA" w:rsidRDefault="001168CA" w:rsidP="001168CA">
      <w:pPr>
        <w:pStyle w:val="ListParagraph"/>
        <w:numPr>
          <w:ilvl w:val="0"/>
          <w:numId w:val="57"/>
        </w:numPr>
        <w:rPr>
          <w:lang w:eastAsia="en-US"/>
        </w:rPr>
      </w:pPr>
      <w:r>
        <w:rPr>
          <w:lang w:eastAsia="en-US"/>
        </w:rPr>
        <w:t xml:space="preserve">Set of </w:t>
      </w:r>
      <w:r w:rsidR="00206607">
        <w:rPr>
          <w:lang w:eastAsia="en-US"/>
        </w:rPr>
        <w:t>drawing instructions</w:t>
      </w:r>
    </w:p>
    <w:p w14:paraId="333F5EA8" w14:textId="37B845B8" w:rsidR="001168CA" w:rsidRDefault="001168CA" w:rsidP="005D104A">
      <w:pPr>
        <w:pStyle w:val="ListParagraph"/>
        <w:numPr>
          <w:ilvl w:val="0"/>
          <w:numId w:val="57"/>
        </w:numPr>
        <w:rPr>
          <w:lang w:eastAsia="en-US"/>
        </w:rPr>
      </w:pPr>
      <w:r>
        <w:rPr>
          <w:lang w:eastAsia="en-US"/>
        </w:rPr>
        <w:t xml:space="preserve">Set of symbols, </w:t>
      </w:r>
      <w:proofErr w:type="spellStart"/>
      <w:r>
        <w:rPr>
          <w:lang w:eastAsia="en-US"/>
        </w:rPr>
        <w:t>linestyles</w:t>
      </w:r>
      <w:proofErr w:type="spellEnd"/>
      <w:r>
        <w:rPr>
          <w:lang w:eastAsia="en-US"/>
        </w:rPr>
        <w:t xml:space="preserve"> and colours</w:t>
      </w:r>
    </w:p>
    <w:p w14:paraId="5DDF0E7E" w14:textId="513BEB17" w:rsidR="001168CA" w:rsidRDefault="001168CA" w:rsidP="005D104A">
      <w:pPr>
        <w:rPr>
          <w:lang w:eastAsia="en-US"/>
        </w:rPr>
      </w:pPr>
      <w:r>
        <w:rPr>
          <w:lang w:eastAsia="en-US"/>
        </w:rPr>
        <w:t>The portrayal catalogue model is defined in S-100 Part 9.</w:t>
      </w:r>
    </w:p>
    <w:p w14:paraId="51E0E336" w14:textId="32B7639E" w:rsidR="00C63524" w:rsidRPr="00423C1E" w:rsidRDefault="00C63524" w:rsidP="00C63524">
      <w:pPr>
        <w:rPr>
          <w:rFonts w:cs="Arial"/>
        </w:rPr>
      </w:pPr>
      <w:r w:rsidRPr="00423C1E">
        <w:rPr>
          <w:rFonts w:cs="Arial"/>
        </w:rPr>
        <w:t>The S-101 Portrayal Catalogue will be available in an XML document which conforms to the S-100 XML Portrayal Catalogue Schem</w:t>
      </w:r>
      <w:r>
        <w:rPr>
          <w:rFonts w:cs="Arial"/>
        </w:rPr>
        <w:t>a and is structured as follows:</w:t>
      </w:r>
    </w:p>
    <w:p w14:paraId="3B795E31" w14:textId="77777777" w:rsidR="00C63524" w:rsidRPr="00423C1E" w:rsidRDefault="00C63524" w:rsidP="00C63524">
      <w:pPr>
        <w:spacing w:after="0"/>
        <w:rPr>
          <w:rFonts w:cs="Arial"/>
        </w:rPr>
      </w:pPr>
      <w:r w:rsidRPr="00423C1E">
        <w:rPr>
          <w:rFonts w:cs="Arial"/>
        </w:rPr>
        <w:t>Root ---- (contains the catalogue named “</w:t>
      </w:r>
      <w:r w:rsidRPr="00423C1E">
        <w:rPr>
          <w:rFonts w:cs="Arial"/>
          <w:b/>
        </w:rPr>
        <w:t>portrayal_catalogue.xml”</w:t>
      </w:r>
      <w:r w:rsidRPr="00423C1E">
        <w:rPr>
          <w:rFonts w:cs="Arial"/>
        </w:rPr>
        <w:t>)</w:t>
      </w:r>
    </w:p>
    <w:p w14:paraId="3A1F53E5" w14:textId="77777777" w:rsidR="00C63524" w:rsidRPr="00423C1E" w:rsidRDefault="00C63524" w:rsidP="00C63524">
      <w:pPr>
        <w:spacing w:after="0"/>
        <w:rPr>
          <w:rFonts w:cs="Arial"/>
        </w:rPr>
      </w:pPr>
      <w:r w:rsidRPr="00423C1E">
        <w:rPr>
          <w:rFonts w:cs="Arial"/>
        </w:rPr>
        <w:t xml:space="preserve">   |</w:t>
      </w:r>
    </w:p>
    <w:p w14:paraId="5EE246B7" w14:textId="77777777" w:rsidR="00C63524" w:rsidRPr="00423C1E" w:rsidRDefault="00C63524" w:rsidP="00C63524">
      <w:pPr>
        <w:spacing w:after="0"/>
        <w:rPr>
          <w:rFonts w:cs="Arial"/>
        </w:rPr>
      </w:pPr>
      <w:r w:rsidRPr="00423C1E">
        <w:rPr>
          <w:rFonts w:cs="Arial"/>
        </w:rPr>
        <w:t xml:space="preserve">   |-- </w:t>
      </w:r>
      <w:proofErr w:type="spellStart"/>
      <w:r w:rsidRPr="00423C1E">
        <w:rPr>
          <w:rFonts w:cs="Arial"/>
        </w:rPr>
        <w:t>Pixmaps</w:t>
      </w:r>
      <w:proofErr w:type="spellEnd"/>
      <w:r w:rsidRPr="00423C1E">
        <w:rPr>
          <w:rFonts w:cs="Arial"/>
        </w:rPr>
        <w:t xml:space="preserve"> (contains XML files describing </w:t>
      </w:r>
      <w:proofErr w:type="spellStart"/>
      <w:r w:rsidRPr="00423C1E">
        <w:rPr>
          <w:rFonts w:cs="Arial"/>
        </w:rPr>
        <w:t>pixmaps</w:t>
      </w:r>
      <w:proofErr w:type="spellEnd"/>
      <w:r w:rsidRPr="00423C1E">
        <w:rPr>
          <w:rFonts w:cs="Arial"/>
        </w:rPr>
        <w:t>)</w:t>
      </w:r>
    </w:p>
    <w:p w14:paraId="29BFC21C" w14:textId="77777777" w:rsidR="00C63524" w:rsidRPr="00423C1E" w:rsidRDefault="00C63524" w:rsidP="00C63524">
      <w:pPr>
        <w:spacing w:after="0"/>
        <w:rPr>
          <w:rFonts w:cs="Arial"/>
        </w:rPr>
      </w:pPr>
      <w:r w:rsidRPr="00423C1E">
        <w:rPr>
          <w:rFonts w:cs="Arial"/>
        </w:rPr>
        <w:t xml:space="preserve">   |</w:t>
      </w:r>
    </w:p>
    <w:p w14:paraId="3C8667AA" w14:textId="77777777" w:rsidR="00C63524" w:rsidRPr="00423C1E" w:rsidRDefault="00C63524" w:rsidP="00C63524">
      <w:pPr>
        <w:spacing w:after="0"/>
        <w:rPr>
          <w:rFonts w:cs="Arial"/>
        </w:rPr>
      </w:pPr>
      <w:r w:rsidRPr="00423C1E">
        <w:rPr>
          <w:rFonts w:cs="Arial"/>
        </w:rPr>
        <w:t xml:space="preserve">   |-- </w:t>
      </w:r>
      <w:proofErr w:type="spellStart"/>
      <w:r w:rsidRPr="00423C1E">
        <w:rPr>
          <w:rFonts w:cs="Arial"/>
        </w:rPr>
        <w:t>ColorProfiles</w:t>
      </w:r>
      <w:proofErr w:type="spellEnd"/>
      <w:r w:rsidRPr="00423C1E">
        <w:rPr>
          <w:rFonts w:cs="Arial"/>
        </w:rPr>
        <w:t xml:space="preserve"> (contains XML files with colour profiles and CSS2 style sheets)</w:t>
      </w:r>
    </w:p>
    <w:p w14:paraId="0B43C724" w14:textId="77777777" w:rsidR="00C63524" w:rsidRPr="00423C1E" w:rsidRDefault="00C63524" w:rsidP="00C63524">
      <w:pPr>
        <w:spacing w:after="0"/>
        <w:rPr>
          <w:rFonts w:cs="Arial"/>
        </w:rPr>
      </w:pPr>
      <w:r w:rsidRPr="00423C1E">
        <w:rPr>
          <w:rFonts w:cs="Arial"/>
        </w:rPr>
        <w:t xml:space="preserve">   |</w:t>
      </w:r>
    </w:p>
    <w:p w14:paraId="423B7683" w14:textId="77777777" w:rsidR="00C63524" w:rsidRPr="00423C1E" w:rsidRDefault="00C63524" w:rsidP="00C63524">
      <w:pPr>
        <w:spacing w:after="0"/>
        <w:rPr>
          <w:rFonts w:cs="Arial"/>
        </w:rPr>
      </w:pPr>
      <w:r w:rsidRPr="00423C1E">
        <w:rPr>
          <w:rFonts w:cs="Arial"/>
        </w:rPr>
        <w:t xml:space="preserve">   |-- Symbols (contains SVG files with symbols)</w:t>
      </w:r>
    </w:p>
    <w:p w14:paraId="7E3E4F89" w14:textId="77777777" w:rsidR="00C63524" w:rsidRPr="00423C1E" w:rsidRDefault="00C63524" w:rsidP="00C63524">
      <w:pPr>
        <w:spacing w:after="0"/>
        <w:rPr>
          <w:rFonts w:cs="Arial"/>
        </w:rPr>
      </w:pPr>
      <w:r w:rsidRPr="00423C1E">
        <w:rPr>
          <w:rFonts w:cs="Arial"/>
        </w:rPr>
        <w:t xml:space="preserve">   |</w:t>
      </w:r>
    </w:p>
    <w:p w14:paraId="377E33B4" w14:textId="77777777" w:rsidR="00C63524" w:rsidRPr="00423C1E" w:rsidRDefault="00C63524" w:rsidP="00C63524">
      <w:pPr>
        <w:spacing w:after="0"/>
        <w:rPr>
          <w:rFonts w:cs="Arial"/>
        </w:rPr>
      </w:pPr>
      <w:r w:rsidRPr="00423C1E">
        <w:rPr>
          <w:rFonts w:cs="Arial"/>
        </w:rPr>
        <w:t xml:space="preserve">   |-- </w:t>
      </w:r>
      <w:proofErr w:type="spellStart"/>
      <w:r w:rsidRPr="00423C1E">
        <w:rPr>
          <w:rFonts w:cs="Arial"/>
        </w:rPr>
        <w:t>LineStyles</w:t>
      </w:r>
      <w:proofErr w:type="spellEnd"/>
      <w:r w:rsidRPr="00423C1E">
        <w:rPr>
          <w:rFonts w:cs="Arial"/>
        </w:rPr>
        <w:t xml:space="preserve"> (contains XML files with line styles)</w:t>
      </w:r>
    </w:p>
    <w:p w14:paraId="7F9260AC" w14:textId="77777777" w:rsidR="00C63524" w:rsidRPr="00423C1E" w:rsidRDefault="00C63524" w:rsidP="00C63524">
      <w:pPr>
        <w:spacing w:after="0"/>
        <w:rPr>
          <w:rFonts w:cs="Arial"/>
        </w:rPr>
      </w:pPr>
      <w:r w:rsidRPr="00423C1E">
        <w:rPr>
          <w:rFonts w:cs="Arial"/>
        </w:rPr>
        <w:t xml:space="preserve">   |</w:t>
      </w:r>
    </w:p>
    <w:p w14:paraId="2D938FFC" w14:textId="77777777" w:rsidR="00C63524" w:rsidRPr="00423C1E" w:rsidRDefault="00C63524" w:rsidP="00C63524">
      <w:pPr>
        <w:spacing w:after="0"/>
        <w:rPr>
          <w:rFonts w:cs="Arial"/>
        </w:rPr>
      </w:pPr>
      <w:r w:rsidRPr="00423C1E">
        <w:rPr>
          <w:rFonts w:cs="Arial"/>
        </w:rPr>
        <w:t xml:space="preserve">   |-- </w:t>
      </w:r>
      <w:proofErr w:type="spellStart"/>
      <w:r w:rsidRPr="00423C1E">
        <w:rPr>
          <w:rFonts w:cs="Arial"/>
        </w:rPr>
        <w:t>AreaFills</w:t>
      </w:r>
      <w:proofErr w:type="spellEnd"/>
      <w:r w:rsidRPr="00423C1E">
        <w:rPr>
          <w:rFonts w:cs="Arial"/>
        </w:rPr>
        <w:t xml:space="preserve"> (contains XML files area fills)</w:t>
      </w:r>
    </w:p>
    <w:p w14:paraId="110786CC" w14:textId="77777777" w:rsidR="00C63524" w:rsidRPr="00423C1E" w:rsidRDefault="00C63524" w:rsidP="00C63524">
      <w:pPr>
        <w:spacing w:after="0"/>
        <w:rPr>
          <w:rFonts w:cs="Arial"/>
        </w:rPr>
      </w:pPr>
      <w:r w:rsidRPr="00423C1E">
        <w:rPr>
          <w:rFonts w:cs="Arial"/>
        </w:rPr>
        <w:t xml:space="preserve">   |</w:t>
      </w:r>
    </w:p>
    <w:p w14:paraId="68CB0830" w14:textId="77777777" w:rsidR="00C63524" w:rsidRPr="00423C1E" w:rsidRDefault="00C63524" w:rsidP="00C63524">
      <w:pPr>
        <w:spacing w:after="0"/>
        <w:rPr>
          <w:rFonts w:cs="Arial"/>
        </w:rPr>
      </w:pPr>
      <w:r w:rsidRPr="00423C1E">
        <w:rPr>
          <w:rFonts w:cs="Arial"/>
        </w:rPr>
        <w:t xml:space="preserve">   |-- Fonts (contains TrueType font files)</w:t>
      </w:r>
    </w:p>
    <w:p w14:paraId="50060F99" w14:textId="77777777" w:rsidR="00C63524" w:rsidRPr="00423C1E" w:rsidRDefault="00C63524" w:rsidP="00C63524">
      <w:pPr>
        <w:spacing w:after="0"/>
        <w:rPr>
          <w:rFonts w:cs="Arial"/>
        </w:rPr>
      </w:pPr>
      <w:r w:rsidRPr="00423C1E">
        <w:rPr>
          <w:rFonts w:cs="Arial"/>
        </w:rPr>
        <w:t xml:space="preserve">   |</w:t>
      </w:r>
    </w:p>
    <w:p w14:paraId="13914B95" w14:textId="77777777" w:rsidR="00C63524" w:rsidRDefault="00C63524" w:rsidP="00C63524">
      <w:pPr>
        <w:spacing w:after="0"/>
        <w:rPr>
          <w:rFonts w:cs="Arial"/>
        </w:rPr>
      </w:pPr>
      <w:r w:rsidRPr="00423C1E">
        <w:rPr>
          <w:rFonts w:cs="Arial"/>
        </w:rPr>
        <w:t xml:space="preserve">   |-- Rules (contains XSLT files with templates)</w:t>
      </w:r>
    </w:p>
    <w:p w14:paraId="6CE6FBA7" w14:textId="77777777" w:rsidR="00C63524" w:rsidRDefault="00C63524" w:rsidP="00C63524">
      <w:pPr>
        <w:spacing w:after="0"/>
        <w:rPr>
          <w:rFonts w:cs="Arial"/>
        </w:rPr>
      </w:pPr>
    </w:p>
    <w:p w14:paraId="7451320C" w14:textId="77777777" w:rsidR="00C63524" w:rsidRDefault="00C63524" w:rsidP="00C63524">
      <w:pPr>
        <w:spacing w:after="0"/>
        <w:rPr>
          <w:rFonts w:cs="Arial"/>
        </w:rPr>
      </w:pPr>
    </w:p>
    <w:p w14:paraId="77C60B49" w14:textId="77777777" w:rsidR="006C34D9" w:rsidRDefault="00866DFE" w:rsidP="006C34D9">
      <w:pPr>
        <w:pStyle w:val="Heading1"/>
      </w:pPr>
      <w:bookmarkStart w:id="356" w:name="_Toc439685298"/>
      <w:r w:rsidRPr="008233BF">
        <w:t>Data Product format (encoding)</w:t>
      </w:r>
      <w:bookmarkEnd w:id="356"/>
    </w:p>
    <w:p w14:paraId="03ABE8C2" w14:textId="77777777" w:rsidR="00B82002" w:rsidRPr="008233BF" w:rsidRDefault="00B82002" w:rsidP="00C53B69">
      <w:pPr>
        <w:pStyle w:val="Heading2"/>
      </w:pPr>
      <w:bookmarkStart w:id="357" w:name="_Toc439685299"/>
      <w:r w:rsidRPr="008233BF">
        <w:t>Introduction</w:t>
      </w:r>
      <w:bookmarkEnd w:id="357"/>
    </w:p>
    <w:p w14:paraId="750D0A0E" w14:textId="77777777" w:rsidR="00B82002" w:rsidRDefault="00B82002" w:rsidP="00C53B69">
      <w:r>
        <w:t xml:space="preserve">This clause specifies the encoding </w:t>
      </w:r>
      <w:r w:rsidR="00C475B7">
        <w:t>for S-101 datasets.  See Annex B</w:t>
      </w:r>
      <w:r>
        <w:t xml:space="preserve"> for a complete description of the data records, fields and subfields defined in the encoding.</w:t>
      </w:r>
    </w:p>
    <w:p w14:paraId="1047A20A" w14:textId="77777777" w:rsidR="005C26E0" w:rsidRDefault="005C26E0" w:rsidP="00C53B69">
      <w:r w:rsidRPr="005C26E0">
        <w:rPr>
          <w:b/>
        </w:rPr>
        <w:t>Format Name:</w:t>
      </w:r>
      <w:r>
        <w:tab/>
      </w:r>
      <w:r>
        <w:tab/>
        <w:t>ISO/IEC 8211</w:t>
      </w:r>
    </w:p>
    <w:p w14:paraId="2720234A" w14:textId="77777777" w:rsidR="005C26E0" w:rsidRDefault="005C26E0" w:rsidP="00C53B69">
      <w:r w:rsidRPr="005C26E0">
        <w:rPr>
          <w:b/>
        </w:rPr>
        <w:t>Character Set:</w:t>
      </w:r>
      <w:r>
        <w:tab/>
        <w:t xml:space="preserve">ISO 10646 </w:t>
      </w:r>
      <w:proofErr w:type="gramStart"/>
      <w:r>
        <w:t>Base</w:t>
      </w:r>
      <w:proofErr w:type="gramEnd"/>
      <w:r>
        <w:t xml:space="preserve"> Multilingual Plane</w:t>
      </w:r>
    </w:p>
    <w:p w14:paraId="16F69691" w14:textId="77777777" w:rsidR="005C26E0" w:rsidRPr="00B82002" w:rsidRDefault="005C26E0" w:rsidP="00C53B69">
      <w:r w:rsidRPr="005C26E0">
        <w:rPr>
          <w:b/>
        </w:rPr>
        <w:t>Specification:</w:t>
      </w:r>
      <w:r>
        <w:tab/>
      </w:r>
      <w:r>
        <w:tab/>
        <w:t>S-100 profile of ISO/IEC 8211 (part 10A)</w:t>
      </w:r>
    </w:p>
    <w:p w14:paraId="0CFAF37F" w14:textId="77777777" w:rsidR="00D1033B" w:rsidRPr="008233BF" w:rsidRDefault="00D1033B" w:rsidP="00C53B69">
      <w:pPr>
        <w:pStyle w:val="Heading3"/>
        <w:jc w:val="both"/>
      </w:pPr>
      <w:bookmarkStart w:id="358" w:name="_Toc439685300"/>
      <w:r>
        <w:t xml:space="preserve">Encoding of </w:t>
      </w:r>
      <w:r w:rsidR="001A6B2A">
        <w:t>Latitude and Longitude</w:t>
      </w:r>
      <w:bookmarkEnd w:id="358"/>
      <w:r w:rsidRPr="008233BF">
        <w:t xml:space="preserve"> </w:t>
      </w:r>
    </w:p>
    <w:p w14:paraId="125C192B" w14:textId="78060A98" w:rsidR="00D1033B" w:rsidRDefault="00D1033B"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Coordinates are stored as integers</w:t>
      </w:r>
      <w:r w:rsidR="001A6B2A">
        <w:t xml:space="preserve">.  Latitude and longitude are converted to integers using a multiplication factor held in the </w:t>
      </w:r>
      <w:r w:rsidR="00F53A98">
        <w:t>Dataset</w:t>
      </w:r>
      <w:r w:rsidR="001A6B2A">
        <w:t xml:space="preserve"> Structure</w:t>
      </w:r>
      <w:r>
        <w:t xml:space="preserve"> Information </w:t>
      </w:r>
      <w:r w:rsidR="001A6B2A">
        <w:t xml:space="preserve">field under </w:t>
      </w:r>
      <w:r w:rsidR="00986E36">
        <w:t>[</w:t>
      </w:r>
      <w:r w:rsidR="001A6B2A">
        <w:t>CMFX</w:t>
      </w:r>
      <w:r w:rsidR="00986E36">
        <w:t>]</w:t>
      </w:r>
      <w:r w:rsidR="001A6B2A">
        <w:t xml:space="preserve"> and </w:t>
      </w:r>
      <w:r w:rsidR="00986E36">
        <w:t>[</w:t>
      </w:r>
      <w:r w:rsidR="001A6B2A">
        <w:t>CMFY</w:t>
      </w:r>
      <w:r w:rsidR="00986E36">
        <w:t>] (see Annex B – clause B1.6.3)</w:t>
      </w:r>
      <w:r>
        <w:t xml:space="preserve">.  </w:t>
      </w:r>
    </w:p>
    <w:p w14:paraId="723E4BC7" w14:textId="77777777" w:rsidR="00D1033B" w:rsidRPr="008233BF" w:rsidRDefault="001A6B2A"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These coordinate multiplication factors</w:t>
      </w:r>
      <w:r w:rsidR="00D1033B">
        <w:t xml:space="preserve"> must</w:t>
      </w:r>
      <w:r w:rsidR="00D1033B" w:rsidRPr="008233BF">
        <w:t xml:space="preserve"> be set to </w:t>
      </w:r>
      <w:r w:rsidR="00986E36">
        <w:t>{</w:t>
      </w:r>
      <w:r w:rsidR="00D1033B" w:rsidRPr="008233BF">
        <w:t>10000000</w:t>
      </w:r>
      <w:r w:rsidR="00986E36">
        <w:t>}</w:t>
      </w:r>
      <w:r w:rsidR="00D1033B" w:rsidRPr="008233BF">
        <w:t xml:space="preserve"> (10</w:t>
      </w:r>
      <w:r w:rsidR="00D1033B" w:rsidRPr="008233BF">
        <w:rPr>
          <w:vertAlign w:val="superscript"/>
        </w:rPr>
        <w:t>7</w:t>
      </w:r>
      <w:r>
        <w:t>) for all datasets</w:t>
      </w:r>
      <w:r w:rsidR="00D1033B" w:rsidRPr="008233BF">
        <w:t>.</w:t>
      </w:r>
    </w:p>
    <w:p w14:paraId="5AEE043B" w14:textId="77777777" w:rsidR="00D1033B" w:rsidRPr="008233BF" w:rsidRDefault="001A6B2A" w:rsidP="00C53B69">
      <w:pPr>
        <w:pStyle w:val="Example"/>
      </w:pPr>
      <w:r>
        <w:t>EXAMPLE</w:t>
      </w:r>
      <w:r>
        <w:tab/>
        <w:t>A longitude = 42</w:t>
      </w:r>
      <w:r w:rsidR="006F0777">
        <w:t>.0000</w:t>
      </w:r>
      <w:r w:rsidR="00D1033B" w:rsidRPr="008233BF">
        <w:t xml:space="preserve"> is co</w:t>
      </w:r>
      <w:r>
        <w:t>nverted into X = longitude * CM</w:t>
      </w:r>
      <w:r w:rsidR="00D1033B" w:rsidRPr="008233BF">
        <w:t>F</w:t>
      </w:r>
      <w:r w:rsidR="006F0777">
        <w:t xml:space="preserve">X = 42.0000 * 10000000 = </w:t>
      </w:r>
      <w:r w:rsidR="006F0777">
        <w:tab/>
        <w:t>42000</w:t>
      </w:r>
      <w:r w:rsidR="00D1033B" w:rsidRPr="008233BF">
        <w:t>000</w:t>
      </w:r>
      <w:r w:rsidR="00392DE2">
        <w:t>0</w:t>
      </w:r>
      <w:r w:rsidR="00D1033B" w:rsidRPr="008233BF">
        <w:t>.</w:t>
      </w:r>
    </w:p>
    <w:p w14:paraId="78253DD9" w14:textId="77777777" w:rsidR="006F0777" w:rsidRPr="008233BF" w:rsidRDefault="006F0777" w:rsidP="00C53B69">
      <w:pPr>
        <w:pStyle w:val="Heading3"/>
        <w:jc w:val="both"/>
      </w:pPr>
      <w:bookmarkStart w:id="359" w:name="_Toc439685301"/>
      <w:bookmarkStart w:id="360" w:name="_Toc225648326"/>
      <w:bookmarkStart w:id="361" w:name="_Toc225065183"/>
      <w:r>
        <w:lastRenderedPageBreak/>
        <w:t xml:space="preserve">Encoding of </w:t>
      </w:r>
      <w:r w:rsidRPr="008233BF">
        <w:t>Depths</w:t>
      </w:r>
      <w:bookmarkEnd w:id="359"/>
      <w:r>
        <w:t xml:space="preserve"> </w:t>
      </w:r>
    </w:p>
    <w:p w14:paraId="47C295AF" w14:textId="77777777" w:rsidR="00881D5E" w:rsidRDefault="006F0777"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8233BF">
        <w:t xml:space="preserve">Depths are converted from decimal </w:t>
      </w:r>
      <w:r w:rsidR="00D06912">
        <w:t>metres</w:t>
      </w:r>
      <w:r w:rsidRPr="008233BF">
        <w:t xml:space="preserve"> to integers by means of the </w:t>
      </w:r>
      <w:r w:rsidR="00986E36">
        <w:t>[</w:t>
      </w:r>
      <w:r>
        <w:t>CMFZ</w:t>
      </w:r>
      <w:r w:rsidR="00986E36">
        <w:t>] (see Annex B – clause B1.6.3)</w:t>
      </w:r>
      <w:r>
        <w:t xml:space="preserve">.  This product limits the resolution to </w:t>
      </w:r>
      <w:r w:rsidR="00392DE2">
        <w:t>two</w:t>
      </w:r>
      <w:r>
        <w:t xml:space="preserve"> decimal place</w:t>
      </w:r>
      <w:r w:rsidR="00335DA9">
        <w:t>s</w:t>
      </w:r>
      <w:r>
        <w:t xml:space="preserve"> and therefore the </w:t>
      </w:r>
      <w:r w:rsidR="00986E36">
        <w:t>[</w:t>
      </w:r>
      <w:r>
        <w:t>CMFZ</w:t>
      </w:r>
      <w:r w:rsidR="00986E36">
        <w:t>]</w:t>
      </w:r>
      <w:r>
        <w:t xml:space="preserve"> </w:t>
      </w:r>
      <w:r w:rsidRPr="008233BF">
        <w:t>must be</w:t>
      </w:r>
      <w:r>
        <w:t xml:space="preserve"> set to </w:t>
      </w:r>
      <w:r w:rsidR="00986E36">
        <w:t>{</w:t>
      </w:r>
      <w:r>
        <w:t>10</w:t>
      </w:r>
      <w:r w:rsidR="00932694">
        <w:t>0</w:t>
      </w:r>
      <w:r w:rsidR="00986E36">
        <w:t>}</w:t>
      </w:r>
      <w:r>
        <w:t xml:space="preserve">. </w:t>
      </w:r>
      <w:bookmarkEnd w:id="360"/>
      <w:bookmarkEnd w:id="361"/>
    </w:p>
    <w:p w14:paraId="132121E1" w14:textId="791D82CC" w:rsidR="00544820" w:rsidRDefault="00544820"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EXAMPLE: A depth = 4.2 is converted in Z = depth*CMFZ = 4.2*100 = 420</w:t>
      </w:r>
    </w:p>
    <w:p w14:paraId="0EF52B20" w14:textId="77777777" w:rsidR="000854BF" w:rsidRPr="008233BF" w:rsidRDefault="000854BF" w:rsidP="00C53B69">
      <w:pPr>
        <w:pStyle w:val="Heading3"/>
        <w:jc w:val="both"/>
      </w:pPr>
      <w:bookmarkStart w:id="362" w:name="_Toc225648294"/>
      <w:bookmarkStart w:id="363" w:name="_Toc225065151"/>
      <w:bookmarkStart w:id="364" w:name="_Toc439685302"/>
      <w:r w:rsidRPr="008233BF">
        <w:t xml:space="preserve">Numeric Attribute </w:t>
      </w:r>
      <w:bookmarkEnd w:id="362"/>
      <w:bookmarkEnd w:id="363"/>
      <w:r>
        <w:t>Encoding</w:t>
      </w:r>
      <w:bookmarkEnd w:id="364"/>
    </w:p>
    <w:p w14:paraId="705DE619" w14:textId="77777777" w:rsidR="00544820" w:rsidRDefault="00544820" w:rsidP="00544820">
      <w:pPr>
        <w:pStyle w:val="ISOChange"/>
        <w:spacing w:before="60" w:after="60" w:line="240" w:lineRule="auto"/>
      </w:pPr>
      <w:r>
        <w:t>Floating point and integer attribute values must not contain leading zeros.  Floating point attribute values must not contain non-significant trailing zeros.</w:t>
      </w:r>
    </w:p>
    <w:p w14:paraId="5F07ABA8" w14:textId="77777777" w:rsidR="00EE14C8" w:rsidRDefault="00EE14C8"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line="240" w:lineRule="auto"/>
      </w:pPr>
    </w:p>
    <w:p w14:paraId="4451389A" w14:textId="77777777" w:rsidR="00EE14C8" w:rsidRPr="008233BF" w:rsidRDefault="00EE14C8" w:rsidP="00C53B69">
      <w:pPr>
        <w:pStyle w:val="Heading3"/>
        <w:jc w:val="both"/>
      </w:pPr>
      <w:bookmarkStart w:id="365" w:name="_Toc439685303"/>
      <w:r w:rsidRPr="008233BF">
        <w:t>Text Attribute Values</w:t>
      </w:r>
      <w:bookmarkEnd w:id="365"/>
      <w:r>
        <w:t xml:space="preserve"> </w:t>
      </w:r>
    </w:p>
    <w:p w14:paraId="7AF54D59" w14:textId="44D770D4" w:rsidR="00EE14C8" w:rsidRDefault="00EE14C8" w:rsidP="00C53B69">
      <w:r w:rsidRPr="008233BF">
        <w:t xml:space="preserve">Character strings must be encoded using the character set </w:t>
      </w:r>
      <w:r>
        <w:t>defined in ISO 10646-1,</w:t>
      </w:r>
      <w:r w:rsidRPr="008233BF">
        <w:t> in Unicode Transformation Format-8 (UTF-8).</w:t>
      </w:r>
      <w:r>
        <w:t xml:space="preserve"> </w:t>
      </w:r>
    </w:p>
    <w:p w14:paraId="2FA554A1" w14:textId="77777777" w:rsidR="00EE14C8" w:rsidRPr="003D5B98" w:rsidRDefault="00EE14C8" w:rsidP="00C53B69">
      <w:pPr>
        <w:pStyle w:val="Heading3"/>
        <w:jc w:val="both"/>
      </w:pPr>
      <w:bookmarkStart w:id="366" w:name="_Toc439685304"/>
      <w:bookmarkStart w:id="367" w:name="_Toc225648299"/>
      <w:bookmarkStart w:id="368" w:name="_Toc225065156"/>
      <w:r w:rsidRPr="003D5B98">
        <w:t>Mandatory Attribute Values</w:t>
      </w:r>
      <w:bookmarkEnd w:id="366"/>
      <w:r w:rsidRPr="003D5B98">
        <w:t xml:space="preserve"> </w:t>
      </w:r>
      <w:bookmarkEnd w:id="367"/>
      <w:bookmarkEnd w:id="368"/>
    </w:p>
    <w:p w14:paraId="74AC83B8" w14:textId="77777777" w:rsidR="00EE14C8" w:rsidRPr="008233BF" w:rsidRDefault="00EE14C8"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There are four reasons why attribute values may be considered mandatory:</w:t>
      </w:r>
    </w:p>
    <w:p w14:paraId="194624E1" w14:textId="77777777" w:rsidR="00EE14C8" w:rsidRPr="008233BF" w:rsidRDefault="00EE14C8" w:rsidP="00D21EB0">
      <w:pPr>
        <w:numPr>
          <w:ilvl w:val="0"/>
          <w:numId w:val="14"/>
        </w:numPr>
        <w:autoSpaceDE w:val="0"/>
        <w:autoSpaceDN w:val="0"/>
        <w:adjustRightInd w:val="0"/>
        <w:spacing w:after="0" w:line="240" w:lineRule="auto"/>
        <w:rPr>
          <w:rFonts w:eastAsia="Times New Roman" w:cs="Arial"/>
          <w:lang w:eastAsia="en-US"/>
        </w:rPr>
      </w:pPr>
      <w:r w:rsidRPr="008233BF">
        <w:rPr>
          <w:rFonts w:eastAsia="Times New Roman" w:cs="Arial"/>
          <w:lang w:eastAsia="en-US"/>
        </w:rPr>
        <w:t>They determine whether a feature is in the display base,</w:t>
      </w:r>
    </w:p>
    <w:p w14:paraId="3301891B" w14:textId="77777777" w:rsidR="00EE14C8" w:rsidRPr="008233BF" w:rsidRDefault="00EE14C8" w:rsidP="00D21EB0">
      <w:pPr>
        <w:numPr>
          <w:ilvl w:val="0"/>
          <w:numId w:val="14"/>
        </w:numPr>
        <w:autoSpaceDE w:val="0"/>
        <w:autoSpaceDN w:val="0"/>
        <w:adjustRightInd w:val="0"/>
        <w:spacing w:after="0" w:line="240" w:lineRule="auto"/>
        <w:rPr>
          <w:rFonts w:eastAsia="Times New Roman" w:cs="Arial"/>
          <w:lang w:eastAsia="en-US"/>
        </w:rPr>
      </w:pPr>
      <w:r w:rsidRPr="008233BF">
        <w:rPr>
          <w:rFonts w:eastAsia="Times New Roman" w:cs="Arial"/>
          <w:lang w:eastAsia="en-US"/>
        </w:rPr>
        <w:t xml:space="preserve">Certain </w:t>
      </w:r>
      <w:r>
        <w:rPr>
          <w:rFonts w:eastAsia="Times New Roman" w:cs="Arial"/>
          <w:lang w:eastAsia="en-US"/>
        </w:rPr>
        <w:t>feature</w:t>
      </w:r>
      <w:r w:rsidRPr="008233BF">
        <w:rPr>
          <w:rFonts w:eastAsia="Times New Roman" w:cs="Arial"/>
          <w:lang w:eastAsia="en-US"/>
        </w:rPr>
        <w:t>s make no logical sense without specific attributes,</w:t>
      </w:r>
    </w:p>
    <w:p w14:paraId="5CF5A194" w14:textId="77777777" w:rsidR="00EE14C8" w:rsidRPr="008233BF" w:rsidRDefault="00EE14C8" w:rsidP="00D21EB0">
      <w:pPr>
        <w:numPr>
          <w:ilvl w:val="0"/>
          <w:numId w:val="14"/>
        </w:numPr>
        <w:autoSpaceDE w:val="0"/>
        <w:autoSpaceDN w:val="0"/>
        <w:adjustRightInd w:val="0"/>
        <w:spacing w:after="0" w:line="240" w:lineRule="auto"/>
        <w:rPr>
          <w:rFonts w:eastAsia="Times New Roman" w:cs="Arial"/>
          <w:lang w:eastAsia="en-US"/>
        </w:rPr>
      </w:pPr>
      <w:r w:rsidRPr="008233BF">
        <w:rPr>
          <w:rFonts w:eastAsia="Times New Roman" w:cs="Arial"/>
          <w:lang w:eastAsia="en-US"/>
        </w:rPr>
        <w:t>Some attributes are necessary to determine which symbol is to be displayed,</w:t>
      </w:r>
    </w:p>
    <w:p w14:paraId="5644A3A0" w14:textId="77777777" w:rsidR="00EE14C8" w:rsidRPr="008233BF" w:rsidRDefault="00EE14C8" w:rsidP="00D21EB0">
      <w:pPr>
        <w:numPr>
          <w:ilvl w:val="0"/>
          <w:numId w:val="14"/>
        </w:numPr>
      </w:pPr>
      <w:r w:rsidRPr="008233BF">
        <w:rPr>
          <w:rFonts w:eastAsia="Times New Roman" w:cs="Arial"/>
          <w:lang w:eastAsia="en-US"/>
        </w:rPr>
        <w:t>Some attributes are required for safety of navigation.</w:t>
      </w:r>
    </w:p>
    <w:p w14:paraId="22460A71" w14:textId="77777777" w:rsidR="00EE14C8" w:rsidRDefault="00EE14C8" w:rsidP="00C53B69">
      <w:pPr>
        <w:autoSpaceDE w:val="0"/>
        <w:autoSpaceDN w:val="0"/>
        <w:adjustRightInd w:val="0"/>
        <w:spacing w:after="0" w:line="240" w:lineRule="auto"/>
      </w:pPr>
      <w:r w:rsidRPr="008233BF">
        <w:t xml:space="preserve">All mandatory attributes are identified in the </w:t>
      </w:r>
      <w:r>
        <w:t>F</w:t>
      </w:r>
      <w:r w:rsidRPr="008233BF">
        <w:t xml:space="preserve">eature </w:t>
      </w:r>
      <w:r>
        <w:t>C</w:t>
      </w:r>
      <w:r w:rsidRPr="008233BF">
        <w:t>atalogue</w:t>
      </w:r>
      <w:r>
        <w:t xml:space="preserve"> and summarised in Annex A – Data Classification and Encoding Guide</w:t>
      </w:r>
      <w:r w:rsidRPr="008233BF">
        <w:t xml:space="preserve">. </w:t>
      </w:r>
    </w:p>
    <w:p w14:paraId="740B584E" w14:textId="77777777" w:rsidR="00EE14C8" w:rsidRDefault="00EE14C8" w:rsidP="00C53B69">
      <w:pPr>
        <w:autoSpaceDE w:val="0"/>
        <w:autoSpaceDN w:val="0"/>
        <w:adjustRightInd w:val="0"/>
        <w:spacing w:after="0" w:line="240" w:lineRule="auto"/>
        <w:rPr>
          <w:rFonts w:eastAsia="Times New Roman" w:cs="Arial"/>
          <w:lang w:eastAsia="en-US"/>
        </w:rPr>
      </w:pPr>
    </w:p>
    <w:p w14:paraId="72479E92" w14:textId="439CE584" w:rsidR="00EE14C8" w:rsidRDefault="0058446F" w:rsidP="00C53B69">
      <w:pPr>
        <w:pStyle w:val="Heading3"/>
        <w:jc w:val="both"/>
        <w:rPr>
          <w:lang w:eastAsia="en-US"/>
        </w:rPr>
      </w:pPr>
      <w:bookmarkStart w:id="369" w:name="_Toc439685305"/>
      <w:r>
        <w:rPr>
          <w:lang w:eastAsia="en-US"/>
        </w:rPr>
        <w:t xml:space="preserve">Unknown </w:t>
      </w:r>
      <w:r w:rsidR="00EE14C8">
        <w:rPr>
          <w:lang w:eastAsia="en-US"/>
        </w:rPr>
        <w:t>Attribute Values</w:t>
      </w:r>
      <w:bookmarkEnd w:id="369"/>
      <w:r w:rsidR="00EE14C8">
        <w:rPr>
          <w:lang w:eastAsia="en-US"/>
        </w:rPr>
        <w:t xml:space="preserve"> </w:t>
      </w:r>
    </w:p>
    <w:p w14:paraId="409B3928" w14:textId="6CBAFD84" w:rsidR="00EE14C8" w:rsidRPr="008233BF" w:rsidRDefault="00EE14C8"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 xml:space="preserve">In a base </w:t>
      </w:r>
      <w:r w:rsidR="00F53A98">
        <w:rPr>
          <w:rFonts w:eastAsia="Times New Roman" w:cs="Arial"/>
          <w:lang w:eastAsia="en-US"/>
        </w:rPr>
        <w:t>dataset</w:t>
      </w:r>
      <w:r w:rsidR="00544820">
        <w:rPr>
          <w:rFonts w:eastAsia="Times New Roman" w:cs="Arial"/>
          <w:lang w:eastAsia="en-US"/>
        </w:rPr>
        <w:t xml:space="preserve"> and </w:t>
      </w:r>
      <w:r w:rsidR="0058446F">
        <w:rPr>
          <w:rFonts w:eastAsia="Times New Roman" w:cs="Arial"/>
          <w:lang w:eastAsia="en-US"/>
        </w:rPr>
        <w:t xml:space="preserve">an </w:t>
      </w:r>
      <w:r w:rsidR="00544820">
        <w:rPr>
          <w:rFonts w:eastAsia="Times New Roman" w:cs="Arial"/>
          <w:lang w:eastAsia="en-US"/>
        </w:rPr>
        <w:t>update dataset</w:t>
      </w:r>
      <w:r w:rsidRPr="008233BF">
        <w:rPr>
          <w:rFonts w:eastAsia="Times New Roman" w:cs="Arial"/>
          <w:lang w:eastAsia="en-US"/>
        </w:rPr>
        <w:t>, when an attribute code is present but the attribute value is missing, it means that the producer wishes to indicate that this attribute value is unknown.</w:t>
      </w:r>
    </w:p>
    <w:p w14:paraId="1DEC7F96" w14:textId="77777777" w:rsidR="00EE14C8" w:rsidRPr="008233BF" w:rsidRDefault="00EE14C8" w:rsidP="00C53B69">
      <w:pPr>
        <w:autoSpaceDE w:val="0"/>
        <w:autoSpaceDN w:val="0"/>
        <w:adjustRightInd w:val="0"/>
        <w:spacing w:after="0" w:line="240" w:lineRule="auto"/>
        <w:rPr>
          <w:rFonts w:eastAsia="Times New Roman" w:cs="Arial"/>
          <w:lang w:eastAsia="en-US"/>
        </w:rPr>
      </w:pPr>
    </w:p>
    <w:p w14:paraId="14E75EFC" w14:textId="00AA0FB3" w:rsidR="00EE14C8" w:rsidRPr="008233BF" w:rsidRDefault="00EE14C8"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In a</w:t>
      </w:r>
      <w:r>
        <w:rPr>
          <w:rFonts w:eastAsia="Times New Roman" w:cs="Arial"/>
          <w:lang w:eastAsia="en-US"/>
        </w:rPr>
        <w:t>n</w:t>
      </w:r>
      <w:r w:rsidRPr="008233BF">
        <w:rPr>
          <w:rFonts w:eastAsia="Times New Roman" w:cs="Arial"/>
          <w:lang w:eastAsia="en-US"/>
        </w:rPr>
        <w:t xml:space="preserve"> </w:t>
      </w:r>
      <w:r>
        <w:rPr>
          <w:rFonts w:eastAsia="Times New Roman" w:cs="Arial"/>
          <w:lang w:eastAsia="en-US"/>
        </w:rPr>
        <w:t xml:space="preserve">update </w:t>
      </w:r>
      <w:r w:rsidR="00F53A98">
        <w:rPr>
          <w:rFonts w:eastAsia="Times New Roman" w:cs="Arial"/>
          <w:lang w:eastAsia="en-US"/>
        </w:rPr>
        <w:t>dataset</w:t>
      </w:r>
      <w:r w:rsidRPr="008233BF">
        <w:rPr>
          <w:rFonts w:eastAsia="Times New Roman" w:cs="Arial"/>
          <w:lang w:eastAsia="en-US"/>
        </w:rPr>
        <w:t>, when an attribute code is present but the attribute value is missing it means:</w:t>
      </w:r>
    </w:p>
    <w:p w14:paraId="0B339396" w14:textId="77777777" w:rsidR="00EE14C8" w:rsidRPr="008233BF" w:rsidRDefault="00EE14C8" w:rsidP="00C53B69">
      <w:pPr>
        <w:autoSpaceDE w:val="0"/>
        <w:autoSpaceDN w:val="0"/>
        <w:adjustRightInd w:val="0"/>
        <w:spacing w:after="0" w:line="240" w:lineRule="auto"/>
        <w:rPr>
          <w:rFonts w:ascii="WP.TypographicSymbols083" w:eastAsia="Times New Roman" w:hAnsi="WP.TypographicSymbols083" w:cs="WP.TypographicSymbols083"/>
          <w:lang w:eastAsia="en-US"/>
        </w:rPr>
      </w:pPr>
    </w:p>
    <w:p w14:paraId="753E832A" w14:textId="77777777" w:rsidR="0054652A" w:rsidRDefault="0054652A" w:rsidP="00C53B69">
      <w:pPr>
        <w:pStyle w:val="Heading1"/>
      </w:pPr>
      <w:bookmarkStart w:id="370" w:name="_Toc225648364"/>
      <w:bookmarkStart w:id="371" w:name="_Toc225065221"/>
      <w:bookmarkStart w:id="372" w:name="_Toc439685306"/>
      <w:bookmarkStart w:id="373" w:name="_Toc225648340"/>
      <w:bookmarkStart w:id="374" w:name="_Toc225065197"/>
      <w:r w:rsidRPr="008233BF">
        <w:t>Data Product Delivery</w:t>
      </w:r>
      <w:bookmarkEnd w:id="370"/>
      <w:bookmarkEnd w:id="371"/>
      <w:bookmarkEnd w:id="372"/>
      <w:r w:rsidR="004E22F9">
        <w:t xml:space="preserve"> </w:t>
      </w:r>
    </w:p>
    <w:p w14:paraId="7A3AEA19" w14:textId="77777777" w:rsidR="00ED586A" w:rsidRPr="008233BF" w:rsidRDefault="00ED586A" w:rsidP="00C53B69">
      <w:pPr>
        <w:pStyle w:val="Heading2"/>
      </w:pPr>
      <w:bookmarkStart w:id="375" w:name="_Toc439685307"/>
      <w:r w:rsidRPr="008233BF">
        <w:t>Introduction</w:t>
      </w:r>
      <w:bookmarkEnd w:id="375"/>
    </w:p>
    <w:p w14:paraId="4133CD6C" w14:textId="77777777" w:rsidR="00ED586A" w:rsidRDefault="00743583" w:rsidP="00C53B69">
      <w:r>
        <w:t>This clause specifies the encoding and delivery mechanisms for an S-101 ENC.</w:t>
      </w:r>
      <w:r w:rsidR="00E83228">
        <w:t xml:space="preserve">  Data which conforms to this product specification must be delivered by means of an exchange set.</w:t>
      </w:r>
    </w:p>
    <w:p w14:paraId="7B5C8A50" w14:textId="71089EC0" w:rsidR="006767ED" w:rsidRDefault="003D5E21" w:rsidP="00C53B69">
      <w:pPr>
        <w:keepNext/>
      </w:pPr>
      <w:r>
        <w:rPr>
          <w:noProof/>
          <w:lang w:val="en-US" w:eastAsia="en-US"/>
        </w:rPr>
        <w:lastRenderedPageBreak/>
        <w:drawing>
          <wp:inline distT="0" distB="0" distL="0" distR="0" wp14:anchorId="72160305" wp14:editId="20B59457">
            <wp:extent cx="5770880" cy="3229610"/>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7 S101 Exchange Set Structure.jpg"/>
                    <pic:cNvPicPr/>
                  </pic:nvPicPr>
                  <pic:blipFill>
                    <a:blip r:embed="rId36">
                      <a:extLst>
                        <a:ext uri="{28A0092B-C50C-407E-A947-70E740481C1C}">
                          <a14:useLocalDpi xmlns:a14="http://schemas.microsoft.com/office/drawing/2010/main" val="0"/>
                        </a:ext>
                      </a:extLst>
                    </a:blip>
                    <a:stretch>
                      <a:fillRect/>
                    </a:stretch>
                  </pic:blipFill>
                  <pic:spPr>
                    <a:xfrm>
                      <a:off x="0" y="0"/>
                      <a:ext cx="5770880" cy="3229610"/>
                    </a:xfrm>
                    <a:prstGeom prst="rect">
                      <a:avLst/>
                    </a:prstGeom>
                  </pic:spPr>
                </pic:pic>
              </a:graphicData>
            </a:graphic>
          </wp:inline>
        </w:drawing>
      </w:r>
    </w:p>
    <w:p w14:paraId="2833165A" w14:textId="28486520" w:rsidR="0054652A" w:rsidRPr="008233BF" w:rsidRDefault="006767ED" w:rsidP="00A86DB8">
      <w:pPr>
        <w:pStyle w:val="Caption"/>
        <w:jc w:val="center"/>
      </w:pPr>
      <w:r>
        <w:t xml:space="preserve">Figure </w:t>
      </w:r>
      <w:r w:rsidR="00E96B57">
        <w:t>17</w:t>
      </w:r>
      <w:r>
        <w:t xml:space="preserve"> - Exchange Set Structure</w:t>
      </w:r>
    </w:p>
    <w:p w14:paraId="4AED34C4" w14:textId="77777777" w:rsidR="00D9628D" w:rsidRPr="005C1DB9" w:rsidRDefault="00E83228" w:rsidP="00C53B69">
      <w:pPr>
        <w:pStyle w:val="Heading2"/>
        <w:rPr>
          <w:lang w:eastAsia="en-US"/>
        </w:rPr>
      </w:pPr>
      <w:bookmarkStart w:id="376" w:name="_Toc439685308"/>
      <w:r w:rsidRPr="005C1DB9">
        <w:rPr>
          <w:lang w:eastAsia="en-US"/>
        </w:rPr>
        <w:t>Exchange Set</w:t>
      </w:r>
      <w:bookmarkEnd w:id="376"/>
    </w:p>
    <w:p w14:paraId="090E1447" w14:textId="77777777" w:rsidR="005C1DB9" w:rsidRPr="00737C39" w:rsidRDefault="005C1DB9" w:rsidP="00C53B69">
      <w:pPr>
        <w:rPr>
          <w:rFonts w:cs="Arial"/>
        </w:rPr>
      </w:pPr>
      <w:r w:rsidRPr="00737C39">
        <w:rPr>
          <w:rFonts w:cs="Arial"/>
        </w:rPr>
        <w:t xml:space="preserve">S-101 datasets </w:t>
      </w:r>
      <w:r w:rsidR="00856D9E">
        <w:rPr>
          <w:rFonts w:cs="Arial"/>
        </w:rPr>
        <w:t>are</w:t>
      </w:r>
      <w:r w:rsidRPr="00737C39">
        <w:rPr>
          <w:rFonts w:cs="Arial"/>
        </w:rPr>
        <w:t xml:space="preserve"> grouped into excha</w:t>
      </w:r>
      <w:r w:rsidR="00856D9E">
        <w:rPr>
          <w:rFonts w:cs="Arial"/>
        </w:rPr>
        <w:t xml:space="preserve">nge sets. Each exchange set </w:t>
      </w:r>
      <w:r w:rsidRPr="00737C39">
        <w:rPr>
          <w:rFonts w:cs="Arial"/>
        </w:rPr>
        <w:t>consist</w:t>
      </w:r>
      <w:r w:rsidR="00856D9E">
        <w:rPr>
          <w:rFonts w:cs="Arial"/>
        </w:rPr>
        <w:t>s</w:t>
      </w:r>
      <w:r w:rsidRPr="00737C39">
        <w:rPr>
          <w:rFonts w:cs="Arial"/>
        </w:rPr>
        <w:t xml:space="preserve"> of one or more ENC datasets with an associated XML metadata file and a single Exchange Catalogue XML file containing metadata. It may also include one or more support files</w:t>
      </w:r>
      <w:r w:rsidR="00856D9E">
        <w:rPr>
          <w:rFonts w:cs="Arial"/>
        </w:rPr>
        <w:t>.</w:t>
      </w:r>
    </w:p>
    <w:p w14:paraId="7C2CAFCC" w14:textId="77777777" w:rsidR="00FB54AB" w:rsidRPr="005C1DB9" w:rsidRDefault="00FB54AB" w:rsidP="00C53B69">
      <w:r w:rsidRPr="005C1DB9">
        <w:rPr>
          <w:b/>
        </w:rPr>
        <w:t>Units of Delivery:</w:t>
      </w:r>
      <w:r w:rsidRPr="005C1DB9">
        <w:rPr>
          <w:b/>
        </w:rPr>
        <w:tab/>
      </w:r>
      <w:r w:rsidRPr="005C1DB9">
        <w:tab/>
      </w:r>
      <w:r w:rsidRPr="005C1DB9">
        <w:tab/>
      </w:r>
      <w:r w:rsidRPr="005C1DB9">
        <w:tab/>
      </w:r>
      <w:r w:rsidRPr="005C1DB9">
        <w:tab/>
        <w:t>Exchange Set</w:t>
      </w:r>
    </w:p>
    <w:p w14:paraId="5961144D" w14:textId="77777777" w:rsidR="00FB54AB" w:rsidRPr="005C1DB9" w:rsidRDefault="00FB54AB" w:rsidP="00C53B69">
      <w:r w:rsidRPr="005C1DB9">
        <w:rPr>
          <w:b/>
        </w:rPr>
        <w:t>Transfer Size:</w:t>
      </w:r>
      <w:r w:rsidRPr="005C1DB9">
        <w:rPr>
          <w:b/>
        </w:rPr>
        <w:tab/>
      </w:r>
      <w:r w:rsidRPr="005C1DB9">
        <w:rPr>
          <w:b/>
        </w:rPr>
        <w:tab/>
      </w:r>
      <w:r w:rsidRPr="005C1DB9">
        <w:tab/>
      </w:r>
      <w:r w:rsidRPr="005C1DB9">
        <w:tab/>
      </w:r>
      <w:r w:rsidRPr="005C1DB9">
        <w:tab/>
      </w:r>
      <w:r w:rsidRPr="005C1DB9">
        <w:tab/>
        <w:t>Unlimited</w:t>
      </w:r>
    </w:p>
    <w:p w14:paraId="7C54BD17" w14:textId="77777777" w:rsidR="00FB54AB" w:rsidRPr="005C1DB9" w:rsidRDefault="00FB54AB" w:rsidP="00C53B69">
      <w:r w:rsidRPr="005C1DB9">
        <w:rPr>
          <w:b/>
        </w:rPr>
        <w:t>Medium Name:</w:t>
      </w:r>
      <w:r w:rsidRPr="005C1DB9">
        <w:rPr>
          <w:b/>
        </w:rPr>
        <w:tab/>
      </w:r>
      <w:r w:rsidRPr="005C1DB9">
        <w:tab/>
      </w:r>
      <w:r w:rsidRPr="005C1DB9">
        <w:tab/>
      </w:r>
      <w:r w:rsidRPr="005C1DB9">
        <w:tab/>
      </w:r>
      <w:r w:rsidRPr="005C1DB9">
        <w:tab/>
        <w:t>Digital data delivery</w:t>
      </w:r>
    </w:p>
    <w:p w14:paraId="59E70381" w14:textId="77777777" w:rsidR="00FB54AB" w:rsidRPr="005C1DB9" w:rsidRDefault="00FB54AB" w:rsidP="00C53B69">
      <w:pPr>
        <w:rPr>
          <w:b/>
          <w:sz w:val="22"/>
          <w:lang w:eastAsia="en-GB"/>
        </w:rPr>
      </w:pPr>
      <w:r w:rsidRPr="005C1DB9">
        <w:rPr>
          <w:b/>
        </w:rPr>
        <w:t>Other Delivery Information:</w:t>
      </w:r>
      <w:r w:rsidRPr="005C1DB9">
        <w:rPr>
          <w:b/>
        </w:rPr>
        <w:tab/>
      </w:r>
    </w:p>
    <w:p w14:paraId="7FB5FD56" w14:textId="03C4C1CF" w:rsidR="005F4413" w:rsidRDefault="005F4413" w:rsidP="00C53B69">
      <w:r w:rsidRPr="004B50DD">
        <w:t xml:space="preserve">Each </w:t>
      </w:r>
      <w:r>
        <w:t>dataset</w:t>
      </w:r>
      <w:r w:rsidRPr="004B50DD">
        <w:t xml:space="preserve"> must be contained in a physically separate, uniquely identified file on the transfer medium.</w:t>
      </w:r>
    </w:p>
    <w:p w14:paraId="0E7E584A" w14:textId="77777777" w:rsidR="00FB54AB" w:rsidRPr="005C1DB9" w:rsidRDefault="00FB54AB" w:rsidP="00C53B69">
      <w:r w:rsidRPr="005C1DB9">
        <w:t>Each exchange set has a single exchange catalogue wh</w:t>
      </w:r>
      <w:r w:rsidR="00856D9E">
        <w:t>ich contains the discovery metadata for each data</w:t>
      </w:r>
      <w:r w:rsidRPr="005C1DB9">
        <w:t>set and references to any support files.</w:t>
      </w:r>
    </w:p>
    <w:p w14:paraId="200DBBFE" w14:textId="3E22949A" w:rsidR="00183503" w:rsidRDefault="002368D1" w:rsidP="00C53B69">
      <w:r>
        <w:t>Support files are</w:t>
      </w:r>
      <w:r w:rsidR="00183503" w:rsidRPr="005C1DB9">
        <w:t xml:space="preserve"> supplementary inf</w:t>
      </w:r>
      <w:r w:rsidR="00C703FD">
        <w:t xml:space="preserve">ormation which </w:t>
      </w:r>
      <w:proofErr w:type="gramStart"/>
      <w:r w:rsidR="00C703FD">
        <w:t>are</w:t>
      </w:r>
      <w:proofErr w:type="gramEnd"/>
      <w:r w:rsidR="00C703FD">
        <w:t xml:space="preserve"> linked to the features by</w:t>
      </w:r>
      <w:r w:rsidR="005C1DB9">
        <w:t xml:space="preserve"> the following </w:t>
      </w:r>
      <w:r w:rsidR="004F269C">
        <w:t xml:space="preserve">simple attributes </w:t>
      </w:r>
      <w:r w:rsidR="00C703FD">
        <w:t>within the dataset</w:t>
      </w:r>
      <w:r w:rsidR="00183503" w:rsidRPr="005C1DB9">
        <w:t>.</w:t>
      </w:r>
    </w:p>
    <w:p w14:paraId="49F1C016" w14:textId="7BBE3ACA" w:rsidR="002368D1" w:rsidRDefault="00B46419" w:rsidP="00D21EB0">
      <w:pPr>
        <w:numPr>
          <w:ilvl w:val="0"/>
          <w:numId w:val="10"/>
        </w:numPr>
      </w:pPr>
      <w:r>
        <w:t>T</w:t>
      </w:r>
      <w:r w:rsidR="009C6346">
        <w:t>extual</w:t>
      </w:r>
      <w:r>
        <w:t xml:space="preserve"> </w:t>
      </w:r>
      <w:r w:rsidR="009C6346">
        <w:t>Description</w:t>
      </w:r>
    </w:p>
    <w:p w14:paraId="5A62EA67" w14:textId="3FDADC53" w:rsidR="005C1DB9" w:rsidRPr="005C1DB9" w:rsidRDefault="00B46419" w:rsidP="00D21EB0">
      <w:pPr>
        <w:numPr>
          <w:ilvl w:val="0"/>
          <w:numId w:val="10"/>
        </w:numPr>
      </w:pPr>
      <w:r>
        <w:t>P</w:t>
      </w:r>
      <w:r w:rsidR="004F269C">
        <w:t>ictor</w:t>
      </w:r>
      <w:r w:rsidR="00123D83">
        <w:rPr>
          <w:rFonts w:hint="eastAsia"/>
        </w:rPr>
        <w:t>i</w:t>
      </w:r>
      <w:r w:rsidR="004F269C">
        <w:t>al</w:t>
      </w:r>
      <w:r>
        <w:t xml:space="preserve"> </w:t>
      </w:r>
      <w:r w:rsidR="009C6346">
        <w:t>Representation</w:t>
      </w:r>
    </w:p>
    <w:p w14:paraId="1FC7462A" w14:textId="33049F8A" w:rsidR="00183503" w:rsidRPr="005C1DB9" w:rsidRDefault="00183503" w:rsidP="00C53B69">
      <w:r w:rsidRPr="005C1DB9">
        <w:t>An exchange set is encapsulated into a form suitable for transmission by a mapping called an encoding. An encoding translates each of the elements of the exchange set into a logical form suitable for writing to media and for transmission online. An encoding may also define other elements in addition to the exchange set contents (</w:t>
      </w:r>
      <w:r w:rsidR="00DC5B5A">
        <w:rPr>
          <w:rFonts w:hint="eastAsia"/>
        </w:rPr>
        <w:t>This is</w:t>
      </w:r>
      <w:r w:rsidRPr="005C1DB9">
        <w:t xml:space="preserve"> media identification, data extents </w:t>
      </w:r>
      <w:proofErr w:type="spellStart"/>
      <w:r w:rsidRPr="005C1DB9">
        <w:t>etc</w:t>
      </w:r>
      <w:proofErr w:type="spellEnd"/>
      <w:r w:rsidRPr="005C1DB9">
        <w:t>…) and also may define commercial constructs such as encryption and compression methods.</w:t>
      </w:r>
    </w:p>
    <w:p w14:paraId="3ADB7D71" w14:textId="77777777" w:rsidR="0022420A" w:rsidRDefault="00AD1CF8" w:rsidP="00C53B69">
      <w:pPr>
        <w:spacing w:line="240" w:lineRule="auto"/>
        <w:rPr>
          <w:rFonts w:cs="Arial"/>
        </w:rPr>
      </w:pPr>
      <w:r>
        <w:rPr>
          <w:rFonts w:cs="Arial"/>
        </w:rPr>
        <w:t>If the data is transformed in S-101 it must not be changed.</w:t>
      </w:r>
      <w:r w:rsidR="0022420A" w:rsidRPr="00876496" w:rsidDel="0022420A">
        <w:rPr>
          <w:rFonts w:cs="Arial"/>
        </w:rPr>
        <w:t xml:space="preserve"> </w:t>
      </w:r>
    </w:p>
    <w:p w14:paraId="11683D22" w14:textId="77777777" w:rsidR="00D1033B" w:rsidRPr="00876496" w:rsidRDefault="00045F4B" w:rsidP="00C53B69">
      <w:pPr>
        <w:spacing w:line="240" w:lineRule="auto"/>
        <w:rPr>
          <w:rFonts w:cs="Arial"/>
        </w:rPr>
      </w:pPr>
      <w:r>
        <w:rPr>
          <w:rFonts w:cs="Arial"/>
        </w:rPr>
        <w:lastRenderedPageBreak/>
        <w:t>This</w:t>
      </w:r>
      <w:r w:rsidR="00D1033B" w:rsidRPr="00876496">
        <w:rPr>
          <w:rFonts w:cs="Arial"/>
        </w:rPr>
        <w:t xml:space="preserve"> </w:t>
      </w:r>
      <w:r>
        <w:rPr>
          <w:rFonts w:cs="Arial"/>
        </w:rPr>
        <w:t>product specification defines the</w:t>
      </w:r>
      <w:r w:rsidR="00D1033B" w:rsidRPr="00876496">
        <w:rPr>
          <w:rFonts w:cs="Arial"/>
        </w:rPr>
        <w:t xml:space="preserve"> encoding which </w:t>
      </w:r>
      <w:r>
        <w:rPr>
          <w:rFonts w:cs="Arial"/>
        </w:rPr>
        <w:t>must</w:t>
      </w:r>
      <w:r w:rsidR="00D1033B" w:rsidRPr="00876496">
        <w:rPr>
          <w:rFonts w:cs="Arial"/>
        </w:rPr>
        <w:t xml:space="preserve"> </w:t>
      </w:r>
      <w:r w:rsidR="00986E36">
        <w:rPr>
          <w:rFonts w:cs="Arial"/>
        </w:rPr>
        <w:t xml:space="preserve">be </w:t>
      </w:r>
      <w:r w:rsidR="00D1033B" w:rsidRPr="00876496">
        <w:rPr>
          <w:rFonts w:cs="Arial"/>
        </w:rPr>
        <w:t xml:space="preserve">used as a default for transmission of data between parties. </w:t>
      </w:r>
    </w:p>
    <w:p w14:paraId="66FDF619" w14:textId="77777777" w:rsidR="00D1033B" w:rsidRPr="00876496" w:rsidRDefault="00D1033B" w:rsidP="00C53B69">
      <w:pPr>
        <w:rPr>
          <w:rFonts w:cs="Arial"/>
        </w:rPr>
      </w:pPr>
      <w:r w:rsidRPr="00876496">
        <w:rPr>
          <w:rFonts w:cs="Arial"/>
        </w:rPr>
        <w:t>The encoding encapsulates exchange set elements as follows:</w:t>
      </w:r>
    </w:p>
    <w:p w14:paraId="37D7187D" w14:textId="77777777" w:rsidR="00045F4B" w:rsidRPr="00045F4B" w:rsidRDefault="00045F4B" w:rsidP="00C53B69">
      <w:pPr>
        <w:rPr>
          <w:b/>
        </w:rPr>
      </w:pPr>
      <w:r w:rsidRPr="00045F4B">
        <w:rPr>
          <w:b/>
        </w:rPr>
        <w:t>Mandatory Elements</w:t>
      </w:r>
    </w:p>
    <w:p w14:paraId="51D35378" w14:textId="576F4937" w:rsidR="00D1033B" w:rsidRPr="005C1DB9" w:rsidRDefault="00D1033B" w:rsidP="00D21EB0">
      <w:pPr>
        <w:numPr>
          <w:ilvl w:val="0"/>
          <w:numId w:val="15"/>
        </w:numPr>
      </w:pPr>
      <w:r w:rsidRPr="00876496">
        <w:rPr>
          <w:rFonts w:cs="Arial"/>
        </w:rPr>
        <w:t>ENC datasets – ISO 8211 encoding of features</w:t>
      </w:r>
      <w:r w:rsidRPr="005C1DB9">
        <w:t>/attributes and their associated geometry and m</w:t>
      </w:r>
      <w:r w:rsidR="002368D1">
        <w:t xml:space="preserve">etadata. </w:t>
      </w:r>
    </w:p>
    <w:p w14:paraId="3335F730" w14:textId="4988FE60" w:rsidR="00D1033B" w:rsidRDefault="00D1033B" w:rsidP="00D21EB0">
      <w:pPr>
        <w:numPr>
          <w:ilvl w:val="0"/>
          <w:numId w:val="15"/>
        </w:numPr>
      </w:pPr>
      <w:r w:rsidRPr="005C1DB9">
        <w:t xml:space="preserve">Exchange Catalogue – the XML encoded representation of exchange set catalogue features [discovery metadata]. </w:t>
      </w:r>
    </w:p>
    <w:p w14:paraId="3858C90D" w14:textId="77777777" w:rsidR="00045F4B" w:rsidRPr="00045F4B" w:rsidRDefault="00045F4B" w:rsidP="00C53B69">
      <w:pPr>
        <w:rPr>
          <w:b/>
        </w:rPr>
      </w:pPr>
      <w:r w:rsidRPr="00045F4B">
        <w:rPr>
          <w:b/>
        </w:rPr>
        <w:t>Optional Elements</w:t>
      </w:r>
    </w:p>
    <w:p w14:paraId="4125BEAE" w14:textId="77777777" w:rsidR="00183503" w:rsidRDefault="00D1033B" w:rsidP="00D21EB0">
      <w:pPr>
        <w:numPr>
          <w:ilvl w:val="0"/>
          <w:numId w:val="15"/>
        </w:numPr>
      </w:pPr>
      <w:r w:rsidRPr="005C1DB9">
        <w:t xml:space="preserve">Supplementary files – These are contained within the exchange set as files and the map from the name included within the </w:t>
      </w:r>
      <w:r w:rsidR="00D01920">
        <w:t>dataset</w:t>
      </w:r>
      <w:r w:rsidRPr="005C1DB9">
        <w:t xml:space="preserve"> and the physical location on the media is defined within the Exchange Catalogue.</w:t>
      </w:r>
    </w:p>
    <w:p w14:paraId="6010F393" w14:textId="77777777" w:rsidR="00045F4B" w:rsidRDefault="00045F4B" w:rsidP="00D21EB0">
      <w:pPr>
        <w:numPr>
          <w:ilvl w:val="0"/>
          <w:numId w:val="15"/>
        </w:numPr>
      </w:pPr>
      <w:r>
        <w:t>S-101 Feature Catalogue – If it is necessary to deliver the latest feature catalogue to the end user it may be done using the S-101 exchange set mechanism for datasets</w:t>
      </w:r>
    </w:p>
    <w:p w14:paraId="055D2A7E" w14:textId="77777777" w:rsidR="00045F4B" w:rsidRPr="00183503" w:rsidRDefault="00045F4B" w:rsidP="00D21EB0">
      <w:pPr>
        <w:numPr>
          <w:ilvl w:val="0"/>
          <w:numId w:val="15"/>
        </w:numPr>
      </w:pPr>
      <w:r>
        <w:t>S-101 Portrayal Catalogue - If it is necessary to deliver the latest portrayal catalogue to the end user it may be done using the S-101 exchange set mechanism for datasets.</w:t>
      </w:r>
    </w:p>
    <w:p w14:paraId="6233E050" w14:textId="77777777" w:rsidR="00E83228" w:rsidRDefault="00E83228" w:rsidP="00C53B69">
      <w:pPr>
        <w:pStyle w:val="Heading2"/>
        <w:rPr>
          <w:lang w:eastAsia="en-US"/>
        </w:rPr>
      </w:pPr>
      <w:bookmarkStart w:id="377" w:name="_Toc439685309"/>
      <w:r>
        <w:rPr>
          <w:lang w:eastAsia="en-US"/>
        </w:rPr>
        <w:t>Dataset</w:t>
      </w:r>
      <w:bookmarkEnd w:id="377"/>
    </w:p>
    <w:p w14:paraId="7B315445" w14:textId="77777777" w:rsidR="00183503" w:rsidRPr="008233BF" w:rsidRDefault="00183503" w:rsidP="00C53B69">
      <w:pPr>
        <w:pStyle w:val="Heading3"/>
        <w:jc w:val="both"/>
        <w:rPr>
          <w:lang w:eastAsia="en-US"/>
        </w:rPr>
      </w:pPr>
      <w:bookmarkStart w:id="378" w:name="_Toc225648341"/>
      <w:bookmarkStart w:id="379" w:name="_Toc225648342"/>
      <w:bookmarkStart w:id="380" w:name="_Toc439685310"/>
      <w:r w:rsidRPr="008233BF">
        <w:rPr>
          <w:lang w:eastAsia="en-US"/>
        </w:rPr>
        <w:t>Data</w:t>
      </w:r>
      <w:r w:rsidR="00064E25">
        <w:rPr>
          <w:lang w:eastAsia="en-US"/>
        </w:rPr>
        <w:t>s</w:t>
      </w:r>
      <w:r w:rsidRPr="008233BF">
        <w:rPr>
          <w:lang w:eastAsia="en-US"/>
        </w:rPr>
        <w:t>ets</w:t>
      </w:r>
      <w:bookmarkEnd w:id="378"/>
      <w:bookmarkEnd w:id="379"/>
      <w:bookmarkEnd w:id="380"/>
      <w:r>
        <w:rPr>
          <w:lang w:eastAsia="en-US"/>
        </w:rPr>
        <w:t xml:space="preserve"> </w:t>
      </w:r>
    </w:p>
    <w:p w14:paraId="2E7ADAE5" w14:textId="77777777" w:rsidR="00183503" w:rsidRDefault="001F0DCB" w:rsidP="00C53B69">
      <w:pPr>
        <w:autoSpaceDE w:val="0"/>
        <w:autoSpaceDN w:val="0"/>
        <w:adjustRightInd w:val="0"/>
        <w:spacing w:after="0" w:line="240" w:lineRule="auto"/>
        <w:rPr>
          <w:rFonts w:eastAsia="Times New Roman" w:cs="Arial"/>
          <w:lang w:eastAsia="en-US"/>
        </w:rPr>
      </w:pPr>
      <w:r>
        <w:rPr>
          <w:rFonts w:eastAsia="Times New Roman" w:cs="Arial"/>
          <w:lang w:eastAsia="en-US"/>
        </w:rPr>
        <w:t>Four</w:t>
      </w:r>
      <w:r w:rsidR="00876496">
        <w:rPr>
          <w:rFonts w:eastAsia="Times New Roman" w:cs="Arial"/>
          <w:lang w:eastAsia="en-US"/>
        </w:rPr>
        <w:t xml:space="preserve"> types</w:t>
      </w:r>
      <w:r>
        <w:rPr>
          <w:rFonts w:eastAsia="Times New Roman" w:cs="Arial"/>
          <w:lang w:eastAsia="en-US"/>
        </w:rPr>
        <w:t xml:space="preserve"> of</w:t>
      </w:r>
      <w:r w:rsidR="00183503" w:rsidRPr="008233BF">
        <w:rPr>
          <w:rFonts w:eastAsia="Times New Roman" w:cs="Arial"/>
          <w:lang w:eastAsia="en-US"/>
        </w:rPr>
        <w:t xml:space="preserve"> dataset</w:t>
      </w:r>
      <w:r>
        <w:rPr>
          <w:rFonts w:eastAsia="Times New Roman" w:cs="Arial"/>
          <w:lang w:eastAsia="en-US"/>
        </w:rPr>
        <w:t xml:space="preserve"> files</w:t>
      </w:r>
      <w:r w:rsidR="00183503" w:rsidRPr="008233BF">
        <w:rPr>
          <w:rFonts w:eastAsia="Times New Roman" w:cs="Arial"/>
          <w:lang w:eastAsia="en-US"/>
        </w:rPr>
        <w:t xml:space="preserve"> may be produced and contained within an exchange set</w:t>
      </w:r>
      <w:r w:rsidR="00183503">
        <w:rPr>
          <w:rFonts w:eastAsia="Times New Roman" w:cs="Arial"/>
          <w:lang w:eastAsia="en-US"/>
        </w:rPr>
        <w:t xml:space="preserve">: </w:t>
      </w:r>
    </w:p>
    <w:p w14:paraId="3A2C5889" w14:textId="77777777" w:rsidR="005C26E0" w:rsidRDefault="005C26E0" w:rsidP="00C53B69">
      <w:pPr>
        <w:autoSpaceDE w:val="0"/>
        <w:autoSpaceDN w:val="0"/>
        <w:adjustRightInd w:val="0"/>
        <w:spacing w:after="0" w:line="240" w:lineRule="auto"/>
        <w:rPr>
          <w:rFonts w:eastAsia="Times New Roman" w:cs="Arial"/>
          <w:lang w:eastAsia="en-US"/>
        </w:rPr>
      </w:pPr>
    </w:p>
    <w:p w14:paraId="3C3F6AEA" w14:textId="0FD97592" w:rsidR="004F269C" w:rsidRDefault="004F269C" w:rsidP="004F269C">
      <w:pPr>
        <w:numPr>
          <w:ilvl w:val="0"/>
          <w:numId w:val="10"/>
        </w:numPr>
        <w:autoSpaceDE w:val="0"/>
        <w:autoSpaceDN w:val="0"/>
        <w:adjustRightInd w:val="0"/>
        <w:spacing w:after="0" w:line="240" w:lineRule="auto"/>
        <w:ind w:left="697" w:hanging="340"/>
        <w:rPr>
          <w:rFonts w:eastAsia="Times New Roman" w:cs="Arial"/>
          <w:lang w:eastAsia="en-US"/>
        </w:rPr>
      </w:pPr>
      <w:r w:rsidRPr="00581AE1">
        <w:rPr>
          <w:rFonts w:eastAsia="Times New Roman" w:cs="Arial"/>
          <w:lang w:eastAsia="en-US"/>
        </w:rPr>
        <w:t xml:space="preserve">New dataset and new edition of a </w:t>
      </w:r>
      <w:r>
        <w:rPr>
          <w:rFonts w:eastAsia="Times New Roman" w:cs="Arial"/>
          <w:lang w:eastAsia="en-US"/>
        </w:rPr>
        <w:t>dataset (base dataset)</w:t>
      </w:r>
      <w:r w:rsidRPr="00581AE1">
        <w:rPr>
          <w:rFonts w:eastAsia="Times New Roman" w:cs="Arial"/>
          <w:lang w:eastAsia="en-US"/>
        </w:rPr>
        <w:t xml:space="preserve">: Including new information which has not been previously distributed by updates.  Each new edition of a </w:t>
      </w:r>
      <w:r w:rsidR="00F53A98">
        <w:rPr>
          <w:rFonts w:eastAsia="Times New Roman" w:cs="Arial"/>
          <w:lang w:eastAsia="en-US"/>
        </w:rPr>
        <w:t>dataset</w:t>
      </w:r>
      <w:r w:rsidRPr="00581AE1">
        <w:rPr>
          <w:rFonts w:eastAsia="Times New Roman" w:cs="Arial"/>
          <w:lang w:eastAsia="en-US"/>
        </w:rPr>
        <w:t xml:space="preserve"> must have the same name as the </w:t>
      </w:r>
      <w:r w:rsidR="00F53A98">
        <w:rPr>
          <w:rFonts w:eastAsia="Times New Roman" w:cs="Arial"/>
          <w:lang w:eastAsia="en-US"/>
        </w:rPr>
        <w:t>dataset</w:t>
      </w:r>
      <w:r w:rsidRPr="00581AE1">
        <w:rPr>
          <w:rFonts w:eastAsia="Times New Roman" w:cs="Arial"/>
          <w:lang w:eastAsia="en-US"/>
        </w:rPr>
        <w:t xml:space="preserve"> that it replaces.  A new edition can also be ENC data </w:t>
      </w:r>
      <w:r>
        <w:rPr>
          <w:rFonts w:eastAsia="Times New Roman" w:cs="Arial"/>
          <w:lang w:eastAsia="en-US"/>
        </w:rPr>
        <w:t xml:space="preserve">that </w:t>
      </w:r>
      <w:r w:rsidRPr="00581AE1">
        <w:rPr>
          <w:rFonts w:eastAsia="Times New Roman" w:cs="Arial"/>
          <w:lang w:eastAsia="en-US"/>
        </w:rPr>
        <w:t>has previously been produced for t</w:t>
      </w:r>
      <w:r>
        <w:rPr>
          <w:rFonts w:eastAsia="Times New Roman" w:cs="Arial"/>
          <w:lang w:eastAsia="en-US"/>
        </w:rPr>
        <w:t>his area and at the same maximum</w:t>
      </w:r>
      <w:r w:rsidRPr="00581AE1">
        <w:rPr>
          <w:rFonts w:eastAsia="Times New Roman" w:cs="Arial"/>
          <w:lang w:eastAsia="en-US"/>
        </w:rPr>
        <w:t xml:space="preserve"> display scale</w:t>
      </w:r>
      <w:r>
        <w:rPr>
          <w:rFonts w:eastAsia="Times New Roman" w:cs="Arial"/>
          <w:lang w:eastAsia="en-US"/>
        </w:rPr>
        <w:t>. The encoding structure is located in Annex B1.5</w:t>
      </w:r>
    </w:p>
    <w:p w14:paraId="286B6CF3" w14:textId="77777777" w:rsidR="004F269C" w:rsidRDefault="004F269C" w:rsidP="00B46419">
      <w:pPr>
        <w:autoSpaceDE w:val="0"/>
        <w:autoSpaceDN w:val="0"/>
        <w:adjustRightInd w:val="0"/>
        <w:spacing w:after="0" w:line="240" w:lineRule="auto"/>
        <w:ind w:left="697"/>
        <w:rPr>
          <w:rFonts w:eastAsia="Times New Roman" w:cs="Arial"/>
          <w:lang w:eastAsia="en-US"/>
        </w:rPr>
      </w:pPr>
    </w:p>
    <w:p w14:paraId="524D5556" w14:textId="3B765525" w:rsidR="00581AE1" w:rsidRDefault="00183503" w:rsidP="00D21EB0">
      <w:pPr>
        <w:numPr>
          <w:ilvl w:val="0"/>
          <w:numId w:val="10"/>
        </w:numPr>
        <w:autoSpaceDE w:val="0"/>
        <w:autoSpaceDN w:val="0"/>
        <w:adjustRightInd w:val="0"/>
        <w:spacing w:after="0" w:line="240" w:lineRule="auto"/>
        <w:ind w:left="697" w:hanging="340"/>
        <w:rPr>
          <w:rFonts w:eastAsia="Times New Roman" w:cs="Arial"/>
          <w:lang w:eastAsia="en-US"/>
        </w:rPr>
      </w:pPr>
      <w:r w:rsidRPr="00581AE1">
        <w:rPr>
          <w:rFonts w:eastAsia="Times New Roman" w:cs="Arial"/>
          <w:lang w:eastAsia="en-US"/>
        </w:rPr>
        <w:t xml:space="preserve">Update: Changing some information in an existing </w:t>
      </w:r>
      <w:r w:rsidR="00F53A98">
        <w:rPr>
          <w:rFonts w:eastAsia="Times New Roman" w:cs="Arial"/>
          <w:lang w:eastAsia="en-US"/>
        </w:rPr>
        <w:t>dataset</w:t>
      </w:r>
      <w:r w:rsidRPr="00581AE1">
        <w:rPr>
          <w:rFonts w:eastAsia="Times New Roman" w:cs="Arial"/>
          <w:lang w:eastAsia="en-US"/>
        </w:rPr>
        <w:t>.</w:t>
      </w:r>
      <w:r w:rsidR="00732803">
        <w:rPr>
          <w:rFonts w:eastAsia="Times New Roman" w:cs="Arial"/>
          <w:lang w:eastAsia="en-US"/>
        </w:rPr>
        <w:t xml:space="preserve"> The encoding structure for an update is locate</w:t>
      </w:r>
      <w:r w:rsidR="00C475B7">
        <w:rPr>
          <w:rFonts w:eastAsia="Times New Roman" w:cs="Arial"/>
          <w:lang w:eastAsia="en-US"/>
        </w:rPr>
        <w:t>d</w:t>
      </w:r>
      <w:r w:rsidR="00732803">
        <w:rPr>
          <w:rFonts w:eastAsia="Times New Roman" w:cs="Arial"/>
          <w:lang w:eastAsia="en-US"/>
        </w:rPr>
        <w:t xml:space="preserve"> in Annex B1.6</w:t>
      </w:r>
    </w:p>
    <w:p w14:paraId="7BCFAEB6" w14:textId="77777777" w:rsidR="006C34D9" w:rsidRDefault="006C34D9" w:rsidP="006C34D9">
      <w:pPr>
        <w:autoSpaceDE w:val="0"/>
        <w:autoSpaceDN w:val="0"/>
        <w:adjustRightInd w:val="0"/>
        <w:spacing w:after="0" w:line="240" w:lineRule="auto"/>
        <w:ind w:left="697"/>
        <w:rPr>
          <w:rFonts w:eastAsia="Times New Roman" w:cs="Arial"/>
          <w:lang w:eastAsia="en-US"/>
        </w:rPr>
      </w:pPr>
    </w:p>
    <w:p w14:paraId="696E8097" w14:textId="53694AF9" w:rsidR="00581AE1" w:rsidRDefault="00A82891" w:rsidP="00D21EB0">
      <w:pPr>
        <w:numPr>
          <w:ilvl w:val="0"/>
          <w:numId w:val="10"/>
        </w:numPr>
        <w:autoSpaceDE w:val="0"/>
        <w:autoSpaceDN w:val="0"/>
        <w:adjustRightInd w:val="0"/>
        <w:spacing w:after="0" w:line="240" w:lineRule="auto"/>
        <w:ind w:left="700"/>
        <w:rPr>
          <w:rFonts w:cs="Arial"/>
          <w:lang w:val="en-US" w:eastAsia="en-US"/>
        </w:rPr>
      </w:pPr>
      <w:r>
        <w:rPr>
          <w:rFonts w:cs="Arial" w:hint="eastAsia"/>
          <w:lang w:val="en-US"/>
        </w:rPr>
        <w:t>R</w:t>
      </w:r>
      <w:r w:rsidR="00C475B7">
        <w:rPr>
          <w:rFonts w:cs="Arial"/>
          <w:lang w:val="en-US" w:eastAsia="en-US"/>
        </w:rPr>
        <w:t xml:space="preserve">e-issue of a </w:t>
      </w:r>
      <w:proofErr w:type="gramStart"/>
      <w:r w:rsidR="00C475B7">
        <w:rPr>
          <w:rFonts w:cs="Arial"/>
          <w:lang w:val="en-US" w:eastAsia="en-US"/>
        </w:rPr>
        <w:t>data</w:t>
      </w:r>
      <w:r w:rsidR="00581AE1">
        <w:rPr>
          <w:rFonts w:cs="Arial"/>
          <w:lang w:val="en-US" w:eastAsia="en-US"/>
        </w:rPr>
        <w:t>set :</w:t>
      </w:r>
      <w:proofErr w:type="gramEnd"/>
      <w:r w:rsidR="00581AE1">
        <w:rPr>
          <w:rFonts w:cs="Arial"/>
          <w:lang w:val="en-US" w:eastAsia="en-US"/>
        </w:rPr>
        <w:t xml:space="preserve"> including all the updates applied to the original </w:t>
      </w:r>
      <w:r w:rsidR="00F53A98">
        <w:rPr>
          <w:rFonts w:cs="Arial"/>
          <w:lang w:val="en-US" w:eastAsia="en-US"/>
        </w:rPr>
        <w:t>dataset</w:t>
      </w:r>
      <w:r w:rsidR="00581AE1">
        <w:rPr>
          <w:rFonts w:cs="Arial"/>
          <w:lang w:val="en-US" w:eastAsia="en-US"/>
        </w:rPr>
        <w:t xml:space="preserve"> up to the date of the reissue. A re-issue does not contain any new information additional to that previously issued by updates.</w:t>
      </w:r>
      <w:r w:rsidR="00732803">
        <w:rPr>
          <w:rFonts w:cs="Arial"/>
          <w:lang w:val="en-US" w:eastAsia="en-US"/>
        </w:rPr>
        <w:t xml:space="preserve"> The encoding structure is located in Annex B1.5</w:t>
      </w:r>
    </w:p>
    <w:p w14:paraId="4F480017" w14:textId="77777777" w:rsidR="006C34D9" w:rsidRPr="00581AE1" w:rsidRDefault="006C34D9" w:rsidP="006C34D9">
      <w:pPr>
        <w:autoSpaceDE w:val="0"/>
        <w:autoSpaceDN w:val="0"/>
        <w:adjustRightInd w:val="0"/>
        <w:spacing w:after="0" w:line="240" w:lineRule="auto"/>
        <w:rPr>
          <w:rFonts w:cs="Arial"/>
          <w:lang w:val="en-US" w:eastAsia="en-US"/>
        </w:rPr>
      </w:pPr>
    </w:p>
    <w:p w14:paraId="420994C2" w14:textId="77777777" w:rsidR="001F0DCB" w:rsidRPr="001F0DCB" w:rsidRDefault="001F0DCB" w:rsidP="001F0DCB">
      <w:pPr>
        <w:autoSpaceDE w:val="0"/>
        <w:autoSpaceDN w:val="0"/>
        <w:adjustRightInd w:val="0"/>
        <w:spacing w:after="0" w:line="240" w:lineRule="auto"/>
        <w:rPr>
          <w:rFonts w:eastAsia="Times New Roman" w:cs="Arial"/>
          <w:lang w:eastAsia="en-US"/>
        </w:rPr>
      </w:pPr>
    </w:p>
    <w:p w14:paraId="049CBFAE" w14:textId="31CB9F26" w:rsidR="001F0DCB" w:rsidRPr="00C475B7" w:rsidRDefault="001F0DCB" w:rsidP="00D21EB0">
      <w:pPr>
        <w:numPr>
          <w:ilvl w:val="0"/>
          <w:numId w:val="10"/>
        </w:numPr>
        <w:autoSpaceDE w:val="0"/>
        <w:autoSpaceDN w:val="0"/>
        <w:adjustRightInd w:val="0"/>
        <w:spacing w:after="0" w:line="240" w:lineRule="auto"/>
        <w:ind w:left="697" w:hanging="340"/>
        <w:rPr>
          <w:rFonts w:eastAsia="Times New Roman" w:cs="Arial"/>
          <w:lang w:eastAsia="en-US"/>
        </w:rPr>
      </w:pPr>
      <w:r w:rsidRPr="00C475B7">
        <w:rPr>
          <w:rFonts w:eastAsia="Times New Roman" w:cs="Arial"/>
          <w:lang w:eastAsia="en-US"/>
        </w:rPr>
        <w:t xml:space="preserve">Cancellation:  The dataset is cancelled and is deleted from the </w:t>
      </w:r>
      <w:r w:rsidR="00F53A98">
        <w:rPr>
          <w:rFonts w:eastAsia="Times New Roman" w:cs="Arial"/>
          <w:lang w:eastAsia="en-US"/>
        </w:rPr>
        <w:t>SYSTEM</w:t>
      </w:r>
      <w:r w:rsidR="00732803" w:rsidRPr="00C475B7">
        <w:rPr>
          <w:rFonts w:eastAsia="Times New Roman" w:cs="Arial"/>
          <w:lang w:eastAsia="en-US"/>
        </w:rPr>
        <w:t>.  The encoding structure for a cancellation file is located in Annex B1.7</w:t>
      </w:r>
    </w:p>
    <w:p w14:paraId="0C722A97" w14:textId="77777777" w:rsidR="00596CE7" w:rsidRPr="00581AE1" w:rsidRDefault="00596CE7" w:rsidP="00C53B69">
      <w:pPr>
        <w:autoSpaceDE w:val="0"/>
        <w:autoSpaceDN w:val="0"/>
        <w:adjustRightInd w:val="0"/>
        <w:spacing w:after="0" w:line="240" w:lineRule="auto"/>
        <w:ind w:left="697"/>
        <w:rPr>
          <w:rFonts w:eastAsia="Times New Roman" w:cs="Arial"/>
          <w:lang w:eastAsia="en-US"/>
        </w:rPr>
      </w:pPr>
    </w:p>
    <w:p w14:paraId="12D8950F" w14:textId="77777777" w:rsidR="00D20CB6" w:rsidRPr="00C475B7" w:rsidRDefault="002875C5" w:rsidP="00C475B7">
      <w:pPr>
        <w:pStyle w:val="Heading3"/>
        <w:jc w:val="both"/>
        <w:rPr>
          <w:lang w:eastAsia="en-US"/>
        </w:rPr>
      </w:pPr>
      <w:bookmarkStart w:id="381" w:name="_Toc225648343"/>
      <w:bookmarkStart w:id="382" w:name="_Toc225065200"/>
      <w:bookmarkStart w:id="383" w:name="_Toc439685311"/>
      <w:r>
        <w:rPr>
          <w:lang w:eastAsia="en-US"/>
        </w:rPr>
        <w:t>Data</w:t>
      </w:r>
      <w:r w:rsidR="00183503">
        <w:rPr>
          <w:lang w:eastAsia="en-US"/>
        </w:rPr>
        <w:t>set file</w:t>
      </w:r>
      <w:r w:rsidR="00183503" w:rsidRPr="008233BF">
        <w:rPr>
          <w:lang w:eastAsia="en-US"/>
        </w:rPr>
        <w:t xml:space="preserve"> naming</w:t>
      </w:r>
      <w:bookmarkEnd w:id="381"/>
      <w:bookmarkEnd w:id="382"/>
      <w:bookmarkEnd w:id="383"/>
      <w:r w:rsidR="00183503">
        <w:rPr>
          <w:lang w:eastAsia="en-US"/>
        </w:rPr>
        <w:t xml:space="preserve"> </w:t>
      </w:r>
    </w:p>
    <w:p w14:paraId="19DB2EC0" w14:textId="77777777" w:rsidR="003A2F9F" w:rsidRDefault="003A2F9F" w:rsidP="00C53B69">
      <w:pPr>
        <w:autoSpaceDE w:val="0"/>
        <w:autoSpaceDN w:val="0"/>
        <w:adjustRightInd w:val="0"/>
        <w:spacing w:after="0" w:line="240" w:lineRule="auto"/>
        <w:rPr>
          <w:rFonts w:eastAsia="Times New Roman" w:cs="Arial"/>
          <w:lang w:eastAsia="en-US"/>
        </w:rPr>
      </w:pPr>
    </w:p>
    <w:p w14:paraId="089D4E79" w14:textId="77777777" w:rsidR="00183503" w:rsidRPr="008233BF" w:rsidRDefault="00435297" w:rsidP="00C53B69">
      <w:pPr>
        <w:autoSpaceDE w:val="0"/>
        <w:autoSpaceDN w:val="0"/>
        <w:adjustRightInd w:val="0"/>
        <w:spacing w:after="0" w:line="240" w:lineRule="auto"/>
        <w:rPr>
          <w:rFonts w:eastAsia="Times New Roman" w:cs="Arial"/>
          <w:lang w:eastAsia="en-US"/>
        </w:rPr>
      </w:pPr>
      <w:r>
        <w:rPr>
          <w:rFonts w:eastAsia="Times New Roman" w:cs="Arial"/>
          <w:lang w:eastAsia="en-US"/>
        </w:rPr>
        <w:t>CCX</w:t>
      </w:r>
      <w:r w:rsidR="00183503" w:rsidRPr="008233BF">
        <w:rPr>
          <w:rFonts w:eastAsia="Times New Roman" w:cs="Arial"/>
          <w:lang w:eastAsia="en-US"/>
        </w:rPr>
        <w:t>XXXXX</w:t>
      </w:r>
      <w:r>
        <w:rPr>
          <w:rFonts w:eastAsia="Times New Roman" w:cs="Arial"/>
          <w:lang w:eastAsia="en-US"/>
        </w:rPr>
        <w:t>XX</w:t>
      </w:r>
      <w:r w:rsidR="00D20CB6">
        <w:rPr>
          <w:rFonts w:eastAsia="Times New Roman" w:cs="Arial"/>
          <w:lang w:eastAsia="en-US"/>
        </w:rPr>
        <w:t>.EEE</w:t>
      </w:r>
    </w:p>
    <w:p w14:paraId="15D83FD1" w14:textId="77777777" w:rsidR="00183503" w:rsidRPr="008233BF" w:rsidRDefault="00183503" w:rsidP="00C53B69">
      <w:pPr>
        <w:autoSpaceDE w:val="0"/>
        <w:autoSpaceDN w:val="0"/>
        <w:adjustRightInd w:val="0"/>
        <w:spacing w:after="0" w:line="240" w:lineRule="auto"/>
        <w:rPr>
          <w:rFonts w:eastAsia="Times New Roman" w:cs="Arial"/>
          <w:lang w:eastAsia="en-US"/>
        </w:rPr>
      </w:pPr>
    </w:p>
    <w:p w14:paraId="2414EFD2" w14:textId="248011BC" w:rsidR="00183503" w:rsidRPr="008233BF" w:rsidRDefault="004F269C" w:rsidP="00C53B69">
      <w:pPr>
        <w:autoSpaceDE w:val="0"/>
        <w:autoSpaceDN w:val="0"/>
        <w:adjustRightInd w:val="0"/>
        <w:spacing w:after="0" w:line="240" w:lineRule="auto"/>
        <w:rPr>
          <w:rFonts w:eastAsia="Times New Roman" w:cs="Arial"/>
          <w:lang w:eastAsia="en-US"/>
        </w:rPr>
      </w:pPr>
      <w:r>
        <w:rPr>
          <w:rFonts w:eastAsia="Times New Roman" w:cs="Arial"/>
          <w:lang w:eastAsia="en-US"/>
        </w:rPr>
        <w:t>The file name forms a unique identifier where</w:t>
      </w:r>
      <w:r w:rsidR="00183503" w:rsidRPr="008233BF">
        <w:rPr>
          <w:rFonts w:eastAsia="Times New Roman" w:cs="Arial"/>
          <w:lang w:eastAsia="en-US"/>
        </w:rPr>
        <w:t>:</w:t>
      </w:r>
    </w:p>
    <w:p w14:paraId="52411C49" w14:textId="6ACB86B5" w:rsidR="00183503" w:rsidRDefault="00E26D80" w:rsidP="00D21EB0">
      <w:pPr>
        <w:numPr>
          <w:ilvl w:val="0"/>
          <w:numId w:val="13"/>
        </w:numPr>
        <w:autoSpaceDE w:val="0"/>
        <w:autoSpaceDN w:val="0"/>
        <w:adjustRightInd w:val="0"/>
        <w:spacing w:after="0" w:line="240" w:lineRule="auto"/>
        <w:rPr>
          <w:rFonts w:eastAsia="Times New Roman" w:cs="Arial"/>
          <w:lang w:eastAsia="en-US"/>
        </w:rPr>
      </w:pPr>
      <w:r>
        <w:rPr>
          <w:rFonts w:eastAsia="Times New Roman" w:cs="Arial"/>
          <w:lang w:eastAsia="en-US"/>
        </w:rPr>
        <w:t xml:space="preserve">CC - </w:t>
      </w:r>
      <w:r w:rsidR="00183503" w:rsidRPr="008233BF">
        <w:rPr>
          <w:rFonts w:eastAsia="Times New Roman" w:cs="Arial"/>
          <w:lang w:eastAsia="en-US"/>
        </w:rPr>
        <w:t>the first two characters identify the issuing agency</w:t>
      </w:r>
      <w:r w:rsidR="004F269C">
        <w:rPr>
          <w:rFonts w:eastAsia="Times New Roman" w:cs="Arial"/>
          <w:lang w:eastAsia="en-US"/>
        </w:rPr>
        <w:t xml:space="preserve"> (mandatory)</w:t>
      </w:r>
      <w:r w:rsidR="00183503" w:rsidRPr="008233BF">
        <w:rPr>
          <w:rFonts w:eastAsia="Times New Roman" w:cs="Arial"/>
          <w:lang w:eastAsia="en-US"/>
        </w:rPr>
        <w:t xml:space="preserve">. </w:t>
      </w:r>
    </w:p>
    <w:p w14:paraId="26E703EC" w14:textId="77777777" w:rsidR="00183503" w:rsidRPr="00D103BE" w:rsidRDefault="0005017C" w:rsidP="00D21EB0">
      <w:pPr>
        <w:numPr>
          <w:ilvl w:val="0"/>
          <w:numId w:val="13"/>
        </w:numPr>
        <w:autoSpaceDE w:val="0"/>
        <w:autoSpaceDN w:val="0"/>
        <w:adjustRightInd w:val="0"/>
        <w:spacing w:after="0" w:line="240" w:lineRule="auto"/>
        <w:rPr>
          <w:rFonts w:eastAsia="Times New Roman" w:cs="Arial"/>
          <w:lang w:eastAsia="en-US"/>
        </w:rPr>
      </w:pPr>
      <w:proofErr w:type="gramStart"/>
      <w:r>
        <w:rPr>
          <w:rFonts w:eastAsia="Times New Roman" w:cs="Arial"/>
          <w:lang w:eastAsia="en-US"/>
        </w:rPr>
        <w:t>the</w:t>
      </w:r>
      <w:proofErr w:type="gramEnd"/>
      <w:r>
        <w:rPr>
          <w:rFonts w:eastAsia="Times New Roman" w:cs="Arial"/>
          <w:lang w:eastAsia="en-US"/>
        </w:rPr>
        <w:t xml:space="preserve"> </w:t>
      </w:r>
      <w:r w:rsidR="00F82BA3" w:rsidRPr="00F82BA3">
        <w:rPr>
          <w:rFonts w:eastAsia="Times New Roman" w:cs="Arial"/>
          <w:lang w:eastAsia="en-US"/>
        </w:rPr>
        <w:t>third</w:t>
      </w:r>
      <w:r w:rsidRPr="00F82BA3">
        <w:rPr>
          <w:rFonts w:eastAsia="Times New Roman" w:cs="Arial"/>
          <w:lang w:eastAsia="en-US"/>
        </w:rPr>
        <w:t xml:space="preserve"> to </w:t>
      </w:r>
      <w:r w:rsidR="00F82BA3" w:rsidRPr="00F82BA3">
        <w:rPr>
          <w:rFonts w:eastAsia="Times New Roman" w:cs="Arial"/>
          <w:lang w:eastAsia="en-US"/>
        </w:rPr>
        <w:t>tenth</w:t>
      </w:r>
      <w:r w:rsidR="00183503" w:rsidRPr="0005017C">
        <w:rPr>
          <w:rFonts w:eastAsia="Times New Roman" w:cs="Arial"/>
          <w:color w:val="FF0000"/>
          <w:lang w:eastAsia="en-US"/>
        </w:rPr>
        <w:t xml:space="preserve"> </w:t>
      </w:r>
      <w:r w:rsidR="00435297" w:rsidRPr="002368D1">
        <w:rPr>
          <w:rFonts w:eastAsia="Times New Roman" w:cs="Arial"/>
          <w:lang w:eastAsia="en-US"/>
        </w:rPr>
        <w:t>characters</w:t>
      </w:r>
      <w:r w:rsidR="00862E9C" w:rsidRPr="002368D1">
        <w:rPr>
          <w:rFonts w:eastAsia="Times New Roman" w:cs="Arial"/>
          <w:lang w:eastAsia="en-US"/>
        </w:rPr>
        <w:t xml:space="preserve"> are optional and</w:t>
      </w:r>
      <w:r w:rsidR="00435297" w:rsidRPr="002368D1">
        <w:rPr>
          <w:rFonts w:eastAsia="Times New Roman" w:cs="Arial"/>
          <w:lang w:eastAsia="en-US"/>
        </w:rPr>
        <w:t xml:space="preserve"> </w:t>
      </w:r>
      <w:r w:rsidR="00862E9C" w:rsidRPr="002368D1">
        <w:rPr>
          <w:rFonts w:eastAsia="Times New Roman" w:cs="Arial"/>
          <w:lang w:eastAsia="en-US"/>
        </w:rPr>
        <w:t>may</w:t>
      </w:r>
      <w:r w:rsidR="00BC1360" w:rsidRPr="002368D1">
        <w:rPr>
          <w:rFonts w:eastAsia="Times New Roman" w:cs="Arial"/>
          <w:lang w:eastAsia="en-US"/>
        </w:rPr>
        <w:t xml:space="preserve"> </w:t>
      </w:r>
      <w:r w:rsidR="00183503" w:rsidRPr="00D103BE">
        <w:rPr>
          <w:rFonts w:eastAsia="Times New Roman" w:cs="Arial"/>
          <w:lang w:eastAsia="en-US"/>
        </w:rPr>
        <w:t xml:space="preserve"> be used in any way by the </w:t>
      </w:r>
      <w:r w:rsidR="00183503" w:rsidRPr="008233BF">
        <w:rPr>
          <w:lang w:eastAsia="en-US"/>
        </w:rPr>
        <w:t xml:space="preserve">producer to provide the unique file name. </w:t>
      </w:r>
      <w:r w:rsidR="00D20CB6">
        <w:rPr>
          <w:lang w:eastAsia="en-US"/>
        </w:rPr>
        <w:t>The following characters are allowed in the dataset name, A to Z, 0 to 9</w:t>
      </w:r>
      <w:r w:rsidR="00FB54AB" w:rsidRPr="00FB54AB">
        <w:t xml:space="preserve"> </w:t>
      </w:r>
      <w:r w:rsidR="00FB54AB" w:rsidRPr="008233BF">
        <w:t>and the s</w:t>
      </w:r>
      <w:r w:rsidR="00FB54AB">
        <w:t>pecial character _ (underscore)</w:t>
      </w:r>
      <w:r w:rsidR="00D20CB6">
        <w:rPr>
          <w:lang w:eastAsia="en-US"/>
        </w:rPr>
        <w:t>.</w:t>
      </w:r>
      <w:r w:rsidR="00E02507">
        <w:rPr>
          <w:lang w:eastAsia="en-US"/>
        </w:rPr>
        <w:t xml:space="preserve"> </w:t>
      </w:r>
    </w:p>
    <w:p w14:paraId="5A1D60D5" w14:textId="77777777" w:rsidR="00B46419" w:rsidRDefault="00D20CB6" w:rsidP="00B46419">
      <w:pPr>
        <w:numPr>
          <w:ilvl w:val="0"/>
          <w:numId w:val="13"/>
        </w:numPr>
        <w:autoSpaceDE w:val="0"/>
        <w:autoSpaceDN w:val="0"/>
        <w:adjustRightInd w:val="0"/>
        <w:spacing w:after="0" w:line="240" w:lineRule="auto"/>
      </w:pPr>
      <w:r>
        <w:rPr>
          <w:lang w:eastAsia="en-US"/>
        </w:rPr>
        <w:lastRenderedPageBreak/>
        <w:t>.EEE</w:t>
      </w:r>
      <w:r w:rsidR="0085045B">
        <w:rPr>
          <w:lang w:eastAsia="en-US"/>
        </w:rPr>
        <w:t xml:space="preserve"> – new editions</w:t>
      </w:r>
      <w:r w:rsidR="003B5AAF">
        <w:rPr>
          <w:lang w:eastAsia="en-US"/>
        </w:rPr>
        <w:t xml:space="preserve"> and re-issues</w:t>
      </w:r>
      <w:r w:rsidR="0085045B">
        <w:rPr>
          <w:lang w:eastAsia="en-US"/>
        </w:rPr>
        <w:t xml:space="preserve"> use 0</w:t>
      </w:r>
      <w:r w:rsidR="002B0C43">
        <w:rPr>
          <w:lang w:eastAsia="en-US"/>
        </w:rPr>
        <w:t>00</w:t>
      </w:r>
      <w:r w:rsidR="0085045B">
        <w:rPr>
          <w:lang w:eastAsia="en-US"/>
        </w:rPr>
        <w:t>, updates start at 0</w:t>
      </w:r>
      <w:r>
        <w:rPr>
          <w:lang w:eastAsia="en-US"/>
        </w:rPr>
        <w:t xml:space="preserve">01 </w:t>
      </w:r>
      <w:r w:rsidR="0085045B">
        <w:rPr>
          <w:lang w:eastAsia="en-US"/>
        </w:rPr>
        <w:t>and increment until a limit of 999</w:t>
      </w:r>
      <w:r w:rsidR="004F269C">
        <w:rPr>
          <w:lang w:eastAsia="en-US"/>
        </w:rPr>
        <w:t xml:space="preserve"> (mandatory)</w:t>
      </w:r>
      <w:r>
        <w:rPr>
          <w:lang w:eastAsia="en-US"/>
        </w:rPr>
        <w:t xml:space="preserve">. </w:t>
      </w:r>
    </w:p>
    <w:p w14:paraId="777AC551" w14:textId="3418B58E" w:rsidR="00E02507" w:rsidRDefault="00E02507" w:rsidP="00B46419">
      <w:pPr>
        <w:numPr>
          <w:ilvl w:val="0"/>
          <w:numId w:val="13"/>
        </w:numPr>
        <w:autoSpaceDE w:val="0"/>
        <w:autoSpaceDN w:val="0"/>
        <w:adjustRightInd w:val="0"/>
        <w:spacing w:after="0" w:line="240" w:lineRule="auto"/>
      </w:pPr>
      <w:proofErr w:type="gramStart"/>
      <w:r>
        <w:rPr>
          <w:lang w:eastAsia="en-US"/>
        </w:rPr>
        <w:t>the</w:t>
      </w:r>
      <w:proofErr w:type="gramEnd"/>
      <w:r>
        <w:rPr>
          <w:lang w:eastAsia="en-US"/>
        </w:rPr>
        <w:t xml:space="preserve"> maximum number</w:t>
      </w:r>
      <w:r w:rsidR="00690011">
        <w:rPr>
          <w:lang w:eastAsia="en-US"/>
        </w:rPr>
        <w:t xml:space="preserve"> of characters</w:t>
      </w:r>
      <w:r>
        <w:rPr>
          <w:lang w:eastAsia="en-US"/>
        </w:rPr>
        <w:t xml:space="preserve"> is ten.</w:t>
      </w:r>
    </w:p>
    <w:p w14:paraId="504A5A50" w14:textId="77777777" w:rsidR="0085045B" w:rsidRPr="0085045B" w:rsidRDefault="0085045B" w:rsidP="00C53B69">
      <w:pPr>
        <w:autoSpaceDE w:val="0"/>
        <w:autoSpaceDN w:val="0"/>
        <w:adjustRightInd w:val="0"/>
        <w:spacing w:after="0" w:line="240" w:lineRule="auto"/>
        <w:rPr>
          <w:rFonts w:cs="Arial"/>
          <w:lang w:val="en-US" w:eastAsia="en-US"/>
        </w:rPr>
      </w:pPr>
    </w:p>
    <w:p w14:paraId="4F7784EE" w14:textId="77777777" w:rsidR="00183503" w:rsidRDefault="00183503" w:rsidP="00C53B69">
      <w:pPr>
        <w:pStyle w:val="Heading3"/>
        <w:jc w:val="both"/>
      </w:pPr>
      <w:bookmarkStart w:id="384" w:name="_Toc439685312"/>
      <w:r>
        <w:t>New Editions</w:t>
      </w:r>
      <w:r w:rsidR="0085045B">
        <w:t>, Re-Issues</w:t>
      </w:r>
      <w:r w:rsidR="004D7C79">
        <w:t>,</w:t>
      </w:r>
      <w:r>
        <w:t xml:space="preserve"> Updates</w:t>
      </w:r>
      <w:r w:rsidR="004D7C79">
        <w:t xml:space="preserve"> and Cancellations</w:t>
      </w:r>
      <w:bookmarkEnd w:id="384"/>
    </w:p>
    <w:p w14:paraId="37337E72" w14:textId="40ACD744" w:rsidR="00183503" w:rsidRPr="008233BF" w:rsidRDefault="00876496" w:rsidP="00C53B69">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876496">
        <w:rPr>
          <w:rFonts w:cs="Arial"/>
        </w:rPr>
        <w:t>This section defines the sequencing of S-101 datasets for New Editions, Updates and Re-issues.</w:t>
      </w:r>
      <w:r>
        <w:rPr>
          <w:rFonts w:cs="Arial"/>
        </w:rPr>
        <w:t xml:space="preserve"> </w:t>
      </w:r>
      <w:r w:rsidR="00183503" w:rsidRPr="008233BF">
        <w:t xml:space="preserve">In order to ensure that </w:t>
      </w:r>
      <w:r w:rsidR="00183503">
        <w:t>feature type</w:t>
      </w:r>
      <w:r w:rsidR="00183503" w:rsidRPr="008233BF">
        <w:t xml:space="preserve"> updates are incorporated into an </w:t>
      </w:r>
      <w:r w:rsidR="00F53A98">
        <w:t>SYSTEM</w:t>
      </w:r>
      <w:r w:rsidR="00183503" w:rsidRPr="008233BF">
        <w:t xml:space="preserve"> in the correct sequence without any omission, a number of parameters encoded in the data are used in the following way:</w:t>
      </w:r>
    </w:p>
    <w:p w14:paraId="4D86A90A" w14:textId="0D6997B6" w:rsidR="00183503" w:rsidRPr="009B554B" w:rsidRDefault="00183503" w:rsidP="00C53B69">
      <w:pPr>
        <w:tabs>
          <w:tab w:val="left" w:pos="-12"/>
          <w:tab w:val="left" w:pos="2187"/>
        </w:tabs>
        <w:spacing w:line="240" w:lineRule="auto"/>
        <w:ind w:left="2189" w:hanging="2189"/>
        <w:rPr>
          <w:strike/>
          <w:color w:val="0000FF"/>
        </w:rPr>
      </w:pPr>
      <w:proofErr w:type="gramStart"/>
      <w:r w:rsidRPr="008233BF">
        <w:rPr>
          <w:b/>
        </w:rPr>
        <w:t>edition</w:t>
      </w:r>
      <w:proofErr w:type="gramEnd"/>
      <w:r w:rsidRPr="008233BF">
        <w:rPr>
          <w:b/>
        </w:rPr>
        <w:t xml:space="preserve"> number</w:t>
      </w:r>
      <w:r w:rsidRPr="008233BF">
        <w:t xml:space="preserve"> </w:t>
      </w:r>
      <w:r w:rsidRPr="008233BF">
        <w:tab/>
        <w:t xml:space="preserve">when a </w:t>
      </w:r>
      <w:r w:rsidR="00F53A98">
        <w:t>dataset</w:t>
      </w:r>
      <w:r w:rsidRPr="008233BF">
        <w:t xml:space="preserve"> is initially created, the edition number 1 is assigned to it. The edition number is increased by 1 at each new edition. </w:t>
      </w:r>
    </w:p>
    <w:p w14:paraId="420FC55E" w14:textId="1A52CF33" w:rsidR="00183503" w:rsidRDefault="00183503" w:rsidP="00C53B69">
      <w:pPr>
        <w:autoSpaceDE w:val="0"/>
        <w:autoSpaceDN w:val="0"/>
        <w:adjustRightInd w:val="0"/>
        <w:spacing w:after="0" w:line="240" w:lineRule="auto"/>
        <w:ind w:left="2040" w:hanging="2040"/>
        <w:rPr>
          <w:rFonts w:cs="Arial"/>
          <w:lang w:val="en-US" w:eastAsia="en-US"/>
        </w:rPr>
      </w:pPr>
      <w:proofErr w:type="gramStart"/>
      <w:r w:rsidRPr="008233BF">
        <w:rPr>
          <w:b/>
        </w:rPr>
        <w:t>update</w:t>
      </w:r>
      <w:proofErr w:type="gramEnd"/>
      <w:r w:rsidRPr="008233BF">
        <w:rPr>
          <w:b/>
        </w:rPr>
        <w:t xml:space="preserve"> number</w:t>
      </w:r>
      <w:r w:rsidRPr="008233BF">
        <w:t xml:space="preserve"> </w:t>
      </w:r>
      <w:r w:rsidRPr="008233BF">
        <w:tab/>
        <w:t xml:space="preserve">update number 0 is assigned to a new </w:t>
      </w:r>
      <w:r w:rsidR="00F53A98">
        <w:t>dataset</w:t>
      </w:r>
      <w:r w:rsidR="00DA1AB7">
        <w:t xml:space="preserve"> and a new edition</w:t>
      </w:r>
      <w:r w:rsidRPr="008233BF">
        <w:t xml:space="preserve">. The first update </w:t>
      </w:r>
      <w:r w:rsidR="00D01920">
        <w:t>dataset</w:t>
      </w:r>
      <w:r w:rsidRPr="008233BF">
        <w:t xml:space="preserve"> file associated with this new </w:t>
      </w:r>
      <w:r w:rsidR="00F53A98">
        <w:t>dataset</w:t>
      </w:r>
      <w:r w:rsidRPr="008233BF">
        <w:t xml:space="preserve"> must have update number 1. The update number must be increased by one for each consecutive update, until a new edition is released. </w:t>
      </w:r>
    </w:p>
    <w:p w14:paraId="72136DBA" w14:textId="77777777" w:rsidR="0085045B" w:rsidRPr="0085045B" w:rsidRDefault="0085045B" w:rsidP="00C53B69">
      <w:pPr>
        <w:autoSpaceDE w:val="0"/>
        <w:autoSpaceDN w:val="0"/>
        <w:adjustRightInd w:val="0"/>
        <w:spacing w:after="0" w:line="240" w:lineRule="auto"/>
        <w:rPr>
          <w:rFonts w:cs="Arial"/>
          <w:lang w:val="en-US" w:eastAsia="en-US"/>
        </w:rPr>
      </w:pPr>
    </w:p>
    <w:p w14:paraId="6E657CD1" w14:textId="36698AC0" w:rsidR="0085045B" w:rsidRDefault="0085045B" w:rsidP="00C53B69">
      <w:pPr>
        <w:keepNext/>
        <w:keepLines/>
        <w:tabs>
          <w:tab w:val="left" w:pos="-12"/>
          <w:tab w:val="left" w:pos="2187"/>
        </w:tabs>
        <w:ind w:left="2160" w:hanging="2160"/>
        <w:rPr>
          <w:b/>
        </w:rPr>
      </w:pPr>
      <w:r>
        <w:rPr>
          <w:b/>
        </w:rPr>
        <w:t>Re-issue number</w:t>
      </w:r>
      <w:r>
        <w:rPr>
          <w:b/>
        </w:rPr>
        <w:tab/>
      </w:r>
      <w:proofErr w:type="gramStart"/>
      <w:r>
        <w:rPr>
          <w:rFonts w:cs="Arial"/>
          <w:lang w:val="en-US" w:eastAsia="en-US"/>
        </w:rPr>
        <w:t>A</w:t>
      </w:r>
      <w:proofErr w:type="gramEnd"/>
      <w:r>
        <w:rPr>
          <w:rFonts w:cs="Arial"/>
          <w:lang w:val="en-US" w:eastAsia="en-US"/>
        </w:rPr>
        <w:t xml:space="preserve"> re-issue of a </w:t>
      </w:r>
      <w:r w:rsidR="00F53A98">
        <w:rPr>
          <w:rFonts w:cs="Arial"/>
          <w:lang w:val="en-US" w:eastAsia="en-US"/>
        </w:rPr>
        <w:t>dataset</w:t>
      </w:r>
      <w:r>
        <w:rPr>
          <w:rFonts w:cs="Arial"/>
          <w:lang w:val="en-US" w:eastAsia="en-US"/>
        </w:rPr>
        <w:t xml:space="preserve"> must have the update number of the last update </w:t>
      </w:r>
      <w:r w:rsidR="004D7C79">
        <w:rPr>
          <w:rFonts w:cs="Arial"/>
          <w:lang w:val="en-US" w:eastAsia="en-US"/>
        </w:rPr>
        <w:t>applied to the dataset, and use the same extension as the base dataset</w:t>
      </w:r>
      <w:r>
        <w:rPr>
          <w:rFonts w:cs="Arial"/>
          <w:lang w:val="en-US" w:eastAsia="en-US"/>
        </w:rPr>
        <w:t>.</w:t>
      </w:r>
    </w:p>
    <w:p w14:paraId="46724EB1" w14:textId="77777777" w:rsidR="00183503" w:rsidRPr="008233BF" w:rsidRDefault="00183503" w:rsidP="00C53B69">
      <w:pPr>
        <w:keepNext/>
        <w:keepLines/>
        <w:tabs>
          <w:tab w:val="left" w:pos="-12"/>
          <w:tab w:val="left" w:pos="2187"/>
        </w:tabs>
        <w:ind w:left="2160" w:hanging="2160"/>
      </w:pPr>
      <w:proofErr w:type="gramStart"/>
      <w:r>
        <w:rPr>
          <w:b/>
        </w:rPr>
        <w:t>update</w:t>
      </w:r>
      <w:proofErr w:type="gramEnd"/>
      <w:r>
        <w:rPr>
          <w:b/>
        </w:rPr>
        <w:t xml:space="preserve"> comment</w:t>
      </w:r>
      <w:r>
        <w:rPr>
          <w:b/>
        </w:rPr>
        <w:tab/>
      </w:r>
      <w:proofErr w:type="spellStart"/>
      <w:r>
        <w:t>comment</w:t>
      </w:r>
      <w:proofErr w:type="spellEnd"/>
      <w:r w:rsidRPr="00E83F20">
        <w:t xml:space="preserve"> </w:t>
      </w:r>
      <w:r>
        <w:t xml:space="preserve">for describing the change introduced by an update. </w:t>
      </w:r>
    </w:p>
    <w:p w14:paraId="2A41C461" w14:textId="77777777" w:rsidR="00183503" w:rsidRDefault="00183503" w:rsidP="00C53B69">
      <w:pPr>
        <w:tabs>
          <w:tab w:val="left" w:pos="-12"/>
          <w:tab w:val="left" w:pos="2187"/>
        </w:tabs>
        <w:ind w:left="2187" w:hanging="2187"/>
        <w:rPr>
          <w:rFonts w:cs="Arial"/>
          <w:lang w:val="en-US" w:eastAsia="en-US"/>
        </w:rPr>
      </w:pPr>
      <w:proofErr w:type="gramStart"/>
      <w:r w:rsidRPr="008233BF">
        <w:rPr>
          <w:b/>
        </w:rPr>
        <w:t>issue</w:t>
      </w:r>
      <w:proofErr w:type="gramEnd"/>
      <w:r w:rsidRPr="008233BF">
        <w:rPr>
          <w:b/>
        </w:rPr>
        <w:t xml:space="preserve"> date</w:t>
      </w:r>
      <w:r w:rsidRPr="008233BF">
        <w:tab/>
      </w:r>
      <w:proofErr w:type="spellStart"/>
      <w:r>
        <w:t>date</w:t>
      </w:r>
      <w:proofErr w:type="spellEnd"/>
      <w:r>
        <w:t xml:space="preserve"> up to which the data producer has incorporated all applicable changes</w:t>
      </w:r>
      <w:r>
        <w:rPr>
          <w:rFonts w:cs="Arial"/>
          <w:lang w:val="en-US" w:eastAsia="en-US"/>
        </w:rPr>
        <w:t>.</w:t>
      </w:r>
      <w:r w:rsidR="002543CD">
        <w:rPr>
          <w:rFonts w:cs="Arial"/>
          <w:lang w:val="en-US" w:eastAsia="en-US"/>
        </w:rPr>
        <w:t xml:space="preserve"> </w:t>
      </w:r>
      <w:r w:rsidR="002543CD" w:rsidRPr="00A21D36">
        <w:rPr>
          <w:rFonts w:cs="Arial"/>
          <w:lang w:val="en-US" w:eastAsia="en-US"/>
        </w:rPr>
        <w:t>The issue date must be greater than the previous issue date of the dataset</w:t>
      </w:r>
      <w:r w:rsidR="002543CD" w:rsidRPr="002543CD">
        <w:rPr>
          <w:rFonts w:cs="Arial"/>
          <w:color w:val="FF0000"/>
          <w:lang w:val="en-US" w:eastAsia="en-US"/>
        </w:rPr>
        <w:t>.</w:t>
      </w:r>
      <w:r>
        <w:rPr>
          <w:rFonts w:cs="Arial"/>
          <w:lang w:val="en-US" w:eastAsia="en-US"/>
        </w:rPr>
        <w:t xml:space="preserve">  </w:t>
      </w:r>
    </w:p>
    <w:p w14:paraId="38177C2E" w14:textId="3F5F5DC1" w:rsidR="00183503" w:rsidRPr="004D7C79" w:rsidRDefault="00183503" w:rsidP="00C53B69">
      <w:pPr>
        <w:autoSpaceDE w:val="0"/>
        <w:autoSpaceDN w:val="0"/>
        <w:adjustRightInd w:val="0"/>
        <w:spacing w:line="240" w:lineRule="auto"/>
        <w:rPr>
          <w:lang w:val="en-US"/>
        </w:rPr>
      </w:pPr>
      <w:r w:rsidRPr="004D7C79">
        <w:rPr>
          <w:rFonts w:eastAsia="Times New Roman" w:cs="Arial"/>
          <w:lang w:val="en-US" w:eastAsia="en-US"/>
        </w:rPr>
        <w:t xml:space="preserve">In order to cancel a </w:t>
      </w:r>
      <w:r w:rsidR="00F53A98">
        <w:rPr>
          <w:rFonts w:eastAsia="Times New Roman" w:cs="Arial"/>
          <w:lang w:val="en-US" w:eastAsia="en-US"/>
        </w:rPr>
        <w:t>dataset</w:t>
      </w:r>
      <w:r w:rsidRPr="004D7C79">
        <w:rPr>
          <w:rFonts w:eastAsia="Times New Roman" w:cs="Arial"/>
          <w:lang w:val="en-US" w:eastAsia="en-US"/>
        </w:rPr>
        <w:t xml:space="preserve">, an update </w:t>
      </w:r>
      <w:r w:rsidR="00D01920" w:rsidRPr="004D7C79">
        <w:rPr>
          <w:rFonts w:eastAsia="Times New Roman" w:cs="Arial"/>
          <w:lang w:val="en-US" w:eastAsia="en-US"/>
        </w:rPr>
        <w:t>dataset</w:t>
      </w:r>
      <w:r w:rsidRPr="004D7C79">
        <w:rPr>
          <w:rFonts w:eastAsia="Times New Roman" w:cs="Arial"/>
          <w:lang w:val="en-US" w:eastAsia="en-US"/>
        </w:rPr>
        <w:t xml:space="preserve"> file is created for which the edition number must be set to 0. This message is only used to cancel a base </w:t>
      </w:r>
      <w:r w:rsidR="00D01920" w:rsidRPr="004D7C79">
        <w:rPr>
          <w:rFonts w:eastAsia="Times New Roman" w:cs="Arial"/>
          <w:lang w:val="en-US" w:eastAsia="en-US"/>
        </w:rPr>
        <w:t>dataset</w:t>
      </w:r>
      <w:r w:rsidRPr="004D7C79">
        <w:rPr>
          <w:rFonts w:eastAsia="Times New Roman" w:cs="Arial"/>
          <w:lang w:val="en-US" w:eastAsia="en-US"/>
        </w:rPr>
        <w:t xml:space="preserve"> file. </w:t>
      </w:r>
      <w:r w:rsidRPr="004D7C79">
        <w:rPr>
          <w:lang w:val="en-US"/>
        </w:rPr>
        <w:t xml:space="preserve">Where a </w:t>
      </w:r>
      <w:r w:rsidR="00D01920" w:rsidRPr="004D7C79">
        <w:rPr>
          <w:lang w:val="en-US"/>
        </w:rPr>
        <w:t>dataset</w:t>
      </w:r>
      <w:r w:rsidRPr="004D7C79">
        <w:rPr>
          <w:lang w:val="en-US"/>
        </w:rPr>
        <w:t xml:space="preserve"> is cancelled and its name is reused at a later date, the issue date must be greater than the issue date of the cancelled </w:t>
      </w:r>
      <w:r w:rsidR="00D01920" w:rsidRPr="004D7C79">
        <w:rPr>
          <w:lang w:val="en-US"/>
        </w:rPr>
        <w:t>dataset</w:t>
      </w:r>
      <w:r w:rsidRPr="004D7C79">
        <w:rPr>
          <w:lang w:val="en-US"/>
        </w:rPr>
        <w:t>.</w:t>
      </w:r>
      <w:r w:rsidR="004D7C79">
        <w:rPr>
          <w:lang w:val="en-US"/>
        </w:rPr>
        <w:t xml:space="preserve">  When the dataset is cancelled it must be removed from the system.</w:t>
      </w:r>
    </w:p>
    <w:p w14:paraId="7803BA5D" w14:textId="77777777" w:rsidR="00183503" w:rsidRPr="004D7C79" w:rsidRDefault="00183503" w:rsidP="00C53B69">
      <w:pPr>
        <w:autoSpaceDE w:val="0"/>
        <w:autoSpaceDN w:val="0"/>
        <w:adjustRightInd w:val="0"/>
        <w:spacing w:line="240" w:lineRule="auto"/>
        <w:rPr>
          <w:rFonts w:eastAsia="Times New Roman" w:cs="Arial"/>
          <w:lang w:val="en-US" w:eastAsia="en-US"/>
        </w:rPr>
      </w:pPr>
      <w:r w:rsidRPr="004D7C79">
        <w:rPr>
          <w:rFonts w:eastAsia="Times New Roman" w:cs="Arial"/>
          <w:lang w:val="en-US" w:eastAsia="en-US"/>
        </w:rPr>
        <w:t xml:space="preserve">An exchange set may contain base </w:t>
      </w:r>
      <w:r w:rsidR="00D01920" w:rsidRPr="004D7C79">
        <w:rPr>
          <w:rFonts w:eastAsia="Times New Roman" w:cs="Arial"/>
          <w:lang w:val="en-US" w:eastAsia="en-US"/>
        </w:rPr>
        <w:t>dataset</w:t>
      </w:r>
      <w:r w:rsidRPr="004D7C79">
        <w:rPr>
          <w:rFonts w:eastAsia="Times New Roman" w:cs="Arial"/>
          <w:lang w:val="en-US" w:eastAsia="en-US"/>
        </w:rPr>
        <w:t xml:space="preserve"> files and update </w:t>
      </w:r>
      <w:r w:rsidR="00D01920" w:rsidRPr="004D7C79">
        <w:rPr>
          <w:rFonts w:eastAsia="Times New Roman" w:cs="Arial"/>
          <w:lang w:val="en-US" w:eastAsia="en-US"/>
        </w:rPr>
        <w:t>dataset</w:t>
      </w:r>
      <w:r w:rsidRPr="004D7C79">
        <w:rPr>
          <w:rFonts w:eastAsia="Times New Roman" w:cs="Arial"/>
          <w:lang w:val="en-US" w:eastAsia="en-US"/>
        </w:rPr>
        <w:t xml:space="preserve"> files for the same </w:t>
      </w:r>
      <w:r w:rsidR="00D01920" w:rsidRPr="004D7C79">
        <w:rPr>
          <w:rFonts w:eastAsia="Times New Roman" w:cs="Arial"/>
          <w:lang w:val="en-US" w:eastAsia="en-US"/>
        </w:rPr>
        <w:t>dataset</w:t>
      </w:r>
      <w:r w:rsidRPr="004D7C79">
        <w:rPr>
          <w:rFonts w:eastAsia="Times New Roman" w:cs="Arial"/>
          <w:lang w:val="en-US" w:eastAsia="en-US"/>
        </w:rPr>
        <w:t xml:space="preserve">s. Under these circumstances the update </w:t>
      </w:r>
      <w:r w:rsidR="00D01920" w:rsidRPr="004D7C79">
        <w:rPr>
          <w:rFonts w:eastAsia="Times New Roman" w:cs="Arial"/>
          <w:lang w:val="en-US" w:eastAsia="en-US"/>
        </w:rPr>
        <w:t>dataset</w:t>
      </w:r>
      <w:r w:rsidRPr="004D7C79">
        <w:rPr>
          <w:rFonts w:eastAsia="Times New Roman" w:cs="Arial"/>
          <w:lang w:val="en-US" w:eastAsia="en-US"/>
        </w:rPr>
        <w:t xml:space="preserve"> files must follow on in the correct sequential order from the last update applied to the base </w:t>
      </w:r>
      <w:r w:rsidR="00D01920" w:rsidRPr="004D7C79">
        <w:rPr>
          <w:rFonts w:eastAsia="Times New Roman" w:cs="Arial"/>
          <w:lang w:val="en-US" w:eastAsia="en-US"/>
        </w:rPr>
        <w:t>dataset</w:t>
      </w:r>
      <w:r w:rsidRPr="004D7C79">
        <w:rPr>
          <w:rFonts w:eastAsia="Times New Roman" w:cs="Arial"/>
          <w:lang w:val="en-US" w:eastAsia="en-US"/>
        </w:rPr>
        <w:t xml:space="preserve"> file.</w:t>
      </w:r>
    </w:p>
    <w:p w14:paraId="421170D4" w14:textId="77777777" w:rsidR="00E83228" w:rsidRPr="005C1DB9" w:rsidRDefault="00E83228" w:rsidP="00C53B69">
      <w:pPr>
        <w:pStyle w:val="Heading2"/>
        <w:rPr>
          <w:lang w:eastAsia="en-US"/>
        </w:rPr>
      </w:pPr>
      <w:bookmarkStart w:id="385" w:name="_Toc439685313"/>
      <w:r w:rsidRPr="005C1DB9">
        <w:rPr>
          <w:lang w:eastAsia="en-US"/>
        </w:rPr>
        <w:t>Support Files</w:t>
      </w:r>
      <w:bookmarkEnd w:id="385"/>
    </w:p>
    <w:p w14:paraId="32225659" w14:textId="3805853F" w:rsidR="00183503" w:rsidRPr="005C1DB9" w:rsidRDefault="00F53A98"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Dataset</w:t>
      </w:r>
      <w:r w:rsidR="00183503" w:rsidRPr="005C1DB9">
        <w:t xml:space="preserve"> support files offer supplementary information that can be included in an ENC</w:t>
      </w:r>
      <w:r w:rsidR="00790E32" w:rsidRPr="005C1DB9">
        <w:t xml:space="preserve"> exchange set. </w:t>
      </w:r>
    </w:p>
    <w:p w14:paraId="6A576C4C" w14:textId="77777777" w:rsidR="00183503" w:rsidRPr="005C1DB9" w:rsidRDefault="00183503" w:rsidP="00D21EB0">
      <w:pPr>
        <w:numPr>
          <w:ilvl w:val="0"/>
          <w:numId w:val="11"/>
        </w:numPr>
        <w:tabs>
          <w:tab w:val="left" w:pos="373"/>
          <w:tab w:val="left" w:pos="1167"/>
        </w:tabs>
        <w:spacing w:after="0"/>
        <w:rPr>
          <w:i/>
        </w:rPr>
      </w:pPr>
      <w:r w:rsidRPr="005C1DB9">
        <w:rPr>
          <w:i/>
        </w:rPr>
        <w:t>Text files must contain only general text as defined by this standard. (Extensible mark-up language (XML) supports UTF-8 character encoding).</w:t>
      </w:r>
      <w:r w:rsidRPr="005C1DB9">
        <w:t xml:space="preserve"> </w:t>
      </w:r>
      <w:r w:rsidRPr="005C1DB9">
        <w:rPr>
          <w:b/>
        </w:rPr>
        <w:t>(TXT), (XML), (HTM)</w:t>
      </w:r>
    </w:p>
    <w:p w14:paraId="36E282E4" w14:textId="77777777" w:rsidR="00183503" w:rsidRPr="005C1DB9" w:rsidRDefault="00183503" w:rsidP="00C53B69">
      <w:pPr>
        <w:tabs>
          <w:tab w:val="left" w:pos="373"/>
          <w:tab w:val="left" w:pos="1167"/>
        </w:tabs>
        <w:spacing w:after="0"/>
        <w:ind w:left="500"/>
        <w:rPr>
          <w:i/>
        </w:rPr>
      </w:pPr>
    </w:p>
    <w:p w14:paraId="2AC43228" w14:textId="77777777" w:rsidR="00183503" w:rsidRPr="00C166E1" w:rsidRDefault="00183503" w:rsidP="00D21EB0">
      <w:pPr>
        <w:numPr>
          <w:ilvl w:val="0"/>
          <w:numId w:val="11"/>
        </w:num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rPr>
          <w:rFonts w:cs="Arial"/>
          <w:i/>
        </w:rPr>
      </w:pPr>
      <w:r w:rsidRPr="005C1DB9">
        <w:rPr>
          <w:i/>
        </w:rPr>
        <w:t xml:space="preserve">Picture files must be in TIFF 6.0 specification </w:t>
      </w:r>
      <w:r w:rsidRPr="005C1DB9">
        <w:rPr>
          <w:b/>
          <w:i/>
        </w:rPr>
        <w:t>(TIFF)</w:t>
      </w:r>
    </w:p>
    <w:p w14:paraId="43C4ED64" w14:textId="77777777" w:rsidR="00DA1AB7" w:rsidRDefault="00DA1AB7" w:rsidP="00C166E1">
      <w:pPr>
        <w:pStyle w:val="ListParagraph"/>
        <w:rPr>
          <w:rFonts w:cs="Arial"/>
          <w:i/>
        </w:rPr>
      </w:pPr>
    </w:p>
    <w:p w14:paraId="0120BB15" w14:textId="77777777" w:rsidR="00183503" w:rsidRPr="005C1DB9" w:rsidRDefault="00183503" w:rsidP="00C53B69">
      <w:pPr>
        <w:pStyle w:val="ListParagraph"/>
        <w:rPr>
          <w:rFonts w:cs="Arial"/>
          <w:i/>
        </w:rPr>
      </w:pPr>
    </w:p>
    <w:p w14:paraId="5FB5C6C1" w14:textId="77777777" w:rsidR="00183503" w:rsidRPr="005C1DB9" w:rsidRDefault="00183503" w:rsidP="00C53B69">
      <w:pPr>
        <w:tabs>
          <w:tab w:val="left" w:pos="0"/>
          <w:tab w:val="left" w:pos="283"/>
          <w:tab w:val="left" w:pos="566"/>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0"/>
        <w:ind w:left="860"/>
        <w:rPr>
          <w:rFonts w:cs="Arial"/>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3"/>
        <w:gridCol w:w="1299"/>
        <w:gridCol w:w="5310"/>
      </w:tblGrid>
      <w:tr w:rsidR="00834888" w:rsidRPr="005C1DB9" w14:paraId="70E5AE5E" w14:textId="77777777">
        <w:trPr>
          <w:trHeight w:val="220"/>
          <w:jc w:val="center"/>
        </w:trPr>
        <w:tc>
          <w:tcPr>
            <w:tcW w:w="1493" w:type="dxa"/>
          </w:tcPr>
          <w:p w14:paraId="5B96C7CF" w14:textId="77777777" w:rsidR="00834888" w:rsidRPr="005C1DB9" w:rsidRDefault="00834888" w:rsidP="00C53B69">
            <w:pPr>
              <w:pStyle w:val="NormalWeb"/>
              <w:spacing w:before="0" w:beforeAutospacing="0" w:after="0" w:afterAutospacing="0"/>
              <w:jc w:val="both"/>
              <w:rPr>
                <w:rFonts w:ascii="Arial" w:hAnsi="Arial" w:cs="Arial"/>
                <w:b/>
                <w:sz w:val="18"/>
                <w:szCs w:val="18"/>
              </w:rPr>
            </w:pPr>
            <w:r w:rsidRPr="005C1DB9">
              <w:rPr>
                <w:rFonts w:ascii="Arial" w:hAnsi="Arial" w:cs="Arial"/>
                <w:b/>
                <w:sz w:val="18"/>
                <w:szCs w:val="18"/>
              </w:rPr>
              <w:t>File Types</w:t>
            </w:r>
          </w:p>
        </w:tc>
        <w:tc>
          <w:tcPr>
            <w:tcW w:w="1299" w:type="dxa"/>
          </w:tcPr>
          <w:p w14:paraId="427C3281" w14:textId="77777777" w:rsidR="00834888" w:rsidRPr="005C1DB9" w:rsidRDefault="00834888" w:rsidP="00C53B69">
            <w:pPr>
              <w:pStyle w:val="NormalWeb"/>
              <w:spacing w:before="0" w:beforeAutospacing="0" w:after="0" w:afterAutospacing="0"/>
              <w:jc w:val="both"/>
              <w:rPr>
                <w:rFonts w:ascii="Arial" w:hAnsi="Arial" w:cs="Arial"/>
                <w:b/>
                <w:sz w:val="18"/>
                <w:szCs w:val="18"/>
              </w:rPr>
            </w:pPr>
            <w:r w:rsidRPr="005C1DB9">
              <w:rPr>
                <w:rFonts w:ascii="Arial" w:hAnsi="Arial" w:cs="Arial"/>
                <w:b/>
                <w:sz w:val="18"/>
                <w:szCs w:val="18"/>
              </w:rPr>
              <w:t xml:space="preserve"> Extensions</w:t>
            </w:r>
          </w:p>
        </w:tc>
        <w:tc>
          <w:tcPr>
            <w:tcW w:w="5310" w:type="dxa"/>
          </w:tcPr>
          <w:p w14:paraId="31AA64B1" w14:textId="77777777" w:rsidR="00834888" w:rsidRPr="005C1DB9" w:rsidRDefault="00834888" w:rsidP="00C53B69">
            <w:pPr>
              <w:pStyle w:val="NormalWeb"/>
              <w:spacing w:before="0" w:beforeAutospacing="0" w:after="0" w:afterAutospacing="0"/>
              <w:jc w:val="both"/>
              <w:rPr>
                <w:rFonts w:ascii="Arial" w:hAnsi="Arial" w:cs="Arial"/>
                <w:b/>
                <w:sz w:val="18"/>
                <w:szCs w:val="18"/>
              </w:rPr>
            </w:pPr>
            <w:r>
              <w:rPr>
                <w:rFonts w:ascii="Arial" w:hAnsi="Arial" w:cs="Arial"/>
                <w:b/>
                <w:sz w:val="18"/>
                <w:szCs w:val="18"/>
              </w:rPr>
              <w:t>Comment</w:t>
            </w:r>
          </w:p>
        </w:tc>
      </w:tr>
      <w:tr w:rsidR="00183503" w:rsidRPr="005C1DB9" w14:paraId="1DBC7E92" w14:textId="77777777">
        <w:trPr>
          <w:trHeight w:val="220"/>
          <w:jc w:val="center"/>
        </w:trPr>
        <w:tc>
          <w:tcPr>
            <w:tcW w:w="1493" w:type="dxa"/>
          </w:tcPr>
          <w:p w14:paraId="365F44B5" w14:textId="77777777" w:rsidR="00183503" w:rsidRPr="005C1DB9" w:rsidRDefault="00183503" w:rsidP="00C53B69">
            <w:pPr>
              <w:pStyle w:val="NormalWeb"/>
              <w:spacing w:before="0" w:beforeAutospacing="0" w:after="0" w:afterAutospacing="0"/>
              <w:jc w:val="both"/>
              <w:rPr>
                <w:rFonts w:ascii="Arial" w:hAnsi="Arial" w:cs="Arial"/>
                <w:b/>
                <w:sz w:val="18"/>
                <w:szCs w:val="18"/>
              </w:rPr>
            </w:pPr>
            <w:r w:rsidRPr="005C1DB9">
              <w:rPr>
                <w:rFonts w:ascii="Arial" w:hAnsi="Arial" w:cs="Arial"/>
                <w:b/>
                <w:sz w:val="18"/>
                <w:szCs w:val="18"/>
              </w:rPr>
              <w:t xml:space="preserve">Text </w:t>
            </w:r>
          </w:p>
        </w:tc>
        <w:tc>
          <w:tcPr>
            <w:tcW w:w="1299" w:type="dxa"/>
          </w:tcPr>
          <w:p w14:paraId="7FDBB7A1" w14:textId="77777777" w:rsidR="00183503" w:rsidRPr="005C1DB9" w:rsidRDefault="00183503" w:rsidP="00C53B69">
            <w:pPr>
              <w:pStyle w:val="NormalWeb"/>
              <w:spacing w:before="0" w:beforeAutospacing="0" w:after="0" w:afterAutospacing="0"/>
              <w:jc w:val="both"/>
              <w:rPr>
                <w:rFonts w:ascii="Arial" w:hAnsi="Arial" w:cs="Arial"/>
                <w:sz w:val="18"/>
                <w:szCs w:val="18"/>
              </w:rPr>
            </w:pPr>
            <w:r w:rsidRPr="005C1DB9">
              <w:rPr>
                <w:rFonts w:ascii="Arial" w:hAnsi="Arial" w:cs="Arial"/>
                <w:sz w:val="18"/>
                <w:szCs w:val="18"/>
              </w:rPr>
              <w:t>TXT</w:t>
            </w:r>
          </w:p>
        </w:tc>
        <w:tc>
          <w:tcPr>
            <w:tcW w:w="5310" w:type="dxa"/>
          </w:tcPr>
          <w:p w14:paraId="2B20A090" w14:textId="77777777" w:rsidR="00183503" w:rsidRPr="005C1DB9" w:rsidRDefault="00183503" w:rsidP="00C53B69">
            <w:pPr>
              <w:pStyle w:val="NormalWeb"/>
              <w:spacing w:before="0" w:beforeAutospacing="0" w:after="0" w:afterAutospacing="0"/>
              <w:jc w:val="both"/>
              <w:rPr>
                <w:rFonts w:ascii="Arial" w:hAnsi="Arial" w:cs="Arial"/>
                <w:sz w:val="18"/>
                <w:szCs w:val="18"/>
              </w:rPr>
            </w:pPr>
          </w:p>
        </w:tc>
      </w:tr>
      <w:tr w:rsidR="00183503" w:rsidRPr="005C1DB9" w14:paraId="622710C9" w14:textId="77777777">
        <w:trPr>
          <w:trHeight w:val="204"/>
          <w:jc w:val="center"/>
        </w:trPr>
        <w:tc>
          <w:tcPr>
            <w:tcW w:w="1493" w:type="dxa"/>
          </w:tcPr>
          <w:p w14:paraId="63505ABD" w14:textId="77777777" w:rsidR="00183503" w:rsidRPr="005C1DB9" w:rsidRDefault="00183503" w:rsidP="00C53B69">
            <w:pPr>
              <w:pStyle w:val="NormalWeb"/>
              <w:spacing w:before="0" w:beforeAutospacing="0" w:after="0" w:afterAutospacing="0"/>
              <w:jc w:val="both"/>
              <w:rPr>
                <w:rFonts w:ascii="Arial" w:hAnsi="Arial" w:cs="Arial"/>
                <w:b/>
                <w:sz w:val="18"/>
                <w:szCs w:val="18"/>
              </w:rPr>
            </w:pPr>
          </w:p>
        </w:tc>
        <w:tc>
          <w:tcPr>
            <w:tcW w:w="1299" w:type="dxa"/>
          </w:tcPr>
          <w:p w14:paraId="1CB5EB3D" w14:textId="77777777" w:rsidR="00183503" w:rsidRPr="005C1DB9" w:rsidRDefault="00183503" w:rsidP="00C53B69">
            <w:pPr>
              <w:pStyle w:val="NormalWeb"/>
              <w:spacing w:before="0" w:beforeAutospacing="0" w:after="0" w:afterAutospacing="0"/>
              <w:jc w:val="both"/>
              <w:rPr>
                <w:rFonts w:ascii="Arial" w:hAnsi="Arial" w:cs="Arial"/>
                <w:sz w:val="18"/>
                <w:szCs w:val="18"/>
              </w:rPr>
            </w:pPr>
            <w:r w:rsidRPr="005C1DB9">
              <w:rPr>
                <w:rFonts w:ascii="Arial" w:hAnsi="Arial" w:cs="Arial"/>
                <w:sz w:val="18"/>
                <w:szCs w:val="18"/>
              </w:rPr>
              <w:t>HTM</w:t>
            </w:r>
          </w:p>
        </w:tc>
        <w:tc>
          <w:tcPr>
            <w:tcW w:w="5310" w:type="dxa"/>
          </w:tcPr>
          <w:p w14:paraId="0A0E5031" w14:textId="096E0422" w:rsidR="00183503" w:rsidRPr="00834888" w:rsidRDefault="00834888" w:rsidP="00DC5B5A">
            <w:pPr>
              <w:pStyle w:val="NormalWeb"/>
              <w:spacing w:before="0" w:beforeAutospacing="0" w:after="0" w:afterAutospacing="0"/>
              <w:jc w:val="both"/>
              <w:rPr>
                <w:rFonts w:ascii="Arial" w:hAnsi="Arial" w:cs="Arial"/>
                <w:sz w:val="18"/>
                <w:szCs w:val="18"/>
              </w:rPr>
            </w:pPr>
            <w:r w:rsidRPr="00834888">
              <w:rPr>
                <w:rFonts w:ascii="Arial" w:hAnsi="Arial" w:cs="Arial"/>
                <w:sz w:val="20"/>
                <w:szCs w:val="20"/>
              </w:rPr>
              <w:t xml:space="preserve">HTML files must only include inline or embedded Cascading Style Sheet (CSS) information and must not embed </w:t>
            </w:r>
            <w:proofErr w:type="spellStart"/>
            <w:r w:rsidRPr="00834888">
              <w:rPr>
                <w:rFonts w:ascii="Arial" w:hAnsi="Arial" w:cs="Arial"/>
                <w:sz w:val="20"/>
                <w:szCs w:val="20"/>
              </w:rPr>
              <w:t>Javascript</w:t>
            </w:r>
            <w:proofErr w:type="spellEnd"/>
            <w:r w:rsidRPr="00834888">
              <w:rPr>
                <w:rFonts w:ascii="Arial" w:hAnsi="Arial" w:cs="Arial"/>
                <w:sz w:val="20"/>
                <w:szCs w:val="20"/>
              </w:rPr>
              <w:t xml:space="preserve"> or other dynamic content </w:t>
            </w:r>
            <w:r w:rsidR="00DC5B5A">
              <w:rPr>
                <w:rFonts w:ascii="Arial" w:eastAsiaTheme="minorEastAsia" w:hAnsi="Arial" w:cs="Arial" w:hint="eastAsia"/>
                <w:sz w:val="20"/>
                <w:szCs w:val="20"/>
                <w:lang w:eastAsia="ja-JP"/>
              </w:rPr>
              <w:t>for example,</w:t>
            </w:r>
            <w:r w:rsidRPr="00834888">
              <w:rPr>
                <w:rFonts w:ascii="Arial" w:hAnsi="Arial" w:cs="Arial"/>
                <w:sz w:val="20"/>
                <w:szCs w:val="20"/>
              </w:rPr>
              <w:t xml:space="preserve"> DHTML, Flash etc.</w:t>
            </w:r>
          </w:p>
        </w:tc>
      </w:tr>
      <w:tr w:rsidR="00183503" w:rsidRPr="005C1DB9" w14:paraId="12A55D02" w14:textId="77777777">
        <w:trPr>
          <w:trHeight w:val="220"/>
          <w:jc w:val="center"/>
        </w:trPr>
        <w:tc>
          <w:tcPr>
            <w:tcW w:w="1493" w:type="dxa"/>
          </w:tcPr>
          <w:p w14:paraId="0FBBD693" w14:textId="77777777" w:rsidR="00183503" w:rsidRPr="005C1DB9" w:rsidRDefault="00183503" w:rsidP="00C53B69">
            <w:pPr>
              <w:pStyle w:val="NormalWeb"/>
              <w:spacing w:before="0" w:beforeAutospacing="0" w:after="0" w:afterAutospacing="0"/>
              <w:jc w:val="both"/>
              <w:rPr>
                <w:rFonts w:ascii="Arial" w:hAnsi="Arial" w:cs="Arial"/>
                <w:b/>
                <w:sz w:val="18"/>
                <w:szCs w:val="18"/>
              </w:rPr>
            </w:pPr>
          </w:p>
        </w:tc>
        <w:tc>
          <w:tcPr>
            <w:tcW w:w="1299" w:type="dxa"/>
          </w:tcPr>
          <w:p w14:paraId="342379EE" w14:textId="77777777" w:rsidR="00183503" w:rsidRPr="005C1DB9" w:rsidRDefault="00183503" w:rsidP="00C53B69">
            <w:pPr>
              <w:pStyle w:val="NormalWeb"/>
              <w:spacing w:before="0" w:beforeAutospacing="0" w:after="0" w:afterAutospacing="0"/>
              <w:jc w:val="both"/>
              <w:rPr>
                <w:rFonts w:ascii="Arial" w:hAnsi="Arial" w:cs="Arial"/>
                <w:sz w:val="18"/>
                <w:szCs w:val="18"/>
              </w:rPr>
            </w:pPr>
            <w:r w:rsidRPr="005C1DB9">
              <w:rPr>
                <w:rFonts w:ascii="Arial" w:hAnsi="Arial" w:cs="Arial"/>
                <w:sz w:val="18"/>
                <w:szCs w:val="18"/>
              </w:rPr>
              <w:t>XML</w:t>
            </w:r>
          </w:p>
        </w:tc>
        <w:tc>
          <w:tcPr>
            <w:tcW w:w="5310" w:type="dxa"/>
          </w:tcPr>
          <w:p w14:paraId="50095F99" w14:textId="77777777" w:rsidR="00183503" w:rsidRPr="00834888" w:rsidRDefault="00834888" w:rsidP="00C53B69">
            <w:pPr>
              <w:pStyle w:val="NormalWeb"/>
              <w:spacing w:before="0" w:beforeAutospacing="0" w:after="0" w:afterAutospacing="0"/>
              <w:jc w:val="both"/>
              <w:rPr>
                <w:rFonts w:ascii="Arial" w:hAnsi="Arial" w:cs="Arial"/>
                <w:sz w:val="18"/>
                <w:szCs w:val="18"/>
              </w:rPr>
            </w:pPr>
            <w:r w:rsidRPr="00834888">
              <w:rPr>
                <w:rFonts w:ascii="Arial" w:hAnsi="Arial" w:cs="Arial"/>
                <w:sz w:val="20"/>
                <w:szCs w:val="20"/>
              </w:rPr>
              <w:t>XML documents must only be included in accordance with guidance provided within the Data Classification and Encoding Guide. This may include a schema for the validation of XML documents.</w:t>
            </w:r>
          </w:p>
        </w:tc>
      </w:tr>
      <w:tr w:rsidR="00183503" w:rsidRPr="005C1DB9" w14:paraId="698B0853" w14:textId="77777777">
        <w:trPr>
          <w:trHeight w:val="424"/>
          <w:jc w:val="center"/>
        </w:trPr>
        <w:tc>
          <w:tcPr>
            <w:tcW w:w="1493" w:type="dxa"/>
          </w:tcPr>
          <w:p w14:paraId="6CEDC2D5" w14:textId="77777777" w:rsidR="00183503" w:rsidRPr="005C1DB9" w:rsidRDefault="00183503" w:rsidP="00C53B69">
            <w:pPr>
              <w:pStyle w:val="NormalWeb"/>
              <w:spacing w:before="0" w:beforeAutospacing="0" w:after="0" w:afterAutospacing="0"/>
              <w:jc w:val="both"/>
              <w:rPr>
                <w:rFonts w:ascii="Arial" w:hAnsi="Arial" w:cs="Arial"/>
                <w:b/>
                <w:sz w:val="18"/>
                <w:szCs w:val="18"/>
              </w:rPr>
            </w:pPr>
            <w:r w:rsidRPr="005C1DB9">
              <w:rPr>
                <w:rFonts w:ascii="Arial" w:hAnsi="Arial" w:cs="Arial"/>
                <w:b/>
                <w:sz w:val="18"/>
                <w:szCs w:val="18"/>
              </w:rPr>
              <w:lastRenderedPageBreak/>
              <w:t>Picture</w:t>
            </w:r>
          </w:p>
        </w:tc>
        <w:tc>
          <w:tcPr>
            <w:tcW w:w="1299" w:type="dxa"/>
          </w:tcPr>
          <w:p w14:paraId="78584C8D" w14:textId="77777777" w:rsidR="00183503" w:rsidRPr="005C1DB9" w:rsidRDefault="00183503" w:rsidP="00C53B69">
            <w:pPr>
              <w:pStyle w:val="NormalWeb"/>
              <w:spacing w:before="0" w:beforeAutospacing="0" w:after="0" w:afterAutospacing="0"/>
              <w:jc w:val="both"/>
              <w:rPr>
                <w:rFonts w:ascii="Arial" w:hAnsi="Arial" w:cs="Arial"/>
                <w:sz w:val="18"/>
                <w:szCs w:val="18"/>
              </w:rPr>
            </w:pPr>
            <w:r w:rsidRPr="005C1DB9">
              <w:rPr>
                <w:rFonts w:ascii="Arial" w:hAnsi="Arial" w:cs="Arial"/>
                <w:sz w:val="18"/>
                <w:szCs w:val="18"/>
              </w:rPr>
              <w:t>TIF</w:t>
            </w:r>
          </w:p>
        </w:tc>
        <w:tc>
          <w:tcPr>
            <w:tcW w:w="5310" w:type="dxa"/>
          </w:tcPr>
          <w:p w14:paraId="6E7DC211" w14:textId="77777777" w:rsidR="00183503" w:rsidRPr="005C1DB9" w:rsidRDefault="00183503" w:rsidP="00B46419">
            <w:pPr>
              <w:pStyle w:val="NormalWeb"/>
              <w:keepNext/>
              <w:spacing w:before="0" w:beforeAutospacing="0" w:after="0" w:afterAutospacing="0"/>
              <w:jc w:val="both"/>
              <w:rPr>
                <w:rFonts w:ascii="Arial" w:hAnsi="Arial" w:cs="Arial"/>
                <w:b/>
                <w:bCs/>
                <w:sz w:val="18"/>
                <w:szCs w:val="18"/>
              </w:rPr>
            </w:pPr>
            <w:r w:rsidRPr="005C1DB9">
              <w:rPr>
                <w:rFonts w:ascii="Arial" w:hAnsi="Arial" w:cs="Arial"/>
                <w:sz w:val="18"/>
                <w:szCs w:val="18"/>
              </w:rPr>
              <w:t>Baseline TIFF 6.0</w:t>
            </w:r>
          </w:p>
        </w:tc>
      </w:tr>
    </w:tbl>
    <w:p w14:paraId="15CB45A0" w14:textId="1E3A73A4" w:rsidR="00183503" w:rsidRPr="005C1DB9" w:rsidRDefault="004F269C" w:rsidP="00B46419">
      <w:pPr>
        <w:pStyle w:val="Caption"/>
        <w:jc w:val="center"/>
        <w:rPr>
          <w:rFonts w:cs="Arial"/>
          <w:i/>
          <w:color w:val="FF0000"/>
        </w:rPr>
      </w:pPr>
      <w:r>
        <w:t xml:space="preserve">Table </w:t>
      </w:r>
      <w:r>
        <w:fldChar w:fldCharType="begin"/>
      </w:r>
      <w:r>
        <w:instrText xml:space="preserve"> SEQ Table \* ARABIC </w:instrText>
      </w:r>
      <w:r>
        <w:fldChar w:fldCharType="separate"/>
      </w:r>
      <w:r w:rsidR="00F72996">
        <w:rPr>
          <w:noProof/>
        </w:rPr>
        <w:t>3</w:t>
      </w:r>
      <w:r>
        <w:fldChar w:fldCharType="end"/>
      </w:r>
      <w:r>
        <w:t xml:space="preserve"> - Support file extensions</w:t>
      </w:r>
    </w:p>
    <w:p w14:paraId="323ACD10" w14:textId="77777777" w:rsidR="00183503" w:rsidRPr="005C1DB9" w:rsidRDefault="00183503" w:rsidP="00C53B69">
      <w:pPr>
        <w:pStyle w:val="NormalWeb"/>
        <w:spacing w:before="0" w:beforeAutospacing="0" w:after="0" w:afterAutospacing="0"/>
        <w:jc w:val="both"/>
        <w:rPr>
          <w:rFonts w:ascii="Arial" w:hAnsi="Arial" w:cs="Arial"/>
          <w:i/>
          <w:color w:val="FF0000"/>
          <w:sz w:val="20"/>
          <w:szCs w:val="20"/>
        </w:rPr>
      </w:pPr>
    </w:p>
    <w:p w14:paraId="14D9B2A9" w14:textId="77777777" w:rsidR="00183503" w:rsidRPr="005C1DB9" w:rsidRDefault="00183503" w:rsidP="00C53B69">
      <w:pPr>
        <w:pStyle w:val="Heading3"/>
        <w:jc w:val="both"/>
      </w:pPr>
      <w:bookmarkStart w:id="386" w:name="_Toc225648345"/>
      <w:bookmarkStart w:id="387" w:name="_Toc225065202"/>
      <w:bookmarkStart w:id="388" w:name="_Toc226430998"/>
      <w:bookmarkStart w:id="389" w:name="_Toc439685314"/>
      <w:r w:rsidRPr="005C1DB9">
        <w:t>Support File Naming</w:t>
      </w:r>
      <w:bookmarkEnd w:id="386"/>
      <w:bookmarkEnd w:id="387"/>
      <w:bookmarkEnd w:id="388"/>
      <w:bookmarkEnd w:id="389"/>
    </w:p>
    <w:p w14:paraId="7EA7BAAF" w14:textId="5CA13F60" w:rsidR="00183503" w:rsidRPr="005C1DB9" w:rsidRDefault="00183503" w:rsidP="00C53B69">
      <w:r w:rsidRPr="005C1DB9">
        <w:t xml:space="preserve">All support files </w:t>
      </w:r>
      <w:r w:rsidR="00DA1AB7">
        <w:t>must</w:t>
      </w:r>
      <w:r w:rsidRPr="005C1DB9">
        <w:t xml:space="preserve"> have unique </w:t>
      </w:r>
      <w:r w:rsidR="00715521">
        <w:t xml:space="preserve">universal </w:t>
      </w:r>
      <w:r w:rsidRPr="005C1DB9">
        <w:t>file identifiers. The file identifier of support information should not be used to describe the physical content of the file. The support file metadata that accompanies the file will inform the user of the name and purpose of the file (</w:t>
      </w:r>
      <w:r w:rsidR="00DC5B5A">
        <w:rPr>
          <w:rFonts w:hint="eastAsia"/>
        </w:rPr>
        <w:t>That is</w:t>
      </w:r>
      <w:r w:rsidRPr="005C1DB9">
        <w:t xml:space="preserve"> new, replacement and deletion). </w:t>
      </w:r>
    </w:p>
    <w:p w14:paraId="03B1BBBF" w14:textId="77777777" w:rsidR="00183503" w:rsidRPr="005C1DB9" w:rsidRDefault="00183503" w:rsidP="00C53B69">
      <w:pPr>
        <w:autoSpaceDE w:val="0"/>
        <w:autoSpaceDN w:val="0"/>
        <w:adjustRightInd w:val="0"/>
        <w:spacing w:after="0" w:line="240" w:lineRule="auto"/>
        <w:rPr>
          <w:rFonts w:eastAsia="Times New Roman" w:cs="Arial"/>
          <w:lang w:eastAsia="en-US"/>
        </w:rPr>
      </w:pPr>
      <w:r w:rsidRPr="005C1DB9">
        <w:rPr>
          <w:rFonts w:eastAsia="Times New Roman" w:cs="Arial"/>
          <w:lang w:eastAsia="en-US"/>
        </w:rPr>
        <w:t>In this encoding the support files are named according to the specifications given below:</w:t>
      </w:r>
    </w:p>
    <w:p w14:paraId="547C3EB7" w14:textId="77777777" w:rsidR="00183503" w:rsidRPr="005C1DB9" w:rsidRDefault="00183503" w:rsidP="00C53B69">
      <w:pPr>
        <w:autoSpaceDE w:val="0"/>
        <w:autoSpaceDN w:val="0"/>
        <w:adjustRightInd w:val="0"/>
        <w:spacing w:after="0" w:line="240" w:lineRule="auto"/>
        <w:rPr>
          <w:rFonts w:eastAsia="Times New Roman" w:cs="Arial"/>
          <w:lang w:eastAsia="en-US"/>
        </w:rPr>
      </w:pPr>
    </w:p>
    <w:p w14:paraId="3D7ED264" w14:textId="77777777" w:rsidR="00FB54AB" w:rsidRPr="005C1DB9" w:rsidRDefault="00FB54AB" w:rsidP="00C53B69">
      <w:pPr>
        <w:autoSpaceDE w:val="0"/>
        <w:autoSpaceDN w:val="0"/>
        <w:adjustRightInd w:val="0"/>
        <w:spacing w:after="0" w:line="240" w:lineRule="auto"/>
        <w:rPr>
          <w:rFonts w:eastAsia="Times New Roman" w:cs="Arial"/>
          <w:lang w:eastAsia="en-US"/>
        </w:rPr>
      </w:pPr>
      <w:r w:rsidRPr="005C1DB9">
        <w:rPr>
          <w:rFonts w:eastAsia="Times New Roman" w:cs="Arial"/>
          <w:lang w:eastAsia="en-US"/>
        </w:rPr>
        <w:t>CCXXXXXXXX.EEE</w:t>
      </w:r>
    </w:p>
    <w:p w14:paraId="455A0CFC" w14:textId="77777777" w:rsidR="00FB54AB" w:rsidRPr="005C1DB9" w:rsidRDefault="00FB54AB" w:rsidP="00C53B69">
      <w:pPr>
        <w:autoSpaceDE w:val="0"/>
        <w:autoSpaceDN w:val="0"/>
        <w:adjustRightInd w:val="0"/>
        <w:spacing w:after="0" w:line="240" w:lineRule="auto"/>
        <w:rPr>
          <w:rFonts w:eastAsia="Times New Roman" w:cs="Arial"/>
          <w:lang w:eastAsia="en-US"/>
        </w:rPr>
      </w:pPr>
    </w:p>
    <w:p w14:paraId="2AB10467" w14:textId="77777777" w:rsidR="00FB54AB" w:rsidRPr="005C1DB9" w:rsidRDefault="00FB54AB" w:rsidP="00C53B69">
      <w:pPr>
        <w:autoSpaceDE w:val="0"/>
        <w:autoSpaceDN w:val="0"/>
        <w:adjustRightInd w:val="0"/>
        <w:spacing w:after="0" w:line="240" w:lineRule="auto"/>
        <w:rPr>
          <w:rFonts w:eastAsia="Times New Roman" w:cs="Arial"/>
          <w:lang w:eastAsia="en-US"/>
        </w:rPr>
      </w:pPr>
      <w:r w:rsidRPr="005C1DB9">
        <w:rPr>
          <w:rFonts w:eastAsia="Times New Roman" w:cs="Arial"/>
          <w:lang w:eastAsia="en-US"/>
        </w:rPr>
        <w:t>The main part forms an identifier where:</w:t>
      </w:r>
    </w:p>
    <w:p w14:paraId="6402A9A0" w14:textId="059AFFC4" w:rsidR="00FB54AB" w:rsidRPr="005C1DB9" w:rsidRDefault="00FB54AB" w:rsidP="00D21EB0">
      <w:pPr>
        <w:numPr>
          <w:ilvl w:val="0"/>
          <w:numId w:val="13"/>
        </w:numPr>
        <w:autoSpaceDE w:val="0"/>
        <w:autoSpaceDN w:val="0"/>
        <w:adjustRightInd w:val="0"/>
        <w:spacing w:after="0" w:line="240" w:lineRule="auto"/>
        <w:rPr>
          <w:rFonts w:eastAsia="Times New Roman" w:cs="Arial"/>
          <w:lang w:eastAsia="en-US"/>
        </w:rPr>
      </w:pPr>
      <w:r w:rsidRPr="005C1DB9">
        <w:rPr>
          <w:rFonts w:eastAsia="Times New Roman" w:cs="Arial"/>
          <w:lang w:eastAsia="en-US"/>
        </w:rPr>
        <w:t>the first two characte</w:t>
      </w:r>
      <w:r w:rsidR="00B46419">
        <w:rPr>
          <w:rFonts w:eastAsia="Times New Roman" w:cs="Arial"/>
          <w:lang w:eastAsia="en-US"/>
        </w:rPr>
        <w:t>rs identify the issuing agency (mandatory)</w:t>
      </w:r>
    </w:p>
    <w:p w14:paraId="55324088" w14:textId="0B87CEB6" w:rsidR="00FB54AB" w:rsidRPr="005C1DB9" w:rsidRDefault="00FB54AB" w:rsidP="00D21EB0">
      <w:pPr>
        <w:numPr>
          <w:ilvl w:val="0"/>
          <w:numId w:val="13"/>
        </w:numPr>
        <w:autoSpaceDE w:val="0"/>
        <w:autoSpaceDN w:val="0"/>
        <w:adjustRightInd w:val="0"/>
        <w:spacing w:after="0" w:line="240" w:lineRule="auto"/>
      </w:pPr>
      <w:proofErr w:type="gramStart"/>
      <w:r w:rsidRPr="005C1DB9">
        <w:rPr>
          <w:rFonts w:eastAsia="Times New Roman" w:cs="Arial"/>
          <w:lang w:eastAsia="en-US"/>
        </w:rPr>
        <w:t>the</w:t>
      </w:r>
      <w:proofErr w:type="gramEnd"/>
      <w:r w:rsidRPr="005C1DB9">
        <w:rPr>
          <w:rFonts w:eastAsia="Times New Roman" w:cs="Arial"/>
          <w:lang w:eastAsia="en-US"/>
        </w:rPr>
        <w:t xml:space="preserve"> third to tenth characters can be used in any way by the </w:t>
      </w:r>
      <w:r w:rsidRPr="005C1DB9">
        <w:rPr>
          <w:lang w:eastAsia="en-US"/>
        </w:rPr>
        <w:t xml:space="preserve">producer to provide the unique file name. The following characters are allowed in the </w:t>
      </w:r>
      <w:r w:rsidR="00544820">
        <w:rPr>
          <w:lang w:eastAsia="en-US"/>
        </w:rPr>
        <w:t>support file</w:t>
      </w:r>
      <w:r w:rsidRPr="005C1DB9">
        <w:rPr>
          <w:lang w:eastAsia="en-US"/>
        </w:rPr>
        <w:t xml:space="preserve"> name, A to Z, 0 to 9</w:t>
      </w:r>
      <w:r w:rsidRPr="005C1DB9">
        <w:t xml:space="preserve"> and the s</w:t>
      </w:r>
      <w:r w:rsidR="00B46419">
        <w:t>pecial character _ (underscore)</w:t>
      </w:r>
    </w:p>
    <w:p w14:paraId="03E28058" w14:textId="77777777" w:rsidR="00FB54AB" w:rsidRDefault="00FB54AB" w:rsidP="00D21EB0">
      <w:pPr>
        <w:numPr>
          <w:ilvl w:val="0"/>
          <w:numId w:val="13"/>
        </w:numPr>
        <w:autoSpaceDE w:val="0"/>
        <w:autoSpaceDN w:val="0"/>
        <w:adjustRightInd w:val="0"/>
        <w:spacing w:after="0" w:line="240" w:lineRule="auto"/>
      </w:pPr>
      <w:r w:rsidRPr="005C1DB9">
        <w:rPr>
          <w:lang w:eastAsia="en-US"/>
        </w:rPr>
        <w:t xml:space="preserve">.EEE – support file extension. </w:t>
      </w:r>
      <w:r w:rsidR="004E5CB6">
        <w:rPr>
          <w:lang w:eastAsia="en-US"/>
        </w:rPr>
        <w:t>(TXT, HTM, XML or TIF)</w:t>
      </w:r>
    </w:p>
    <w:p w14:paraId="0E3C4C64" w14:textId="4F529766" w:rsidR="00B46419" w:rsidRDefault="00B46419" w:rsidP="00B46419">
      <w:pPr>
        <w:numPr>
          <w:ilvl w:val="0"/>
          <w:numId w:val="13"/>
        </w:numPr>
        <w:autoSpaceDE w:val="0"/>
        <w:autoSpaceDN w:val="0"/>
        <w:adjustRightInd w:val="0"/>
        <w:spacing w:after="0" w:line="240" w:lineRule="auto"/>
      </w:pPr>
      <w:r>
        <w:rPr>
          <w:lang w:eastAsia="en-US"/>
        </w:rPr>
        <w:t>the maximum number of characters is ten</w:t>
      </w:r>
    </w:p>
    <w:p w14:paraId="5CA70373" w14:textId="77777777" w:rsidR="00B46419" w:rsidRPr="005C1DB9" w:rsidRDefault="00B46419" w:rsidP="00B46419">
      <w:pPr>
        <w:autoSpaceDE w:val="0"/>
        <w:autoSpaceDN w:val="0"/>
        <w:adjustRightInd w:val="0"/>
        <w:spacing w:after="0" w:line="240" w:lineRule="auto"/>
      </w:pPr>
    </w:p>
    <w:p w14:paraId="236268C4" w14:textId="77777777" w:rsidR="00183503" w:rsidRPr="005C1DB9" w:rsidRDefault="00183503" w:rsidP="00C53B69">
      <w:pPr>
        <w:autoSpaceDE w:val="0"/>
        <w:autoSpaceDN w:val="0"/>
        <w:adjustRightInd w:val="0"/>
        <w:spacing w:after="0" w:line="240" w:lineRule="auto"/>
      </w:pPr>
    </w:p>
    <w:p w14:paraId="1159F4E8" w14:textId="77777777" w:rsidR="00FB54AB" w:rsidRPr="00BE7E1B" w:rsidRDefault="00FB54AB" w:rsidP="00C53B69">
      <w:pPr>
        <w:pStyle w:val="Heading3"/>
        <w:jc w:val="both"/>
        <w:rPr>
          <w:lang w:eastAsia="en-US"/>
        </w:rPr>
      </w:pPr>
      <w:bookmarkStart w:id="390" w:name="_Toc439685315"/>
      <w:r w:rsidRPr="005C1DB9">
        <w:rPr>
          <w:lang w:eastAsia="en-US"/>
        </w:rPr>
        <w:t>Support File Management</w:t>
      </w:r>
      <w:bookmarkEnd w:id="390"/>
    </w:p>
    <w:p w14:paraId="1FA93F8B" w14:textId="3AF77CE1" w:rsidR="00E21DD1" w:rsidRDefault="00E21DD1" w:rsidP="00292FF6">
      <w:pPr>
        <w:autoSpaceDE w:val="0"/>
        <w:autoSpaceDN w:val="0"/>
        <w:adjustRightInd w:val="0"/>
        <w:spacing w:after="0" w:line="240" w:lineRule="auto"/>
        <w:rPr>
          <w:rFonts w:cs="Arial"/>
          <w:color w:val="FF0000"/>
          <w:lang w:eastAsia="en-US"/>
        </w:rPr>
      </w:pPr>
      <w:r w:rsidRPr="00E21DD1">
        <w:rPr>
          <w:rFonts w:cs="Arial"/>
          <w:color w:val="FF0000"/>
          <w:lang w:eastAsia="en-US"/>
        </w:rPr>
        <w:t xml:space="preserve">&lt;&lt;NOTE:  Open Action to revise this section from </w:t>
      </w:r>
      <w:proofErr w:type="spellStart"/>
      <w:r w:rsidRPr="00E21DD1">
        <w:rPr>
          <w:rFonts w:cs="Arial"/>
          <w:color w:val="FF0000"/>
          <w:lang w:eastAsia="en-US"/>
        </w:rPr>
        <w:t>Primar</w:t>
      </w:r>
      <w:proofErr w:type="spellEnd"/>
      <w:r w:rsidRPr="00E21DD1">
        <w:rPr>
          <w:rFonts w:cs="Arial"/>
          <w:color w:val="FF0000"/>
          <w:lang w:eastAsia="en-US"/>
        </w:rPr>
        <w:t xml:space="preserve"> and IC-ENC)&gt;&gt;</w:t>
      </w:r>
    </w:p>
    <w:p w14:paraId="437EA538" w14:textId="77777777" w:rsidR="00E21DD1" w:rsidRPr="00E21DD1" w:rsidRDefault="00E21DD1" w:rsidP="00292FF6">
      <w:pPr>
        <w:autoSpaceDE w:val="0"/>
        <w:autoSpaceDN w:val="0"/>
        <w:adjustRightInd w:val="0"/>
        <w:spacing w:after="0" w:line="240" w:lineRule="auto"/>
        <w:rPr>
          <w:rFonts w:cs="Arial"/>
          <w:color w:val="FF0000"/>
          <w:lang w:eastAsia="en-US"/>
        </w:rPr>
      </w:pPr>
    </w:p>
    <w:p w14:paraId="279372D5" w14:textId="2F9CF455" w:rsidR="00A33CE0" w:rsidRDefault="00A33CE0" w:rsidP="00292FF6">
      <w:pPr>
        <w:autoSpaceDE w:val="0"/>
        <w:autoSpaceDN w:val="0"/>
        <w:adjustRightInd w:val="0"/>
        <w:spacing w:after="0" w:line="240" w:lineRule="auto"/>
        <w:rPr>
          <w:rFonts w:cs="Arial"/>
          <w:lang w:eastAsia="en-US"/>
        </w:rPr>
      </w:pPr>
      <w:r>
        <w:rPr>
          <w:rFonts w:cs="Arial"/>
          <w:lang w:eastAsia="en-US"/>
        </w:rPr>
        <w:t>When a support file is created or a subsequent version is issued it must carry its own issue date and be supported with a digital signature which authenticates it against the producer’s public key included in the exchange set metadata.</w:t>
      </w:r>
    </w:p>
    <w:p w14:paraId="5EA91391" w14:textId="77777777" w:rsidR="00A33CE0" w:rsidRDefault="00A33CE0" w:rsidP="00292FF6">
      <w:pPr>
        <w:autoSpaceDE w:val="0"/>
        <w:autoSpaceDN w:val="0"/>
        <w:adjustRightInd w:val="0"/>
        <w:spacing w:after="0" w:line="240" w:lineRule="auto"/>
        <w:rPr>
          <w:rFonts w:cs="Arial"/>
          <w:lang w:eastAsia="en-US"/>
        </w:rPr>
      </w:pPr>
    </w:p>
    <w:p w14:paraId="1DEA7B3A" w14:textId="1A8E9F6E" w:rsidR="00210A7B" w:rsidRDefault="00210A7B" w:rsidP="00292FF6">
      <w:pPr>
        <w:autoSpaceDE w:val="0"/>
        <w:autoSpaceDN w:val="0"/>
        <w:adjustRightInd w:val="0"/>
        <w:spacing w:after="0" w:line="240" w:lineRule="auto"/>
        <w:rPr>
          <w:rFonts w:eastAsia="Times New Roman" w:cs="Arial"/>
          <w:lang w:eastAsia="en-US"/>
        </w:rPr>
      </w:pPr>
      <w:r>
        <w:rPr>
          <w:rFonts w:cs="Arial"/>
          <w:lang w:eastAsia="en-US"/>
        </w:rPr>
        <w:t xml:space="preserve">The type of support file is indicated in the “purpose” field of the discovery metadata.  Support files carrying the “deletion” flag </w:t>
      </w:r>
      <w:r w:rsidR="00B46419">
        <w:rPr>
          <w:rFonts w:cs="Arial"/>
          <w:lang w:eastAsia="en-US"/>
        </w:rPr>
        <w:t>must be</w:t>
      </w:r>
      <w:r>
        <w:rPr>
          <w:rFonts w:cs="Arial"/>
          <w:lang w:eastAsia="en-US"/>
        </w:rPr>
        <w:t xml:space="preserve"> removed from the </w:t>
      </w:r>
      <w:r w:rsidR="00B46419">
        <w:rPr>
          <w:rFonts w:cs="Arial"/>
          <w:lang w:eastAsia="en-US"/>
        </w:rPr>
        <w:t>system</w:t>
      </w:r>
      <w:r>
        <w:rPr>
          <w:rFonts w:cs="Arial"/>
          <w:lang w:eastAsia="en-US"/>
        </w:rPr>
        <w:t xml:space="preserve">.  </w:t>
      </w:r>
      <w:r w:rsidRPr="00210A7B">
        <w:rPr>
          <w:rFonts w:eastAsia="Times New Roman" w:cs="Arial"/>
          <w:lang w:eastAsia="en-US"/>
        </w:rPr>
        <w:t xml:space="preserve">When a feature pointing to a text, picture or application file is deleted or updated so that it no longer references the file, the </w:t>
      </w:r>
      <w:r w:rsidR="00B46419">
        <w:rPr>
          <w:rFonts w:eastAsia="Times New Roman" w:cs="Arial"/>
          <w:lang w:eastAsia="en-US"/>
        </w:rPr>
        <w:t>system</w:t>
      </w:r>
      <w:r w:rsidRPr="00210A7B">
        <w:rPr>
          <w:rFonts w:eastAsia="Times New Roman" w:cs="Arial"/>
          <w:lang w:eastAsia="en-US"/>
        </w:rPr>
        <w:t xml:space="preserve"> software </w:t>
      </w:r>
      <w:r w:rsidR="00A21D36" w:rsidRPr="009718F9">
        <w:rPr>
          <w:rFonts w:eastAsia="Times New Roman" w:cs="Arial"/>
          <w:lang w:eastAsia="en-US"/>
        </w:rPr>
        <w:t>must</w:t>
      </w:r>
      <w:r w:rsidR="00A21D36">
        <w:rPr>
          <w:rFonts w:eastAsia="Times New Roman" w:cs="Arial"/>
          <w:color w:val="FF0000"/>
          <w:lang w:eastAsia="en-US"/>
        </w:rPr>
        <w:t xml:space="preserve"> </w:t>
      </w:r>
      <w:r w:rsidRPr="00210A7B">
        <w:rPr>
          <w:rFonts w:eastAsia="Times New Roman" w:cs="Arial"/>
          <w:lang w:eastAsia="en-US"/>
        </w:rPr>
        <w:t xml:space="preserve">check to see whether any other feature referenced the same file, before that file is deleted. </w:t>
      </w:r>
    </w:p>
    <w:p w14:paraId="478617F7" w14:textId="77777777" w:rsidR="00292FF6" w:rsidRDefault="00292FF6" w:rsidP="00292FF6">
      <w:pPr>
        <w:autoSpaceDE w:val="0"/>
        <w:autoSpaceDN w:val="0"/>
        <w:adjustRightInd w:val="0"/>
        <w:spacing w:after="0" w:line="240" w:lineRule="auto"/>
        <w:rPr>
          <w:rFonts w:eastAsia="Times New Roman" w:cs="Arial"/>
          <w:lang w:eastAsia="en-US"/>
        </w:rPr>
      </w:pPr>
    </w:p>
    <w:p w14:paraId="589A7917" w14:textId="7C092971" w:rsidR="00B46419" w:rsidRDefault="00B46419" w:rsidP="00292FF6">
      <w:pPr>
        <w:autoSpaceDE w:val="0"/>
        <w:autoSpaceDN w:val="0"/>
        <w:adjustRightInd w:val="0"/>
        <w:spacing w:after="0" w:line="240" w:lineRule="auto"/>
        <w:rPr>
          <w:rFonts w:eastAsia="Times New Roman" w:cs="Arial"/>
          <w:lang w:eastAsia="en-US"/>
        </w:rPr>
      </w:pPr>
      <w:r>
        <w:rPr>
          <w:rFonts w:eastAsia="Times New Roman" w:cs="Arial"/>
          <w:lang w:eastAsia="en-US"/>
        </w:rPr>
        <w:t>Each support file must be used only once in the exchange set.</w:t>
      </w:r>
    </w:p>
    <w:p w14:paraId="3F7B661C" w14:textId="77777777" w:rsidR="00B46419" w:rsidRPr="00292FF6" w:rsidRDefault="00B46419" w:rsidP="00292FF6">
      <w:pPr>
        <w:autoSpaceDE w:val="0"/>
        <w:autoSpaceDN w:val="0"/>
        <w:adjustRightInd w:val="0"/>
        <w:spacing w:after="0" w:line="240" w:lineRule="auto"/>
        <w:rPr>
          <w:rFonts w:eastAsia="Times New Roman" w:cs="Arial"/>
          <w:lang w:eastAsia="en-US"/>
        </w:rPr>
      </w:pPr>
    </w:p>
    <w:p w14:paraId="7E524BE6" w14:textId="77777777" w:rsidR="00437F4B" w:rsidRPr="00BE7E1B" w:rsidRDefault="00210A7B" w:rsidP="00C53B69">
      <w:pPr>
        <w:rPr>
          <w:rFonts w:cs="Arial"/>
          <w:lang w:eastAsia="en-US"/>
        </w:rPr>
      </w:pPr>
      <w:r>
        <w:rPr>
          <w:rFonts w:cs="Arial"/>
          <w:lang w:eastAsia="en-US"/>
        </w:rPr>
        <w:t xml:space="preserve">Support files should be stored in </w:t>
      </w:r>
      <w:r w:rsidR="00BE7E1B">
        <w:rPr>
          <w:rFonts w:cs="Arial"/>
          <w:lang w:eastAsia="en-US"/>
        </w:rPr>
        <w:t>a</w:t>
      </w:r>
      <w:r>
        <w:rPr>
          <w:rFonts w:cs="Arial"/>
          <w:lang w:eastAsia="en-US"/>
        </w:rPr>
        <w:t xml:space="preserve"> separate folder within the exchange set</w:t>
      </w:r>
      <w:r w:rsidR="00BE7E1B">
        <w:rPr>
          <w:rFonts w:cs="Arial"/>
          <w:lang w:eastAsia="en-US"/>
        </w:rPr>
        <w:t xml:space="preserve">.  </w:t>
      </w:r>
    </w:p>
    <w:p w14:paraId="3636A959" w14:textId="77777777" w:rsidR="00E83228" w:rsidRPr="005C1DB9" w:rsidRDefault="00E83228" w:rsidP="00C53B69">
      <w:pPr>
        <w:pStyle w:val="Heading2"/>
        <w:rPr>
          <w:lang w:eastAsia="en-US"/>
        </w:rPr>
      </w:pPr>
      <w:bookmarkStart w:id="391" w:name="_Toc439685316"/>
      <w:r w:rsidRPr="005C1DB9">
        <w:rPr>
          <w:lang w:eastAsia="en-US"/>
        </w:rPr>
        <w:t>Exchange Catalogue</w:t>
      </w:r>
      <w:bookmarkEnd w:id="391"/>
    </w:p>
    <w:p w14:paraId="6A0B794C" w14:textId="02296E56" w:rsidR="00982DCD" w:rsidRDefault="0053719B" w:rsidP="00292FF6">
      <w:pPr>
        <w:autoSpaceDE w:val="0"/>
        <w:autoSpaceDN w:val="0"/>
        <w:adjustRightInd w:val="0"/>
        <w:spacing w:after="0" w:line="240" w:lineRule="auto"/>
        <w:rPr>
          <w:rFonts w:eastAsia="Times New Roman" w:cs="Arial"/>
          <w:lang w:eastAsia="en-US"/>
        </w:rPr>
      </w:pPr>
      <w:r w:rsidRPr="005C1DB9">
        <w:rPr>
          <w:rFonts w:eastAsia="Times New Roman" w:cs="Arial"/>
          <w:bCs/>
          <w:lang w:eastAsia="en-US"/>
        </w:rPr>
        <w:t xml:space="preserve">The exchange catalogue acts as the table of contents for the exchange set. </w:t>
      </w:r>
      <w:r w:rsidR="00685918" w:rsidRPr="005C1DB9">
        <w:rPr>
          <w:rFonts w:eastAsia="Times New Roman" w:cs="Arial"/>
          <w:lang w:eastAsia="en-US"/>
        </w:rPr>
        <w:t xml:space="preserve">The catalogue file of the exchange set must be named </w:t>
      </w:r>
      <w:r w:rsidR="00B46419">
        <w:rPr>
          <w:rFonts w:eastAsia="Times New Roman" w:cs="Arial"/>
          <w:lang w:eastAsia="en-US"/>
        </w:rPr>
        <w:t>S101ed1.CAT</w:t>
      </w:r>
      <w:r w:rsidR="00685918" w:rsidRPr="005C1DB9">
        <w:rPr>
          <w:rFonts w:eastAsia="Times New Roman" w:cs="Arial"/>
          <w:lang w:eastAsia="en-US"/>
        </w:rPr>
        <w:t xml:space="preserve">. No other file in the exchange set may be named </w:t>
      </w:r>
      <w:r w:rsidR="00B46419">
        <w:rPr>
          <w:rFonts w:eastAsia="Times New Roman" w:cs="Arial"/>
          <w:lang w:eastAsia="en-US"/>
        </w:rPr>
        <w:t>S101ed1.CAT</w:t>
      </w:r>
      <w:r w:rsidR="00685918" w:rsidRPr="005C1DB9">
        <w:rPr>
          <w:rFonts w:eastAsia="Times New Roman" w:cs="Arial"/>
          <w:lang w:eastAsia="en-US"/>
        </w:rPr>
        <w:t>.</w:t>
      </w:r>
      <w:r w:rsidR="00A318B0" w:rsidRPr="005C1DB9">
        <w:rPr>
          <w:rFonts w:eastAsia="Times New Roman" w:cs="Arial"/>
          <w:lang w:eastAsia="en-US"/>
        </w:rPr>
        <w:t xml:space="preserve">  The contents of the exchange catal</w:t>
      </w:r>
      <w:r w:rsidR="00BE7E1B">
        <w:rPr>
          <w:rFonts w:eastAsia="Times New Roman" w:cs="Arial"/>
          <w:lang w:eastAsia="en-US"/>
        </w:rPr>
        <w:t>ogue are described in Clause 12.</w:t>
      </w:r>
      <w:bookmarkEnd w:id="373"/>
      <w:bookmarkEnd w:id="374"/>
    </w:p>
    <w:p w14:paraId="55393AC4" w14:textId="77777777" w:rsidR="00292FF6" w:rsidRPr="00292FF6" w:rsidRDefault="00292FF6" w:rsidP="00292FF6">
      <w:pPr>
        <w:autoSpaceDE w:val="0"/>
        <w:autoSpaceDN w:val="0"/>
        <w:adjustRightInd w:val="0"/>
        <w:spacing w:after="0" w:line="240" w:lineRule="auto"/>
        <w:rPr>
          <w:rFonts w:eastAsia="Times New Roman" w:cs="Arial"/>
          <w:lang w:eastAsia="en-US"/>
        </w:rPr>
      </w:pPr>
    </w:p>
    <w:p w14:paraId="0F904919" w14:textId="1684BB72" w:rsidR="007A3DD6" w:rsidRPr="00F759EE" w:rsidRDefault="007A3DD6" w:rsidP="00C53B69">
      <w:pPr>
        <w:pStyle w:val="Heading2"/>
      </w:pPr>
      <w:bookmarkStart w:id="392" w:name="_Toc439685317"/>
      <w:r>
        <w:t>Data</w:t>
      </w:r>
      <w:r w:rsidRPr="00F759EE">
        <w:t xml:space="preserve"> integrity</w:t>
      </w:r>
      <w:r>
        <w:t xml:space="preserve"> </w:t>
      </w:r>
      <w:r w:rsidR="00A33CE0">
        <w:t>and encryption</w:t>
      </w:r>
      <w:bookmarkEnd w:id="392"/>
    </w:p>
    <w:p w14:paraId="2D50FA08" w14:textId="77777777" w:rsidR="007A3DD6" w:rsidRPr="008233BF" w:rsidRDefault="007A3DD6" w:rsidP="00C53B69">
      <w:pPr>
        <w:pStyle w:val="Heading3"/>
        <w:jc w:val="both"/>
      </w:pPr>
      <w:bookmarkStart w:id="393" w:name="_Toc439685318"/>
      <w:r w:rsidRPr="008233BF">
        <w:t>ENC data integrity measures</w:t>
      </w:r>
      <w:bookmarkEnd w:id="393"/>
    </w:p>
    <w:p w14:paraId="56C9005A" w14:textId="21E5C9A4" w:rsidR="00A33CE0" w:rsidRDefault="00A33CE0" w:rsidP="00A33CE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t xml:space="preserve">Where there is a high impact on the integrity of data as a result of data corruption, such as to ENC data, there is a need for a mechanism within the ENC data itself to ensure it has not changed during transmission/delivery. The mechanism chosen for this assurance is a Digital Signature as defined by IHO S-63 edition 2.0 Part(C). File integrity checks are based on the Digital Signature Algorithm (DSA) as defined in the Federal Information Processing Standard FIPS 186-4. </w:t>
      </w:r>
    </w:p>
    <w:p w14:paraId="1694D65B" w14:textId="4CCD050E" w:rsidR="007A3DD6" w:rsidRDefault="00A33CE0" w:rsidP="00A33CE0">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lastRenderedPageBreak/>
        <w:t>S-101 discovery metadata includes a mandatory field for each included dataset file’s digital signature (both data and auxiliary files are included) called “</w:t>
      </w:r>
      <w:proofErr w:type="spellStart"/>
      <w:r>
        <w:t>digitalSignature</w:t>
      </w:r>
      <w:proofErr w:type="spellEnd"/>
      <w:r>
        <w:t>”. This contains a base64 encoding of the hexadecimal numbers comprising the digital signature itself. The content of these fields are defined, along with the algorithms for their calculation, in S-63 ed2.0 Part (C).  This also defines how chains of signatures may be defined. The digital signature uniquely authenticates the dataset content against the individual producer’s public key issued and authenticated by the IHO. The combination of the digital signature, the dataset file and the producer’s identity allows the end user to be assured of the origin of the ENC data.</w:t>
      </w:r>
    </w:p>
    <w:p w14:paraId="0684AEBC" w14:textId="369B4D87" w:rsidR="00231701" w:rsidRDefault="007A3DD6" w:rsidP="00A33CE0">
      <w:pPr>
        <w:pStyle w:val="Heading3"/>
        <w:jc w:val="both"/>
      </w:pPr>
      <w:bookmarkStart w:id="394" w:name="_Toc439685319"/>
      <w:r w:rsidRPr="0033412D">
        <w:rPr>
          <w:color w:val="000000"/>
        </w:rPr>
        <w:t>P</w:t>
      </w:r>
      <w:r w:rsidR="00A33CE0">
        <w:rPr>
          <w:color w:val="000000"/>
        </w:rPr>
        <w:t>roducer Identity and Authentication</w:t>
      </w:r>
      <w:bookmarkEnd w:id="394"/>
    </w:p>
    <w:p w14:paraId="7EF9FB85" w14:textId="599168B0" w:rsidR="00A33CE0" w:rsidRDefault="00A33CE0"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r w:rsidRPr="00A33CE0">
        <w:t xml:space="preserve">In order to produce a digital signature a producing agency must first have a certified identity as described in S-63 ed2.0 part (C). This describes how to define a public/private </w:t>
      </w:r>
      <w:proofErr w:type="spellStart"/>
      <w:r w:rsidRPr="00A33CE0">
        <w:t>keypair</w:t>
      </w:r>
      <w:proofErr w:type="spellEnd"/>
      <w:r w:rsidRPr="00A33CE0">
        <w:t xml:space="preserve"> specific to the producer and how a data producer or distributor is able to have their identity (as embodied in the public / private </w:t>
      </w:r>
      <w:proofErr w:type="spellStart"/>
      <w:r w:rsidRPr="00A33CE0">
        <w:t>keypair</w:t>
      </w:r>
      <w:proofErr w:type="spellEnd"/>
      <w:r w:rsidRPr="00A33CE0">
        <w:t>) certified by the IHO acting as the data protection scheme administrator.</w:t>
      </w:r>
    </w:p>
    <w:p w14:paraId="4D78A01E" w14:textId="710DE34D" w:rsidR="00A33CE0" w:rsidRDefault="00A33CE0" w:rsidP="00A33CE0">
      <w:pPr>
        <w:pStyle w:val="Heading3"/>
      </w:pPr>
      <w:bookmarkStart w:id="395" w:name="_Toc439685320"/>
      <w:r>
        <w:t>Digital Signatures and metadata</w:t>
      </w:r>
      <w:bookmarkEnd w:id="395"/>
    </w:p>
    <w:p w14:paraId="73D19915" w14:textId="5EA933FA" w:rsidR="00A33CE0" w:rsidRDefault="00A33CE0" w:rsidP="00A33CE0">
      <w:r>
        <w:t>In addition to the metadata included for each dataset file</w:t>
      </w:r>
      <w:r w:rsidR="004F269C">
        <w:t xml:space="preserve"> and</w:t>
      </w:r>
      <w:r>
        <w:t xml:space="preserve"> its digital signature, an exchange set must also provide a public key for every </w:t>
      </w:r>
      <w:r w:rsidR="004F269C">
        <w:t xml:space="preserve">dataset </w:t>
      </w:r>
      <w:r>
        <w:t xml:space="preserve">data producer included within the </w:t>
      </w:r>
      <w:r w:rsidR="004F269C">
        <w:t>Exchange Set</w:t>
      </w:r>
      <w:r>
        <w:t>. The public key is termed “public” because its existence is not kept confidential. Each producer’s public key is included in a “</w:t>
      </w:r>
      <w:proofErr w:type="spellStart"/>
      <w:r>
        <w:t>publicKeys</w:t>
      </w:r>
      <w:proofErr w:type="spellEnd"/>
      <w:r>
        <w:t xml:space="preserve">” field within the exchange set. These keys are referred to by the digital signature. </w:t>
      </w:r>
    </w:p>
    <w:p w14:paraId="457F4453" w14:textId="77777777" w:rsidR="004F269C" w:rsidRDefault="00A33CE0" w:rsidP="00A33CE0">
      <w:r>
        <w:t>Authentication is done in two stages</w:t>
      </w:r>
      <w:r w:rsidR="004F269C">
        <w:t>:</w:t>
      </w:r>
    </w:p>
    <w:p w14:paraId="044793A1" w14:textId="74C92D37" w:rsidR="004F269C" w:rsidRDefault="004F269C" w:rsidP="00A33CE0">
      <w:r>
        <w:t>1.</w:t>
      </w:r>
      <w:r w:rsidR="00A33CE0">
        <w:t xml:space="preserve"> </w:t>
      </w:r>
      <w:r w:rsidR="00276D7D">
        <w:t>Verifying</w:t>
      </w:r>
      <w:r w:rsidR="00A33CE0">
        <w:t xml:space="preserve"> that the public key </w:t>
      </w:r>
      <w:r w:rsidR="00276D7D">
        <w:t>information included</w:t>
      </w:r>
      <w:r w:rsidR="00A33CE0">
        <w:t xml:space="preserve"> in the exchange set validates correctly against the IHO’s root level certificate </w:t>
      </w:r>
    </w:p>
    <w:p w14:paraId="27A381A8" w14:textId="10F5A0FB" w:rsidR="00A33CE0" w:rsidRDefault="004F269C" w:rsidP="00A33CE0">
      <w:r>
        <w:t>2.</w:t>
      </w:r>
      <w:r w:rsidR="00A33CE0">
        <w:t xml:space="preserve"> Verifying that the exchange set ENC data has not changed and the file based digital signatures are valid against the producer’s public key. The IHO’s root certificate (certifying the IHOs identity) should be held externally on the implementing system and is not part of the dataset metadata.</w:t>
      </w:r>
    </w:p>
    <w:p w14:paraId="48F3534A" w14:textId="77777777" w:rsidR="00A33CE0" w:rsidRDefault="00A33CE0" w:rsidP="00A33CE0"/>
    <w:p w14:paraId="2E784078" w14:textId="7A0FC532" w:rsidR="00A33CE0" w:rsidRDefault="00A33CE0" w:rsidP="00A33CE0">
      <w:pPr>
        <w:pStyle w:val="Heading3"/>
      </w:pPr>
      <w:bookmarkStart w:id="396" w:name="_Toc439685321"/>
      <w:r>
        <w:t>ENC data encryption</w:t>
      </w:r>
      <w:bookmarkEnd w:id="396"/>
    </w:p>
    <w:p w14:paraId="564E0F83" w14:textId="479D46AF" w:rsidR="00A33CE0" w:rsidRDefault="00A33CE0" w:rsidP="00A33CE0">
      <w:r w:rsidRPr="00A33CE0">
        <w:t>If data encr</w:t>
      </w:r>
      <w:r>
        <w:t>yption is required then it must</w:t>
      </w:r>
      <w:r w:rsidRPr="00A33CE0">
        <w:t xml:space="preserve"> be provided only by the mechanisms provided in IHO S-63 edition 2.0 </w:t>
      </w:r>
      <w:proofErr w:type="gramStart"/>
      <w:r w:rsidRPr="00A33CE0">
        <w:t>Part(</w:t>
      </w:r>
      <w:proofErr w:type="gramEnd"/>
      <w:r w:rsidRPr="00A33CE0">
        <w:t>A) – it is not mandatory. If it is used then the entire dataset file is encrypted using the Blowfish algorithm (as defined in S-63 edition 2.0) and is included in its encrypted form. IHO S-63 also allows dataset files to be compressed using the zip algorithm prior to encryption. This is dealt with in IHO S-63 as well (Part (A)).</w:t>
      </w:r>
    </w:p>
    <w:p w14:paraId="4A0D130A" w14:textId="77777777" w:rsidR="00A33CE0" w:rsidRPr="00A33CE0" w:rsidRDefault="00A33CE0" w:rsidP="00A33CE0">
      <w:pPr>
        <w:sectPr w:rsidR="00A33CE0" w:rsidRPr="00A33CE0" w:rsidSect="000231CB">
          <w:footerReference w:type="even" r:id="rId37"/>
          <w:footerReference w:type="default" r:id="rId38"/>
          <w:headerReference w:type="first" r:id="rId39"/>
          <w:footerReference w:type="first" r:id="rId40"/>
          <w:pgSz w:w="11906" w:h="16838"/>
          <w:pgMar w:top="1440" w:right="1400" w:bottom="1440" w:left="1418" w:header="709" w:footer="283" w:gutter="0"/>
          <w:cols w:space="720"/>
          <w:docGrid w:linePitch="272"/>
        </w:sectPr>
      </w:pPr>
    </w:p>
    <w:p w14:paraId="2B3014A6" w14:textId="77777777" w:rsidR="007A3DD6" w:rsidRDefault="007A3DD6" w:rsidP="00C53B6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pPr>
    </w:p>
    <w:p w14:paraId="6E95008A" w14:textId="77777777" w:rsidR="00B3315D" w:rsidRPr="008233BF" w:rsidRDefault="00B3315D" w:rsidP="00C53B69">
      <w:pPr>
        <w:pStyle w:val="Heading1"/>
      </w:pPr>
      <w:bookmarkStart w:id="399" w:name="_Toc225648311"/>
      <w:bookmarkStart w:id="400" w:name="_Toc225065168"/>
      <w:bookmarkStart w:id="401" w:name="_Toc439685322"/>
      <w:r w:rsidRPr="008233BF">
        <w:t>Metadata</w:t>
      </w:r>
      <w:bookmarkEnd w:id="399"/>
      <w:bookmarkEnd w:id="400"/>
      <w:bookmarkEnd w:id="401"/>
    </w:p>
    <w:p w14:paraId="65429EF9" w14:textId="77777777" w:rsidR="00780142" w:rsidRDefault="00780142" w:rsidP="00C53B69">
      <w:pPr>
        <w:pStyle w:val="Heading2"/>
      </w:pPr>
      <w:bookmarkStart w:id="402" w:name="_Toc439685323"/>
      <w:r>
        <w:t>Introduction</w:t>
      </w:r>
      <w:bookmarkEnd w:id="402"/>
    </w:p>
    <w:p w14:paraId="47D9A593" w14:textId="77777777" w:rsidR="00945799" w:rsidRPr="003C15DB" w:rsidRDefault="00945799" w:rsidP="00945799">
      <w:pPr>
        <w:rPr>
          <w:rFonts w:cs="Arial"/>
        </w:rPr>
      </w:pPr>
      <w:r w:rsidRPr="003C15DB">
        <w:rPr>
          <w:rFonts w:cs="Arial"/>
        </w:rPr>
        <w:t>For information exchange, there are several categories of metadata required: metadata about the overall exchange catalogue, metadata about each of the datasets contained in the catalogue, and metadata about the support files that make up the package.</w:t>
      </w:r>
    </w:p>
    <w:p w14:paraId="03B1E08F" w14:textId="77777777" w:rsidR="00945799" w:rsidRPr="003C15DB" w:rsidRDefault="00945799" w:rsidP="00945799">
      <w:pPr>
        <w:rPr>
          <w:lang w:eastAsia="de-DE"/>
        </w:rPr>
      </w:pPr>
      <w:r w:rsidRPr="003C15DB">
        <w:rPr>
          <w:lang w:eastAsia="de-DE"/>
        </w:rPr>
        <w:t>This clause defines the mandatory and optional metadata needed for S-101.  In some cases the metadata may be repeated in a national language.  If this is the case it is noted in the Remarks column.</w:t>
      </w:r>
    </w:p>
    <w:p w14:paraId="5A006D7E" w14:textId="5815E04D" w:rsidR="00945799" w:rsidRPr="003C15DB" w:rsidRDefault="00945799" w:rsidP="00945799">
      <w:pPr>
        <w:rPr>
          <w:rFonts w:cs="Arial"/>
        </w:rPr>
      </w:pPr>
      <w:r w:rsidRPr="003C15DB">
        <w:rPr>
          <w:rFonts w:cs="Arial"/>
        </w:rPr>
        <w:t>Figures 1</w:t>
      </w:r>
      <w:r w:rsidR="00544820">
        <w:rPr>
          <w:rFonts w:cs="Arial"/>
        </w:rPr>
        <w:t>8</w:t>
      </w:r>
      <w:r w:rsidR="001678A8" w:rsidRPr="003C15DB">
        <w:rPr>
          <w:rFonts w:cs="Arial"/>
        </w:rPr>
        <w:t xml:space="preserve"> to </w:t>
      </w:r>
      <w:r w:rsidR="00544820">
        <w:rPr>
          <w:rFonts w:cs="Arial"/>
        </w:rPr>
        <w:t>21</w:t>
      </w:r>
      <w:r w:rsidRPr="003C15DB">
        <w:rPr>
          <w:rFonts w:cs="Arial"/>
        </w:rPr>
        <w:t xml:space="preserve"> outline the overall concept of an S-101 exchange set for the interchange of geospatial data and its relevant metadata. Figure 1</w:t>
      </w:r>
      <w:r w:rsidR="00544820">
        <w:rPr>
          <w:rFonts w:cs="Arial"/>
        </w:rPr>
        <w:t>8</w:t>
      </w:r>
      <w:r w:rsidRPr="003C15DB">
        <w:rPr>
          <w:rFonts w:cs="Arial"/>
        </w:rPr>
        <w:t xml:space="preserve"> depicts the realization of the ISO 19139 classes which form the foundation of the exchange set</w:t>
      </w:r>
      <w:r w:rsidR="001678A8" w:rsidRPr="003C15DB">
        <w:rPr>
          <w:rFonts w:cs="Arial"/>
        </w:rPr>
        <w:t>. The overall structure of S-101 metadata for exchange sets is modelled in Figure</w:t>
      </w:r>
      <w:r w:rsidR="00544820">
        <w:rPr>
          <w:rFonts w:cs="Arial"/>
        </w:rPr>
        <w:t>s</w:t>
      </w:r>
      <w:r w:rsidR="001678A8" w:rsidRPr="003C15DB">
        <w:rPr>
          <w:rFonts w:cs="Arial"/>
        </w:rPr>
        <w:t xml:space="preserve"> 1</w:t>
      </w:r>
      <w:r w:rsidR="00544820">
        <w:rPr>
          <w:rFonts w:cs="Arial"/>
        </w:rPr>
        <w:t>9 and 20</w:t>
      </w:r>
      <w:r w:rsidRPr="003C15DB">
        <w:rPr>
          <w:rFonts w:cs="Arial"/>
        </w:rPr>
        <w:t>. More detailed information about the vari</w:t>
      </w:r>
      <w:r w:rsidR="001678A8" w:rsidRPr="003C15DB">
        <w:rPr>
          <w:rFonts w:cs="Arial"/>
        </w:rPr>
        <w:t xml:space="preserve">ous classes is shown in Figure </w:t>
      </w:r>
      <w:r w:rsidR="00544820">
        <w:rPr>
          <w:rFonts w:cs="Arial"/>
        </w:rPr>
        <w:t>21</w:t>
      </w:r>
      <w:r w:rsidRPr="003C15DB">
        <w:rPr>
          <w:rFonts w:cs="Arial"/>
        </w:rPr>
        <w:t xml:space="preserve"> and a textual description in the tables at clause </w:t>
      </w:r>
      <w:r w:rsidR="001678A8" w:rsidRPr="003C15DB">
        <w:rPr>
          <w:rFonts w:cs="Arial"/>
        </w:rPr>
        <w:t>12.3</w:t>
      </w:r>
      <w:r w:rsidRPr="003C15DB">
        <w:rPr>
          <w:rFonts w:cs="Arial"/>
        </w:rPr>
        <w:t>.</w:t>
      </w:r>
    </w:p>
    <w:p w14:paraId="5D7566AB" w14:textId="31093A77" w:rsidR="00945799" w:rsidRPr="003C15DB" w:rsidRDefault="00945799" w:rsidP="00945799">
      <w:r w:rsidRPr="003C15DB">
        <w:rPr>
          <w:rFonts w:cs="Arial"/>
        </w:rPr>
        <w:t xml:space="preserve">The discovery metadata classes have numerous attributes which enable important information about the datasets and accompanying support files to be examined without the need to process the data, </w:t>
      </w:r>
      <w:r w:rsidR="00DC5B5A">
        <w:rPr>
          <w:rFonts w:cs="Arial" w:hint="eastAsia"/>
        </w:rPr>
        <w:t>for example,</w:t>
      </w:r>
      <w:r w:rsidRPr="003C15DB">
        <w:rPr>
          <w:rFonts w:cs="Arial"/>
        </w:rPr>
        <w:t xml:space="preserve"> decrypt, decompress, load etc.  Other catalogues can be included in the exchange set in support of the data</w:t>
      </w:r>
      <w:r w:rsidR="00B46419">
        <w:rPr>
          <w:rFonts w:cs="Arial"/>
        </w:rPr>
        <w:t>sets such as feature and portrayal</w:t>
      </w:r>
      <w:r w:rsidRPr="003C15DB">
        <w:rPr>
          <w:rFonts w:cs="Arial"/>
        </w:rPr>
        <w:t xml:space="preserve">. The attribute “purpose” of the support file metadata provides a mechanism to update support files more easily. </w:t>
      </w:r>
    </w:p>
    <w:p w14:paraId="7BF09D89" w14:textId="131615B7" w:rsidR="00945799" w:rsidRPr="007C307C" w:rsidRDefault="00411EF9" w:rsidP="00945799">
      <w:r>
        <w:rPr>
          <w:noProof/>
          <w:lang w:val="en-US" w:eastAsia="en-US"/>
        </w:rPr>
        <w:drawing>
          <wp:inline distT="0" distB="0" distL="0" distR="0" wp14:anchorId="514BD6FC" wp14:editId="6AFA83FF">
            <wp:extent cx="5770880" cy="426212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8 S101 Realization of the Exchange Set Classes.jpg"/>
                    <pic:cNvPicPr/>
                  </pic:nvPicPr>
                  <pic:blipFill>
                    <a:blip r:embed="rId41">
                      <a:extLst>
                        <a:ext uri="{28A0092B-C50C-407E-A947-70E740481C1C}">
                          <a14:useLocalDpi xmlns:a14="http://schemas.microsoft.com/office/drawing/2010/main" val="0"/>
                        </a:ext>
                      </a:extLst>
                    </a:blip>
                    <a:stretch>
                      <a:fillRect/>
                    </a:stretch>
                  </pic:blipFill>
                  <pic:spPr>
                    <a:xfrm>
                      <a:off x="0" y="0"/>
                      <a:ext cx="5770880" cy="4262120"/>
                    </a:xfrm>
                    <a:prstGeom prst="rect">
                      <a:avLst/>
                    </a:prstGeom>
                  </pic:spPr>
                </pic:pic>
              </a:graphicData>
            </a:graphic>
          </wp:inline>
        </w:drawing>
      </w:r>
    </w:p>
    <w:p w14:paraId="58D894CB" w14:textId="0DA0EF86" w:rsidR="00945799" w:rsidRPr="007C307C" w:rsidRDefault="00945799" w:rsidP="00945799">
      <w:pPr>
        <w:pStyle w:val="Caption"/>
        <w:rPr>
          <w:rFonts w:cs="Arial"/>
          <w:sz w:val="24"/>
          <w:szCs w:val="24"/>
        </w:rPr>
      </w:pPr>
    </w:p>
    <w:p w14:paraId="07D10BB0" w14:textId="72BF2116" w:rsidR="00945799" w:rsidRPr="00F14033" w:rsidRDefault="00945799" w:rsidP="00945799">
      <w:pPr>
        <w:pStyle w:val="Caption"/>
        <w:jc w:val="center"/>
        <w:rPr>
          <w:rFonts w:cs="Arial"/>
        </w:rPr>
      </w:pPr>
      <w:r w:rsidRPr="00F14033">
        <w:rPr>
          <w:rFonts w:cs="Arial"/>
        </w:rPr>
        <w:t xml:space="preserve">Figure </w:t>
      </w:r>
      <w:r w:rsidR="001640A1">
        <w:rPr>
          <w:rFonts w:cs="Arial" w:hint="eastAsia"/>
        </w:rPr>
        <w:t>18</w:t>
      </w:r>
      <w:r w:rsidRPr="00F14033">
        <w:rPr>
          <w:rFonts w:cs="Arial"/>
        </w:rPr>
        <w:t xml:space="preserve"> Realization of the Exchange Set Classes</w:t>
      </w:r>
    </w:p>
    <w:p w14:paraId="79BA0D8A" w14:textId="7E207D73" w:rsidR="00945799" w:rsidRPr="007C307C" w:rsidRDefault="00411EF9" w:rsidP="00945799">
      <w:pPr>
        <w:pStyle w:val="Caption"/>
        <w:pageBreakBefore/>
        <w:jc w:val="center"/>
        <w:rPr>
          <w:rFonts w:cs="Arial"/>
          <w:sz w:val="24"/>
          <w:szCs w:val="24"/>
        </w:rPr>
      </w:pPr>
      <w:r>
        <w:rPr>
          <w:rFonts w:cs="Arial"/>
          <w:noProof/>
          <w:sz w:val="24"/>
          <w:szCs w:val="24"/>
          <w:lang w:val="en-US" w:eastAsia="en-US"/>
        </w:rPr>
        <w:lastRenderedPageBreak/>
        <w:drawing>
          <wp:inline distT="0" distB="0" distL="0" distR="0" wp14:anchorId="3F799DC9" wp14:editId="1F048F51">
            <wp:extent cx="5572125" cy="4467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9 S101  ExchangeSetCatalogue.jpg"/>
                    <pic:cNvPicPr/>
                  </pic:nvPicPr>
                  <pic:blipFill>
                    <a:blip r:embed="rId42">
                      <a:extLst>
                        <a:ext uri="{28A0092B-C50C-407E-A947-70E740481C1C}">
                          <a14:useLocalDpi xmlns:a14="http://schemas.microsoft.com/office/drawing/2010/main" val="0"/>
                        </a:ext>
                      </a:extLst>
                    </a:blip>
                    <a:stretch>
                      <a:fillRect/>
                    </a:stretch>
                  </pic:blipFill>
                  <pic:spPr>
                    <a:xfrm>
                      <a:off x="0" y="0"/>
                      <a:ext cx="5572125" cy="4467225"/>
                    </a:xfrm>
                    <a:prstGeom prst="rect">
                      <a:avLst/>
                    </a:prstGeom>
                  </pic:spPr>
                </pic:pic>
              </a:graphicData>
            </a:graphic>
          </wp:inline>
        </w:drawing>
      </w:r>
    </w:p>
    <w:p w14:paraId="71A66695" w14:textId="29653411" w:rsidR="00945799" w:rsidRPr="00F14033" w:rsidRDefault="00945799" w:rsidP="00945799">
      <w:pPr>
        <w:pStyle w:val="Caption"/>
        <w:jc w:val="center"/>
        <w:rPr>
          <w:rFonts w:cs="Arial"/>
        </w:rPr>
      </w:pPr>
      <w:r w:rsidRPr="00F14033">
        <w:rPr>
          <w:rFonts w:cs="Arial"/>
        </w:rPr>
        <w:t xml:space="preserve">Figure </w:t>
      </w:r>
      <w:r w:rsidR="001640A1">
        <w:rPr>
          <w:rFonts w:cs="Arial" w:hint="eastAsia"/>
        </w:rPr>
        <w:t>19</w:t>
      </w:r>
      <w:r w:rsidRPr="00F14033">
        <w:rPr>
          <w:rFonts w:cs="Arial"/>
        </w:rPr>
        <w:t xml:space="preserve"> </w:t>
      </w:r>
      <w:r w:rsidR="001678A8" w:rsidRPr="00F14033">
        <w:rPr>
          <w:rFonts w:cs="Arial"/>
        </w:rPr>
        <w:t>–</w:t>
      </w:r>
      <w:r w:rsidRPr="00F14033">
        <w:rPr>
          <w:rFonts w:cs="Arial"/>
        </w:rPr>
        <w:t xml:space="preserve"> S</w:t>
      </w:r>
      <w:r w:rsidR="001678A8" w:rsidRPr="00F14033">
        <w:rPr>
          <w:rFonts w:cs="Arial"/>
        </w:rPr>
        <w:t>-101</w:t>
      </w:r>
      <w:r w:rsidRPr="00F14033">
        <w:rPr>
          <w:rFonts w:cs="Arial"/>
        </w:rPr>
        <w:t xml:space="preserve"> </w:t>
      </w:r>
      <w:proofErr w:type="spellStart"/>
      <w:r w:rsidRPr="00F14033">
        <w:rPr>
          <w:rFonts w:cs="Arial"/>
        </w:rPr>
        <w:t>ExchangeSet</w:t>
      </w:r>
      <w:proofErr w:type="spellEnd"/>
      <w:r w:rsidR="007D44E0">
        <w:rPr>
          <w:rFonts w:cs="Arial"/>
        </w:rPr>
        <w:t xml:space="preserve"> Catalogue</w:t>
      </w:r>
      <w:r w:rsidRPr="00F14033">
        <w:rPr>
          <w:rFonts w:cs="Arial"/>
        </w:rPr>
        <w:t xml:space="preserve"> </w:t>
      </w:r>
    </w:p>
    <w:p w14:paraId="17BA6149" w14:textId="77777777" w:rsidR="00945799" w:rsidRDefault="00945799" w:rsidP="00945799">
      <w:pPr>
        <w:pStyle w:val="Caption"/>
        <w:jc w:val="center"/>
        <w:rPr>
          <w:rFonts w:cs="Arial"/>
          <w:sz w:val="24"/>
          <w:szCs w:val="24"/>
        </w:rPr>
      </w:pPr>
    </w:p>
    <w:p w14:paraId="2A2D0846" w14:textId="3403C5BA" w:rsidR="007D44E0" w:rsidRDefault="00411EF9" w:rsidP="003C15DB">
      <w:pPr>
        <w:keepNext/>
      </w:pPr>
      <w:r>
        <w:rPr>
          <w:noProof/>
          <w:lang w:val="en-US" w:eastAsia="en-US"/>
        </w:rPr>
        <w:drawing>
          <wp:inline distT="0" distB="0" distL="0" distR="0" wp14:anchorId="0FC548D7" wp14:editId="42722365">
            <wp:extent cx="5770880" cy="32359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0 S101 ExchangeSet.jpg"/>
                    <pic:cNvPicPr/>
                  </pic:nvPicPr>
                  <pic:blipFill>
                    <a:blip r:embed="rId43">
                      <a:extLst>
                        <a:ext uri="{28A0092B-C50C-407E-A947-70E740481C1C}">
                          <a14:useLocalDpi xmlns:a14="http://schemas.microsoft.com/office/drawing/2010/main" val="0"/>
                        </a:ext>
                      </a:extLst>
                    </a:blip>
                    <a:stretch>
                      <a:fillRect/>
                    </a:stretch>
                  </pic:blipFill>
                  <pic:spPr>
                    <a:xfrm>
                      <a:off x="0" y="0"/>
                      <a:ext cx="5770880" cy="3235960"/>
                    </a:xfrm>
                    <a:prstGeom prst="rect">
                      <a:avLst/>
                    </a:prstGeom>
                  </pic:spPr>
                </pic:pic>
              </a:graphicData>
            </a:graphic>
          </wp:inline>
        </w:drawing>
      </w:r>
    </w:p>
    <w:p w14:paraId="65680905" w14:textId="2A8B3962" w:rsidR="007D44E0" w:rsidRPr="003C15DB" w:rsidRDefault="007D44E0" w:rsidP="007D44E0">
      <w:pPr>
        <w:pStyle w:val="Caption"/>
        <w:jc w:val="center"/>
      </w:pPr>
      <w:r>
        <w:t xml:space="preserve">Figure </w:t>
      </w:r>
      <w:r w:rsidR="001640A1">
        <w:rPr>
          <w:rFonts w:hint="eastAsia"/>
        </w:rPr>
        <w:t>20</w:t>
      </w:r>
      <w:r>
        <w:t xml:space="preserve"> - S-101 Exchange Set</w:t>
      </w:r>
    </w:p>
    <w:p w14:paraId="6432EA6F" w14:textId="77777777" w:rsidR="00945799" w:rsidRDefault="00945799" w:rsidP="00945799"/>
    <w:p w14:paraId="10589804" w14:textId="21ED96C3" w:rsidR="00945799" w:rsidRPr="009842DB" w:rsidRDefault="00530C81" w:rsidP="00945799">
      <w:del w:id="403" w:author="Julia Powell" w:date="2016-01-14T14:27:00Z">
        <w:r w:rsidDel="00411EF9">
          <w:rPr>
            <w:noProof/>
            <w:lang w:val="en-US" w:eastAsia="en-US"/>
          </w:rPr>
          <w:lastRenderedPageBreak/>
          <w:drawing>
            <wp:inline distT="0" distB="0" distL="0" distR="0" wp14:anchorId="0603F13B" wp14:editId="6D94703E">
              <wp:extent cx="5770880" cy="626935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1 Exchange Set - class details.jpg"/>
                      <pic:cNvPicPr/>
                    </pic:nvPicPr>
                    <pic:blipFill>
                      <a:blip r:embed="rId44">
                        <a:extLst>
                          <a:ext uri="{28A0092B-C50C-407E-A947-70E740481C1C}">
                            <a14:useLocalDpi xmlns:a14="http://schemas.microsoft.com/office/drawing/2010/main" val="0"/>
                          </a:ext>
                        </a:extLst>
                      </a:blip>
                      <a:stretch>
                        <a:fillRect/>
                      </a:stretch>
                    </pic:blipFill>
                    <pic:spPr>
                      <a:xfrm>
                        <a:off x="0" y="0"/>
                        <a:ext cx="5770880" cy="6269355"/>
                      </a:xfrm>
                      <a:prstGeom prst="rect">
                        <a:avLst/>
                      </a:prstGeom>
                    </pic:spPr>
                  </pic:pic>
                </a:graphicData>
              </a:graphic>
            </wp:inline>
          </w:drawing>
        </w:r>
      </w:del>
      <w:ins w:id="404" w:author="Julia Powell" w:date="2016-01-14T14:27:00Z">
        <w:r w:rsidR="00411EF9">
          <w:rPr>
            <w:noProof/>
            <w:lang w:val="en-US" w:eastAsia="en-US"/>
          </w:rPr>
          <w:lastRenderedPageBreak/>
          <w:drawing>
            <wp:inline distT="0" distB="0" distL="0" distR="0" wp14:anchorId="32BD7EFF" wp14:editId="49F90F25">
              <wp:extent cx="5770880" cy="55759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1 S101 Exchange Set - class details.jpg"/>
                      <pic:cNvPicPr/>
                    </pic:nvPicPr>
                    <pic:blipFill>
                      <a:blip r:embed="rId45">
                        <a:extLst>
                          <a:ext uri="{28A0092B-C50C-407E-A947-70E740481C1C}">
                            <a14:useLocalDpi xmlns:a14="http://schemas.microsoft.com/office/drawing/2010/main" val="0"/>
                          </a:ext>
                        </a:extLst>
                      </a:blip>
                      <a:stretch>
                        <a:fillRect/>
                      </a:stretch>
                    </pic:blipFill>
                    <pic:spPr>
                      <a:xfrm>
                        <a:off x="0" y="0"/>
                        <a:ext cx="5770880" cy="5575935"/>
                      </a:xfrm>
                      <a:prstGeom prst="rect">
                        <a:avLst/>
                      </a:prstGeom>
                    </pic:spPr>
                  </pic:pic>
                </a:graphicData>
              </a:graphic>
            </wp:inline>
          </w:drawing>
        </w:r>
      </w:ins>
    </w:p>
    <w:p w14:paraId="31CC9650" w14:textId="1CB79F00" w:rsidR="00945799" w:rsidRPr="007C307C" w:rsidRDefault="00945799" w:rsidP="003C15DB">
      <w:pPr>
        <w:pStyle w:val="Caption"/>
        <w:rPr>
          <w:rFonts w:cs="Arial"/>
          <w:sz w:val="24"/>
          <w:szCs w:val="24"/>
        </w:rPr>
      </w:pPr>
    </w:p>
    <w:p w14:paraId="10AF5222" w14:textId="3A2529D6" w:rsidR="00945799" w:rsidRDefault="001678A8" w:rsidP="001678A8">
      <w:pPr>
        <w:pStyle w:val="Caption"/>
        <w:jc w:val="center"/>
        <w:rPr>
          <w:lang w:eastAsia="de-DE"/>
        </w:rPr>
      </w:pPr>
      <w:r>
        <w:t xml:space="preserve">Figure </w:t>
      </w:r>
      <w:r w:rsidR="001640A1">
        <w:rPr>
          <w:rFonts w:hint="eastAsia"/>
        </w:rPr>
        <w:t>21</w:t>
      </w:r>
      <w:r>
        <w:t xml:space="preserve"> S-101 Exchange Set - Class Details</w:t>
      </w:r>
    </w:p>
    <w:p w14:paraId="30EE9860" w14:textId="77777777" w:rsidR="00945799" w:rsidRDefault="00945799" w:rsidP="00C53B69">
      <w:pPr>
        <w:autoSpaceDE w:val="0"/>
        <w:autoSpaceDN w:val="0"/>
        <w:adjustRightInd w:val="0"/>
        <w:rPr>
          <w:lang w:eastAsia="de-DE"/>
        </w:rPr>
      </w:pPr>
    </w:p>
    <w:p w14:paraId="4C58734A" w14:textId="77777777" w:rsidR="00D62903" w:rsidRDefault="00EB7952" w:rsidP="00C53B69">
      <w:pPr>
        <w:autoSpaceDE w:val="0"/>
        <w:autoSpaceDN w:val="0"/>
        <w:adjustRightInd w:val="0"/>
        <w:rPr>
          <w:lang w:eastAsia="de-DE"/>
        </w:rPr>
      </w:pPr>
      <w:r>
        <w:rPr>
          <w:lang w:eastAsia="de-DE"/>
        </w:rPr>
        <w:t>Th</w:t>
      </w:r>
      <w:r w:rsidR="00945799">
        <w:rPr>
          <w:lang w:eastAsia="de-DE"/>
        </w:rPr>
        <w:t xml:space="preserve">e following </w:t>
      </w:r>
      <w:r>
        <w:rPr>
          <w:lang w:eastAsia="de-DE"/>
        </w:rPr>
        <w:t>clause</w:t>
      </w:r>
      <w:r w:rsidR="00945799">
        <w:rPr>
          <w:lang w:eastAsia="de-DE"/>
        </w:rPr>
        <w:t>s</w:t>
      </w:r>
      <w:r>
        <w:rPr>
          <w:lang w:eastAsia="de-DE"/>
        </w:rPr>
        <w:t xml:space="preserve"> define the mandatory and optional metadata needed for S-101.  </w:t>
      </w:r>
      <w:r w:rsidR="00A90599">
        <w:rPr>
          <w:lang w:eastAsia="de-DE"/>
        </w:rPr>
        <w:t xml:space="preserve">In some cases the metadata may </w:t>
      </w:r>
      <w:r w:rsidR="00FF6266">
        <w:rPr>
          <w:lang w:eastAsia="de-DE"/>
        </w:rPr>
        <w:t>be repeated in a national language.</w:t>
      </w:r>
      <w:r w:rsidR="00A90599">
        <w:rPr>
          <w:lang w:eastAsia="de-DE"/>
        </w:rPr>
        <w:t xml:space="preserve">  If this is the case it is noted in the Remarks column.</w:t>
      </w:r>
    </w:p>
    <w:p w14:paraId="784BC49B" w14:textId="77777777" w:rsidR="007C29A0" w:rsidRDefault="007C29A0" w:rsidP="00C53B69"/>
    <w:p w14:paraId="0DC26FA3" w14:textId="77777777" w:rsidR="007C29A0" w:rsidRDefault="007C29A0" w:rsidP="00C53B69"/>
    <w:p w14:paraId="77418778" w14:textId="3D672669" w:rsidR="003C15DB" w:rsidRDefault="003C15DB">
      <w:pPr>
        <w:spacing w:after="0" w:line="240" w:lineRule="auto"/>
        <w:jc w:val="left"/>
      </w:pPr>
      <w:r>
        <w:br w:type="page"/>
      </w:r>
    </w:p>
    <w:p w14:paraId="07F4988A" w14:textId="77777777" w:rsidR="003C15DB" w:rsidRDefault="003C15DB" w:rsidP="00C53B69">
      <w:pPr>
        <w:sectPr w:rsidR="003C15DB" w:rsidSect="000231CB">
          <w:pgSz w:w="11906" w:h="16838"/>
          <w:pgMar w:top="1440" w:right="1400" w:bottom="1440" w:left="1418" w:header="709" w:footer="283" w:gutter="0"/>
          <w:cols w:space="720"/>
          <w:docGrid w:linePitch="272"/>
        </w:sectPr>
      </w:pPr>
    </w:p>
    <w:p w14:paraId="39396E66" w14:textId="6B4D1A3D" w:rsidR="007C29A0" w:rsidRPr="007C29A0" w:rsidRDefault="007C29A0" w:rsidP="00C53B69"/>
    <w:p w14:paraId="488D26AB" w14:textId="1351F2AB" w:rsidR="003D5E21" w:rsidRDefault="003D5E21" w:rsidP="003D5E21">
      <w:pPr>
        <w:pStyle w:val="Heading3"/>
        <w:jc w:val="both"/>
      </w:pPr>
      <w:bookmarkStart w:id="405" w:name="_Toc439685324"/>
      <w:del w:id="406" w:author="Julia Powell" w:date="2015-12-31T13:49:00Z">
        <w:r w:rsidDel="003D5E21">
          <w:rPr>
            <w:color w:val="000000"/>
          </w:rPr>
          <w:delText>Exchange Catalogue File Metadata</w:delText>
        </w:r>
      </w:del>
      <w:ins w:id="407" w:author="Julia Powell" w:date="2015-12-31T13:49:00Z">
        <w:r>
          <w:rPr>
            <w:color w:val="000000"/>
          </w:rPr>
          <w:t>S101_ExchangeCatalogue</w:t>
        </w:r>
      </w:ins>
      <w:bookmarkEnd w:id="405"/>
    </w:p>
    <w:p w14:paraId="6A115A9D" w14:textId="77777777" w:rsidR="003D5E21" w:rsidRPr="008233BF" w:rsidRDefault="003D5E21" w:rsidP="003D5E21">
      <w:pPr>
        <w:autoSpaceDE w:val="0"/>
        <w:autoSpaceDN w:val="0"/>
        <w:adjustRightInd w:val="0"/>
        <w:rPr>
          <w:lang w:eastAsia="de-DE"/>
        </w:rPr>
      </w:pPr>
      <w:r w:rsidRPr="008233BF">
        <w:rPr>
          <w:lang w:eastAsia="de-DE"/>
        </w:rPr>
        <w:t>The catalogue file is defined in XML schema language.</w:t>
      </w:r>
      <w:r>
        <w:rPr>
          <w:lang w:eastAsia="de-DE"/>
        </w:rPr>
        <w:t xml:space="preserve">  The Exchange catalogue inherits the dataset discovery metadata and support file discovery metadata.</w:t>
      </w:r>
    </w:p>
    <w:p w14:paraId="36CE39D6" w14:textId="77777777" w:rsidR="003D5E21" w:rsidRPr="008233BF" w:rsidRDefault="003D5E21" w:rsidP="003D5E21">
      <w:pPr>
        <w:autoSpaceDE w:val="0"/>
        <w:autoSpaceDN w:val="0"/>
        <w:adjustRightInd w:val="0"/>
        <w:spacing w:after="0" w:line="240" w:lineRule="auto"/>
        <w:rPr>
          <w:rFonts w:eastAsia="Times New Roman" w:cs="Arial"/>
          <w:b/>
          <w:bCs/>
          <w:lang w:eastAsia="en-US"/>
        </w:rPr>
      </w:pPr>
    </w:p>
    <w:tbl>
      <w:tblPr>
        <w:tblW w:w="5051" w:type="pct"/>
        <w:tblInd w:w="-85" w:type="dxa"/>
        <w:tblLayout w:type="fixed"/>
        <w:tblCellMar>
          <w:left w:w="0" w:type="dxa"/>
          <w:right w:w="0" w:type="dxa"/>
        </w:tblCellMar>
        <w:tblLook w:val="0000" w:firstRow="0" w:lastRow="0" w:firstColumn="0" w:lastColumn="0" w:noHBand="0" w:noVBand="0"/>
      </w:tblPr>
      <w:tblGrid>
        <w:gridCol w:w="3097"/>
        <w:gridCol w:w="1479"/>
        <w:gridCol w:w="1852"/>
        <w:gridCol w:w="3676"/>
        <w:gridCol w:w="4111"/>
      </w:tblGrid>
      <w:tr w:rsidR="003D5E21" w:rsidRPr="008233BF" w14:paraId="45CF3070" w14:textId="77777777" w:rsidTr="00B467A5">
        <w:trPr>
          <w:cantSplit/>
          <w:trHeight w:val="499"/>
          <w:tblHeader/>
        </w:trPr>
        <w:tc>
          <w:tcPr>
            <w:tcW w:w="1089" w:type="pct"/>
            <w:tcBorders>
              <w:top w:val="single" w:sz="4" w:space="0" w:color="auto"/>
              <w:left w:val="single" w:sz="4" w:space="0" w:color="auto"/>
              <w:bottom w:val="single" w:sz="8" w:space="0" w:color="000000"/>
              <w:right w:val="single" w:sz="4" w:space="0" w:color="auto"/>
            </w:tcBorders>
            <w:shd w:val="clear" w:color="auto" w:fill="auto"/>
            <w:vAlign w:val="center"/>
          </w:tcPr>
          <w:p w14:paraId="208DA9CD"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b/>
                <w:bCs/>
                <w:sz w:val="16"/>
                <w:szCs w:val="16"/>
                <w:lang w:eastAsia="en-US"/>
              </w:rPr>
              <w:t>Name</w:t>
            </w:r>
          </w:p>
        </w:tc>
        <w:tc>
          <w:tcPr>
            <w:tcW w:w="520" w:type="pct"/>
            <w:tcBorders>
              <w:top w:val="single" w:sz="8" w:space="0" w:color="000000"/>
              <w:left w:val="nil"/>
              <w:bottom w:val="single" w:sz="8" w:space="0" w:color="000000"/>
              <w:right w:val="single" w:sz="4" w:space="0" w:color="auto"/>
            </w:tcBorders>
            <w:shd w:val="clear" w:color="auto" w:fill="auto"/>
            <w:vAlign w:val="center"/>
          </w:tcPr>
          <w:p w14:paraId="75B7D5E4" w14:textId="77777777" w:rsidR="003D5E21" w:rsidRPr="008233BF" w:rsidRDefault="003D5E21" w:rsidP="00B467A5">
            <w:pPr>
              <w:spacing w:before="100" w:beforeAutospacing="1" w:after="0" w:line="240" w:lineRule="auto"/>
              <w:rPr>
                <w:rFonts w:cs="Arial"/>
                <w:sz w:val="16"/>
                <w:szCs w:val="16"/>
                <w:lang w:eastAsia="en-US"/>
              </w:rPr>
            </w:pPr>
            <w:r>
              <w:rPr>
                <w:rFonts w:cs="Arial"/>
                <w:b/>
                <w:bCs/>
                <w:sz w:val="16"/>
                <w:szCs w:val="16"/>
                <w:lang w:eastAsia="en-US"/>
              </w:rPr>
              <w:t>Multiplicity</w:t>
            </w:r>
          </w:p>
        </w:tc>
        <w:tc>
          <w:tcPr>
            <w:tcW w:w="651" w:type="pct"/>
            <w:tcBorders>
              <w:top w:val="single" w:sz="4" w:space="0" w:color="auto"/>
              <w:left w:val="single" w:sz="4" w:space="0" w:color="auto"/>
              <w:bottom w:val="single" w:sz="8" w:space="0" w:color="000000"/>
              <w:right w:val="single" w:sz="4" w:space="0" w:color="auto"/>
            </w:tcBorders>
            <w:vAlign w:val="center"/>
          </w:tcPr>
          <w:p w14:paraId="2895836A" w14:textId="77777777" w:rsidR="003D5E21" w:rsidRPr="008233BF" w:rsidRDefault="003D5E21" w:rsidP="00B467A5">
            <w:pPr>
              <w:spacing w:before="100" w:beforeAutospacing="1" w:after="0" w:line="240" w:lineRule="auto"/>
              <w:rPr>
                <w:rFonts w:cs="Arial"/>
                <w:b/>
                <w:bCs/>
                <w:sz w:val="16"/>
                <w:szCs w:val="16"/>
                <w:lang w:eastAsia="en-US"/>
              </w:rPr>
            </w:pPr>
            <w:r w:rsidRPr="008233BF">
              <w:rPr>
                <w:rFonts w:cs="Arial"/>
                <w:b/>
                <w:bCs/>
                <w:sz w:val="16"/>
                <w:szCs w:val="16"/>
                <w:lang w:eastAsia="en-US"/>
              </w:rPr>
              <w:t>Value</w:t>
            </w:r>
          </w:p>
        </w:tc>
        <w:tc>
          <w:tcPr>
            <w:tcW w:w="1293"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0ADF4F74"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b/>
                <w:bCs/>
                <w:sz w:val="16"/>
                <w:szCs w:val="16"/>
                <w:lang w:eastAsia="en-US"/>
              </w:rPr>
              <w:t>Type</w:t>
            </w:r>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3F7D5BB"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b/>
                <w:bCs/>
                <w:sz w:val="16"/>
                <w:szCs w:val="16"/>
                <w:lang w:eastAsia="en-US"/>
              </w:rPr>
              <w:t>Remarks</w:t>
            </w:r>
          </w:p>
        </w:tc>
      </w:tr>
      <w:tr w:rsidR="003D5E21" w:rsidRPr="008233BF" w14:paraId="00E679C9" w14:textId="77777777" w:rsidTr="00B467A5">
        <w:trPr>
          <w:trHeight w:val="428"/>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388219CC"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S101_ExchangeCatalogue</w:t>
            </w:r>
          </w:p>
        </w:tc>
        <w:tc>
          <w:tcPr>
            <w:tcW w:w="520" w:type="pct"/>
            <w:tcBorders>
              <w:top w:val="single" w:sz="8" w:space="0" w:color="000000"/>
              <w:left w:val="nil"/>
              <w:bottom w:val="single" w:sz="8" w:space="0" w:color="000000"/>
              <w:right w:val="single" w:sz="4" w:space="0" w:color="auto"/>
            </w:tcBorders>
            <w:shd w:val="clear" w:color="auto" w:fill="auto"/>
          </w:tcPr>
          <w:p w14:paraId="72246A2B"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7A09E343" w14:textId="77777777" w:rsidR="003D5E21" w:rsidRPr="008233BF"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86073E7" w14:textId="77777777" w:rsidR="003D5E21" w:rsidRPr="008233BF" w:rsidRDefault="003D5E21" w:rsidP="00B467A5">
            <w:pPr>
              <w:spacing w:before="100" w:beforeAutospacing="1" w:after="0" w:line="240" w:lineRule="auto"/>
              <w:rPr>
                <w:rFonts w:cs="Arial"/>
                <w:sz w:val="16"/>
                <w:szCs w:val="16"/>
                <w:lang w:eastAsia="en-US"/>
              </w:rPr>
            </w:pPr>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4B5AC7"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An exchange catalogue contains the discovery metadata about the exchange datasets and support files</w:t>
            </w:r>
          </w:p>
        </w:tc>
      </w:tr>
      <w:tr w:rsidR="003D5E21" w:rsidRPr="00DB58FA" w14:paraId="70459FEF" w14:textId="77777777" w:rsidTr="00B467A5">
        <w:trPr>
          <w:trHeight w:val="428"/>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24DAC04E"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i</w:t>
            </w:r>
            <w:r w:rsidRPr="008233BF">
              <w:rPr>
                <w:rFonts w:cs="Arial"/>
                <w:sz w:val="16"/>
                <w:szCs w:val="16"/>
                <w:lang w:eastAsia="en-US"/>
              </w:rPr>
              <w:t>dentifier</w:t>
            </w:r>
          </w:p>
        </w:tc>
        <w:tc>
          <w:tcPr>
            <w:tcW w:w="520" w:type="pct"/>
            <w:tcBorders>
              <w:top w:val="single" w:sz="8" w:space="0" w:color="000000"/>
              <w:left w:val="nil"/>
              <w:bottom w:val="single" w:sz="8" w:space="0" w:color="000000"/>
              <w:right w:val="single" w:sz="4" w:space="0" w:color="auto"/>
            </w:tcBorders>
            <w:shd w:val="clear" w:color="auto" w:fill="auto"/>
          </w:tcPr>
          <w:p w14:paraId="77103139"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433D4896" w14:textId="77777777" w:rsidR="003D5E21" w:rsidRPr="008233BF"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1681BA" w14:textId="77777777" w:rsidR="003D5E21"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CharacterString</w:t>
            </w:r>
            <w:proofErr w:type="spellEnd"/>
          </w:p>
          <w:p w14:paraId="777B913C"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S100_CatalogueIdentifier</w:t>
            </w:r>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A7FB4BD" w14:textId="77777777" w:rsidR="003D5E21" w:rsidRPr="00DB58FA" w:rsidRDefault="003D5E21" w:rsidP="00B467A5">
            <w:pPr>
              <w:spacing w:before="100" w:beforeAutospacing="1" w:after="0" w:line="240" w:lineRule="auto"/>
              <w:rPr>
                <w:rFonts w:cs="Arial"/>
                <w:sz w:val="16"/>
                <w:szCs w:val="16"/>
                <w:lang w:val="fr-FR" w:eastAsia="en-US"/>
              </w:rPr>
            </w:pPr>
            <w:proofErr w:type="spellStart"/>
            <w:r w:rsidRPr="00DB58FA">
              <w:rPr>
                <w:rFonts w:cs="Arial"/>
                <w:sz w:val="16"/>
                <w:szCs w:val="16"/>
                <w:lang w:val="fr-FR" w:eastAsia="en-US"/>
              </w:rPr>
              <w:t>Uniquely</w:t>
            </w:r>
            <w:proofErr w:type="spellEnd"/>
            <w:r w:rsidRPr="00DB58FA">
              <w:rPr>
                <w:rFonts w:cs="Arial"/>
                <w:sz w:val="16"/>
                <w:szCs w:val="16"/>
                <w:lang w:val="fr-FR" w:eastAsia="en-US"/>
              </w:rPr>
              <w:t xml:space="preserve"> identifies </w:t>
            </w:r>
            <w:proofErr w:type="spellStart"/>
            <w:r w:rsidRPr="00DB58FA">
              <w:rPr>
                <w:rFonts w:cs="Arial"/>
                <w:sz w:val="16"/>
                <w:szCs w:val="16"/>
                <w:lang w:val="fr-FR" w:eastAsia="en-US"/>
              </w:rPr>
              <w:t>this</w:t>
            </w:r>
            <w:proofErr w:type="spellEnd"/>
            <w:r w:rsidRPr="00DB58FA">
              <w:rPr>
                <w:rFonts w:cs="Arial"/>
                <w:sz w:val="16"/>
                <w:szCs w:val="16"/>
                <w:lang w:val="fr-FR" w:eastAsia="en-US"/>
              </w:rPr>
              <w:t xml:space="preserve"> exchange catalogue</w:t>
            </w:r>
          </w:p>
        </w:tc>
      </w:tr>
      <w:tr w:rsidR="003D5E21" w:rsidRPr="008233BF" w:rsidDel="003D5E21" w14:paraId="4538C490" w14:textId="1AF67588" w:rsidTr="00B467A5">
        <w:trPr>
          <w:trHeight w:val="296"/>
          <w:del w:id="408" w:author="Julia Powell" w:date="2015-12-31T13:50:00Z"/>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3A157588" w14:textId="6151A907" w:rsidR="003D5E21" w:rsidDel="003D5E21" w:rsidRDefault="003D5E21" w:rsidP="00B467A5">
            <w:pPr>
              <w:spacing w:before="100" w:beforeAutospacing="1" w:after="0" w:line="240" w:lineRule="auto"/>
              <w:rPr>
                <w:del w:id="409" w:author="Julia Powell" w:date="2015-12-31T13:50:00Z"/>
                <w:rFonts w:cs="Arial"/>
                <w:sz w:val="16"/>
                <w:szCs w:val="16"/>
                <w:lang w:eastAsia="en-US"/>
              </w:rPr>
            </w:pPr>
            <w:del w:id="410" w:author="Julia Powell" w:date="2015-12-31T13:50:00Z">
              <w:r w:rsidDel="003D5E21">
                <w:rPr>
                  <w:rFonts w:cs="Arial"/>
                  <w:sz w:val="16"/>
                  <w:szCs w:val="16"/>
                  <w:lang w:eastAsia="en-US"/>
                </w:rPr>
                <w:delText>editionNumber</w:delText>
              </w:r>
            </w:del>
          </w:p>
        </w:tc>
        <w:tc>
          <w:tcPr>
            <w:tcW w:w="520" w:type="pct"/>
            <w:tcBorders>
              <w:top w:val="single" w:sz="8" w:space="0" w:color="000000"/>
              <w:left w:val="nil"/>
              <w:bottom w:val="single" w:sz="8" w:space="0" w:color="000000"/>
              <w:right w:val="single" w:sz="4" w:space="0" w:color="auto"/>
            </w:tcBorders>
            <w:shd w:val="clear" w:color="auto" w:fill="auto"/>
          </w:tcPr>
          <w:p w14:paraId="644AB6D9" w14:textId="4CD2165F" w:rsidR="003D5E21" w:rsidRPr="008233BF" w:rsidDel="003D5E21" w:rsidRDefault="003D5E21" w:rsidP="00B467A5">
            <w:pPr>
              <w:spacing w:before="100" w:beforeAutospacing="1" w:after="0" w:line="240" w:lineRule="auto"/>
              <w:rPr>
                <w:del w:id="411" w:author="Julia Powell" w:date="2015-12-31T13:50:00Z"/>
                <w:rFonts w:cs="Arial"/>
                <w:sz w:val="16"/>
                <w:szCs w:val="16"/>
                <w:lang w:eastAsia="en-US"/>
              </w:rPr>
            </w:pPr>
            <w:del w:id="412" w:author="Julia Powell" w:date="2015-12-31T13:50:00Z">
              <w:r w:rsidDel="003D5E21">
                <w:rPr>
                  <w:rFonts w:cs="Arial"/>
                  <w:sz w:val="16"/>
                  <w:szCs w:val="16"/>
                  <w:lang w:eastAsia="en-US"/>
                </w:rPr>
                <w:delText>1</w:delText>
              </w:r>
            </w:del>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215597DF" w14:textId="32B11B65" w:rsidR="003D5E21" w:rsidRPr="008233BF" w:rsidDel="003D5E21" w:rsidRDefault="003D5E21" w:rsidP="00B467A5">
            <w:pPr>
              <w:spacing w:before="100" w:beforeAutospacing="1" w:after="0" w:line="240" w:lineRule="auto"/>
              <w:rPr>
                <w:del w:id="413" w:author="Julia Powell" w:date="2015-12-31T13:50:00Z"/>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B01535" w14:textId="4DE4DB42" w:rsidR="003D5E21" w:rsidDel="003D5E21" w:rsidRDefault="003D5E21" w:rsidP="00B467A5">
            <w:pPr>
              <w:spacing w:before="100" w:beforeAutospacing="1" w:after="0" w:line="240" w:lineRule="auto"/>
              <w:rPr>
                <w:del w:id="414" w:author="Julia Powell" w:date="2015-12-31T13:50:00Z"/>
                <w:rFonts w:cs="Arial"/>
                <w:sz w:val="16"/>
                <w:szCs w:val="16"/>
                <w:lang w:eastAsia="en-US"/>
              </w:rPr>
            </w:pPr>
            <w:del w:id="415" w:author="Julia Powell" w:date="2015-12-31T13:50:00Z">
              <w:r w:rsidDel="003D5E21">
                <w:rPr>
                  <w:rFonts w:cs="Arial"/>
                  <w:sz w:val="16"/>
                  <w:szCs w:val="16"/>
                  <w:lang w:eastAsia="en-US"/>
                </w:rPr>
                <w:delText>CharacterString</w:delText>
              </w:r>
            </w:del>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D2A923B" w14:textId="596536DC" w:rsidR="003D5E21" w:rsidRPr="008233BF" w:rsidDel="003D5E21" w:rsidRDefault="003D5E21" w:rsidP="00B467A5">
            <w:pPr>
              <w:spacing w:before="100" w:beforeAutospacing="1" w:after="0" w:line="240" w:lineRule="auto"/>
              <w:rPr>
                <w:del w:id="416" w:author="Julia Powell" w:date="2015-12-31T13:50:00Z"/>
                <w:rFonts w:cs="Arial"/>
                <w:sz w:val="16"/>
                <w:szCs w:val="16"/>
                <w:lang w:eastAsia="en-US"/>
              </w:rPr>
            </w:pPr>
            <w:del w:id="417" w:author="Julia Powell" w:date="2015-12-31T13:50:00Z">
              <w:r w:rsidDel="003D5E21">
                <w:rPr>
                  <w:rFonts w:cs="Arial"/>
                  <w:sz w:val="16"/>
                  <w:szCs w:val="16"/>
                  <w:lang w:eastAsia="en-US"/>
                </w:rPr>
                <w:delText>The edition number of this exchange catalogue</w:delText>
              </w:r>
            </w:del>
          </w:p>
        </w:tc>
      </w:tr>
      <w:tr w:rsidR="003D5E21" w:rsidRPr="008233BF" w14:paraId="3DF9E69D" w14:textId="77777777" w:rsidTr="00B467A5">
        <w:trPr>
          <w:trHeight w:val="296"/>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2DD9AE11"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c</w:t>
            </w:r>
            <w:r w:rsidRPr="008233BF">
              <w:rPr>
                <w:rFonts w:cs="Arial"/>
                <w:sz w:val="16"/>
                <w:szCs w:val="16"/>
                <w:lang w:eastAsia="en-US"/>
              </w:rPr>
              <w:t>ontact</w:t>
            </w:r>
          </w:p>
        </w:tc>
        <w:tc>
          <w:tcPr>
            <w:tcW w:w="520" w:type="pct"/>
            <w:tcBorders>
              <w:top w:val="single" w:sz="8" w:space="0" w:color="000000"/>
              <w:left w:val="nil"/>
              <w:bottom w:val="single" w:sz="8" w:space="0" w:color="000000"/>
              <w:right w:val="single" w:sz="4" w:space="0" w:color="auto"/>
            </w:tcBorders>
            <w:shd w:val="clear" w:color="auto" w:fill="auto"/>
          </w:tcPr>
          <w:p w14:paraId="12F78F48"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3E406D1C" w14:textId="77777777" w:rsidR="003D5E21" w:rsidRPr="008233BF"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8A6AE9A" w14:textId="77777777" w:rsidR="003D5E21" w:rsidRDefault="003D5E21" w:rsidP="00B467A5">
            <w:pPr>
              <w:spacing w:before="100" w:beforeAutospacing="1" w:after="0" w:line="240" w:lineRule="auto"/>
              <w:rPr>
                <w:rFonts w:cs="Arial"/>
                <w:sz w:val="16"/>
                <w:szCs w:val="16"/>
                <w:lang w:eastAsia="en-US"/>
              </w:rPr>
            </w:pPr>
            <w:r>
              <w:rPr>
                <w:rFonts w:cs="Arial"/>
                <w:sz w:val="16"/>
                <w:szCs w:val="16"/>
                <w:lang w:eastAsia="en-US"/>
              </w:rPr>
              <w:t>S100_CataloguePointofContact</w:t>
            </w:r>
          </w:p>
          <w:p w14:paraId="3D852535" w14:textId="77777777" w:rsidR="003D5E21" w:rsidRPr="008233BF"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CI_ResponsibleParty</w:t>
            </w:r>
            <w:proofErr w:type="spellEnd"/>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7F1453C" w14:textId="77777777" w:rsidR="003D5E21" w:rsidRPr="008233BF" w:rsidRDefault="003D5E21" w:rsidP="00B467A5">
            <w:pPr>
              <w:spacing w:before="100" w:beforeAutospacing="1" w:after="0" w:line="240" w:lineRule="auto"/>
              <w:rPr>
                <w:rFonts w:cs="Arial"/>
                <w:sz w:val="16"/>
                <w:szCs w:val="16"/>
                <w:lang w:eastAsia="en-US"/>
              </w:rPr>
            </w:pPr>
          </w:p>
        </w:tc>
      </w:tr>
      <w:tr w:rsidR="003D5E21" w:rsidRPr="008233BF" w:rsidDel="003D5E21" w14:paraId="0BBDEBFF" w14:textId="61BCFAC5" w:rsidTr="00B467A5">
        <w:trPr>
          <w:trHeight w:val="312"/>
          <w:del w:id="418" w:author="Julia Powell" w:date="2015-12-31T13:51:00Z"/>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3710EA61" w14:textId="23FAE206" w:rsidR="003D5E21" w:rsidRPr="008233BF" w:rsidDel="003D5E21" w:rsidRDefault="003D5E21" w:rsidP="00B467A5">
            <w:pPr>
              <w:spacing w:before="100" w:beforeAutospacing="1" w:after="0" w:line="240" w:lineRule="auto"/>
              <w:rPr>
                <w:del w:id="419" w:author="Julia Powell" w:date="2015-12-31T13:51:00Z"/>
                <w:rFonts w:cs="Arial"/>
                <w:sz w:val="16"/>
                <w:szCs w:val="16"/>
                <w:lang w:eastAsia="en-US"/>
              </w:rPr>
            </w:pPr>
            <w:del w:id="420" w:author="Julia Powell" w:date="2015-12-31T13:51:00Z">
              <w:r w:rsidDel="003D5E21">
                <w:rPr>
                  <w:rFonts w:cs="Arial"/>
                  <w:sz w:val="16"/>
                  <w:szCs w:val="16"/>
                  <w:lang w:eastAsia="en-US"/>
                </w:rPr>
                <w:delText>catalogueDate</w:delText>
              </w:r>
            </w:del>
          </w:p>
        </w:tc>
        <w:tc>
          <w:tcPr>
            <w:tcW w:w="520" w:type="pct"/>
            <w:tcBorders>
              <w:top w:val="single" w:sz="8" w:space="0" w:color="000000"/>
              <w:left w:val="nil"/>
              <w:bottom w:val="single" w:sz="8" w:space="0" w:color="000000"/>
              <w:right w:val="single" w:sz="4" w:space="0" w:color="auto"/>
            </w:tcBorders>
            <w:shd w:val="clear" w:color="auto" w:fill="auto"/>
          </w:tcPr>
          <w:p w14:paraId="1EFC60CF" w14:textId="0DE0C055" w:rsidR="003D5E21" w:rsidRPr="008233BF" w:rsidDel="003D5E21" w:rsidRDefault="003D5E21" w:rsidP="00B467A5">
            <w:pPr>
              <w:spacing w:before="100" w:beforeAutospacing="1" w:after="0" w:line="240" w:lineRule="auto"/>
              <w:rPr>
                <w:del w:id="421" w:author="Julia Powell" w:date="2015-12-31T13:51:00Z"/>
                <w:rFonts w:cs="Arial"/>
                <w:sz w:val="16"/>
                <w:szCs w:val="16"/>
                <w:lang w:eastAsia="en-US"/>
              </w:rPr>
            </w:pPr>
            <w:del w:id="422" w:author="Julia Powell" w:date="2015-12-31T13:51:00Z">
              <w:r w:rsidRPr="008233BF" w:rsidDel="003D5E21">
                <w:rPr>
                  <w:rFonts w:cs="Arial"/>
                  <w:sz w:val="16"/>
                  <w:szCs w:val="16"/>
                  <w:lang w:eastAsia="en-US"/>
                </w:rPr>
                <w:delText>1</w:delText>
              </w:r>
            </w:del>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531AA94F" w14:textId="023F2E30" w:rsidR="003D5E21" w:rsidRPr="008233BF" w:rsidDel="003D5E21" w:rsidRDefault="003D5E21" w:rsidP="00B467A5">
            <w:pPr>
              <w:spacing w:before="100" w:beforeAutospacing="1" w:after="0" w:line="240" w:lineRule="auto"/>
              <w:rPr>
                <w:del w:id="423" w:author="Julia Powell" w:date="2015-12-31T13:51:00Z"/>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0DE19CF" w14:textId="1D0FB480" w:rsidR="003D5E21" w:rsidRPr="008233BF" w:rsidDel="003D5E21" w:rsidRDefault="003D5E21" w:rsidP="00B467A5">
            <w:pPr>
              <w:spacing w:before="100" w:beforeAutospacing="1" w:after="0" w:line="240" w:lineRule="auto"/>
              <w:rPr>
                <w:del w:id="424" w:author="Julia Powell" w:date="2015-12-31T13:51:00Z"/>
                <w:rFonts w:cs="Arial"/>
                <w:sz w:val="16"/>
                <w:szCs w:val="16"/>
                <w:lang w:eastAsia="en-US"/>
              </w:rPr>
            </w:pPr>
            <w:del w:id="425" w:author="Julia Powell" w:date="2015-12-31T13:51:00Z">
              <w:r w:rsidRPr="008233BF" w:rsidDel="003D5E21">
                <w:rPr>
                  <w:rFonts w:cs="Arial"/>
                  <w:sz w:val="16"/>
                  <w:szCs w:val="16"/>
                  <w:lang w:eastAsia="en-US"/>
                </w:rPr>
                <w:delText>Date</w:delText>
              </w:r>
            </w:del>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390F96F" w14:textId="5D13F579" w:rsidR="003D5E21" w:rsidRPr="008233BF" w:rsidDel="003D5E21" w:rsidRDefault="003D5E21" w:rsidP="00B467A5">
            <w:pPr>
              <w:spacing w:before="100" w:beforeAutospacing="1" w:after="0" w:line="240" w:lineRule="auto"/>
              <w:rPr>
                <w:del w:id="426" w:author="Julia Powell" w:date="2015-12-31T13:51:00Z"/>
                <w:rFonts w:cs="Arial"/>
                <w:sz w:val="16"/>
                <w:szCs w:val="16"/>
                <w:lang w:eastAsia="en-US"/>
              </w:rPr>
            </w:pPr>
            <w:del w:id="427" w:author="Julia Powell" w:date="2015-12-31T13:51:00Z">
              <w:r w:rsidRPr="008233BF" w:rsidDel="003D5E21">
                <w:rPr>
                  <w:rFonts w:cs="Arial"/>
                  <w:sz w:val="16"/>
                  <w:szCs w:val="16"/>
                  <w:lang w:eastAsia="en-US"/>
                </w:rPr>
                <w:delText> </w:delText>
              </w:r>
              <w:r w:rsidDel="003D5E21">
                <w:rPr>
                  <w:rFonts w:cs="Arial"/>
                  <w:sz w:val="16"/>
                  <w:szCs w:val="16"/>
                  <w:lang w:eastAsia="en-US"/>
                </w:rPr>
                <w:delText>Creation date of the exchange catalogue</w:delText>
              </w:r>
            </w:del>
          </w:p>
        </w:tc>
      </w:tr>
      <w:tr w:rsidR="003D5E21" w:rsidRPr="008233BF" w14:paraId="3B8BEAB1" w14:textId="77777777" w:rsidTr="00B467A5">
        <w:trPr>
          <w:trHeight w:val="558"/>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101352DB" w14:textId="77777777" w:rsidR="003D5E21" w:rsidRDefault="003D5E21" w:rsidP="00B467A5">
            <w:pPr>
              <w:spacing w:before="100" w:beforeAutospacing="1" w:after="0" w:line="240" w:lineRule="auto"/>
              <w:rPr>
                <w:rFonts w:cs="Arial"/>
                <w:sz w:val="16"/>
                <w:szCs w:val="16"/>
                <w:lang w:eastAsia="en-US"/>
              </w:rPr>
            </w:pPr>
            <w:proofErr w:type="spellStart"/>
            <w:r w:rsidRPr="008233BF">
              <w:rPr>
                <w:rFonts w:cs="Arial"/>
                <w:sz w:val="16"/>
                <w:szCs w:val="16"/>
                <w:lang w:eastAsia="en-US"/>
              </w:rPr>
              <w:t>productSpecification</w:t>
            </w:r>
            <w:proofErr w:type="spellEnd"/>
          </w:p>
        </w:tc>
        <w:tc>
          <w:tcPr>
            <w:tcW w:w="520" w:type="pct"/>
            <w:tcBorders>
              <w:top w:val="single" w:sz="8" w:space="0" w:color="000000"/>
              <w:left w:val="nil"/>
              <w:bottom w:val="single" w:sz="8" w:space="0" w:color="000000"/>
              <w:right w:val="single" w:sz="4" w:space="0" w:color="auto"/>
            </w:tcBorders>
            <w:shd w:val="clear" w:color="auto" w:fill="auto"/>
          </w:tcPr>
          <w:p w14:paraId="505E5E65"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4F58236E" w14:textId="77777777" w:rsidR="003D5E21"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3540B88" w14:textId="644C7FA2" w:rsidR="003D5E21" w:rsidRPr="008233BF" w:rsidRDefault="00411EF9" w:rsidP="00B467A5">
            <w:pPr>
              <w:spacing w:before="100" w:beforeAutospacing="1" w:after="0" w:line="240" w:lineRule="auto"/>
              <w:rPr>
                <w:rFonts w:cs="Arial"/>
                <w:sz w:val="16"/>
                <w:szCs w:val="16"/>
                <w:lang w:eastAsia="en-US"/>
              </w:rPr>
            </w:pPr>
            <w:ins w:id="428" w:author="Julia Powell" w:date="2016-01-14T14:10:00Z">
              <w:r>
                <w:rPr>
                  <w:rFonts w:cs="Arial"/>
                  <w:sz w:val="16"/>
                  <w:szCs w:val="16"/>
                  <w:lang w:eastAsia="en-US"/>
                </w:rPr>
                <w:t>S101_ProductSpecification</w:t>
              </w:r>
            </w:ins>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4B0858" w14:textId="65C94EB4" w:rsidR="003D5E21" w:rsidRPr="008233BF" w:rsidRDefault="003D5E21" w:rsidP="00411EF9">
            <w:pPr>
              <w:spacing w:before="100" w:beforeAutospacing="1" w:after="0" w:line="240" w:lineRule="auto"/>
              <w:rPr>
                <w:rFonts w:cs="Arial"/>
                <w:sz w:val="16"/>
                <w:szCs w:val="16"/>
                <w:lang w:eastAsia="en-US"/>
              </w:rPr>
            </w:pPr>
            <w:r w:rsidRPr="008233BF">
              <w:rPr>
                <w:rFonts w:cs="Arial"/>
                <w:sz w:val="16"/>
                <w:szCs w:val="16"/>
                <w:lang w:eastAsia="en-US"/>
              </w:rPr>
              <w:t> </w:t>
            </w:r>
            <w:del w:id="429" w:author="Julia Powell" w:date="2016-01-14T14:11:00Z">
              <w:r w:rsidDel="00411EF9">
                <w:rPr>
                  <w:rFonts w:cs="Arial"/>
                  <w:sz w:val="16"/>
                  <w:szCs w:val="16"/>
                  <w:lang w:eastAsia="en-US"/>
                </w:rPr>
                <w:delText>S-101 Version Number</w:delText>
              </w:r>
            </w:del>
          </w:p>
        </w:tc>
      </w:tr>
      <w:tr w:rsidR="003D5E21" w:rsidRPr="008233BF" w14:paraId="3B9A559C" w14:textId="77777777" w:rsidTr="00B467A5">
        <w:trPr>
          <w:trHeight w:val="558"/>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01B7672A" w14:textId="77777777" w:rsidR="003D5E21" w:rsidRPr="008233BF"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metadataL</w:t>
            </w:r>
            <w:r w:rsidRPr="008233BF">
              <w:rPr>
                <w:rFonts w:cs="Arial"/>
                <w:sz w:val="16"/>
                <w:szCs w:val="16"/>
                <w:lang w:eastAsia="en-US"/>
              </w:rPr>
              <w:t>anguage</w:t>
            </w:r>
            <w:proofErr w:type="spellEnd"/>
          </w:p>
        </w:tc>
        <w:tc>
          <w:tcPr>
            <w:tcW w:w="520" w:type="pct"/>
            <w:tcBorders>
              <w:top w:val="single" w:sz="8" w:space="0" w:color="000000"/>
              <w:left w:val="nil"/>
              <w:bottom w:val="single" w:sz="8" w:space="0" w:color="000000"/>
              <w:right w:val="single" w:sz="4" w:space="0" w:color="auto"/>
            </w:tcBorders>
            <w:shd w:val="clear" w:color="auto" w:fill="auto"/>
          </w:tcPr>
          <w:p w14:paraId="73FD6815"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5B8EE5D1"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 xml:space="preserve"> </w:t>
            </w:r>
            <w:r w:rsidRPr="008233BF">
              <w:rPr>
                <w:rFonts w:cs="Arial"/>
                <w:sz w:val="16"/>
                <w:szCs w:val="16"/>
                <w:lang w:eastAsia="en-US"/>
              </w:rPr>
              <w:t>English</w:t>
            </w: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4135AD2" w14:textId="77777777" w:rsidR="003D5E21" w:rsidRPr="008233BF" w:rsidRDefault="003D5E21" w:rsidP="00B467A5">
            <w:pPr>
              <w:spacing w:before="100" w:beforeAutospacing="1" w:after="0" w:line="240" w:lineRule="auto"/>
              <w:rPr>
                <w:rFonts w:cs="Arial"/>
                <w:sz w:val="16"/>
                <w:szCs w:val="16"/>
                <w:lang w:eastAsia="en-US"/>
              </w:rPr>
            </w:pPr>
            <w:proofErr w:type="spellStart"/>
            <w:r w:rsidRPr="008233BF">
              <w:rPr>
                <w:rFonts w:cs="Arial"/>
                <w:sz w:val="16"/>
                <w:szCs w:val="16"/>
                <w:lang w:eastAsia="en-US"/>
              </w:rPr>
              <w:t>CharacterString</w:t>
            </w:r>
            <w:proofErr w:type="spellEnd"/>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58FE03D"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 xml:space="preserve">All </w:t>
            </w:r>
            <w:r>
              <w:rPr>
                <w:rFonts w:cs="Arial"/>
                <w:sz w:val="16"/>
                <w:szCs w:val="16"/>
                <w:lang w:eastAsia="en-US"/>
              </w:rPr>
              <w:t>dataset</w:t>
            </w:r>
            <w:r w:rsidRPr="008233BF">
              <w:rPr>
                <w:rFonts w:cs="Arial"/>
                <w:sz w:val="16"/>
                <w:szCs w:val="16"/>
                <w:lang w:eastAsia="en-US"/>
              </w:rPr>
              <w:t>s conforming to S-101 PS must use English language</w:t>
            </w:r>
          </w:p>
        </w:tc>
      </w:tr>
      <w:tr w:rsidR="003D5E21" w:rsidRPr="008233BF" w14:paraId="673224F2" w14:textId="77777777" w:rsidTr="00B467A5">
        <w:trPr>
          <w:trHeight w:val="483"/>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2AD30628" w14:textId="77777777" w:rsidR="003D5E21" w:rsidRPr="008233BF"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exchangeCatalogueName</w:t>
            </w:r>
            <w:proofErr w:type="spellEnd"/>
          </w:p>
        </w:tc>
        <w:tc>
          <w:tcPr>
            <w:tcW w:w="520" w:type="pct"/>
            <w:tcBorders>
              <w:top w:val="single" w:sz="8" w:space="0" w:color="000000"/>
              <w:left w:val="nil"/>
              <w:bottom w:val="single" w:sz="8" w:space="0" w:color="000000"/>
              <w:right w:val="single" w:sz="4" w:space="0" w:color="auto"/>
            </w:tcBorders>
            <w:shd w:val="clear" w:color="auto" w:fill="auto"/>
          </w:tcPr>
          <w:p w14:paraId="7CA0071E"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223DFAE4" w14:textId="77777777" w:rsidR="003D5E21" w:rsidRPr="008233BF" w:rsidRDefault="003D5E21" w:rsidP="00B467A5">
            <w:pPr>
              <w:spacing w:before="100" w:beforeAutospacing="1" w:after="0" w:line="240" w:lineRule="auto"/>
              <w:rPr>
                <w:rFonts w:cs="Arial"/>
                <w:sz w:val="16"/>
                <w:szCs w:val="16"/>
                <w:lang w:eastAsia="en-US"/>
              </w:rPr>
            </w:pPr>
            <w:r>
              <w:rPr>
                <w:rFonts w:cs="Arial" w:hint="eastAsia"/>
                <w:sz w:val="16"/>
                <w:szCs w:val="16"/>
              </w:rPr>
              <w:t>S101ed1.CAT</w:t>
            </w: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ECED35F" w14:textId="77777777" w:rsidR="003D5E21" w:rsidRPr="008233BF" w:rsidRDefault="003D5E21" w:rsidP="00B467A5">
            <w:pPr>
              <w:spacing w:before="100" w:beforeAutospacing="1" w:after="0" w:line="240" w:lineRule="auto"/>
              <w:rPr>
                <w:rFonts w:cs="Arial"/>
                <w:sz w:val="16"/>
                <w:szCs w:val="16"/>
                <w:lang w:eastAsia="en-US"/>
              </w:rPr>
            </w:pPr>
            <w:proofErr w:type="spellStart"/>
            <w:r w:rsidRPr="008233BF">
              <w:rPr>
                <w:rFonts w:cs="Arial"/>
                <w:sz w:val="16"/>
                <w:szCs w:val="16"/>
                <w:lang w:eastAsia="en-US"/>
              </w:rPr>
              <w:t>CharacterString</w:t>
            </w:r>
            <w:proofErr w:type="spellEnd"/>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F8FB57C"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 xml:space="preserve">Catalogue filename </w:t>
            </w:r>
          </w:p>
        </w:tc>
      </w:tr>
      <w:tr w:rsidR="003D5E21" w:rsidRPr="008233BF" w14:paraId="4B648941" w14:textId="77777777" w:rsidTr="00B467A5">
        <w:trPr>
          <w:trHeight w:val="538"/>
        </w:trPr>
        <w:tc>
          <w:tcPr>
            <w:tcW w:w="1089" w:type="pct"/>
            <w:tcBorders>
              <w:top w:val="single" w:sz="8" w:space="0" w:color="000000"/>
              <w:left w:val="single" w:sz="4" w:space="0" w:color="auto"/>
              <w:bottom w:val="single" w:sz="8" w:space="0" w:color="000000"/>
              <w:right w:val="single" w:sz="4" w:space="0" w:color="auto"/>
            </w:tcBorders>
            <w:shd w:val="clear" w:color="auto" w:fill="auto"/>
          </w:tcPr>
          <w:p w14:paraId="09C03C06" w14:textId="77777777" w:rsidR="003D5E21" w:rsidRPr="008233BF"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exchangeCatalogueDescription</w:t>
            </w:r>
            <w:proofErr w:type="spellEnd"/>
          </w:p>
        </w:tc>
        <w:tc>
          <w:tcPr>
            <w:tcW w:w="520" w:type="pct"/>
            <w:tcBorders>
              <w:top w:val="single" w:sz="8" w:space="0" w:color="000000"/>
              <w:left w:val="nil"/>
              <w:bottom w:val="single" w:sz="8" w:space="0" w:color="000000"/>
              <w:right w:val="single" w:sz="4" w:space="0" w:color="auto"/>
            </w:tcBorders>
            <w:shd w:val="clear" w:color="auto" w:fill="auto"/>
          </w:tcPr>
          <w:p w14:paraId="2ECB5912"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4A24C56E" w14:textId="77777777" w:rsidR="003D5E21" w:rsidRPr="008233BF"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FB6E825" w14:textId="77777777" w:rsidR="003D5E21" w:rsidRPr="008233BF" w:rsidRDefault="003D5E21" w:rsidP="00B467A5">
            <w:pPr>
              <w:spacing w:before="100" w:beforeAutospacing="1" w:after="0" w:line="240" w:lineRule="auto"/>
              <w:rPr>
                <w:rFonts w:cs="Arial"/>
                <w:sz w:val="16"/>
                <w:szCs w:val="16"/>
                <w:lang w:eastAsia="en-US"/>
              </w:rPr>
            </w:pPr>
            <w:proofErr w:type="spellStart"/>
            <w:r w:rsidRPr="008233BF">
              <w:rPr>
                <w:rFonts w:cs="Arial"/>
                <w:sz w:val="16"/>
                <w:szCs w:val="16"/>
                <w:lang w:eastAsia="en-US"/>
              </w:rPr>
              <w:t>CharacterString</w:t>
            </w:r>
            <w:proofErr w:type="spellEnd"/>
          </w:p>
        </w:tc>
        <w:tc>
          <w:tcPr>
            <w:tcW w:w="1446"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6F4D5D2" w14:textId="77777777" w:rsidR="003D5E21" w:rsidRDefault="003D5E21" w:rsidP="00B467A5">
            <w:pPr>
              <w:spacing w:before="100" w:beforeAutospacing="1" w:after="0" w:line="240" w:lineRule="auto"/>
              <w:rPr>
                <w:rFonts w:cs="Arial"/>
                <w:sz w:val="16"/>
                <w:szCs w:val="16"/>
                <w:lang w:eastAsia="en-US"/>
              </w:rPr>
            </w:pPr>
            <w:r>
              <w:rPr>
                <w:rFonts w:cs="Arial"/>
                <w:sz w:val="16"/>
                <w:szCs w:val="16"/>
                <w:lang w:eastAsia="en-US"/>
              </w:rPr>
              <w:t>Description of what the exchange catalogue contains</w:t>
            </w:r>
          </w:p>
          <w:p w14:paraId="19BB8EDE" w14:textId="77777777" w:rsidR="003D5E21" w:rsidRPr="008233BF" w:rsidRDefault="003D5E21" w:rsidP="00B467A5">
            <w:pPr>
              <w:spacing w:before="100" w:beforeAutospacing="1" w:after="0" w:line="240" w:lineRule="auto"/>
              <w:rPr>
                <w:rFonts w:cs="Arial"/>
                <w:sz w:val="16"/>
                <w:szCs w:val="16"/>
                <w:lang w:eastAsia="en-US"/>
              </w:rPr>
            </w:pPr>
            <w:r>
              <w:rPr>
                <w:rFonts w:cs="Arial"/>
                <w:sz w:val="16"/>
                <w:szCs w:val="16"/>
                <w:lang w:eastAsia="en-US"/>
              </w:rPr>
              <w:t>NATIONAL LANGUAGE enabled</w:t>
            </w:r>
          </w:p>
        </w:tc>
      </w:tr>
      <w:tr w:rsidR="003D5E21" w:rsidRPr="008233BF" w14:paraId="355D1E3C" w14:textId="77777777" w:rsidTr="00B467A5">
        <w:tc>
          <w:tcPr>
            <w:tcW w:w="1089" w:type="pct"/>
            <w:tcBorders>
              <w:top w:val="single" w:sz="8" w:space="0" w:color="000000"/>
              <w:left w:val="single" w:sz="4" w:space="0" w:color="auto"/>
              <w:bottom w:val="single" w:sz="8" w:space="0" w:color="000000"/>
              <w:right w:val="single" w:sz="4" w:space="0" w:color="auto"/>
            </w:tcBorders>
            <w:shd w:val="clear" w:color="auto" w:fill="auto"/>
          </w:tcPr>
          <w:p w14:paraId="6AF25BB3" w14:textId="77777777" w:rsidR="003D5E21" w:rsidRPr="008233BF" w:rsidRDefault="003D5E21" w:rsidP="00B467A5">
            <w:pPr>
              <w:spacing w:before="100" w:beforeAutospacing="1" w:after="0" w:line="240" w:lineRule="auto"/>
              <w:rPr>
                <w:rFonts w:cs="Arial"/>
                <w:sz w:val="16"/>
                <w:szCs w:val="16"/>
                <w:lang w:eastAsia="en-US"/>
              </w:rPr>
            </w:pPr>
            <w:proofErr w:type="spellStart"/>
            <w:r>
              <w:rPr>
                <w:rFonts w:cs="Arial"/>
                <w:sz w:val="16"/>
                <w:szCs w:val="16"/>
                <w:lang w:eastAsia="en-US"/>
              </w:rPr>
              <w:t>exchangeCatalogueC</w:t>
            </w:r>
            <w:r w:rsidRPr="008233BF">
              <w:rPr>
                <w:rFonts w:cs="Arial"/>
                <w:sz w:val="16"/>
                <w:szCs w:val="16"/>
                <w:lang w:eastAsia="en-US"/>
              </w:rPr>
              <w:t>omment</w:t>
            </w:r>
            <w:proofErr w:type="spellEnd"/>
          </w:p>
        </w:tc>
        <w:tc>
          <w:tcPr>
            <w:tcW w:w="520" w:type="pct"/>
            <w:tcBorders>
              <w:top w:val="single" w:sz="8" w:space="0" w:color="000000"/>
              <w:left w:val="nil"/>
              <w:bottom w:val="single" w:sz="8" w:space="0" w:color="000000"/>
              <w:right w:val="single" w:sz="4" w:space="0" w:color="auto"/>
            </w:tcBorders>
            <w:shd w:val="clear" w:color="auto" w:fill="auto"/>
          </w:tcPr>
          <w:p w14:paraId="6EB4E11A" w14:textId="77777777" w:rsidR="003D5E21" w:rsidRPr="008233BF"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0..1</w:t>
            </w:r>
          </w:p>
        </w:tc>
        <w:tc>
          <w:tcPr>
            <w:tcW w:w="651" w:type="pct"/>
            <w:tcBorders>
              <w:top w:val="single" w:sz="8" w:space="0" w:color="000000"/>
              <w:left w:val="single" w:sz="4" w:space="0" w:color="auto"/>
              <w:bottom w:val="single" w:sz="8" w:space="0" w:color="000000"/>
              <w:right w:val="single" w:sz="4" w:space="0" w:color="auto"/>
            </w:tcBorders>
            <w:shd w:val="clear" w:color="auto" w:fill="auto"/>
          </w:tcPr>
          <w:p w14:paraId="2C2CA50C" w14:textId="77777777" w:rsidR="003D5E21" w:rsidRPr="008233BF" w:rsidRDefault="003D5E21" w:rsidP="00B467A5">
            <w:pPr>
              <w:spacing w:before="100" w:beforeAutospacing="1" w:after="0" w:line="240" w:lineRule="auto"/>
              <w:rPr>
                <w:rFonts w:cs="Arial"/>
                <w:sz w:val="16"/>
                <w:szCs w:val="16"/>
                <w:lang w:eastAsia="en-US"/>
              </w:rPr>
            </w:pPr>
          </w:p>
        </w:tc>
        <w:tc>
          <w:tcPr>
            <w:tcW w:w="1293"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C487EA" w14:textId="77777777" w:rsidR="003D5E21" w:rsidRPr="008233BF" w:rsidRDefault="003D5E21" w:rsidP="00B467A5">
            <w:pPr>
              <w:spacing w:before="100" w:beforeAutospacing="1" w:after="0" w:line="240" w:lineRule="auto"/>
              <w:rPr>
                <w:rFonts w:cs="Arial"/>
                <w:sz w:val="16"/>
                <w:szCs w:val="16"/>
                <w:lang w:eastAsia="en-US"/>
              </w:rPr>
            </w:pPr>
            <w:proofErr w:type="spellStart"/>
            <w:r w:rsidRPr="008233BF">
              <w:rPr>
                <w:rFonts w:cs="Arial"/>
                <w:sz w:val="16"/>
                <w:szCs w:val="16"/>
                <w:lang w:eastAsia="en-US"/>
              </w:rPr>
              <w:t>CharacterString</w:t>
            </w:r>
            <w:proofErr w:type="spellEnd"/>
          </w:p>
        </w:tc>
        <w:tc>
          <w:tcPr>
            <w:tcW w:w="1446"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9EEB95" w14:textId="77777777" w:rsidR="003D5E21" w:rsidRPr="00DD7223" w:rsidRDefault="003D5E21" w:rsidP="00B467A5">
            <w:pPr>
              <w:spacing w:before="100" w:beforeAutospacing="1" w:after="0" w:line="240" w:lineRule="auto"/>
              <w:rPr>
                <w:rFonts w:cs="Arial"/>
                <w:sz w:val="16"/>
                <w:szCs w:val="16"/>
                <w:lang w:eastAsia="en-US"/>
              </w:rPr>
            </w:pPr>
            <w:r w:rsidRPr="008233BF">
              <w:rPr>
                <w:rFonts w:cs="Arial"/>
                <w:sz w:val="16"/>
                <w:szCs w:val="16"/>
                <w:lang w:eastAsia="en-US"/>
              </w:rPr>
              <w:t> </w:t>
            </w:r>
            <w:r w:rsidRPr="00DD7223">
              <w:rPr>
                <w:rFonts w:cs="Arial"/>
                <w:sz w:val="16"/>
                <w:szCs w:val="16"/>
                <w:lang w:eastAsia="en-US"/>
              </w:rPr>
              <w:t>Any additional Information</w:t>
            </w:r>
          </w:p>
          <w:p w14:paraId="40C08939" w14:textId="77777777" w:rsidR="003D5E21" w:rsidRPr="008233BF" w:rsidRDefault="003D5E21" w:rsidP="00B467A5">
            <w:pPr>
              <w:spacing w:before="100" w:beforeAutospacing="1" w:after="0" w:line="240" w:lineRule="auto"/>
              <w:rPr>
                <w:rFonts w:cs="Arial"/>
                <w:sz w:val="16"/>
                <w:szCs w:val="16"/>
                <w:lang w:eastAsia="en-US"/>
              </w:rPr>
            </w:pPr>
            <w:r w:rsidRPr="00DD7223">
              <w:rPr>
                <w:rFonts w:cs="Arial"/>
                <w:sz w:val="16"/>
                <w:szCs w:val="16"/>
                <w:lang w:eastAsia="en-US"/>
              </w:rPr>
              <w:t>NATIONAL LANGUAGE enabled</w:t>
            </w:r>
          </w:p>
        </w:tc>
      </w:tr>
      <w:tr w:rsidR="003D5E21" w:rsidRPr="008233BF" w14:paraId="64CC873D" w14:textId="77777777" w:rsidTr="00B467A5">
        <w:trPr>
          <w:ins w:id="430" w:author="Julia Powell" w:date="2015-12-31T14:02:00Z"/>
        </w:trPr>
        <w:tc>
          <w:tcPr>
            <w:tcW w:w="1089" w:type="pct"/>
            <w:tcBorders>
              <w:top w:val="single" w:sz="4" w:space="0" w:color="auto"/>
              <w:left w:val="single" w:sz="4" w:space="0" w:color="auto"/>
              <w:bottom w:val="single" w:sz="4" w:space="0" w:color="auto"/>
              <w:right w:val="single" w:sz="4" w:space="0" w:color="auto"/>
            </w:tcBorders>
            <w:shd w:val="clear" w:color="auto" w:fill="auto"/>
          </w:tcPr>
          <w:p w14:paraId="6051A42E" w14:textId="156D106C" w:rsidR="003D5E21" w:rsidRDefault="003D5E21" w:rsidP="00B467A5">
            <w:pPr>
              <w:spacing w:before="100" w:beforeAutospacing="1"/>
              <w:rPr>
                <w:ins w:id="431" w:author="Julia Powell" w:date="2015-12-31T14:02:00Z"/>
                <w:rFonts w:cs="Arial"/>
                <w:sz w:val="16"/>
                <w:szCs w:val="16"/>
              </w:rPr>
            </w:pPr>
            <w:proofErr w:type="spellStart"/>
            <w:ins w:id="432" w:author="Julia Powell" w:date="2015-12-31T14:02:00Z">
              <w:r>
                <w:rPr>
                  <w:rFonts w:cs="Arial"/>
                  <w:sz w:val="16"/>
                  <w:szCs w:val="16"/>
                </w:rPr>
                <w:t>compressionFlag</w:t>
              </w:r>
              <w:proofErr w:type="spellEnd"/>
            </w:ins>
          </w:p>
        </w:tc>
        <w:tc>
          <w:tcPr>
            <w:tcW w:w="520" w:type="pct"/>
            <w:tcBorders>
              <w:top w:val="single" w:sz="4" w:space="0" w:color="auto"/>
              <w:left w:val="nil"/>
              <w:bottom w:val="single" w:sz="4" w:space="0" w:color="auto"/>
              <w:right w:val="single" w:sz="4" w:space="0" w:color="auto"/>
            </w:tcBorders>
            <w:shd w:val="clear" w:color="auto" w:fill="auto"/>
          </w:tcPr>
          <w:p w14:paraId="37145373" w14:textId="141BA9DF" w:rsidR="003D5E21" w:rsidRDefault="003D5E21" w:rsidP="00B467A5">
            <w:pPr>
              <w:spacing w:before="100" w:beforeAutospacing="1"/>
              <w:rPr>
                <w:ins w:id="433" w:author="Julia Powell" w:date="2015-12-31T14:02:00Z"/>
                <w:rFonts w:cs="Arial"/>
                <w:sz w:val="16"/>
                <w:szCs w:val="16"/>
              </w:rPr>
            </w:pPr>
            <w:ins w:id="434" w:author="Julia Powell" w:date="2015-12-31T14:02:00Z">
              <w:r>
                <w:rPr>
                  <w:rFonts w:cs="Arial"/>
                  <w:sz w:val="16"/>
                  <w:szCs w:val="16"/>
                </w:rPr>
                <w:t>0..1</w:t>
              </w:r>
            </w:ins>
          </w:p>
        </w:tc>
        <w:tc>
          <w:tcPr>
            <w:tcW w:w="651" w:type="pct"/>
            <w:tcBorders>
              <w:top w:val="single" w:sz="4" w:space="0" w:color="auto"/>
              <w:left w:val="single" w:sz="4" w:space="0" w:color="auto"/>
              <w:bottom w:val="single" w:sz="4" w:space="0" w:color="auto"/>
              <w:right w:val="single" w:sz="4" w:space="0" w:color="auto"/>
            </w:tcBorders>
            <w:shd w:val="clear" w:color="auto" w:fill="auto"/>
          </w:tcPr>
          <w:p w14:paraId="21D23B58" w14:textId="77777777" w:rsidR="003D5E21" w:rsidRPr="008233BF" w:rsidRDefault="003D5E21" w:rsidP="00B467A5">
            <w:pPr>
              <w:spacing w:before="100" w:beforeAutospacing="1"/>
              <w:rPr>
                <w:ins w:id="435" w:author="Julia Powell" w:date="2015-12-31T14:02:00Z"/>
                <w:rFonts w:cs="Arial"/>
                <w:sz w:val="16"/>
                <w:szCs w:val="16"/>
              </w:rPr>
            </w:pPr>
          </w:p>
        </w:tc>
        <w:tc>
          <w:tcPr>
            <w:tcW w:w="1293"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3B6D46" w14:textId="0450910E" w:rsidR="003D5E21" w:rsidRDefault="003D5E21" w:rsidP="00B467A5">
            <w:pPr>
              <w:spacing w:before="100" w:beforeAutospacing="1"/>
              <w:rPr>
                <w:ins w:id="436" w:author="Julia Powell" w:date="2015-12-31T14:02:00Z"/>
                <w:rFonts w:cs="Arial"/>
                <w:sz w:val="16"/>
                <w:szCs w:val="16"/>
              </w:rPr>
            </w:pPr>
            <w:ins w:id="437" w:author="Julia Powell" w:date="2015-12-31T14:02:00Z">
              <w:r>
                <w:rPr>
                  <w:rFonts w:cs="Arial"/>
                  <w:sz w:val="16"/>
                  <w:szCs w:val="16"/>
                </w:rPr>
                <w:t>Boolean</w:t>
              </w:r>
            </w:ins>
          </w:p>
        </w:tc>
        <w:tc>
          <w:tcPr>
            <w:tcW w:w="1446"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7DBC2CA" w14:textId="21D96CAD" w:rsidR="003D5E21" w:rsidRPr="008233BF" w:rsidRDefault="003D5E21" w:rsidP="00B467A5">
            <w:pPr>
              <w:spacing w:before="100" w:beforeAutospacing="1"/>
              <w:rPr>
                <w:ins w:id="438" w:author="Julia Powell" w:date="2015-12-31T14:02:00Z"/>
                <w:rFonts w:cs="Arial"/>
                <w:sz w:val="16"/>
                <w:szCs w:val="16"/>
              </w:rPr>
            </w:pPr>
            <w:ins w:id="439" w:author="Julia Powell" w:date="2015-12-31T14:02:00Z">
              <w:r>
                <w:rPr>
                  <w:rFonts w:cs="Arial"/>
                  <w:sz w:val="16"/>
                  <w:szCs w:val="16"/>
                </w:rPr>
                <w:t>Yes or No</w:t>
              </w:r>
            </w:ins>
          </w:p>
        </w:tc>
      </w:tr>
      <w:tr w:rsidR="003D5E21" w:rsidRPr="008233BF" w14:paraId="202C7F99" w14:textId="77777777" w:rsidTr="00B467A5">
        <w:tc>
          <w:tcPr>
            <w:tcW w:w="1089" w:type="pct"/>
            <w:tcBorders>
              <w:top w:val="single" w:sz="4" w:space="0" w:color="auto"/>
              <w:left w:val="single" w:sz="4" w:space="0" w:color="auto"/>
              <w:bottom w:val="single" w:sz="4" w:space="0" w:color="auto"/>
              <w:right w:val="single" w:sz="4" w:space="0" w:color="auto"/>
            </w:tcBorders>
            <w:shd w:val="clear" w:color="auto" w:fill="auto"/>
          </w:tcPr>
          <w:p w14:paraId="505DA50F" w14:textId="77865A0B" w:rsidR="003D5E21" w:rsidRDefault="003D5E21" w:rsidP="00B467A5">
            <w:pPr>
              <w:spacing w:before="100" w:beforeAutospacing="1"/>
              <w:rPr>
                <w:rFonts w:cs="Arial"/>
                <w:sz w:val="16"/>
                <w:szCs w:val="16"/>
              </w:rPr>
            </w:pPr>
            <w:del w:id="440" w:author="Julia Powell" w:date="2015-12-31T14:02:00Z">
              <w:r w:rsidDel="003D5E21">
                <w:rPr>
                  <w:rFonts w:cs="Arial"/>
                  <w:sz w:val="16"/>
                  <w:szCs w:val="16"/>
                </w:rPr>
                <w:lastRenderedPageBreak/>
                <w:delText>publicKeys</w:delText>
              </w:r>
            </w:del>
            <w:proofErr w:type="spellStart"/>
            <w:ins w:id="441" w:author="Julia Powell" w:date="2015-12-31T14:02:00Z">
              <w:r>
                <w:rPr>
                  <w:rFonts w:cs="Arial"/>
                  <w:sz w:val="16"/>
                  <w:szCs w:val="16"/>
                </w:rPr>
                <w:t>algorithmMethod</w:t>
              </w:r>
            </w:ins>
            <w:proofErr w:type="spellEnd"/>
          </w:p>
        </w:tc>
        <w:tc>
          <w:tcPr>
            <w:tcW w:w="520" w:type="pct"/>
            <w:tcBorders>
              <w:top w:val="single" w:sz="4" w:space="0" w:color="auto"/>
              <w:left w:val="nil"/>
              <w:bottom w:val="single" w:sz="4" w:space="0" w:color="auto"/>
              <w:right w:val="single" w:sz="4" w:space="0" w:color="auto"/>
            </w:tcBorders>
            <w:shd w:val="clear" w:color="auto" w:fill="auto"/>
          </w:tcPr>
          <w:p w14:paraId="3392124F" w14:textId="05C5BCA4" w:rsidR="003D5E21" w:rsidRDefault="003D5E21" w:rsidP="00B467A5">
            <w:pPr>
              <w:spacing w:before="100" w:beforeAutospacing="1"/>
              <w:rPr>
                <w:rFonts w:cs="Arial"/>
                <w:sz w:val="16"/>
                <w:szCs w:val="16"/>
              </w:rPr>
            </w:pPr>
            <w:del w:id="442" w:author="Julia Powell" w:date="2015-12-31T14:03:00Z">
              <w:r w:rsidDel="003D5E21">
                <w:rPr>
                  <w:rFonts w:cs="Arial"/>
                  <w:sz w:val="16"/>
                  <w:szCs w:val="16"/>
                </w:rPr>
                <w:delText>1..*</w:delText>
              </w:r>
            </w:del>
            <w:ins w:id="443" w:author="Julia Powell" w:date="2015-12-31T14:03:00Z">
              <w:r>
                <w:rPr>
                  <w:rFonts w:cs="Arial"/>
                  <w:sz w:val="16"/>
                  <w:szCs w:val="16"/>
                </w:rPr>
                <w:t>0..1</w:t>
              </w:r>
            </w:ins>
          </w:p>
        </w:tc>
        <w:tc>
          <w:tcPr>
            <w:tcW w:w="651" w:type="pct"/>
            <w:tcBorders>
              <w:top w:val="single" w:sz="4" w:space="0" w:color="auto"/>
              <w:left w:val="single" w:sz="4" w:space="0" w:color="auto"/>
              <w:bottom w:val="single" w:sz="4" w:space="0" w:color="auto"/>
              <w:right w:val="single" w:sz="4" w:space="0" w:color="auto"/>
            </w:tcBorders>
            <w:shd w:val="clear" w:color="auto" w:fill="auto"/>
          </w:tcPr>
          <w:p w14:paraId="05D51CB8" w14:textId="77777777" w:rsidR="003D5E21" w:rsidRPr="008233BF" w:rsidRDefault="003D5E21" w:rsidP="00B467A5">
            <w:pPr>
              <w:spacing w:before="100" w:beforeAutospacing="1"/>
              <w:rPr>
                <w:rFonts w:cs="Arial"/>
                <w:sz w:val="16"/>
                <w:szCs w:val="16"/>
              </w:rPr>
            </w:pPr>
          </w:p>
        </w:tc>
        <w:tc>
          <w:tcPr>
            <w:tcW w:w="1293"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BBB8546" w14:textId="77777777" w:rsidR="003D5E21" w:rsidRPr="008233BF" w:rsidRDefault="003D5E21" w:rsidP="00B467A5">
            <w:pPr>
              <w:spacing w:before="100" w:beforeAutospacing="1"/>
              <w:rPr>
                <w:rFonts w:cs="Arial"/>
                <w:sz w:val="16"/>
                <w:szCs w:val="16"/>
              </w:rPr>
            </w:pPr>
            <w:proofErr w:type="spellStart"/>
            <w:r>
              <w:rPr>
                <w:rFonts w:cs="Arial"/>
                <w:sz w:val="16"/>
                <w:szCs w:val="16"/>
              </w:rPr>
              <w:t>characterString</w:t>
            </w:r>
            <w:proofErr w:type="spellEnd"/>
          </w:p>
        </w:tc>
        <w:tc>
          <w:tcPr>
            <w:tcW w:w="1446"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3F4C4BE" w14:textId="0DE28FD6" w:rsidR="003D5E21" w:rsidRPr="008233BF" w:rsidRDefault="003D5E21" w:rsidP="00B467A5">
            <w:pPr>
              <w:spacing w:before="100" w:beforeAutospacing="1"/>
              <w:rPr>
                <w:rFonts w:cs="Arial"/>
                <w:sz w:val="16"/>
                <w:szCs w:val="16"/>
              </w:rPr>
            </w:pPr>
            <w:ins w:id="444" w:author="Julia Powell" w:date="2015-12-31T14:03:00Z">
              <w:r>
                <w:rPr>
                  <w:rFonts w:cs="Arial"/>
                  <w:sz w:val="16"/>
                  <w:szCs w:val="16"/>
                </w:rPr>
                <w:t>For Example, RAR or ZIP</w:t>
              </w:r>
            </w:ins>
          </w:p>
        </w:tc>
      </w:tr>
      <w:tr w:rsidR="003D5E21" w:rsidRPr="008233BF" w14:paraId="07B3F4D9" w14:textId="77777777" w:rsidTr="00B467A5">
        <w:tc>
          <w:tcPr>
            <w:tcW w:w="1089" w:type="pct"/>
            <w:tcBorders>
              <w:top w:val="single" w:sz="4" w:space="0" w:color="auto"/>
              <w:left w:val="single" w:sz="4" w:space="0" w:color="auto"/>
              <w:bottom w:val="single" w:sz="4" w:space="0" w:color="auto"/>
              <w:right w:val="single" w:sz="4" w:space="0" w:color="auto"/>
            </w:tcBorders>
            <w:shd w:val="clear" w:color="auto" w:fill="auto"/>
          </w:tcPr>
          <w:p w14:paraId="6627CA80" w14:textId="77777777" w:rsidR="003D5E21" w:rsidRPr="008233BF" w:rsidRDefault="003D5E21" w:rsidP="00B467A5">
            <w:pPr>
              <w:spacing w:before="100" w:beforeAutospacing="1"/>
              <w:rPr>
                <w:rFonts w:cs="Arial"/>
                <w:sz w:val="16"/>
                <w:szCs w:val="16"/>
              </w:rPr>
            </w:pPr>
            <w:proofErr w:type="spellStart"/>
            <w:r>
              <w:rPr>
                <w:rFonts w:cs="Arial"/>
                <w:sz w:val="16"/>
                <w:szCs w:val="16"/>
              </w:rPr>
              <w:t>sourceMedia</w:t>
            </w:r>
            <w:proofErr w:type="spellEnd"/>
          </w:p>
        </w:tc>
        <w:tc>
          <w:tcPr>
            <w:tcW w:w="520" w:type="pct"/>
            <w:tcBorders>
              <w:top w:val="single" w:sz="4" w:space="0" w:color="auto"/>
              <w:left w:val="nil"/>
              <w:bottom w:val="single" w:sz="4" w:space="0" w:color="auto"/>
              <w:right w:val="single" w:sz="4" w:space="0" w:color="auto"/>
            </w:tcBorders>
            <w:shd w:val="clear" w:color="auto" w:fill="auto"/>
          </w:tcPr>
          <w:p w14:paraId="1F907A00" w14:textId="77777777" w:rsidR="003D5E21" w:rsidRPr="008233BF" w:rsidRDefault="003D5E21" w:rsidP="00B467A5">
            <w:pPr>
              <w:spacing w:before="100" w:beforeAutospacing="1"/>
              <w:rPr>
                <w:rFonts w:cs="Arial"/>
                <w:sz w:val="16"/>
                <w:szCs w:val="16"/>
              </w:rPr>
            </w:pPr>
            <w:r>
              <w:rPr>
                <w:rFonts w:cs="Arial"/>
                <w:sz w:val="16"/>
                <w:szCs w:val="16"/>
              </w:rPr>
              <w:t>1</w:t>
            </w:r>
          </w:p>
        </w:tc>
        <w:tc>
          <w:tcPr>
            <w:tcW w:w="651" w:type="pct"/>
            <w:tcBorders>
              <w:top w:val="single" w:sz="4" w:space="0" w:color="auto"/>
              <w:left w:val="single" w:sz="4" w:space="0" w:color="auto"/>
              <w:bottom w:val="single" w:sz="4" w:space="0" w:color="auto"/>
              <w:right w:val="single" w:sz="4" w:space="0" w:color="auto"/>
            </w:tcBorders>
            <w:shd w:val="clear" w:color="auto" w:fill="auto"/>
          </w:tcPr>
          <w:p w14:paraId="04A52241" w14:textId="77777777" w:rsidR="003D5E21" w:rsidRPr="008233BF" w:rsidRDefault="003D5E21" w:rsidP="00B467A5">
            <w:pPr>
              <w:spacing w:before="100" w:beforeAutospacing="1"/>
              <w:rPr>
                <w:rFonts w:cs="Arial"/>
                <w:sz w:val="16"/>
                <w:szCs w:val="16"/>
              </w:rPr>
            </w:pPr>
          </w:p>
        </w:tc>
        <w:tc>
          <w:tcPr>
            <w:tcW w:w="1293"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E1FB955" w14:textId="77777777" w:rsidR="003D5E21" w:rsidRPr="008233BF" w:rsidRDefault="003D5E21" w:rsidP="00B467A5">
            <w:pPr>
              <w:spacing w:before="100" w:beforeAutospacing="1"/>
              <w:rPr>
                <w:rFonts w:cs="Arial"/>
                <w:sz w:val="16"/>
                <w:szCs w:val="16"/>
              </w:rPr>
            </w:pPr>
            <w:proofErr w:type="spellStart"/>
            <w:r>
              <w:rPr>
                <w:rFonts w:cs="Arial"/>
                <w:sz w:val="16"/>
                <w:szCs w:val="16"/>
              </w:rPr>
              <w:t>characterString</w:t>
            </w:r>
            <w:proofErr w:type="spellEnd"/>
          </w:p>
        </w:tc>
        <w:tc>
          <w:tcPr>
            <w:tcW w:w="1446"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215C1AE" w14:textId="77777777" w:rsidR="003D5E21" w:rsidRPr="008233BF" w:rsidRDefault="003D5E21" w:rsidP="00B467A5">
            <w:pPr>
              <w:spacing w:before="100" w:beforeAutospacing="1"/>
              <w:rPr>
                <w:rFonts w:cs="Arial"/>
                <w:sz w:val="16"/>
                <w:szCs w:val="16"/>
              </w:rPr>
            </w:pPr>
          </w:p>
        </w:tc>
      </w:tr>
      <w:tr w:rsidR="003D5E21" w:rsidRPr="008233BF" w14:paraId="396327CE" w14:textId="77777777" w:rsidTr="00B467A5">
        <w:tc>
          <w:tcPr>
            <w:tcW w:w="1089" w:type="pct"/>
            <w:tcBorders>
              <w:top w:val="single" w:sz="4" w:space="0" w:color="auto"/>
              <w:left w:val="single" w:sz="4" w:space="0" w:color="auto"/>
              <w:bottom w:val="single" w:sz="4" w:space="0" w:color="auto"/>
              <w:right w:val="single" w:sz="4" w:space="0" w:color="auto"/>
            </w:tcBorders>
            <w:shd w:val="clear" w:color="auto" w:fill="auto"/>
          </w:tcPr>
          <w:p w14:paraId="1DC4EAFF" w14:textId="77777777" w:rsidR="003D5E21" w:rsidRPr="008233BF" w:rsidRDefault="003D5E21" w:rsidP="00B467A5">
            <w:pPr>
              <w:spacing w:before="100" w:beforeAutospacing="1"/>
              <w:rPr>
                <w:rFonts w:cs="Arial"/>
                <w:sz w:val="16"/>
                <w:szCs w:val="16"/>
              </w:rPr>
            </w:pPr>
            <w:proofErr w:type="spellStart"/>
            <w:r>
              <w:rPr>
                <w:rFonts w:cs="Arial"/>
                <w:sz w:val="16"/>
                <w:szCs w:val="16"/>
              </w:rPr>
              <w:t>replacedData</w:t>
            </w:r>
            <w:proofErr w:type="spellEnd"/>
          </w:p>
        </w:tc>
        <w:tc>
          <w:tcPr>
            <w:tcW w:w="520" w:type="pct"/>
            <w:tcBorders>
              <w:top w:val="single" w:sz="4" w:space="0" w:color="auto"/>
              <w:left w:val="nil"/>
              <w:bottom w:val="single" w:sz="4" w:space="0" w:color="auto"/>
              <w:right w:val="single" w:sz="4" w:space="0" w:color="auto"/>
            </w:tcBorders>
            <w:shd w:val="clear" w:color="auto" w:fill="auto"/>
          </w:tcPr>
          <w:p w14:paraId="2677FB06" w14:textId="77777777" w:rsidR="003D5E21" w:rsidRPr="008233BF" w:rsidRDefault="003D5E21" w:rsidP="00B467A5">
            <w:pPr>
              <w:spacing w:before="100" w:beforeAutospacing="1"/>
              <w:rPr>
                <w:rFonts w:cs="Arial"/>
                <w:sz w:val="16"/>
                <w:szCs w:val="16"/>
              </w:rPr>
            </w:pPr>
            <w:r>
              <w:rPr>
                <w:rFonts w:cs="Arial"/>
                <w:sz w:val="16"/>
                <w:szCs w:val="16"/>
              </w:rPr>
              <w:t>1</w:t>
            </w:r>
          </w:p>
        </w:tc>
        <w:tc>
          <w:tcPr>
            <w:tcW w:w="651" w:type="pct"/>
            <w:tcBorders>
              <w:top w:val="single" w:sz="4" w:space="0" w:color="auto"/>
              <w:left w:val="single" w:sz="4" w:space="0" w:color="auto"/>
              <w:bottom w:val="single" w:sz="4" w:space="0" w:color="auto"/>
              <w:right w:val="single" w:sz="4" w:space="0" w:color="auto"/>
            </w:tcBorders>
            <w:shd w:val="clear" w:color="auto" w:fill="auto"/>
          </w:tcPr>
          <w:p w14:paraId="63E5EC78" w14:textId="77777777" w:rsidR="003D5E21" w:rsidRPr="008233BF" w:rsidRDefault="003D5E21" w:rsidP="00B467A5">
            <w:pPr>
              <w:spacing w:before="100" w:beforeAutospacing="1"/>
              <w:rPr>
                <w:rFonts w:cs="Arial"/>
                <w:sz w:val="16"/>
                <w:szCs w:val="16"/>
              </w:rPr>
            </w:pPr>
          </w:p>
        </w:tc>
        <w:tc>
          <w:tcPr>
            <w:tcW w:w="1293"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6ADA8E4" w14:textId="77777777" w:rsidR="003D5E21" w:rsidRPr="008233BF" w:rsidRDefault="003D5E21" w:rsidP="00B467A5">
            <w:pPr>
              <w:spacing w:before="100" w:beforeAutospacing="1"/>
              <w:rPr>
                <w:rFonts w:cs="Arial"/>
                <w:sz w:val="16"/>
                <w:szCs w:val="16"/>
              </w:rPr>
            </w:pPr>
            <w:r>
              <w:rPr>
                <w:rFonts w:cs="Arial"/>
                <w:sz w:val="16"/>
                <w:szCs w:val="16"/>
              </w:rPr>
              <w:t>Boolean</w:t>
            </w:r>
          </w:p>
        </w:tc>
        <w:tc>
          <w:tcPr>
            <w:tcW w:w="1446"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F34D884" w14:textId="77777777" w:rsidR="003D5E21" w:rsidRPr="008233BF" w:rsidRDefault="003D5E21" w:rsidP="00B467A5">
            <w:pPr>
              <w:spacing w:before="100" w:beforeAutospacing="1"/>
              <w:rPr>
                <w:rFonts w:cs="Arial"/>
                <w:sz w:val="16"/>
                <w:szCs w:val="16"/>
              </w:rPr>
            </w:pPr>
            <w:r>
              <w:rPr>
                <w:rFonts w:cs="Arial"/>
                <w:sz w:val="16"/>
                <w:szCs w:val="16"/>
              </w:rPr>
              <w:t>If a data file is cancelled is it replaced by another data file</w:t>
            </w:r>
          </w:p>
        </w:tc>
      </w:tr>
      <w:tr w:rsidR="003D5E21" w:rsidRPr="008233BF" w14:paraId="60FA40AD" w14:textId="77777777" w:rsidTr="00B467A5">
        <w:tc>
          <w:tcPr>
            <w:tcW w:w="1089" w:type="pct"/>
            <w:tcBorders>
              <w:top w:val="single" w:sz="4" w:space="0" w:color="auto"/>
              <w:left w:val="single" w:sz="4" w:space="0" w:color="auto"/>
              <w:bottom w:val="single" w:sz="4" w:space="0" w:color="auto"/>
              <w:right w:val="single" w:sz="4" w:space="0" w:color="auto"/>
            </w:tcBorders>
            <w:shd w:val="clear" w:color="auto" w:fill="auto"/>
          </w:tcPr>
          <w:p w14:paraId="2BFADA3C" w14:textId="77777777" w:rsidR="003D5E21" w:rsidRPr="008233BF" w:rsidRDefault="003D5E21" w:rsidP="00B467A5">
            <w:pPr>
              <w:spacing w:before="100" w:beforeAutospacing="1"/>
              <w:rPr>
                <w:rFonts w:cs="Arial"/>
                <w:sz w:val="16"/>
                <w:szCs w:val="16"/>
              </w:rPr>
            </w:pPr>
            <w:proofErr w:type="spellStart"/>
            <w:r>
              <w:rPr>
                <w:rFonts w:cs="Arial"/>
                <w:sz w:val="16"/>
                <w:szCs w:val="16"/>
              </w:rPr>
              <w:t>dataReplacement</w:t>
            </w:r>
            <w:proofErr w:type="spellEnd"/>
          </w:p>
        </w:tc>
        <w:tc>
          <w:tcPr>
            <w:tcW w:w="520" w:type="pct"/>
            <w:tcBorders>
              <w:top w:val="single" w:sz="4" w:space="0" w:color="auto"/>
              <w:left w:val="nil"/>
              <w:bottom w:val="single" w:sz="4" w:space="0" w:color="auto"/>
              <w:right w:val="single" w:sz="4" w:space="0" w:color="auto"/>
            </w:tcBorders>
            <w:shd w:val="clear" w:color="auto" w:fill="auto"/>
          </w:tcPr>
          <w:p w14:paraId="519305D0" w14:textId="77777777" w:rsidR="003D5E21" w:rsidRPr="008233BF" w:rsidRDefault="003D5E21" w:rsidP="00B467A5">
            <w:pPr>
              <w:spacing w:before="100" w:beforeAutospacing="1"/>
              <w:rPr>
                <w:rFonts w:cs="Arial"/>
                <w:sz w:val="16"/>
                <w:szCs w:val="16"/>
              </w:rPr>
            </w:pPr>
            <w:r>
              <w:rPr>
                <w:rFonts w:cs="Arial"/>
                <w:sz w:val="16"/>
                <w:szCs w:val="16"/>
              </w:rPr>
              <w:t>0..1</w:t>
            </w:r>
          </w:p>
        </w:tc>
        <w:tc>
          <w:tcPr>
            <w:tcW w:w="651" w:type="pct"/>
            <w:tcBorders>
              <w:top w:val="single" w:sz="4" w:space="0" w:color="auto"/>
              <w:left w:val="single" w:sz="4" w:space="0" w:color="auto"/>
              <w:bottom w:val="single" w:sz="4" w:space="0" w:color="auto"/>
              <w:right w:val="single" w:sz="4" w:space="0" w:color="auto"/>
            </w:tcBorders>
            <w:shd w:val="clear" w:color="auto" w:fill="auto"/>
          </w:tcPr>
          <w:p w14:paraId="1052EA7C" w14:textId="77777777" w:rsidR="003D5E21" w:rsidRPr="008233BF" w:rsidRDefault="003D5E21" w:rsidP="00B467A5">
            <w:pPr>
              <w:spacing w:before="100" w:beforeAutospacing="1"/>
              <w:rPr>
                <w:rFonts w:cs="Arial"/>
                <w:sz w:val="16"/>
                <w:szCs w:val="16"/>
              </w:rPr>
            </w:pPr>
          </w:p>
        </w:tc>
        <w:tc>
          <w:tcPr>
            <w:tcW w:w="1293"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7FA5C6E" w14:textId="77777777" w:rsidR="003D5E21" w:rsidRDefault="003D5E21" w:rsidP="00B467A5">
            <w:pPr>
              <w:spacing w:before="100" w:beforeAutospacing="1"/>
              <w:rPr>
                <w:rFonts w:cs="Arial"/>
                <w:sz w:val="16"/>
                <w:szCs w:val="16"/>
              </w:rPr>
            </w:pPr>
            <w:proofErr w:type="spellStart"/>
            <w:r>
              <w:rPr>
                <w:rFonts w:cs="Arial"/>
                <w:sz w:val="16"/>
                <w:szCs w:val="16"/>
              </w:rPr>
              <w:t>characterString</w:t>
            </w:r>
            <w:proofErr w:type="spellEnd"/>
          </w:p>
          <w:p w14:paraId="3AB8C971" w14:textId="77777777" w:rsidR="003D5E21" w:rsidRPr="008233BF" w:rsidRDefault="003D5E21" w:rsidP="00B467A5">
            <w:pPr>
              <w:spacing w:before="100" w:beforeAutospacing="1"/>
              <w:rPr>
                <w:rFonts w:cs="Arial"/>
                <w:sz w:val="16"/>
                <w:szCs w:val="16"/>
              </w:rPr>
            </w:pPr>
          </w:p>
        </w:tc>
        <w:tc>
          <w:tcPr>
            <w:tcW w:w="1446"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E14D9F4" w14:textId="77777777" w:rsidR="003D5E21" w:rsidRPr="008233BF" w:rsidRDefault="003D5E21" w:rsidP="00B467A5">
            <w:pPr>
              <w:spacing w:before="100" w:beforeAutospacing="1"/>
              <w:rPr>
                <w:rFonts w:cs="Arial"/>
                <w:sz w:val="16"/>
                <w:szCs w:val="16"/>
              </w:rPr>
            </w:pPr>
            <w:r>
              <w:rPr>
                <w:rFonts w:cs="Arial"/>
                <w:sz w:val="16"/>
                <w:szCs w:val="16"/>
              </w:rPr>
              <w:t>Dataset name</w:t>
            </w:r>
          </w:p>
        </w:tc>
      </w:tr>
    </w:tbl>
    <w:p w14:paraId="7B902148" w14:textId="77777777" w:rsidR="003D5E21" w:rsidRPr="00780142" w:rsidRDefault="003D5E21" w:rsidP="003D5E21"/>
    <w:p w14:paraId="6359D1B2" w14:textId="77777777" w:rsidR="003D5E21" w:rsidRDefault="003D5E21" w:rsidP="003D5E21">
      <w:pPr>
        <w:pStyle w:val="Heading4"/>
      </w:pPr>
      <w:r>
        <w:t>S100_CatalogueIdentifier</w:t>
      </w:r>
    </w:p>
    <w:tbl>
      <w:tblPr>
        <w:tblW w:w="138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3D5E21" w:rsidRPr="003176BC" w14:paraId="105AE380" w14:textId="77777777" w:rsidTr="00B467A5">
        <w:trPr>
          <w:trHeight w:val="146"/>
        </w:trPr>
        <w:tc>
          <w:tcPr>
            <w:tcW w:w="1080" w:type="dxa"/>
            <w:vAlign w:val="center"/>
          </w:tcPr>
          <w:p w14:paraId="07CE9453"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Role Name</w:t>
            </w:r>
          </w:p>
        </w:tc>
        <w:tc>
          <w:tcPr>
            <w:tcW w:w="3060" w:type="dxa"/>
            <w:vAlign w:val="center"/>
          </w:tcPr>
          <w:p w14:paraId="1B1CF4E5"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Name</w:t>
            </w:r>
          </w:p>
        </w:tc>
        <w:tc>
          <w:tcPr>
            <w:tcW w:w="3420" w:type="dxa"/>
            <w:vAlign w:val="center"/>
          </w:tcPr>
          <w:p w14:paraId="40EBA645"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Description</w:t>
            </w:r>
          </w:p>
        </w:tc>
        <w:tc>
          <w:tcPr>
            <w:tcW w:w="804" w:type="dxa"/>
            <w:vAlign w:val="center"/>
          </w:tcPr>
          <w:p w14:paraId="2B567DEF" w14:textId="77777777" w:rsidR="003D5E21" w:rsidRPr="003176BC" w:rsidRDefault="003D5E21" w:rsidP="00B467A5">
            <w:pPr>
              <w:suppressAutoHyphens/>
              <w:snapToGrid w:val="0"/>
              <w:spacing w:after="0" w:line="240" w:lineRule="auto"/>
              <w:jc w:val="center"/>
              <w:rPr>
                <w:b/>
                <w:sz w:val="16"/>
                <w:szCs w:val="16"/>
                <w:lang w:eastAsia="ar-SA"/>
              </w:rPr>
            </w:pPr>
            <w:proofErr w:type="spellStart"/>
            <w:r w:rsidRPr="003176BC">
              <w:rPr>
                <w:b/>
                <w:sz w:val="16"/>
                <w:szCs w:val="16"/>
                <w:lang w:eastAsia="ar-SA"/>
              </w:rPr>
              <w:t>Mult</w:t>
            </w:r>
            <w:proofErr w:type="spellEnd"/>
          </w:p>
        </w:tc>
        <w:tc>
          <w:tcPr>
            <w:tcW w:w="2436" w:type="dxa"/>
            <w:vAlign w:val="center"/>
          </w:tcPr>
          <w:p w14:paraId="3029FDA3"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Type</w:t>
            </w:r>
          </w:p>
        </w:tc>
        <w:tc>
          <w:tcPr>
            <w:tcW w:w="3060" w:type="dxa"/>
            <w:vAlign w:val="center"/>
          </w:tcPr>
          <w:p w14:paraId="55F41873"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Remarks</w:t>
            </w:r>
          </w:p>
        </w:tc>
      </w:tr>
      <w:tr w:rsidR="003D5E21" w:rsidRPr="003176BC" w14:paraId="71B80AE9" w14:textId="77777777" w:rsidTr="00B467A5">
        <w:trPr>
          <w:trHeight w:val="469"/>
        </w:trPr>
        <w:tc>
          <w:tcPr>
            <w:tcW w:w="1080" w:type="dxa"/>
            <w:vAlign w:val="center"/>
          </w:tcPr>
          <w:p w14:paraId="09D65250"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Class</w:t>
            </w:r>
          </w:p>
        </w:tc>
        <w:tc>
          <w:tcPr>
            <w:tcW w:w="3060" w:type="dxa"/>
            <w:vAlign w:val="center"/>
          </w:tcPr>
          <w:p w14:paraId="7E206C00"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S100_CatalogueIdentifier</w:t>
            </w:r>
          </w:p>
        </w:tc>
        <w:tc>
          <w:tcPr>
            <w:tcW w:w="3420" w:type="dxa"/>
            <w:vAlign w:val="center"/>
          </w:tcPr>
          <w:p w14:paraId="3CDC2AE5"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An exchange catalogue contains the discovery metadata about the exchange datasets and support files</w:t>
            </w:r>
          </w:p>
        </w:tc>
        <w:tc>
          <w:tcPr>
            <w:tcW w:w="804" w:type="dxa"/>
            <w:vAlign w:val="center"/>
          </w:tcPr>
          <w:p w14:paraId="6566666F"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2474A8F6"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2A82A9C7"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w:t>
            </w:r>
          </w:p>
        </w:tc>
      </w:tr>
      <w:tr w:rsidR="003D5E21" w:rsidRPr="003176BC" w14:paraId="725D81A1" w14:textId="77777777" w:rsidTr="00B467A5">
        <w:trPr>
          <w:trHeight w:val="307"/>
        </w:trPr>
        <w:tc>
          <w:tcPr>
            <w:tcW w:w="1080" w:type="dxa"/>
            <w:vAlign w:val="center"/>
          </w:tcPr>
          <w:p w14:paraId="3C8781C2"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3589C5B8"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identifier</w:t>
            </w:r>
          </w:p>
        </w:tc>
        <w:tc>
          <w:tcPr>
            <w:tcW w:w="3420" w:type="dxa"/>
            <w:vAlign w:val="center"/>
          </w:tcPr>
          <w:p w14:paraId="0173004F" w14:textId="77777777" w:rsidR="003D5E21" w:rsidRPr="003176BC" w:rsidRDefault="003D5E21" w:rsidP="00B467A5">
            <w:pPr>
              <w:suppressAutoHyphens/>
              <w:snapToGrid w:val="0"/>
              <w:spacing w:after="0" w:line="240" w:lineRule="auto"/>
              <w:jc w:val="left"/>
              <w:rPr>
                <w:sz w:val="16"/>
                <w:szCs w:val="16"/>
                <w:lang w:val="fr-MC" w:eastAsia="ar-SA"/>
              </w:rPr>
            </w:pPr>
            <w:proofErr w:type="spellStart"/>
            <w:r w:rsidRPr="003176BC">
              <w:rPr>
                <w:sz w:val="16"/>
                <w:szCs w:val="16"/>
                <w:lang w:val="fr-MC" w:eastAsia="ar-SA"/>
              </w:rPr>
              <w:t>Uniquely</w:t>
            </w:r>
            <w:proofErr w:type="spellEnd"/>
            <w:r w:rsidRPr="003176BC">
              <w:rPr>
                <w:sz w:val="16"/>
                <w:szCs w:val="16"/>
                <w:lang w:val="fr-MC" w:eastAsia="ar-SA"/>
              </w:rPr>
              <w:t xml:space="preserve"> identifies </w:t>
            </w:r>
            <w:proofErr w:type="spellStart"/>
            <w:r w:rsidRPr="003176BC">
              <w:rPr>
                <w:sz w:val="16"/>
                <w:szCs w:val="16"/>
                <w:lang w:val="fr-MC" w:eastAsia="ar-SA"/>
              </w:rPr>
              <w:t>this</w:t>
            </w:r>
            <w:proofErr w:type="spellEnd"/>
            <w:r w:rsidRPr="003176BC">
              <w:rPr>
                <w:sz w:val="16"/>
                <w:szCs w:val="16"/>
                <w:lang w:val="fr-MC" w:eastAsia="ar-SA"/>
              </w:rPr>
              <w:t xml:space="preserve"> exchange catalogue</w:t>
            </w:r>
          </w:p>
        </w:tc>
        <w:tc>
          <w:tcPr>
            <w:tcW w:w="804" w:type="dxa"/>
            <w:vAlign w:val="center"/>
          </w:tcPr>
          <w:p w14:paraId="33DF8FB9"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1</w:t>
            </w:r>
          </w:p>
        </w:tc>
        <w:tc>
          <w:tcPr>
            <w:tcW w:w="2436" w:type="dxa"/>
            <w:vAlign w:val="center"/>
          </w:tcPr>
          <w:p w14:paraId="22996874"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CharacterString</w:t>
            </w:r>
            <w:proofErr w:type="spellEnd"/>
          </w:p>
        </w:tc>
        <w:tc>
          <w:tcPr>
            <w:tcW w:w="3060" w:type="dxa"/>
            <w:vAlign w:val="center"/>
          </w:tcPr>
          <w:p w14:paraId="070A1360" w14:textId="77777777" w:rsidR="003D5E21" w:rsidRDefault="003D5E21" w:rsidP="003D5E21">
            <w:pPr>
              <w:spacing w:before="100" w:beforeAutospacing="1" w:after="0" w:line="240" w:lineRule="auto"/>
              <w:rPr>
                <w:ins w:id="445" w:author="Julia Powell" w:date="2015-12-31T14:06:00Z"/>
                <w:rFonts w:cs="Arial"/>
                <w:sz w:val="16"/>
                <w:szCs w:val="16"/>
                <w:lang w:eastAsia="en-US"/>
              </w:rPr>
            </w:pPr>
            <w:ins w:id="446" w:author="Julia Powell" w:date="2015-12-31T14:06:00Z">
              <w:r>
                <w:rPr>
                  <w:rFonts w:cs="Arial"/>
                  <w:sz w:val="16"/>
                  <w:szCs w:val="16"/>
                  <w:lang w:eastAsia="en-US"/>
                </w:rPr>
                <w:t>The file name must be unique.  Each file name must have a MD prefix added to the S-101 file name.</w:t>
              </w:r>
            </w:ins>
          </w:p>
          <w:p w14:paraId="2895F9D5" w14:textId="77777777" w:rsidR="003D5E21" w:rsidRDefault="003D5E21" w:rsidP="003D5E21">
            <w:pPr>
              <w:spacing w:before="100" w:beforeAutospacing="1" w:after="0" w:line="240" w:lineRule="auto"/>
              <w:rPr>
                <w:ins w:id="447" w:author="Julia Powell" w:date="2015-12-31T14:06:00Z"/>
                <w:rFonts w:cs="Arial"/>
                <w:sz w:val="16"/>
                <w:szCs w:val="16"/>
                <w:lang w:eastAsia="en-US"/>
              </w:rPr>
            </w:pPr>
          </w:p>
          <w:p w14:paraId="1C9E1D73" w14:textId="77777777" w:rsidR="003D5E21" w:rsidRPr="009C7CA1" w:rsidRDefault="003D5E21" w:rsidP="003D5E21">
            <w:pPr>
              <w:tabs>
                <w:tab w:val="left" w:pos="1695"/>
              </w:tabs>
              <w:spacing w:after="0" w:line="240" w:lineRule="auto"/>
              <w:rPr>
                <w:ins w:id="448" w:author="Julia Powell" w:date="2015-12-31T14:06:00Z"/>
                <w:rFonts w:cs="Arial"/>
                <w:sz w:val="16"/>
                <w:szCs w:val="16"/>
              </w:rPr>
            </w:pPr>
            <w:ins w:id="449" w:author="Julia Powell" w:date="2015-12-31T14:06:00Z">
              <w:r w:rsidRPr="009C7CA1">
                <w:rPr>
                  <w:rFonts w:cs="Arial"/>
                  <w:sz w:val="16"/>
                  <w:szCs w:val="16"/>
                </w:rPr>
                <w:t>Dataset</w:t>
              </w:r>
              <w:r>
                <w:rPr>
                  <w:rFonts w:cs="Arial"/>
                  <w:sz w:val="16"/>
                  <w:szCs w:val="16"/>
                </w:rPr>
                <w:t>:</w:t>
              </w:r>
            </w:ins>
          </w:p>
          <w:p w14:paraId="78DC79AC" w14:textId="77777777" w:rsidR="003D5E21" w:rsidRPr="009C7CA1" w:rsidRDefault="003D5E21" w:rsidP="003D5E21">
            <w:pPr>
              <w:tabs>
                <w:tab w:val="left" w:pos="1695"/>
              </w:tabs>
              <w:spacing w:after="0" w:line="240" w:lineRule="auto"/>
              <w:rPr>
                <w:ins w:id="450" w:author="Julia Powell" w:date="2015-12-31T14:06:00Z"/>
                <w:rFonts w:cs="Arial"/>
                <w:sz w:val="16"/>
                <w:szCs w:val="16"/>
              </w:rPr>
            </w:pPr>
            <w:ins w:id="451" w:author="Julia Powell" w:date="2015-12-31T14:06:00Z">
              <w:r w:rsidRPr="009C7CA1">
                <w:rPr>
                  <w:rFonts w:cs="Arial"/>
                  <w:sz w:val="16"/>
                  <w:szCs w:val="16"/>
                </w:rPr>
                <w:t>GB45678.000</w:t>
              </w:r>
            </w:ins>
          </w:p>
          <w:p w14:paraId="3D34C4D4" w14:textId="77777777" w:rsidR="003D5E21" w:rsidRPr="009C7CA1" w:rsidRDefault="003D5E21" w:rsidP="003D5E21">
            <w:pPr>
              <w:tabs>
                <w:tab w:val="left" w:pos="1695"/>
              </w:tabs>
              <w:spacing w:after="0" w:line="240" w:lineRule="auto"/>
              <w:rPr>
                <w:ins w:id="452" w:author="Julia Powell" w:date="2015-12-31T14:06:00Z"/>
                <w:rFonts w:cs="Arial"/>
                <w:sz w:val="16"/>
                <w:szCs w:val="16"/>
              </w:rPr>
            </w:pPr>
            <w:ins w:id="453" w:author="Julia Powell" w:date="2015-12-31T14:06:00Z">
              <w:r>
                <w:rPr>
                  <w:rFonts w:cs="Arial"/>
                  <w:sz w:val="16"/>
                  <w:szCs w:val="16"/>
                </w:rPr>
                <w:t>Metadata:</w:t>
              </w:r>
            </w:ins>
          </w:p>
          <w:p w14:paraId="2C6FD0E8" w14:textId="77777777" w:rsidR="003D5E21" w:rsidRPr="009C7CA1" w:rsidRDefault="003D5E21" w:rsidP="003D5E21">
            <w:pPr>
              <w:tabs>
                <w:tab w:val="left" w:pos="1695"/>
              </w:tabs>
              <w:spacing w:after="0" w:line="240" w:lineRule="auto"/>
              <w:rPr>
                <w:ins w:id="454" w:author="Julia Powell" w:date="2015-12-31T14:06:00Z"/>
                <w:rFonts w:cs="Arial"/>
                <w:sz w:val="16"/>
                <w:szCs w:val="16"/>
              </w:rPr>
            </w:pPr>
            <w:ins w:id="455" w:author="Julia Powell" w:date="2015-12-31T14:06:00Z">
              <w:r w:rsidRPr="009C7CA1">
                <w:rPr>
                  <w:rFonts w:cs="Arial"/>
                  <w:sz w:val="16"/>
                  <w:szCs w:val="16"/>
                </w:rPr>
                <w:t>MD_GB45678_000.xml</w:t>
              </w:r>
            </w:ins>
          </w:p>
          <w:p w14:paraId="58AE3097" w14:textId="77777777" w:rsidR="003D5E21" w:rsidRPr="009C7CA1" w:rsidRDefault="003D5E21" w:rsidP="003D5E21">
            <w:pPr>
              <w:tabs>
                <w:tab w:val="left" w:pos="1695"/>
              </w:tabs>
              <w:spacing w:after="0" w:line="240" w:lineRule="auto"/>
              <w:rPr>
                <w:ins w:id="456" w:author="Julia Powell" w:date="2015-12-31T14:06:00Z"/>
                <w:rFonts w:cs="Arial"/>
                <w:sz w:val="16"/>
                <w:szCs w:val="16"/>
              </w:rPr>
            </w:pPr>
          </w:p>
          <w:p w14:paraId="2D8B08AB" w14:textId="77777777" w:rsidR="003D5E21" w:rsidRPr="009C7CA1" w:rsidRDefault="003D5E21" w:rsidP="003D5E21">
            <w:pPr>
              <w:tabs>
                <w:tab w:val="left" w:pos="1695"/>
              </w:tabs>
              <w:spacing w:after="0" w:line="240" w:lineRule="auto"/>
              <w:rPr>
                <w:ins w:id="457" w:author="Julia Powell" w:date="2015-12-31T14:06:00Z"/>
                <w:rFonts w:cs="Arial"/>
                <w:sz w:val="16"/>
                <w:szCs w:val="16"/>
              </w:rPr>
            </w:pPr>
            <w:ins w:id="458" w:author="Julia Powell" w:date="2015-12-31T14:06:00Z">
              <w:r w:rsidRPr="009C7CA1">
                <w:rPr>
                  <w:rFonts w:cs="Arial"/>
                  <w:sz w:val="16"/>
                  <w:szCs w:val="16"/>
                </w:rPr>
                <w:t>Update 1</w:t>
              </w:r>
              <w:r>
                <w:rPr>
                  <w:rFonts w:cs="Arial"/>
                  <w:sz w:val="16"/>
                  <w:szCs w:val="16"/>
                </w:rPr>
                <w:t>:</w:t>
              </w:r>
            </w:ins>
          </w:p>
          <w:p w14:paraId="49D84C9B" w14:textId="77777777" w:rsidR="003D5E21" w:rsidRPr="009C7CA1" w:rsidRDefault="003D5E21" w:rsidP="003D5E21">
            <w:pPr>
              <w:tabs>
                <w:tab w:val="left" w:pos="1695"/>
              </w:tabs>
              <w:spacing w:after="0" w:line="240" w:lineRule="auto"/>
              <w:rPr>
                <w:ins w:id="459" w:author="Julia Powell" w:date="2015-12-31T14:06:00Z"/>
                <w:rFonts w:cs="Arial"/>
                <w:sz w:val="16"/>
                <w:szCs w:val="16"/>
              </w:rPr>
            </w:pPr>
            <w:ins w:id="460" w:author="Julia Powell" w:date="2015-12-31T14:06:00Z">
              <w:r w:rsidRPr="009C7CA1">
                <w:rPr>
                  <w:rFonts w:cs="Arial"/>
                  <w:sz w:val="16"/>
                  <w:szCs w:val="16"/>
                </w:rPr>
                <w:t>GB45678.001</w:t>
              </w:r>
            </w:ins>
          </w:p>
          <w:p w14:paraId="09FFB0E7" w14:textId="77777777" w:rsidR="003D5E21" w:rsidRPr="009C7CA1" w:rsidRDefault="003D5E21" w:rsidP="003D5E21">
            <w:pPr>
              <w:tabs>
                <w:tab w:val="left" w:pos="1695"/>
              </w:tabs>
              <w:spacing w:after="0" w:line="240" w:lineRule="auto"/>
              <w:rPr>
                <w:ins w:id="461" w:author="Julia Powell" w:date="2015-12-31T14:06:00Z"/>
                <w:rFonts w:cs="Arial"/>
                <w:sz w:val="16"/>
                <w:szCs w:val="16"/>
              </w:rPr>
            </w:pPr>
            <w:ins w:id="462" w:author="Julia Powell" w:date="2015-12-31T14:06:00Z">
              <w:r>
                <w:rPr>
                  <w:rFonts w:cs="Arial"/>
                  <w:sz w:val="16"/>
                  <w:szCs w:val="16"/>
                </w:rPr>
                <w:t>Metadata:</w:t>
              </w:r>
            </w:ins>
          </w:p>
          <w:p w14:paraId="3132322F" w14:textId="77777777" w:rsidR="003D5E21" w:rsidRPr="009C7CA1" w:rsidRDefault="003D5E21" w:rsidP="003D5E21">
            <w:pPr>
              <w:tabs>
                <w:tab w:val="left" w:pos="1695"/>
              </w:tabs>
              <w:spacing w:after="0" w:line="240" w:lineRule="auto"/>
              <w:rPr>
                <w:ins w:id="463" w:author="Julia Powell" w:date="2015-12-31T14:06:00Z"/>
                <w:rFonts w:cs="Arial"/>
                <w:sz w:val="16"/>
                <w:szCs w:val="16"/>
              </w:rPr>
            </w:pPr>
            <w:ins w:id="464" w:author="Julia Powell" w:date="2015-12-31T14:06:00Z">
              <w:r w:rsidRPr="009C7CA1">
                <w:rPr>
                  <w:rFonts w:cs="Arial"/>
                  <w:sz w:val="16"/>
                  <w:szCs w:val="16"/>
                </w:rPr>
                <w:t>MD_GB45678_001.xml</w:t>
              </w:r>
            </w:ins>
          </w:p>
          <w:p w14:paraId="7248EA9D" w14:textId="77777777" w:rsidR="003D5E21" w:rsidRPr="003176BC" w:rsidRDefault="003D5E21" w:rsidP="00B467A5">
            <w:pPr>
              <w:suppressAutoHyphens/>
              <w:snapToGrid w:val="0"/>
              <w:spacing w:after="0" w:line="240" w:lineRule="auto"/>
              <w:rPr>
                <w:sz w:val="16"/>
                <w:szCs w:val="16"/>
                <w:lang w:eastAsia="ar-SA"/>
              </w:rPr>
            </w:pPr>
          </w:p>
        </w:tc>
      </w:tr>
      <w:tr w:rsidR="003D5E21" w:rsidRPr="003176BC" w14:paraId="7FAFD5B2" w14:textId="77777777" w:rsidTr="00B467A5">
        <w:trPr>
          <w:trHeight w:val="322"/>
        </w:trPr>
        <w:tc>
          <w:tcPr>
            <w:tcW w:w="1080" w:type="dxa"/>
            <w:vAlign w:val="center"/>
          </w:tcPr>
          <w:p w14:paraId="0842F800"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0C30CAE1"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editionNumber</w:t>
            </w:r>
            <w:proofErr w:type="spellEnd"/>
          </w:p>
        </w:tc>
        <w:tc>
          <w:tcPr>
            <w:tcW w:w="3420" w:type="dxa"/>
            <w:vAlign w:val="center"/>
          </w:tcPr>
          <w:p w14:paraId="46E3DA07"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The edition number of this exchange catalogue</w:t>
            </w:r>
          </w:p>
        </w:tc>
        <w:tc>
          <w:tcPr>
            <w:tcW w:w="804" w:type="dxa"/>
            <w:vAlign w:val="center"/>
          </w:tcPr>
          <w:p w14:paraId="2E30128A"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1</w:t>
            </w:r>
          </w:p>
        </w:tc>
        <w:tc>
          <w:tcPr>
            <w:tcW w:w="2436" w:type="dxa"/>
            <w:vAlign w:val="center"/>
          </w:tcPr>
          <w:p w14:paraId="0544035D"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CharacterString</w:t>
            </w:r>
            <w:proofErr w:type="spellEnd"/>
          </w:p>
        </w:tc>
        <w:tc>
          <w:tcPr>
            <w:tcW w:w="3060" w:type="dxa"/>
            <w:vAlign w:val="center"/>
          </w:tcPr>
          <w:p w14:paraId="1D41C85A" w14:textId="77777777" w:rsidR="003D5E21" w:rsidRPr="003176BC" w:rsidRDefault="003D5E21" w:rsidP="00B467A5">
            <w:pPr>
              <w:suppressAutoHyphens/>
              <w:snapToGrid w:val="0"/>
              <w:spacing w:after="0" w:line="240" w:lineRule="auto"/>
              <w:rPr>
                <w:sz w:val="16"/>
                <w:szCs w:val="16"/>
                <w:lang w:eastAsia="ar-SA"/>
              </w:rPr>
            </w:pPr>
          </w:p>
        </w:tc>
      </w:tr>
      <w:tr w:rsidR="003D5E21" w:rsidRPr="003176BC" w14:paraId="54737589" w14:textId="77777777" w:rsidTr="00B467A5">
        <w:trPr>
          <w:trHeight w:val="161"/>
        </w:trPr>
        <w:tc>
          <w:tcPr>
            <w:tcW w:w="1080" w:type="dxa"/>
            <w:vAlign w:val="center"/>
          </w:tcPr>
          <w:p w14:paraId="17A605ED"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573E1D1A"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date</w:t>
            </w:r>
          </w:p>
        </w:tc>
        <w:tc>
          <w:tcPr>
            <w:tcW w:w="3420" w:type="dxa"/>
            <w:vAlign w:val="center"/>
          </w:tcPr>
          <w:p w14:paraId="04EF5DA5"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Creation date of the exchange catalogue</w:t>
            </w:r>
          </w:p>
        </w:tc>
        <w:tc>
          <w:tcPr>
            <w:tcW w:w="804" w:type="dxa"/>
            <w:vAlign w:val="center"/>
          </w:tcPr>
          <w:p w14:paraId="6DE82555"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1</w:t>
            </w:r>
          </w:p>
        </w:tc>
        <w:tc>
          <w:tcPr>
            <w:tcW w:w="2436" w:type="dxa"/>
            <w:vAlign w:val="center"/>
          </w:tcPr>
          <w:p w14:paraId="7DED1607"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Date</w:t>
            </w:r>
          </w:p>
        </w:tc>
        <w:tc>
          <w:tcPr>
            <w:tcW w:w="3060" w:type="dxa"/>
            <w:vAlign w:val="center"/>
          </w:tcPr>
          <w:p w14:paraId="0B72F6D1" w14:textId="77777777" w:rsidR="003D5E21" w:rsidRPr="003176BC" w:rsidRDefault="003D5E21" w:rsidP="00B467A5">
            <w:pPr>
              <w:suppressAutoHyphens/>
              <w:snapToGrid w:val="0"/>
              <w:spacing w:after="0" w:line="240" w:lineRule="auto"/>
              <w:rPr>
                <w:sz w:val="16"/>
                <w:szCs w:val="16"/>
                <w:lang w:eastAsia="ar-SA"/>
              </w:rPr>
            </w:pPr>
          </w:p>
        </w:tc>
      </w:tr>
    </w:tbl>
    <w:p w14:paraId="6C70D8CA" w14:textId="77777777" w:rsidR="003D5E21" w:rsidRDefault="003D5E21" w:rsidP="003D5E21"/>
    <w:p w14:paraId="4039BD49" w14:textId="77777777" w:rsidR="003D5E21" w:rsidRPr="003176BC" w:rsidRDefault="003D5E21" w:rsidP="003D5E21">
      <w:pPr>
        <w:pStyle w:val="Heading4"/>
      </w:pPr>
      <w:r>
        <w:lastRenderedPageBreak/>
        <w:t>S100_CataloguePointOfContact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540"/>
        <w:gridCol w:w="264"/>
        <w:gridCol w:w="2436"/>
        <w:gridCol w:w="3060"/>
      </w:tblGrid>
      <w:tr w:rsidR="003D5E21" w:rsidRPr="003176BC" w14:paraId="0AC44DB1" w14:textId="77777777" w:rsidTr="00B467A5">
        <w:tc>
          <w:tcPr>
            <w:tcW w:w="1080" w:type="dxa"/>
            <w:vAlign w:val="center"/>
          </w:tcPr>
          <w:p w14:paraId="021F75C3"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Role Name</w:t>
            </w:r>
          </w:p>
        </w:tc>
        <w:tc>
          <w:tcPr>
            <w:tcW w:w="3060" w:type="dxa"/>
            <w:vAlign w:val="center"/>
          </w:tcPr>
          <w:p w14:paraId="0BF55DF5"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Name</w:t>
            </w:r>
          </w:p>
        </w:tc>
        <w:tc>
          <w:tcPr>
            <w:tcW w:w="3420" w:type="dxa"/>
            <w:vAlign w:val="center"/>
          </w:tcPr>
          <w:p w14:paraId="5F22489C"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Description</w:t>
            </w:r>
          </w:p>
        </w:tc>
        <w:tc>
          <w:tcPr>
            <w:tcW w:w="804" w:type="dxa"/>
            <w:gridSpan w:val="2"/>
            <w:vAlign w:val="center"/>
          </w:tcPr>
          <w:p w14:paraId="414879E1" w14:textId="77777777" w:rsidR="003D5E21" w:rsidRPr="003176BC" w:rsidRDefault="003D5E21" w:rsidP="00B467A5">
            <w:pPr>
              <w:suppressAutoHyphens/>
              <w:snapToGrid w:val="0"/>
              <w:spacing w:after="0" w:line="240" w:lineRule="auto"/>
              <w:jc w:val="center"/>
              <w:rPr>
                <w:b/>
                <w:sz w:val="16"/>
                <w:szCs w:val="16"/>
                <w:lang w:eastAsia="ar-SA"/>
              </w:rPr>
            </w:pPr>
            <w:proofErr w:type="spellStart"/>
            <w:r w:rsidRPr="003176BC">
              <w:rPr>
                <w:b/>
                <w:sz w:val="16"/>
                <w:szCs w:val="16"/>
                <w:lang w:eastAsia="ar-SA"/>
              </w:rPr>
              <w:t>Mult</w:t>
            </w:r>
            <w:proofErr w:type="spellEnd"/>
          </w:p>
        </w:tc>
        <w:tc>
          <w:tcPr>
            <w:tcW w:w="2436" w:type="dxa"/>
            <w:vAlign w:val="center"/>
          </w:tcPr>
          <w:p w14:paraId="147888E7"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Type</w:t>
            </w:r>
          </w:p>
        </w:tc>
        <w:tc>
          <w:tcPr>
            <w:tcW w:w="3060" w:type="dxa"/>
            <w:vAlign w:val="center"/>
          </w:tcPr>
          <w:p w14:paraId="6F28C96D" w14:textId="77777777" w:rsidR="003D5E21" w:rsidRPr="003176BC" w:rsidRDefault="003D5E21" w:rsidP="00B467A5">
            <w:pPr>
              <w:suppressAutoHyphens/>
              <w:snapToGrid w:val="0"/>
              <w:spacing w:after="0" w:line="240" w:lineRule="auto"/>
              <w:rPr>
                <w:b/>
                <w:sz w:val="16"/>
                <w:szCs w:val="16"/>
                <w:lang w:eastAsia="ar-SA"/>
              </w:rPr>
            </w:pPr>
            <w:r w:rsidRPr="003176BC">
              <w:rPr>
                <w:b/>
                <w:sz w:val="16"/>
                <w:szCs w:val="16"/>
                <w:lang w:eastAsia="ar-SA"/>
              </w:rPr>
              <w:t>Remarks</w:t>
            </w:r>
          </w:p>
        </w:tc>
      </w:tr>
      <w:tr w:rsidR="003D5E21" w:rsidRPr="003176BC" w14:paraId="3FD9ADAE" w14:textId="77777777" w:rsidTr="00B467A5">
        <w:tc>
          <w:tcPr>
            <w:tcW w:w="1080" w:type="dxa"/>
            <w:vAlign w:val="center"/>
          </w:tcPr>
          <w:p w14:paraId="27E532C7"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Class</w:t>
            </w:r>
          </w:p>
        </w:tc>
        <w:tc>
          <w:tcPr>
            <w:tcW w:w="3060" w:type="dxa"/>
            <w:vAlign w:val="center"/>
          </w:tcPr>
          <w:p w14:paraId="1ED9CDF8"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S100_CataloguePointOfContact</w:t>
            </w:r>
          </w:p>
        </w:tc>
        <w:tc>
          <w:tcPr>
            <w:tcW w:w="3420" w:type="dxa"/>
            <w:vAlign w:val="center"/>
          </w:tcPr>
          <w:p w14:paraId="24BF561F"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Contact details of the issuer of this exchange catalogue</w:t>
            </w:r>
          </w:p>
        </w:tc>
        <w:tc>
          <w:tcPr>
            <w:tcW w:w="540" w:type="dxa"/>
            <w:vAlign w:val="center"/>
          </w:tcPr>
          <w:p w14:paraId="5B57B17C"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w:t>
            </w:r>
          </w:p>
        </w:tc>
        <w:tc>
          <w:tcPr>
            <w:tcW w:w="2700" w:type="dxa"/>
            <w:gridSpan w:val="2"/>
            <w:vAlign w:val="center"/>
          </w:tcPr>
          <w:p w14:paraId="4E40D42A"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28181B3D"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w:t>
            </w:r>
          </w:p>
        </w:tc>
      </w:tr>
      <w:tr w:rsidR="003D5E21" w:rsidRPr="003176BC" w14:paraId="3D78A48D" w14:textId="77777777" w:rsidTr="00B467A5">
        <w:tc>
          <w:tcPr>
            <w:tcW w:w="1080" w:type="dxa"/>
            <w:vAlign w:val="center"/>
          </w:tcPr>
          <w:p w14:paraId="1CE8C0BC"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28369B94"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organization</w:t>
            </w:r>
          </w:p>
        </w:tc>
        <w:tc>
          <w:tcPr>
            <w:tcW w:w="3420" w:type="dxa"/>
            <w:vAlign w:val="center"/>
          </w:tcPr>
          <w:p w14:paraId="51FB47D8"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The organization distributing this exchange catalogue</w:t>
            </w:r>
          </w:p>
        </w:tc>
        <w:tc>
          <w:tcPr>
            <w:tcW w:w="540" w:type="dxa"/>
            <w:vAlign w:val="center"/>
          </w:tcPr>
          <w:p w14:paraId="30000375"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1</w:t>
            </w:r>
          </w:p>
        </w:tc>
        <w:tc>
          <w:tcPr>
            <w:tcW w:w="2700" w:type="dxa"/>
            <w:gridSpan w:val="2"/>
            <w:vAlign w:val="center"/>
          </w:tcPr>
          <w:p w14:paraId="0B917F1E"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CharacterString</w:t>
            </w:r>
            <w:proofErr w:type="spellEnd"/>
          </w:p>
        </w:tc>
        <w:tc>
          <w:tcPr>
            <w:tcW w:w="3060" w:type="dxa"/>
            <w:vAlign w:val="center"/>
          </w:tcPr>
          <w:p w14:paraId="67C64CAE"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This could be an individual producer, value added reseller, etc.</w:t>
            </w:r>
          </w:p>
        </w:tc>
      </w:tr>
      <w:tr w:rsidR="003D5E21" w:rsidRPr="003176BC" w14:paraId="4FD09166" w14:textId="77777777" w:rsidTr="00B467A5">
        <w:tc>
          <w:tcPr>
            <w:tcW w:w="1080" w:type="dxa"/>
            <w:vAlign w:val="center"/>
          </w:tcPr>
          <w:p w14:paraId="584D79EE"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2F4B8EF5"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phone</w:t>
            </w:r>
          </w:p>
        </w:tc>
        <w:tc>
          <w:tcPr>
            <w:tcW w:w="3420" w:type="dxa"/>
            <w:vAlign w:val="center"/>
          </w:tcPr>
          <w:p w14:paraId="00B80B46"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The edition number of this exchange catalogue</w:t>
            </w:r>
          </w:p>
        </w:tc>
        <w:tc>
          <w:tcPr>
            <w:tcW w:w="540" w:type="dxa"/>
            <w:vAlign w:val="center"/>
          </w:tcPr>
          <w:p w14:paraId="2F952DBC"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0..1</w:t>
            </w:r>
          </w:p>
        </w:tc>
        <w:tc>
          <w:tcPr>
            <w:tcW w:w="2700" w:type="dxa"/>
            <w:gridSpan w:val="2"/>
            <w:vAlign w:val="center"/>
          </w:tcPr>
          <w:p w14:paraId="09084CB5"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CI_Telephone</w:t>
            </w:r>
            <w:proofErr w:type="spellEnd"/>
          </w:p>
        </w:tc>
        <w:tc>
          <w:tcPr>
            <w:tcW w:w="3060" w:type="dxa"/>
            <w:vAlign w:val="center"/>
          </w:tcPr>
          <w:p w14:paraId="1E737EB4" w14:textId="77777777" w:rsidR="003D5E21" w:rsidRPr="003176BC" w:rsidRDefault="003D5E21" w:rsidP="00B467A5">
            <w:pPr>
              <w:suppressAutoHyphens/>
              <w:snapToGrid w:val="0"/>
              <w:spacing w:after="0" w:line="240" w:lineRule="auto"/>
              <w:rPr>
                <w:sz w:val="16"/>
                <w:szCs w:val="16"/>
                <w:lang w:eastAsia="ar-SA"/>
              </w:rPr>
            </w:pPr>
          </w:p>
        </w:tc>
      </w:tr>
      <w:tr w:rsidR="003D5E21" w:rsidRPr="003176BC" w14:paraId="1622FF3D" w14:textId="77777777" w:rsidTr="00B467A5">
        <w:tc>
          <w:tcPr>
            <w:tcW w:w="1080" w:type="dxa"/>
            <w:vAlign w:val="center"/>
          </w:tcPr>
          <w:p w14:paraId="0F66DBA0"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Attribute</w:t>
            </w:r>
          </w:p>
        </w:tc>
        <w:tc>
          <w:tcPr>
            <w:tcW w:w="3060" w:type="dxa"/>
            <w:vAlign w:val="center"/>
          </w:tcPr>
          <w:p w14:paraId="780431A8" w14:textId="77777777" w:rsidR="003D5E21" w:rsidRPr="003176BC" w:rsidRDefault="003D5E21" w:rsidP="00B467A5">
            <w:pPr>
              <w:suppressAutoHyphens/>
              <w:snapToGrid w:val="0"/>
              <w:spacing w:after="0" w:line="240" w:lineRule="auto"/>
              <w:rPr>
                <w:sz w:val="16"/>
                <w:szCs w:val="16"/>
                <w:lang w:eastAsia="ar-SA"/>
              </w:rPr>
            </w:pPr>
            <w:r w:rsidRPr="003176BC">
              <w:rPr>
                <w:sz w:val="16"/>
                <w:szCs w:val="16"/>
                <w:lang w:eastAsia="ar-SA"/>
              </w:rPr>
              <w:t>address</w:t>
            </w:r>
          </w:p>
        </w:tc>
        <w:tc>
          <w:tcPr>
            <w:tcW w:w="3420" w:type="dxa"/>
            <w:vAlign w:val="center"/>
          </w:tcPr>
          <w:p w14:paraId="53F2047F" w14:textId="77777777" w:rsidR="003D5E21" w:rsidRPr="003176BC" w:rsidRDefault="003D5E21" w:rsidP="00B467A5">
            <w:pPr>
              <w:suppressAutoHyphens/>
              <w:snapToGrid w:val="0"/>
              <w:spacing w:after="0" w:line="240" w:lineRule="auto"/>
              <w:jc w:val="left"/>
              <w:rPr>
                <w:sz w:val="16"/>
                <w:szCs w:val="16"/>
                <w:lang w:eastAsia="ar-SA"/>
              </w:rPr>
            </w:pPr>
            <w:r w:rsidRPr="003176BC">
              <w:rPr>
                <w:sz w:val="16"/>
                <w:szCs w:val="16"/>
                <w:lang w:eastAsia="ar-SA"/>
              </w:rPr>
              <w:t>The address of the organization</w:t>
            </w:r>
          </w:p>
        </w:tc>
        <w:tc>
          <w:tcPr>
            <w:tcW w:w="540" w:type="dxa"/>
            <w:vAlign w:val="center"/>
          </w:tcPr>
          <w:p w14:paraId="06A36FC1" w14:textId="77777777" w:rsidR="003D5E21" w:rsidRPr="003176BC" w:rsidRDefault="003D5E21" w:rsidP="00B467A5">
            <w:pPr>
              <w:suppressAutoHyphens/>
              <w:snapToGrid w:val="0"/>
              <w:spacing w:after="0" w:line="240" w:lineRule="auto"/>
              <w:jc w:val="center"/>
              <w:rPr>
                <w:sz w:val="16"/>
                <w:szCs w:val="16"/>
                <w:lang w:eastAsia="ar-SA"/>
              </w:rPr>
            </w:pPr>
            <w:r w:rsidRPr="003176BC">
              <w:rPr>
                <w:sz w:val="16"/>
                <w:szCs w:val="16"/>
                <w:lang w:eastAsia="ar-SA"/>
              </w:rPr>
              <w:t>0..1</w:t>
            </w:r>
          </w:p>
        </w:tc>
        <w:tc>
          <w:tcPr>
            <w:tcW w:w="2700" w:type="dxa"/>
            <w:gridSpan w:val="2"/>
            <w:vAlign w:val="center"/>
          </w:tcPr>
          <w:p w14:paraId="4702FD01" w14:textId="77777777" w:rsidR="003D5E21" w:rsidRPr="003176BC" w:rsidRDefault="003D5E21" w:rsidP="00B467A5">
            <w:pPr>
              <w:suppressAutoHyphens/>
              <w:snapToGrid w:val="0"/>
              <w:spacing w:after="0" w:line="240" w:lineRule="auto"/>
              <w:rPr>
                <w:sz w:val="16"/>
                <w:szCs w:val="16"/>
                <w:lang w:eastAsia="ar-SA"/>
              </w:rPr>
            </w:pPr>
            <w:proofErr w:type="spellStart"/>
            <w:r w:rsidRPr="003176BC">
              <w:rPr>
                <w:sz w:val="16"/>
                <w:szCs w:val="16"/>
                <w:lang w:eastAsia="ar-SA"/>
              </w:rPr>
              <w:t>CI_Address</w:t>
            </w:r>
            <w:proofErr w:type="spellEnd"/>
          </w:p>
        </w:tc>
        <w:tc>
          <w:tcPr>
            <w:tcW w:w="3060" w:type="dxa"/>
            <w:vAlign w:val="center"/>
          </w:tcPr>
          <w:p w14:paraId="58B0EA8D" w14:textId="77777777" w:rsidR="003D5E21" w:rsidRPr="003176BC" w:rsidRDefault="003D5E21" w:rsidP="00B467A5">
            <w:pPr>
              <w:suppressAutoHyphens/>
              <w:snapToGrid w:val="0"/>
              <w:spacing w:after="0" w:line="240" w:lineRule="auto"/>
              <w:rPr>
                <w:sz w:val="16"/>
                <w:szCs w:val="16"/>
                <w:lang w:eastAsia="ar-SA"/>
              </w:rPr>
            </w:pPr>
          </w:p>
        </w:tc>
      </w:tr>
    </w:tbl>
    <w:p w14:paraId="57A67CBC" w14:textId="77777777" w:rsidR="003D5E21" w:rsidRDefault="003D5E21" w:rsidP="003D5E21">
      <w:pPr>
        <w:spacing w:after="0"/>
      </w:pPr>
    </w:p>
    <w:p w14:paraId="3D177916" w14:textId="77777777" w:rsidR="003D5E21" w:rsidRDefault="003D5E21" w:rsidP="00A91A8A">
      <w:pPr>
        <w:pStyle w:val="Heading3"/>
        <w:numPr>
          <w:ilvl w:val="0"/>
          <w:numId w:val="0"/>
        </w:numPr>
        <w:ind w:left="720"/>
        <w:jc w:val="both"/>
        <w:rPr>
          <w:ins w:id="465" w:author="Julia Powell" w:date="2015-12-31T13:49:00Z"/>
        </w:rPr>
      </w:pPr>
    </w:p>
    <w:p w14:paraId="27F6FCD5" w14:textId="19CD9E92" w:rsidR="00AC4B9C" w:rsidRDefault="003D5E21" w:rsidP="00C53B69">
      <w:pPr>
        <w:pStyle w:val="Heading3"/>
        <w:jc w:val="both"/>
      </w:pPr>
      <w:bookmarkStart w:id="466" w:name="_Toc439685325"/>
      <w:ins w:id="467" w:author="Julia Powell" w:date="2015-12-31T14:04:00Z">
        <w:r>
          <w:t>S101_</w:t>
        </w:r>
      </w:ins>
      <w:r w:rsidR="00AC4B9C">
        <w:t>Dataset</w:t>
      </w:r>
      <w:ins w:id="468" w:author="Julia Powell" w:date="2015-12-31T14:05:00Z">
        <w:r>
          <w:t>Discovery</w:t>
        </w:r>
      </w:ins>
      <w:del w:id="469" w:author="Julia Powell" w:date="2015-12-31T14:05:00Z">
        <w:r w:rsidR="00AC4B9C" w:rsidDel="003D5E21">
          <w:delText xml:space="preserve"> </w:delText>
        </w:r>
      </w:del>
      <w:r w:rsidR="00AC4B9C">
        <w:t>Metadata</w:t>
      </w:r>
      <w:bookmarkEnd w:id="466"/>
    </w:p>
    <w:tbl>
      <w:tblPr>
        <w:tblW w:w="5057" w:type="pct"/>
        <w:tblInd w:w="-108" w:type="dxa"/>
        <w:tblLayout w:type="fixed"/>
        <w:tblCellMar>
          <w:left w:w="0" w:type="dxa"/>
          <w:right w:w="0" w:type="dxa"/>
        </w:tblCellMar>
        <w:tblLook w:val="0000" w:firstRow="0" w:lastRow="0" w:firstColumn="0" w:lastColumn="0" w:noHBand="0" w:noVBand="0"/>
      </w:tblPr>
      <w:tblGrid>
        <w:gridCol w:w="3092"/>
        <w:gridCol w:w="1529"/>
        <w:gridCol w:w="1882"/>
        <w:gridCol w:w="3558"/>
        <w:gridCol w:w="4170"/>
      </w:tblGrid>
      <w:tr w:rsidR="00AC4B9C" w:rsidRPr="008233BF" w14:paraId="7F79236F" w14:textId="77777777">
        <w:trPr>
          <w:cantSplit/>
          <w:trHeight w:val="310"/>
          <w:tblHeader/>
        </w:trPr>
        <w:tc>
          <w:tcPr>
            <w:tcW w:w="1086" w:type="pct"/>
            <w:tcBorders>
              <w:top w:val="single" w:sz="4" w:space="0" w:color="auto"/>
              <w:left w:val="single" w:sz="4" w:space="0" w:color="auto"/>
              <w:bottom w:val="single" w:sz="8" w:space="0" w:color="000000"/>
              <w:right w:val="single" w:sz="4" w:space="0" w:color="auto"/>
            </w:tcBorders>
            <w:shd w:val="clear" w:color="auto" w:fill="auto"/>
            <w:vAlign w:val="center"/>
          </w:tcPr>
          <w:p w14:paraId="494E4322" w14:textId="77777777" w:rsidR="00AC4B9C" w:rsidRPr="008233BF" w:rsidRDefault="00AC4B9C" w:rsidP="00C53B69">
            <w:pPr>
              <w:spacing w:before="100" w:beforeAutospacing="1" w:after="0" w:line="240" w:lineRule="auto"/>
              <w:rPr>
                <w:rFonts w:cs="Arial"/>
                <w:sz w:val="16"/>
                <w:szCs w:val="16"/>
                <w:lang w:eastAsia="en-US"/>
              </w:rPr>
            </w:pPr>
            <w:r w:rsidRPr="008233BF">
              <w:rPr>
                <w:rFonts w:cs="Arial"/>
                <w:b/>
                <w:bCs/>
                <w:sz w:val="16"/>
                <w:szCs w:val="16"/>
                <w:lang w:eastAsia="en-US"/>
              </w:rPr>
              <w:t>Name</w:t>
            </w:r>
          </w:p>
        </w:tc>
        <w:tc>
          <w:tcPr>
            <w:tcW w:w="537" w:type="pct"/>
            <w:tcBorders>
              <w:top w:val="single" w:sz="8" w:space="0" w:color="000000"/>
              <w:left w:val="nil"/>
              <w:bottom w:val="single" w:sz="8" w:space="0" w:color="000000"/>
              <w:right w:val="single" w:sz="4" w:space="0" w:color="auto"/>
            </w:tcBorders>
            <w:shd w:val="clear" w:color="auto" w:fill="auto"/>
            <w:vAlign w:val="center"/>
          </w:tcPr>
          <w:p w14:paraId="5A723B54" w14:textId="77777777" w:rsidR="00AC4B9C" w:rsidRPr="008233BF" w:rsidRDefault="00231701" w:rsidP="00C53B69">
            <w:pPr>
              <w:spacing w:before="100" w:beforeAutospacing="1" w:after="0" w:line="240" w:lineRule="auto"/>
              <w:rPr>
                <w:rFonts w:cs="Arial"/>
                <w:sz w:val="16"/>
                <w:szCs w:val="16"/>
                <w:lang w:eastAsia="en-US"/>
              </w:rPr>
            </w:pPr>
            <w:proofErr w:type="spellStart"/>
            <w:r>
              <w:rPr>
                <w:rFonts w:cs="Arial"/>
                <w:b/>
                <w:bCs/>
                <w:sz w:val="16"/>
                <w:szCs w:val="16"/>
                <w:lang w:eastAsia="en-US"/>
              </w:rPr>
              <w:t>Multiplity</w:t>
            </w:r>
            <w:proofErr w:type="spellEnd"/>
          </w:p>
        </w:tc>
        <w:tc>
          <w:tcPr>
            <w:tcW w:w="661" w:type="pct"/>
            <w:tcBorders>
              <w:top w:val="single" w:sz="4" w:space="0" w:color="auto"/>
              <w:left w:val="single" w:sz="4" w:space="0" w:color="auto"/>
              <w:bottom w:val="single" w:sz="8" w:space="0" w:color="000000"/>
              <w:right w:val="single" w:sz="4" w:space="0" w:color="auto"/>
            </w:tcBorders>
            <w:vAlign w:val="center"/>
          </w:tcPr>
          <w:p w14:paraId="6B5AE665" w14:textId="77777777" w:rsidR="00AC4B9C" w:rsidRPr="008233BF" w:rsidRDefault="00AC4B9C" w:rsidP="00C53B69">
            <w:pPr>
              <w:spacing w:before="100" w:beforeAutospacing="1" w:after="0" w:line="240" w:lineRule="auto"/>
              <w:rPr>
                <w:rFonts w:cs="Arial"/>
                <w:b/>
                <w:bCs/>
                <w:sz w:val="16"/>
                <w:szCs w:val="16"/>
                <w:lang w:eastAsia="en-US"/>
              </w:rPr>
            </w:pPr>
            <w:r w:rsidRPr="008233BF">
              <w:rPr>
                <w:rFonts w:cs="Arial"/>
                <w:b/>
                <w:bCs/>
                <w:sz w:val="16"/>
                <w:szCs w:val="16"/>
                <w:lang w:eastAsia="en-US"/>
              </w:rPr>
              <w:t>Value</w:t>
            </w:r>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945AB94" w14:textId="77777777" w:rsidR="00AC4B9C" w:rsidRPr="008233BF" w:rsidRDefault="00AC4B9C" w:rsidP="00C53B69">
            <w:pPr>
              <w:spacing w:before="100" w:beforeAutospacing="1" w:after="0" w:line="240" w:lineRule="auto"/>
              <w:rPr>
                <w:rFonts w:cs="Arial"/>
                <w:sz w:val="16"/>
                <w:szCs w:val="16"/>
                <w:lang w:eastAsia="en-US"/>
              </w:rPr>
            </w:pPr>
            <w:r w:rsidRPr="008233BF">
              <w:rPr>
                <w:rFonts w:cs="Arial"/>
                <w:b/>
                <w:bCs/>
                <w:sz w:val="16"/>
                <w:szCs w:val="16"/>
                <w:lang w:eastAsia="en-US"/>
              </w:rPr>
              <w:t>Type</w:t>
            </w:r>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0D3FC0C" w14:textId="77777777" w:rsidR="00AC4B9C" w:rsidRPr="008233BF" w:rsidRDefault="00AC4B9C" w:rsidP="00C53B69">
            <w:pPr>
              <w:spacing w:before="100" w:beforeAutospacing="1" w:after="0" w:line="240" w:lineRule="auto"/>
              <w:rPr>
                <w:rFonts w:cs="Arial"/>
                <w:sz w:val="16"/>
                <w:szCs w:val="16"/>
                <w:lang w:eastAsia="en-US"/>
              </w:rPr>
            </w:pPr>
            <w:r w:rsidRPr="008233BF">
              <w:rPr>
                <w:rFonts w:cs="Arial"/>
                <w:b/>
                <w:bCs/>
                <w:sz w:val="16"/>
                <w:szCs w:val="16"/>
                <w:lang w:eastAsia="en-US"/>
              </w:rPr>
              <w:t>Remarks</w:t>
            </w:r>
          </w:p>
        </w:tc>
      </w:tr>
      <w:tr w:rsidR="00AC4B9C" w:rsidRPr="00DD7223" w14:paraId="1F9A5852" w14:textId="77777777">
        <w:trPr>
          <w:trHeight w:val="9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55159AD" w14:textId="6D359227" w:rsidR="00AC4B9C" w:rsidRPr="00DD7223" w:rsidRDefault="00BF2DB0" w:rsidP="00C53B69">
            <w:pPr>
              <w:spacing w:before="100" w:beforeAutospacing="1" w:after="0" w:line="240" w:lineRule="auto"/>
              <w:rPr>
                <w:rFonts w:cs="Arial"/>
                <w:sz w:val="16"/>
                <w:szCs w:val="16"/>
                <w:lang w:eastAsia="en-US"/>
              </w:rPr>
            </w:pPr>
            <w:r>
              <w:rPr>
                <w:rFonts w:cs="Arial"/>
                <w:sz w:val="16"/>
                <w:szCs w:val="16"/>
                <w:lang w:eastAsia="en-US"/>
              </w:rPr>
              <w:t>S101_</w:t>
            </w:r>
            <w:r w:rsidR="00795D30">
              <w:rPr>
                <w:rFonts w:cs="Arial"/>
                <w:sz w:val="16"/>
                <w:szCs w:val="16"/>
                <w:lang w:eastAsia="en-US"/>
              </w:rPr>
              <w:t>Data</w:t>
            </w:r>
            <w:ins w:id="470" w:author="Julia Powell" w:date="2015-12-31T14:04:00Z">
              <w:r w:rsidR="003D5E21">
                <w:rPr>
                  <w:rFonts w:cs="Arial"/>
                  <w:sz w:val="16"/>
                  <w:szCs w:val="16"/>
                  <w:lang w:eastAsia="en-US"/>
                </w:rPr>
                <w:t>s</w:t>
              </w:r>
            </w:ins>
            <w:del w:id="471" w:author="Julia Powell" w:date="2015-12-31T14:04:00Z">
              <w:r w:rsidR="00795D30" w:rsidDel="003D5E21">
                <w:rPr>
                  <w:rFonts w:cs="Arial"/>
                  <w:sz w:val="16"/>
                  <w:szCs w:val="16"/>
                  <w:lang w:eastAsia="en-US"/>
                </w:rPr>
                <w:delText>S</w:delText>
              </w:r>
            </w:del>
            <w:r w:rsidR="00795D30">
              <w:rPr>
                <w:rFonts w:cs="Arial"/>
                <w:sz w:val="16"/>
                <w:szCs w:val="16"/>
                <w:lang w:eastAsia="en-US"/>
              </w:rPr>
              <w:t>etDiscoveryMeta</w:t>
            </w:r>
            <w:r w:rsidR="00AC4B9C" w:rsidRPr="00DD7223">
              <w:rPr>
                <w:rFonts w:cs="Arial"/>
                <w:sz w:val="16"/>
                <w:szCs w:val="16"/>
                <w:lang w:eastAsia="en-US"/>
              </w:rPr>
              <w:t>data</w:t>
            </w:r>
          </w:p>
        </w:tc>
        <w:tc>
          <w:tcPr>
            <w:tcW w:w="537" w:type="pct"/>
            <w:tcBorders>
              <w:top w:val="single" w:sz="8" w:space="0" w:color="000000"/>
              <w:left w:val="nil"/>
              <w:bottom w:val="single" w:sz="8" w:space="0" w:color="000000"/>
              <w:right w:val="single" w:sz="4" w:space="0" w:color="auto"/>
            </w:tcBorders>
            <w:shd w:val="clear" w:color="auto" w:fill="auto"/>
          </w:tcPr>
          <w:p w14:paraId="7CEA2187"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D153686"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D97D8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w:t>
            </w:r>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FB1B5DB"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w:t>
            </w:r>
          </w:p>
        </w:tc>
      </w:tr>
      <w:tr w:rsidR="00AC4B9C" w:rsidRPr="00DD7223" w:rsidDel="003D5E21" w14:paraId="5309E652" w14:textId="39AE4EB2">
        <w:trPr>
          <w:trHeight w:val="659"/>
          <w:del w:id="472" w:author="Julia Powell" w:date="2015-12-31T14:06: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F3AF962" w14:textId="62167E5E" w:rsidR="00AC4B9C" w:rsidRPr="00DD7223" w:rsidDel="003D5E21" w:rsidRDefault="00AC4B9C" w:rsidP="00C53B69">
            <w:pPr>
              <w:spacing w:before="100" w:beforeAutospacing="1" w:after="0" w:line="240" w:lineRule="auto"/>
              <w:rPr>
                <w:del w:id="473" w:author="Julia Powell" w:date="2015-12-31T14:06:00Z"/>
                <w:rFonts w:cs="Arial"/>
                <w:sz w:val="16"/>
                <w:szCs w:val="16"/>
                <w:lang w:eastAsia="en-US"/>
              </w:rPr>
            </w:pPr>
            <w:del w:id="474" w:author="Julia Powell" w:date="2015-12-31T14:06:00Z">
              <w:r w:rsidRPr="00DD7223" w:rsidDel="003D5E21">
                <w:rPr>
                  <w:rFonts w:cs="Arial"/>
                  <w:sz w:val="16"/>
                  <w:szCs w:val="16"/>
                  <w:lang w:eastAsia="en-US"/>
                </w:rPr>
                <w:delText>metadataFileIdentifier</w:delText>
              </w:r>
            </w:del>
          </w:p>
        </w:tc>
        <w:tc>
          <w:tcPr>
            <w:tcW w:w="537" w:type="pct"/>
            <w:tcBorders>
              <w:top w:val="single" w:sz="8" w:space="0" w:color="000000"/>
              <w:left w:val="nil"/>
              <w:bottom w:val="single" w:sz="8" w:space="0" w:color="000000"/>
              <w:right w:val="single" w:sz="4" w:space="0" w:color="auto"/>
            </w:tcBorders>
            <w:shd w:val="clear" w:color="auto" w:fill="auto"/>
          </w:tcPr>
          <w:p w14:paraId="147E1C44" w14:textId="18408D40" w:rsidR="00AC4B9C" w:rsidRPr="00DD7223" w:rsidDel="003D5E21" w:rsidRDefault="00AC4B9C" w:rsidP="00C53B69">
            <w:pPr>
              <w:spacing w:before="100" w:beforeAutospacing="1" w:after="0" w:line="240" w:lineRule="auto"/>
              <w:rPr>
                <w:del w:id="475" w:author="Julia Powell" w:date="2015-12-31T14:06:00Z"/>
                <w:rFonts w:cs="Arial"/>
                <w:sz w:val="16"/>
                <w:szCs w:val="16"/>
                <w:lang w:eastAsia="en-US"/>
              </w:rPr>
            </w:pPr>
            <w:del w:id="476" w:author="Julia Powell" w:date="2015-12-31T14:06:00Z">
              <w:r w:rsidRPr="00DD7223" w:rsidDel="003D5E2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50F1353" w14:textId="7F779D7F" w:rsidR="00AC4B9C" w:rsidRPr="00DD7223" w:rsidDel="003D5E21" w:rsidRDefault="00AC4B9C" w:rsidP="00C53B69">
            <w:pPr>
              <w:spacing w:before="100" w:beforeAutospacing="1" w:after="0" w:line="240" w:lineRule="auto"/>
              <w:rPr>
                <w:del w:id="477" w:author="Julia Powell" w:date="2015-12-31T14:06:00Z"/>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E6540F3" w14:textId="3F4F964D" w:rsidR="00AC4B9C" w:rsidRPr="00DD7223" w:rsidDel="003D5E21" w:rsidRDefault="00AC4B9C" w:rsidP="00C53B69">
            <w:pPr>
              <w:spacing w:before="100" w:beforeAutospacing="1" w:after="0" w:line="240" w:lineRule="auto"/>
              <w:rPr>
                <w:del w:id="478" w:author="Julia Powell" w:date="2015-12-31T14:06:00Z"/>
                <w:rFonts w:cs="Arial"/>
                <w:sz w:val="16"/>
                <w:szCs w:val="16"/>
                <w:lang w:eastAsia="en-US"/>
              </w:rPr>
            </w:pPr>
            <w:del w:id="479" w:author="Julia Powell" w:date="2015-12-31T14:06:00Z">
              <w:r w:rsidRPr="00DD7223" w:rsidDel="003D5E21">
                <w:rPr>
                  <w:rFonts w:cs="Arial"/>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799666" w14:textId="450D1A7D" w:rsidR="00AC4B9C" w:rsidDel="003D5E21" w:rsidRDefault="009C7CA1" w:rsidP="00C53B69">
            <w:pPr>
              <w:spacing w:before="100" w:beforeAutospacing="1" w:after="0" w:line="240" w:lineRule="auto"/>
              <w:rPr>
                <w:del w:id="480" w:author="Julia Powell" w:date="2015-12-31T14:06:00Z"/>
                <w:rFonts w:cs="Arial"/>
                <w:sz w:val="16"/>
                <w:szCs w:val="16"/>
                <w:lang w:eastAsia="en-US"/>
              </w:rPr>
            </w:pPr>
            <w:del w:id="481" w:author="Julia Powell" w:date="2015-12-31T14:06:00Z">
              <w:r w:rsidDel="003D5E21">
                <w:rPr>
                  <w:rFonts w:cs="Arial"/>
                  <w:sz w:val="16"/>
                  <w:szCs w:val="16"/>
                  <w:lang w:eastAsia="en-US"/>
                </w:rPr>
                <w:delText xml:space="preserve">The file name must be unique.  Each file name must have a MD </w:delText>
              </w:r>
              <w:r w:rsidR="00753BA2" w:rsidDel="003D5E21">
                <w:rPr>
                  <w:rFonts w:cs="Arial"/>
                  <w:sz w:val="16"/>
                  <w:szCs w:val="16"/>
                  <w:lang w:eastAsia="en-US"/>
                </w:rPr>
                <w:delText xml:space="preserve">prefix </w:delText>
              </w:r>
              <w:r w:rsidDel="003D5E21">
                <w:rPr>
                  <w:rFonts w:cs="Arial"/>
                  <w:sz w:val="16"/>
                  <w:szCs w:val="16"/>
                  <w:lang w:eastAsia="en-US"/>
                </w:rPr>
                <w:delText>added to the S-101 file name.</w:delText>
              </w:r>
            </w:del>
          </w:p>
          <w:p w14:paraId="7C8BA516" w14:textId="22BE08FA" w:rsidR="009C7CA1" w:rsidDel="003D5E21" w:rsidRDefault="009C7CA1" w:rsidP="00C53B69">
            <w:pPr>
              <w:spacing w:before="100" w:beforeAutospacing="1" w:after="0" w:line="240" w:lineRule="auto"/>
              <w:rPr>
                <w:del w:id="482" w:author="Julia Powell" w:date="2015-12-31T14:06:00Z"/>
                <w:rFonts w:cs="Arial"/>
                <w:sz w:val="16"/>
                <w:szCs w:val="16"/>
                <w:lang w:eastAsia="en-US"/>
              </w:rPr>
            </w:pPr>
          </w:p>
          <w:p w14:paraId="14493BA0" w14:textId="3F289484" w:rsidR="009C7CA1" w:rsidRPr="009C7CA1" w:rsidDel="003D5E21" w:rsidRDefault="009C7CA1" w:rsidP="009C7CA1">
            <w:pPr>
              <w:tabs>
                <w:tab w:val="left" w:pos="1695"/>
              </w:tabs>
              <w:spacing w:after="0" w:line="240" w:lineRule="auto"/>
              <w:rPr>
                <w:del w:id="483" w:author="Julia Powell" w:date="2015-12-31T14:06:00Z"/>
                <w:rFonts w:cs="Arial"/>
                <w:sz w:val="16"/>
                <w:szCs w:val="16"/>
              </w:rPr>
            </w:pPr>
            <w:del w:id="484" w:author="Julia Powell" w:date="2015-12-31T14:06:00Z">
              <w:r w:rsidRPr="009C7CA1" w:rsidDel="003D5E21">
                <w:rPr>
                  <w:rFonts w:cs="Arial"/>
                  <w:sz w:val="16"/>
                  <w:szCs w:val="16"/>
                </w:rPr>
                <w:delText>Dataset</w:delText>
              </w:r>
              <w:r w:rsidDel="003D5E21">
                <w:rPr>
                  <w:rFonts w:cs="Arial"/>
                  <w:sz w:val="16"/>
                  <w:szCs w:val="16"/>
                </w:rPr>
                <w:delText>:</w:delText>
              </w:r>
            </w:del>
          </w:p>
          <w:p w14:paraId="58811BB3" w14:textId="434E8DF9" w:rsidR="009C7CA1" w:rsidRPr="009C7CA1" w:rsidDel="003D5E21" w:rsidRDefault="009C7CA1" w:rsidP="009C7CA1">
            <w:pPr>
              <w:tabs>
                <w:tab w:val="left" w:pos="1695"/>
              </w:tabs>
              <w:spacing w:after="0" w:line="240" w:lineRule="auto"/>
              <w:rPr>
                <w:del w:id="485" w:author="Julia Powell" w:date="2015-12-31T14:06:00Z"/>
                <w:rFonts w:cs="Arial"/>
                <w:sz w:val="16"/>
                <w:szCs w:val="16"/>
              </w:rPr>
            </w:pPr>
            <w:del w:id="486" w:author="Julia Powell" w:date="2015-12-31T14:06:00Z">
              <w:r w:rsidRPr="009C7CA1" w:rsidDel="003D5E21">
                <w:rPr>
                  <w:rFonts w:cs="Arial"/>
                  <w:sz w:val="16"/>
                  <w:szCs w:val="16"/>
                </w:rPr>
                <w:delText>GB45678.000</w:delText>
              </w:r>
            </w:del>
          </w:p>
          <w:p w14:paraId="6C10932B" w14:textId="79785F16" w:rsidR="009C7CA1" w:rsidRPr="009C7CA1" w:rsidDel="003D5E21" w:rsidRDefault="009C7CA1" w:rsidP="009C7CA1">
            <w:pPr>
              <w:tabs>
                <w:tab w:val="left" w:pos="1695"/>
              </w:tabs>
              <w:spacing w:after="0" w:line="240" w:lineRule="auto"/>
              <w:rPr>
                <w:del w:id="487" w:author="Julia Powell" w:date="2015-12-31T14:06:00Z"/>
                <w:rFonts w:cs="Arial"/>
                <w:sz w:val="16"/>
                <w:szCs w:val="16"/>
              </w:rPr>
            </w:pPr>
            <w:del w:id="488" w:author="Julia Powell" w:date="2015-12-31T14:06:00Z">
              <w:r w:rsidDel="003D5E21">
                <w:rPr>
                  <w:rFonts w:cs="Arial"/>
                  <w:sz w:val="16"/>
                  <w:szCs w:val="16"/>
                </w:rPr>
                <w:delText>Metadata:</w:delText>
              </w:r>
            </w:del>
          </w:p>
          <w:p w14:paraId="52EABD19" w14:textId="7A1B80D7" w:rsidR="009C7CA1" w:rsidRPr="009C7CA1" w:rsidDel="003D5E21" w:rsidRDefault="009C7CA1" w:rsidP="009C7CA1">
            <w:pPr>
              <w:tabs>
                <w:tab w:val="left" w:pos="1695"/>
              </w:tabs>
              <w:spacing w:after="0" w:line="240" w:lineRule="auto"/>
              <w:rPr>
                <w:del w:id="489" w:author="Julia Powell" w:date="2015-12-31T14:06:00Z"/>
                <w:rFonts w:cs="Arial"/>
                <w:sz w:val="16"/>
                <w:szCs w:val="16"/>
              </w:rPr>
            </w:pPr>
            <w:del w:id="490" w:author="Julia Powell" w:date="2015-12-31T14:06:00Z">
              <w:r w:rsidRPr="009C7CA1" w:rsidDel="003D5E21">
                <w:rPr>
                  <w:rFonts w:cs="Arial"/>
                  <w:sz w:val="16"/>
                  <w:szCs w:val="16"/>
                </w:rPr>
                <w:delText>MD_GB45678_000.xml</w:delText>
              </w:r>
            </w:del>
          </w:p>
          <w:p w14:paraId="12655841" w14:textId="0C2AA342" w:rsidR="009C7CA1" w:rsidRPr="009C7CA1" w:rsidDel="003D5E21" w:rsidRDefault="009C7CA1" w:rsidP="009C7CA1">
            <w:pPr>
              <w:tabs>
                <w:tab w:val="left" w:pos="1695"/>
              </w:tabs>
              <w:spacing w:after="0" w:line="240" w:lineRule="auto"/>
              <w:rPr>
                <w:del w:id="491" w:author="Julia Powell" w:date="2015-12-31T14:06:00Z"/>
                <w:rFonts w:cs="Arial"/>
                <w:sz w:val="16"/>
                <w:szCs w:val="16"/>
              </w:rPr>
            </w:pPr>
          </w:p>
          <w:p w14:paraId="54F765DE" w14:textId="7159842A" w:rsidR="009C7CA1" w:rsidRPr="009C7CA1" w:rsidDel="003D5E21" w:rsidRDefault="009C7CA1" w:rsidP="009C7CA1">
            <w:pPr>
              <w:tabs>
                <w:tab w:val="left" w:pos="1695"/>
              </w:tabs>
              <w:spacing w:after="0" w:line="240" w:lineRule="auto"/>
              <w:rPr>
                <w:del w:id="492" w:author="Julia Powell" w:date="2015-12-31T14:06:00Z"/>
                <w:rFonts w:cs="Arial"/>
                <w:sz w:val="16"/>
                <w:szCs w:val="16"/>
              </w:rPr>
            </w:pPr>
            <w:del w:id="493" w:author="Julia Powell" w:date="2015-12-31T14:06:00Z">
              <w:r w:rsidRPr="009C7CA1" w:rsidDel="003D5E21">
                <w:rPr>
                  <w:rFonts w:cs="Arial"/>
                  <w:sz w:val="16"/>
                  <w:szCs w:val="16"/>
                </w:rPr>
                <w:delText>Update 1</w:delText>
              </w:r>
              <w:r w:rsidDel="003D5E21">
                <w:rPr>
                  <w:rFonts w:cs="Arial"/>
                  <w:sz w:val="16"/>
                  <w:szCs w:val="16"/>
                </w:rPr>
                <w:delText>:</w:delText>
              </w:r>
            </w:del>
          </w:p>
          <w:p w14:paraId="320BCE97" w14:textId="5CB80960" w:rsidR="009C7CA1" w:rsidRPr="009C7CA1" w:rsidDel="003D5E21" w:rsidRDefault="009C7CA1" w:rsidP="009C7CA1">
            <w:pPr>
              <w:tabs>
                <w:tab w:val="left" w:pos="1695"/>
              </w:tabs>
              <w:spacing w:after="0" w:line="240" w:lineRule="auto"/>
              <w:rPr>
                <w:del w:id="494" w:author="Julia Powell" w:date="2015-12-31T14:06:00Z"/>
                <w:rFonts w:cs="Arial"/>
                <w:sz w:val="16"/>
                <w:szCs w:val="16"/>
              </w:rPr>
            </w:pPr>
            <w:del w:id="495" w:author="Julia Powell" w:date="2015-12-31T14:06:00Z">
              <w:r w:rsidRPr="009C7CA1" w:rsidDel="003D5E21">
                <w:rPr>
                  <w:rFonts w:cs="Arial"/>
                  <w:sz w:val="16"/>
                  <w:szCs w:val="16"/>
                </w:rPr>
                <w:delText>GB45678.001</w:delText>
              </w:r>
            </w:del>
          </w:p>
          <w:p w14:paraId="0A0141A3" w14:textId="642F9796" w:rsidR="009C7CA1" w:rsidRPr="009C7CA1" w:rsidDel="003D5E21" w:rsidRDefault="009C7CA1" w:rsidP="009C7CA1">
            <w:pPr>
              <w:tabs>
                <w:tab w:val="left" w:pos="1695"/>
              </w:tabs>
              <w:spacing w:after="0" w:line="240" w:lineRule="auto"/>
              <w:rPr>
                <w:del w:id="496" w:author="Julia Powell" w:date="2015-12-31T14:06:00Z"/>
                <w:rFonts w:cs="Arial"/>
                <w:sz w:val="16"/>
                <w:szCs w:val="16"/>
              </w:rPr>
            </w:pPr>
            <w:del w:id="497" w:author="Julia Powell" w:date="2015-12-31T14:06:00Z">
              <w:r w:rsidDel="003D5E21">
                <w:rPr>
                  <w:rFonts w:cs="Arial"/>
                  <w:sz w:val="16"/>
                  <w:szCs w:val="16"/>
                </w:rPr>
                <w:delText>Metadata:</w:delText>
              </w:r>
            </w:del>
          </w:p>
          <w:p w14:paraId="6D3FC854" w14:textId="2CD1E3F0" w:rsidR="009C7CA1" w:rsidRPr="009C7CA1" w:rsidDel="003D5E21" w:rsidRDefault="009C7CA1" w:rsidP="009C7CA1">
            <w:pPr>
              <w:tabs>
                <w:tab w:val="left" w:pos="1695"/>
              </w:tabs>
              <w:spacing w:after="0" w:line="240" w:lineRule="auto"/>
              <w:rPr>
                <w:del w:id="498" w:author="Julia Powell" w:date="2015-12-31T14:06:00Z"/>
                <w:rFonts w:cs="Arial"/>
                <w:sz w:val="16"/>
                <w:szCs w:val="16"/>
              </w:rPr>
            </w:pPr>
            <w:del w:id="499" w:author="Julia Powell" w:date="2015-12-31T14:06:00Z">
              <w:r w:rsidRPr="009C7CA1" w:rsidDel="003D5E21">
                <w:rPr>
                  <w:rFonts w:cs="Arial"/>
                  <w:sz w:val="16"/>
                  <w:szCs w:val="16"/>
                </w:rPr>
                <w:delText>MD_GB45678_001.xml</w:delText>
              </w:r>
            </w:del>
          </w:p>
          <w:p w14:paraId="42F52E9C" w14:textId="0B223094" w:rsidR="009C7CA1" w:rsidRPr="00DD7223" w:rsidDel="003D5E21" w:rsidRDefault="009C7CA1" w:rsidP="00C53B69">
            <w:pPr>
              <w:spacing w:before="100" w:beforeAutospacing="1" w:after="0" w:line="240" w:lineRule="auto"/>
              <w:rPr>
                <w:del w:id="500" w:author="Julia Powell" w:date="2015-12-31T14:06:00Z"/>
                <w:rFonts w:cs="Arial"/>
                <w:sz w:val="16"/>
                <w:szCs w:val="16"/>
                <w:lang w:eastAsia="en-US"/>
              </w:rPr>
            </w:pPr>
          </w:p>
        </w:tc>
      </w:tr>
      <w:tr w:rsidR="00AC4B9C" w:rsidRPr="00DD7223" w:rsidDel="003D5E21" w14:paraId="503EE02E" w14:textId="12ECAAED">
        <w:trPr>
          <w:trHeight w:val="184"/>
          <w:del w:id="501" w:author="Julia Powell" w:date="2015-12-31T14:06: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DD5B4DA" w14:textId="7F950C44" w:rsidR="00AC4B9C" w:rsidRPr="00DD7223" w:rsidDel="003D5E21" w:rsidRDefault="00AC4B9C" w:rsidP="00C53B69">
            <w:pPr>
              <w:spacing w:before="100" w:beforeAutospacing="1" w:after="0" w:line="240" w:lineRule="auto"/>
              <w:rPr>
                <w:del w:id="502" w:author="Julia Powell" w:date="2015-12-31T14:06:00Z"/>
                <w:rFonts w:cs="Arial"/>
                <w:sz w:val="16"/>
                <w:szCs w:val="16"/>
                <w:lang w:eastAsia="en-US"/>
              </w:rPr>
            </w:pPr>
            <w:del w:id="503" w:author="Julia Powell" w:date="2015-12-31T14:06:00Z">
              <w:r w:rsidRPr="00DD7223" w:rsidDel="003D5E21">
                <w:rPr>
                  <w:rFonts w:cs="Arial"/>
                  <w:sz w:val="16"/>
                  <w:szCs w:val="16"/>
                  <w:lang w:eastAsia="en-US"/>
                </w:rPr>
                <w:delText>metadataPointOfContact</w:delText>
              </w:r>
            </w:del>
          </w:p>
        </w:tc>
        <w:tc>
          <w:tcPr>
            <w:tcW w:w="537" w:type="pct"/>
            <w:tcBorders>
              <w:top w:val="single" w:sz="8" w:space="0" w:color="000000"/>
              <w:left w:val="nil"/>
              <w:bottom w:val="single" w:sz="8" w:space="0" w:color="000000"/>
              <w:right w:val="single" w:sz="4" w:space="0" w:color="auto"/>
            </w:tcBorders>
            <w:shd w:val="clear" w:color="auto" w:fill="auto"/>
          </w:tcPr>
          <w:p w14:paraId="4A87D999" w14:textId="0FBAD9B8" w:rsidR="00AC4B9C" w:rsidRPr="00DD7223" w:rsidDel="003D5E21" w:rsidRDefault="00AC4B9C" w:rsidP="00C53B69">
            <w:pPr>
              <w:spacing w:before="100" w:beforeAutospacing="1" w:after="0" w:line="240" w:lineRule="auto"/>
              <w:rPr>
                <w:del w:id="504" w:author="Julia Powell" w:date="2015-12-31T14:06:00Z"/>
                <w:rFonts w:cs="Arial"/>
                <w:sz w:val="16"/>
                <w:szCs w:val="16"/>
                <w:lang w:eastAsia="en-US"/>
              </w:rPr>
            </w:pPr>
            <w:del w:id="505" w:author="Julia Powell" w:date="2015-12-31T14:06:00Z">
              <w:r w:rsidRPr="00DD7223" w:rsidDel="003D5E2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8B3AA95" w14:textId="0E3F1A59" w:rsidR="00AC4B9C" w:rsidRPr="00DD7223" w:rsidDel="003D5E21" w:rsidRDefault="00AC4B9C" w:rsidP="00C53B69">
            <w:pPr>
              <w:spacing w:before="100" w:beforeAutospacing="1" w:after="0" w:line="240" w:lineRule="auto"/>
              <w:rPr>
                <w:del w:id="506" w:author="Julia Powell" w:date="2015-12-31T14:06:00Z"/>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FA3F476" w14:textId="7F2729AD" w:rsidR="00AC4B9C" w:rsidRPr="00DD7223" w:rsidDel="003D5E21" w:rsidRDefault="00AC4B9C" w:rsidP="00C53B69">
            <w:pPr>
              <w:spacing w:before="100" w:beforeAutospacing="1" w:after="0" w:line="240" w:lineRule="auto"/>
              <w:rPr>
                <w:del w:id="507" w:author="Julia Powell" w:date="2015-12-31T14:06:00Z"/>
                <w:rFonts w:cs="Arial"/>
                <w:sz w:val="16"/>
                <w:szCs w:val="16"/>
                <w:lang w:eastAsia="en-US"/>
              </w:rPr>
            </w:pPr>
            <w:del w:id="508" w:author="Julia Powell" w:date="2015-12-31T14:06:00Z">
              <w:r w:rsidRPr="00DD7223" w:rsidDel="003D5E21">
                <w:rPr>
                  <w:rFonts w:cs="Arial"/>
                  <w:sz w:val="16"/>
                  <w:szCs w:val="16"/>
                  <w:lang w:eastAsia="en-US"/>
                </w:rPr>
                <w:delText>CI_ResponsibleParty</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FE64701" w14:textId="1C76C191" w:rsidR="00AC4B9C" w:rsidRPr="00DD7223" w:rsidDel="003D5E21" w:rsidRDefault="00AC4B9C" w:rsidP="00C53B69">
            <w:pPr>
              <w:spacing w:before="100" w:beforeAutospacing="1" w:after="0" w:line="240" w:lineRule="auto"/>
              <w:rPr>
                <w:del w:id="509" w:author="Julia Powell" w:date="2015-12-31T14:06:00Z"/>
                <w:rFonts w:cs="Arial"/>
                <w:sz w:val="16"/>
                <w:szCs w:val="16"/>
                <w:lang w:eastAsia="en-US"/>
              </w:rPr>
            </w:pPr>
          </w:p>
        </w:tc>
      </w:tr>
      <w:tr w:rsidR="00AC4B9C" w:rsidRPr="00DD7223" w:rsidDel="003D5E21" w14:paraId="27C82B72" w14:textId="4BA15A1B">
        <w:trPr>
          <w:trHeight w:val="194"/>
          <w:del w:id="510" w:author="Julia Powell" w:date="2015-12-31T14:06: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72B375B" w14:textId="0E01FB24" w:rsidR="00AC4B9C" w:rsidRPr="00DD7223" w:rsidDel="003D5E21" w:rsidRDefault="00AC4B9C" w:rsidP="00C53B69">
            <w:pPr>
              <w:spacing w:before="100" w:beforeAutospacing="1" w:after="0" w:line="240" w:lineRule="auto"/>
              <w:rPr>
                <w:del w:id="511" w:author="Julia Powell" w:date="2015-12-31T14:06:00Z"/>
                <w:rFonts w:cs="Arial"/>
                <w:sz w:val="16"/>
                <w:szCs w:val="16"/>
                <w:lang w:eastAsia="en-US"/>
              </w:rPr>
            </w:pPr>
            <w:del w:id="512" w:author="Julia Powell" w:date="2015-12-31T14:06:00Z">
              <w:r w:rsidRPr="00DD7223" w:rsidDel="003D5E21">
                <w:rPr>
                  <w:rFonts w:cs="Arial"/>
                  <w:sz w:val="16"/>
                  <w:szCs w:val="16"/>
                  <w:lang w:eastAsia="en-US"/>
                </w:rPr>
                <w:delText>metadataDateStamp</w:delText>
              </w:r>
            </w:del>
          </w:p>
        </w:tc>
        <w:tc>
          <w:tcPr>
            <w:tcW w:w="537" w:type="pct"/>
            <w:tcBorders>
              <w:top w:val="single" w:sz="8" w:space="0" w:color="000000"/>
              <w:left w:val="nil"/>
              <w:bottom w:val="single" w:sz="8" w:space="0" w:color="000000"/>
              <w:right w:val="single" w:sz="4" w:space="0" w:color="auto"/>
            </w:tcBorders>
            <w:shd w:val="clear" w:color="auto" w:fill="auto"/>
          </w:tcPr>
          <w:p w14:paraId="6FF74E16" w14:textId="5A334EFE" w:rsidR="00AC4B9C" w:rsidRPr="00DD7223" w:rsidDel="003D5E21" w:rsidRDefault="00AC4B9C" w:rsidP="00C53B69">
            <w:pPr>
              <w:spacing w:before="100" w:beforeAutospacing="1" w:after="0" w:line="240" w:lineRule="auto"/>
              <w:rPr>
                <w:del w:id="513" w:author="Julia Powell" w:date="2015-12-31T14:06:00Z"/>
                <w:rFonts w:cs="Arial"/>
                <w:sz w:val="16"/>
                <w:szCs w:val="16"/>
                <w:lang w:eastAsia="en-US"/>
              </w:rPr>
            </w:pPr>
            <w:del w:id="514" w:author="Julia Powell" w:date="2015-12-31T14:06:00Z">
              <w:r w:rsidRPr="00DD7223" w:rsidDel="003D5E2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D7B8C63" w14:textId="7D6A3C83" w:rsidR="00AC4B9C" w:rsidRPr="00DD7223" w:rsidDel="003D5E21" w:rsidRDefault="00AC4B9C" w:rsidP="00C53B69">
            <w:pPr>
              <w:spacing w:before="100" w:beforeAutospacing="1" w:after="0" w:line="240" w:lineRule="auto"/>
              <w:rPr>
                <w:del w:id="515" w:author="Julia Powell" w:date="2015-12-31T14:06:00Z"/>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7C5AF79" w14:textId="790571E3" w:rsidR="00AC4B9C" w:rsidRPr="00DD7223" w:rsidDel="003D5E21" w:rsidRDefault="00AC4B9C" w:rsidP="00C53B69">
            <w:pPr>
              <w:spacing w:before="100" w:beforeAutospacing="1" w:after="0" w:line="240" w:lineRule="auto"/>
              <w:rPr>
                <w:del w:id="516" w:author="Julia Powell" w:date="2015-12-31T14:06:00Z"/>
                <w:rFonts w:cs="Arial"/>
                <w:sz w:val="16"/>
                <w:szCs w:val="16"/>
                <w:lang w:eastAsia="en-US"/>
              </w:rPr>
            </w:pPr>
            <w:del w:id="517" w:author="Julia Powell" w:date="2015-12-31T14:06:00Z">
              <w:r w:rsidRPr="00DD7223" w:rsidDel="003D5E21">
                <w:rPr>
                  <w:rFonts w:cs="Arial"/>
                  <w:sz w:val="16"/>
                  <w:szCs w:val="16"/>
                  <w:lang w:eastAsia="en-US"/>
                </w:rPr>
                <w:delText>Date</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5E97206" w14:textId="4FD8CF9B" w:rsidR="00AC4B9C" w:rsidRPr="00DD7223" w:rsidDel="003D5E21" w:rsidRDefault="00AC4B9C" w:rsidP="00C53B69">
            <w:pPr>
              <w:spacing w:before="100" w:beforeAutospacing="1" w:after="0" w:line="240" w:lineRule="auto"/>
              <w:rPr>
                <w:del w:id="518" w:author="Julia Powell" w:date="2015-12-31T14:06:00Z"/>
                <w:rFonts w:cs="Arial"/>
                <w:sz w:val="16"/>
                <w:szCs w:val="16"/>
                <w:lang w:eastAsia="en-US"/>
              </w:rPr>
            </w:pPr>
            <w:del w:id="519" w:author="Julia Powell" w:date="2015-12-31T14:06:00Z">
              <w:r w:rsidRPr="00DD7223" w:rsidDel="003D5E21">
                <w:rPr>
                  <w:rFonts w:cs="Arial"/>
                  <w:sz w:val="16"/>
                  <w:szCs w:val="16"/>
                  <w:lang w:eastAsia="en-US"/>
                </w:rPr>
                <w:delText> </w:delText>
              </w:r>
            </w:del>
          </w:p>
        </w:tc>
      </w:tr>
      <w:tr w:rsidR="00AC4B9C" w:rsidRPr="00DD7223" w:rsidDel="003D5E21" w14:paraId="11ECDF90" w14:textId="3C2B412A">
        <w:trPr>
          <w:trHeight w:val="543"/>
          <w:del w:id="520" w:author="Julia Powell" w:date="2015-12-31T14:06: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5377108" w14:textId="17ED1E0D" w:rsidR="00AC4B9C" w:rsidRPr="00DD7223" w:rsidDel="003D5E21" w:rsidRDefault="00AC4B9C" w:rsidP="00C53B69">
            <w:pPr>
              <w:spacing w:before="100" w:beforeAutospacing="1" w:after="0" w:line="240" w:lineRule="auto"/>
              <w:rPr>
                <w:del w:id="521" w:author="Julia Powell" w:date="2015-12-31T14:06:00Z"/>
                <w:rFonts w:cs="Arial"/>
                <w:sz w:val="16"/>
                <w:szCs w:val="16"/>
                <w:lang w:eastAsia="en-US"/>
              </w:rPr>
            </w:pPr>
            <w:del w:id="522" w:author="Julia Powell" w:date="2015-12-31T14:06:00Z">
              <w:r w:rsidRPr="00DD7223" w:rsidDel="003D5E21">
                <w:rPr>
                  <w:rFonts w:cs="Arial"/>
                  <w:sz w:val="16"/>
                  <w:szCs w:val="16"/>
                  <w:lang w:eastAsia="en-US"/>
                </w:rPr>
                <w:delText>metadataLanguage</w:delText>
              </w:r>
            </w:del>
          </w:p>
        </w:tc>
        <w:tc>
          <w:tcPr>
            <w:tcW w:w="537" w:type="pct"/>
            <w:tcBorders>
              <w:top w:val="single" w:sz="8" w:space="0" w:color="000000"/>
              <w:left w:val="nil"/>
              <w:bottom w:val="single" w:sz="8" w:space="0" w:color="000000"/>
              <w:right w:val="single" w:sz="4" w:space="0" w:color="auto"/>
            </w:tcBorders>
            <w:shd w:val="clear" w:color="auto" w:fill="auto"/>
          </w:tcPr>
          <w:p w14:paraId="7AF817B8" w14:textId="57548713" w:rsidR="00AC4B9C" w:rsidRPr="00DD7223" w:rsidDel="003D5E21" w:rsidRDefault="00AC4B9C" w:rsidP="00C53B69">
            <w:pPr>
              <w:spacing w:before="100" w:beforeAutospacing="1" w:after="0" w:line="240" w:lineRule="auto"/>
              <w:rPr>
                <w:del w:id="523" w:author="Julia Powell" w:date="2015-12-31T14:06:00Z"/>
                <w:rFonts w:cs="Arial"/>
                <w:sz w:val="16"/>
                <w:szCs w:val="16"/>
                <w:lang w:eastAsia="en-US"/>
              </w:rPr>
            </w:pPr>
            <w:del w:id="524" w:author="Julia Powell" w:date="2015-12-31T14:06:00Z">
              <w:r w:rsidRPr="00DD7223" w:rsidDel="003D5E21">
                <w:rPr>
                  <w:rFonts w:cs="Arial"/>
                  <w:sz w:val="16"/>
                  <w:szCs w:val="16"/>
                  <w:lang w:eastAsia="en-US"/>
                </w:rPr>
                <w:delText>1</w:delText>
              </w:r>
            </w:del>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AB2E98E" w14:textId="7AA1C208" w:rsidR="00AC4B9C" w:rsidRPr="00DD7223" w:rsidDel="003D5E21" w:rsidRDefault="00AC4B9C" w:rsidP="00C53B69">
            <w:pPr>
              <w:spacing w:before="100" w:beforeAutospacing="1" w:after="0" w:line="240" w:lineRule="auto"/>
              <w:rPr>
                <w:del w:id="525" w:author="Julia Powell" w:date="2015-12-31T14:06:00Z"/>
                <w:rFonts w:cs="Arial"/>
                <w:sz w:val="16"/>
                <w:szCs w:val="16"/>
                <w:lang w:eastAsia="en-US"/>
              </w:rPr>
            </w:pPr>
            <w:del w:id="526" w:author="Julia Powell" w:date="2015-12-31T14:06:00Z">
              <w:r w:rsidRPr="00DD7223" w:rsidDel="003D5E21">
                <w:rPr>
                  <w:rFonts w:cs="Arial"/>
                  <w:sz w:val="16"/>
                  <w:szCs w:val="16"/>
                  <w:lang w:eastAsia="en-US"/>
                </w:rPr>
                <w:delText>English</w:delText>
              </w:r>
            </w:del>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CB69BDD" w14:textId="7C85AE3F" w:rsidR="00AC4B9C" w:rsidRPr="00DD7223" w:rsidDel="003D5E21" w:rsidRDefault="00AC4B9C" w:rsidP="00C53B69">
            <w:pPr>
              <w:spacing w:before="100" w:beforeAutospacing="1" w:after="0" w:line="240" w:lineRule="auto"/>
              <w:rPr>
                <w:del w:id="527" w:author="Julia Powell" w:date="2015-12-31T14:06:00Z"/>
                <w:rFonts w:cs="Arial"/>
                <w:sz w:val="16"/>
                <w:szCs w:val="16"/>
                <w:lang w:eastAsia="en-US"/>
              </w:rPr>
            </w:pPr>
            <w:del w:id="528" w:author="Julia Powell" w:date="2015-12-31T14:06:00Z">
              <w:r w:rsidRPr="00DD7223" w:rsidDel="003D5E21">
                <w:rPr>
                  <w:rFonts w:cs="Arial"/>
                  <w:sz w:val="16"/>
                  <w:szCs w:val="16"/>
                  <w:lang w:eastAsia="en-US"/>
                </w:rPr>
                <w:delText>CharacterString</w:delText>
              </w:r>
            </w:del>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865EBA" w14:textId="0CF55E31" w:rsidR="00AC4B9C" w:rsidRPr="00DD7223" w:rsidDel="003D5E21" w:rsidRDefault="00AC4B9C" w:rsidP="00C53B69">
            <w:pPr>
              <w:spacing w:before="100" w:beforeAutospacing="1" w:after="0" w:line="240" w:lineRule="auto"/>
              <w:rPr>
                <w:del w:id="529" w:author="Julia Powell" w:date="2015-12-31T14:06:00Z"/>
                <w:rFonts w:cs="Arial"/>
                <w:sz w:val="16"/>
                <w:szCs w:val="16"/>
                <w:lang w:eastAsia="en-US"/>
              </w:rPr>
            </w:pPr>
            <w:del w:id="530" w:author="Julia Powell" w:date="2015-12-31T14:06:00Z">
              <w:r w:rsidRPr="00DD7223" w:rsidDel="003D5E21">
                <w:rPr>
                  <w:rFonts w:cs="Arial"/>
                  <w:sz w:val="16"/>
                  <w:szCs w:val="16"/>
                  <w:lang w:eastAsia="en-US"/>
                </w:rPr>
                <w:delText xml:space="preserve">All </w:delText>
              </w:r>
              <w:r w:rsidR="00F53A98" w:rsidDel="003D5E21">
                <w:rPr>
                  <w:rFonts w:cs="Arial"/>
                  <w:sz w:val="16"/>
                  <w:szCs w:val="16"/>
                  <w:lang w:eastAsia="en-US"/>
                </w:rPr>
                <w:delText>dataset</w:delText>
              </w:r>
              <w:r w:rsidRPr="00DD7223" w:rsidDel="003D5E21">
                <w:rPr>
                  <w:rFonts w:cs="Arial"/>
                  <w:sz w:val="16"/>
                  <w:szCs w:val="16"/>
                  <w:lang w:eastAsia="en-US"/>
                </w:rPr>
                <w:delText>s conforming to S-101 PS must use English language</w:delText>
              </w:r>
            </w:del>
          </w:p>
        </w:tc>
      </w:tr>
      <w:tr w:rsidR="00AC4B9C" w:rsidRPr="00DD7223" w14:paraId="1530A9D0" w14:textId="77777777">
        <w:trPr>
          <w:trHeight w:val="30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749508F" w14:textId="511A4344"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fileName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62A44F1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47B410E"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7BA129"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CE26B05"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Dataset file name</w:t>
            </w:r>
          </w:p>
        </w:tc>
      </w:tr>
      <w:tr w:rsidR="00AC4B9C" w:rsidRPr="00DD7223" w14:paraId="5C71F8E1" w14:textId="77777777">
        <w:trPr>
          <w:trHeight w:val="659"/>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6EF41F2"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lastRenderedPageBreak/>
              <w:t>filePath</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23C188EE" w14:textId="77937745" w:rsidR="00AC4B9C" w:rsidRPr="00DD7223" w:rsidRDefault="00A61408"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2AEC5C9"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E69A1F"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AB3528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 </w:t>
            </w:r>
            <w:r w:rsidR="00775B62" w:rsidRPr="00775B62">
              <w:rPr>
                <w:sz w:val="16"/>
                <w:szCs w:val="16"/>
              </w:rPr>
              <w:t>Path to the dataset file, relative to the root directory of the exchange set. The location of the dataset file after the exchange set is unpacked into directory &lt;EXCH_ROOT&gt; will be: &lt;EXCH_ROOT&gt;/&lt;</w:t>
            </w:r>
            <w:proofErr w:type="spellStart"/>
            <w:r w:rsidR="00775B62" w:rsidRPr="00775B62">
              <w:rPr>
                <w:sz w:val="16"/>
                <w:szCs w:val="16"/>
              </w:rPr>
              <w:t>filePath</w:t>
            </w:r>
            <w:proofErr w:type="spellEnd"/>
            <w:r w:rsidR="00775B62" w:rsidRPr="00775B62">
              <w:rPr>
                <w:sz w:val="16"/>
                <w:szCs w:val="16"/>
              </w:rPr>
              <w:t>&gt;/&lt;</w:t>
            </w:r>
            <w:proofErr w:type="spellStart"/>
            <w:r w:rsidR="00775B62" w:rsidRPr="00775B62">
              <w:rPr>
                <w:sz w:val="16"/>
                <w:szCs w:val="16"/>
              </w:rPr>
              <w:t>fileName</w:t>
            </w:r>
            <w:proofErr w:type="spellEnd"/>
            <w:r w:rsidR="00775B62" w:rsidRPr="00775B62">
              <w:rPr>
                <w:sz w:val="16"/>
                <w:szCs w:val="16"/>
              </w:rPr>
              <w:t>&gt;</w:t>
            </w:r>
          </w:p>
        </w:tc>
      </w:tr>
      <w:tr w:rsidR="00AC4B9C" w:rsidRPr="00DD7223" w14:paraId="744E9842" w14:textId="77777777">
        <w:trPr>
          <w:trHeight w:val="1026"/>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B65C8E6" w14:textId="626FBE0A" w:rsidR="00AC4B9C" w:rsidRPr="00DD7223" w:rsidRDefault="003D5E21" w:rsidP="00C53B69">
            <w:pPr>
              <w:spacing w:before="100" w:beforeAutospacing="1" w:after="0" w:line="240" w:lineRule="auto"/>
              <w:rPr>
                <w:rFonts w:cs="Arial"/>
                <w:sz w:val="16"/>
                <w:szCs w:val="16"/>
                <w:lang w:eastAsia="en-US"/>
              </w:rPr>
            </w:pPr>
            <w:ins w:id="531" w:author="Julia Powell" w:date="2015-12-31T14:07:00Z">
              <w:r>
                <w:rPr>
                  <w:rFonts w:cs="Arial"/>
                  <w:sz w:val="16"/>
                  <w:szCs w:val="16"/>
                  <w:lang w:eastAsia="en-US"/>
                </w:rPr>
                <w:t>d</w:t>
              </w:r>
            </w:ins>
            <w:del w:id="532" w:author="Julia Powell" w:date="2015-12-31T14:07:00Z">
              <w:r w:rsidR="00F72996" w:rsidRPr="00DD7223" w:rsidDel="003D5E21">
                <w:rPr>
                  <w:rFonts w:cs="Arial"/>
                  <w:sz w:val="16"/>
                  <w:szCs w:val="16"/>
                  <w:lang w:eastAsia="en-US"/>
                </w:rPr>
                <w:delText>D</w:delText>
              </w:r>
            </w:del>
            <w:r w:rsidR="00A61408" w:rsidRPr="00DD7223">
              <w:rPr>
                <w:rFonts w:cs="Arial"/>
                <w:sz w:val="16"/>
                <w:szCs w:val="16"/>
                <w:lang w:eastAsia="en-US"/>
              </w:rPr>
              <w:t>escription</w:t>
            </w:r>
          </w:p>
        </w:tc>
        <w:tc>
          <w:tcPr>
            <w:tcW w:w="537" w:type="pct"/>
            <w:tcBorders>
              <w:top w:val="single" w:sz="8" w:space="0" w:color="000000"/>
              <w:left w:val="nil"/>
              <w:bottom w:val="single" w:sz="8" w:space="0" w:color="000000"/>
              <w:right w:val="single" w:sz="4" w:space="0" w:color="auto"/>
            </w:tcBorders>
            <w:shd w:val="clear" w:color="auto" w:fill="auto"/>
          </w:tcPr>
          <w:p w14:paraId="2AD8EE62"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F3DDC5F"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33C203F"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ADF4C5"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Short description of the area covered by dataset harbour or port name, between two named locations etc.</w:t>
            </w:r>
          </w:p>
          <w:p w14:paraId="7093E1E9" w14:textId="77777777" w:rsidR="001B77E4" w:rsidRPr="00DD7223" w:rsidRDefault="001B77E4" w:rsidP="00C53B69">
            <w:pPr>
              <w:spacing w:before="100" w:beforeAutospacing="1" w:after="0" w:line="240" w:lineRule="auto"/>
              <w:rPr>
                <w:rFonts w:cs="Arial"/>
                <w:sz w:val="16"/>
                <w:szCs w:val="16"/>
                <w:lang w:eastAsia="en-US"/>
              </w:rPr>
            </w:pPr>
            <w:r w:rsidRPr="00DD7223">
              <w:rPr>
                <w:rFonts w:cs="Arial"/>
                <w:sz w:val="16"/>
                <w:szCs w:val="16"/>
                <w:lang w:eastAsia="en-US"/>
              </w:rPr>
              <w:t>NATIONAL LANGUAGE enabled</w:t>
            </w:r>
          </w:p>
        </w:tc>
      </w:tr>
      <w:tr w:rsidR="00AC4B9C" w:rsidRPr="00DD7223" w14:paraId="5DC9B695" w14:textId="77777777">
        <w:trPr>
          <w:trHeight w:val="350"/>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06341C7C"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dataProtection</w:t>
            </w:r>
            <w:proofErr w:type="spellEnd"/>
          </w:p>
        </w:tc>
        <w:tc>
          <w:tcPr>
            <w:tcW w:w="537" w:type="pct"/>
            <w:tcBorders>
              <w:top w:val="single" w:sz="8" w:space="0" w:color="000000"/>
              <w:left w:val="nil"/>
              <w:bottom w:val="single" w:sz="4" w:space="0" w:color="auto"/>
              <w:right w:val="single" w:sz="4" w:space="0" w:color="auto"/>
            </w:tcBorders>
            <w:shd w:val="clear" w:color="auto" w:fill="auto"/>
          </w:tcPr>
          <w:p w14:paraId="183561F1"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52FB2A6C"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8976334" w14:textId="77777777" w:rsidR="00AC4B9C"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Boolean</w:t>
            </w:r>
          </w:p>
        </w:tc>
        <w:tc>
          <w:tcPr>
            <w:tcW w:w="1465"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1996A6F" w14:textId="4E2AA135" w:rsidR="00AC4B9C" w:rsidRDefault="004F269C" w:rsidP="00C53B69">
            <w:pPr>
              <w:spacing w:before="100" w:beforeAutospacing="1" w:after="0" w:line="240" w:lineRule="auto"/>
              <w:rPr>
                <w:rFonts w:cs="Arial"/>
                <w:sz w:val="16"/>
                <w:szCs w:val="16"/>
                <w:lang w:eastAsia="en-US"/>
              </w:rPr>
            </w:pPr>
            <w:r>
              <w:rPr>
                <w:rFonts w:cs="Arial"/>
                <w:sz w:val="16"/>
                <w:szCs w:val="16"/>
                <w:lang w:eastAsia="en-US"/>
              </w:rPr>
              <w:t>True = Encrypted</w:t>
            </w:r>
          </w:p>
          <w:p w14:paraId="1146DB65" w14:textId="5B8CD10F" w:rsidR="004F269C" w:rsidRDefault="004F269C" w:rsidP="00C53B69">
            <w:pPr>
              <w:spacing w:before="100" w:beforeAutospacing="1" w:after="0" w:line="240" w:lineRule="auto"/>
              <w:rPr>
                <w:rFonts w:cs="Arial"/>
                <w:sz w:val="16"/>
                <w:szCs w:val="16"/>
                <w:lang w:eastAsia="en-US"/>
              </w:rPr>
            </w:pPr>
            <w:r>
              <w:rPr>
                <w:rFonts w:cs="Arial"/>
                <w:sz w:val="16"/>
                <w:szCs w:val="16"/>
                <w:lang w:eastAsia="en-US"/>
              </w:rPr>
              <w:t>False = Unencrypted</w:t>
            </w:r>
          </w:p>
          <w:p w14:paraId="32C57FEF" w14:textId="359501B0" w:rsidR="00753BA2" w:rsidRPr="00DD7223" w:rsidRDefault="00753BA2" w:rsidP="00C53B69">
            <w:pPr>
              <w:spacing w:before="100" w:beforeAutospacing="1" w:after="0" w:line="240" w:lineRule="auto"/>
              <w:rPr>
                <w:rFonts w:cs="Arial"/>
                <w:sz w:val="16"/>
                <w:szCs w:val="16"/>
                <w:lang w:eastAsia="en-US"/>
              </w:rPr>
            </w:pPr>
            <w:r w:rsidRPr="00276D7D">
              <w:rPr>
                <w:sz w:val="18"/>
              </w:rPr>
              <w:t>A value of True indicates the presence of encryption.  Otherwise, the value must be False</w:t>
            </w:r>
          </w:p>
        </w:tc>
      </w:tr>
      <w:tr w:rsidR="00931793" w:rsidRPr="00DD7223" w14:paraId="07FD0E47" w14:textId="77777777">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1E6E6C44" w14:textId="665B670A" w:rsidR="00931793" w:rsidRDefault="00931793" w:rsidP="00C53B69">
            <w:pPr>
              <w:spacing w:before="100" w:beforeAutospacing="1" w:after="0" w:line="240" w:lineRule="auto"/>
              <w:rPr>
                <w:rFonts w:cs="Arial"/>
                <w:sz w:val="16"/>
                <w:szCs w:val="16"/>
                <w:lang w:eastAsia="en-US"/>
              </w:rPr>
            </w:pPr>
            <w:proofErr w:type="spellStart"/>
            <w:r>
              <w:rPr>
                <w:rFonts w:cs="Arial"/>
                <w:sz w:val="16"/>
                <w:szCs w:val="16"/>
                <w:lang w:eastAsia="en-US"/>
              </w:rPr>
              <w:t>protectionScheme</w:t>
            </w:r>
            <w:proofErr w:type="spellEnd"/>
          </w:p>
        </w:tc>
        <w:tc>
          <w:tcPr>
            <w:tcW w:w="537" w:type="pct"/>
            <w:tcBorders>
              <w:top w:val="single" w:sz="4" w:space="0" w:color="auto"/>
              <w:left w:val="nil"/>
              <w:bottom w:val="single" w:sz="4" w:space="0" w:color="auto"/>
              <w:right w:val="single" w:sz="4" w:space="0" w:color="auto"/>
            </w:tcBorders>
            <w:shd w:val="clear" w:color="auto" w:fill="auto"/>
          </w:tcPr>
          <w:p w14:paraId="0D3C2308" w14:textId="77777777" w:rsidR="00931793" w:rsidRDefault="00931793" w:rsidP="00C53B69">
            <w:pPr>
              <w:spacing w:before="100" w:beforeAutospacing="1" w:after="0" w:line="240" w:lineRule="auto"/>
              <w:rPr>
                <w:rFonts w:cs="Arial"/>
                <w:sz w:val="16"/>
                <w:szCs w:val="16"/>
                <w:lang w:eastAsia="en-US"/>
              </w:rPr>
            </w:pPr>
            <w:r>
              <w:rPr>
                <w:rFonts w:cs="Arial"/>
                <w:sz w:val="16"/>
                <w:szCs w:val="16"/>
                <w:lang w:eastAsia="en-US"/>
              </w:rPr>
              <w:t>0..1</w:t>
            </w:r>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57189178" w14:textId="77777777" w:rsidR="00931793" w:rsidRDefault="00931793" w:rsidP="00C53B69">
            <w:pPr>
              <w:spacing w:before="100" w:beforeAutospacing="1" w:after="0" w:line="240" w:lineRule="auto"/>
              <w:rPr>
                <w:rFonts w:cs="Arial"/>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4917ED6" w14:textId="77777777" w:rsidR="00931793" w:rsidRDefault="00931793" w:rsidP="00C53B69">
            <w:pPr>
              <w:spacing w:before="100" w:beforeAutospacing="1" w:after="0" w:line="240" w:lineRule="auto"/>
              <w:rPr>
                <w:rFonts w:cs="Arial"/>
                <w:sz w:val="16"/>
                <w:szCs w:val="16"/>
                <w:lang w:eastAsia="en-US"/>
              </w:rPr>
            </w:pPr>
            <w:proofErr w:type="spellStart"/>
            <w:r>
              <w:rPr>
                <w:rFonts w:cs="Arial"/>
                <w:sz w:val="16"/>
                <w:szCs w:val="16"/>
                <w:lang w:eastAsia="en-US"/>
              </w:rPr>
              <w:t>CharacterString</w:t>
            </w:r>
            <w:proofErr w:type="spellEnd"/>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CBBB434" w14:textId="57A5BE64" w:rsidR="00931793" w:rsidRDefault="000D6165" w:rsidP="000D6165">
            <w:pPr>
              <w:spacing w:before="100" w:beforeAutospacing="1" w:after="0" w:line="240" w:lineRule="auto"/>
              <w:rPr>
                <w:rFonts w:cs="Arial"/>
                <w:sz w:val="16"/>
                <w:szCs w:val="16"/>
                <w:lang w:eastAsia="en-US"/>
              </w:rPr>
            </w:pPr>
            <w:ins w:id="533" w:author="Shuji MURAKAMI" w:date="2015-08-11T12:02:00Z">
              <w:r>
                <w:rPr>
                  <w:rFonts w:cs="Arial" w:hint="eastAsia"/>
                  <w:sz w:val="16"/>
                  <w:szCs w:val="16"/>
                </w:rPr>
                <w:t>For example,</w:t>
              </w:r>
            </w:ins>
            <w:del w:id="534" w:author="Shuji MURAKAMI" w:date="2015-08-11T12:02:00Z">
              <w:r w:rsidR="00931793" w:rsidDel="000D6165">
                <w:rPr>
                  <w:rFonts w:cs="Arial"/>
                  <w:sz w:val="16"/>
                  <w:szCs w:val="16"/>
                  <w:lang w:eastAsia="en-US"/>
                </w:rPr>
                <w:delText>e.g.</w:delText>
              </w:r>
            </w:del>
            <w:r w:rsidR="00931793">
              <w:rPr>
                <w:rFonts w:cs="Arial"/>
                <w:sz w:val="16"/>
                <w:szCs w:val="16"/>
                <w:lang w:eastAsia="en-US"/>
              </w:rPr>
              <w:t xml:space="preserve"> S-63</w:t>
            </w:r>
          </w:p>
        </w:tc>
      </w:tr>
      <w:tr w:rsidR="00550E2B" w:rsidRPr="00DD7223" w14:paraId="53DAD18C" w14:textId="77777777">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62C04F37" w14:textId="2803899B" w:rsidR="00550E2B" w:rsidRDefault="00550E2B" w:rsidP="00C53B69">
            <w:pPr>
              <w:spacing w:before="100" w:beforeAutospacing="1" w:after="0" w:line="240" w:lineRule="auto"/>
              <w:rPr>
                <w:rFonts w:cs="Arial"/>
                <w:sz w:val="16"/>
                <w:szCs w:val="16"/>
                <w:lang w:eastAsia="en-US"/>
              </w:rPr>
            </w:pPr>
            <w:proofErr w:type="spellStart"/>
            <w:r>
              <w:rPr>
                <w:rFonts w:cs="Arial"/>
                <w:sz w:val="16"/>
                <w:szCs w:val="16"/>
                <w:lang w:eastAsia="en-US"/>
              </w:rPr>
              <w:t>digitalSignature</w:t>
            </w:r>
            <w:proofErr w:type="spellEnd"/>
          </w:p>
        </w:tc>
        <w:tc>
          <w:tcPr>
            <w:tcW w:w="537" w:type="pct"/>
            <w:tcBorders>
              <w:top w:val="single" w:sz="4" w:space="0" w:color="auto"/>
              <w:left w:val="nil"/>
              <w:bottom w:val="single" w:sz="4" w:space="0" w:color="auto"/>
              <w:right w:val="single" w:sz="4" w:space="0" w:color="auto"/>
            </w:tcBorders>
            <w:shd w:val="clear" w:color="auto" w:fill="auto"/>
          </w:tcPr>
          <w:p w14:paraId="06ABEB31" w14:textId="1BA9A4FF" w:rsidR="00550E2B" w:rsidRDefault="00B708DC" w:rsidP="00C53B69">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0C6A7418" w14:textId="77777777" w:rsidR="00550E2B" w:rsidRDefault="00550E2B" w:rsidP="00C53B69">
            <w:pPr>
              <w:spacing w:before="100" w:beforeAutospacing="1" w:after="0" w:line="240" w:lineRule="auto"/>
              <w:rPr>
                <w:rFonts w:cs="Arial"/>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AF48685" w14:textId="473B5BAB" w:rsidR="00550E2B" w:rsidRPr="00775B62" w:rsidRDefault="00753BA2" w:rsidP="00C53B69">
            <w:pPr>
              <w:spacing w:before="100" w:beforeAutospacing="1" w:after="0" w:line="240" w:lineRule="auto"/>
              <w:rPr>
                <w:rFonts w:cs="Arial"/>
                <w:sz w:val="16"/>
                <w:szCs w:val="16"/>
              </w:rPr>
            </w:pPr>
            <w:proofErr w:type="spellStart"/>
            <w:r>
              <w:rPr>
                <w:rFonts w:cs="Arial"/>
                <w:sz w:val="16"/>
                <w:szCs w:val="16"/>
              </w:rPr>
              <w:t>CharacterString</w:t>
            </w:r>
            <w:proofErr w:type="spellEnd"/>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1D9994C" w14:textId="77777777" w:rsidR="00550E2B" w:rsidRDefault="00550E2B" w:rsidP="00C53B69">
            <w:pPr>
              <w:spacing w:before="100" w:beforeAutospacing="1" w:after="0" w:line="240" w:lineRule="auto"/>
              <w:rPr>
                <w:rFonts w:cs="Arial"/>
                <w:sz w:val="16"/>
                <w:szCs w:val="16"/>
                <w:lang w:eastAsia="en-US"/>
              </w:rPr>
            </w:pPr>
          </w:p>
        </w:tc>
      </w:tr>
      <w:tr w:rsidR="009C0AEF" w:rsidRPr="00DD7223" w14:paraId="085431B9" w14:textId="77777777">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1219760A" w14:textId="77777777" w:rsidR="009C0AEF" w:rsidRDefault="009C0AEF" w:rsidP="00C53B69">
            <w:pPr>
              <w:spacing w:before="100" w:beforeAutospacing="1" w:after="0" w:line="240" w:lineRule="auto"/>
              <w:rPr>
                <w:rFonts w:cs="Arial"/>
                <w:sz w:val="16"/>
                <w:szCs w:val="16"/>
                <w:lang w:eastAsia="en-US"/>
              </w:rPr>
            </w:pPr>
            <w:r>
              <w:rPr>
                <w:rFonts w:cs="Arial"/>
                <w:sz w:val="16"/>
                <w:szCs w:val="16"/>
                <w:lang w:eastAsia="en-US"/>
              </w:rPr>
              <w:t>copyright</w:t>
            </w:r>
          </w:p>
        </w:tc>
        <w:tc>
          <w:tcPr>
            <w:tcW w:w="537" w:type="pct"/>
            <w:tcBorders>
              <w:top w:val="single" w:sz="4" w:space="0" w:color="auto"/>
              <w:left w:val="nil"/>
              <w:bottom w:val="single" w:sz="4" w:space="0" w:color="auto"/>
              <w:right w:val="single" w:sz="4" w:space="0" w:color="auto"/>
            </w:tcBorders>
            <w:shd w:val="clear" w:color="auto" w:fill="auto"/>
          </w:tcPr>
          <w:p w14:paraId="75D2129B" w14:textId="77777777" w:rsidR="009C0AEF" w:rsidRDefault="009C0AEF" w:rsidP="00C53B69">
            <w:pPr>
              <w:spacing w:before="100" w:beforeAutospacing="1" w:after="0" w:line="240" w:lineRule="auto"/>
              <w:rPr>
                <w:rFonts w:cs="Arial"/>
                <w:sz w:val="16"/>
                <w:szCs w:val="16"/>
                <w:lang w:eastAsia="en-US"/>
              </w:rPr>
            </w:pPr>
            <w:r>
              <w:rPr>
                <w:rFonts w:cs="Arial"/>
                <w:sz w:val="16"/>
                <w:szCs w:val="16"/>
                <w:lang w:eastAsia="en-US"/>
              </w:rPr>
              <w:t>0..*</w:t>
            </w:r>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1720AE43" w14:textId="77777777" w:rsidR="009C0AEF" w:rsidRDefault="009C0AEF" w:rsidP="00C53B69">
            <w:pPr>
              <w:spacing w:before="100" w:beforeAutospacing="1" w:after="0" w:line="240" w:lineRule="auto"/>
              <w:rPr>
                <w:rFonts w:cs="Arial"/>
                <w:sz w:val="16"/>
                <w:szCs w:val="16"/>
                <w:lang w:eastAsia="en-US"/>
              </w:rPr>
            </w:pP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BC9EDD2" w14:textId="77777777" w:rsidR="009C0AEF" w:rsidRPr="009C0AEF" w:rsidRDefault="009C0AEF" w:rsidP="00C53B69">
            <w:pPr>
              <w:spacing w:before="100" w:beforeAutospacing="1" w:after="0" w:line="240" w:lineRule="auto"/>
              <w:rPr>
                <w:rFonts w:cs="Arial"/>
                <w:sz w:val="16"/>
                <w:szCs w:val="16"/>
                <w:lang w:eastAsia="en-US"/>
              </w:rPr>
            </w:pPr>
            <w:proofErr w:type="spellStart"/>
            <w:r w:rsidRPr="00775B62">
              <w:rPr>
                <w:rFonts w:cs="Arial"/>
                <w:sz w:val="16"/>
                <w:szCs w:val="16"/>
              </w:rPr>
              <w:t>MD_LegalConstraints</w:t>
            </w:r>
            <w:proofErr w:type="spellEnd"/>
            <w:r w:rsidRPr="00775B62">
              <w:rPr>
                <w:rFonts w:cs="Arial"/>
                <w:sz w:val="16"/>
                <w:szCs w:val="16"/>
              </w:rPr>
              <w:t xml:space="preserve"> -&gt;</w:t>
            </w:r>
            <w:proofErr w:type="spellStart"/>
            <w:r w:rsidRPr="00775B62">
              <w:rPr>
                <w:rFonts w:cs="Arial"/>
                <w:sz w:val="16"/>
                <w:szCs w:val="16"/>
              </w:rPr>
              <w:t>MD_RestrictionCode</w:t>
            </w:r>
            <w:proofErr w:type="spellEnd"/>
            <w:r w:rsidRPr="00775B62">
              <w:rPr>
                <w:rFonts w:cs="Arial"/>
                <w:sz w:val="16"/>
                <w:szCs w:val="16"/>
              </w:rPr>
              <w:t xml:space="preserve"> &lt;copyright&gt;</w:t>
            </w:r>
            <w:r w:rsidR="009B7DD2">
              <w:rPr>
                <w:rFonts w:cs="Arial"/>
                <w:sz w:val="16"/>
                <w:szCs w:val="16"/>
              </w:rPr>
              <w:t xml:space="preserve"> (ISO 19115)</w:t>
            </w: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CB574F1" w14:textId="77777777" w:rsidR="009C0AEF" w:rsidRDefault="009C0AEF" w:rsidP="00C53B69">
            <w:pPr>
              <w:spacing w:before="100" w:beforeAutospacing="1" w:after="0" w:line="240" w:lineRule="auto"/>
              <w:rPr>
                <w:rFonts w:cs="Arial"/>
                <w:sz w:val="16"/>
                <w:szCs w:val="16"/>
                <w:lang w:eastAsia="en-US"/>
              </w:rPr>
            </w:pPr>
          </w:p>
        </w:tc>
      </w:tr>
      <w:tr w:rsidR="00313AE8" w:rsidRPr="00DD7223" w14:paraId="6C1D4084" w14:textId="77777777">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2104368A" w14:textId="77777777" w:rsidR="00313AE8" w:rsidRPr="00DD7223" w:rsidRDefault="00313AE8" w:rsidP="00C53B69">
            <w:pPr>
              <w:spacing w:before="100" w:beforeAutospacing="1" w:after="0" w:line="240" w:lineRule="auto"/>
              <w:rPr>
                <w:rFonts w:cs="Arial"/>
                <w:sz w:val="16"/>
                <w:szCs w:val="16"/>
                <w:lang w:eastAsia="en-US"/>
              </w:rPr>
            </w:pPr>
            <w:r>
              <w:rPr>
                <w:rFonts w:cs="Arial"/>
                <w:sz w:val="16"/>
                <w:szCs w:val="16"/>
                <w:lang w:eastAsia="en-US"/>
              </w:rPr>
              <w:t>classification</w:t>
            </w:r>
          </w:p>
        </w:tc>
        <w:tc>
          <w:tcPr>
            <w:tcW w:w="537" w:type="pct"/>
            <w:tcBorders>
              <w:top w:val="single" w:sz="4" w:space="0" w:color="auto"/>
              <w:left w:val="nil"/>
              <w:bottom w:val="single" w:sz="4" w:space="0" w:color="auto"/>
              <w:right w:val="single" w:sz="4" w:space="0" w:color="auto"/>
            </w:tcBorders>
            <w:shd w:val="clear" w:color="auto" w:fill="auto"/>
          </w:tcPr>
          <w:p w14:paraId="39AD05AE" w14:textId="77777777" w:rsidR="00313AE8" w:rsidRPr="00DD7223" w:rsidRDefault="00313AE8" w:rsidP="00C53B69">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3DBFAADE" w14:textId="77777777" w:rsidR="00313AE8" w:rsidRPr="00DD7223" w:rsidRDefault="00313AE8" w:rsidP="00C53B69">
            <w:pPr>
              <w:spacing w:before="100" w:beforeAutospacing="1" w:after="0" w:line="240" w:lineRule="auto"/>
              <w:rPr>
                <w:rFonts w:cs="Arial"/>
                <w:sz w:val="16"/>
                <w:szCs w:val="16"/>
                <w:lang w:eastAsia="en-US"/>
              </w:rPr>
            </w:pPr>
            <w:r>
              <w:rPr>
                <w:rFonts w:cs="Arial"/>
                <w:sz w:val="16"/>
                <w:szCs w:val="16"/>
                <w:lang w:eastAsia="en-US"/>
              </w:rPr>
              <w:t>{1} to {5}</w:t>
            </w: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D0AEB80" w14:textId="77777777" w:rsidR="00313AE8" w:rsidRDefault="00313AE8" w:rsidP="00C53B69">
            <w:pPr>
              <w:spacing w:before="100" w:beforeAutospacing="1" w:after="0" w:line="240" w:lineRule="auto"/>
              <w:rPr>
                <w:rFonts w:cs="Arial"/>
                <w:sz w:val="16"/>
                <w:szCs w:val="16"/>
                <w:lang w:eastAsia="en-US"/>
              </w:rPr>
            </w:pPr>
            <w:r>
              <w:rPr>
                <w:rFonts w:cs="Arial"/>
                <w:sz w:val="16"/>
                <w:szCs w:val="16"/>
                <w:lang w:eastAsia="en-US"/>
              </w:rPr>
              <w:t>Class</w:t>
            </w:r>
          </w:p>
          <w:p w14:paraId="26F97A13" w14:textId="77777777" w:rsidR="00231701" w:rsidRDefault="00231701" w:rsidP="00C53B69">
            <w:pPr>
              <w:spacing w:before="100" w:beforeAutospacing="1" w:after="0" w:line="240" w:lineRule="auto"/>
              <w:rPr>
                <w:rFonts w:cs="Arial"/>
                <w:sz w:val="16"/>
                <w:szCs w:val="16"/>
                <w:lang w:eastAsia="en-US"/>
              </w:rPr>
            </w:pPr>
          </w:p>
          <w:p w14:paraId="4BCCE605" w14:textId="77777777" w:rsidR="00231701" w:rsidRPr="00231701" w:rsidRDefault="00231701" w:rsidP="00C53B69">
            <w:pPr>
              <w:rPr>
                <w:rFonts w:ascii="Calibri" w:hAnsi="Calibri"/>
                <w:color w:val="000000"/>
                <w:sz w:val="16"/>
                <w:szCs w:val="22"/>
              </w:rPr>
            </w:pPr>
            <w:proofErr w:type="spellStart"/>
            <w:r w:rsidRPr="00231701">
              <w:rPr>
                <w:rFonts w:ascii="Calibri" w:hAnsi="Calibri"/>
                <w:color w:val="000000"/>
                <w:sz w:val="16"/>
                <w:szCs w:val="22"/>
              </w:rPr>
              <w:t>MD_SecurityConstraints</w:t>
            </w:r>
            <w:proofErr w:type="spellEnd"/>
            <w:r w:rsidRPr="00231701">
              <w:rPr>
                <w:rFonts w:ascii="Calibri" w:hAnsi="Calibri"/>
                <w:color w:val="000000"/>
                <w:sz w:val="16"/>
                <w:szCs w:val="22"/>
              </w:rPr>
              <w:t>&gt;</w:t>
            </w:r>
            <w:proofErr w:type="spellStart"/>
            <w:r w:rsidRPr="00231701">
              <w:rPr>
                <w:rFonts w:ascii="Calibri" w:hAnsi="Calibri"/>
                <w:color w:val="000000"/>
                <w:sz w:val="16"/>
                <w:szCs w:val="22"/>
              </w:rPr>
              <w:t>MD_ClassificationCode</w:t>
            </w:r>
            <w:proofErr w:type="spellEnd"/>
            <w:r w:rsidRPr="00231701">
              <w:rPr>
                <w:rFonts w:ascii="Calibri" w:hAnsi="Calibri"/>
                <w:color w:val="000000"/>
                <w:sz w:val="16"/>
                <w:szCs w:val="22"/>
              </w:rPr>
              <w:t xml:space="preserve"> (</w:t>
            </w:r>
            <w:proofErr w:type="spellStart"/>
            <w:r w:rsidRPr="00231701">
              <w:rPr>
                <w:rFonts w:ascii="Calibri" w:hAnsi="Calibri"/>
                <w:color w:val="000000"/>
                <w:sz w:val="16"/>
                <w:szCs w:val="22"/>
              </w:rPr>
              <w:t>codelist</w:t>
            </w:r>
            <w:proofErr w:type="spellEnd"/>
            <w:r w:rsidRPr="00231701">
              <w:rPr>
                <w:rFonts w:ascii="Calibri" w:hAnsi="Calibri"/>
                <w:color w:val="000000"/>
                <w:sz w:val="16"/>
                <w:szCs w:val="22"/>
              </w:rPr>
              <w:t>)</w:t>
            </w:r>
          </w:p>
          <w:p w14:paraId="0EA133B9" w14:textId="77777777" w:rsidR="00231701" w:rsidRPr="00DD7223" w:rsidRDefault="00231701" w:rsidP="00C53B69">
            <w:pPr>
              <w:spacing w:before="100" w:beforeAutospacing="1" w:after="0" w:line="240" w:lineRule="auto"/>
              <w:rPr>
                <w:rFonts w:cs="Arial"/>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49F4E1" w14:textId="77777777" w:rsidR="00313AE8" w:rsidRDefault="00313AE8" w:rsidP="00C53B69">
            <w:pPr>
              <w:spacing w:before="100" w:beforeAutospacing="1" w:after="0" w:line="240" w:lineRule="auto"/>
              <w:rPr>
                <w:rFonts w:cs="Arial"/>
                <w:sz w:val="16"/>
                <w:szCs w:val="16"/>
                <w:lang w:eastAsia="en-US"/>
              </w:rPr>
            </w:pPr>
            <w:r>
              <w:rPr>
                <w:rFonts w:cs="Arial"/>
                <w:sz w:val="16"/>
                <w:szCs w:val="16"/>
                <w:lang w:eastAsia="en-US"/>
              </w:rPr>
              <w:t>1. unclassified</w:t>
            </w:r>
          </w:p>
          <w:p w14:paraId="0544502E" w14:textId="77777777" w:rsidR="00313AE8" w:rsidRDefault="00313AE8" w:rsidP="00C53B69">
            <w:pPr>
              <w:spacing w:before="100" w:beforeAutospacing="1" w:after="0" w:line="240" w:lineRule="auto"/>
              <w:rPr>
                <w:rFonts w:cs="Arial"/>
                <w:sz w:val="16"/>
                <w:szCs w:val="16"/>
                <w:lang w:eastAsia="en-US"/>
              </w:rPr>
            </w:pPr>
            <w:r>
              <w:rPr>
                <w:rFonts w:cs="Arial"/>
                <w:sz w:val="16"/>
                <w:szCs w:val="16"/>
                <w:lang w:eastAsia="en-US"/>
              </w:rPr>
              <w:t>2. restricted</w:t>
            </w:r>
          </w:p>
          <w:p w14:paraId="28C4B287" w14:textId="77777777" w:rsidR="00313AE8" w:rsidRDefault="00313AE8" w:rsidP="00C53B69">
            <w:pPr>
              <w:spacing w:before="100" w:beforeAutospacing="1" w:after="0" w:line="240" w:lineRule="auto"/>
              <w:rPr>
                <w:rFonts w:cs="Arial"/>
                <w:sz w:val="16"/>
                <w:szCs w:val="16"/>
                <w:lang w:eastAsia="en-US"/>
              </w:rPr>
            </w:pPr>
            <w:r>
              <w:rPr>
                <w:rFonts w:cs="Arial"/>
                <w:sz w:val="16"/>
                <w:szCs w:val="16"/>
                <w:lang w:eastAsia="en-US"/>
              </w:rPr>
              <w:t>3. confidential</w:t>
            </w:r>
          </w:p>
          <w:p w14:paraId="1D01B944" w14:textId="77777777" w:rsidR="00313AE8" w:rsidRDefault="00313AE8" w:rsidP="00C53B69">
            <w:pPr>
              <w:spacing w:before="100" w:beforeAutospacing="1" w:after="0" w:line="240" w:lineRule="auto"/>
              <w:rPr>
                <w:rFonts w:cs="Arial"/>
                <w:sz w:val="16"/>
                <w:szCs w:val="16"/>
                <w:lang w:eastAsia="en-US"/>
              </w:rPr>
            </w:pPr>
            <w:r>
              <w:rPr>
                <w:rFonts w:cs="Arial"/>
                <w:sz w:val="16"/>
                <w:szCs w:val="16"/>
                <w:lang w:eastAsia="en-US"/>
              </w:rPr>
              <w:t>4. secret</w:t>
            </w:r>
          </w:p>
          <w:p w14:paraId="662D1F79" w14:textId="77777777" w:rsidR="00313AE8" w:rsidRPr="00DD7223" w:rsidRDefault="00313AE8" w:rsidP="00C53B69">
            <w:pPr>
              <w:spacing w:before="100" w:beforeAutospacing="1" w:after="0" w:line="240" w:lineRule="auto"/>
              <w:rPr>
                <w:rFonts w:cs="Arial"/>
                <w:sz w:val="16"/>
                <w:szCs w:val="16"/>
                <w:lang w:eastAsia="en-US"/>
              </w:rPr>
            </w:pPr>
            <w:r>
              <w:rPr>
                <w:rFonts w:cs="Arial"/>
                <w:sz w:val="16"/>
                <w:szCs w:val="16"/>
                <w:lang w:eastAsia="en-US"/>
              </w:rPr>
              <w:t>5. top secret</w:t>
            </w:r>
          </w:p>
        </w:tc>
      </w:tr>
      <w:tr w:rsidR="00AC4B9C" w:rsidRPr="00DD7223" w14:paraId="539AC3D5" w14:textId="77777777">
        <w:trPr>
          <w:trHeight w:val="659"/>
        </w:trPr>
        <w:tc>
          <w:tcPr>
            <w:tcW w:w="1086" w:type="pct"/>
            <w:tcBorders>
              <w:top w:val="single" w:sz="4" w:space="0" w:color="auto"/>
              <w:left w:val="single" w:sz="4" w:space="0" w:color="auto"/>
              <w:bottom w:val="single" w:sz="4" w:space="0" w:color="auto"/>
              <w:right w:val="single" w:sz="4" w:space="0" w:color="auto"/>
            </w:tcBorders>
            <w:shd w:val="clear" w:color="auto" w:fill="auto"/>
          </w:tcPr>
          <w:p w14:paraId="394106CF"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purpose</w:t>
            </w:r>
          </w:p>
        </w:tc>
        <w:tc>
          <w:tcPr>
            <w:tcW w:w="537" w:type="pct"/>
            <w:tcBorders>
              <w:top w:val="single" w:sz="4" w:space="0" w:color="auto"/>
              <w:left w:val="nil"/>
              <w:bottom w:val="single" w:sz="4" w:space="0" w:color="auto"/>
              <w:right w:val="single" w:sz="4" w:space="0" w:color="auto"/>
            </w:tcBorders>
            <w:shd w:val="clear" w:color="auto" w:fill="auto"/>
          </w:tcPr>
          <w:p w14:paraId="0EAEFA9C"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4" w:space="0" w:color="auto"/>
              <w:left w:val="single" w:sz="4" w:space="0" w:color="auto"/>
              <w:bottom w:val="single" w:sz="4" w:space="0" w:color="auto"/>
              <w:right w:val="single" w:sz="4" w:space="0" w:color="auto"/>
            </w:tcBorders>
            <w:shd w:val="clear" w:color="auto" w:fill="auto"/>
          </w:tcPr>
          <w:p w14:paraId="69D0EA1E" w14:textId="77777777" w:rsidR="00AC4B9C" w:rsidRPr="00DD7223" w:rsidRDefault="001B77E4" w:rsidP="00C53B69">
            <w:pPr>
              <w:spacing w:before="100" w:beforeAutospacing="1" w:after="0" w:line="240" w:lineRule="auto"/>
              <w:rPr>
                <w:rFonts w:cs="Arial"/>
                <w:sz w:val="16"/>
                <w:szCs w:val="16"/>
                <w:lang w:eastAsia="en-US"/>
              </w:rPr>
            </w:pPr>
            <w:r w:rsidRPr="00DD7223">
              <w:rPr>
                <w:rFonts w:cs="Arial"/>
                <w:sz w:val="16"/>
                <w:szCs w:val="16"/>
                <w:lang w:eastAsia="en-US"/>
              </w:rPr>
              <w:t>{1} to {5</w:t>
            </w:r>
            <w:r w:rsidR="00AC4B9C" w:rsidRPr="00DD7223">
              <w:rPr>
                <w:rFonts w:cs="Arial"/>
                <w:sz w:val="16"/>
                <w:szCs w:val="16"/>
                <w:lang w:eastAsia="en-US"/>
              </w:rPr>
              <w:t>}</w:t>
            </w:r>
          </w:p>
        </w:tc>
        <w:tc>
          <w:tcPr>
            <w:tcW w:w="1250" w:type="pc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EB26AA0" w14:textId="77777777" w:rsidR="00AC4B9C"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p w14:paraId="6DB13AEA" w14:textId="77777777" w:rsidR="00231701" w:rsidRDefault="00231701" w:rsidP="00C53B69">
            <w:pPr>
              <w:spacing w:before="100" w:beforeAutospacing="1" w:after="0" w:line="240" w:lineRule="auto"/>
              <w:rPr>
                <w:rFonts w:cs="Arial"/>
                <w:sz w:val="16"/>
                <w:szCs w:val="16"/>
                <w:lang w:eastAsia="en-US"/>
              </w:rPr>
            </w:pPr>
          </w:p>
          <w:p w14:paraId="432E0517" w14:textId="77777777" w:rsidR="00231701" w:rsidRPr="00231701" w:rsidRDefault="00231701" w:rsidP="00C53B69">
            <w:pPr>
              <w:rPr>
                <w:rFonts w:ascii="Calibri" w:hAnsi="Calibri"/>
                <w:color w:val="000000"/>
                <w:sz w:val="16"/>
                <w:szCs w:val="22"/>
              </w:rPr>
            </w:pPr>
            <w:proofErr w:type="spellStart"/>
            <w:r w:rsidRPr="00231701">
              <w:rPr>
                <w:rFonts w:ascii="Calibri" w:hAnsi="Calibri"/>
                <w:color w:val="000000"/>
                <w:sz w:val="16"/>
                <w:szCs w:val="22"/>
              </w:rPr>
              <w:lastRenderedPageBreak/>
              <w:t>MD_Identification</w:t>
            </w:r>
            <w:proofErr w:type="spellEnd"/>
            <w:r w:rsidRPr="00231701">
              <w:rPr>
                <w:rFonts w:ascii="Calibri" w:hAnsi="Calibri"/>
                <w:color w:val="000000"/>
                <w:sz w:val="16"/>
                <w:szCs w:val="22"/>
              </w:rPr>
              <w:t>&gt;purpose (character string)</w:t>
            </w:r>
          </w:p>
          <w:p w14:paraId="5786145A" w14:textId="77777777" w:rsidR="00231701" w:rsidRPr="00DD7223" w:rsidRDefault="00231701" w:rsidP="00C53B69">
            <w:pPr>
              <w:spacing w:before="100" w:beforeAutospacing="1" w:after="0" w:line="240" w:lineRule="auto"/>
              <w:rPr>
                <w:rFonts w:cs="Arial"/>
                <w:sz w:val="16"/>
                <w:szCs w:val="16"/>
                <w:lang w:eastAsia="en-US"/>
              </w:rPr>
            </w:pPr>
          </w:p>
        </w:tc>
        <w:tc>
          <w:tcPr>
            <w:tcW w:w="1465"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DC7A819"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lastRenderedPageBreak/>
              <w:t>1. New</w:t>
            </w:r>
            <w:r w:rsidR="00A61408" w:rsidRPr="00DD7223">
              <w:rPr>
                <w:rFonts w:cs="Arial"/>
                <w:sz w:val="16"/>
                <w:szCs w:val="16"/>
                <w:lang w:eastAsia="en-US"/>
              </w:rPr>
              <w:t xml:space="preserve"> Dataset</w:t>
            </w:r>
          </w:p>
          <w:p w14:paraId="7F88940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2. New Edition</w:t>
            </w:r>
          </w:p>
          <w:p w14:paraId="35A3E5A7"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lastRenderedPageBreak/>
              <w:t xml:space="preserve">3. Update </w:t>
            </w:r>
          </w:p>
          <w:p w14:paraId="6BADFD20" w14:textId="77777777" w:rsidR="001B77E4" w:rsidRPr="00DD7223" w:rsidRDefault="001B77E4" w:rsidP="00C53B69">
            <w:pPr>
              <w:spacing w:before="100" w:beforeAutospacing="1" w:after="0" w:line="240" w:lineRule="auto"/>
              <w:rPr>
                <w:rFonts w:cs="Arial"/>
                <w:sz w:val="16"/>
                <w:szCs w:val="16"/>
                <w:lang w:eastAsia="en-US"/>
              </w:rPr>
            </w:pPr>
            <w:r w:rsidRPr="00DD7223">
              <w:rPr>
                <w:rFonts w:cs="Arial"/>
                <w:sz w:val="16"/>
                <w:szCs w:val="16"/>
                <w:lang w:eastAsia="en-US"/>
              </w:rPr>
              <w:t>4. Re-issue</w:t>
            </w:r>
          </w:p>
          <w:p w14:paraId="0CD49D14" w14:textId="77777777" w:rsidR="00AC4B9C" w:rsidRPr="00DD7223" w:rsidRDefault="001B77E4" w:rsidP="00C53B69">
            <w:pPr>
              <w:spacing w:before="100" w:beforeAutospacing="1" w:after="0" w:line="240" w:lineRule="auto"/>
              <w:rPr>
                <w:rFonts w:cs="Arial"/>
                <w:sz w:val="16"/>
                <w:szCs w:val="16"/>
                <w:lang w:eastAsia="en-US"/>
              </w:rPr>
            </w:pPr>
            <w:r w:rsidRPr="00DD7223">
              <w:rPr>
                <w:rFonts w:cs="Arial"/>
                <w:sz w:val="16"/>
                <w:szCs w:val="16"/>
                <w:lang w:eastAsia="en-US"/>
              </w:rPr>
              <w:t>5</w:t>
            </w:r>
            <w:r w:rsidR="00AC4B9C" w:rsidRPr="00DD7223">
              <w:rPr>
                <w:rFonts w:cs="Arial"/>
                <w:sz w:val="16"/>
                <w:szCs w:val="16"/>
                <w:lang w:eastAsia="en-US"/>
              </w:rPr>
              <w:t xml:space="preserve">.Cancellation </w:t>
            </w:r>
          </w:p>
        </w:tc>
      </w:tr>
      <w:tr w:rsidR="00AC4B9C" w:rsidRPr="00DD7223" w14:paraId="6AB6CB11" w14:textId="77777777">
        <w:trPr>
          <w:trHeight w:val="305"/>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7357ABBA"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lastRenderedPageBreak/>
              <w:t>specificUsage</w:t>
            </w:r>
            <w:proofErr w:type="spellEnd"/>
          </w:p>
        </w:tc>
        <w:tc>
          <w:tcPr>
            <w:tcW w:w="537" w:type="pct"/>
            <w:tcBorders>
              <w:top w:val="single" w:sz="4" w:space="0" w:color="auto"/>
              <w:left w:val="nil"/>
              <w:bottom w:val="single" w:sz="8" w:space="0" w:color="000000"/>
              <w:right w:val="single" w:sz="4" w:space="0" w:color="auto"/>
            </w:tcBorders>
            <w:shd w:val="clear" w:color="auto" w:fill="auto"/>
          </w:tcPr>
          <w:p w14:paraId="0563E740"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64AB2C4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 to {3}</w:t>
            </w:r>
          </w:p>
        </w:tc>
        <w:tc>
          <w:tcPr>
            <w:tcW w:w="1250"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5CEC28A" w14:textId="77777777" w:rsidR="00AC4B9C" w:rsidRDefault="00231701" w:rsidP="00C53B69">
            <w:pPr>
              <w:spacing w:before="100" w:beforeAutospacing="1" w:after="0" w:line="240" w:lineRule="auto"/>
              <w:rPr>
                <w:rFonts w:cs="Arial"/>
                <w:sz w:val="16"/>
                <w:szCs w:val="16"/>
                <w:lang w:eastAsia="en-US"/>
              </w:rPr>
            </w:pPr>
            <w:proofErr w:type="spellStart"/>
            <w:r>
              <w:rPr>
                <w:rFonts w:cs="Arial"/>
                <w:sz w:val="16"/>
                <w:szCs w:val="16"/>
                <w:lang w:eastAsia="en-US"/>
              </w:rPr>
              <w:t>CharacterString</w:t>
            </w:r>
            <w:proofErr w:type="spellEnd"/>
          </w:p>
          <w:p w14:paraId="3809EFB1" w14:textId="77777777" w:rsidR="00231701" w:rsidRPr="00231701" w:rsidRDefault="00231701" w:rsidP="00C53B69">
            <w:pPr>
              <w:spacing w:before="100" w:beforeAutospacing="1" w:after="0" w:line="240" w:lineRule="auto"/>
              <w:rPr>
                <w:rFonts w:cs="Arial"/>
                <w:sz w:val="16"/>
                <w:szCs w:val="16"/>
                <w:lang w:eastAsia="en-US"/>
              </w:rPr>
            </w:pPr>
          </w:p>
          <w:p w14:paraId="703D1EAF" w14:textId="77777777" w:rsidR="00231701" w:rsidRPr="00231701" w:rsidRDefault="00231701" w:rsidP="00C53B69">
            <w:pPr>
              <w:rPr>
                <w:rFonts w:ascii="Calibri" w:hAnsi="Calibri"/>
                <w:color w:val="000000"/>
                <w:sz w:val="16"/>
                <w:szCs w:val="16"/>
              </w:rPr>
            </w:pPr>
            <w:r w:rsidRPr="00231701">
              <w:rPr>
                <w:rFonts w:ascii="Calibri" w:hAnsi="Calibri"/>
                <w:color w:val="000000"/>
                <w:sz w:val="16"/>
                <w:szCs w:val="16"/>
              </w:rPr>
              <w:t>MD_USAGE&gt;</w:t>
            </w:r>
            <w:proofErr w:type="spellStart"/>
            <w:r w:rsidRPr="00231701">
              <w:rPr>
                <w:rFonts w:ascii="Calibri" w:hAnsi="Calibri"/>
                <w:color w:val="000000"/>
                <w:sz w:val="16"/>
                <w:szCs w:val="16"/>
              </w:rPr>
              <w:t>specificUsage</w:t>
            </w:r>
            <w:proofErr w:type="spellEnd"/>
            <w:r w:rsidRPr="00231701">
              <w:rPr>
                <w:rFonts w:ascii="Calibri" w:hAnsi="Calibri"/>
                <w:color w:val="000000"/>
                <w:sz w:val="16"/>
                <w:szCs w:val="16"/>
              </w:rPr>
              <w:t xml:space="preserve"> (character string)</w:t>
            </w:r>
          </w:p>
          <w:p w14:paraId="73CF010E" w14:textId="77777777" w:rsidR="00231701" w:rsidRPr="00A21710" w:rsidRDefault="00231701" w:rsidP="00C53B69">
            <w:pPr>
              <w:spacing w:before="100" w:beforeAutospacing="1" w:after="0" w:line="240" w:lineRule="auto"/>
              <w:rPr>
                <w:rFonts w:cs="Arial"/>
                <w:sz w:val="16"/>
                <w:szCs w:val="16"/>
                <w:lang w:val="fr-FR" w:eastAsia="en-US"/>
              </w:rPr>
            </w:pPr>
            <w:r w:rsidRPr="00A21710">
              <w:rPr>
                <w:rFonts w:cs="Arial"/>
                <w:sz w:val="16"/>
                <w:szCs w:val="16"/>
                <w:lang w:val="fr-FR" w:eastAsia="en-US"/>
              </w:rPr>
              <w:t>MD_USAGE&gt;</w:t>
            </w:r>
            <w:proofErr w:type="spellStart"/>
            <w:r w:rsidRPr="00A21710">
              <w:rPr>
                <w:rFonts w:cs="Arial"/>
                <w:sz w:val="16"/>
                <w:szCs w:val="16"/>
                <w:lang w:val="fr-FR" w:eastAsia="en-US"/>
              </w:rPr>
              <w:t>userContactInfo</w:t>
            </w:r>
            <w:proofErr w:type="spellEnd"/>
            <w:r w:rsidRPr="00A21710">
              <w:rPr>
                <w:rFonts w:cs="Arial"/>
                <w:sz w:val="16"/>
                <w:szCs w:val="16"/>
                <w:lang w:val="fr-FR" w:eastAsia="en-US"/>
              </w:rPr>
              <w:t xml:space="preserve"> (</w:t>
            </w:r>
            <w:proofErr w:type="spellStart"/>
            <w:r w:rsidRPr="00A21710">
              <w:rPr>
                <w:rFonts w:cs="Arial"/>
                <w:sz w:val="16"/>
                <w:szCs w:val="16"/>
                <w:lang w:val="fr-FR" w:eastAsia="en-US"/>
              </w:rPr>
              <w:t>CI_ResponsibleParty</w:t>
            </w:r>
            <w:proofErr w:type="spellEnd"/>
            <w:r w:rsidRPr="00A21710">
              <w:rPr>
                <w:rFonts w:cs="Arial"/>
                <w:sz w:val="16"/>
                <w:szCs w:val="16"/>
                <w:lang w:val="fr-FR" w:eastAsia="en-US"/>
              </w:rPr>
              <w:t>)</w:t>
            </w:r>
          </w:p>
        </w:tc>
        <w:tc>
          <w:tcPr>
            <w:tcW w:w="1465"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685C10" w14:textId="77777777" w:rsidR="001B77E4" w:rsidRPr="00DD7223" w:rsidRDefault="001B77E4" w:rsidP="00C53B69">
            <w:pPr>
              <w:spacing w:after="0"/>
              <w:rPr>
                <w:rFonts w:cs="Arial"/>
                <w:sz w:val="16"/>
                <w:szCs w:val="16"/>
              </w:rPr>
            </w:pPr>
            <w:r w:rsidRPr="00DD7223">
              <w:rPr>
                <w:rFonts w:cs="Arial"/>
                <w:sz w:val="16"/>
                <w:szCs w:val="16"/>
              </w:rPr>
              <w:t>1. Port Entry – A dataset containing data required:</w:t>
            </w:r>
          </w:p>
          <w:p w14:paraId="29A0B3E5" w14:textId="77777777" w:rsidR="001B77E4" w:rsidRPr="00DD7223" w:rsidRDefault="00DD7223" w:rsidP="00D21EB0">
            <w:pPr>
              <w:numPr>
                <w:ilvl w:val="0"/>
                <w:numId w:val="20"/>
              </w:numPr>
              <w:spacing w:after="0" w:line="240" w:lineRule="auto"/>
              <w:rPr>
                <w:rFonts w:cs="Arial"/>
                <w:sz w:val="16"/>
                <w:szCs w:val="16"/>
              </w:rPr>
            </w:pPr>
            <w:r>
              <w:rPr>
                <w:rFonts w:cs="Arial"/>
                <w:sz w:val="16"/>
                <w:szCs w:val="16"/>
              </w:rPr>
              <w:t xml:space="preserve">For </w:t>
            </w:r>
            <w:r w:rsidR="001B77E4" w:rsidRPr="00DD7223">
              <w:rPr>
                <w:rFonts w:cs="Arial"/>
                <w:sz w:val="16"/>
                <w:szCs w:val="16"/>
              </w:rPr>
              <w:t>navigating the approaches to ports</w:t>
            </w:r>
          </w:p>
          <w:p w14:paraId="1522291E" w14:textId="77777777" w:rsidR="001B77E4" w:rsidRPr="00DD7223" w:rsidRDefault="001B77E4" w:rsidP="00D21EB0">
            <w:pPr>
              <w:numPr>
                <w:ilvl w:val="0"/>
                <w:numId w:val="17"/>
              </w:numPr>
              <w:spacing w:after="0" w:line="240" w:lineRule="auto"/>
              <w:rPr>
                <w:rFonts w:cs="Arial"/>
                <w:sz w:val="16"/>
                <w:szCs w:val="16"/>
              </w:rPr>
            </w:pPr>
            <w:r w:rsidRPr="00DD7223">
              <w:rPr>
                <w:rFonts w:cs="Arial"/>
                <w:sz w:val="16"/>
                <w:szCs w:val="16"/>
              </w:rPr>
              <w:t>for navigating within ports, harbours, bays, rivers and canals, for anchorages</w:t>
            </w:r>
          </w:p>
          <w:p w14:paraId="5A901DF7" w14:textId="77777777" w:rsidR="001B77E4" w:rsidRPr="00DD7223" w:rsidRDefault="001B77E4" w:rsidP="00D21EB0">
            <w:pPr>
              <w:numPr>
                <w:ilvl w:val="0"/>
                <w:numId w:val="17"/>
              </w:numPr>
              <w:spacing w:after="0" w:line="240" w:lineRule="auto"/>
              <w:rPr>
                <w:rFonts w:cs="Arial"/>
                <w:sz w:val="16"/>
                <w:szCs w:val="16"/>
              </w:rPr>
            </w:pPr>
            <w:r w:rsidRPr="00DD7223">
              <w:rPr>
                <w:rFonts w:cs="Arial"/>
                <w:sz w:val="16"/>
                <w:szCs w:val="16"/>
              </w:rPr>
              <w:t>as an  aid</w:t>
            </w:r>
            <w:r w:rsidR="003B6E33">
              <w:rPr>
                <w:rFonts w:cs="Arial"/>
                <w:sz w:val="16"/>
                <w:szCs w:val="16"/>
              </w:rPr>
              <w:t xml:space="preserve"> to</w:t>
            </w:r>
            <w:r w:rsidRPr="00DD7223">
              <w:rPr>
                <w:rFonts w:cs="Arial"/>
                <w:sz w:val="16"/>
                <w:szCs w:val="16"/>
              </w:rPr>
              <w:t xml:space="preserve"> berthing</w:t>
            </w:r>
          </w:p>
          <w:p w14:paraId="65DA842A" w14:textId="77777777" w:rsidR="001B77E4" w:rsidRPr="00DD7223" w:rsidRDefault="001B77E4" w:rsidP="00C53B69">
            <w:pPr>
              <w:spacing w:after="0" w:line="240" w:lineRule="auto"/>
              <w:ind w:left="1080"/>
              <w:rPr>
                <w:rFonts w:cs="Arial"/>
                <w:sz w:val="16"/>
                <w:szCs w:val="16"/>
              </w:rPr>
            </w:pPr>
          </w:p>
          <w:p w14:paraId="0B0D2DA1" w14:textId="77777777" w:rsidR="001B77E4" w:rsidRPr="00DD7223" w:rsidRDefault="001B77E4" w:rsidP="00C53B69">
            <w:pPr>
              <w:spacing w:after="0" w:line="240" w:lineRule="auto"/>
              <w:ind w:left="360"/>
              <w:rPr>
                <w:rFonts w:cs="Arial"/>
                <w:sz w:val="16"/>
                <w:szCs w:val="16"/>
              </w:rPr>
            </w:pPr>
            <w:proofErr w:type="gramStart"/>
            <w:r w:rsidRPr="00DD7223">
              <w:rPr>
                <w:rFonts w:cs="Arial"/>
                <w:sz w:val="16"/>
                <w:szCs w:val="16"/>
              </w:rPr>
              <w:t>or</w:t>
            </w:r>
            <w:proofErr w:type="gramEnd"/>
            <w:r w:rsidRPr="00DD7223">
              <w:rPr>
                <w:rFonts w:cs="Arial"/>
                <w:sz w:val="16"/>
                <w:szCs w:val="16"/>
              </w:rPr>
              <w:t xml:space="preserve"> any combination of the above.</w:t>
            </w:r>
          </w:p>
          <w:p w14:paraId="139C4252" w14:textId="77777777" w:rsidR="001B77E4" w:rsidRPr="00DD7223" w:rsidRDefault="001B77E4" w:rsidP="00C53B69">
            <w:pPr>
              <w:spacing w:after="0"/>
              <w:ind w:left="720"/>
              <w:rPr>
                <w:rFonts w:cs="Arial"/>
                <w:sz w:val="16"/>
                <w:szCs w:val="16"/>
              </w:rPr>
            </w:pPr>
          </w:p>
          <w:p w14:paraId="6CA90C8B" w14:textId="77777777" w:rsidR="001B77E4" w:rsidRPr="00DD7223" w:rsidRDefault="001B77E4" w:rsidP="00C53B69">
            <w:pPr>
              <w:spacing w:after="0"/>
              <w:rPr>
                <w:rFonts w:cs="Arial"/>
                <w:sz w:val="16"/>
                <w:szCs w:val="16"/>
              </w:rPr>
            </w:pPr>
            <w:r w:rsidRPr="00DD7223">
              <w:rPr>
                <w:rFonts w:cs="Arial"/>
                <w:sz w:val="16"/>
                <w:szCs w:val="16"/>
              </w:rPr>
              <w:t>2.Transit – A dataset containing data required for :</w:t>
            </w:r>
          </w:p>
          <w:p w14:paraId="2C5318A6" w14:textId="77777777" w:rsidR="001B77E4" w:rsidRPr="00DD7223" w:rsidRDefault="001B77E4" w:rsidP="00D21EB0">
            <w:pPr>
              <w:numPr>
                <w:ilvl w:val="0"/>
                <w:numId w:val="18"/>
              </w:numPr>
              <w:spacing w:after="0" w:line="240" w:lineRule="auto"/>
              <w:rPr>
                <w:rFonts w:cs="Arial"/>
                <w:sz w:val="16"/>
                <w:szCs w:val="16"/>
              </w:rPr>
            </w:pPr>
            <w:r w:rsidRPr="00DD7223">
              <w:rPr>
                <w:rFonts w:cs="Arial"/>
                <w:sz w:val="16"/>
                <w:szCs w:val="16"/>
              </w:rPr>
              <w:t>navigating along the coastline either inshore or offshore</w:t>
            </w:r>
          </w:p>
          <w:p w14:paraId="0AE55E5E" w14:textId="77777777" w:rsidR="001B77E4" w:rsidRPr="00DD7223" w:rsidRDefault="001B77E4" w:rsidP="00D21EB0">
            <w:pPr>
              <w:numPr>
                <w:ilvl w:val="0"/>
                <w:numId w:val="18"/>
              </w:numPr>
              <w:spacing w:after="0" w:line="240" w:lineRule="auto"/>
              <w:rPr>
                <w:rFonts w:cs="Arial"/>
                <w:sz w:val="16"/>
                <w:szCs w:val="16"/>
              </w:rPr>
            </w:pPr>
            <w:r w:rsidRPr="00DD7223">
              <w:rPr>
                <w:rFonts w:cs="Arial"/>
                <w:sz w:val="16"/>
                <w:szCs w:val="16"/>
              </w:rPr>
              <w:t>navigating oceans, approaching coasts</w:t>
            </w:r>
          </w:p>
          <w:p w14:paraId="1C61E942" w14:textId="77777777" w:rsidR="001B77E4" w:rsidRPr="00DD7223" w:rsidRDefault="001B77E4" w:rsidP="00D21EB0">
            <w:pPr>
              <w:numPr>
                <w:ilvl w:val="0"/>
                <w:numId w:val="18"/>
              </w:numPr>
              <w:spacing w:after="0" w:line="240" w:lineRule="auto"/>
              <w:rPr>
                <w:rFonts w:cs="Arial"/>
                <w:sz w:val="16"/>
                <w:szCs w:val="16"/>
              </w:rPr>
            </w:pPr>
            <w:r w:rsidRPr="00DD7223">
              <w:rPr>
                <w:rFonts w:cs="Arial"/>
                <w:sz w:val="16"/>
                <w:szCs w:val="16"/>
              </w:rPr>
              <w:t>route planning</w:t>
            </w:r>
          </w:p>
          <w:p w14:paraId="733E49C9" w14:textId="77777777" w:rsidR="001B77E4" w:rsidRPr="00DD7223" w:rsidRDefault="001B77E4" w:rsidP="00C53B69">
            <w:pPr>
              <w:spacing w:after="0"/>
              <w:rPr>
                <w:rFonts w:cs="Arial"/>
                <w:sz w:val="16"/>
                <w:szCs w:val="16"/>
              </w:rPr>
            </w:pPr>
          </w:p>
          <w:p w14:paraId="37A1A8CB" w14:textId="77777777" w:rsidR="001B77E4" w:rsidRPr="00DD7223" w:rsidRDefault="001B77E4" w:rsidP="00C53B69">
            <w:pPr>
              <w:ind w:left="360"/>
              <w:rPr>
                <w:rFonts w:cs="Arial"/>
                <w:sz w:val="16"/>
                <w:szCs w:val="16"/>
              </w:rPr>
            </w:pPr>
            <w:proofErr w:type="gramStart"/>
            <w:r w:rsidRPr="00DD7223">
              <w:rPr>
                <w:rFonts w:cs="Arial"/>
                <w:sz w:val="16"/>
                <w:szCs w:val="16"/>
              </w:rPr>
              <w:t>or</w:t>
            </w:r>
            <w:proofErr w:type="gramEnd"/>
            <w:r w:rsidRPr="00DD7223">
              <w:rPr>
                <w:rFonts w:cs="Arial"/>
                <w:sz w:val="16"/>
                <w:szCs w:val="16"/>
              </w:rPr>
              <w:t xml:space="preserve"> any combination of the above.</w:t>
            </w:r>
          </w:p>
          <w:p w14:paraId="4FD5487D" w14:textId="77777777" w:rsidR="001B77E4" w:rsidRPr="00DD7223" w:rsidRDefault="001B77E4" w:rsidP="00C53B69">
            <w:pPr>
              <w:spacing w:after="0"/>
              <w:rPr>
                <w:rFonts w:cs="Arial"/>
                <w:sz w:val="16"/>
                <w:szCs w:val="16"/>
              </w:rPr>
            </w:pPr>
            <w:r w:rsidRPr="00DD7223">
              <w:rPr>
                <w:rFonts w:cs="Arial"/>
                <w:sz w:val="16"/>
                <w:szCs w:val="16"/>
              </w:rPr>
              <w:t>3.Overview – A dataset containing data required:</w:t>
            </w:r>
          </w:p>
          <w:p w14:paraId="444ACDF5" w14:textId="77777777" w:rsidR="001B77E4" w:rsidRPr="00DD7223" w:rsidRDefault="001B77E4" w:rsidP="00D21EB0">
            <w:pPr>
              <w:numPr>
                <w:ilvl w:val="0"/>
                <w:numId w:val="19"/>
              </w:numPr>
              <w:spacing w:after="0" w:line="240" w:lineRule="auto"/>
              <w:rPr>
                <w:rFonts w:cs="Arial"/>
                <w:sz w:val="16"/>
                <w:szCs w:val="16"/>
              </w:rPr>
            </w:pPr>
            <w:r w:rsidRPr="00DD7223">
              <w:rPr>
                <w:rFonts w:cs="Arial"/>
                <w:sz w:val="16"/>
                <w:szCs w:val="16"/>
              </w:rPr>
              <w:t>for Ocean Crossing</w:t>
            </w:r>
          </w:p>
          <w:p w14:paraId="04CC1516" w14:textId="77777777" w:rsidR="001B77E4" w:rsidRPr="00DD7223" w:rsidRDefault="001B77E4" w:rsidP="00D21EB0">
            <w:pPr>
              <w:numPr>
                <w:ilvl w:val="0"/>
                <w:numId w:val="19"/>
              </w:numPr>
              <w:spacing w:after="0" w:line="240" w:lineRule="auto"/>
              <w:rPr>
                <w:rFonts w:cs="Arial"/>
                <w:sz w:val="16"/>
                <w:szCs w:val="16"/>
              </w:rPr>
            </w:pPr>
            <w:r w:rsidRPr="00DD7223">
              <w:rPr>
                <w:rFonts w:cs="Arial"/>
                <w:sz w:val="16"/>
                <w:szCs w:val="16"/>
              </w:rPr>
              <w:t>route planning</w:t>
            </w:r>
          </w:p>
          <w:p w14:paraId="2451A1BE" w14:textId="77777777" w:rsidR="00AC4B9C" w:rsidRPr="00DD7223" w:rsidRDefault="00AC4B9C" w:rsidP="00C53B69">
            <w:pPr>
              <w:spacing w:before="100" w:beforeAutospacing="1" w:after="0" w:line="240" w:lineRule="auto"/>
              <w:rPr>
                <w:rFonts w:cs="Arial"/>
                <w:sz w:val="16"/>
                <w:szCs w:val="16"/>
                <w:lang w:eastAsia="en-US"/>
              </w:rPr>
            </w:pPr>
          </w:p>
        </w:tc>
      </w:tr>
      <w:tr w:rsidR="00AC4B9C" w:rsidRPr="00DD7223" w14:paraId="109171AF" w14:textId="77777777">
        <w:trPr>
          <w:trHeight w:val="126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1992B3D"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editionNumber</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6C1C7163"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A36E5F1"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20210C" w14:textId="00F3345B" w:rsidR="00AC4B9C" w:rsidRPr="00DD7223" w:rsidRDefault="00276D7D" w:rsidP="00C53B69">
            <w:pPr>
              <w:spacing w:before="100" w:beforeAutospacing="1" w:after="0" w:line="240" w:lineRule="auto"/>
              <w:rPr>
                <w:rFonts w:cs="Arial"/>
                <w:sz w:val="16"/>
                <w:szCs w:val="16"/>
                <w:lang w:eastAsia="en-US"/>
              </w:rPr>
            </w:pPr>
            <w:proofErr w:type="spellStart"/>
            <w:r>
              <w:rPr>
                <w:rFonts w:cs="Arial"/>
                <w:sz w:val="16"/>
                <w:szCs w:val="16"/>
                <w:lang w:eastAsia="en-US"/>
              </w:rPr>
              <w:t>CharacterString</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6A0A2AD" w14:textId="54774565" w:rsidR="00AC4B9C" w:rsidRDefault="001B77E4" w:rsidP="00C53B69">
            <w:pPr>
              <w:spacing w:before="100" w:beforeAutospacing="1" w:after="0" w:line="240" w:lineRule="auto"/>
              <w:rPr>
                <w:rFonts w:cs="Arial"/>
                <w:sz w:val="16"/>
                <w:szCs w:val="16"/>
                <w:lang w:eastAsia="en-US"/>
              </w:rPr>
            </w:pPr>
            <w:r w:rsidRPr="00DD7223">
              <w:rPr>
                <w:rFonts w:cs="Arial"/>
                <w:sz w:val="16"/>
                <w:szCs w:val="16"/>
                <w:lang w:eastAsia="en-US"/>
              </w:rPr>
              <w:t>W</w:t>
            </w:r>
            <w:r w:rsidR="00AC4B9C" w:rsidRPr="00DD7223">
              <w:rPr>
                <w:rFonts w:cs="Arial"/>
                <w:sz w:val="16"/>
                <w:szCs w:val="16"/>
                <w:lang w:eastAsia="en-US"/>
              </w:rPr>
              <w:t xml:space="preserve">hen a </w:t>
            </w:r>
            <w:r w:rsidR="00F53A98">
              <w:rPr>
                <w:rFonts w:cs="Arial"/>
                <w:sz w:val="16"/>
                <w:szCs w:val="16"/>
                <w:lang w:eastAsia="en-US"/>
              </w:rPr>
              <w:t>dataset</w:t>
            </w:r>
            <w:r w:rsidR="00AC4B9C" w:rsidRPr="00DD7223">
              <w:rPr>
                <w:rFonts w:cs="Arial"/>
                <w:sz w:val="16"/>
                <w:szCs w:val="16"/>
                <w:lang w:eastAsia="en-US"/>
              </w:rPr>
              <w:t xml:space="preserve"> is initially created, the edition number 1 is assigned to it. The edition number is increased by 1 at each new edition. Edition number remains</w:t>
            </w:r>
            <w:r w:rsidRPr="00DD7223">
              <w:rPr>
                <w:rFonts w:cs="Arial"/>
                <w:sz w:val="16"/>
                <w:szCs w:val="16"/>
                <w:lang w:eastAsia="en-US"/>
              </w:rPr>
              <w:t xml:space="preserve"> the same for</w:t>
            </w:r>
            <w:r w:rsidR="004F269C">
              <w:rPr>
                <w:rFonts w:cs="Arial"/>
                <w:sz w:val="16"/>
                <w:szCs w:val="16"/>
                <w:lang w:eastAsia="en-US"/>
              </w:rPr>
              <w:t xml:space="preserve"> Update and</w:t>
            </w:r>
            <w:r w:rsidRPr="00DD7223">
              <w:rPr>
                <w:rFonts w:cs="Arial"/>
                <w:sz w:val="16"/>
                <w:szCs w:val="16"/>
                <w:lang w:eastAsia="en-US"/>
              </w:rPr>
              <w:t xml:space="preserve"> </w:t>
            </w:r>
            <w:r w:rsidR="004F269C">
              <w:rPr>
                <w:rFonts w:cs="Arial"/>
                <w:sz w:val="16"/>
                <w:szCs w:val="16"/>
                <w:lang w:eastAsia="en-US"/>
              </w:rPr>
              <w:t>R</w:t>
            </w:r>
            <w:r w:rsidRPr="00DD7223">
              <w:rPr>
                <w:rFonts w:cs="Arial"/>
                <w:sz w:val="16"/>
                <w:szCs w:val="16"/>
                <w:lang w:eastAsia="en-US"/>
              </w:rPr>
              <w:t>e-issue.</w:t>
            </w:r>
          </w:p>
          <w:p w14:paraId="0D2C4720" w14:textId="76B155B6" w:rsidR="00276D7D" w:rsidRPr="00DD7223" w:rsidRDefault="00276D7D" w:rsidP="00C53B69">
            <w:pPr>
              <w:spacing w:before="100" w:beforeAutospacing="1" w:after="0" w:line="240" w:lineRule="auto"/>
              <w:rPr>
                <w:rFonts w:cs="Arial"/>
                <w:sz w:val="16"/>
                <w:szCs w:val="16"/>
                <w:lang w:eastAsia="en-US"/>
              </w:rPr>
            </w:pPr>
            <w:r>
              <w:rPr>
                <w:rFonts w:cs="Arial"/>
                <w:sz w:val="16"/>
                <w:szCs w:val="16"/>
                <w:lang w:eastAsia="en-US"/>
              </w:rPr>
              <w:t xml:space="preserve">Values </w:t>
            </w:r>
            <w:proofErr w:type="gramStart"/>
            <w:r>
              <w:rPr>
                <w:rFonts w:cs="Arial"/>
                <w:sz w:val="16"/>
                <w:szCs w:val="16"/>
                <w:lang w:eastAsia="en-US"/>
              </w:rPr>
              <w:t>can must</w:t>
            </w:r>
            <w:proofErr w:type="gramEnd"/>
            <w:r>
              <w:rPr>
                <w:rFonts w:cs="Arial"/>
                <w:sz w:val="16"/>
                <w:szCs w:val="16"/>
                <w:lang w:eastAsia="en-US"/>
              </w:rPr>
              <w:t xml:space="preserve"> be an integer from 0 to 9.</w:t>
            </w:r>
          </w:p>
          <w:p w14:paraId="4B8D8E1B" w14:textId="77777777" w:rsidR="00AC4B9C" w:rsidRPr="00DD7223" w:rsidRDefault="00AC4B9C" w:rsidP="00C53B69">
            <w:pPr>
              <w:spacing w:before="100" w:beforeAutospacing="1" w:after="0" w:line="240" w:lineRule="auto"/>
              <w:rPr>
                <w:rFonts w:cs="Arial"/>
                <w:sz w:val="16"/>
                <w:szCs w:val="16"/>
                <w:lang w:eastAsia="en-US"/>
              </w:rPr>
            </w:pPr>
          </w:p>
        </w:tc>
      </w:tr>
      <w:tr w:rsidR="00AC4B9C" w:rsidRPr="00DD7223" w14:paraId="003B90CF" w14:textId="77777777">
        <w:trPr>
          <w:trHeight w:val="410"/>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6C3122E"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updateNumber</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749D2CC0"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CCAAAE0"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60A2739" w14:textId="7EAE170B"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C7E4673" w14:textId="77777777" w:rsidR="00AC4B9C"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 xml:space="preserve">Update number 0 is assigned to a new </w:t>
            </w:r>
            <w:r w:rsidR="00F53A98">
              <w:rPr>
                <w:rFonts w:cs="Arial"/>
                <w:sz w:val="16"/>
                <w:szCs w:val="16"/>
                <w:lang w:eastAsia="en-US"/>
              </w:rPr>
              <w:t>dataset</w:t>
            </w:r>
            <w:r w:rsidRPr="00DD7223">
              <w:rPr>
                <w:rFonts w:cs="Arial"/>
                <w:sz w:val="16"/>
                <w:szCs w:val="16"/>
                <w:lang w:eastAsia="en-US"/>
              </w:rPr>
              <w:t>.</w:t>
            </w:r>
            <w:r w:rsidR="00276D7D">
              <w:rPr>
                <w:rFonts w:cs="Arial"/>
                <w:sz w:val="16"/>
                <w:szCs w:val="16"/>
                <w:lang w:eastAsia="en-US"/>
              </w:rPr>
              <w:t xml:space="preserve"> </w:t>
            </w:r>
          </w:p>
          <w:p w14:paraId="13619BD2" w14:textId="77777777" w:rsidR="00276D7D" w:rsidRPr="00DD7223" w:rsidRDefault="00276D7D" w:rsidP="00276D7D">
            <w:pPr>
              <w:spacing w:before="100" w:beforeAutospacing="1" w:after="0" w:line="240" w:lineRule="auto"/>
              <w:rPr>
                <w:rFonts w:cs="Arial"/>
                <w:sz w:val="16"/>
                <w:szCs w:val="16"/>
                <w:lang w:eastAsia="en-US"/>
              </w:rPr>
            </w:pPr>
            <w:r>
              <w:rPr>
                <w:rFonts w:cs="Arial"/>
                <w:sz w:val="16"/>
                <w:szCs w:val="16"/>
                <w:lang w:eastAsia="en-US"/>
              </w:rPr>
              <w:t xml:space="preserve">Values </w:t>
            </w:r>
            <w:proofErr w:type="gramStart"/>
            <w:r>
              <w:rPr>
                <w:rFonts w:cs="Arial"/>
                <w:sz w:val="16"/>
                <w:szCs w:val="16"/>
                <w:lang w:eastAsia="en-US"/>
              </w:rPr>
              <w:t>can must</w:t>
            </w:r>
            <w:proofErr w:type="gramEnd"/>
            <w:r>
              <w:rPr>
                <w:rFonts w:cs="Arial"/>
                <w:sz w:val="16"/>
                <w:szCs w:val="16"/>
                <w:lang w:eastAsia="en-US"/>
              </w:rPr>
              <w:t xml:space="preserve"> be an integer from 0 to 9.</w:t>
            </w:r>
          </w:p>
          <w:p w14:paraId="1E8F7300" w14:textId="77B6FBA7" w:rsidR="00276D7D" w:rsidRPr="00DD7223" w:rsidRDefault="00276D7D" w:rsidP="00C53B69">
            <w:pPr>
              <w:spacing w:before="100" w:beforeAutospacing="1" w:after="0" w:line="240" w:lineRule="auto"/>
              <w:rPr>
                <w:rFonts w:cs="Arial"/>
                <w:sz w:val="16"/>
                <w:szCs w:val="16"/>
                <w:lang w:eastAsia="en-US"/>
              </w:rPr>
            </w:pPr>
          </w:p>
        </w:tc>
      </w:tr>
      <w:tr w:rsidR="00931793" w:rsidRPr="00DD7223" w14:paraId="5B48C68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82F0575" w14:textId="77777777" w:rsidR="00931793" w:rsidRPr="00DD7223" w:rsidRDefault="00931793" w:rsidP="00C53B69">
            <w:pPr>
              <w:spacing w:before="100" w:beforeAutospacing="1" w:after="0" w:line="240" w:lineRule="auto"/>
              <w:rPr>
                <w:rFonts w:cs="Arial"/>
                <w:sz w:val="16"/>
                <w:szCs w:val="16"/>
                <w:lang w:eastAsia="en-US"/>
              </w:rPr>
            </w:pPr>
            <w:proofErr w:type="spellStart"/>
            <w:r>
              <w:rPr>
                <w:rFonts w:cs="Arial"/>
                <w:sz w:val="16"/>
                <w:szCs w:val="16"/>
                <w:lang w:eastAsia="en-US"/>
              </w:rPr>
              <w:lastRenderedPageBreak/>
              <w:t>updateApplicationDate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0EF10C16" w14:textId="77777777" w:rsidR="00931793"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0..1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0695AC9" w14:textId="77777777" w:rsidR="00931793" w:rsidRPr="00DD7223" w:rsidRDefault="00931793"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CCA174" w14:textId="77777777" w:rsidR="00931793"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Date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95ACBC9" w14:textId="48DCF45A" w:rsidR="00931793" w:rsidRPr="00931793" w:rsidRDefault="00931793" w:rsidP="000D6165">
            <w:pPr>
              <w:snapToGrid w:val="0"/>
              <w:rPr>
                <w:rFonts w:eastAsia="Times New Roman"/>
                <w:sz w:val="16"/>
                <w:szCs w:val="16"/>
              </w:rPr>
            </w:pPr>
            <w:proofErr w:type="gramStart"/>
            <w:r w:rsidRPr="002A5288">
              <w:rPr>
                <w:rFonts w:eastAsia="Times New Roman"/>
                <w:sz w:val="16"/>
                <w:szCs w:val="16"/>
              </w:rPr>
              <w:t>this</w:t>
            </w:r>
            <w:proofErr w:type="gramEnd"/>
            <w:r w:rsidRPr="002A5288">
              <w:rPr>
                <w:rFonts w:eastAsia="Times New Roman"/>
                <w:sz w:val="16"/>
                <w:szCs w:val="16"/>
              </w:rPr>
              <w:t xml:space="preserve"> date is only used for the base </w:t>
            </w:r>
            <w:r w:rsidR="00D01920">
              <w:rPr>
                <w:rFonts w:eastAsia="Times New Roman"/>
                <w:sz w:val="16"/>
                <w:szCs w:val="16"/>
              </w:rPr>
              <w:t>dataset</w:t>
            </w:r>
            <w:r w:rsidRPr="002A5288">
              <w:rPr>
                <w:rFonts w:eastAsia="Times New Roman"/>
                <w:sz w:val="16"/>
                <w:szCs w:val="16"/>
              </w:rPr>
              <w:t xml:space="preserve"> files (</w:t>
            </w:r>
            <w:r w:rsidR="000D6165">
              <w:rPr>
                <w:rFonts w:eastAsiaTheme="minorEastAsia" w:hint="eastAsia"/>
                <w:sz w:val="16"/>
                <w:szCs w:val="16"/>
              </w:rPr>
              <w:t>That is</w:t>
            </w:r>
            <w:r w:rsidRPr="002A5288">
              <w:rPr>
                <w:rFonts w:eastAsia="Times New Roman"/>
                <w:sz w:val="16"/>
                <w:szCs w:val="16"/>
              </w:rPr>
              <w:t xml:space="preserve"> new </w:t>
            </w:r>
            <w:r w:rsidR="00F53A98">
              <w:rPr>
                <w:rFonts w:eastAsia="Times New Roman"/>
                <w:sz w:val="16"/>
                <w:szCs w:val="16"/>
              </w:rPr>
              <w:t>dataset</w:t>
            </w:r>
            <w:r w:rsidRPr="002A5288">
              <w:rPr>
                <w:rFonts w:eastAsia="Times New Roman"/>
                <w:sz w:val="16"/>
                <w:szCs w:val="16"/>
              </w:rPr>
              <w:t xml:space="preserve">s, re-issue and </w:t>
            </w:r>
            <w:proofErr w:type="spellStart"/>
            <w:r w:rsidRPr="002A5288">
              <w:rPr>
                <w:rFonts w:eastAsia="Times New Roman"/>
                <w:sz w:val="16"/>
                <w:szCs w:val="16"/>
              </w:rPr>
              <w:t>newedition</w:t>
            </w:r>
            <w:proofErr w:type="spellEnd"/>
            <w:r w:rsidRPr="002A5288">
              <w:rPr>
                <w:rFonts w:eastAsia="Times New Roman"/>
                <w:sz w:val="16"/>
                <w:szCs w:val="16"/>
              </w:rPr>
              <w:t xml:space="preserve">), not update </w:t>
            </w:r>
            <w:r w:rsidR="00D01920">
              <w:rPr>
                <w:rFonts w:eastAsia="Times New Roman"/>
                <w:sz w:val="16"/>
                <w:szCs w:val="16"/>
              </w:rPr>
              <w:t>dataset</w:t>
            </w:r>
            <w:r w:rsidRPr="002A5288">
              <w:rPr>
                <w:rFonts w:eastAsia="Times New Roman"/>
                <w:sz w:val="16"/>
                <w:szCs w:val="16"/>
              </w:rPr>
              <w:t xml:space="preserve"> files. All updates dated on or before this date must have</w:t>
            </w:r>
            <w:r>
              <w:rPr>
                <w:rFonts w:eastAsia="Times New Roman"/>
                <w:sz w:val="16"/>
                <w:szCs w:val="16"/>
              </w:rPr>
              <w:t xml:space="preserve"> </w:t>
            </w:r>
            <w:r w:rsidRPr="002A5288">
              <w:rPr>
                <w:rFonts w:eastAsia="Times New Roman"/>
                <w:sz w:val="16"/>
                <w:szCs w:val="16"/>
              </w:rPr>
              <w:t>been applied by the producer</w:t>
            </w:r>
          </w:p>
        </w:tc>
      </w:tr>
      <w:tr w:rsidR="00AC4B9C" w:rsidRPr="00DD7223" w14:paraId="3C7EDB01"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11F5AB40"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issueDate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18B7672E"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EFE1AA3"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550D1A2"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Date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886F55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 </w:t>
            </w:r>
            <w:r w:rsidR="001B77E4" w:rsidRPr="00DD7223">
              <w:rPr>
                <w:rFonts w:cs="Arial"/>
                <w:sz w:val="16"/>
                <w:szCs w:val="16"/>
                <w:lang w:eastAsia="en-US"/>
              </w:rPr>
              <w:t>Date on which the data was made available by the data producer.</w:t>
            </w:r>
          </w:p>
        </w:tc>
      </w:tr>
      <w:tr w:rsidR="00AC4B9C" w:rsidRPr="00DD7223" w14:paraId="0220FC73" w14:textId="77777777">
        <w:trPr>
          <w:trHeight w:val="354"/>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69A48B61"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productSpecification</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6883F628"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29874848" w14:textId="10FC2EA4" w:rsidR="00AC4B9C" w:rsidRPr="00DD7223" w:rsidRDefault="00A61408" w:rsidP="00C53B69">
            <w:pPr>
              <w:spacing w:before="100" w:beforeAutospacing="1" w:after="0" w:line="240" w:lineRule="auto"/>
              <w:rPr>
                <w:rFonts w:cs="Arial"/>
                <w:sz w:val="16"/>
                <w:szCs w:val="16"/>
                <w:lang w:eastAsia="en-US"/>
              </w:rPr>
            </w:pPr>
            <w:del w:id="535" w:author="Julia Powell" w:date="2015-12-31T14:22:00Z">
              <w:r w:rsidRPr="00DD7223" w:rsidDel="003D5E21">
                <w:rPr>
                  <w:rFonts w:cs="Arial"/>
                  <w:sz w:val="16"/>
                  <w:szCs w:val="16"/>
                  <w:lang w:eastAsia="en-US"/>
                </w:rPr>
                <w:delText xml:space="preserve">S-101 </w:delText>
              </w:r>
              <w:r w:rsidR="005F727F" w:rsidRPr="00DD7223" w:rsidDel="003D5E21">
                <w:rPr>
                  <w:rFonts w:cs="Arial"/>
                  <w:sz w:val="16"/>
                  <w:szCs w:val="16"/>
                  <w:lang w:eastAsia="en-US"/>
                </w:rPr>
                <w:delText xml:space="preserve">version </w:delText>
              </w:r>
              <w:r w:rsidR="003767AA" w:rsidDel="003D5E21">
                <w:rPr>
                  <w:rFonts w:cs="Arial"/>
                  <w:sz w:val="16"/>
                  <w:szCs w:val="16"/>
                  <w:lang w:eastAsia="en-US"/>
                </w:rPr>
                <w:delText>X.X.X</w:delText>
              </w:r>
            </w:del>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3C03C56" w14:textId="68DC7471"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S10</w:t>
            </w:r>
            <w:ins w:id="536" w:author="Julia Powell" w:date="2016-01-14T14:16:00Z">
              <w:r w:rsidR="00411EF9">
                <w:rPr>
                  <w:rFonts w:cs="Arial"/>
                  <w:sz w:val="16"/>
                  <w:szCs w:val="16"/>
                  <w:lang w:eastAsia="en-US"/>
                </w:rPr>
                <w:t>1</w:t>
              </w:r>
            </w:ins>
            <w:del w:id="537" w:author="Julia Powell" w:date="2016-01-14T14:16:00Z">
              <w:r w:rsidRPr="00DD7223" w:rsidDel="00411EF9">
                <w:rPr>
                  <w:rFonts w:cs="Arial"/>
                  <w:sz w:val="16"/>
                  <w:szCs w:val="16"/>
                  <w:lang w:eastAsia="en-US"/>
                </w:rPr>
                <w:delText>0</w:delText>
              </w:r>
            </w:del>
            <w:r w:rsidRPr="00DD7223">
              <w:rPr>
                <w:rFonts w:cs="Arial"/>
                <w:sz w:val="16"/>
                <w:szCs w:val="16"/>
                <w:lang w:eastAsia="en-US"/>
              </w:rPr>
              <w:t>_ProductSpecification</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0D763EB"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This must be encoded as S-101</w:t>
            </w:r>
            <w:r w:rsidR="003767AA">
              <w:rPr>
                <w:rFonts w:cs="Arial"/>
                <w:sz w:val="16"/>
                <w:szCs w:val="16"/>
                <w:lang w:eastAsia="en-US"/>
              </w:rPr>
              <w:t>.X.X.X – with the X representing the version number</w:t>
            </w:r>
          </w:p>
        </w:tc>
      </w:tr>
      <w:tr w:rsidR="00AC4B9C" w:rsidRPr="00DD7223" w14:paraId="5920BF2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6818598"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producingAgency</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71EEEC70"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5F17BD2" w14:textId="77777777" w:rsidR="00AC4B9C" w:rsidRPr="00DD7223" w:rsidRDefault="00AC4B9C"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28204C" w14:textId="77777777" w:rsidR="00AC4B9C" w:rsidRPr="00DD7223" w:rsidRDefault="00AC4B9C"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CI_ResponsibleParty</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A6BEAF0" w14:textId="77777777" w:rsidR="00AC4B9C" w:rsidRPr="00DD7223" w:rsidRDefault="00AC4B9C" w:rsidP="00C53B69">
            <w:pPr>
              <w:spacing w:before="100" w:beforeAutospacing="1" w:after="0" w:line="240" w:lineRule="auto"/>
              <w:rPr>
                <w:rFonts w:cs="Arial"/>
                <w:sz w:val="16"/>
                <w:szCs w:val="16"/>
                <w:lang w:eastAsia="en-US"/>
              </w:rPr>
            </w:pPr>
            <w:r w:rsidRPr="00DD7223">
              <w:rPr>
                <w:rFonts w:cs="Arial"/>
                <w:sz w:val="16"/>
                <w:szCs w:val="16"/>
                <w:lang w:eastAsia="en-US"/>
              </w:rPr>
              <w:t> </w:t>
            </w:r>
            <w:r w:rsidR="001B77E4" w:rsidRPr="00DD7223">
              <w:rPr>
                <w:rFonts w:cs="Arial"/>
                <w:sz w:val="16"/>
                <w:szCs w:val="16"/>
                <w:lang w:eastAsia="en-US"/>
              </w:rPr>
              <w:t>Agency responsible for producing the data.</w:t>
            </w:r>
          </w:p>
        </w:tc>
      </w:tr>
      <w:tr w:rsidR="009C7792" w:rsidRPr="00DD7223" w14:paraId="70DA14BE" w14:textId="77777777">
        <w:trPr>
          <w:trHeight w:val="788"/>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852C77C" w14:textId="77777777" w:rsidR="009C7792" w:rsidRDefault="009C7792" w:rsidP="00C53B69">
            <w:pPr>
              <w:spacing w:before="100" w:beforeAutospacing="1" w:after="0" w:line="240" w:lineRule="auto"/>
              <w:rPr>
                <w:rFonts w:cs="Arial"/>
                <w:sz w:val="16"/>
                <w:szCs w:val="16"/>
                <w:lang w:eastAsia="en-US"/>
              </w:rPr>
            </w:pPr>
            <w:proofErr w:type="spellStart"/>
            <w:r>
              <w:rPr>
                <w:rFonts w:cs="Arial"/>
                <w:sz w:val="16"/>
                <w:szCs w:val="16"/>
                <w:lang w:eastAsia="en-US"/>
              </w:rPr>
              <w:t>maximumDisplayScale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7ABBCB57" w14:textId="77777777" w:rsidR="009C7792" w:rsidRPr="00DD7223" w:rsidRDefault="009C7792" w:rsidP="00C53B69">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174CD02" w14:textId="77777777" w:rsidR="009C7792" w:rsidRPr="00DD7223" w:rsidRDefault="009C7792" w:rsidP="00D21EB0">
            <w:pPr>
              <w:spacing w:before="100" w:beforeAutospacing="1" w:after="0" w:line="240" w:lineRule="auto"/>
              <w:rPr>
                <w:rFonts w:cs="Arial"/>
                <w:sz w:val="16"/>
                <w:szCs w:val="16"/>
                <w:lang w:eastAsia="en-US"/>
              </w:rPr>
            </w:pPr>
            <w:r>
              <w:rPr>
                <w:rFonts w:cs="Arial"/>
                <w:sz w:val="16"/>
                <w:szCs w:val="16"/>
                <w:lang w:eastAsia="en-US"/>
              </w:rPr>
              <w:t>{1} to {15}</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8E977B4" w14:textId="77777777" w:rsidR="009C7792" w:rsidRPr="00DD7223" w:rsidRDefault="009C7792" w:rsidP="00D21EB0">
            <w:pPr>
              <w:spacing w:before="100" w:beforeAutospacing="1" w:after="0" w:line="240" w:lineRule="auto"/>
              <w:rPr>
                <w:rFonts w:cs="Arial"/>
                <w:sz w:val="16"/>
                <w:szCs w:val="16"/>
                <w:lang w:eastAsia="en-US"/>
              </w:rPr>
            </w:pPr>
            <w:r>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A21426"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 1,000</w:t>
            </w:r>
          </w:p>
          <w:p w14:paraId="47EBD4E3"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2:  2,000</w:t>
            </w:r>
          </w:p>
          <w:p w14:paraId="3D52F590"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3:  3,000</w:t>
            </w:r>
          </w:p>
          <w:p w14:paraId="32A35AC6"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4: 4,000</w:t>
            </w:r>
          </w:p>
          <w:p w14:paraId="3FDE2004"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5: 8,000</w:t>
            </w:r>
          </w:p>
          <w:p w14:paraId="477F1B3C"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6: 12,000</w:t>
            </w:r>
          </w:p>
          <w:p w14:paraId="7244A835"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7: 22,000</w:t>
            </w:r>
          </w:p>
          <w:p w14:paraId="4EF5EA2C"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8: 45,000</w:t>
            </w:r>
          </w:p>
          <w:p w14:paraId="4B2569A2"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9: 90,000</w:t>
            </w:r>
          </w:p>
          <w:p w14:paraId="755248E9"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10: 180,000</w:t>
            </w:r>
          </w:p>
          <w:p w14:paraId="70C40369"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11: 350,000</w:t>
            </w:r>
          </w:p>
          <w:p w14:paraId="2AC3BB39"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12: 700,000</w:t>
            </w:r>
          </w:p>
          <w:p w14:paraId="31F238B9"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13: 1,500,000</w:t>
            </w:r>
          </w:p>
          <w:p w14:paraId="3476E1D5"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14: 3,500,000</w:t>
            </w:r>
          </w:p>
          <w:p w14:paraId="4FC26CF0" w14:textId="77777777" w:rsidR="009C7792" w:rsidRPr="00DD7223" w:rsidRDefault="009C7792" w:rsidP="00D21EB0">
            <w:pPr>
              <w:spacing w:after="0" w:line="240" w:lineRule="auto"/>
              <w:jc w:val="left"/>
              <w:rPr>
                <w:rFonts w:cs="Arial"/>
                <w:sz w:val="16"/>
                <w:szCs w:val="16"/>
                <w:lang w:eastAsia="en-US"/>
              </w:rPr>
            </w:pPr>
            <w:r>
              <w:rPr>
                <w:rFonts w:cs="Arial"/>
                <w:sz w:val="16"/>
                <w:szCs w:val="16"/>
                <w:lang w:eastAsia="en-US"/>
              </w:rPr>
              <w:t>15: 10,000,000</w:t>
            </w:r>
          </w:p>
        </w:tc>
      </w:tr>
      <w:tr w:rsidR="002368D1" w:rsidRPr="00DD7223" w14:paraId="439D7569"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95AA9E4"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horizontalDatum</w:t>
            </w:r>
            <w:r w:rsidR="00931793">
              <w:rPr>
                <w:rFonts w:cs="Arial"/>
                <w:sz w:val="16"/>
                <w:szCs w:val="16"/>
                <w:lang w:eastAsia="en-US"/>
              </w:rPr>
              <w:t>Reference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26348D2F"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9191991" w14:textId="77777777" w:rsidR="002368D1" w:rsidRPr="00DD7223" w:rsidRDefault="00931793" w:rsidP="00C53B69">
            <w:pPr>
              <w:spacing w:before="100" w:beforeAutospacing="1" w:after="0" w:line="240" w:lineRule="auto"/>
              <w:rPr>
                <w:rFonts w:cs="Arial"/>
                <w:sz w:val="16"/>
                <w:szCs w:val="16"/>
                <w:lang w:eastAsia="en-US"/>
              </w:rPr>
            </w:pPr>
            <w:r w:rsidRPr="00DD7223">
              <w:rPr>
                <w:rFonts w:cs="Arial"/>
                <w:sz w:val="16"/>
                <w:szCs w:val="16"/>
                <w:lang w:eastAsia="en-US"/>
              </w:rPr>
              <w:t> EPSG</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F6B32E"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D44CDF2" w14:textId="77777777" w:rsidR="002368D1" w:rsidRPr="00DD7223" w:rsidRDefault="002368D1" w:rsidP="00C53B69">
            <w:pPr>
              <w:spacing w:before="100" w:beforeAutospacing="1" w:after="0" w:line="240" w:lineRule="auto"/>
              <w:rPr>
                <w:rFonts w:cs="Arial"/>
                <w:sz w:val="16"/>
                <w:szCs w:val="16"/>
                <w:lang w:eastAsia="en-US"/>
              </w:rPr>
            </w:pPr>
          </w:p>
        </w:tc>
      </w:tr>
      <w:tr w:rsidR="00931793" w:rsidRPr="00DD7223" w14:paraId="7BE68C5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0AAE1557" w14:textId="77777777" w:rsidR="00931793" w:rsidRPr="00DD7223" w:rsidRDefault="00931793" w:rsidP="00C53B69">
            <w:pPr>
              <w:spacing w:before="100" w:beforeAutospacing="1" w:after="0" w:line="240" w:lineRule="auto"/>
              <w:rPr>
                <w:rFonts w:cs="Arial"/>
                <w:sz w:val="16"/>
                <w:szCs w:val="16"/>
                <w:lang w:eastAsia="en-US"/>
              </w:rPr>
            </w:pPr>
            <w:proofErr w:type="spellStart"/>
            <w:r>
              <w:rPr>
                <w:rFonts w:cs="Arial"/>
                <w:sz w:val="16"/>
                <w:szCs w:val="16"/>
                <w:lang w:eastAsia="en-US"/>
              </w:rPr>
              <w:t>horizontalDatumValue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53755610" w14:textId="77777777" w:rsidR="00931793"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57738B23" w14:textId="77777777" w:rsidR="00931793" w:rsidRPr="00DD7223" w:rsidRDefault="00931793" w:rsidP="00C53B69">
            <w:pPr>
              <w:spacing w:before="100" w:beforeAutospacing="1" w:after="0" w:line="240" w:lineRule="auto"/>
              <w:rPr>
                <w:rFonts w:cs="Arial"/>
                <w:sz w:val="16"/>
                <w:szCs w:val="16"/>
                <w:lang w:eastAsia="en-US"/>
              </w:rPr>
            </w:pPr>
            <w:r w:rsidRPr="00DD7223">
              <w:rPr>
                <w:rFonts w:cs="Arial"/>
                <w:sz w:val="16"/>
                <w:szCs w:val="16"/>
                <w:lang w:eastAsia="en-US"/>
              </w:rPr>
              <w:t>4326</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6ADAA11" w14:textId="77777777" w:rsidR="00931793"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61F450" w14:textId="77777777" w:rsidR="00931793" w:rsidRPr="00DD7223" w:rsidRDefault="00931793" w:rsidP="00C53B69">
            <w:pPr>
              <w:spacing w:before="100" w:beforeAutospacing="1" w:after="0" w:line="240" w:lineRule="auto"/>
              <w:rPr>
                <w:rFonts w:cs="Arial"/>
                <w:sz w:val="16"/>
                <w:szCs w:val="16"/>
                <w:lang w:eastAsia="en-US"/>
              </w:rPr>
            </w:pPr>
            <w:r w:rsidRPr="00DD7223">
              <w:rPr>
                <w:rFonts w:cs="Arial"/>
                <w:sz w:val="16"/>
                <w:szCs w:val="16"/>
                <w:lang w:eastAsia="en-US"/>
              </w:rPr>
              <w:t>WGS84</w:t>
            </w:r>
          </w:p>
        </w:tc>
      </w:tr>
      <w:tr w:rsidR="002368D1" w:rsidRPr="00DD7223" w14:paraId="42454A02" w14:textId="77777777">
        <w:trPr>
          <w:trHeight w:val="177"/>
        </w:trPr>
        <w:tc>
          <w:tcPr>
            <w:tcW w:w="1086" w:type="pct"/>
            <w:tcBorders>
              <w:top w:val="single" w:sz="8" w:space="0" w:color="000000"/>
              <w:left w:val="single" w:sz="4" w:space="0" w:color="auto"/>
              <w:bottom w:val="single" w:sz="4" w:space="0" w:color="auto"/>
              <w:right w:val="single" w:sz="4" w:space="0" w:color="auto"/>
            </w:tcBorders>
            <w:shd w:val="clear" w:color="auto" w:fill="auto"/>
          </w:tcPr>
          <w:p w14:paraId="56A38375"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verticalDatum</w:t>
            </w:r>
            <w:proofErr w:type="spellEnd"/>
          </w:p>
        </w:tc>
        <w:tc>
          <w:tcPr>
            <w:tcW w:w="537" w:type="pct"/>
            <w:tcBorders>
              <w:top w:val="single" w:sz="8" w:space="0" w:color="000000"/>
              <w:left w:val="nil"/>
              <w:bottom w:val="single" w:sz="4" w:space="0" w:color="auto"/>
              <w:right w:val="single" w:sz="4" w:space="0" w:color="auto"/>
            </w:tcBorders>
            <w:shd w:val="clear" w:color="auto" w:fill="auto"/>
          </w:tcPr>
          <w:p w14:paraId="59F6F7D8"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4" w:space="0" w:color="auto"/>
              <w:right w:val="single" w:sz="4" w:space="0" w:color="auto"/>
            </w:tcBorders>
            <w:shd w:val="clear" w:color="auto" w:fill="auto"/>
          </w:tcPr>
          <w:p w14:paraId="728EF939"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{1} to {30}</w:t>
            </w:r>
          </w:p>
        </w:tc>
        <w:tc>
          <w:tcPr>
            <w:tcW w:w="1250" w:type="pct"/>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1FC0527" w14:textId="77777777" w:rsidR="002368D1"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S100_VerticalAndSoundingDatum</w:t>
            </w:r>
          </w:p>
        </w:tc>
        <w:tc>
          <w:tcPr>
            <w:tcW w:w="1465" w:type="pct"/>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6C5E9656" w14:textId="3BF6E3E2" w:rsidR="002368D1" w:rsidRPr="00DD7223" w:rsidDel="003D5E21" w:rsidRDefault="002368D1" w:rsidP="003D5E21">
            <w:pPr>
              <w:autoSpaceDE w:val="0"/>
              <w:autoSpaceDN w:val="0"/>
              <w:adjustRightInd w:val="0"/>
              <w:spacing w:after="0" w:line="240" w:lineRule="auto"/>
              <w:rPr>
                <w:del w:id="538" w:author="Julia Powell" w:date="2015-12-31T14:15:00Z"/>
                <w:rFonts w:cs="Arial"/>
                <w:sz w:val="16"/>
                <w:szCs w:val="16"/>
                <w:lang w:val="en-US" w:eastAsia="en-US"/>
              </w:rPr>
            </w:pPr>
            <w:r w:rsidRPr="00DD7223">
              <w:rPr>
                <w:rFonts w:cs="Arial"/>
                <w:sz w:val="16"/>
                <w:szCs w:val="16"/>
                <w:lang w:eastAsia="en-US"/>
              </w:rPr>
              <w:t> </w:t>
            </w:r>
            <w:del w:id="539" w:author="Julia Powell" w:date="2015-12-31T14:15:00Z">
              <w:r w:rsidRPr="00DD7223" w:rsidDel="003D5E21">
                <w:rPr>
                  <w:rFonts w:cs="Arial"/>
                  <w:sz w:val="16"/>
                  <w:szCs w:val="16"/>
                  <w:lang w:val="en-US" w:eastAsia="en-US"/>
                </w:rPr>
                <w:delText>1 : Mean low water springs</w:delText>
              </w:r>
            </w:del>
          </w:p>
          <w:p w14:paraId="03BA541C" w14:textId="236EF1F5" w:rsidR="002368D1" w:rsidRPr="00DD7223" w:rsidDel="003D5E21" w:rsidRDefault="002368D1" w:rsidP="003D5E21">
            <w:pPr>
              <w:autoSpaceDE w:val="0"/>
              <w:autoSpaceDN w:val="0"/>
              <w:adjustRightInd w:val="0"/>
              <w:spacing w:after="0" w:line="240" w:lineRule="auto"/>
              <w:rPr>
                <w:del w:id="540" w:author="Julia Powell" w:date="2015-12-31T14:15:00Z"/>
                <w:rFonts w:cs="Arial"/>
                <w:sz w:val="16"/>
                <w:szCs w:val="16"/>
                <w:lang w:val="en-US" w:eastAsia="en-US"/>
              </w:rPr>
            </w:pPr>
            <w:del w:id="541" w:author="Julia Powell" w:date="2015-12-31T14:15:00Z">
              <w:r w:rsidRPr="00DD7223" w:rsidDel="003D5E21">
                <w:rPr>
                  <w:rFonts w:cs="Arial"/>
                  <w:sz w:val="16"/>
                  <w:szCs w:val="16"/>
                  <w:lang w:val="en-US" w:eastAsia="en-US"/>
                </w:rPr>
                <w:delText>2 : Mean lower low water springs</w:delText>
              </w:r>
            </w:del>
          </w:p>
          <w:p w14:paraId="1E397B2F" w14:textId="5ABD1C85" w:rsidR="002368D1" w:rsidRPr="00DD7223" w:rsidDel="003D5E21" w:rsidRDefault="002368D1" w:rsidP="005F5FE3">
            <w:pPr>
              <w:autoSpaceDE w:val="0"/>
              <w:autoSpaceDN w:val="0"/>
              <w:adjustRightInd w:val="0"/>
              <w:spacing w:after="0" w:line="240" w:lineRule="auto"/>
              <w:rPr>
                <w:del w:id="542" w:author="Julia Powell" w:date="2015-12-31T14:15:00Z"/>
                <w:rFonts w:cs="Arial"/>
                <w:sz w:val="16"/>
                <w:szCs w:val="16"/>
                <w:lang w:val="en-US" w:eastAsia="en-US"/>
              </w:rPr>
            </w:pPr>
            <w:del w:id="543" w:author="Julia Powell" w:date="2015-12-31T14:15:00Z">
              <w:r w:rsidRPr="00DD7223" w:rsidDel="003D5E21">
                <w:rPr>
                  <w:rFonts w:cs="Arial"/>
                  <w:sz w:val="16"/>
                  <w:szCs w:val="16"/>
                  <w:lang w:val="en-US" w:eastAsia="en-US"/>
                </w:rPr>
                <w:delText>3 : Mean sea level</w:delText>
              </w:r>
            </w:del>
          </w:p>
          <w:p w14:paraId="1E3778B7" w14:textId="1393370D" w:rsidR="002368D1" w:rsidRPr="00DD7223" w:rsidDel="003D5E21" w:rsidRDefault="002368D1" w:rsidP="005F5FE3">
            <w:pPr>
              <w:autoSpaceDE w:val="0"/>
              <w:autoSpaceDN w:val="0"/>
              <w:adjustRightInd w:val="0"/>
              <w:spacing w:after="0" w:line="240" w:lineRule="auto"/>
              <w:rPr>
                <w:del w:id="544" w:author="Julia Powell" w:date="2015-12-31T14:15:00Z"/>
                <w:rFonts w:cs="Arial"/>
                <w:sz w:val="16"/>
                <w:szCs w:val="16"/>
                <w:lang w:val="en-US" w:eastAsia="en-US"/>
              </w:rPr>
            </w:pPr>
            <w:del w:id="545" w:author="Julia Powell" w:date="2015-12-31T14:15:00Z">
              <w:r w:rsidRPr="00DD7223" w:rsidDel="003D5E21">
                <w:rPr>
                  <w:rFonts w:cs="Arial"/>
                  <w:sz w:val="16"/>
                  <w:szCs w:val="16"/>
                  <w:lang w:val="en-US" w:eastAsia="en-US"/>
                </w:rPr>
                <w:delText>4 : Lowest low water</w:delText>
              </w:r>
            </w:del>
          </w:p>
          <w:p w14:paraId="511ED8A0" w14:textId="35415BEC" w:rsidR="002368D1" w:rsidRPr="00DD7223" w:rsidDel="003D5E21" w:rsidRDefault="002368D1">
            <w:pPr>
              <w:autoSpaceDE w:val="0"/>
              <w:autoSpaceDN w:val="0"/>
              <w:adjustRightInd w:val="0"/>
              <w:spacing w:after="0" w:line="240" w:lineRule="auto"/>
              <w:rPr>
                <w:del w:id="546" w:author="Julia Powell" w:date="2015-12-31T14:15:00Z"/>
                <w:rFonts w:cs="Arial"/>
                <w:sz w:val="16"/>
                <w:szCs w:val="16"/>
                <w:lang w:val="en-US" w:eastAsia="en-US"/>
              </w:rPr>
            </w:pPr>
            <w:del w:id="547" w:author="Julia Powell" w:date="2015-12-31T14:15:00Z">
              <w:r w:rsidRPr="00DD7223" w:rsidDel="003D5E21">
                <w:rPr>
                  <w:rFonts w:cs="Arial"/>
                  <w:sz w:val="16"/>
                  <w:szCs w:val="16"/>
                  <w:lang w:val="en-US" w:eastAsia="en-US"/>
                </w:rPr>
                <w:delText>5 : Mean low water</w:delText>
              </w:r>
            </w:del>
          </w:p>
          <w:p w14:paraId="27694B4B" w14:textId="17509E19" w:rsidR="002368D1" w:rsidRPr="00DD7223" w:rsidDel="003D5E21" w:rsidRDefault="002368D1">
            <w:pPr>
              <w:autoSpaceDE w:val="0"/>
              <w:autoSpaceDN w:val="0"/>
              <w:adjustRightInd w:val="0"/>
              <w:spacing w:after="0" w:line="240" w:lineRule="auto"/>
              <w:rPr>
                <w:del w:id="548" w:author="Julia Powell" w:date="2015-12-31T14:15:00Z"/>
                <w:rFonts w:cs="Arial"/>
                <w:sz w:val="16"/>
                <w:szCs w:val="16"/>
                <w:lang w:val="en-US" w:eastAsia="en-US"/>
              </w:rPr>
            </w:pPr>
            <w:del w:id="549" w:author="Julia Powell" w:date="2015-12-31T14:15:00Z">
              <w:r w:rsidRPr="00DD7223" w:rsidDel="003D5E21">
                <w:rPr>
                  <w:rFonts w:cs="Arial"/>
                  <w:sz w:val="16"/>
                  <w:szCs w:val="16"/>
                  <w:lang w:val="en-US" w:eastAsia="en-US"/>
                </w:rPr>
                <w:delText>6 : Lowest low water springs</w:delText>
              </w:r>
            </w:del>
          </w:p>
          <w:p w14:paraId="0D7A3592" w14:textId="169AB062" w:rsidR="002368D1" w:rsidRPr="00DD7223" w:rsidDel="003D5E21" w:rsidRDefault="002368D1">
            <w:pPr>
              <w:autoSpaceDE w:val="0"/>
              <w:autoSpaceDN w:val="0"/>
              <w:adjustRightInd w:val="0"/>
              <w:spacing w:after="0" w:line="240" w:lineRule="auto"/>
              <w:rPr>
                <w:del w:id="550" w:author="Julia Powell" w:date="2015-12-31T14:15:00Z"/>
                <w:rFonts w:cs="Arial"/>
                <w:sz w:val="16"/>
                <w:szCs w:val="16"/>
                <w:lang w:val="en-US" w:eastAsia="en-US"/>
              </w:rPr>
            </w:pPr>
            <w:del w:id="551" w:author="Julia Powell" w:date="2015-12-31T14:15:00Z">
              <w:r w:rsidRPr="00DD7223" w:rsidDel="003D5E21">
                <w:rPr>
                  <w:rFonts w:cs="Arial"/>
                  <w:sz w:val="16"/>
                  <w:szCs w:val="16"/>
                  <w:lang w:val="en-US" w:eastAsia="en-US"/>
                </w:rPr>
                <w:delText>7 : Approximate mean low water springs</w:delText>
              </w:r>
            </w:del>
          </w:p>
          <w:p w14:paraId="2465D3CB" w14:textId="7912C11B" w:rsidR="002368D1" w:rsidRPr="00DD7223" w:rsidDel="003D5E21" w:rsidRDefault="002368D1">
            <w:pPr>
              <w:autoSpaceDE w:val="0"/>
              <w:autoSpaceDN w:val="0"/>
              <w:adjustRightInd w:val="0"/>
              <w:spacing w:after="0" w:line="240" w:lineRule="auto"/>
              <w:rPr>
                <w:del w:id="552" w:author="Julia Powell" w:date="2015-12-31T14:15:00Z"/>
                <w:rFonts w:cs="Arial"/>
                <w:sz w:val="16"/>
                <w:szCs w:val="16"/>
                <w:lang w:val="en-US" w:eastAsia="en-US"/>
              </w:rPr>
            </w:pPr>
            <w:del w:id="553" w:author="Julia Powell" w:date="2015-12-31T14:15:00Z">
              <w:r w:rsidRPr="00DD7223" w:rsidDel="003D5E21">
                <w:rPr>
                  <w:rFonts w:cs="Arial"/>
                  <w:sz w:val="16"/>
                  <w:szCs w:val="16"/>
                  <w:lang w:val="en-US" w:eastAsia="en-US"/>
                </w:rPr>
                <w:delText>8 : Indian spring low water</w:delText>
              </w:r>
            </w:del>
          </w:p>
          <w:p w14:paraId="717ADD99" w14:textId="5CB666DC" w:rsidR="002368D1" w:rsidRPr="00DD7223" w:rsidDel="003D5E21" w:rsidRDefault="002368D1">
            <w:pPr>
              <w:autoSpaceDE w:val="0"/>
              <w:autoSpaceDN w:val="0"/>
              <w:adjustRightInd w:val="0"/>
              <w:spacing w:after="0" w:line="240" w:lineRule="auto"/>
              <w:rPr>
                <w:del w:id="554" w:author="Julia Powell" w:date="2015-12-31T14:15:00Z"/>
                <w:rFonts w:cs="Arial"/>
                <w:sz w:val="16"/>
                <w:szCs w:val="16"/>
                <w:lang w:val="en-US" w:eastAsia="en-US"/>
              </w:rPr>
            </w:pPr>
            <w:del w:id="555" w:author="Julia Powell" w:date="2015-12-31T14:15:00Z">
              <w:r w:rsidRPr="00DD7223" w:rsidDel="003D5E21">
                <w:rPr>
                  <w:rFonts w:cs="Arial"/>
                  <w:sz w:val="16"/>
                  <w:szCs w:val="16"/>
                  <w:lang w:val="en-US" w:eastAsia="en-US"/>
                </w:rPr>
                <w:delText>9 : Low water springs</w:delText>
              </w:r>
            </w:del>
          </w:p>
          <w:p w14:paraId="11942208" w14:textId="5741E309" w:rsidR="002368D1" w:rsidRPr="00DD7223" w:rsidDel="003D5E21" w:rsidRDefault="002368D1">
            <w:pPr>
              <w:autoSpaceDE w:val="0"/>
              <w:autoSpaceDN w:val="0"/>
              <w:adjustRightInd w:val="0"/>
              <w:spacing w:after="0" w:line="240" w:lineRule="auto"/>
              <w:rPr>
                <w:del w:id="556" w:author="Julia Powell" w:date="2015-12-31T14:15:00Z"/>
                <w:rFonts w:cs="Arial"/>
                <w:sz w:val="16"/>
                <w:szCs w:val="16"/>
                <w:lang w:val="en-US" w:eastAsia="en-US"/>
              </w:rPr>
            </w:pPr>
            <w:del w:id="557" w:author="Julia Powell" w:date="2015-12-31T14:15:00Z">
              <w:r w:rsidRPr="00DD7223" w:rsidDel="003D5E21">
                <w:rPr>
                  <w:rFonts w:cs="Arial"/>
                  <w:sz w:val="16"/>
                  <w:szCs w:val="16"/>
                  <w:lang w:val="en-US" w:eastAsia="en-US"/>
                </w:rPr>
                <w:delText>10 : Approximate lowest astronomical tide</w:delText>
              </w:r>
            </w:del>
          </w:p>
          <w:p w14:paraId="7AEA52A9" w14:textId="10C452D6" w:rsidR="002368D1" w:rsidRPr="00DD7223" w:rsidDel="003D5E21" w:rsidRDefault="002368D1">
            <w:pPr>
              <w:autoSpaceDE w:val="0"/>
              <w:autoSpaceDN w:val="0"/>
              <w:adjustRightInd w:val="0"/>
              <w:spacing w:after="0" w:line="240" w:lineRule="auto"/>
              <w:rPr>
                <w:del w:id="558" w:author="Julia Powell" w:date="2015-12-31T14:15:00Z"/>
                <w:rFonts w:cs="Arial"/>
                <w:sz w:val="16"/>
                <w:szCs w:val="16"/>
                <w:lang w:val="en-US" w:eastAsia="en-US"/>
              </w:rPr>
            </w:pPr>
            <w:del w:id="559" w:author="Julia Powell" w:date="2015-12-31T14:15:00Z">
              <w:r w:rsidRPr="00DD7223" w:rsidDel="003D5E21">
                <w:rPr>
                  <w:rFonts w:cs="Arial"/>
                  <w:sz w:val="16"/>
                  <w:szCs w:val="16"/>
                  <w:lang w:val="en-US" w:eastAsia="en-US"/>
                </w:rPr>
                <w:delText>11 : Nearly lowest low water</w:delText>
              </w:r>
            </w:del>
          </w:p>
          <w:p w14:paraId="0A7221B9" w14:textId="69677BF4" w:rsidR="002368D1" w:rsidRPr="00DD7223" w:rsidDel="003D5E21" w:rsidRDefault="002368D1">
            <w:pPr>
              <w:autoSpaceDE w:val="0"/>
              <w:autoSpaceDN w:val="0"/>
              <w:adjustRightInd w:val="0"/>
              <w:spacing w:after="0" w:line="240" w:lineRule="auto"/>
              <w:rPr>
                <w:del w:id="560" w:author="Julia Powell" w:date="2015-12-31T14:15:00Z"/>
                <w:rFonts w:cs="Arial"/>
                <w:sz w:val="16"/>
                <w:szCs w:val="16"/>
                <w:lang w:val="en-US" w:eastAsia="en-US"/>
              </w:rPr>
            </w:pPr>
            <w:del w:id="561" w:author="Julia Powell" w:date="2015-12-31T14:15:00Z">
              <w:r w:rsidRPr="00DD7223" w:rsidDel="003D5E21">
                <w:rPr>
                  <w:rFonts w:cs="Arial"/>
                  <w:sz w:val="16"/>
                  <w:szCs w:val="16"/>
                  <w:lang w:val="en-US" w:eastAsia="en-US"/>
                </w:rPr>
                <w:delText>12 : Mean lower low water</w:delText>
              </w:r>
            </w:del>
          </w:p>
          <w:p w14:paraId="5784614A" w14:textId="3FA96C2C" w:rsidR="002368D1" w:rsidRPr="00DD7223" w:rsidDel="003D5E21" w:rsidRDefault="002368D1">
            <w:pPr>
              <w:autoSpaceDE w:val="0"/>
              <w:autoSpaceDN w:val="0"/>
              <w:adjustRightInd w:val="0"/>
              <w:spacing w:after="0" w:line="240" w:lineRule="auto"/>
              <w:rPr>
                <w:del w:id="562" w:author="Julia Powell" w:date="2015-12-31T14:15:00Z"/>
                <w:rFonts w:cs="Arial"/>
                <w:sz w:val="16"/>
                <w:szCs w:val="16"/>
                <w:lang w:val="en-US" w:eastAsia="en-US"/>
              </w:rPr>
            </w:pPr>
            <w:del w:id="563" w:author="Julia Powell" w:date="2015-12-31T14:15:00Z">
              <w:r w:rsidRPr="00DD7223" w:rsidDel="003D5E21">
                <w:rPr>
                  <w:rFonts w:cs="Arial"/>
                  <w:sz w:val="16"/>
                  <w:szCs w:val="16"/>
                  <w:lang w:val="en-US" w:eastAsia="en-US"/>
                </w:rPr>
                <w:delText>13 : Low water</w:delText>
              </w:r>
            </w:del>
          </w:p>
          <w:p w14:paraId="0C953EBC" w14:textId="7AD81165" w:rsidR="002368D1" w:rsidRPr="00DD7223" w:rsidDel="003D5E21" w:rsidRDefault="002368D1">
            <w:pPr>
              <w:autoSpaceDE w:val="0"/>
              <w:autoSpaceDN w:val="0"/>
              <w:adjustRightInd w:val="0"/>
              <w:spacing w:after="0" w:line="240" w:lineRule="auto"/>
              <w:rPr>
                <w:del w:id="564" w:author="Julia Powell" w:date="2015-12-31T14:15:00Z"/>
                <w:rFonts w:cs="Arial"/>
                <w:sz w:val="16"/>
                <w:szCs w:val="16"/>
                <w:lang w:val="en-US" w:eastAsia="en-US"/>
              </w:rPr>
            </w:pPr>
            <w:del w:id="565" w:author="Julia Powell" w:date="2015-12-31T14:15:00Z">
              <w:r w:rsidRPr="00DD7223" w:rsidDel="003D5E21">
                <w:rPr>
                  <w:rFonts w:cs="Arial"/>
                  <w:sz w:val="16"/>
                  <w:szCs w:val="16"/>
                  <w:lang w:val="en-US" w:eastAsia="en-US"/>
                </w:rPr>
                <w:delText>14 : Approximate mean low water</w:delText>
              </w:r>
            </w:del>
          </w:p>
          <w:p w14:paraId="54946685" w14:textId="494F6E3C" w:rsidR="002368D1" w:rsidRPr="00DD7223" w:rsidDel="003D5E21" w:rsidRDefault="002368D1">
            <w:pPr>
              <w:autoSpaceDE w:val="0"/>
              <w:autoSpaceDN w:val="0"/>
              <w:adjustRightInd w:val="0"/>
              <w:spacing w:after="0" w:line="240" w:lineRule="auto"/>
              <w:rPr>
                <w:del w:id="566" w:author="Julia Powell" w:date="2015-12-31T14:15:00Z"/>
                <w:rFonts w:cs="Arial"/>
                <w:sz w:val="16"/>
                <w:szCs w:val="16"/>
                <w:lang w:val="en-US" w:eastAsia="en-US"/>
              </w:rPr>
            </w:pPr>
            <w:del w:id="567" w:author="Julia Powell" w:date="2015-12-31T14:15:00Z">
              <w:r w:rsidRPr="00DD7223" w:rsidDel="003D5E21">
                <w:rPr>
                  <w:rFonts w:cs="Arial"/>
                  <w:sz w:val="16"/>
                  <w:szCs w:val="16"/>
                  <w:lang w:val="en-US" w:eastAsia="en-US"/>
                </w:rPr>
                <w:lastRenderedPageBreak/>
                <w:delText>15 : Approximate mean lower low water</w:delText>
              </w:r>
            </w:del>
          </w:p>
          <w:p w14:paraId="5C2DED4F" w14:textId="738F2F08" w:rsidR="002368D1" w:rsidRPr="00DD7223" w:rsidDel="003D5E21" w:rsidRDefault="002368D1">
            <w:pPr>
              <w:autoSpaceDE w:val="0"/>
              <w:autoSpaceDN w:val="0"/>
              <w:adjustRightInd w:val="0"/>
              <w:spacing w:after="0" w:line="240" w:lineRule="auto"/>
              <w:rPr>
                <w:del w:id="568" w:author="Julia Powell" w:date="2015-12-31T14:15:00Z"/>
                <w:rFonts w:cs="Arial"/>
                <w:sz w:val="16"/>
                <w:szCs w:val="16"/>
                <w:lang w:val="en-US" w:eastAsia="en-US"/>
              </w:rPr>
            </w:pPr>
            <w:del w:id="569" w:author="Julia Powell" w:date="2015-12-31T14:15:00Z">
              <w:r w:rsidRPr="00DD7223" w:rsidDel="003D5E21">
                <w:rPr>
                  <w:rFonts w:cs="Arial"/>
                  <w:sz w:val="16"/>
                  <w:szCs w:val="16"/>
                  <w:lang w:val="en-US" w:eastAsia="en-US"/>
                </w:rPr>
                <w:delText>16 : Mean high water</w:delText>
              </w:r>
            </w:del>
          </w:p>
          <w:p w14:paraId="68F5C63D" w14:textId="69A62EB8" w:rsidR="002368D1" w:rsidRPr="00DD7223" w:rsidDel="003D5E21" w:rsidRDefault="002368D1">
            <w:pPr>
              <w:autoSpaceDE w:val="0"/>
              <w:autoSpaceDN w:val="0"/>
              <w:adjustRightInd w:val="0"/>
              <w:spacing w:after="0" w:line="240" w:lineRule="auto"/>
              <w:rPr>
                <w:del w:id="570" w:author="Julia Powell" w:date="2015-12-31T14:15:00Z"/>
                <w:rFonts w:cs="Arial"/>
                <w:sz w:val="16"/>
                <w:szCs w:val="16"/>
                <w:lang w:val="en-US" w:eastAsia="en-US"/>
              </w:rPr>
            </w:pPr>
            <w:del w:id="571" w:author="Julia Powell" w:date="2015-12-31T14:15:00Z">
              <w:r w:rsidRPr="00DD7223" w:rsidDel="003D5E21">
                <w:rPr>
                  <w:rFonts w:cs="Arial"/>
                  <w:sz w:val="16"/>
                  <w:szCs w:val="16"/>
                  <w:lang w:val="en-US" w:eastAsia="en-US"/>
                </w:rPr>
                <w:delText>17 : Mean high water springs</w:delText>
              </w:r>
            </w:del>
          </w:p>
          <w:p w14:paraId="37C30A7F" w14:textId="72CC3183" w:rsidR="002368D1" w:rsidRPr="00DD7223" w:rsidDel="003D5E21" w:rsidRDefault="002368D1">
            <w:pPr>
              <w:autoSpaceDE w:val="0"/>
              <w:autoSpaceDN w:val="0"/>
              <w:adjustRightInd w:val="0"/>
              <w:spacing w:after="0" w:line="240" w:lineRule="auto"/>
              <w:rPr>
                <w:del w:id="572" w:author="Julia Powell" w:date="2015-12-31T14:15:00Z"/>
                <w:rFonts w:cs="Arial"/>
                <w:sz w:val="16"/>
                <w:szCs w:val="16"/>
                <w:lang w:val="en-US" w:eastAsia="en-US"/>
              </w:rPr>
            </w:pPr>
            <w:del w:id="573" w:author="Julia Powell" w:date="2015-12-31T14:15:00Z">
              <w:r w:rsidRPr="00DD7223" w:rsidDel="003D5E21">
                <w:rPr>
                  <w:rFonts w:cs="Arial"/>
                  <w:sz w:val="16"/>
                  <w:szCs w:val="16"/>
                  <w:lang w:val="en-US" w:eastAsia="en-US"/>
                </w:rPr>
                <w:delText>18 : High water</w:delText>
              </w:r>
            </w:del>
          </w:p>
          <w:p w14:paraId="50767909" w14:textId="3F87F233" w:rsidR="002368D1" w:rsidRPr="00DD7223" w:rsidDel="003D5E21" w:rsidRDefault="002368D1">
            <w:pPr>
              <w:autoSpaceDE w:val="0"/>
              <w:autoSpaceDN w:val="0"/>
              <w:adjustRightInd w:val="0"/>
              <w:spacing w:after="0" w:line="240" w:lineRule="auto"/>
              <w:rPr>
                <w:del w:id="574" w:author="Julia Powell" w:date="2015-12-31T14:15:00Z"/>
                <w:rFonts w:cs="Arial"/>
                <w:sz w:val="16"/>
                <w:szCs w:val="16"/>
                <w:lang w:val="en-US" w:eastAsia="en-US"/>
              </w:rPr>
            </w:pPr>
            <w:del w:id="575" w:author="Julia Powell" w:date="2015-12-31T14:15:00Z">
              <w:r w:rsidRPr="00DD7223" w:rsidDel="003D5E21">
                <w:rPr>
                  <w:rFonts w:cs="Arial"/>
                  <w:sz w:val="16"/>
                  <w:szCs w:val="16"/>
                  <w:lang w:val="en-US" w:eastAsia="en-US"/>
                </w:rPr>
                <w:delText>19 : Approximate mean sea level</w:delText>
              </w:r>
            </w:del>
          </w:p>
          <w:p w14:paraId="6C0E325F" w14:textId="4A34897C" w:rsidR="002368D1" w:rsidRPr="00DD7223" w:rsidDel="003D5E21" w:rsidRDefault="002368D1">
            <w:pPr>
              <w:autoSpaceDE w:val="0"/>
              <w:autoSpaceDN w:val="0"/>
              <w:adjustRightInd w:val="0"/>
              <w:spacing w:after="0" w:line="240" w:lineRule="auto"/>
              <w:rPr>
                <w:del w:id="576" w:author="Julia Powell" w:date="2015-12-31T14:15:00Z"/>
                <w:rFonts w:cs="Arial"/>
                <w:sz w:val="16"/>
                <w:szCs w:val="16"/>
                <w:lang w:val="en-US" w:eastAsia="en-US"/>
              </w:rPr>
            </w:pPr>
            <w:del w:id="577" w:author="Julia Powell" w:date="2015-12-31T14:15:00Z">
              <w:r w:rsidRPr="00DD7223" w:rsidDel="003D5E21">
                <w:rPr>
                  <w:rFonts w:cs="Arial"/>
                  <w:sz w:val="16"/>
                  <w:szCs w:val="16"/>
                  <w:lang w:val="en-US" w:eastAsia="en-US"/>
                </w:rPr>
                <w:delText>20 : High water springs</w:delText>
              </w:r>
            </w:del>
          </w:p>
          <w:p w14:paraId="77AF5A1F" w14:textId="61BD0F5F" w:rsidR="002368D1" w:rsidRPr="00DD7223" w:rsidDel="003D5E21" w:rsidRDefault="002368D1">
            <w:pPr>
              <w:autoSpaceDE w:val="0"/>
              <w:autoSpaceDN w:val="0"/>
              <w:adjustRightInd w:val="0"/>
              <w:spacing w:after="0" w:line="240" w:lineRule="auto"/>
              <w:rPr>
                <w:del w:id="578" w:author="Julia Powell" w:date="2015-12-31T14:15:00Z"/>
                <w:rFonts w:cs="Arial"/>
                <w:sz w:val="16"/>
                <w:szCs w:val="16"/>
                <w:lang w:val="en-US" w:eastAsia="en-US"/>
              </w:rPr>
            </w:pPr>
            <w:del w:id="579" w:author="Julia Powell" w:date="2015-12-31T14:15:00Z">
              <w:r w:rsidRPr="00DD7223" w:rsidDel="003D5E21">
                <w:rPr>
                  <w:rFonts w:cs="Arial"/>
                  <w:sz w:val="16"/>
                  <w:szCs w:val="16"/>
                  <w:lang w:val="en-US" w:eastAsia="en-US"/>
                </w:rPr>
                <w:delText>21 : Mean higher high water</w:delText>
              </w:r>
            </w:del>
          </w:p>
          <w:p w14:paraId="1D2161F5" w14:textId="7C7F6A71" w:rsidR="002368D1" w:rsidRPr="00DD7223" w:rsidDel="003D5E21" w:rsidRDefault="002368D1">
            <w:pPr>
              <w:autoSpaceDE w:val="0"/>
              <w:autoSpaceDN w:val="0"/>
              <w:adjustRightInd w:val="0"/>
              <w:spacing w:after="0" w:line="240" w:lineRule="auto"/>
              <w:rPr>
                <w:del w:id="580" w:author="Julia Powell" w:date="2015-12-31T14:15:00Z"/>
                <w:rFonts w:cs="Arial"/>
                <w:sz w:val="16"/>
                <w:szCs w:val="16"/>
                <w:lang w:val="en-US" w:eastAsia="en-US"/>
              </w:rPr>
            </w:pPr>
            <w:del w:id="581" w:author="Julia Powell" w:date="2015-12-31T14:15:00Z">
              <w:r w:rsidRPr="00DD7223" w:rsidDel="003D5E21">
                <w:rPr>
                  <w:rFonts w:cs="Arial"/>
                  <w:sz w:val="16"/>
                  <w:szCs w:val="16"/>
                  <w:lang w:val="en-US" w:eastAsia="en-US"/>
                </w:rPr>
                <w:delText>22 : Equinoctial spring low water</w:delText>
              </w:r>
            </w:del>
          </w:p>
          <w:p w14:paraId="24B7AFE0" w14:textId="4B4CD859" w:rsidR="002368D1" w:rsidRPr="00DD7223" w:rsidDel="003D5E21" w:rsidRDefault="002368D1">
            <w:pPr>
              <w:autoSpaceDE w:val="0"/>
              <w:autoSpaceDN w:val="0"/>
              <w:adjustRightInd w:val="0"/>
              <w:spacing w:after="0" w:line="240" w:lineRule="auto"/>
              <w:rPr>
                <w:del w:id="582" w:author="Julia Powell" w:date="2015-12-31T14:15:00Z"/>
                <w:rFonts w:cs="Arial"/>
                <w:sz w:val="16"/>
                <w:szCs w:val="16"/>
                <w:lang w:val="en-US" w:eastAsia="en-US"/>
              </w:rPr>
            </w:pPr>
            <w:del w:id="583" w:author="Julia Powell" w:date="2015-12-31T14:15:00Z">
              <w:r w:rsidRPr="00DD7223" w:rsidDel="003D5E21">
                <w:rPr>
                  <w:rFonts w:cs="Arial"/>
                  <w:sz w:val="16"/>
                  <w:szCs w:val="16"/>
                  <w:lang w:val="en-US" w:eastAsia="en-US"/>
                </w:rPr>
                <w:delText>23 : Lowest astronomical tide</w:delText>
              </w:r>
            </w:del>
          </w:p>
          <w:p w14:paraId="35E2DCDF" w14:textId="5B3C3DDE" w:rsidR="002368D1" w:rsidRPr="00DD7223" w:rsidDel="003D5E21" w:rsidRDefault="002368D1">
            <w:pPr>
              <w:autoSpaceDE w:val="0"/>
              <w:autoSpaceDN w:val="0"/>
              <w:adjustRightInd w:val="0"/>
              <w:spacing w:after="0" w:line="240" w:lineRule="auto"/>
              <w:rPr>
                <w:del w:id="584" w:author="Julia Powell" w:date="2015-12-31T14:15:00Z"/>
                <w:rFonts w:cs="Arial"/>
                <w:sz w:val="16"/>
                <w:szCs w:val="16"/>
                <w:lang w:val="en-US" w:eastAsia="en-US"/>
              </w:rPr>
            </w:pPr>
            <w:del w:id="585" w:author="Julia Powell" w:date="2015-12-31T14:15:00Z">
              <w:r w:rsidRPr="00DD7223" w:rsidDel="003D5E21">
                <w:rPr>
                  <w:rFonts w:cs="Arial"/>
                  <w:sz w:val="16"/>
                  <w:szCs w:val="16"/>
                  <w:lang w:val="en-US" w:eastAsia="en-US"/>
                </w:rPr>
                <w:delText>24 : Local datum</w:delText>
              </w:r>
            </w:del>
          </w:p>
          <w:p w14:paraId="5B402F33" w14:textId="74D6D37B" w:rsidR="002368D1" w:rsidRPr="00DD7223" w:rsidDel="003D5E21" w:rsidRDefault="002368D1">
            <w:pPr>
              <w:autoSpaceDE w:val="0"/>
              <w:autoSpaceDN w:val="0"/>
              <w:adjustRightInd w:val="0"/>
              <w:spacing w:after="0" w:line="240" w:lineRule="auto"/>
              <w:rPr>
                <w:del w:id="586" w:author="Julia Powell" w:date="2015-12-31T14:15:00Z"/>
                <w:rFonts w:cs="Arial"/>
                <w:sz w:val="16"/>
                <w:szCs w:val="16"/>
                <w:lang w:val="en-US" w:eastAsia="en-US"/>
              </w:rPr>
            </w:pPr>
            <w:del w:id="587" w:author="Julia Powell" w:date="2015-12-31T14:15:00Z">
              <w:r w:rsidRPr="00DD7223" w:rsidDel="003D5E21">
                <w:rPr>
                  <w:rFonts w:cs="Arial"/>
                  <w:sz w:val="16"/>
                  <w:szCs w:val="16"/>
                  <w:lang w:val="en-US" w:eastAsia="en-US"/>
                </w:rPr>
                <w:delText>25 : International Great Lakes Datum 1985</w:delText>
              </w:r>
            </w:del>
          </w:p>
          <w:p w14:paraId="485FAFB6" w14:textId="22BE0C40" w:rsidR="002368D1" w:rsidRPr="00DD7223" w:rsidDel="003D5E21" w:rsidRDefault="002368D1">
            <w:pPr>
              <w:autoSpaceDE w:val="0"/>
              <w:autoSpaceDN w:val="0"/>
              <w:adjustRightInd w:val="0"/>
              <w:spacing w:after="0" w:line="240" w:lineRule="auto"/>
              <w:rPr>
                <w:del w:id="588" w:author="Julia Powell" w:date="2015-12-31T14:15:00Z"/>
                <w:rFonts w:cs="Arial"/>
                <w:sz w:val="16"/>
                <w:szCs w:val="16"/>
                <w:lang w:val="en-US" w:eastAsia="en-US"/>
              </w:rPr>
            </w:pPr>
            <w:del w:id="589" w:author="Julia Powell" w:date="2015-12-31T14:15:00Z">
              <w:r w:rsidRPr="00DD7223" w:rsidDel="003D5E21">
                <w:rPr>
                  <w:rFonts w:cs="Arial"/>
                  <w:sz w:val="16"/>
                  <w:szCs w:val="16"/>
                  <w:lang w:val="en-US" w:eastAsia="en-US"/>
                </w:rPr>
                <w:delText>26 : Mean water level</w:delText>
              </w:r>
            </w:del>
          </w:p>
          <w:p w14:paraId="19E4C072" w14:textId="5005690E" w:rsidR="002368D1" w:rsidRPr="00DD7223" w:rsidDel="003D5E21" w:rsidRDefault="002368D1">
            <w:pPr>
              <w:autoSpaceDE w:val="0"/>
              <w:autoSpaceDN w:val="0"/>
              <w:adjustRightInd w:val="0"/>
              <w:spacing w:after="0" w:line="240" w:lineRule="auto"/>
              <w:rPr>
                <w:del w:id="590" w:author="Julia Powell" w:date="2015-12-31T14:15:00Z"/>
                <w:rFonts w:cs="Arial"/>
                <w:sz w:val="16"/>
                <w:szCs w:val="16"/>
                <w:lang w:val="en-US" w:eastAsia="en-US"/>
              </w:rPr>
            </w:pPr>
            <w:del w:id="591" w:author="Julia Powell" w:date="2015-12-31T14:15:00Z">
              <w:r w:rsidRPr="00DD7223" w:rsidDel="003D5E21">
                <w:rPr>
                  <w:rFonts w:cs="Arial"/>
                  <w:sz w:val="16"/>
                  <w:szCs w:val="16"/>
                  <w:lang w:val="en-US" w:eastAsia="en-US"/>
                </w:rPr>
                <w:delText>27 : Lower low water large tide</w:delText>
              </w:r>
            </w:del>
          </w:p>
          <w:p w14:paraId="77B79B65" w14:textId="5131F210" w:rsidR="002368D1" w:rsidRPr="00DD7223" w:rsidDel="003D5E21" w:rsidRDefault="002368D1">
            <w:pPr>
              <w:autoSpaceDE w:val="0"/>
              <w:autoSpaceDN w:val="0"/>
              <w:adjustRightInd w:val="0"/>
              <w:spacing w:after="0" w:line="240" w:lineRule="auto"/>
              <w:rPr>
                <w:del w:id="592" w:author="Julia Powell" w:date="2015-12-31T14:15:00Z"/>
                <w:rFonts w:cs="Arial"/>
                <w:sz w:val="16"/>
                <w:szCs w:val="16"/>
                <w:lang w:val="en-US" w:eastAsia="en-US"/>
              </w:rPr>
            </w:pPr>
            <w:del w:id="593" w:author="Julia Powell" w:date="2015-12-31T14:15:00Z">
              <w:r w:rsidRPr="00DD7223" w:rsidDel="003D5E21">
                <w:rPr>
                  <w:rFonts w:cs="Arial"/>
                  <w:sz w:val="16"/>
                  <w:szCs w:val="16"/>
                  <w:lang w:val="en-US" w:eastAsia="en-US"/>
                </w:rPr>
                <w:delText>28 : Higher high water large tide</w:delText>
              </w:r>
            </w:del>
          </w:p>
          <w:p w14:paraId="59D1648E" w14:textId="6146B933" w:rsidR="002368D1" w:rsidRPr="00DD7223" w:rsidDel="003D5E21" w:rsidRDefault="002368D1">
            <w:pPr>
              <w:autoSpaceDE w:val="0"/>
              <w:autoSpaceDN w:val="0"/>
              <w:adjustRightInd w:val="0"/>
              <w:spacing w:after="0" w:line="240" w:lineRule="auto"/>
              <w:rPr>
                <w:del w:id="594" w:author="Julia Powell" w:date="2015-12-31T14:15:00Z"/>
                <w:rFonts w:cs="Arial"/>
                <w:sz w:val="16"/>
                <w:szCs w:val="16"/>
                <w:lang w:val="en-US" w:eastAsia="en-US"/>
              </w:rPr>
            </w:pPr>
            <w:del w:id="595" w:author="Julia Powell" w:date="2015-12-31T14:15:00Z">
              <w:r w:rsidRPr="00DD7223" w:rsidDel="003D5E21">
                <w:rPr>
                  <w:rFonts w:cs="Arial"/>
                  <w:sz w:val="16"/>
                  <w:szCs w:val="16"/>
                  <w:lang w:val="en-US" w:eastAsia="en-US"/>
                </w:rPr>
                <w:delText>29 : Nearly highest high water</w:delText>
              </w:r>
            </w:del>
          </w:p>
          <w:p w14:paraId="510B86F5" w14:textId="713BC87E" w:rsidR="002368D1" w:rsidRPr="00DD7223" w:rsidRDefault="002368D1" w:rsidP="00A91A8A">
            <w:pPr>
              <w:autoSpaceDE w:val="0"/>
              <w:autoSpaceDN w:val="0"/>
              <w:adjustRightInd w:val="0"/>
              <w:spacing w:after="0" w:line="240" w:lineRule="auto"/>
              <w:rPr>
                <w:rFonts w:cs="Arial"/>
                <w:sz w:val="16"/>
                <w:szCs w:val="16"/>
                <w:lang w:eastAsia="en-US"/>
              </w:rPr>
            </w:pPr>
            <w:del w:id="596" w:author="Julia Powell" w:date="2015-12-31T14:15:00Z">
              <w:r w:rsidRPr="00DD7223" w:rsidDel="003D5E21">
                <w:rPr>
                  <w:rFonts w:cs="Arial"/>
                  <w:sz w:val="16"/>
                  <w:szCs w:val="16"/>
                  <w:lang w:val="en-US" w:eastAsia="en-US"/>
                </w:rPr>
                <w:delText>30 : Highest astronomical tide (HAT)</w:delText>
              </w:r>
            </w:del>
          </w:p>
        </w:tc>
      </w:tr>
      <w:tr w:rsidR="002368D1" w:rsidRPr="00DD7223" w14:paraId="2D7A8D98" w14:textId="77777777">
        <w:trPr>
          <w:trHeight w:val="168"/>
        </w:trPr>
        <w:tc>
          <w:tcPr>
            <w:tcW w:w="1086" w:type="pct"/>
            <w:tcBorders>
              <w:top w:val="single" w:sz="4" w:space="0" w:color="auto"/>
              <w:left w:val="single" w:sz="4" w:space="0" w:color="auto"/>
              <w:bottom w:val="single" w:sz="8" w:space="0" w:color="000000"/>
              <w:right w:val="single" w:sz="4" w:space="0" w:color="auto"/>
            </w:tcBorders>
            <w:shd w:val="clear" w:color="auto" w:fill="auto"/>
          </w:tcPr>
          <w:p w14:paraId="773502DE"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lastRenderedPageBreak/>
              <w:t>soundingDatum</w:t>
            </w:r>
            <w:proofErr w:type="spellEnd"/>
          </w:p>
        </w:tc>
        <w:tc>
          <w:tcPr>
            <w:tcW w:w="537" w:type="pct"/>
            <w:tcBorders>
              <w:top w:val="single" w:sz="4" w:space="0" w:color="auto"/>
              <w:left w:val="nil"/>
              <w:bottom w:val="single" w:sz="8" w:space="0" w:color="000000"/>
              <w:right w:val="single" w:sz="4" w:space="0" w:color="auto"/>
            </w:tcBorders>
            <w:shd w:val="clear" w:color="auto" w:fill="auto"/>
          </w:tcPr>
          <w:p w14:paraId="47BBFE2D"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 1</w:t>
            </w:r>
          </w:p>
        </w:tc>
        <w:tc>
          <w:tcPr>
            <w:tcW w:w="661" w:type="pct"/>
            <w:tcBorders>
              <w:top w:val="single" w:sz="4" w:space="0" w:color="auto"/>
              <w:left w:val="single" w:sz="4" w:space="0" w:color="auto"/>
              <w:bottom w:val="single" w:sz="8" w:space="0" w:color="000000"/>
              <w:right w:val="single" w:sz="4" w:space="0" w:color="auto"/>
            </w:tcBorders>
            <w:shd w:val="clear" w:color="auto" w:fill="auto"/>
          </w:tcPr>
          <w:p w14:paraId="1212E42F"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{1} to {30}</w:t>
            </w:r>
          </w:p>
        </w:tc>
        <w:tc>
          <w:tcPr>
            <w:tcW w:w="1250" w:type="pct"/>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9C89EC3" w14:textId="77777777" w:rsidR="002368D1" w:rsidRPr="00DD7223" w:rsidRDefault="00931793" w:rsidP="00C53B69">
            <w:pPr>
              <w:spacing w:before="100" w:beforeAutospacing="1" w:after="0" w:line="240" w:lineRule="auto"/>
              <w:rPr>
                <w:rFonts w:cs="Arial"/>
                <w:sz w:val="16"/>
                <w:szCs w:val="16"/>
                <w:lang w:eastAsia="en-US"/>
              </w:rPr>
            </w:pPr>
            <w:r>
              <w:rPr>
                <w:rFonts w:cs="Arial"/>
                <w:sz w:val="16"/>
                <w:szCs w:val="16"/>
                <w:lang w:eastAsia="en-US"/>
              </w:rPr>
              <w:t>S100_VerticalAndSoundingDatum</w:t>
            </w:r>
          </w:p>
        </w:tc>
        <w:tc>
          <w:tcPr>
            <w:tcW w:w="1465" w:type="pct"/>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207F87D1" w14:textId="73D36CD8" w:rsidR="002368D1" w:rsidRPr="00DD7223" w:rsidDel="003D5E21" w:rsidRDefault="002368D1" w:rsidP="003D5E21">
            <w:pPr>
              <w:autoSpaceDE w:val="0"/>
              <w:autoSpaceDN w:val="0"/>
              <w:adjustRightInd w:val="0"/>
              <w:spacing w:after="0" w:line="240" w:lineRule="auto"/>
              <w:rPr>
                <w:del w:id="597" w:author="Julia Powell" w:date="2015-12-31T14:15:00Z"/>
                <w:rFonts w:cs="Arial"/>
                <w:sz w:val="16"/>
                <w:szCs w:val="16"/>
                <w:lang w:val="en-US" w:eastAsia="en-US"/>
              </w:rPr>
            </w:pPr>
            <w:r w:rsidRPr="00DD7223">
              <w:rPr>
                <w:rFonts w:cs="Arial"/>
                <w:sz w:val="16"/>
                <w:szCs w:val="16"/>
                <w:lang w:eastAsia="en-US"/>
              </w:rPr>
              <w:t> </w:t>
            </w:r>
            <w:del w:id="598" w:author="Julia Powell" w:date="2015-12-31T14:15:00Z">
              <w:r w:rsidRPr="00DD7223" w:rsidDel="003D5E21">
                <w:rPr>
                  <w:rFonts w:cs="Arial"/>
                  <w:sz w:val="16"/>
                  <w:szCs w:val="16"/>
                  <w:lang w:val="en-US" w:eastAsia="en-US"/>
                </w:rPr>
                <w:delText>1 : Mean low water springs</w:delText>
              </w:r>
            </w:del>
          </w:p>
          <w:p w14:paraId="578A22D5" w14:textId="11E3BEA6" w:rsidR="002368D1" w:rsidRPr="00DD7223" w:rsidDel="003D5E21" w:rsidRDefault="002368D1" w:rsidP="003D5E21">
            <w:pPr>
              <w:autoSpaceDE w:val="0"/>
              <w:autoSpaceDN w:val="0"/>
              <w:adjustRightInd w:val="0"/>
              <w:spacing w:after="0" w:line="240" w:lineRule="auto"/>
              <w:rPr>
                <w:del w:id="599" w:author="Julia Powell" w:date="2015-12-31T14:15:00Z"/>
                <w:rFonts w:cs="Arial"/>
                <w:sz w:val="16"/>
                <w:szCs w:val="16"/>
                <w:lang w:val="en-US" w:eastAsia="en-US"/>
              </w:rPr>
            </w:pPr>
            <w:del w:id="600" w:author="Julia Powell" w:date="2015-12-31T14:15:00Z">
              <w:r w:rsidRPr="00DD7223" w:rsidDel="003D5E21">
                <w:rPr>
                  <w:rFonts w:cs="Arial"/>
                  <w:sz w:val="16"/>
                  <w:szCs w:val="16"/>
                  <w:lang w:val="en-US" w:eastAsia="en-US"/>
                </w:rPr>
                <w:delText>2 : Mean lower low water springs</w:delText>
              </w:r>
            </w:del>
          </w:p>
          <w:p w14:paraId="69673146" w14:textId="7C74626E" w:rsidR="002368D1" w:rsidRPr="00DD7223" w:rsidDel="003D5E21" w:rsidRDefault="002368D1" w:rsidP="005F5FE3">
            <w:pPr>
              <w:autoSpaceDE w:val="0"/>
              <w:autoSpaceDN w:val="0"/>
              <w:adjustRightInd w:val="0"/>
              <w:spacing w:after="0" w:line="240" w:lineRule="auto"/>
              <w:rPr>
                <w:del w:id="601" w:author="Julia Powell" w:date="2015-12-31T14:15:00Z"/>
                <w:rFonts w:cs="Arial"/>
                <w:sz w:val="16"/>
                <w:szCs w:val="16"/>
                <w:lang w:val="en-US" w:eastAsia="en-US"/>
              </w:rPr>
            </w:pPr>
            <w:del w:id="602" w:author="Julia Powell" w:date="2015-12-31T14:15:00Z">
              <w:r w:rsidRPr="00DD7223" w:rsidDel="003D5E21">
                <w:rPr>
                  <w:rFonts w:cs="Arial"/>
                  <w:sz w:val="16"/>
                  <w:szCs w:val="16"/>
                  <w:lang w:val="en-US" w:eastAsia="en-US"/>
                </w:rPr>
                <w:delText>3 : Mean sea level</w:delText>
              </w:r>
            </w:del>
          </w:p>
          <w:p w14:paraId="36DA39D9" w14:textId="146DF7B8" w:rsidR="002368D1" w:rsidRPr="00DD7223" w:rsidDel="003D5E21" w:rsidRDefault="002368D1" w:rsidP="005F5FE3">
            <w:pPr>
              <w:autoSpaceDE w:val="0"/>
              <w:autoSpaceDN w:val="0"/>
              <w:adjustRightInd w:val="0"/>
              <w:spacing w:after="0" w:line="240" w:lineRule="auto"/>
              <w:rPr>
                <w:del w:id="603" w:author="Julia Powell" w:date="2015-12-31T14:15:00Z"/>
                <w:rFonts w:cs="Arial"/>
                <w:sz w:val="16"/>
                <w:szCs w:val="16"/>
                <w:lang w:val="en-US" w:eastAsia="en-US"/>
              </w:rPr>
            </w:pPr>
            <w:del w:id="604" w:author="Julia Powell" w:date="2015-12-31T14:15:00Z">
              <w:r w:rsidRPr="00DD7223" w:rsidDel="003D5E21">
                <w:rPr>
                  <w:rFonts w:cs="Arial"/>
                  <w:sz w:val="16"/>
                  <w:szCs w:val="16"/>
                  <w:lang w:val="en-US" w:eastAsia="en-US"/>
                </w:rPr>
                <w:delText>4 : Lowest low water</w:delText>
              </w:r>
            </w:del>
          </w:p>
          <w:p w14:paraId="6CEA177D" w14:textId="75EA574B" w:rsidR="002368D1" w:rsidRPr="00DD7223" w:rsidDel="003D5E21" w:rsidRDefault="002368D1">
            <w:pPr>
              <w:autoSpaceDE w:val="0"/>
              <w:autoSpaceDN w:val="0"/>
              <w:adjustRightInd w:val="0"/>
              <w:spacing w:after="0" w:line="240" w:lineRule="auto"/>
              <w:rPr>
                <w:del w:id="605" w:author="Julia Powell" w:date="2015-12-31T14:15:00Z"/>
                <w:rFonts w:cs="Arial"/>
                <w:sz w:val="16"/>
                <w:szCs w:val="16"/>
                <w:lang w:val="en-US" w:eastAsia="en-US"/>
              </w:rPr>
            </w:pPr>
            <w:del w:id="606" w:author="Julia Powell" w:date="2015-12-31T14:15:00Z">
              <w:r w:rsidRPr="00DD7223" w:rsidDel="003D5E21">
                <w:rPr>
                  <w:rFonts w:cs="Arial"/>
                  <w:sz w:val="16"/>
                  <w:szCs w:val="16"/>
                  <w:lang w:val="en-US" w:eastAsia="en-US"/>
                </w:rPr>
                <w:delText>5 : Mean low water</w:delText>
              </w:r>
            </w:del>
          </w:p>
          <w:p w14:paraId="6B94188F" w14:textId="0C532408" w:rsidR="002368D1" w:rsidRPr="00DD7223" w:rsidDel="003D5E21" w:rsidRDefault="002368D1">
            <w:pPr>
              <w:autoSpaceDE w:val="0"/>
              <w:autoSpaceDN w:val="0"/>
              <w:adjustRightInd w:val="0"/>
              <w:spacing w:after="0" w:line="240" w:lineRule="auto"/>
              <w:rPr>
                <w:del w:id="607" w:author="Julia Powell" w:date="2015-12-31T14:15:00Z"/>
                <w:rFonts w:cs="Arial"/>
                <w:sz w:val="16"/>
                <w:szCs w:val="16"/>
                <w:lang w:val="en-US" w:eastAsia="en-US"/>
              </w:rPr>
            </w:pPr>
            <w:del w:id="608" w:author="Julia Powell" w:date="2015-12-31T14:15:00Z">
              <w:r w:rsidRPr="00DD7223" w:rsidDel="003D5E21">
                <w:rPr>
                  <w:rFonts w:cs="Arial"/>
                  <w:sz w:val="16"/>
                  <w:szCs w:val="16"/>
                  <w:lang w:val="en-US" w:eastAsia="en-US"/>
                </w:rPr>
                <w:delText>6 : Lowest low water springs</w:delText>
              </w:r>
            </w:del>
          </w:p>
          <w:p w14:paraId="2B7F136C" w14:textId="690AC013" w:rsidR="002368D1" w:rsidRPr="00DD7223" w:rsidDel="003D5E21" w:rsidRDefault="002368D1">
            <w:pPr>
              <w:autoSpaceDE w:val="0"/>
              <w:autoSpaceDN w:val="0"/>
              <w:adjustRightInd w:val="0"/>
              <w:spacing w:after="0" w:line="240" w:lineRule="auto"/>
              <w:rPr>
                <w:del w:id="609" w:author="Julia Powell" w:date="2015-12-31T14:15:00Z"/>
                <w:rFonts w:cs="Arial"/>
                <w:sz w:val="16"/>
                <w:szCs w:val="16"/>
                <w:lang w:val="en-US" w:eastAsia="en-US"/>
              </w:rPr>
            </w:pPr>
            <w:del w:id="610" w:author="Julia Powell" w:date="2015-12-31T14:15:00Z">
              <w:r w:rsidRPr="00DD7223" w:rsidDel="003D5E21">
                <w:rPr>
                  <w:rFonts w:cs="Arial"/>
                  <w:sz w:val="16"/>
                  <w:szCs w:val="16"/>
                  <w:lang w:val="en-US" w:eastAsia="en-US"/>
                </w:rPr>
                <w:delText>7 : Approximate mean low water springs</w:delText>
              </w:r>
            </w:del>
          </w:p>
          <w:p w14:paraId="4518D83F" w14:textId="71118B4F" w:rsidR="002368D1" w:rsidRPr="00DD7223" w:rsidDel="003D5E21" w:rsidRDefault="002368D1">
            <w:pPr>
              <w:autoSpaceDE w:val="0"/>
              <w:autoSpaceDN w:val="0"/>
              <w:adjustRightInd w:val="0"/>
              <w:spacing w:after="0" w:line="240" w:lineRule="auto"/>
              <w:rPr>
                <w:del w:id="611" w:author="Julia Powell" w:date="2015-12-31T14:15:00Z"/>
                <w:rFonts w:cs="Arial"/>
                <w:sz w:val="16"/>
                <w:szCs w:val="16"/>
                <w:lang w:val="en-US" w:eastAsia="en-US"/>
              </w:rPr>
            </w:pPr>
            <w:del w:id="612" w:author="Julia Powell" w:date="2015-12-31T14:15:00Z">
              <w:r w:rsidRPr="00DD7223" w:rsidDel="003D5E21">
                <w:rPr>
                  <w:rFonts w:cs="Arial"/>
                  <w:sz w:val="16"/>
                  <w:szCs w:val="16"/>
                  <w:lang w:val="en-US" w:eastAsia="en-US"/>
                </w:rPr>
                <w:delText>8 : Indian spring low water</w:delText>
              </w:r>
            </w:del>
          </w:p>
          <w:p w14:paraId="652CC3B3" w14:textId="10252A46" w:rsidR="002368D1" w:rsidRPr="00DD7223" w:rsidDel="003D5E21" w:rsidRDefault="002368D1">
            <w:pPr>
              <w:autoSpaceDE w:val="0"/>
              <w:autoSpaceDN w:val="0"/>
              <w:adjustRightInd w:val="0"/>
              <w:spacing w:after="0" w:line="240" w:lineRule="auto"/>
              <w:rPr>
                <w:del w:id="613" w:author="Julia Powell" w:date="2015-12-31T14:15:00Z"/>
                <w:rFonts w:cs="Arial"/>
                <w:sz w:val="16"/>
                <w:szCs w:val="16"/>
                <w:lang w:val="en-US" w:eastAsia="en-US"/>
              </w:rPr>
            </w:pPr>
            <w:del w:id="614" w:author="Julia Powell" w:date="2015-12-31T14:15:00Z">
              <w:r w:rsidRPr="00DD7223" w:rsidDel="003D5E21">
                <w:rPr>
                  <w:rFonts w:cs="Arial"/>
                  <w:sz w:val="16"/>
                  <w:szCs w:val="16"/>
                  <w:lang w:val="en-US" w:eastAsia="en-US"/>
                </w:rPr>
                <w:delText>9 : Low water springs</w:delText>
              </w:r>
            </w:del>
          </w:p>
          <w:p w14:paraId="015C8991" w14:textId="5972C2DB" w:rsidR="002368D1" w:rsidRPr="00DD7223" w:rsidDel="003D5E21" w:rsidRDefault="002368D1">
            <w:pPr>
              <w:autoSpaceDE w:val="0"/>
              <w:autoSpaceDN w:val="0"/>
              <w:adjustRightInd w:val="0"/>
              <w:spacing w:after="0" w:line="240" w:lineRule="auto"/>
              <w:rPr>
                <w:del w:id="615" w:author="Julia Powell" w:date="2015-12-31T14:15:00Z"/>
                <w:rFonts w:cs="Arial"/>
                <w:sz w:val="16"/>
                <w:szCs w:val="16"/>
                <w:lang w:val="en-US" w:eastAsia="en-US"/>
              </w:rPr>
            </w:pPr>
            <w:del w:id="616" w:author="Julia Powell" w:date="2015-12-31T14:15:00Z">
              <w:r w:rsidRPr="00DD7223" w:rsidDel="003D5E21">
                <w:rPr>
                  <w:rFonts w:cs="Arial"/>
                  <w:sz w:val="16"/>
                  <w:szCs w:val="16"/>
                  <w:lang w:val="en-US" w:eastAsia="en-US"/>
                </w:rPr>
                <w:delText>10 : Approximate lowest astronomical tide</w:delText>
              </w:r>
            </w:del>
          </w:p>
          <w:p w14:paraId="5616237E" w14:textId="6ED42A04" w:rsidR="002368D1" w:rsidRPr="00DD7223" w:rsidDel="003D5E21" w:rsidRDefault="002368D1">
            <w:pPr>
              <w:autoSpaceDE w:val="0"/>
              <w:autoSpaceDN w:val="0"/>
              <w:adjustRightInd w:val="0"/>
              <w:spacing w:after="0" w:line="240" w:lineRule="auto"/>
              <w:rPr>
                <w:del w:id="617" w:author="Julia Powell" w:date="2015-12-31T14:15:00Z"/>
                <w:rFonts w:cs="Arial"/>
                <w:sz w:val="16"/>
                <w:szCs w:val="16"/>
                <w:lang w:val="en-US" w:eastAsia="en-US"/>
              </w:rPr>
            </w:pPr>
            <w:del w:id="618" w:author="Julia Powell" w:date="2015-12-31T14:15:00Z">
              <w:r w:rsidRPr="00DD7223" w:rsidDel="003D5E21">
                <w:rPr>
                  <w:rFonts w:cs="Arial"/>
                  <w:sz w:val="16"/>
                  <w:szCs w:val="16"/>
                  <w:lang w:val="en-US" w:eastAsia="en-US"/>
                </w:rPr>
                <w:delText>11 : Nearly lowest low water</w:delText>
              </w:r>
            </w:del>
          </w:p>
          <w:p w14:paraId="2A5C6BDF" w14:textId="703E5AF7" w:rsidR="002368D1" w:rsidRPr="00DD7223" w:rsidDel="003D5E21" w:rsidRDefault="002368D1">
            <w:pPr>
              <w:autoSpaceDE w:val="0"/>
              <w:autoSpaceDN w:val="0"/>
              <w:adjustRightInd w:val="0"/>
              <w:spacing w:after="0" w:line="240" w:lineRule="auto"/>
              <w:rPr>
                <w:del w:id="619" w:author="Julia Powell" w:date="2015-12-31T14:15:00Z"/>
                <w:rFonts w:cs="Arial"/>
                <w:sz w:val="16"/>
                <w:szCs w:val="16"/>
                <w:lang w:val="en-US" w:eastAsia="en-US"/>
              </w:rPr>
            </w:pPr>
            <w:del w:id="620" w:author="Julia Powell" w:date="2015-12-31T14:15:00Z">
              <w:r w:rsidRPr="00DD7223" w:rsidDel="003D5E21">
                <w:rPr>
                  <w:rFonts w:cs="Arial"/>
                  <w:sz w:val="16"/>
                  <w:szCs w:val="16"/>
                  <w:lang w:val="en-US" w:eastAsia="en-US"/>
                </w:rPr>
                <w:delText>12 : Mean lower low water</w:delText>
              </w:r>
            </w:del>
          </w:p>
          <w:p w14:paraId="36A319D0" w14:textId="38EF3B17" w:rsidR="002368D1" w:rsidRPr="00DD7223" w:rsidDel="003D5E21" w:rsidRDefault="002368D1">
            <w:pPr>
              <w:autoSpaceDE w:val="0"/>
              <w:autoSpaceDN w:val="0"/>
              <w:adjustRightInd w:val="0"/>
              <w:spacing w:after="0" w:line="240" w:lineRule="auto"/>
              <w:rPr>
                <w:del w:id="621" w:author="Julia Powell" w:date="2015-12-31T14:15:00Z"/>
                <w:rFonts w:cs="Arial"/>
                <w:sz w:val="16"/>
                <w:szCs w:val="16"/>
                <w:lang w:val="en-US" w:eastAsia="en-US"/>
              </w:rPr>
            </w:pPr>
            <w:del w:id="622" w:author="Julia Powell" w:date="2015-12-31T14:15:00Z">
              <w:r w:rsidRPr="00DD7223" w:rsidDel="003D5E21">
                <w:rPr>
                  <w:rFonts w:cs="Arial"/>
                  <w:sz w:val="16"/>
                  <w:szCs w:val="16"/>
                  <w:lang w:val="en-US" w:eastAsia="en-US"/>
                </w:rPr>
                <w:delText>13 : Low water</w:delText>
              </w:r>
            </w:del>
          </w:p>
          <w:p w14:paraId="2A220533" w14:textId="32B4DE73" w:rsidR="002368D1" w:rsidRPr="00DD7223" w:rsidDel="003D5E21" w:rsidRDefault="002368D1">
            <w:pPr>
              <w:autoSpaceDE w:val="0"/>
              <w:autoSpaceDN w:val="0"/>
              <w:adjustRightInd w:val="0"/>
              <w:spacing w:after="0" w:line="240" w:lineRule="auto"/>
              <w:rPr>
                <w:del w:id="623" w:author="Julia Powell" w:date="2015-12-31T14:15:00Z"/>
                <w:rFonts w:cs="Arial"/>
                <w:sz w:val="16"/>
                <w:szCs w:val="16"/>
                <w:lang w:val="en-US" w:eastAsia="en-US"/>
              </w:rPr>
            </w:pPr>
            <w:del w:id="624" w:author="Julia Powell" w:date="2015-12-31T14:15:00Z">
              <w:r w:rsidRPr="00DD7223" w:rsidDel="003D5E21">
                <w:rPr>
                  <w:rFonts w:cs="Arial"/>
                  <w:sz w:val="16"/>
                  <w:szCs w:val="16"/>
                  <w:lang w:val="en-US" w:eastAsia="en-US"/>
                </w:rPr>
                <w:delText>14 : Approximate mean low water</w:delText>
              </w:r>
            </w:del>
          </w:p>
          <w:p w14:paraId="762E37B0" w14:textId="642CE42F" w:rsidR="002368D1" w:rsidRPr="00DD7223" w:rsidDel="003D5E21" w:rsidRDefault="002368D1">
            <w:pPr>
              <w:autoSpaceDE w:val="0"/>
              <w:autoSpaceDN w:val="0"/>
              <w:adjustRightInd w:val="0"/>
              <w:spacing w:after="0" w:line="240" w:lineRule="auto"/>
              <w:rPr>
                <w:del w:id="625" w:author="Julia Powell" w:date="2015-12-31T14:15:00Z"/>
                <w:rFonts w:cs="Arial"/>
                <w:sz w:val="16"/>
                <w:szCs w:val="16"/>
                <w:lang w:val="en-US" w:eastAsia="en-US"/>
              </w:rPr>
            </w:pPr>
            <w:del w:id="626" w:author="Julia Powell" w:date="2015-12-31T14:15:00Z">
              <w:r w:rsidRPr="00DD7223" w:rsidDel="003D5E21">
                <w:rPr>
                  <w:rFonts w:cs="Arial"/>
                  <w:sz w:val="16"/>
                  <w:szCs w:val="16"/>
                  <w:lang w:val="en-US" w:eastAsia="en-US"/>
                </w:rPr>
                <w:delText>15 : Approximate mean lower low water</w:delText>
              </w:r>
            </w:del>
          </w:p>
          <w:p w14:paraId="661B43AF" w14:textId="4EE2C303" w:rsidR="002368D1" w:rsidRPr="00DD7223" w:rsidDel="003D5E21" w:rsidRDefault="002368D1">
            <w:pPr>
              <w:autoSpaceDE w:val="0"/>
              <w:autoSpaceDN w:val="0"/>
              <w:adjustRightInd w:val="0"/>
              <w:spacing w:after="0" w:line="240" w:lineRule="auto"/>
              <w:rPr>
                <w:del w:id="627" w:author="Julia Powell" w:date="2015-12-31T14:15:00Z"/>
                <w:rFonts w:cs="Arial"/>
                <w:sz w:val="16"/>
                <w:szCs w:val="16"/>
                <w:lang w:val="en-US" w:eastAsia="en-US"/>
              </w:rPr>
            </w:pPr>
            <w:del w:id="628" w:author="Julia Powell" w:date="2015-12-31T14:15:00Z">
              <w:r w:rsidRPr="00DD7223" w:rsidDel="003D5E21">
                <w:rPr>
                  <w:rFonts w:cs="Arial"/>
                  <w:sz w:val="16"/>
                  <w:szCs w:val="16"/>
                  <w:lang w:val="en-US" w:eastAsia="en-US"/>
                </w:rPr>
                <w:delText>16 : Mean high water</w:delText>
              </w:r>
            </w:del>
          </w:p>
          <w:p w14:paraId="3F008E61" w14:textId="4134FD47" w:rsidR="002368D1" w:rsidRPr="00DD7223" w:rsidDel="003D5E21" w:rsidRDefault="002368D1">
            <w:pPr>
              <w:autoSpaceDE w:val="0"/>
              <w:autoSpaceDN w:val="0"/>
              <w:adjustRightInd w:val="0"/>
              <w:spacing w:after="0" w:line="240" w:lineRule="auto"/>
              <w:rPr>
                <w:del w:id="629" w:author="Julia Powell" w:date="2015-12-31T14:15:00Z"/>
                <w:rFonts w:cs="Arial"/>
                <w:sz w:val="16"/>
                <w:szCs w:val="16"/>
                <w:lang w:val="en-US" w:eastAsia="en-US"/>
              </w:rPr>
            </w:pPr>
            <w:del w:id="630" w:author="Julia Powell" w:date="2015-12-31T14:15:00Z">
              <w:r w:rsidRPr="00DD7223" w:rsidDel="003D5E21">
                <w:rPr>
                  <w:rFonts w:cs="Arial"/>
                  <w:sz w:val="16"/>
                  <w:szCs w:val="16"/>
                  <w:lang w:val="en-US" w:eastAsia="en-US"/>
                </w:rPr>
                <w:delText>17 : Mean high water springs</w:delText>
              </w:r>
            </w:del>
          </w:p>
          <w:p w14:paraId="1362F81B" w14:textId="02ADB164" w:rsidR="002368D1" w:rsidRPr="00DD7223" w:rsidDel="003D5E21" w:rsidRDefault="002368D1">
            <w:pPr>
              <w:autoSpaceDE w:val="0"/>
              <w:autoSpaceDN w:val="0"/>
              <w:adjustRightInd w:val="0"/>
              <w:spacing w:after="0" w:line="240" w:lineRule="auto"/>
              <w:rPr>
                <w:del w:id="631" w:author="Julia Powell" w:date="2015-12-31T14:15:00Z"/>
                <w:rFonts w:cs="Arial"/>
                <w:sz w:val="16"/>
                <w:szCs w:val="16"/>
                <w:lang w:val="en-US" w:eastAsia="en-US"/>
              </w:rPr>
            </w:pPr>
            <w:del w:id="632" w:author="Julia Powell" w:date="2015-12-31T14:15:00Z">
              <w:r w:rsidRPr="00DD7223" w:rsidDel="003D5E21">
                <w:rPr>
                  <w:rFonts w:cs="Arial"/>
                  <w:sz w:val="16"/>
                  <w:szCs w:val="16"/>
                  <w:lang w:val="en-US" w:eastAsia="en-US"/>
                </w:rPr>
                <w:delText>18 : High water</w:delText>
              </w:r>
            </w:del>
          </w:p>
          <w:p w14:paraId="56D4E79E" w14:textId="75527BBB" w:rsidR="002368D1" w:rsidRPr="00DD7223" w:rsidDel="003D5E21" w:rsidRDefault="002368D1">
            <w:pPr>
              <w:autoSpaceDE w:val="0"/>
              <w:autoSpaceDN w:val="0"/>
              <w:adjustRightInd w:val="0"/>
              <w:spacing w:after="0" w:line="240" w:lineRule="auto"/>
              <w:rPr>
                <w:del w:id="633" w:author="Julia Powell" w:date="2015-12-31T14:15:00Z"/>
                <w:rFonts w:cs="Arial"/>
                <w:sz w:val="16"/>
                <w:szCs w:val="16"/>
                <w:lang w:val="en-US" w:eastAsia="en-US"/>
              </w:rPr>
            </w:pPr>
            <w:del w:id="634" w:author="Julia Powell" w:date="2015-12-31T14:15:00Z">
              <w:r w:rsidRPr="00DD7223" w:rsidDel="003D5E21">
                <w:rPr>
                  <w:rFonts w:cs="Arial"/>
                  <w:sz w:val="16"/>
                  <w:szCs w:val="16"/>
                  <w:lang w:val="en-US" w:eastAsia="en-US"/>
                </w:rPr>
                <w:delText>19 : Approximate mean sea level</w:delText>
              </w:r>
            </w:del>
          </w:p>
          <w:p w14:paraId="40C68100" w14:textId="571B7523" w:rsidR="002368D1" w:rsidRPr="00DD7223" w:rsidDel="003D5E21" w:rsidRDefault="002368D1">
            <w:pPr>
              <w:autoSpaceDE w:val="0"/>
              <w:autoSpaceDN w:val="0"/>
              <w:adjustRightInd w:val="0"/>
              <w:spacing w:after="0" w:line="240" w:lineRule="auto"/>
              <w:rPr>
                <w:del w:id="635" w:author="Julia Powell" w:date="2015-12-31T14:15:00Z"/>
                <w:rFonts w:cs="Arial"/>
                <w:sz w:val="16"/>
                <w:szCs w:val="16"/>
                <w:lang w:val="en-US" w:eastAsia="en-US"/>
              </w:rPr>
            </w:pPr>
            <w:del w:id="636" w:author="Julia Powell" w:date="2015-12-31T14:15:00Z">
              <w:r w:rsidRPr="00DD7223" w:rsidDel="003D5E21">
                <w:rPr>
                  <w:rFonts w:cs="Arial"/>
                  <w:sz w:val="16"/>
                  <w:szCs w:val="16"/>
                  <w:lang w:val="en-US" w:eastAsia="en-US"/>
                </w:rPr>
                <w:delText>20 : High water springs</w:delText>
              </w:r>
            </w:del>
          </w:p>
          <w:p w14:paraId="1A4FA65C" w14:textId="63E84976" w:rsidR="002368D1" w:rsidRPr="00DD7223" w:rsidDel="003D5E21" w:rsidRDefault="002368D1">
            <w:pPr>
              <w:autoSpaceDE w:val="0"/>
              <w:autoSpaceDN w:val="0"/>
              <w:adjustRightInd w:val="0"/>
              <w:spacing w:after="0" w:line="240" w:lineRule="auto"/>
              <w:rPr>
                <w:del w:id="637" w:author="Julia Powell" w:date="2015-12-31T14:15:00Z"/>
                <w:rFonts w:cs="Arial"/>
                <w:sz w:val="16"/>
                <w:szCs w:val="16"/>
                <w:lang w:val="en-US" w:eastAsia="en-US"/>
              </w:rPr>
            </w:pPr>
            <w:del w:id="638" w:author="Julia Powell" w:date="2015-12-31T14:15:00Z">
              <w:r w:rsidRPr="00DD7223" w:rsidDel="003D5E21">
                <w:rPr>
                  <w:rFonts w:cs="Arial"/>
                  <w:sz w:val="16"/>
                  <w:szCs w:val="16"/>
                  <w:lang w:val="en-US" w:eastAsia="en-US"/>
                </w:rPr>
                <w:delText>21 : Mean higher high water</w:delText>
              </w:r>
            </w:del>
          </w:p>
          <w:p w14:paraId="7CADC43A" w14:textId="65003B8D" w:rsidR="002368D1" w:rsidRPr="00DD7223" w:rsidDel="003D5E21" w:rsidRDefault="002368D1">
            <w:pPr>
              <w:autoSpaceDE w:val="0"/>
              <w:autoSpaceDN w:val="0"/>
              <w:adjustRightInd w:val="0"/>
              <w:spacing w:after="0" w:line="240" w:lineRule="auto"/>
              <w:rPr>
                <w:del w:id="639" w:author="Julia Powell" w:date="2015-12-31T14:15:00Z"/>
                <w:rFonts w:cs="Arial"/>
                <w:sz w:val="16"/>
                <w:szCs w:val="16"/>
                <w:lang w:val="en-US" w:eastAsia="en-US"/>
              </w:rPr>
            </w:pPr>
            <w:del w:id="640" w:author="Julia Powell" w:date="2015-12-31T14:15:00Z">
              <w:r w:rsidRPr="00DD7223" w:rsidDel="003D5E21">
                <w:rPr>
                  <w:rFonts w:cs="Arial"/>
                  <w:sz w:val="16"/>
                  <w:szCs w:val="16"/>
                  <w:lang w:val="en-US" w:eastAsia="en-US"/>
                </w:rPr>
                <w:delText>22 : Equinoctial spring low water</w:delText>
              </w:r>
            </w:del>
          </w:p>
          <w:p w14:paraId="314DD6BD" w14:textId="030CEF75" w:rsidR="002368D1" w:rsidRPr="00DD7223" w:rsidDel="003D5E21" w:rsidRDefault="002368D1">
            <w:pPr>
              <w:autoSpaceDE w:val="0"/>
              <w:autoSpaceDN w:val="0"/>
              <w:adjustRightInd w:val="0"/>
              <w:spacing w:after="0" w:line="240" w:lineRule="auto"/>
              <w:rPr>
                <w:del w:id="641" w:author="Julia Powell" w:date="2015-12-31T14:15:00Z"/>
                <w:rFonts w:cs="Arial"/>
                <w:sz w:val="16"/>
                <w:szCs w:val="16"/>
                <w:lang w:val="en-US" w:eastAsia="en-US"/>
              </w:rPr>
            </w:pPr>
            <w:del w:id="642" w:author="Julia Powell" w:date="2015-12-31T14:15:00Z">
              <w:r w:rsidRPr="00DD7223" w:rsidDel="003D5E21">
                <w:rPr>
                  <w:rFonts w:cs="Arial"/>
                  <w:sz w:val="16"/>
                  <w:szCs w:val="16"/>
                  <w:lang w:val="en-US" w:eastAsia="en-US"/>
                </w:rPr>
                <w:delText>23 : Lowest astronomical tide</w:delText>
              </w:r>
            </w:del>
          </w:p>
          <w:p w14:paraId="1233D945" w14:textId="34FA9FD1" w:rsidR="002368D1" w:rsidRPr="00DD7223" w:rsidDel="003D5E21" w:rsidRDefault="002368D1">
            <w:pPr>
              <w:autoSpaceDE w:val="0"/>
              <w:autoSpaceDN w:val="0"/>
              <w:adjustRightInd w:val="0"/>
              <w:spacing w:after="0" w:line="240" w:lineRule="auto"/>
              <w:rPr>
                <w:del w:id="643" w:author="Julia Powell" w:date="2015-12-31T14:15:00Z"/>
                <w:rFonts w:cs="Arial"/>
                <w:sz w:val="16"/>
                <w:szCs w:val="16"/>
                <w:lang w:val="en-US" w:eastAsia="en-US"/>
              </w:rPr>
            </w:pPr>
            <w:del w:id="644" w:author="Julia Powell" w:date="2015-12-31T14:15:00Z">
              <w:r w:rsidRPr="00DD7223" w:rsidDel="003D5E21">
                <w:rPr>
                  <w:rFonts w:cs="Arial"/>
                  <w:sz w:val="16"/>
                  <w:szCs w:val="16"/>
                  <w:lang w:val="en-US" w:eastAsia="en-US"/>
                </w:rPr>
                <w:delText>24 : Local datum</w:delText>
              </w:r>
            </w:del>
          </w:p>
          <w:p w14:paraId="6A22DFEA" w14:textId="464C4EB5" w:rsidR="002368D1" w:rsidRPr="00DD7223" w:rsidDel="003D5E21" w:rsidRDefault="002368D1">
            <w:pPr>
              <w:autoSpaceDE w:val="0"/>
              <w:autoSpaceDN w:val="0"/>
              <w:adjustRightInd w:val="0"/>
              <w:spacing w:after="0" w:line="240" w:lineRule="auto"/>
              <w:rPr>
                <w:del w:id="645" w:author="Julia Powell" w:date="2015-12-31T14:15:00Z"/>
                <w:rFonts w:cs="Arial"/>
                <w:sz w:val="16"/>
                <w:szCs w:val="16"/>
                <w:lang w:val="en-US" w:eastAsia="en-US"/>
              </w:rPr>
            </w:pPr>
            <w:del w:id="646" w:author="Julia Powell" w:date="2015-12-31T14:15:00Z">
              <w:r w:rsidRPr="00DD7223" w:rsidDel="003D5E21">
                <w:rPr>
                  <w:rFonts w:cs="Arial"/>
                  <w:sz w:val="16"/>
                  <w:szCs w:val="16"/>
                  <w:lang w:val="en-US" w:eastAsia="en-US"/>
                </w:rPr>
                <w:delText>25 : International Great Lakes Datum 1985</w:delText>
              </w:r>
            </w:del>
          </w:p>
          <w:p w14:paraId="56F50885" w14:textId="218B86FA" w:rsidR="002368D1" w:rsidRPr="00DD7223" w:rsidDel="003D5E21" w:rsidRDefault="002368D1">
            <w:pPr>
              <w:autoSpaceDE w:val="0"/>
              <w:autoSpaceDN w:val="0"/>
              <w:adjustRightInd w:val="0"/>
              <w:spacing w:after="0" w:line="240" w:lineRule="auto"/>
              <w:rPr>
                <w:del w:id="647" w:author="Julia Powell" w:date="2015-12-31T14:15:00Z"/>
                <w:rFonts w:cs="Arial"/>
                <w:sz w:val="16"/>
                <w:szCs w:val="16"/>
                <w:lang w:val="en-US" w:eastAsia="en-US"/>
              </w:rPr>
            </w:pPr>
            <w:del w:id="648" w:author="Julia Powell" w:date="2015-12-31T14:15:00Z">
              <w:r w:rsidRPr="00DD7223" w:rsidDel="003D5E21">
                <w:rPr>
                  <w:rFonts w:cs="Arial"/>
                  <w:sz w:val="16"/>
                  <w:szCs w:val="16"/>
                  <w:lang w:val="en-US" w:eastAsia="en-US"/>
                </w:rPr>
                <w:delText>26 : Mean water level</w:delText>
              </w:r>
            </w:del>
          </w:p>
          <w:p w14:paraId="1154C178" w14:textId="463D7146" w:rsidR="002368D1" w:rsidRPr="00DD7223" w:rsidDel="003D5E21" w:rsidRDefault="002368D1">
            <w:pPr>
              <w:autoSpaceDE w:val="0"/>
              <w:autoSpaceDN w:val="0"/>
              <w:adjustRightInd w:val="0"/>
              <w:spacing w:after="0" w:line="240" w:lineRule="auto"/>
              <w:rPr>
                <w:del w:id="649" w:author="Julia Powell" w:date="2015-12-31T14:15:00Z"/>
                <w:rFonts w:cs="Arial"/>
                <w:sz w:val="16"/>
                <w:szCs w:val="16"/>
                <w:lang w:val="en-US" w:eastAsia="en-US"/>
              </w:rPr>
            </w:pPr>
            <w:del w:id="650" w:author="Julia Powell" w:date="2015-12-31T14:15:00Z">
              <w:r w:rsidRPr="00DD7223" w:rsidDel="003D5E21">
                <w:rPr>
                  <w:rFonts w:cs="Arial"/>
                  <w:sz w:val="16"/>
                  <w:szCs w:val="16"/>
                  <w:lang w:val="en-US" w:eastAsia="en-US"/>
                </w:rPr>
                <w:delText>27 : Lower low water large tide</w:delText>
              </w:r>
            </w:del>
          </w:p>
          <w:p w14:paraId="7B8EC253" w14:textId="3BFB3EA2" w:rsidR="002368D1" w:rsidRPr="00DD7223" w:rsidDel="003D5E21" w:rsidRDefault="002368D1">
            <w:pPr>
              <w:autoSpaceDE w:val="0"/>
              <w:autoSpaceDN w:val="0"/>
              <w:adjustRightInd w:val="0"/>
              <w:spacing w:after="0" w:line="240" w:lineRule="auto"/>
              <w:rPr>
                <w:del w:id="651" w:author="Julia Powell" w:date="2015-12-31T14:15:00Z"/>
                <w:rFonts w:cs="Arial"/>
                <w:sz w:val="16"/>
                <w:szCs w:val="16"/>
                <w:lang w:val="en-US" w:eastAsia="en-US"/>
              </w:rPr>
            </w:pPr>
            <w:del w:id="652" w:author="Julia Powell" w:date="2015-12-31T14:15:00Z">
              <w:r w:rsidRPr="00DD7223" w:rsidDel="003D5E21">
                <w:rPr>
                  <w:rFonts w:cs="Arial"/>
                  <w:sz w:val="16"/>
                  <w:szCs w:val="16"/>
                  <w:lang w:val="en-US" w:eastAsia="en-US"/>
                </w:rPr>
                <w:delText>28 : Higher high water large tide</w:delText>
              </w:r>
            </w:del>
          </w:p>
          <w:p w14:paraId="2EC1F106" w14:textId="50739139" w:rsidR="002368D1" w:rsidRPr="00DD7223" w:rsidDel="003D5E21" w:rsidRDefault="002368D1">
            <w:pPr>
              <w:autoSpaceDE w:val="0"/>
              <w:autoSpaceDN w:val="0"/>
              <w:adjustRightInd w:val="0"/>
              <w:spacing w:after="0" w:line="240" w:lineRule="auto"/>
              <w:rPr>
                <w:del w:id="653" w:author="Julia Powell" w:date="2015-12-31T14:15:00Z"/>
                <w:rFonts w:cs="Arial"/>
                <w:sz w:val="16"/>
                <w:szCs w:val="16"/>
                <w:lang w:val="en-US" w:eastAsia="en-US"/>
              </w:rPr>
            </w:pPr>
            <w:del w:id="654" w:author="Julia Powell" w:date="2015-12-31T14:15:00Z">
              <w:r w:rsidRPr="00DD7223" w:rsidDel="003D5E21">
                <w:rPr>
                  <w:rFonts w:cs="Arial"/>
                  <w:sz w:val="16"/>
                  <w:szCs w:val="16"/>
                  <w:lang w:val="en-US" w:eastAsia="en-US"/>
                </w:rPr>
                <w:delText>29 : Nearly highest high water</w:delText>
              </w:r>
            </w:del>
          </w:p>
          <w:p w14:paraId="61484B38" w14:textId="4C74836B" w:rsidR="002368D1" w:rsidRPr="00DD7223" w:rsidRDefault="002368D1" w:rsidP="00A91A8A">
            <w:pPr>
              <w:autoSpaceDE w:val="0"/>
              <w:autoSpaceDN w:val="0"/>
              <w:adjustRightInd w:val="0"/>
              <w:spacing w:after="0" w:line="240" w:lineRule="auto"/>
              <w:rPr>
                <w:rFonts w:cs="Arial"/>
                <w:sz w:val="16"/>
                <w:szCs w:val="16"/>
                <w:lang w:eastAsia="en-US"/>
              </w:rPr>
            </w:pPr>
            <w:del w:id="655" w:author="Julia Powell" w:date="2015-12-31T14:15:00Z">
              <w:r w:rsidRPr="00DD7223" w:rsidDel="003D5E21">
                <w:rPr>
                  <w:rFonts w:cs="Arial"/>
                  <w:sz w:val="16"/>
                  <w:szCs w:val="16"/>
                  <w:lang w:val="en-US" w:eastAsia="en-US"/>
                </w:rPr>
                <w:lastRenderedPageBreak/>
                <w:delText>30 : Highest astronomical tide (HAT)</w:delText>
              </w:r>
            </w:del>
          </w:p>
        </w:tc>
      </w:tr>
      <w:tr w:rsidR="002368D1" w:rsidRPr="00DD7223" w14:paraId="6AAAD3A9"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5196C96C"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lastRenderedPageBreak/>
              <w:t>dataType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20BA1FD5"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F6401ED"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ISO 8211 BINARY</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AAAA8E1"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S100_DataFormat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01D9A06"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 </w:t>
            </w:r>
          </w:p>
        </w:tc>
      </w:tr>
      <w:tr w:rsidR="002368D1" w:rsidRPr="00DD7223" w14:paraId="0D66E9F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686E16C"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otherDataTypeDescription</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6F82BCB4"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0..1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58E48BE" w14:textId="77777777" w:rsidR="002368D1" w:rsidRPr="00DD7223" w:rsidRDefault="002368D1"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E896489" w14:textId="77777777" w:rsidR="002368D1" w:rsidRPr="00DD7223" w:rsidRDefault="002368D1" w:rsidP="00C53B69">
            <w:pPr>
              <w:spacing w:before="100" w:beforeAutospacing="1" w:after="0" w:line="240" w:lineRule="auto"/>
              <w:rPr>
                <w:rFonts w:cs="Arial"/>
                <w:sz w:val="16"/>
                <w:szCs w:val="16"/>
                <w:lang w:eastAsia="en-US"/>
              </w:rPr>
            </w:pPr>
            <w:proofErr w:type="spellStart"/>
            <w:r w:rsidRPr="00DD7223">
              <w:rPr>
                <w:rFonts w:cs="Arial"/>
                <w:sz w:val="16"/>
                <w:szCs w:val="16"/>
                <w:lang w:eastAsia="en-US"/>
              </w:rPr>
              <w:t>CharacterString</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E2A87F" w14:textId="77777777" w:rsidR="002368D1" w:rsidRPr="00DD7223" w:rsidRDefault="002368D1" w:rsidP="00C53B69">
            <w:pPr>
              <w:spacing w:before="100" w:beforeAutospacing="1" w:after="0" w:line="240" w:lineRule="auto"/>
              <w:rPr>
                <w:rFonts w:cs="Arial"/>
                <w:sz w:val="16"/>
                <w:szCs w:val="16"/>
                <w:lang w:eastAsia="en-US"/>
              </w:rPr>
            </w:pPr>
            <w:r w:rsidRPr="00DD7223">
              <w:rPr>
                <w:rFonts w:cs="Arial"/>
                <w:sz w:val="16"/>
                <w:szCs w:val="16"/>
                <w:lang w:eastAsia="en-US"/>
              </w:rPr>
              <w:t> </w:t>
            </w:r>
          </w:p>
        </w:tc>
      </w:tr>
      <w:tr w:rsidR="003A58E5" w:rsidRPr="00DD7223" w14:paraId="5FDD01A8"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02AED7E" w14:textId="77777777" w:rsidR="003A58E5" w:rsidRPr="00DD7223" w:rsidRDefault="00F73EB5" w:rsidP="00C53B69">
            <w:pPr>
              <w:spacing w:before="100" w:beforeAutospacing="1" w:after="0" w:line="240" w:lineRule="auto"/>
              <w:rPr>
                <w:rFonts w:cs="Arial"/>
                <w:sz w:val="16"/>
                <w:szCs w:val="16"/>
                <w:lang w:eastAsia="en-US"/>
              </w:rPr>
            </w:pPr>
            <w:proofErr w:type="spellStart"/>
            <w:r>
              <w:rPr>
                <w:rFonts w:cs="Arial"/>
                <w:sz w:val="16"/>
                <w:szCs w:val="16"/>
                <w:lang w:eastAsia="en-US"/>
              </w:rPr>
              <w:t>data</w:t>
            </w:r>
            <w:r w:rsidR="003A58E5">
              <w:rPr>
                <w:rFonts w:cs="Arial"/>
                <w:sz w:val="16"/>
                <w:szCs w:val="16"/>
                <w:lang w:eastAsia="en-US"/>
              </w:rPr>
              <w:t>Coverage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49E5D42A" w14:textId="1E9510F4" w:rsidR="003A58E5" w:rsidRPr="00DD7223" w:rsidRDefault="00276D7D" w:rsidP="00C53B69">
            <w:pPr>
              <w:spacing w:before="100" w:beforeAutospacing="1" w:after="0" w:line="240" w:lineRule="auto"/>
              <w:rPr>
                <w:rFonts w:cs="Arial"/>
                <w:sz w:val="16"/>
                <w:szCs w:val="16"/>
                <w:lang w:eastAsia="en-US"/>
              </w:rPr>
            </w:pPr>
            <w:r>
              <w:rPr>
                <w:rFonts w:cs="Arial"/>
                <w:sz w:val="16"/>
                <w:szCs w:val="16"/>
                <w:lang w:eastAsia="en-US"/>
              </w:rPr>
              <w:t>1</w:t>
            </w:r>
            <w:r w:rsidR="003A58E5">
              <w:rPr>
                <w:rFonts w:cs="Arial"/>
                <w:sz w:val="16"/>
                <w:szCs w:val="16"/>
                <w:lang w:eastAsia="en-US"/>
              </w:rPr>
              <w:t>..</w:t>
            </w:r>
            <w:r w:rsidR="00753BA2">
              <w:rPr>
                <w:rFonts w:cs="Arial"/>
                <w:sz w:val="16"/>
                <w:szCs w:val="16"/>
                <w:lang w:eastAsia="en-US"/>
              </w:rPr>
              <w:t>3</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1091D7C" w14:textId="77777777" w:rsidR="003A58E5" w:rsidRPr="00DD7223" w:rsidRDefault="003A58E5" w:rsidP="00C53B69">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5BCE9CD" w14:textId="77777777" w:rsidR="003A58E5" w:rsidRPr="00DD7223" w:rsidRDefault="00F73EB5" w:rsidP="00C53B69">
            <w:pPr>
              <w:spacing w:before="100" w:beforeAutospacing="1" w:after="0" w:line="240" w:lineRule="auto"/>
              <w:rPr>
                <w:rFonts w:cs="Arial"/>
                <w:sz w:val="16"/>
                <w:szCs w:val="16"/>
                <w:lang w:eastAsia="en-US"/>
              </w:rPr>
            </w:pPr>
            <w:r>
              <w:rPr>
                <w:rFonts w:cs="Arial"/>
                <w:sz w:val="16"/>
                <w:szCs w:val="16"/>
                <w:lang w:eastAsia="en-US"/>
              </w:rPr>
              <w:t>S101_DataCoverage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B622973" w14:textId="77777777" w:rsidR="003A58E5" w:rsidRPr="00DD7223" w:rsidRDefault="00F73EB5" w:rsidP="00C53B69">
            <w:pPr>
              <w:spacing w:before="100" w:beforeAutospacing="1" w:after="0" w:line="240" w:lineRule="auto"/>
              <w:rPr>
                <w:rFonts w:cs="Arial"/>
                <w:sz w:val="16"/>
                <w:szCs w:val="16"/>
                <w:lang w:eastAsia="en-US"/>
              </w:rPr>
            </w:pPr>
            <w:r>
              <w:rPr>
                <w:rFonts w:cs="Arial"/>
                <w:sz w:val="16"/>
                <w:szCs w:val="16"/>
                <w:lang w:eastAsia="en-US"/>
              </w:rPr>
              <w:t>Provides information about data coverages within the dataset</w:t>
            </w:r>
          </w:p>
        </w:tc>
      </w:tr>
      <w:tr w:rsidR="00530C81" w:rsidRPr="00DD7223" w14:paraId="4D17F901" w14:textId="77777777">
        <w:trPr>
          <w:trHeight w:val="177"/>
          <w:ins w:id="656" w:author="NOSTEMP" w:date="2015-09-02T12:47:00Z"/>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40B1284" w14:textId="600199AC" w:rsidR="00530C81" w:rsidRDefault="00530C81" w:rsidP="00C53B69">
            <w:pPr>
              <w:spacing w:before="100" w:beforeAutospacing="1" w:after="0" w:line="240" w:lineRule="auto"/>
              <w:rPr>
                <w:ins w:id="657" w:author="NOSTEMP" w:date="2015-09-02T12:47:00Z"/>
                <w:rFonts w:cs="Arial"/>
                <w:sz w:val="16"/>
                <w:szCs w:val="16"/>
                <w:lang w:eastAsia="en-US"/>
              </w:rPr>
            </w:pPr>
            <w:ins w:id="658" w:author="NOSTEMP" w:date="2015-09-02T12:48:00Z">
              <w:r>
                <w:rPr>
                  <w:rFonts w:cs="Arial"/>
                  <w:sz w:val="16"/>
                  <w:szCs w:val="16"/>
                  <w:lang w:eastAsia="en-US"/>
                </w:rPr>
                <w:t>c</w:t>
              </w:r>
            </w:ins>
            <w:ins w:id="659" w:author="NOSTEMP" w:date="2015-09-02T12:47:00Z">
              <w:r>
                <w:rPr>
                  <w:rFonts w:cs="Arial"/>
                  <w:sz w:val="16"/>
                  <w:szCs w:val="16"/>
                  <w:lang w:eastAsia="en-US"/>
                </w:rPr>
                <w:t>omment</w:t>
              </w:r>
            </w:ins>
          </w:p>
        </w:tc>
        <w:tc>
          <w:tcPr>
            <w:tcW w:w="537" w:type="pct"/>
            <w:tcBorders>
              <w:top w:val="single" w:sz="8" w:space="0" w:color="000000"/>
              <w:left w:val="nil"/>
              <w:bottom w:val="single" w:sz="8" w:space="0" w:color="000000"/>
              <w:right w:val="single" w:sz="4" w:space="0" w:color="auto"/>
            </w:tcBorders>
            <w:shd w:val="clear" w:color="auto" w:fill="auto"/>
          </w:tcPr>
          <w:p w14:paraId="57D22499" w14:textId="29E86A81" w:rsidR="00530C81" w:rsidRDefault="00530C81" w:rsidP="00C53B69">
            <w:pPr>
              <w:spacing w:before="100" w:beforeAutospacing="1" w:after="0" w:line="240" w:lineRule="auto"/>
              <w:rPr>
                <w:ins w:id="660" w:author="NOSTEMP" w:date="2015-09-02T12:47:00Z"/>
                <w:rFonts w:cs="Arial"/>
                <w:sz w:val="16"/>
                <w:szCs w:val="16"/>
                <w:lang w:eastAsia="en-US"/>
              </w:rPr>
            </w:pPr>
            <w:ins w:id="661" w:author="NOSTEMP" w:date="2015-09-02T12:47:00Z">
              <w:r>
                <w:rPr>
                  <w:rFonts w:cs="Arial"/>
                  <w:sz w:val="16"/>
                  <w:szCs w:val="16"/>
                  <w:lang w:eastAsia="en-US"/>
                </w:rPr>
                <w:t>0..1</w:t>
              </w:r>
            </w:ins>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33D2E8D6" w14:textId="6E6CCEFF" w:rsidR="00530C81" w:rsidRPr="00DD7223" w:rsidRDefault="00530C81" w:rsidP="00C53B69">
            <w:pPr>
              <w:spacing w:before="100" w:beforeAutospacing="1" w:after="0" w:line="240" w:lineRule="auto"/>
              <w:rPr>
                <w:ins w:id="662" w:author="NOSTEMP" w:date="2015-09-02T12:47:00Z"/>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3B18C2" w14:textId="5F4E03D9" w:rsidR="00530C81" w:rsidRDefault="00530C81" w:rsidP="00C53B69">
            <w:pPr>
              <w:spacing w:before="100" w:beforeAutospacing="1" w:after="0" w:line="240" w:lineRule="auto"/>
              <w:rPr>
                <w:ins w:id="663" w:author="NOSTEMP" w:date="2015-09-02T12:47:00Z"/>
                <w:rFonts w:cs="Arial"/>
                <w:sz w:val="16"/>
                <w:szCs w:val="16"/>
                <w:lang w:eastAsia="en-US"/>
              </w:rPr>
            </w:pPr>
            <w:proofErr w:type="spellStart"/>
            <w:ins w:id="664" w:author="NOSTEMP" w:date="2015-09-02T12:48:00Z">
              <w:r>
                <w:rPr>
                  <w:rFonts w:cs="Arial"/>
                  <w:sz w:val="16"/>
                  <w:szCs w:val="16"/>
                  <w:lang w:eastAsia="en-US"/>
                </w:rPr>
                <w:t>CharacterString</w:t>
              </w:r>
            </w:ins>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F319B1A" w14:textId="77777777" w:rsidR="00530C81" w:rsidRDefault="00530C81" w:rsidP="00C53B69">
            <w:pPr>
              <w:spacing w:before="100" w:beforeAutospacing="1" w:after="0" w:line="240" w:lineRule="auto"/>
              <w:rPr>
                <w:ins w:id="665" w:author="NOSTEMP" w:date="2015-09-02T12:47:00Z"/>
                <w:rFonts w:cs="Arial"/>
                <w:sz w:val="16"/>
                <w:szCs w:val="16"/>
                <w:lang w:eastAsia="en-US"/>
              </w:rPr>
            </w:pPr>
          </w:p>
        </w:tc>
      </w:tr>
    </w:tbl>
    <w:p w14:paraId="1EB0FA46" w14:textId="77777777" w:rsidR="003176BC" w:rsidRPr="009A01F3" w:rsidRDefault="003176BC" w:rsidP="00C53B69"/>
    <w:p w14:paraId="34180268" w14:textId="4FA7B61F" w:rsidR="00AC4B9C" w:rsidRDefault="00F73EB5" w:rsidP="00F73EB5">
      <w:pPr>
        <w:pStyle w:val="Heading4"/>
      </w:pPr>
      <w:r>
        <w:t>S101_DataCoverage</w:t>
      </w:r>
    </w:p>
    <w:tbl>
      <w:tblPr>
        <w:tblW w:w="5057" w:type="pct"/>
        <w:tblInd w:w="-108" w:type="dxa"/>
        <w:tblLayout w:type="fixed"/>
        <w:tblCellMar>
          <w:left w:w="0" w:type="dxa"/>
          <w:right w:w="0" w:type="dxa"/>
        </w:tblCellMar>
        <w:tblLook w:val="0000" w:firstRow="0" w:lastRow="0" w:firstColumn="0" w:lastColumn="0" w:noHBand="0" w:noVBand="0"/>
      </w:tblPr>
      <w:tblGrid>
        <w:gridCol w:w="3092"/>
        <w:gridCol w:w="1529"/>
        <w:gridCol w:w="1882"/>
        <w:gridCol w:w="3558"/>
        <w:gridCol w:w="4170"/>
      </w:tblGrid>
      <w:tr w:rsidR="00F73EB5" w:rsidRPr="00DD7223" w14:paraId="0EB1622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vAlign w:val="center"/>
          </w:tcPr>
          <w:p w14:paraId="18210E6D" w14:textId="77777777" w:rsidR="00F73EB5" w:rsidRPr="008233BF" w:rsidRDefault="00F73EB5" w:rsidP="00774F94">
            <w:pPr>
              <w:spacing w:before="100" w:beforeAutospacing="1" w:after="0" w:line="240" w:lineRule="auto"/>
              <w:rPr>
                <w:rFonts w:cs="Arial"/>
                <w:sz w:val="16"/>
                <w:szCs w:val="16"/>
                <w:lang w:eastAsia="en-US"/>
              </w:rPr>
            </w:pPr>
            <w:r w:rsidRPr="008233BF">
              <w:rPr>
                <w:rFonts w:cs="Arial"/>
                <w:b/>
                <w:bCs/>
                <w:sz w:val="16"/>
                <w:szCs w:val="16"/>
                <w:lang w:eastAsia="en-US"/>
              </w:rPr>
              <w:t>Name</w:t>
            </w:r>
          </w:p>
        </w:tc>
        <w:tc>
          <w:tcPr>
            <w:tcW w:w="537" w:type="pct"/>
            <w:tcBorders>
              <w:top w:val="single" w:sz="8" w:space="0" w:color="000000"/>
              <w:left w:val="nil"/>
              <w:bottom w:val="single" w:sz="8" w:space="0" w:color="000000"/>
              <w:right w:val="single" w:sz="4" w:space="0" w:color="auto"/>
            </w:tcBorders>
            <w:shd w:val="clear" w:color="auto" w:fill="auto"/>
            <w:vAlign w:val="center"/>
          </w:tcPr>
          <w:p w14:paraId="47331961" w14:textId="77777777" w:rsidR="00F73EB5" w:rsidRPr="008233BF" w:rsidRDefault="00F73EB5" w:rsidP="00774F94">
            <w:pPr>
              <w:spacing w:before="100" w:beforeAutospacing="1" w:after="0" w:line="240" w:lineRule="auto"/>
              <w:rPr>
                <w:rFonts w:cs="Arial"/>
                <w:sz w:val="16"/>
                <w:szCs w:val="16"/>
                <w:lang w:eastAsia="en-US"/>
              </w:rPr>
            </w:pPr>
            <w:r>
              <w:rPr>
                <w:rFonts w:cs="Arial"/>
                <w:b/>
                <w:bCs/>
                <w:sz w:val="16"/>
                <w:szCs w:val="16"/>
                <w:lang w:eastAsia="en-US"/>
              </w:rPr>
              <w:t>Multiplicity</w:t>
            </w:r>
          </w:p>
        </w:tc>
        <w:tc>
          <w:tcPr>
            <w:tcW w:w="661" w:type="pct"/>
            <w:tcBorders>
              <w:top w:val="single" w:sz="8" w:space="0" w:color="000000"/>
              <w:left w:val="single" w:sz="4" w:space="0" w:color="auto"/>
              <w:bottom w:val="single" w:sz="8" w:space="0" w:color="000000"/>
              <w:right w:val="single" w:sz="4" w:space="0" w:color="auto"/>
            </w:tcBorders>
            <w:shd w:val="clear" w:color="auto" w:fill="auto"/>
            <w:vAlign w:val="center"/>
          </w:tcPr>
          <w:p w14:paraId="0E617768" w14:textId="77777777" w:rsidR="00F73EB5" w:rsidRPr="008233BF" w:rsidRDefault="00F73EB5" w:rsidP="00774F94">
            <w:pPr>
              <w:spacing w:before="100" w:beforeAutospacing="1" w:after="0" w:line="240" w:lineRule="auto"/>
              <w:rPr>
                <w:rFonts w:cs="Arial"/>
                <w:b/>
                <w:bCs/>
                <w:sz w:val="16"/>
                <w:szCs w:val="16"/>
                <w:lang w:eastAsia="en-US"/>
              </w:rPr>
            </w:pPr>
            <w:r w:rsidRPr="008233BF">
              <w:rPr>
                <w:rFonts w:cs="Arial"/>
                <w:b/>
                <w:bCs/>
                <w:sz w:val="16"/>
                <w:szCs w:val="16"/>
                <w:lang w:eastAsia="en-US"/>
              </w:rPr>
              <w:t>Value</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C2E8A1A" w14:textId="77777777" w:rsidR="00F73EB5" w:rsidRPr="008233BF" w:rsidRDefault="00F73EB5" w:rsidP="00774F94">
            <w:pPr>
              <w:spacing w:before="100" w:beforeAutospacing="1" w:after="0" w:line="240" w:lineRule="auto"/>
              <w:rPr>
                <w:rFonts w:cs="Arial"/>
                <w:sz w:val="16"/>
                <w:szCs w:val="16"/>
                <w:lang w:eastAsia="en-US"/>
              </w:rPr>
            </w:pPr>
            <w:r w:rsidRPr="008233BF">
              <w:rPr>
                <w:rFonts w:cs="Arial"/>
                <w:b/>
                <w:bCs/>
                <w:sz w:val="16"/>
                <w:szCs w:val="16"/>
                <w:lang w:eastAsia="en-US"/>
              </w:rPr>
              <w:t>Type</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3074DF90" w14:textId="77777777" w:rsidR="00F73EB5" w:rsidRPr="008233BF" w:rsidRDefault="00F73EB5" w:rsidP="00774F94">
            <w:pPr>
              <w:spacing w:before="100" w:beforeAutospacing="1" w:after="0" w:line="240" w:lineRule="auto"/>
              <w:rPr>
                <w:rFonts w:cs="Arial"/>
                <w:sz w:val="16"/>
                <w:szCs w:val="16"/>
                <w:lang w:eastAsia="en-US"/>
              </w:rPr>
            </w:pPr>
            <w:r w:rsidRPr="008233BF">
              <w:rPr>
                <w:rFonts w:cs="Arial"/>
                <w:b/>
                <w:bCs/>
                <w:sz w:val="16"/>
                <w:szCs w:val="16"/>
                <w:lang w:eastAsia="en-US"/>
              </w:rPr>
              <w:t>Remarks</w:t>
            </w:r>
          </w:p>
        </w:tc>
      </w:tr>
      <w:tr w:rsidR="00F73EB5" w:rsidRPr="00DD7223" w14:paraId="7C23A629"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460FD0B4" w14:textId="7002B0F4"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S101_DataCoverage</w:t>
            </w:r>
          </w:p>
        </w:tc>
        <w:tc>
          <w:tcPr>
            <w:tcW w:w="537" w:type="pct"/>
            <w:tcBorders>
              <w:top w:val="single" w:sz="8" w:space="0" w:color="000000"/>
              <w:left w:val="nil"/>
              <w:bottom w:val="single" w:sz="8" w:space="0" w:color="000000"/>
              <w:right w:val="single" w:sz="4" w:space="0" w:color="auto"/>
            </w:tcBorders>
            <w:shd w:val="clear" w:color="auto" w:fill="auto"/>
          </w:tcPr>
          <w:p w14:paraId="67C6755C"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39140CF"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6701EBD"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65814D3"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w:t>
            </w:r>
          </w:p>
        </w:tc>
      </w:tr>
      <w:tr w:rsidR="00F73EB5" w:rsidRPr="00DD7223" w14:paraId="671172B9"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7EAA65FB" w14:textId="77777777" w:rsidR="00F73EB5" w:rsidRPr="00DD7223" w:rsidRDefault="00F73EB5" w:rsidP="00A91A8A">
            <w:pPr>
              <w:spacing w:before="100" w:beforeAutospacing="1" w:after="0" w:line="240" w:lineRule="auto"/>
              <w:rPr>
                <w:rFonts w:cs="Arial"/>
                <w:sz w:val="16"/>
                <w:szCs w:val="16"/>
                <w:lang w:eastAsia="en-US"/>
              </w:rPr>
            </w:pPr>
            <w:r>
              <w:rPr>
                <w:rFonts w:cs="Arial"/>
                <w:sz w:val="16"/>
                <w:szCs w:val="16"/>
                <w:lang w:eastAsia="en-US"/>
              </w:rPr>
              <w:t>ID</w:t>
            </w:r>
          </w:p>
        </w:tc>
        <w:tc>
          <w:tcPr>
            <w:tcW w:w="537" w:type="pct"/>
            <w:tcBorders>
              <w:top w:val="single" w:sz="8" w:space="0" w:color="000000"/>
              <w:left w:val="nil"/>
              <w:bottom w:val="single" w:sz="8" w:space="0" w:color="000000"/>
              <w:right w:val="single" w:sz="4" w:space="0" w:color="auto"/>
            </w:tcBorders>
            <w:shd w:val="clear" w:color="auto" w:fill="auto"/>
          </w:tcPr>
          <w:p w14:paraId="6A174E62"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1B26FDB7" w14:textId="77777777" w:rsidR="00F73EB5" w:rsidRPr="00DD7223" w:rsidRDefault="00F73EB5" w:rsidP="00774F94">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E00F7A"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BBE856D" w14:textId="77777777" w:rsidR="00F73EB5" w:rsidRPr="00DD7223" w:rsidRDefault="00F73EB5" w:rsidP="00774F94">
            <w:pPr>
              <w:spacing w:before="100" w:beforeAutospacing="1" w:after="0" w:line="240" w:lineRule="auto"/>
              <w:rPr>
                <w:rFonts w:cs="Arial"/>
                <w:sz w:val="16"/>
                <w:szCs w:val="16"/>
                <w:lang w:eastAsia="en-US"/>
              </w:rPr>
            </w:pPr>
            <w:r>
              <w:rPr>
                <w:rFonts w:cs="Arial"/>
                <w:sz w:val="16"/>
                <w:szCs w:val="16"/>
                <w:lang w:eastAsia="en-US"/>
              </w:rPr>
              <w:t>Uniquely identifies the coverage</w:t>
            </w:r>
          </w:p>
        </w:tc>
      </w:tr>
      <w:tr w:rsidR="00F73EB5" w:rsidRPr="00DD7223" w14:paraId="733E36EA"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36B1207" w14:textId="77777777" w:rsidR="00F73EB5" w:rsidRPr="00DD7223" w:rsidRDefault="00F73EB5" w:rsidP="00A91A8A">
            <w:pPr>
              <w:spacing w:before="100" w:beforeAutospacing="1" w:after="0" w:line="240" w:lineRule="auto"/>
              <w:rPr>
                <w:rFonts w:cs="Arial"/>
                <w:sz w:val="16"/>
                <w:szCs w:val="16"/>
                <w:lang w:eastAsia="en-US"/>
              </w:rPr>
            </w:pPr>
            <w:proofErr w:type="spellStart"/>
            <w:r w:rsidRPr="00DD7223">
              <w:rPr>
                <w:rFonts w:cs="Arial"/>
                <w:sz w:val="16"/>
                <w:szCs w:val="16"/>
                <w:lang w:eastAsia="en-US"/>
              </w:rPr>
              <w:t>boundingBox</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5D9F62D2" w14:textId="77777777" w:rsidR="00F73EB5" w:rsidRPr="00DD7223" w:rsidRDefault="00F73EB5" w:rsidP="00774F94">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469EE8AE" w14:textId="77777777" w:rsidR="00F73EB5" w:rsidRPr="00DD7223" w:rsidRDefault="00F73EB5" w:rsidP="00774F94">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951459C" w14:textId="77777777" w:rsidR="00F73EB5" w:rsidRPr="00DD7223" w:rsidRDefault="00F73EB5" w:rsidP="00774F94">
            <w:pPr>
              <w:spacing w:before="100" w:beforeAutospacing="1" w:after="0" w:line="240" w:lineRule="auto"/>
              <w:rPr>
                <w:rFonts w:cs="Arial"/>
                <w:sz w:val="16"/>
                <w:szCs w:val="16"/>
                <w:lang w:eastAsia="en-US"/>
              </w:rPr>
            </w:pPr>
            <w:proofErr w:type="spellStart"/>
            <w:r w:rsidRPr="00DD7223">
              <w:rPr>
                <w:rFonts w:cs="Arial"/>
                <w:sz w:val="16"/>
                <w:szCs w:val="16"/>
                <w:lang w:eastAsia="en-US"/>
              </w:rPr>
              <w:t>EX_GeographicBoundingBox</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DE848D1" w14:textId="77777777" w:rsidR="00F73EB5" w:rsidRPr="00DD7223" w:rsidRDefault="00F73EB5" w:rsidP="00774F94">
            <w:pPr>
              <w:spacing w:before="100" w:beforeAutospacing="1" w:after="0" w:line="240" w:lineRule="auto"/>
              <w:rPr>
                <w:rFonts w:cs="Arial"/>
                <w:sz w:val="16"/>
                <w:szCs w:val="16"/>
                <w:lang w:eastAsia="en-US"/>
              </w:rPr>
            </w:pPr>
            <w:r w:rsidRPr="00DD7223">
              <w:rPr>
                <w:rFonts w:cs="Arial"/>
                <w:sz w:val="16"/>
                <w:szCs w:val="16"/>
                <w:lang w:eastAsia="en-US"/>
              </w:rPr>
              <w:t> </w:t>
            </w:r>
          </w:p>
        </w:tc>
      </w:tr>
      <w:tr w:rsidR="00F73EB5" w:rsidRPr="00DD7223" w14:paraId="32385271"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4CDA9AB" w14:textId="77777777" w:rsidR="00F73EB5" w:rsidRPr="00DD7223" w:rsidRDefault="00F73EB5" w:rsidP="00A91A8A">
            <w:pPr>
              <w:spacing w:before="100" w:beforeAutospacing="1" w:after="0" w:line="240" w:lineRule="auto"/>
              <w:rPr>
                <w:rFonts w:cs="Arial"/>
                <w:sz w:val="16"/>
                <w:szCs w:val="16"/>
                <w:lang w:eastAsia="en-US"/>
              </w:rPr>
            </w:pPr>
            <w:proofErr w:type="spellStart"/>
            <w:r w:rsidRPr="00DD7223">
              <w:rPr>
                <w:rFonts w:cs="Arial"/>
                <w:sz w:val="16"/>
                <w:szCs w:val="16"/>
                <w:lang w:eastAsia="en-US"/>
              </w:rPr>
              <w:t>boundingPolygon</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50F2C5EF" w14:textId="77777777" w:rsidR="00F73EB5" w:rsidRPr="00DD7223" w:rsidRDefault="00F73EB5" w:rsidP="00774F94">
            <w:pPr>
              <w:spacing w:before="100" w:beforeAutospacing="1" w:after="0" w:line="240" w:lineRule="auto"/>
              <w:rPr>
                <w:rFonts w:cs="Arial"/>
                <w:sz w:val="16"/>
                <w:szCs w:val="16"/>
                <w:lang w:eastAsia="en-US"/>
              </w:rPr>
            </w:pPr>
            <w:r w:rsidRPr="00DD7223">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0CA0403D" w14:textId="77777777" w:rsidR="00F73EB5" w:rsidRPr="00DD7223" w:rsidRDefault="00F73EB5" w:rsidP="00774F94">
            <w:pPr>
              <w:spacing w:before="100" w:beforeAutospacing="1" w:after="0" w:line="240" w:lineRule="auto"/>
              <w:rPr>
                <w:rFonts w:cs="Arial"/>
                <w:sz w:val="16"/>
                <w:szCs w:val="16"/>
                <w:lang w:eastAsia="en-US"/>
              </w:rPr>
            </w:pP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ACD128A" w14:textId="77777777" w:rsidR="00F73EB5" w:rsidRPr="00DD7223" w:rsidRDefault="00F73EB5" w:rsidP="00774F94">
            <w:pPr>
              <w:spacing w:before="100" w:beforeAutospacing="1" w:after="0" w:line="240" w:lineRule="auto"/>
              <w:rPr>
                <w:rFonts w:cs="Arial"/>
                <w:sz w:val="16"/>
                <w:szCs w:val="16"/>
                <w:lang w:eastAsia="en-US"/>
              </w:rPr>
            </w:pPr>
            <w:proofErr w:type="spellStart"/>
            <w:r w:rsidRPr="00DD7223">
              <w:rPr>
                <w:rFonts w:cs="Arial"/>
                <w:sz w:val="16"/>
                <w:szCs w:val="16"/>
                <w:lang w:eastAsia="en-US"/>
              </w:rPr>
              <w:t>EX_BoundingPolygon</w:t>
            </w:r>
            <w:proofErr w:type="spellEnd"/>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84D22AF" w14:textId="77777777" w:rsidR="00F73EB5" w:rsidRPr="00DD7223" w:rsidRDefault="00F73EB5" w:rsidP="00774F94">
            <w:pPr>
              <w:spacing w:before="100" w:beforeAutospacing="1" w:after="0" w:line="240" w:lineRule="auto"/>
              <w:rPr>
                <w:rFonts w:cs="Arial"/>
                <w:sz w:val="16"/>
                <w:szCs w:val="16"/>
                <w:lang w:eastAsia="en-US"/>
              </w:rPr>
            </w:pPr>
            <w:r w:rsidRPr="00DD7223">
              <w:rPr>
                <w:rFonts w:cs="Arial"/>
                <w:sz w:val="16"/>
                <w:szCs w:val="16"/>
                <w:lang w:eastAsia="en-US"/>
              </w:rPr>
              <w:t> </w:t>
            </w:r>
          </w:p>
        </w:tc>
      </w:tr>
      <w:tr w:rsidR="009C7792" w:rsidRPr="00DD7223" w14:paraId="45502402"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35BF7BBD" w14:textId="77777777" w:rsidR="009C7792" w:rsidRPr="00DD7223" w:rsidRDefault="009C7792" w:rsidP="00A91A8A">
            <w:pPr>
              <w:spacing w:before="100" w:beforeAutospacing="1" w:after="0" w:line="240" w:lineRule="auto"/>
              <w:rPr>
                <w:rFonts w:cs="Arial"/>
                <w:sz w:val="16"/>
                <w:szCs w:val="16"/>
                <w:lang w:eastAsia="en-US"/>
              </w:rPr>
            </w:pPr>
            <w:proofErr w:type="spellStart"/>
            <w:r>
              <w:rPr>
                <w:rFonts w:cs="Arial"/>
                <w:sz w:val="16"/>
                <w:szCs w:val="16"/>
                <w:lang w:eastAsia="en-US"/>
              </w:rPr>
              <w:t>maximumDisplayScale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0DFACE77" w14:textId="77777777" w:rsidR="009C7792" w:rsidRPr="00DD7223" w:rsidRDefault="009C7792" w:rsidP="00774F94">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69CF65AC" w14:textId="77777777" w:rsidR="009C7792" w:rsidRPr="00DD7223" w:rsidRDefault="009C7792" w:rsidP="00774F94">
            <w:pPr>
              <w:spacing w:before="100" w:beforeAutospacing="1" w:after="0" w:line="240" w:lineRule="auto"/>
              <w:rPr>
                <w:rFonts w:cs="Arial"/>
                <w:sz w:val="16"/>
                <w:szCs w:val="16"/>
                <w:lang w:eastAsia="en-US"/>
              </w:rPr>
            </w:pPr>
            <w:r>
              <w:rPr>
                <w:rFonts w:cs="Arial"/>
                <w:sz w:val="16"/>
                <w:szCs w:val="16"/>
                <w:lang w:eastAsia="en-US"/>
              </w:rPr>
              <w:t>{1} to {15}</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7C6B66" w14:textId="77777777" w:rsidR="009C7792" w:rsidRPr="00DD7223" w:rsidRDefault="009C7792" w:rsidP="00774F94">
            <w:pPr>
              <w:spacing w:before="100" w:beforeAutospacing="1" w:after="0" w:line="240" w:lineRule="auto"/>
              <w:rPr>
                <w:rFonts w:cs="Arial"/>
                <w:sz w:val="16"/>
                <w:szCs w:val="16"/>
                <w:lang w:eastAsia="en-US"/>
              </w:rPr>
            </w:pPr>
            <w:r>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43101D2"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 1,000</w:t>
            </w:r>
          </w:p>
          <w:p w14:paraId="271F9FFF"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2:  2,000</w:t>
            </w:r>
          </w:p>
          <w:p w14:paraId="0349B0CA"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3:  3,000</w:t>
            </w:r>
          </w:p>
          <w:p w14:paraId="3D0FDCDF"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4: 4,000</w:t>
            </w:r>
          </w:p>
          <w:p w14:paraId="2499264A"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5: 8,000</w:t>
            </w:r>
          </w:p>
          <w:p w14:paraId="225EB61B"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6: 12,000</w:t>
            </w:r>
          </w:p>
          <w:p w14:paraId="267CFFC1"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7: 22,000</w:t>
            </w:r>
          </w:p>
          <w:p w14:paraId="246C4FB4"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8: 45,000</w:t>
            </w:r>
          </w:p>
          <w:p w14:paraId="6A3A75E5"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9: 90,000</w:t>
            </w:r>
          </w:p>
          <w:p w14:paraId="5FC9B34C"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10: 180,000</w:t>
            </w:r>
          </w:p>
          <w:p w14:paraId="57F05408"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11: 350,000</w:t>
            </w:r>
          </w:p>
          <w:p w14:paraId="39D4A68D"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12: 700,000</w:t>
            </w:r>
          </w:p>
          <w:p w14:paraId="2E063B6D"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13: 1,500,000</w:t>
            </w:r>
          </w:p>
          <w:p w14:paraId="40229406" w14:textId="77777777" w:rsidR="009C7792" w:rsidRDefault="009C7792" w:rsidP="009C7792">
            <w:pPr>
              <w:spacing w:after="0" w:line="240" w:lineRule="auto"/>
              <w:jc w:val="left"/>
              <w:rPr>
                <w:rFonts w:cs="Arial"/>
                <w:sz w:val="16"/>
                <w:szCs w:val="16"/>
                <w:lang w:eastAsia="en-US"/>
              </w:rPr>
            </w:pPr>
            <w:r>
              <w:rPr>
                <w:rFonts w:cs="Arial"/>
                <w:sz w:val="16"/>
                <w:szCs w:val="16"/>
                <w:lang w:eastAsia="en-US"/>
              </w:rPr>
              <w:t>14: 3,500,000</w:t>
            </w:r>
          </w:p>
          <w:p w14:paraId="09957257" w14:textId="77777777" w:rsidR="009C7792" w:rsidRPr="00DD7223" w:rsidRDefault="009C7792" w:rsidP="009C7792">
            <w:pPr>
              <w:spacing w:after="0" w:line="240" w:lineRule="auto"/>
              <w:jc w:val="left"/>
              <w:rPr>
                <w:rFonts w:cs="Arial"/>
                <w:sz w:val="16"/>
                <w:szCs w:val="16"/>
                <w:lang w:eastAsia="en-US"/>
              </w:rPr>
            </w:pPr>
            <w:r>
              <w:rPr>
                <w:rFonts w:cs="Arial"/>
                <w:sz w:val="16"/>
                <w:szCs w:val="16"/>
                <w:lang w:eastAsia="en-US"/>
              </w:rPr>
              <w:t>15: 10,000,000</w:t>
            </w:r>
          </w:p>
        </w:tc>
      </w:tr>
      <w:tr w:rsidR="009C7792" w:rsidRPr="00DD7223" w14:paraId="20D39D5B" w14:textId="77777777">
        <w:trPr>
          <w:trHeight w:val="177"/>
        </w:trPr>
        <w:tc>
          <w:tcPr>
            <w:tcW w:w="1086" w:type="pct"/>
            <w:tcBorders>
              <w:top w:val="single" w:sz="8" w:space="0" w:color="000000"/>
              <w:left w:val="single" w:sz="4" w:space="0" w:color="auto"/>
              <w:bottom w:val="single" w:sz="8" w:space="0" w:color="000000"/>
              <w:right w:val="single" w:sz="4" w:space="0" w:color="auto"/>
            </w:tcBorders>
            <w:shd w:val="clear" w:color="auto" w:fill="auto"/>
          </w:tcPr>
          <w:p w14:paraId="2E82479B" w14:textId="77777777" w:rsidR="009C7792" w:rsidRDefault="009C7792" w:rsidP="00A91A8A">
            <w:pPr>
              <w:spacing w:before="100" w:beforeAutospacing="1" w:after="0" w:line="240" w:lineRule="auto"/>
              <w:rPr>
                <w:rFonts w:cs="Arial"/>
                <w:sz w:val="16"/>
                <w:szCs w:val="16"/>
                <w:lang w:eastAsia="en-US"/>
              </w:rPr>
            </w:pPr>
            <w:proofErr w:type="spellStart"/>
            <w:r>
              <w:rPr>
                <w:rFonts w:cs="Arial"/>
                <w:sz w:val="16"/>
                <w:szCs w:val="16"/>
                <w:lang w:eastAsia="en-US"/>
              </w:rPr>
              <w:t>minimumDisplayScale</w:t>
            </w:r>
            <w:proofErr w:type="spellEnd"/>
          </w:p>
        </w:tc>
        <w:tc>
          <w:tcPr>
            <w:tcW w:w="537" w:type="pct"/>
            <w:tcBorders>
              <w:top w:val="single" w:sz="8" w:space="0" w:color="000000"/>
              <w:left w:val="nil"/>
              <w:bottom w:val="single" w:sz="8" w:space="0" w:color="000000"/>
              <w:right w:val="single" w:sz="4" w:space="0" w:color="auto"/>
            </w:tcBorders>
            <w:shd w:val="clear" w:color="auto" w:fill="auto"/>
          </w:tcPr>
          <w:p w14:paraId="5701C7D8" w14:textId="77777777" w:rsidR="009C7792" w:rsidRDefault="009C7792" w:rsidP="00774F94">
            <w:pPr>
              <w:spacing w:before="100" w:beforeAutospacing="1" w:after="0" w:line="240" w:lineRule="auto"/>
              <w:rPr>
                <w:rFonts w:cs="Arial"/>
                <w:sz w:val="16"/>
                <w:szCs w:val="16"/>
                <w:lang w:eastAsia="en-US"/>
              </w:rPr>
            </w:pPr>
            <w:r>
              <w:rPr>
                <w:rFonts w:cs="Arial"/>
                <w:sz w:val="16"/>
                <w:szCs w:val="16"/>
                <w:lang w:eastAsia="en-US"/>
              </w:rPr>
              <w:t>1</w:t>
            </w:r>
          </w:p>
        </w:tc>
        <w:tc>
          <w:tcPr>
            <w:tcW w:w="661" w:type="pct"/>
            <w:tcBorders>
              <w:top w:val="single" w:sz="8" w:space="0" w:color="000000"/>
              <w:left w:val="single" w:sz="4" w:space="0" w:color="auto"/>
              <w:bottom w:val="single" w:sz="8" w:space="0" w:color="000000"/>
              <w:right w:val="single" w:sz="4" w:space="0" w:color="auto"/>
            </w:tcBorders>
            <w:shd w:val="clear" w:color="auto" w:fill="auto"/>
          </w:tcPr>
          <w:p w14:paraId="7A5C8EB2" w14:textId="77777777" w:rsidR="009C7792" w:rsidRPr="00DD7223" w:rsidRDefault="009C7792" w:rsidP="00D21EB0">
            <w:pPr>
              <w:spacing w:before="100" w:beforeAutospacing="1" w:after="0" w:line="240" w:lineRule="auto"/>
              <w:rPr>
                <w:rFonts w:cs="Arial"/>
                <w:sz w:val="16"/>
                <w:szCs w:val="16"/>
                <w:lang w:eastAsia="en-US"/>
              </w:rPr>
            </w:pPr>
            <w:r>
              <w:rPr>
                <w:rFonts w:cs="Arial"/>
                <w:sz w:val="16"/>
                <w:szCs w:val="16"/>
                <w:lang w:eastAsia="en-US"/>
              </w:rPr>
              <w:t>{1} to {15}</w:t>
            </w:r>
          </w:p>
        </w:tc>
        <w:tc>
          <w:tcPr>
            <w:tcW w:w="1250"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DB2BB7" w14:textId="77777777" w:rsidR="009C7792" w:rsidRPr="00DD7223" w:rsidRDefault="009C7792" w:rsidP="00D21EB0">
            <w:pPr>
              <w:spacing w:before="100" w:beforeAutospacing="1" w:after="0" w:line="240" w:lineRule="auto"/>
              <w:rPr>
                <w:rFonts w:cs="Arial"/>
                <w:sz w:val="16"/>
                <w:szCs w:val="16"/>
                <w:lang w:eastAsia="en-US"/>
              </w:rPr>
            </w:pPr>
            <w:r>
              <w:rPr>
                <w:rFonts w:cs="Arial"/>
                <w:sz w:val="16"/>
                <w:szCs w:val="16"/>
                <w:lang w:eastAsia="en-US"/>
              </w:rPr>
              <w:t>Integer</w:t>
            </w:r>
          </w:p>
        </w:tc>
        <w:tc>
          <w:tcPr>
            <w:tcW w:w="1465" w:type="pct"/>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228D86F"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 1,000</w:t>
            </w:r>
          </w:p>
          <w:p w14:paraId="6403E2B4"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2:  2,000</w:t>
            </w:r>
          </w:p>
          <w:p w14:paraId="041CFF11"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3:  3,000</w:t>
            </w:r>
          </w:p>
          <w:p w14:paraId="6771E353"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4: 4,000</w:t>
            </w:r>
          </w:p>
          <w:p w14:paraId="172AD12E"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5: 8,000</w:t>
            </w:r>
          </w:p>
          <w:p w14:paraId="60A78602"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6: 12,000</w:t>
            </w:r>
          </w:p>
          <w:p w14:paraId="15CCF2B1"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7: 22,000</w:t>
            </w:r>
          </w:p>
          <w:p w14:paraId="72871C5B"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8: 45,000</w:t>
            </w:r>
          </w:p>
          <w:p w14:paraId="4457C7C5"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9: 90,000</w:t>
            </w:r>
          </w:p>
          <w:p w14:paraId="76979C04"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10: 180,000</w:t>
            </w:r>
          </w:p>
          <w:p w14:paraId="31494249"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11: 350,000</w:t>
            </w:r>
          </w:p>
          <w:p w14:paraId="6280B5AC"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12: 700,000</w:t>
            </w:r>
          </w:p>
          <w:p w14:paraId="7EC66870"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t>13: 1,500,000</w:t>
            </w:r>
          </w:p>
          <w:p w14:paraId="1CA1928A" w14:textId="77777777" w:rsidR="009C7792" w:rsidRDefault="009C7792" w:rsidP="00D21EB0">
            <w:pPr>
              <w:spacing w:after="0" w:line="240" w:lineRule="auto"/>
              <w:jc w:val="left"/>
              <w:rPr>
                <w:rFonts w:cs="Arial"/>
                <w:sz w:val="16"/>
                <w:szCs w:val="16"/>
                <w:lang w:eastAsia="en-US"/>
              </w:rPr>
            </w:pPr>
            <w:r>
              <w:rPr>
                <w:rFonts w:cs="Arial"/>
                <w:sz w:val="16"/>
                <w:szCs w:val="16"/>
                <w:lang w:eastAsia="en-US"/>
              </w:rPr>
              <w:lastRenderedPageBreak/>
              <w:t>14: 3,500,000</w:t>
            </w:r>
          </w:p>
          <w:p w14:paraId="7D7F89BA" w14:textId="77777777" w:rsidR="009C7792" w:rsidRPr="00DD7223" w:rsidRDefault="009C7792" w:rsidP="00D21EB0">
            <w:pPr>
              <w:spacing w:after="0" w:line="240" w:lineRule="auto"/>
              <w:jc w:val="left"/>
              <w:rPr>
                <w:rFonts w:cs="Arial"/>
                <w:sz w:val="16"/>
                <w:szCs w:val="16"/>
                <w:lang w:eastAsia="en-US"/>
              </w:rPr>
            </w:pPr>
            <w:r>
              <w:rPr>
                <w:rFonts w:cs="Arial"/>
                <w:sz w:val="16"/>
                <w:szCs w:val="16"/>
                <w:lang w:eastAsia="en-US"/>
              </w:rPr>
              <w:t>15: 10,000,000</w:t>
            </w:r>
          </w:p>
        </w:tc>
      </w:tr>
    </w:tbl>
    <w:p w14:paraId="71487E67" w14:textId="77777777" w:rsidR="00F73EB5" w:rsidRDefault="00F73EB5" w:rsidP="00F73EB5"/>
    <w:p w14:paraId="24913CC8" w14:textId="77777777" w:rsidR="003D5E21" w:rsidRDefault="003D5E21" w:rsidP="00411EF9">
      <w:pPr>
        <w:pStyle w:val="Heading4"/>
        <w:rPr>
          <w:ins w:id="666" w:author="Julia Powell" w:date="2015-12-31T14:16:00Z"/>
        </w:rPr>
      </w:pPr>
      <w:ins w:id="667" w:author="Julia Powell" w:date="2015-12-31T14:16:00Z">
        <w:r>
          <w:t>S100_VerticalAndSoundingDatum</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3D5E21" w:rsidRPr="009842DB" w14:paraId="60F68F6E" w14:textId="77777777" w:rsidTr="00411EF9">
        <w:trPr>
          <w:trHeight w:val="264"/>
          <w:tblHeader/>
          <w:ins w:id="668" w:author="Julia Powell" w:date="2015-12-31T14:16:00Z"/>
        </w:trPr>
        <w:tc>
          <w:tcPr>
            <w:tcW w:w="1080" w:type="dxa"/>
            <w:vAlign w:val="center"/>
          </w:tcPr>
          <w:p w14:paraId="72D58D69" w14:textId="77777777" w:rsidR="003D5E21" w:rsidRPr="009842DB" w:rsidRDefault="003D5E21" w:rsidP="00B467A5">
            <w:pPr>
              <w:snapToGrid w:val="0"/>
              <w:rPr>
                <w:ins w:id="669" w:author="Julia Powell" w:date="2015-12-31T14:16:00Z"/>
                <w:b/>
                <w:sz w:val="16"/>
                <w:szCs w:val="16"/>
              </w:rPr>
            </w:pPr>
            <w:ins w:id="670" w:author="Julia Powell" w:date="2015-12-31T14:16:00Z">
              <w:r w:rsidRPr="009842DB">
                <w:rPr>
                  <w:b/>
                  <w:sz w:val="16"/>
                  <w:szCs w:val="16"/>
                </w:rPr>
                <w:t>Role Name</w:t>
              </w:r>
            </w:ins>
          </w:p>
        </w:tc>
        <w:tc>
          <w:tcPr>
            <w:tcW w:w="3060" w:type="dxa"/>
            <w:vAlign w:val="center"/>
          </w:tcPr>
          <w:p w14:paraId="059EDD4C" w14:textId="77777777" w:rsidR="003D5E21" w:rsidRPr="009842DB" w:rsidRDefault="003D5E21" w:rsidP="00B467A5">
            <w:pPr>
              <w:snapToGrid w:val="0"/>
              <w:rPr>
                <w:ins w:id="671" w:author="Julia Powell" w:date="2015-12-31T14:16:00Z"/>
                <w:b/>
                <w:sz w:val="16"/>
                <w:szCs w:val="16"/>
              </w:rPr>
            </w:pPr>
            <w:ins w:id="672" w:author="Julia Powell" w:date="2015-12-31T14:16:00Z">
              <w:r w:rsidRPr="009842DB">
                <w:rPr>
                  <w:b/>
                  <w:sz w:val="16"/>
                  <w:szCs w:val="16"/>
                </w:rPr>
                <w:t>Name</w:t>
              </w:r>
            </w:ins>
          </w:p>
        </w:tc>
        <w:tc>
          <w:tcPr>
            <w:tcW w:w="3420" w:type="dxa"/>
            <w:vAlign w:val="center"/>
          </w:tcPr>
          <w:p w14:paraId="3A9C7285" w14:textId="77777777" w:rsidR="003D5E21" w:rsidRPr="009842DB" w:rsidRDefault="003D5E21" w:rsidP="00B467A5">
            <w:pPr>
              <w:snapToGrid w:val="0"/>
              <w:rPr>
                <w:ins w:id="673" w:author="Julia Powell" w:date="2015-12-31T14:16:00Z"/>
                <w:b/>
                <w:sz w:val="16"/>
                <w:szCs w:val="16"/>
              </w:rPr>
            </w:pPr>
            <w:ins w:id="674" w:author="Julia Powell" w:date="2015-12-31T14:16:00Z">
              <w:r w:rsidRPr="009842DB">
                <w:rPr>
                  <w:b/>
                  <w:sz w:val="16"/>
                  <w:szCs w:val="16"/>
                </w:rPr>
                <w:t>Description</w:t>
              </w:r>
            </w:ins>
          </w:p>
        </w:tc>
        <w:tc>
          <w:tcPr>
            <w:tcW w:w="804" w:type="dxa"/>
            <w:vAlign w:val="center"/>
          </w:tcPr>
          <w:p w14:paraId="1EE21DDA" w14:textId="77777777" w:rsidR="003D5E21" w:rsidRPr="009842DB" w:rsidRDefault="003D5E21" w:rsidP="00B467A5">
            <w:pPr>
              <w:snapToGrid w:val="0"/>
              <w:jc w:val="center"/>
              <w:rPr>
                <w:ins w:id="675" w:author="Julia Powell" w:date="2015-12-31T14:16:00Z"/>
                <w:b/>
                <w:sz w:val="16"/>
                <w:szCs w:val="16"/>
              </w:rPr>
            </w:pPr>
            <w:proofErr w:type="spellStart"/>
            <w:ins w:id="676" w:author="Julia Powell" w:date="2015-12-31T14:16:00Z">
              <w:r w:rsidRPr="009842DB">
                <w:rPr>
                  <w:b/>
                  <w:sz w:val="16"/>
                  <w:szCs w:val="16"/>
                </w:rPr>
                <w:t>Mult</w:t>
              </w:r>
              <w:proofErr w:type="spellEnd"/>
            </w:ins>
          </w:p>
        </w:tc>
        <w:tc>
          <w:tcPr>
            <w:tcW w:w="2436" w:type="dxa"/>
            <w:vAlign w:val="center"/>
          </w:tcPr>
          <w:p w14:paraId="639FFD40" w14:textId="77777777" w:rsidR="003D5E21" w:rsidRPr="009842DB" w:rsidRDefault="003D5E21" w:rsidP="00B467A5">
            <w:pPr>
              <w:snapToGrid w:val="0"/>
              <w:rPr>
                <w:ins w:id="677" w:author="Julia Powell" w:date="2015-12-31T14:16:00Z"/>
                <w:b/>
                <w:sz w:val="16"/>
                <w:szCs w:val="16"/>
              </w:rPr>
            </w:pPr>
            <w:ins w:id="678" w:author="Julia Powell" w:date="2015-12-31T14:16:00Z">
              <w:r w:rsidRPr="009842DB">
                <w:rPr>
                  <w:b/>
                  <w:sz w:val="16"/>
                  <w:szCs w:val="16"/>
                </w:rPr>
                <w:t>Type</w:t>
              </w:r>
            </w:ins>
          </w:p>
        </w:tc>
        <w:tc>
          <w:tcPr>
            <w:tcW w:w="3060" w:type="dxa"/>
            <w:vAlign w:val="center"/>
          </w:tcPr>
          <w:p w14:paraId="0BC35DEA" w14:textId="77777777" w:rsidR="003D5E21" w:rsidRPr="009842DB" w:rsidRDefault="003D5E21" w:rsidP="00B467A5">
            <w:pPr>
              <w:snapToGrid w:val="0"/>
              <w:rPr>
                <w:ins w:id="679" w:author="Julia Powell" w:date="2015-12-31T14:16:00Z"/>
                <w:b/>
                <w:sz w:val="16"/>
                <w:szCs w:val="16"/>
              </w:rPr>
            </w:pPr>
            <w:ins w:id="680" w:author="Julia Powell" w:date="2015-12-31T14:16:00Z">
              <w:r w:rsidRPr="009842DB">
                <w:rPr>
                  <w:b/>
                  <w:sz w:val="16"/>
                  <w:szCs w:val="16"/>
                </w:rPr>
                <w:t>Remarks</w:t>
              </w:r>
            </w:ins>
          </w:p>
        </w:tc>
      </w:tr>
      <w:tr w:rsidR="003D5E21" w:rsidRPr="002A5288" w14:paraId="240B73F3" w14:textId="77777777" w:rsidTr="00411EF9">
        <w:trPr>
          <w:trHeight w:val="327"/>
          <w:tblHeader/>
          <w:ins w:id="681" w:author="Julia Powell" w:date="2015-12-31T14:16:00Z"/>
        </w:trPr>
        <w:tc>
          <w:tcPr>
            <w:tcW w:w="1080" w:type="dxa"/>
            <w:vAlign w:val="center"/>
          </w:tcPr>
          <w:p w14:paraId="6DE95C5B" w14:textId="77777777" w:rsidR="003D5E21" w:rsidRPr="002A5288" w:rsidRDefault="003D5E21" w:rsidP="00B467A5">
            <w:pPr>
              <w:snapToGrid w:val="0"/>
              <w:rPr>
                <w:ins w:id="682" w:author="Julia Powell" w:date="2015-12-31T14:16:00Z"/>
                <w:sz w:val="16"/>
                <w:szCs w:val="16"/>
              </w:rPr>
            </w:pPr>
            <w:ins w:id="683" w:author="Julia Powell" w:date="2015-12-31T14:16:00Z">
              <w:r w:rsidRPr="002A5288">
                <w:rPr>
                  <w:sz w:val="16"/>
                  <w:szCs w:val="16"/>
                </w:rPr>
                <w:t>Class</w:t>
              </w:r>
            </w:ins>
          </w:p>
        </w:tc>
        <w:tc>
          <w:tcPr>
            <w:tcW w:w="3060" w:type="dxa"/>
            <w:vAlign w:val="center"/>
          </w:tcPr>
          <w:p w14:paraId="2C88F064" w14:textId="77777777" w:rsidR="003D5E21" w:rsidRPr="002A5288" w:rsidRDefault="003D5E21" w:rsidP="00B467A5">
            <w:pPr>
              <w:snapToGrid w:val="0"/>
              <w:rPr>
                <w:ins w:id="684" w:author="Julia Powell" w:date="2015-12-31T14:16:00Z"/>
                <w:sz w:val="16"/>
                <w:szCs w:val="16"/>
              </w:rPr>
            </w:pPr>
            <w:ins w:id="685" w:author="Julia Powell" w:date="2015-12-31T14:16:00Z">
              <w:r w:rsidRPr="002A5288">
                <w:rPr>
                  <w:sz w:val="16"/>
                  <w:szCs w:val="16"/>
                </w:rPr>
                <w:t>S100_</w:t>
              </w:r>
              <w:r>
                <w:rPr>
                  <w:sz w:val="16"/>
                  <w:szCs w:val="16"/>
                </w:rPr>
                <w:t>VerticalAndSoundingDatum</w:t>
              </w:r>
            </w:ins>
          </w:p>
        </w:tc>
        <w:tc>
          <w:tcPr>
            <w:tcW w:w="3420" w:type="dxa"/>
            <w:vAlign w:val="center"/>
          </w:tcPr>
          <w:p w14:paraId="1C7B045F" w14:textId="77777777" w:rsidR="003D5E21" w:rsidRPr="002A5288" w:rsidRDefault="003D5E21" w:rsidP="00B467A5">
            <w:pPr>
              <w:snapToGrid w:val="0"/>
              <w:rPr>
                <w:ins w:id="686" w:author="Julia Powell" w:date="2015-12-31T14:16:00Z"/>
                <w:sz w:val="16"/>
                <w:szCs w:val="16"/>
              </w:rPr>
            </w:pPr>
            <w:ins w:id="687" w:author="Julia Powell" w:date="2015-12-31T14:16:00Z">
              <w:r>
                <w:rPr>
                  <w:sz w:val="16"/>
                  <w:szCs w:val="16"/>
                </w:rPr>
                <w:t xml:space="preserve">Allowable vertical and sounding </w:t>
              </w:r>
              <w:proofErr w:type="spellStart"/>
              <w:r>
                <w:rPr>
                  <w:sz w:val="16"/>
                  <w:szCs w:val="16"/>
                </w:rPr>
                <w:t>datums</w:t>
              </w:r>
              <w:proofErr w:type="spellEnd"/>
            </w:ins>
          </w:p>
        </w:tc>
        <w:tc>
          <w:tcPr>
            <w:tcW w:w="804" w:type="dxa"/>
            <w:vAlign w:val="center"/>
          </w:tcPr>
          <w:p w14:paraId="36637466" w14:textId="77777777" w:rsidR="003D5E21" w:rsidRPr="002A5288" w:rsidRDefault="003D5E21" w:rsidP="00B467A5">
            <w:pPr>
              <w:snapToGrid w:val="0"/>
              <w:jc w:val="center"/>
              <w:rPr>
                <w:ins w:id="688" w:author="Julia Powell" w:date="2015-12-31T14:16:00Z"/>
                <w:sz w:val="16"/>
                <w:szCs w:val="16"/>
              </w:rPr>
            </w:pPr>
            <w:ins w:id="689" w:author="Julia Powell" w:date="2015-12-31T14:16:00Z">
              <w:r w:rsidRPr="002A5288">
                <w:rPr>
                  <w:sz w:val="16"/>
                  <w:szCs w:val="16"/>
                </w:rPr>
                <w:t>-</w:t>
              </w:r>
            </w:ins>
          </w:p>
        </w:tc>
        <w:tc>
          <w:tcPr>
            <w:tcW w:w="2436" w:type="dxa"/>
            <w:vAlign w:val="center"/>
          </w:tcPr>
          <w:p w14:paraId="20753643" w14:textId="77777777" w:rsidR="003D5E21" w:rsidRPr="002A5288" w:rsidRDefault="003D5E21" w:rsidP="00B467A5">
            <w:pPr>
              <w:snapToGrid w:val="0"/>
              <w:rPr>
                <w:ins w:id="690" w:author="Julia Powell" w:date="2015-12-31T14:16:00Z"/>
                <w:sz w:val="16"/>
                <w:szCs w:val="16"/>
              </w:rPr>
            </w:pPr>
            <w:ins w:id="691" w:author="Julia Powell" w:date="2015-12-31T14:16:00Z">
              <w:r w:rsidRPr="002A5288">
                <w:rPr>
                  <w:sz w:val="16"/>
                  <w:szCs w:val="16"/>
                </w:rPr>
                <w:t>-</w:t>
              </w:r>
            </w:ins>
          </w:p>
        </w:tc>
        <w:tc>
          <w:tcPr>
            <w:tcW w:w="3060" w:type="dxa"/>
            <w:vAlign w:val="center"/>
          </w:tcPr>
          <w:p w14:paraId="4BAF6D93" w14:textId="77777777" w:rsidR="003D5E21" w:rsidRPr="002A5288" w:rsidRDefault="003D5E21" w:rsidP="00B467A5">
            <w:pPr>
              <w:snapToGrid w:val="0"/>
              <w:rPr>
                <w:ins w:id="692" w:author="Julia Powell" w:date="2015-12-31T14:16:00Z"/>
                <w:sz w:val="16"/>
                <w:szCs w:val="16"/>
              </w:rPr>
            </w:pPr>
            <w:ins w:id="693" w:author="Julia Powell" w:date="2015-12-31T14:16:00Z">
              <w:r w:rsidRPr="002A5288">
                <w:rPr>
                  <w:sz w:val="16"/>
                  <w:szCs w:val="16"/>
                </w:rPr>
                <w:t>-</w:t>
              </w:r>
            </w:ins>
          </w:p>
        </w:tc>
      </w:tr>
      <w:tr w:rsidR="003D5E21" w:rsidRPr="002A5288" w14:paraId="457598F3" w14:textId="77777777" w:rsidTr="00411EF9">
        <w:trPr>
          <w:trHeight w:val="277"/>
          <w:tblHeader/>
          <w:ins w:id="694" w:author="Julia Powell" w:date="2015-12-31T14:16:00Z"/>
        </w:trPr>
        <w:tc>
          <w:tcPr>
            <w:tcW w:w="1080" w:type="dxa"/>
            <w:vAlign w:val="center"/>
          </w:tcPr>
          <w:p w14:paraId="666BF90E" w14:textId="77777777" w:rsidR="003D5E21" w:rsidRPr="002A5288" w:rsidRDefault="003D5E21" w:rsidP="00B467A5">
            <w:pPr>
              <w:snapToGrid w:val="0"/>
              <w:rPr>
                <w:ins w:id="695" w:author="Julia Powell" w:date="2015-12-31T14:16:00Z"/>
                <w:sz w:val="16"/>
                <w:szCs w:val="16"/>
              </w:rPr>
            </w:pPr>
            <w:ins w:id="696" w:author="Julia Powell" w:date="2015-12-31T14:16:00Z">
              <w:r w:rsidRPr="002A5288">
                <w:rPr>
                  <w:sz w:val="16"/>
                  <w:szCs w:val="16"/>
                </w:rPr>
                <w:t>Value</w:t>
              </w:r>
            </w:ins>
          </w:p>
        </w:tc>
        <w:tc>
          <w:tcPr>
            <w:tcW w:w="3060" w:type="dxa"/>
            <w:vAlign w:val="center"/>
          </w:tcPr>
          <w:p w14:paraId="573E8EBD" w14:textId="77777777" w:rsidR="003D5E21" w:rsidRPr="002A5288" w:rsidRDefault="003D5E21" w:rsidP="00B467A5">
            <w:pPr>
              <w:snapToGrid w:val="0"/>
              <w:rPr>
                <w:ins w:id="697" w:author="Julia Powell" w:date="2015-12-31T14:16:00Z"/>
                <w:sz w:val="16"/>
                <w:szCs w:val="16"/>
              </w:rPr>
            </w:pPr>
            <w:proofErr w:type="spellStart"/>
            <w:ins w:id="698" w:author="Julia Powell" w:date="2015-12-31T14:16:00Z">
              <w:r>
                <w:rPr>
                  <w:rFonts w:cs="Arial"/>
                  <w:sz w:val="16"/>
                  <w:szCs w:val="16"/>
                  <w:lang w:val="en-US" w:eastAsia="en-US"/>
                </w:rPr>
                <w:t>meanLowWaterS</w:t>
              </w:r>
              <w:r w:rsidRPr="00DD7223">
                <w:rPr>
                  <w:rFonts w:cs="Arial"/>
                  <w:sz w:val="16"/>
                  <w:szCs w:val="16"/>
                  <w:lang w:val="en-US" w:eastAsia="en-US"/>
                </w:rPr>
                <w:t>prings</w:t>
              </w:r>
              <w:proofErr w:type="spellEnd"/>
            </w:ins>
          </w:p>
        </w:tc>
        <w:tc>
          <w:tcPr>
            <w:tcW w:w="3420" w:type="dxa"/>
            <w:vAlign w:val="center"/>
          </w:tcPr>
          <w:p w14:paraId="15F6BDC8" w14:textId="77777777" w:rsidR="003D5E21" w:rsidRPr="002A5288" w:rsidRDefault="003D5E21" w:rsidP="00B467A5">
            <w:pPr>
              <w:snapToGrid w:val="0"/>
              <w:rPr>
                <w:ins w:id="699" w:author="Julia Powell" w:date="2015-12-31T14:16:00Z"/>
                <w:sz w:val="16"/>
                <w:szCs w:val="16"/>
              </w:rPr>
            </w:pPr>
          </w:p>
        </w:tc>
        <w:tc>
          <w:tcPr>
            <w:tcW w:w="804" w:type="dxa"/>
            <w:vAlign w:val="center"/>
          </w:tcPr>
          <w:p w14:paraId="35DB6252" w14:textId="77777777" w:rsidR="003D5E21" w:rsidRPr="002A5288" w:rsidRDefault="003D5E21" w:rsidP="00B467A5">
            <w:pPr>
              <w:snapToGrid w:val="0"/>
              <w:jc w:val="center"/>
              <w:rPr>
                <w:ins w:id="700" w:author="Julia Powell" w:date="2015-12-31T14:16:00Z"/>
                <w:sz w:val="16"/>
                <w:szCs w:val="16"/>
              </w:rPr>
            </w:pPr>
            <w:ins w:id="701" w:author="Julia Powell" w:date="2015-12-31T14:16:00Z">
              <w:r w:rsidRPr="002A5288">
                <w:rPr>
                  <w:sz w:val="16"/>
                  <w:szCs w:val="16"/>
                </w:rPr>
                <w:t>-</w:t>
              </w:r>
            </w:ins>
          </w:p>
        </w:tc>
        <w:tc>
          <w:tcPr>
            <w:tcW w:w="2436" w:type="dxa"/>
            <w:vAlign w:val="center"/>
          </w:tcPr>
          <w:p w14:paraId="3C57B443" w14:textId="77777777" w:rsidR="003D5E21" w:rsidRPr="002A5288" w:rsidRDefault="003D5E21" w:rsidP="00B467A5">
            <w:pPr>
              <w:snapToGrid w:val="0"/>
              <w:rPr>
                <w:ins w:id="702" w:author="Julia Powell" w:date="2015-12-31T14:16:00Z"/>
                <w:sz w:val="16"/>
                <w:szCs w:val="16"/>
              </w:rPr>
            </w:pPr>
            <w:ins w:id="703" w:author="Julia Powell" w:date="2015-12-31T14:16:00Z">
              <w:r w:rsidRPr="002A5288">
                <w:rPr>
                  <w:sz w:val="16"/>
                  <w:szCs w:val="16"/>
                </w:rPr>
                <w:t>-</w:t>
              </w:r>
            </w:ins>
          </w:p>
        </w:tc>
        <w:tc>
          <w:tcPr>
            <w:tcW w:w="3060" w:type="dxa"/>
            <w:vAlign w:val="center"/>
          </w:tcPr>
          <w:p w14:paraId="0BAB4B54" w14:textId="77777777" w:rsidR="003D5E21" w:rsidRPr="002A5288" w:rsidRDefault="003D5E21" w:rsidP="00B467A5">
            <w:pPr>
              <w:snapToGrid w:val="0"/>
              <w:rPr>
                <w:ins w:id="704" w:author="Julia Powell" w:date="2015-12-31T14:16:00Z"/>
                <w:sz w:val="16"/>
                <w:szCs w:val="16"/>
              </w:rPr>
            </w:pPr>
            <w:ins w:id="705" w:author="Julia Powell" w:date="2015-12-31T14:16:00Z">
              <w:r w:rsidRPr="002A5288">
                <w:rPr>
                  <w:sz w:val="16"/>
                  <w:szCs w:val="16"/>
                </w:rPr>
                <w:t>-</w:t>
              </w:r>
            </w:ins>
          </w:p>
        </w:tc>
      </w:tr>
      <w:tr w:rsidR="003D5E21" w:rsidRPr="002A5288" w14:paraId="72E5ACDC" w14:textId="77777777" w:rsidTr="00411EF9">
        <w:trPr>
          <w:trHeight w:val="305"/>
          <w:tblHeader/>
          <w:ins w:id="706" w:author="Julia Powell" w:date="2015-12-31T14:16:00Z"/>
        </w:trPr>
        <w:tc>
          <w:tcPr>
            <w:tcW w:w="1080" w:type="dxa"/>
            <w:vAlign w:val="center"/>
          </w:tcPr>
          <w:p w14:paraId="4B798E66" w14:textId="77777777" w:rsidR="003D5E21" w:rsidRPr="002A5288" w:rsidRDefault="003D5E21" w:rsidP="00B467A5">
            <w:pPr>
              <w:snapToGrid w:val="0"/>
              <w:rPr>
                <w:ins w:id="707" w:author="Julia Powell" w:date="2015-12-31T14:16:00Z"/>
                <w:sz w:val="16"/>
                <w:szCs w:val="16"/>
              </w:rPr>
            </w:pPr>
            <w:ins w:id="708" w:author="Julia Powell" w:date="2015-12-31T14:16:00Z">
              <w:r w:rsidRPr="002A5288">
                <w:rPr>
                  <w:sz w:val="16"/>
                  <w:szCs w:val="16"/>
                </w:rPr>
                <w:t>Value</w:t>
              </w:r>
            </w:ins>
          </w:p>
        </w:tc>
        <w:tc>
          <w:tcPr>
            <w:tcW w:w="3060" w:type="dxa"/>
            <w:vAlign w:val="center"/>
          </w:tcPr>
          <w:p w14:paraId="1158BD05" w14:textId="77777777" w:rsidR="003D5E21" w:rsidRPr="002A5288" w:rsidRDefault="003D5E21" w:rsidP="00B467A5">
            <w:pPr>
              <w:snapToGrid w:val="0"/>
              <w:rPr>
                <w:ins w:id="709" w:author="Julia Powell" w:date="2015-12-31T14:16:00Z"/>
                <w:sz w:val="16"/>
                <w:szCs w:val="16"/>
              </w:rPr>
            </w:pPr>
            <w:proofErr w:type="spellStart"/>
            <w:ins w:id="710" w:author="Julia Powell" w:date="2015-12-31T14:16:00Z">
              <w:r>
                <w:rPr>
                  <w:rFonts w:cs="Arial"/>
                  <w:sz w:val="16"/>
                  <w:szCs w:val="16"/>
                  <w:lang w:val="en-US" w:eastAsia="en-US"/>
                </w:rPr>
                <w:t>meanSeaL</w:t>
              </w:r>
              <w:r w:rsidRPr="00DD7223">
                <w:rPr>
                  <w:rFonts w:cs="Arial"/>
                  <w:sz w:val="16"/>
                  <w:szCs w:val="16"/>
                  <w:lang w:val="en-US" w:eastAsia="en-US"/>
                </w:rPr>
                <w:t>evel</w:t>
              </w:r>
              <w:proofErr w:type="spellEnd"/>
            </w:ins>
          </w:p>
        </w:tc>
        <w:tc>
          <w:tcPr>
            <w:tcW w:w="3420" w:type="dxa"/>
            <w:vAlign w:val="center"/>
          </w:tcPr>
          <w:p w14:paraId="145813C1" w14:textId="77777777" w:rsidR="003D5E21" w:rsidRPr="002A5288" w:rsidRDefault="003D5E21" w:rsidP="00B467A5">
            <w:pPr>
              <w:snapToGrid w:val="0"/>
              <w:rPr>
                <w:ins w:id="711" w:author="Julia Powell" w:date="2015-12-31T14:16:00Z"/>
                <w:sz w:val="16"/>
                <w:szCs w:val="16"/>
              </w:rPr>
            </w:pPr>
          </w:p>
        </w:tc>
        <w:tc>
          <w:tcPr>
            <w:tcW w:w="804" w:type="dxa"/>
            <w:vAlign w:val="center"/>
          </w:tcPr>
          <w:p w14:paraId="11FA89AA" w14:textId="77777777" w:rsidR="003D5E21" w:rsidRPr="002A5288" w:rsidRDefault="003D5E21" w:rsidP="00B467A5">
            <w:pPr>
              <w:snapToGrid w:val="0"/>
              <w:jc w:val="center"/>
              <w:rPr>
                <w:ins w:id="712" w:author="Julia Powell" w:date="2015-12-31T14:16:00Z"/>
                <w:sz w:val="16"/>
                <w:szCs w:val="16"/>
              </w:rPr>
            </w:pPr>
            <w:ins w:id="713" w:author="Julia Powell" w:date="2015-12-31T14:16:00Z">
              <w:r w:rsidRPr="002A5288">
                <w:rPr>
                  <w:sz w:val="16"/>
                  <w:szCs w:val="16"/>
                </w:rPr>
                <w:t>-</w:t>
              </w:r>
            </w:ins>
          </w:p>
        </w:tc>
        <w:tc>
          <w:tcPr>
            <w:tcW w:w="2436" w:type="dxa"/>
            <w:vAlign w:val="center"/>
          </w:tcPr>
          <w:p w14:paraId="537FFB39" w14:textId="77777777" w:rsidR="003D5E21" w:rsidRPr="002A5288" w:rsidRDefault="003D5E21" w:rsidP="00B467A5">
            <w:pPr>
              <w:snapToGrid w:val="0"/>
              <w:rPr>
                <w:ins w:id="714" w:author="Julia Powell" w:date="2015-12-31T14:16:00Z"/>
                <w:sz w:val="16"/>
                <w:szCs w:val="16"/>
              </w:rPr>
            </w:pPr>
            <w:ins w:id="715" w:author="Julia Powell" w:date="2015-12-31T14:16:00Z">
              <w:r w:rsidRPr="002A5288">
                <w:rPr>
                  <w:sz w:val="16"/>
                  <w:szCs w:val="16"/>
                </w:rPr>
                <w:t>-</w:t>
              </w:r>
            </w:ins>
          </w:p>
        </w:tc>
        <w:tc>
          <w:tcPr>
            <w:tcW w:w="3060" w:type="dxa"/>
            <w:vAlign w:val="center"/>
          </w:tcPr>
          <w:p w14:paraId="6FD5A9F2" w14:textId="77777777" w:rsidR="003D5E21" w:rsidRPr="002A5288" w:rsidRDefault="003D5E21" w:rsidP="00B467A5">
            <w:pPr>
              <w:snapToGrid w:val="0"/>
              <w:rPr>
                <w:ins w:id="716" w:author="Julia Powell" w:date="2015-12-31T14:16:00Z"/>
                <w:sz w:val="16"/>
                <w:szCs w:val="16"/>
              </w:rPr>
            </w:pPr>
            <w:ins w:id="717" w:author="Julia Powell" w:date="2015-12-31T14:16:00Z">
              <w:r w:rsidRPr="002A5288">
                <w:rPr>
                  <w:sz w:val="16"/>
                  <w:szCs w:val="16"/>
                </w:rPr>
                <w:t>-</w:t>
              </w:r>
            </w:ins>
          </w:p>
        </w:tc>
      </w:tr>
      <w:tr w:rsidR="003D5E21" w:rsidRPr="002A5288" w14:paraId="7622EF73" w14:textId="77777777" w:rsidTr="00411EF9">
        <w:trPr>
          <w:trHeight w:val="277"/>
          <w:tblHeader/>
          <w:ins w:id="718" w:author="Julia Powell" w:date="2015-12-31T14:16:00Z"/>
        </w:trPr>
        <w:tc>
          <w:tcPr>
            <w:tcW w:w="1080" w:type="dxa"/>
            <w:vAlign w:val="center"/>
          </w:tcPr>
          <w:p w14:paraId="70256F2D" w14:textId="77777777" w:rsidR="003D5E21" w:rsidRPr="002A5288" w:rsidRDefault="003D5E21" w:rsidP="00B467A5">
            <w:pPr>
              <w:snapToGrid w:val="0"/>
              <w:rPr>
                <w:ins w:id="719" w:author="Julia Powell" w:date="2015-12-31T14:16:00Z"/>
                <w:sz w:val="16"/>
                <w:szCs w:val="16"/>
              </w:rPr>
            </w:pPr>
            <w:ins w:id="720" w:author="Julia Powell" w:date="2015-12-31T14:16:00Z">
              <w:r w:rsidRPr="002A5288">
                <w:rPr>
                  <w:sz w:val="16"/>
                  <w:szCs w:val="16"/>
                </w:rPr>
                <w:t>Value</w:t>
              </w:r>
            </w:ins>
          </w:p>
        </w:tc>
        <w:tc>
          <w:tcPr>
            <w:tcW w:w="3060" w:type="dxa"/>
            <w:vAlign w:val="center"/>
          </w:tcPr>
          <w:p w14:paraId="672709E8" w14:textId="77777777" w:rsidR="003D5E21" w:rsidRPr="002A5288" w:rsidRDefault="003D5E21" w:rsidP="00B467A5">
            <w:pPr>
              <w:snapToGrid w:val="0"/>
              <w:rPr>
                <w:ins w:id="721" w:author="Julia Powell" w:date="2015-12-31T14:16:00Z"/>
                <w:sz w:val="16"/>
                <w:szCs w:val="16"/>
              </w:rPr>
            </w:pPr>
            <w:proofErr w:type="spellStart"/>
            <w:ins w:id="722" w:author="Julia Powell" w:date="2015-12-31T14:16:00Z">
              <w:r>
                <w:rPr>
                  <w:rFonts w:cs="Arial"/>
                  <w:sz w:val="16"/>
                  <w:szCs w:val="16"/>
                  <w:lang w:val="en-US" w:eastAsia="en-US"/>
                </w:rPr>
                <w:t>meanL</w:t>
              </w:r>
              <w:r w:rsidRPr="00DD7223">
                <w:rPr>
                  <w:rFonts w:cs="Arial"/>
                  <w:sz w:val="16"/>
                  <w:szCs w:val="16"/>
                  <w:lang w:val="en-US" w:eastAsia="en-US"/>
                </w:rPr>
                <w:t>ower</w:t>
              </w:r>
              <w:r>
                <w:rPr>
                  <w:rFonts w:cs="Arial"/>
                  <w:sz w:val="16"/>
                  <w:szCs w:val="16"/>
                  <w:lang w:val="en-US" w:eastAsia="en-US"/>
                </w:rPr>
                <w:t>LowWaterS</w:t>
              </w:r>
              <w:r w:rsidRPr="00DD7223">
                <w:rPr>
                  <w:rFonts w:cs="Arial"/>
                  <w:sz w:val="16"/>
                  <w:szCs w:val="16"/>
                  <w:lang w:val="en-US" w:eastAsia="en-US"/>
                </w:rPr>
                <w:t>prings</w:t>
              </w:r>
              <w:proofErr w:type="spellEnd"/>
            </w:ins>
          </w:p>
        </w:tc>
        <w:tc>
          <w:tcPr>
            <w:tcW w:w="3420" w:type="dxa"/>
            <w:vAlign w:val="center"/>
          </w:tcPr>
          <w:p w14:paraId="5FB3ED29" w14:textId="77777777" w:rsidR="003D5E21" w:rsidRPr="002A5288" w:rsidRDefault="003D5E21" w:rsidP="00B467A5">
            <w:pPr>
              <w:snapToGrid w:val="0"/>
              <w:rPr>
                <w:ins w:id="723" w:author="Julia Powell" w:date="2015-12-31T14:16:00Z"/>
                <w:sz w:val="16"/>
                <w:szCs w:val="16"/>
              </w:rPr>
            </w:pPr>
          </w:p>
        </w:tc>
        <w:tc>
          <w:tcPr>
            <w:tcW w:w="804" w:type="dxa"/>
            <w:vAlign w:val="center"/>
          </w:tcPr>
          <w:p w14:paraId="149E1C9B" w14:textId="77777777" w:rsidR="003D5E21" w:rsidRPr="002A5288" w:rsidRDefault="003D5E21" w:rsidP="00B467A5">
            <w:pPr>
              <w:snapToGrid w:val="0"/>
              <w:jc w:val="center"/>
              <w:rPr>
                <w:ins w:id="724" w:author="Julia Powell" w:date="2015-12-31T14:16:00Z"/>
                <w:sz w:val="16"/>
                <w:szCs w:val="16"/>
              </w:rPr>
            </w:pPr>
            <w:ins w:id="725" w:author="Julia Powell" w:date="2015-12-31T14:16:00Z">
              <w:r w:rsidRPr="002A5288">
                <w:rPr>
                  <w:sz w:val="16"/>
                  <w:szCs w:val="16"/>
                </w:rPr>
                <w:t>-</w:t>
              </w:r>
            </w:ins>
          </w:p>
        </w:tc>
        <w:tc>
          <w:tcPr>
            <w:tcW w:w="2436" w:type="dxa"/>
            <w:vAlign w:val="center"/>
          </w:tcPr>
          <w:p w14:paraId="10BC3091" w14:textId="77777777" w:rsidR="003D5E21" w:rsidRPr="002A5288" w:rsidRDefault="003D5E21" w:rsidP="00B467A5">
            <w:pPr>
              <w:snapToGrid w:val="0"/>
              <w:rPr>
                <w:ins w:id="726" w:author="Julia Powell" w:date="2015-12-31T14:16:00Z"/>
                <w:sz w:val="16"/>
                <w:szCs w:val="16"/>
              </w:rPr>
            </w:pPr>
            <w:ins w:id="727" w:author="Julia Powell" w:date="2015-12-31T14:16:00Z">
              <w:r w:rsidRPr="002A5288">
                <w:rPr>
                  <w:sz w:val="16"/>
                  <w:szCs w:val="16"/>
                </w:rPr>
                <w:t>-</w:t>
              </w:r>
            </w:ins>
          </w:p>
        </w:tc>
        <w:tc>
          <w:tcPr>
            <w:tcW w:w="3060" w:type="dxa"/>
            <w:vAlign w:val="center"/>
          </w:tcPr>
          <w:p w14:paraId="1E9FDE61" w14:textId="77777777" w:rsidR="003D5E21" w:rsidRPr="002A5288" w:rsidRDefault="003D5E21" w:rsidP="00B467A5">
            <w:pPr>
              <w:snapToGrid w:val="0"/>
              <w:rPr>
                <w:ins w:id="728" w:author="Julia Powell" w:date="2015-12-31T14:16:00Z"/>
                <w:sz w:val="16"/>
                <w:szCs w:val="16"/>
              </w:rPr>
            </w:pPr>
            <w:ins w:id="729" w:author="Julia Powell" w:date="2015-12-31T14:16:00Z">
              <w:r w:rsidRPr="002A5288">
                <w:rPr>
                  <w:sz w:val="16"/>
                  <w:szCs w:val="16"/>
                </w:rPr>
                <w:t>-</w:t>
              </w:r>
            </w:ins>
          </w:p>
        </w:tc>
      </w:tr>
      <w:tr w:rsidR="003D5E21" w:rsidRPr="002A5288" w14:paraId="51AC146B" w14:textId="77777777" w:rsidTr="00411EF9">
        <w:trPr>
          <w:trHeight w:val="305"/>
          <w:tblHeader/>
          <w:ins w:id="730" w:author="Julia Powell" w:date="2015-12-31T14:16:00Z"/>
        </w:trPr>
        <w:tc>
          <w:tcPr>
            <w:tcW w:w="1080" w:type="dxa"/>
            <w:vAlign w:val="center"/>
          </w:tcPr>
          <w:p w14:paraId="3549022B" w14:textId="77777777" w:rsidR="003D5E21" w:rsidRPr="002A5288" w:rsidRDefault="003D5E21" w:rsidP="00B467A5">
            <w:pPr>
              <w:snapToGrid w:val="0"/>
              <w:rPr>
                <w:ins w:id="731" w:author="Julia Powell" w:date="2015-12-31T14:16:00Z"/>
                <w:sz w:val="16"/>
                <w:szCs w:val="16"/>
              </w:rPr>
            </w:pPr>
            <w:ins w:id="732" w:author="Julia Powell" w:date="2015-12-31T14:16:00Z">
              <w:r w:rsidRPr="002A5288">
                <w:rPr>
                  <w:sz w:val="16"/>
                  <w:szCs w:val="16"/>
                </w:rPr>
                <w:t>Value</w:t>
              </w:r>
            </w:ins>
          </w:p>
        </w:tc>
        <w:tc>
          <w:tcPr>
            <w:tcW w:w="3060" w:type="dxa"/>
            <w:vAlign w:val="center"/>
          </w:tcPr>
          <w:p w14:paraId="4CE4FAF8" w14:textId="77777777" w:rsidR="003D5E21" w:rsidRPr="002A5288" w:rsidRDefault="003D5E21" w:rsidP="00B467A5">
            <w:pPr>
              <w:snapToGrid w:val="0"/>
              <w:rPr>
                <w:ins w:id="733" w:author="Julia Powell" w:date="2015-12-31T14:16:00Z"/>
                <w:sz w:val="16"/>
                <w:szCs w:val="16"/>
              </w:rPr>
            </w:pPr>
            <w:proofErr w:type="spellStart"/>
            <w:ins w:id="734" w:author="Julia Powell" w:date="2015-12-31T14:16:00Z">
              <w:r>
                <w:rPr>
                  <w:rFonts w:cs="Arial"/>
                  <w:sz w:val="16"/>
                  <w:szCs w:val="16"/>
                  <w:lang w:val="en-US" w:eastAsia="en-US"/>
                </w:rPr>
                <w:t>lowestLowW</w:t>
              </w:r>
              <w:r w:rsidRPr="00DD7223">
                <w:rPr>
                  <w:rFonts w:cs="Arial"/>
                  <w:sz w:val="16"/>
                  <w:szCs w:val="16"/>
                  <w:lang w:val="en-US" w:eastAsia="en-US"/>
                </w:rPr>
                <w:t>ater</w:t>
              </w:r>
              <w:proofErr w:type="spellEnd"/>
            </w:ins>
          </w:p>
        </w:tc>
        <w:tc>
          <w:tcPr>
            <w:tcW w:w="3420" w:type="dxa"/>
            <w:vAlign w:val="center"/>
          </w:tcPr>
          <w:p w14:paraId="077CE3A6" w14:textId="77777777" w:rsidR="003D5E21" w:rsidRPr="002A5288" w:rsidRDefault="003D5E21" w:rsidP="00B467A5">
            <w:pPr>
              <w:snapToGrid w:val="0"/>
              <w:rPr>
                <w:ins w:id="735" w:author="Julia Powell" w:date="2015-12-31T14:16:00Z"/>
                <w:sz w:val="16"/>
                <w:szCs w:val="16"/>
              </w:rPr>
            </w:pPr>
          </w:p>
        </w:tc>
        <w:tc>
          <w:tcPr>
            <w:tcW w:w="804" w:type="dxa"/>
            <w:vAlign w:val="center"/>
          </w:tcPr>
          <w:p w14:paraId="5D360BD4" w14:textId="77777777" w:rsidR="003D5E21" w:rsidRPr="002A5288" w:rsidRDefault="003D5E21" w:rsidP="00B467A5">
            <w:pPr>
              <w:snapToGrid w:val="0"/>
              <w:jc w:val="center"/>
              <w:rPr>
                <w:ins w:id="736" w:author="Julia Powell" w:date="2015-12-31T14:16:00Z"/>
                <w:sz w:val="16"/>
                <w:szCs w:val="16"/>
              </w:rPr>
            </w:pPr>
            <w:ins w:id="737" w:author="Julia Powell" w:date="2015-12-31T14:16:00Z">
              <w:r w:rsidRPr="002A5288">
                <w:rPr>
                  <w:sz w:val="16"/>
                  <w:szCs w:val="16"/>
                </w:rPr>
                <w:t>-</w:t>
              </w:r>
            </w:ins>
          </w:p>
        </w:tc>
        <w:tc>
          <w:tcPr>
            <w:tcW w:w="2436" w:type="dxa"/>
            <w:vAlign w:val="center"/>
          </w:tcPr>
          <w:p w14:paraId="7D70AA84" w14:textId="77777777" w:rsidR="003D5E21" w:rsidRPr="002A5288" w:rsidRDefault="003D5E21" w:rsidP="00B467A5">
            <w:pPr>
              <w:snapToGrid w:val="0"/>
              <w:rPr>
                <w:ins w:id="738" w:author="Julia Powell" w:date="2015-12-31T14:16:00Z"/>
                <w:sz w:val="16"/>
                <w:szCs w:val="16"/>
              </w:rPr>
            </w:pPr>
            <w:ins w:id="739" w:author="Julia Powell" w:date="2015-12-31T14:16:00Z">
              <w:r w:rsidRPr="002A5288">
                <w:rPr>
                  <w:sz w:val="16"/>
                  <w:szCs w:val="16"/>
                </w:rPr>
                <w:t>-</w:t>
              </w:r>
            </w:ins>
          </w:p>
        </w:tc>
        <w:tc>
          <w:tcPr>
            <w:tcW w:w="3060" w:type="dxa"/>
            <w:vAlign w:val="center"/>
          </w:tcPr>
          <w:p w14:paraId="664A765F" w14:textId="77777777" w:rsidR="003D5E21" w:rsidRPr="002A5288" w:rsidRDefault="003D5E21" w:rsidP="00B467A5">
            <w:pPr>
              <w:snapToGrid w:val="0"/>
              <w:rPr>
                <w:ins w:id="740" w:author="Julia Powell" w:date="2015-12-31T14:16:00Z"/>
                <w:sz w:val="16"/>
                <w:szCs w:val="16"/>
              </w:rPr>
            </w:pPr>
            <w:ins w:id="741" w:author="Julia Powell" w:date="2015-12-31T14:16:00Z">
              <w:r w:rsidRPr="002A5288">
                <w:rPr>
                  <w:sz w:val="16"/>
                  <w:szCs w:val="16"/>
                </w:rPr>
                <w:t>-</w:t>
              </w:r>
            </w:ins>
          </w:p>
        </w:tc>
      </w:tr>
      <w:tr w:rsidR="003D5E21" w:rsidRPr="002A5288" w14:paraId="32A819E1" w14:textId="77777777" w:rsidTr="00411EF9">
        <w:trPr>
          <w:trHeight w:val="305"/>
          <w:tblHeader/>
          <w:ins w:id="742" w:author="Julia Powell" w:date="2015-12-31T14:16:00Z"/>
        </w:trPr>
        <w:tc>
          <w:tcPr>
            <w:tcW w:w="1080" w:type="dxa"/>
            <w:vAlign w:val="center"/>
          </w:tcPr>
          <w:p w14:paraId="51983B04" w14:textId="77777777" w:rsidR="003D5E21" w:rsidRPr="002A5288" w:rsidRDefault="003D5E21" w:rsidP="00B467A5">
            <w:pPr>
              <w:snapToGrid w:val="0"/>
              <w:rPr>
                <w:ins w:id="743" w:author="Julia Powell" w:date="2015-12-31T14:16:00Z"/>
                <w:sz w:val="16"/>
                <w:szCs w:val="16"/>
              </w:rPr>
            </w:pPr>
            <w:ins w:id="744" w:author="Julia Powell" w:date="2015-12-31T14:16:00Z">
              <w:r w:rsidRPr="002A5288">
                <w:rPr>
                  <w:sz w:val="16"/>
                  <w:szCs w:val="16"/>
                </w:rPr>
                <w:t>Value</w:t>
              </w:r>
            </w:ins>
          </w:p>
        </w:tc>
        <w:tc>
          <w:tcPr>
            <w:tcW w:w="3060" w:type="dxa"/>
            <w:vAlign w:val="center"/>
          </w:tcPr>
          <w:p w14:paraId="581CE2BE" w14:textId="77777777" w:rsidR="003D5E21" w:rsidRPr="002A5288" w:rsidRDefault="003D5E21" w:rsidP="00B467A5">
            <w:pPr>
              <w:snapToGrid w:val="0"/>
              <w:rPr>
                <w:ins w:id="745" w:author="Julia Powell" w:date="2015-12-31T14:16:00Z"/>
                <w:sz w:val="16"/>
                <w:szCs w:val="16"/>
              </w:rPr>
            </w:pPr>
            <w:proofErr w:type="spellStart"/>
            <w:ins w:id="746" w:author="Julia Powell" w:date="2015-12-31T14:16:00Z">
              <w:r>
                <w:rPr>
                  <w:rFonts w:cs="Arial"/>
                  <w:sz w:val="16"/>
                  <w:szCs w:val="16"/>
                  <w:lang w:val="en-US" w:eastAsia="en-US"/>
                </w:rPr>
                <w:t>meanLowW</w:t>
              </w:r>
              <w:r w:rsidRPr="00DD7223">
                <w:rPr>
                  <w:rFonts w:cs="Arial"/>
                  <w:sz w:val="16"/>
                  <w:szCs w:val="16"/>
                  <w:lang w:val="en-US" w:eastAsia="en-US"/>
                </w:rPr>
                <w:t>ater</w:t>
              </w:r>
              <w:proofErr w:type="spellEnd"/>
            </w:ins>
          </w:p>
        </w:tc>
        <w:tc>
          <w:tcPr>
            <w:tcW w:w="3420" w:type="dxa"/>
            <w:vAlign w:val="center"/>
          </w:tcPr>
          <w:p w14:paraId="67336824" w14:textId="77777777" w:rsidR="003D5E21" w:rsidRPr="002A5288" w:rsidRDefault="003D5E21" w:rsidP="00B467A5">
            <w:pPr>
              <w:snapToGrid w:val="0"/>
              <w:rPr>
                <w:ins w:id="747" w:author="Julia Powell" w:date="2015-12-31T14:16:00Z"/>
                <w:sz w:val="16"/>
                <w:szCs w:val="16"/>
              </w:rPr>
            </w:pPr>
          </w:p>
        </w:tc>
        <w:tc>
          <w:tcPr>
            <w:tcW w:w="804" w:type="dxa"/>
            <w:vAlign w:val="center"/>
          </w:tcPr>
          <w:p w14:paraId="3A2F141B" w14:textId="77777777" w:rsidR="003D5E21" w:rsidRPr="002A5288" w:rsidRDefault="003D5E21" w:rsidP="00B467A5">
            <w:pPr>
              <w:snapToGrid w:val="0"/>
              <w:jc w:val="center"/>
              <w:rPr>
                <w:ins w:id="748" w:author="Julia Powell" w:date="2015-12-31T14:16:00Z"/>
                <w:sz w:val="16"/>
                <w:szCs w:val="16"/>
              </w:rPr>
            </w:pPr>
            <w:ins w:id="749" w:author="Julia Powell" w:date="2015-12-31T14:16:00Z">
              <w:r w:rsidRPr="002A5288">
                <w:rPr>
                  <w:sz w:val="16"/>
                  <w:szCs w:val="16"/>
                </w:rPr>
                <w:t>-</w:t>
              </w:r>
            </w:ins>
          </w:p>
        </w:tc>
        <w:tc>
          <w:tcPr>
            <w:tcW w:w="2436" w:type="dxa"/>
            <w:vAlign w:val="center"/>
          </w:tcPr>
          <w:p w14:paraId="3B232048" w14:textId="77777777" w:rsidR="003D5E21" w:rsidRPr="002A5288" w:rsidRDefault="003D5E21" w:rsidP="00B467A5">
            <w:pPr>
              <w:snapToGrid w:val="0"/>
              <w:rPr>
                <w:ins w:id="750" w:author="Julia Powell" w:date="2015-12-31T14:16:00Z"/>
                <w:sz w:val="16"/>
                <w:szCs w:val="16"/>
              </w:rPr>
            </w:pPr>
            <w:ins w:id="751" w:author="Julia Powell" w:date="2015-12-31T14:16:00Z">
              <w:r w:rsidRPr="002A5288">
                <w:rPr>
                  <w:sz w:val="16"/>
                  <w:szCs w:val="16"/>
                </w:rPr>
                <w:t>-</w:t>
              </w:r>
            </w:ins>
          </w:p>
        </w:tc>
        <w:tc>
          <w:tcPr>
            <w:tcW w:w="3060" w:type="dxa"/>
            <w:vAlign w:val="center"/>
          </w:tcPr>
          <w:p w14:paraId="4D9A4724" w14:textId="77777777" w:rsidR="003D5E21" w:rsidRPr="002A5288" w:rsidRDefault="003D5E21" w:rsidP="00B467A5">
            <w:pPr>
              <w:snapToGrid w:val="0"/>
              <w:rPr>
                <w:ins w:id="752" w:author="Julia Powell" w:date="2015-12-31T14:16:00Z"/>
                <w:sz w:val="16"/>
                <w:szCs w:val="16"/>
              </w:rPr>
            </w:pPr>
            <w:ins w:id="753" w:author="Julia Powell" w:date="2015-12-31T14:16:00Z">
              <w:r w:rsidRPr="002A5288">
                <w:rPr>
                  <w:sz w:val="16"/>
                  <w:szCs w:val="16"/>
                </w:rPr>
                <w:t>-</w:t>
              </w:r>
            </w:ins>
          </w:p>
        </w:tc>
      </w:tr>
      <w:tr w:rsidR="003D5E21" w:rsidRPr="002A5288" w14:paraId="6953634D" w14:textId="77777777" w:rsidTr="00411EF9">
        <w:trPr>
          <w:trHeight w:val="305"/>
          <w:tblHeader/>
          <w:ins w:id="754" w:author="Julia Powell" w:date="2015-12-31T14:16:00Z"/>
        </w:trPr>
        <w:tc>
          <w:tcPr>
            <w:tcW w:w="1080" w:type="dxa"/>
            <w:vAlign w:val="center"/>
          </w:tcPr>
          <w:p w14:paraId="75F5927E" w14:textId="77777777" w:rsidR="003D5E21" w:rsidRPr="002A5288" w:rsidRDefault="003D5E21" w:rsidP="00B467A5">
            <w:pPr>
              <w:snapToGrid w:val="0"/>
              <w:rPr>
                <w:ins w:id="755" w:author="Julia Powell" w:date="2015-12-31T14:16:00Z"/>
                <w:sz w:val="16"/>
                <w:szCs w:val="16"/>
              </w:rPr>
            </w:pPr>
            <w:ins w:id="756" w:author="Julia Powell" w:date="2015-12-31T14:16:00Z">
              <w:r w:rsidRPr="002A5288">
                <w:rPr>
                  <w:sz w:val="16"/>
                  <w:szCs w:val="16"/>
                </w:rPr>
                <w:t>Value</w:t>
              </w:r>
            </w:ins>
          </w:p>
        </w:tc>
        <w:tc>
          <w:tcPr>
            <w:tcW w:w="3060" w:type="dxa"/>
            <w:vAlign w:val="center"/>
          </w:tcPr>
          <w:p w14:paraId="6901F018" w14:textId="77777777" w:rsidR="003D5E21" w:rsidRPr="002A5288" w:rsidRDefault="003D5E21" w:rsidP="00B467A5">
            <w:pPr>
              <w:snapToGrid w:val="0"/>
              <w:rPr>
                <w:ins w:id="757" w:author="Julia Powell" w:date="2015-12-31T14:16:00Z"/>
                <w:sz w:val="16"/>
                <w:szCs w:val="16"/>
              </w:rPr>
            </w:pPr>
            <w:proofErr w:type="spellStart"/>
            <w:ins w:id="758" w:author="Julia Powell" w:date="2015-12-31T14:16:00Z">
              <w:r>
                <w:rPr>
                  <w:rFonts w:cs="Arial"/>
                  <w:sz w:val="16"/>
                  <w:szCs w:val="16"/>
                  <w:lang w:val="en-US" w:eastAsia="en-US"/>
                </w:rPr>
                <w:t>lowestLowW</w:t>
              </w:r>
              <w:r w:rsidRPr="00DD7223">
                <w:rPr>
                  <w:rFonts w:cs="Arial"/>
                  <w:sz w:val="16"/>
                  <w:szCs w:val="16"/>
                  <w:lang w:val="en-US" w:eastAsia="en-US"/>
                </w:rPr>
                <w:t>ater</w:t>
              </w:r>
              <w:r>
                <w:rPr>
                  <w:rFonts w:cs="Arial"/>
                  <w:sz w:val="16"/>
                  <w:szCs w:val="16"/>
                  <w:lang w:val="en-US" w:eastAsia="en-US"/>
                </w:rPr>
                <w:t>S</w:t>
              </w:r>
              <w:r w:rsidRPr="00DD7223">
                <w:rPr>
                  <w:rFonts w:cs="Arial"/>
                  <w:sz w:val="16"/>
                  <w:szCs w:val="16"/>
                  <w:lang w:val="en-US" w:eastAsia="en-US"/>
                </w:rPr>
                <w:t>prings</w:t>
              </w:r>
              <w:proofErr w:type="spellEnd"/>
            </w:ins>
          </w:p>
        </w:tc>
        <w:tc>
          <w:tcPr>
            <w:tcW w:w="3420" w:type="dxa"/>
            <w:vAlign w:val="center"/>
          </w:tcPr>
          <w:p w14:paraId="0A64C062" w14:textId="77777777" w:rsidR="003D5E21" w:rsidRPr="002A5288" w:rsidRDefault="003D5E21" w:rsidP="00B467A5">
            <w:pPr>
              <w:snapToGrid w:val="0"/>
              <w:rPr>
                <w:ins w:id="759" w:author="Julia Powell" w:date="2015-12-31T14:16:00Z"/>
                <w:sz w:val="16"/>
                <w:szCs w:val="16"/>
              </w:rPr>
            </w:pPr>
          </w:p>
        </w:tc>
        <w:tc>
          <w:tcPr>
            <w:tcW w:w="804" w:type="dxa"/>
            <w:vAlign w:val="center"/>
          </w:tcPr>
          <w:p w14:paraId="56352626" w14:textId="77777777" w:rsidR="003D5E21" w:rsidRPr="002A5288" w:rsidRDefault="003D5E21" w:rsidP="00B467A5">
            <w:pPr>
              <w:snapToGrid w:val="0"/>
              <w:jc w:val="center"/>
              <w:rPr>
                <w:ins w:id="760" w:author="Julia Powell" w:date="2015-12-31T14:16:00Z"/>
                <w:sz w:val="16"/>
                <w:szCs w:val="16"/>
              </w:rPr>
            </w:pPr>
            <w:ins w:id="761" w:author="Julia Powell" w:date="2015-12-31T14:16:00Z">
              <w:r w:rsidRPr="002A5288">
                <w:rPr>
                  <w:sz w:val="16"/>
                  <w:szCs w:val="16"/>
                </w:rPr>
                <w:t>-</w:t>
              </w:r>
            </w:ins>
          </w:p>
        </w:tc>
        <w:tc>
          <w:tcPr>
            <w:tcW w:w="2436" w:type="dxa"/>
            <w:vAlign w:val="center"/>
          </w:tcPr>
          <w:p w14:paraId="500562A2" w14:textId="77777777" w:rsidR="003D5E21" w:rsidRPr="002A5288" w:rsidRDefault="003D5E21" w:rsidP="00B467A5">
            <w:pPr>
              <w:snapToGrid w:val="0"/>
              <w:rPr>
                <w:ins w:id="762" w:author="Julia Powell" w:date="2015-12-31T14:16:00Z"/>
                <w:sz w:val="16"/>
                <w:szCs w:val="16"/>
              </w:rPr>
            </w:pPr>
            <w:ins w:id="763" w:author="Julia Powell" w:date="2015-12-31T14:16:00Z">
              <w:r w:rsidRPr="002A5288">
                <w:rPr>
                  <w:sz w:val="16"/>
                  <w:szCs w:val="16"/>
                </w:rPr>
                <w:t>-</w:t>
              </w:r>
            </w:ins>
          </w:p>
        </w:tc>
        <w:tc>
          <w:tcPr>
            <w:tcW w:w="3060" w:type="dxa"/>
            <w:vAlign w:val="center"/>
          </w:tcPr>
          <w:p w14:paraId="79A5D117" w14:textId="77777777" w:rsidR="003D5E21" w:rsidRPr="002A5288" w:rsidRDefault="003D5E21" w:rsidP="00B467A5">
            <w:pPr>
              <w:snapToGrid w:val="0"/>
              <w:rPr>
                <w:ins w:id="764" w:author="Julia Powell" w:date="2015-12-31T14:16:00Z"/>
                <w:sz w:val="16"/>
                <w:szCs w:val="16"/>
              </w:rPr>
            </w:pPr>
            <w:ins w:id="765" w:author="Julia Powell" w:date="2015-12-31T14:16:00Z">
              <w:r w:rsidRPr="002A5288">
                <w:rPr>
                  <w:sz w:val="16"/>
                  <w:szCs w:val="16"/>
                </w:rPr>
                <w:t>-</w:t>
              </w:r>
            </w:ins>
          </w:p>
        </w:tc>
      </w:tr>
      <w:tr w:rsidR="003D5E21" w:rsidRPr="002A5288" w14:paraId="0AE8AB73" w14:textId="77777777" w:rsidTr="00411EF9">
        <w:trPr>
          <w:trHeight w:val="305"/>
          <w:tblHeader/>
          <w:ins w:id="766" w:author="Julia Powell" w:date="2015-12-31T14:16:00Z"/>
        </w:trPr>
        <w:tc>
          <w:tcPr>
            <w:tcW w:w="1080" w:type="dxa"/>
            <w:vAlign w:val="center"/>
          </w:tcPr>
          <w:p w14:paraId="3F157C3B" w14:textId="77777777" w:rsidR="003D5E21" w:rsidRPr="002A5288" w:rsidRDefault="003D5E21" w:rsidP="00B467A5">
            <w:pPr>
              <w:snapToGrid w:val="0"/>
              <w:rPr>
                <w:ins w:id="767" w:author="Julia Powell" w:date="2015-12-31T14:16:00Z"/>
                <w:sz w:val="16"/>
                <w:szCs w:val="16"/>
              </w:rPr>
            </w:pPr>
            <w:ins w:id="768" w:author="Julia Powell" w:date="2015-12-31T14:16:00Z">
              <w:r w:rsidRPr="002A5288">
                <w:rPr>
                  <w:sz w:val="16"/>
                  <w:szCs w:val="16"/>
                </w:rPr>
                <w:t>Value</w:t>
              </w:r>
            </w:ins>
          </w:p>
        </w:tc>
        <w:tc>
          <w:tcPr>
            <w:tcW w:w="3060" w:type="dxa"/>
            <w:vAlign w:val="center"/>
          </w:tcPr>
          <w:p w14:paraId="364BB58E" w14:textId="77777777" w:rsidR="003D5E21" w:rsidRPr="002A5288" w:rsidRDefault="003D5E21" w:rsidP="00B467A5">
            <w:pPr>
              <w:snapToGrid w:val="0"/>
              <w:rPr>
                <w:ins w:id="769" w:author="Julia Powell" w:date="2015-12-31T14:16:00Z"/>
                <w:sz w:val="16"/>
                <w:szCs w:val="16"/>
              </w:rPr>
            </w:pPr>
            <w:proofErr w:type="spellStart"/>
            <w:ins w:id="770" w:author="Julia Powell" w:date="2015-12-31T14:16:00Z">
              <w:r>
                <w:rPr>
                  <w:rFonts w:cs="Arial"/>
                  <w:sz w:val="16"/>
                  <w:szCs w:val="16"/>
                  <w:lang w:val="en-US" w:eastAsia="en-US"/>
                </w:rPr>
                <w:t>approximateMeanLowWaterS</w:t>
              </w:r>
              <w:r w:rsidRPr="00DD7223">
                <w:rPr>
                  <w:rFonts w:cs="Arial"/>
                  <w:sz w:val="16"/>
                  <w:szCs w:val="16"/>
                  <w:lang w:val="en-US" w:eastAsia="en-US"/>
                </w:rPr>
                <w:t>prings</w:t>
              </w:r>
              <w:proofErr w:type="spellEnd"/>
            </w:ins>
          </w:p>
        </w:tc>
        <w:tc>
          <w:tcPr>
            <w:tcW w:w="3420" w:type="dxa"/>
            <w:vAlign w:val="center"/>
          </w:tcPr>
          <w:p w14:paraId="1180E56D" w14:textId="77777777" w:rsidR="003D5E21" w:rsidRPr="002A5288" w:rsidRDefault="003D5E21" w:rsidP="00B467A5">
            <w:pPr>
              <w:snapToGrid w:val="0"/>
              <w:rPr>
                <w:ins w:id="771" w:author="Julia Powell" w:date="2015-12-31T14:16:00Z"/>
                <w:sz w:val="16"/>
                <w:szCs w:val="16"/>
              </w:rPr>
            </w:pPr>
          </w:p>
        </w:tc>
        <w:tc>
          <w:tcPr>
            <w:tcW w:w="804" w:type="dxa"/>
            <w:vAlign w:val="center"/>
          </w:tcPr>
          <w:p w14:paraId="18EE3C19" w14:textId="77777777" w:rsidR="003D5E21" w:rsidRPr="002A5288" w:rsidRDefault="003D5E21" w:rsidP="00B467A5">
            <w:pPr>
              <w:snapToGrid w:val="0"/>
              <w:jc w:val="center"/>
              <w:rPr>
                <w:ins w:id="772" w:author="Julia Powell" w:date="2015-12-31T14:16:00Z"/>
                <w:sz w:val="16"/>
                <w:szCs w:val="16"/>
              </w:rPr>
            </w:pPr>
            <w:ins w:id="773" w:author="Julia Powell" w:date="2015-12-31T14:16:00Z">
              <w:r w:rsidRPr="002A5288">
                <w:rPr>
                  <w:sz w:val="16"/>
                  <w:szCs w:val="16"/>
                </w:rPr>
                <w:t>-</w:t>
              </w:r>
            </w:ins>
          </w:p>
        </w:tc>
        <w:tc>
          <w:tcPr>
            <w:tcW w:w="2436" w:type="dxa"/>
            <w:vAlign w:val="center"/>
          </w:tcPr>
          <w:p w14:paraId="06845916" w14:textId="77777777" w:rsidR="003D5E21" w:rsidRPr="002A5288" w:rsidRDefault="003D5E21" w:rsidP="00B467A5">
            <w:pPr>
              <w:snapToGrid w:val="0"/>
              <w:rPr>
                <w:ins w:id="774" w:author="Julia Powell" w:date="2015-12-31T14:16:00Z"/>
                <w:sz w:val="16"/>
                <w:szCs w:val="16"/>
              </w:rPr>
            </w:pPr>
            <w:ins w:id="775" w:author="Julia Powell" w:date="2015-12-31T14:16:00Z">
              <w:r w:rsidRPr="002A5288">
                <w:rPr>
                  <w:sz w:val="16"/>
                  <w:szCs w:val="16"/>
                </w:rPr>
                <w:t>-</w:t>
              </w:r>
            </w:ins>
          </w:p>
        </w:tc>
        <w:tc>
          <w:tcPr>
            <w:tcW w:w="3060" w:type="dxa"/>
            <w:vAlign w:val="center"/>
          </w:tcPr>
          <w:p w14:paraId="1E5A57D8" w14:textId="77777777" w:rsidR="003D5E21" w:rsidRPr="002A5288" w:rsidRDefault="003D5E21" w:rsidP="00B467A5">
            <w:pPr>
              <w:snapToGrid w:val="0"/>
              <w:rPr>
                <w:ins w:id="776" w:author="Julia Powell" w:date="2015-12-31T14:16:00Z"/>
                <w:sz w:val="16"/>
                <w:szCs w:val="16"/>
              </w:rPr>
            </w:pPr>
            <w:ins w:id="777" w:author="Julia Powell" w:date="2015-12-31T14:16:00Z">
              <w:r w:rsidRPr="002A5288">
                <w:rPr>
                  <w:sz w:val="16"/>
                  <w:szCs w:val="16"/>
                </w:rPr>
                <w:t>-</w:t>
              </w:r>
            </w:ins>
          </w:p>
        </w:tc>
      </w:tr>
      <w:tr w:rsidR="003D5E21" w:rsidRPr="002A5288" w14:paraId="5871F2AF" w14:textId="77777777" w:rsidTr="00411EF9">
        <w:trPr>
          <w:trHeight w:val="305"/>
          <w:tblHeader/>
          <w:ins w:id="778" w:author="Julia Powell" w:date="2015-12-31T14:16:00Z"/>
        </w:trPr>
        <w:tc>
          <w:tcPr>
            <w:tcW w:w="1080" w:type="dxa"/>
            <w:vAlign w:val="center"/>
          </w:tcPr>
          <w:p w14:paraId="1B06142D" w14:textId="77777777" w:rsidR="003D5E21" w:rsidRPr="002A5288" w:rsidRDefault="003D5E21" w:rsidP="00B467A5">
            <w:pPr>
              <w:snapToGrid w:val="0"/>
              <w:rPr>
                <w:ins w:id="779" w:author="Julia Powell" w:date="2015-12-31T14:16:00Z"/>
                <w:sz w:val="16"/>
                <w:szCs w:val="16"/>
              </w:rPr>
            </w:pPr>
            <w:ins w:id="780" w:author="Julia Powell" w:date="2015-12-31T14:16:00Z">
              <w:r w:rsidRPr="002A5288">
                <w:rPr>
                  <w:sz w:val="16"/>
                  <w:szCs w:val="16"/>
                </w:rPr>
                <w:t>Value</w:t>
              </w:r>
            </w:ins>
          </w:p>
        </w:tc>
        <w:tc>
          <w:tcPr>
            <w:tcW w:w="3060" w:type="dxa"/>
            <w:vAlign w:val="center"/>
          </w:tcPr>
          <w:p w14:paraId="5340BB11" w14:textId="77777777" w:rsidR="003D5E21" w:rsidRPr="002A5288" w:rsidRDefault="003D5E21" w:rsidP="00B467A5">
            <w:pPr>
              <w:snapToGrid w:val="0"/>
              <w:rPr>
                <w:ins w:id="781" w:author="Julia Powell" w:date="2015-12-31T14:16:00Z"/>
                <w:sz w:val="16"/>
                <w:szCs w:val="16"/>
              </w:rPr>
            </w:pPr>
            <w:proofErr w:type="spellStart"/>
            <w:ins w:id="782" w:author="Julia Powell" w:date="2015-12-31T14:16:00Z">
              <w:r>
                <w:rPr>
                  <w:rFonts w:cs="Arial"/>
                  <w:sz w:val="16"/>
                  <w:szCs w:val="16"/>
                  <w:lang w:val="en-US" w:eastAsia="en-US"/>
                </w:rPr>
                <w:t>indianSpringLowW</w:t>
              </w:r>
              <w:r w:rsidRPr="00DD7223">
                <w:rPr>
                  <w:rFonts w:cs="Arial"/>
                  <w:sz w:val="16"/>
                  <w:szCs w:val="16"/>
                  <w:lang w:val="en-US" w:eastAsia="en-US"/>
                </w:rPr>
                <w:t>ater</w:t>
              </w:r>
              <w:proofErr w:type="spellEnd"/>
            </w:ins>
          </w:p>
        </w:tc>
        <w:tc>
          <w:tcPr>
            <w:tcW w:w="3420" w:type="dxa"/>
            <w:vAlign w:val="center"/>
          </w:tcPr>
          <w:p w14:paraId="75556845" w14:textId="77777777" w:rsidR="003D5E21" w:rsidRPr="002A5288" w:rsidRDefault="003D5E21" w:rsidP="00B467A5">
            <w:pPr>
              <w:snapToGrid w:val="0"/>
              <w:rPr>
                <w:ins w:id="783" w:author="Julia Powell" w:date="2015-12-31T14:16:00Z"/>
                <w:sz w:val="16"/>
                <w:szCs w:val="16"/>
              </w:rPr>
            </w:pPr>
          </w:p>
        </w:tc>
        <w:tc>
          <w:tcPr>
            <w:tcW w:w="804" w:type="dxa"/>
            <w:vAlign w:val="center"/>
          </w:tcPr>
          <w:p w14:paraId="688E0AE3" w14:textId="77777777" w:rsidR="003D5E21" w:rsidRPr="002A5288" w:rsidRDefault="003D5E21" w:rsidP="00B467A5">
            <w:pPr>
              <w:snapToGrid w:val="0"/>
              <w:jc w:val="center"/>
              <w:rPr>
                <w:ins w:id="784" w:author="Julia Powell" w:date="2015-12-31T14:16:00Z"/>
                <w:sz w:val="16"/>
                <w:szCs w:val="16"/>
              </w:rPr>
            </w:pPr>
            <w:ins w:id="785" w:author="Julia Powell" w:date="2015-12-31T14:16:00Z">
              <w:r w:rsidRPr="002A5288">
                <w:rPr>
                  <w:sz w:val="16"/>
                  <w:szCs w:val="16"/>
                </w:rPr>
                <w:t>-</w:t>
              </w:r>
            </w:ins>
          </w:p>
        </w:tc>
        <w:tc>
          <w:tcPr>
            <w:tcW w:w="2436" w:type="dxa"/>
            <w:vAlign w:val="center"/>
          </w:tcPr>
          <w:p w14:paraId="2C448EFE" w14:textId="77777777" w:rsidR="003D5E21" w:rsidRPr="002A5288" w:rsidRDefault="003D5E21" w:rsidP="00B467A5">
            <w:pPr>
              <w:snapToGrid w:val="0"/>
              <w:rPr>
                <w:ins w:id="786" w:author="Julia Powell" w:date="2015-12-31T14:16:00Z"/>
                <w:sz w:val="16"/>
                <w:szCs w:val="16"/>
              </w:rPr>
            </w:pPr>
            <w:ins w:id="787" w:author="Julia Powell" w:date="2015-12-31T14:16:00Z">
              <w:r w:rsidRPr="002A5288">
                <w:rPr>
                  <w:sz w:val="16"/>
                  <w:szCs w:val="16"/>
                </w:rPr>
                <w:t>-</w:t>
              </w:r>
            </w:ins>
          </w:p>
        </w:tc>
        <w:tc>
          <w:tcPr>
            <w:tcW w:w="3060" w:type="dxa"/>
            <w:vAlign w:val="center"/>
          </w:tcPr>
          <w:p w14:paraId="5D2E68A9" w14:textId="77777777" w:rsidR="003D5E21" w:rsidRPr="002A5288" w:rsidRDefault="003D5E21" w:rsidP="00B467A5">
            <w:pPr>
              <w:snapToGrid w:val="0"/>
              <w:rPr>
                <w:ins w:id="788" w:author="Julia Powell" w:date="2015-12-31T14:16:00Z"/>
                <w:sz w:val="16"/>
                <w:szCs w:val="16"/>
              </w:rPr>
            </w:pPr>
            <w:ins w:id="789" w:author="Julia Powell" w:date="2015-12-31T14:16:00Z">
              <w:r w:rsidRPr="002A5288">
                <w:rPr>
                  <w:sz w:val="16"/>
                  <w:szCs w:val="16"/>
                </w:rPr>
                <w:t>-</w:t>
              </w:r>
            </w:ins>
          </w:p>
        </w:tc>
      </w:tr>
      <w:tr w:rsidR="003D5E21" w:rsidRPr="002A5288" w14:paraId="07E1D7F2" w14:textId="77777777" w:rsidTr="00411EF9">
        <w:trPr>
          <w:trHeight w:val="305"/>
          <w:tblHeader/>
          <w:ins w:id="790" w:author="Julia Powell" w:date="2015-12-31T14:16:00Z"/>
        </w:trPr>
        <w:tc>
          <w:tcPr>
            <w:tcW w:w="1080" w:type="dxa"/>
            <w:vAlign w:val="center"/>
          </w:tcPr>
          <w:p w14:paraId="267814DE" w14:textId="77777777" w:rsidR="003D5E21" w:rsidRPr="002A5288" w:rsidRDefault="003D5E21" w:rsidP="00B467A5">
            <w:pPr>
              <w:snapToGrid w:val="0"/>
              <w:rPr>
                <w:ins w:id="791" w:author="Julia Powell" w:date="2015-12-31T14:16:00Z"/>
                <w:sz w:val="16"/>
                <w:szCs w:val="16"/>
              </w:rPr>
            </w:pPr>
            <w:ins w:id="792" w:author="Julia Powell" w:date="2015-12-31T14:16:00Z">
              <w:r w:rsidRPr="002A5288">
                <w:rPr>
                  <w:sz w:val="16"/>
                  <w:szCs w:val="16"/>
                </w:rPr>
                <w:t>Value</w:t>
              </w:r>
            </w:ins>
          </w:p>
        </w:tc>
        <w:tc>
          <w:tcPr>
            <w:tcW w:w="3060" w:type="dxa"/>
            <w:vAlign w:val="center"/>
          </w:tcPr>
          <w:p w14:paraId="67C554B3" w14:textId="77777777" w:rsidR="003D5E21" w:rsidRPr="002A5288" w:rsidRDefault="003D5E21" w:rsidP="00B467A5">
            <w:pPr>
              <w:snapToGrid w:val="0"/>
              <w:rPr>
                <w:ins w:id="793" w:author="Julia Powell" w:date="2015-12-31T14:16:00Z"/>
                <w:sz w:val="16"/>
                <w:szCs w:val="16"/>
              </w:rPr>
            </w:pPr>
            <w:proofErr w:type="spellStart"/>
            <w:ins w:id="794" w:author="Julia Powell" w:date="2015-12-31T14:16:00Z">
              <w:r>
                <w:rPr>
                  <w:rFonts w:cs="Arial"/>
                  <w:sz w:val="16"/>
                  <w:szCs w:val="16"/>
                  <w:lang w:val="en-US" w:eastAsia="en-US"/>
                </w:rPr>
                <w:t>lowWaterS</w:t>
              </w:r>
              <w:r w:rsidRPr="00DD7223">
                <w:rPr>
                  <w:rFonts w:cs="Arial"/>
                  <w:sz w:val="16"/>
                  <w:szCs w:val="16"/>
                  <w:lang w:val="en-US" w:eastAsia="en-US"/>
                </w:rPr>
                <w:t>prings</w:t>
              </w:r>
              <w:proofErr w:type="spellEnd"/>
            </w:ins>
          </w:p>
        </w:tc>
        <w:tc>
          <w:tcPr>
            <w:tcW w:w="3420" w:type="dxa"/>
            <w:vAlign w:val="center"/>
          </w:tcPr>
          <w:p w14:paraId="184F3EE1" w14:textId="77777777" w:rsidR="003D5E21" w:rsidRPr="002A5288" w:rsidRDefault="003D5E21" w:rsidP="00B467A5">
            <w:pPr>
              <w:snapToGrid w:val="0"/>
              <w:rPr>
                <w:ins w:id="795" w:author="Julia Powell" w:date="2015-12-31T14:16:00Z"/>
                <w:sz w:val="16"/>
                <w:szCs w:val="16"/>
              </w:rPr>
            </w:pPr>
          </w:p>
        </w:tc>
        <w:tc>
          <w:tcPr>
            <w:tcW w:w="804" w:type="dxa"/>
            <w:vAlign w:val="center"/>
          </w:tcPr>
          <w:p w14:paraId="332C0E23" w14:textId="77777777" w:rsidR="003D5E21" w:rsidRPr="002A5288" w:rsidRDefault="003D5E21" w:rsidP="00B467A5">
            <w:pPr>
              <w:snapToGrid w:val="0"/>
              <w:jc w:val="center"/>
              <w:rPr>
                <w:ins w:id="796" w:author="Julia Powell" w:date="2015-12-31T14:16:00Z"/>
                <w:sz w:val="16"/>
                <w:szCs w:val="16"/>
              </w:rPr>
            </w:pPr>
            <w:ins w:id="797" w:author="Julia Powell" w:date="2015-12-31T14:16:00Z">
              <w:r w:rsidRPr="002A5288">
                <w:rPr>
                  <w:sz w:val="16"/>
                  <w:szCs w:val="16"/>
                </w:rPr>
                <w:t>-</w:t>
              </w:r>
            </w:ins>
          </w:p>
        </w:tc>
        <w:tc>
          <w:tcPr>
            <w:tcW w:w="2436" w:type="dxa"/>
            <w:vAlign w:val="center"/>
          </w:tcPr>
          <w:p w14:paraId="3C272ABC" w14:textId="77777777" w:rsidR="003D5E21" w:rsidRPr="002A5288" w:rsidRDefault="003D5E21" w:rsidP="00B467A5">
            <w:pPr>
              <w:snapToGrid w:val="0"/>
              <w:rPr>
                <w:ins w:id="798" w:author="Julia Powell" w:date="2015-12-31T14:16:00Z"/>
                <w:sz w:val="16"/>
                <w:szCs w:val="16"/>
              </w:rPr>
            </w:pPr>
            <w:ins w:id="799" w:author="Julia Powell" w:date="2015-12-31T14:16:00Z">
              <w:r w:rsidRPr="002A5288">
                <w:rPr>
                  <w:sz w:val="16"/>
                  <w:szCs w:val="16"/>
                </w:rPr>
                <w:t>-</w:t>
              </w:r>
            </w:ins>
          </w:p>
        </w:tc>
        <w:tc>
          <w:tcPr>
            <w:tcW w:w="3060" w:type="dxa"/>
            <w:vAlign w:val="center"/>
          </w:tcPr>
          <w:p w14:paraId="459F35DA" w14:textId="77777777" w:rsidR="003D5E21" w:rsidRPr="002A5288" w:rsidRDefault="003D5E21" w:rsidP="00B467A5">
            <w:pPr>
              <w:snapToGrid w:val="0"/>
              <w:rPr>
                <w:ins w:id="800" w:author="Julia Powell" w:date="2015-12-31T14:16:00Z"/>
                <w:sz w:val="16"/>
                <w:szCs w:val="16"/>
              </w:rPr>
            </w:pPr>
            <w:ins w:id="801" w:author="Julia Powell" w:date="2015-12-31T14:16:00Z">
              <w:r w:rsidRPr="002A5288">
                <w:rPr>
                  <w:sz w:val="16"/>
                  <w:szCs w:val="16"/>
                </w:rPr>
                <w:t>-</w:t>
              </w:r>
            </w:ins>
          </w:p>
        </w:tc>
      </w:tr>
      <w:tr w:rsidR="003D5E21" w:rsidRPr="002A5288" w14:paraId="34B4A3C4" w14:textId="77777777" w:rsidTr="00411EF9">
        <w:trPr>
          <w:trHeight w:val="305"/>
          <w:tblHeader/>
          <w:ins w:id="802" w:author="Julia Powell" w:date="2015-12-31T14:16:00Z"/>
        </w:trPr>
        <w:tc>
          <w:tcPr>
            <w:tcW w:w="1080" w:type="dxa"/>
            <w:vAlign w:val="center"/>
          </w:tcPr>
          <w:p w14:paraId="7E261A07" w14:textId="77777777" w:rsidR="003D5E21" w:rsidRPr="002A5288" w:rsidRDefault="003D5E21" w:rsidP="00B467A5">
            <w:pPr>
              <w:snapToGrid w:val="0"/>
              <w:rPr>
                <w:ins w:id="803" w:author="Julia Powell" w:date="2015-12-31T14:16:00Z"/>
                <w:sz w:val="16"/>
                <w:szCs w:val="16"/>
              </w:rPr>
            </w:pPr>
            <w:ins w:id="804" w:author="Julia Powell" w:date="2015-12-31T14:16:00Z">
              <w:r w:rsidRPr="002A5288">
                <w:rPr>
                  <w:sz w:val="16"/>
                  <w:szCs w:val="16"/>
                </w:rPr>
                <w:t>Value</w:t>
              </w:r>
            </w:ins>
          </w:p>
        </w:tc>
        <w:tc>
          <w:tcPr>
            <w:tcW w:w="3060" w:type="dxa"/>
            <w:vAlign w:val="center"/>
          </w:tcPr>
          <w:p w14:paraId="16C18AD0" w14:textId="77777777" w:rsidR="003D5E21" w:rsidRPr="002A5288" w:rsidRDefault="003D5E21" w:rsidP="00B467A5">
            <w:pPr>
              <w:snapToGrid w:val="0"/>
              <w:rPr>
                <w:ins w:id="805" w:author="Julia Powell" w:date="2015-12-31T14:16:00Z"/>
                <w:sz w:val="16"/>
                <w:szCs w:val="16"/>
              </w:rPr>
            </w:pPr>
            <w:proofErr w:type="spellStart"/>
            <w:ins w:id="806" w:author="Julia Powell" w:date="2015-12-31T14:16:00Z">
              <w:r>
                <w:rPr>
                  <w:rFonts w:cs="Arial"/>
                  <w:sz w:val="16"/>
                  <w:szCs w:val="16"/>
                  <w:lang w:val="en-US" w:eastAsia="en-US"/>
                </w:rPr>
                <w:t>approximateLowestAstronomicalT</w:t>
              </w:r>
              <w:r w:rsidRPr="00DD7223">
                <w:rPr>
                  <w:rFonts w:cs="Arial"/>
                  <w:sz w:val="16"/>
                  <w:szCs w:val="16"/>
                  <w:lang w:val="en-US" w:eastAsia="en-US"/>
                </w:rPr>
                <w:t>ide</w:t>
              </w:r>
              <w:proofErr w:type="spellEnd"/>
            </w:ins>
          </w:p>
        </w:tc>
        <w:tc>
          <w:tcPr>
            <w:tcW w:w="3420" w:type="dxa"/>
            <w:vAlign w:val="center"/>
          </w:tcPr>
          <w:p w14:paraId="19F7023D" w14:textId="77777777" w:rsidR="003D5E21" w:rsidRPr="002A5288" w:rsidRDefault="003D5E21" w:rsidP="00B467A5">
            <w:pPr>
              <w:snapToGrid w:val="0"/>
              <w:rPr>
                <w:ins w:id="807" w:author="Julia Powell" w:date="2015-12-31T14:16:00Z"/>
                <w:sz w:val="16"/>
                <w:szCs w:val="16"/>
              </w:rPr>
            </w:pPr>
          </w:p>
        </w:tc>
        <w:tc>
          <w:tcPr>
            <w:tcW w:w="804" w:type="dxa"/>
            <w:vAlign w:val="center"/>
          </w:tcPr>
          <w:p w14:paraId="341DAC3D" w14:textId="77777777" w:rsidR="003D5E21" w:rsidRPr="002A5288" w:rsidRDefault="003D5E21" w:rsidP="00B467A5">
            <w:pPr>
              <w:snapToGrid w:val="0"/>
              <w:jc w:val="center"/>
              <w:rPr>
                <w:ins w:id="808" w:author="Julia Powell" w:date="2015-12-31T14:16:00Z"/>
                <w:sz w:val="16"/>
                <w:szCs w:val="16"/>
              </w:rPr>
            </w:pPr>
            <w:ins w:id="809" w:author="Julia Powell" w:date="2015-12-31T14:16:00Z">
              <w:r w:rsidRPr="002A5288">
                <w:rPr>
                  <w:sz w:val="16"/>
                  <w:szCs w:val="16"/>
                </w:rPr>
                <w:t>-</w:t>
              </w:r>
            </w:ins>
          </w:p>
        </w:tc>
        <w:tc>
          <w:tcPr>
            <w:tcW w:w="2436" w:type="dxa"/>
            <w:vAlign w:val="center"/>
          </w:tcPr>
          <w:p w14:paraId="71655DF9" w14:textId="77777777" w:rsidR="003D5E21" w:rsidRPr="002A5288" w:rsidRDefault="003D5E21" w:rsidP="00B467A5">
            <w:pPr>
              <w:snapToGrid w:val="0"/>
              <w:rPr>
                <w:ins w:id="810" w:author="Julia Powell" w:date="2015-12-31T14:16:00Z"/>
                <w:sz w:val="16"/>
                <w:szCs w:val="16"/>
              </w:rPr>
            </w:pPr>
            <w:ins w:id="811" w:author="Julia Powell" w:date="2015-12-31T14:16:00Z">
              <w:r w:rsidRPr="002A5288">
                <w:rPr>
                  <w:sz w:val="16"/>
                  <w:szCs w:val="16"/>
                </w:rPr>
                <w:t>-</w:t>
              </w:r>
            </w:ins>
          </w:p>
        </w:tc>
        <w:tc>
          <w:tcPr>
            <w:tcW w:w="3060" w:type="dxa"/>
            <w:vAlign w:val="center"/>
          </w:tcPr>
          <w:p w14:paraId="58D3140A" w14:textId="77777777" w:rsidR="003D5E21" w:rsidRPr="002A5288" w:rsidRDefault="003D5E21" w:rsidP="00B467A5">
            <w:pPr>
              <w:snapToGrid w:val="0"/>
              <w:rPr>
                <w:ins w:id="812" w:author="Julia Powell" w:date="2015-12-31T14:16:00Z"/>
                <w:sz w:val="16"/>
                <w:szCs w:val="16"/>
              </w:rPr>
            </w:pPr>
            <w:ins w:id="813" w:author="Julia Powell" w:date="2015-12-31T14:16:00Z">
              <w:r w:rsidRPr="002A5288">
                <w:rPr>
                  <w:sz w:val="16"/>
                  <w:szCs w:val="16"/>
                </w:rPr>
                <w:t>-</w:t>
              </w:r>
            </w:ins>
          </w:p>
        </w:tc>
      </w:tr>
      <w:tr w:rsidR="003D5E21" w:rsidRPr="002A5288" w14:paraId="27FE2CE0" w14:textId="77777777" w:rsidTr="00411EF9">
        <w:trPr>
          <w:trHeight w:val="305"/>
          <w:tblHeader/>
          <w:ins w:id="814" w:author="Julia Powell" w:date="2015-12-31T14:16:00Z"/>
        </w:trPr>
        <w:tc>
          <w:tcPr>
            <w:tcW w:w="1080" w:type="dxa"/>
            <w:vAlign w:val="center"/>
          </w:tcPr>
          <w:p w14:paraId="10FB71C5" w14:textId="77777777" w:rsidR="003D5E21" w:rsidRPr="002A5288" w:rsidRDefault="003D5E21" w:rsidP="00B467A5">
            <w:pPr>
              <w:snapToGrid w:val="0"/>
              <w:rPr>
                <w:ins w:id="815" w:author="Julia Powell" w:date="2015-12-31T14:16:00Z"/>
                <w:sz w:val="16"/>
                <w:szCs w:val="16"/>
              </w:rPr>
            </w:pPr>
            <w:ins w:id="816" w:author="Julia Powell" w:date="2015-12-31T14:16:00Z">
              <w:r w:rsidRPr="002A5288">
                <w:rPr>
                  <w:sz w:val="16"/>
                  <w:szCs w:val="16"/>
                </w:rPr>
                <w:t>Value</w:t>
              </w:r>
            </w:ins>
          </w:p>
        </w:tc>
        <w:tc>
          <w:tcPr>
            <w:tcW w:w="3060" w:type="dxa"/>
            <w:vAlign w:val="center"/>
          </w:tcPr>
          <w:p w14:paraId="194844B2" w14:textId="77777777" w:rsidR="003D5E21" w:rsidRPr="002A5288" w:rsidRDefault="003D5E21" w:rsidP="00B467A5">
            <w:pPr>
              <w:snapToGrid w:val="0"/>
              <w:rPr>
                <w:ins w:id="817" w:author="Julia Powell" w:date="2015-12-31T14:16:00Z"/>
                <w:sz w:val="16"/>
                <w:szCs w:val="16"/>
              </w:rPr>
            </w:pPr>
            <w:proofErr w:type="spellStart"/>
            <w:ins w:id="818" w:author="Julia Powell" w:date="2015-12-31T14:16:00Z">
              <w:r>
                <w:rPr>
                  <w:rFonts w:cs="Arial"/>
                  <w:sz w:val="16"/>
                  <w:szCs w:val="16"/>
                  <w:lang w:val="en-US" w:eastAsia="en-US"/>
                </w:rPr>
                <w:t>nearlyLowestLowW</w:t>
              </w:r>
              <w:r w:rsidRPr="00DD7223">
                <w:rPr>
                  <w:rFonts w:cs="Arial"/>
                  <w:sz w:val="16"/>
                  <w:szCs w:val="16"/>
                  <w:lang w:val="en-US" w:eastAsia="en-US"/>
                </w:rPr>
                <w:t>ater</w:t>
              </w:r>
              <w:proofErr w:type="spellEnd"/>
            </w:ins>
          </w:p>
        </w:tc>
        <w:tc>
          <w:tcPr>
            <w:tcW w:w="3420" w:type="dxa"/>
            <w:vAlign w:val="center"/>
          </w:tcPr>
          <w:p w14:paraId="04802800" w14:textId="77777777" w:rsidR="003D5E21" w:rsidRPr="002A5288" w:rsidRDefault="003D5E21" w:rsidP="00B467A5">
            <w:pPr>
              <w:snapToGrid w:val="0"/>
              <w:rPr>
                <w:ins w:id="819" w:author="Julia Powell" w:date="2015-12-31T14:16:00Z"/>
                <w:sz w:val="16"/>
                <w:szCs w:val="16"/>
              </w:rPr>
            </w:pPr>
          </w:p>
        </w:tc>
        <w:tc>
          <w:tcPr>
            <w:tcW w:w="804" w:type="dxa"/>
            <w:vAlign w:val="center"/>
          </w:tcPr>
          <w:p w14:paraId="438B387B" w14:textId="77777777" w:rsidR="003D5E21" w:rsidRPr="002A5288" w:rsidRDefault="003D5E21" w:rsidP="00B467A5">
            <w:pPr>
              <w:snapToGrid w:val="0"/>
              <w:jc w:val="center"/>
              <w:rPr>
                <w:ins w:id="820" w:author="Julia Powell" w:date="2015-12-31T14:16:00Z"/>
                <w:sz w:val="16"/>
                <w:szCs w:val="16"/>
              </w:rPr>
            </w:pPr>
            <w:ins w:id="821" w:author="Julia Powell" w:date="2015-12-31T14:16:00Z">
              <w:r w:rsidRPr="002A5288">
                <w:rPr>
                  <w:sz w:val="16"/>
                  <w:szCs w:val="16"/>
                </w:rPr>
                <w:t>-</w:t>
              </w:r>
            </w:ins>
          </w:p>
        </w:tc>
        <w:tc>
          <w:tcPr>
            <w:tcW w:w="2436" w:type="dxa"/>
            <w:vAlign w:val="center"/>
          </w:tcPr>
          <w:p w14:paraId="4F028E2A" w14:textId="77777777" w:rsidR="003D5E21" w:rsidRPr="002A5288" w:rsidRDefault="003D5E21" w:rsidP="00B467A5">
            <w:pPr>
              <w:snapToGrid w:val="0"/>
              <w:rPr>
                <w:ins w:id="822" w:author="Julia Powell" w:date="2015-12-31T14:16:00Z"/>
                <w:sz w:val="16"/>
                <w:szCs w:val="16"/>
              </w:rPr>
            </w:pPr>
            <w:ins w:id="823" w:author="Julia Powell" w:date="2015-12-31T14:16:00Z">
              <w:r w:rsidRPr="002A5288">
                <w:rPr>
                  <w:sz w:val="16"/>
                  <w:szCs w:val="16"/>
                </w:rPr>
                <w:t>-</w:t>
              </w:r>
            </w:ins>
          </w:p>
        </w:tc>
        <w:tc>
          <w:tcPr>
            <w:tcW w:w="3060" w:type="dxa"/>
            <w:vAlign w:val="center"/>
          </w:tcPr>
          <w:p w14:paraId="3014C60A" w14:textId="77777777" w:rsidR="003D5E21" w:rsidRPr="002A5288" w:rsidRDefault="003D5E21" w:rsidP="00B467A5">
            <w:pPr>
              <w:snapToGrid w:val="0"/>
              <w:rPr>
                <w:ins w:id="824" w:author="Julia Powell" w:date="2015-12-31T14:16:00Z"/>
                <w:sz w:val="16"/>
                <w:szCs w:val="16"/>
              </w:rPr>
            </w:pPr>
            <w:ins w:id="825" w:author="Julia Powell" w:date="2015-12-31T14:16:00Z">
              <w:r w:rsidRPr="002A5288">
                <w:rPr>
                  <w:sz w:val="16"/>
                  <w:szCs w:val="16"/>
                </w:rPr>
                <w:t>-</w:t>
              </w:r>
            </w:ins>
          </w:p>
        </w:tc>
      </w:tr>
      <w:tr w:rsidR="003D5E21" w:rsidRPr="002A5288" w14:paraId="209D95A2" w14:textId="77777777" w:rsidTr="00411EF9">
        <w:trPr>
          <w:trHeight w:val="305"/>
          <w:tblHeader/>
          <w:ins w:id="826" w:author="Julia Powell" w:date="2015-12-31T14:16:00Z"/>
        </w:trPr>
        <w:tc>
          <w:tcPr>
            <w:tcW w:w="1080" w:type="dxa"/>
            <w:vAlign w:val="center"/>
          </w:tcPr>
          <w:p w14:paraId="5D0C4C8A" w14:textId="77777777" w:rsidR="003D5E21" w:rsidRPr="002A5288" w:rsidRDefault="003D5E21" w:rsidP="00B467A5">
            <w:pPr>
              <w:snapToGrid w:val="0"/>
              <w:rPr>
                <w:ins w:id="827" w:author="Julia Powell" w:date="2015-12-31T14:16:00Z"/>
                <w:sz w:val="16"/>
                <w:szCs w:val="16"/>
              </w:rPr>
            </w:pPr>
            <w:ins w:id="828" w:author="Julia Powell" w:date="2015-12-31T14:16:00Z">
              <w:r w:rsidRPr="002A5288">
                <w:rPr>
                  <w:sz w:val="16"/>
                  <w:szCs w:val="16"/>
                </w:rPr>
                <w:t>Value</w:t>
              </w:r>
            </w:ins>
          </w:p>
        </w:tc>
        <w:tc>
          <w:tcPr>
            <w:tcW w:w="3060" w:type="dxa"/>
            <w:vAlign w:val="center"/>
          </w:tcPr>
          <w:p w14:paraId="3BE128B1" w14:textId="77777777" w:rsidR="003D5E21" w:rsidRPr="002A5288" w:rsidRDefault="003D5E21" w:rsidP="00B467A5">
            <w:pPr>
              <w:snapToGrid w:val="0"/>
              <w:rPr>
                <w:ins w:id="829" w:author="Julia Powell" w:date="2015-12-31T14:16:00Z"/>
                <w:sz w:val="16"/>
                <w:szCs w:val="16"/>
              </w:rPr>
            </w:pPr>
            <w:proofErr w:type="spellStart"/>
            <w:ins w:id="830" w:author="Julia Powell" w:date="2015-12-31T14:16:00Z">
              <w:r>
                <w:rPr>
                  <w:rFonts w:cs="Arial"/>
                  <w:sz w:val="16"/>
                  <w:szCs w:val="16"/>
                  <w:lang w:val="en-US" w:eastAsia="en-US"/>
                </w:rPr>
                <w:t>meanLowerL</w:t>
              </w:r>
              <w:r w:rsidRPr="00DD7223">
                <w:rPr>
                  <w:rFonts w:cs="Arial"/>
                  <w:sz w:val="16"/>
                  <w:szCs w:val="16"/>
                  <w:lang w:val="en-US" w:eastAsia="en-US"/>
                </w:rPr>
                <w:t>ow</w:t>
              </w:r>
              <w:r>
                <w:rPr>
                  <w:rFonts w:cs="Arial"/>
                  <w:sz w:val="16"/>
                  <w:szCs w:val="16"/>
                  <w:lang w:val="en-US" w:eastAsia="en-US"/>
                </w:rPr>
                <w:t>W</w:t>
              </w:r>
              <w:r w:rsidRPr="00DD7223">
                <w:rPr>
                  <w:rFonts w:cs="Arial"/>
                  <w:sz w:val="16"/>
                  <w:szCs w:val="16"/>
                  <w:lang w:val="en-US" w:eastAsia="en-US"/>
                </w:rPr>
                <w:t>ater</w:t>
              </w:r>
              <w:proofErr w:type="spellEnd"/>
            </w:ins>
          </w:p>
        </w:tc>
        <w:tc>
          <w:tcPr>
            <w:tcW w:w="3420" w:type="dxa"/>
            <w:vAlign w:val="center"/>
          </w:tcPr>
          <w:p w14:paraId="47E2F0FB" w14:textId="77777777" w:rsidR="003D5E21" w:rsidRPr="002A5288" w:rsidRDefault="003D5E21" w:rsidP="00B467A5">
            <w:pPr>
              <w:snapToGrid w:val="0"/>
              <w:rPr>
                <w:ins w:id="831" w:author="Julia Powell" w:date="2015-12-31T14:16:00Z"/>
                <w:sz w:val="16"/>
                <w:szCs w:val="16"/>
              </w:rPr>
            </w:pPr>
          </w:p>
        </w:tc>
        <w:tc>
          <w:tcPr>
            <w:tcW w:w="804" w:type="dxa"/>
            <w:vAlign w:val="center"/>
          </w:tcPr>
          <w:p w14:paraId="6843AF7D" w14:textId="77777777" w:rsidR="003D5E21" w:rsidRPr="002A5288" w:rsidRDefault="003D5E21" w:rsidP="00B467A5">
            <w:pPr>
              <w:snapToGrid w:val="0"/>
              <w:jc w:val="center"/>
              <w:rPr>
                <w:ins w:id="832" w:author="Julia Powell" w:date="2015-12-31T14:16:00Z"/>
                <w:sz w:val="16"/>
                <w:szCs w:val="16"/>
              </w:rPr>
            </w:pPr>
            <w:ins w:id="833" w:author="Julia Powell" w:date="2015-12-31T14:16:00Z">
              <w:r w:rsidRPr="002A5288">
                <w:rPr>
                  <w:sz w:val="16"/>
                  <w:szCs w:val="16"/>
                </w:rPr>
                <w:t>-</w:t>
              </w:r>
            </w:ins>
          </w:p>
        </w:tc>
        <w:tc>
          <w:tcPr>
            <w:tcW w:w="2436" w:type="dxa"/>
            <w:vAlign w:val="center"/>
          </w:tcPr>
          <w:p w14:paraId="07B0343E" w14:textId="77777777" w:rsidR="003D5E21" w:rsidRPr="002A5288" w:rsidRDefault="003D5E21" w:rsidP="00B467A5">
            <w:pPr>
              <w:snapToGrid w:val="0"/>
              <w:rPr>
                <w:ins w:id="834" w:author="Julia Powell" w:date="2015-12-31T14:16:00Z"/>
                <w:sz w:val="16"/>
                <w:szCs w:val="16"/>
              </w:rPr>
            </w:pPr>
            <w:ins w:id="835" w:author="Julia Powell" w:date="2015-12-31T14:16:00Z">
              <w:r w:rsidRPr="002A5288">
                <w:rPr>
                  <w:sz w:val="16"/>
                  <w:szCs w:val="16"/>
                </w:rPr>
                <w:t>-</w:t>
              </w:r>
            </w:ins>
          </w:p>
        </w:tc>
        <w:tc>
          <w:tcPr>
            <w:tcW w:w="3060" w:type="dxa"/>
            <w:vAlign w:val="center"/>
          </w:tcPr>
          <w:p w14:paraId="0DD0DC3C" w14:textId="77777777" w:rsidR="003D5E21" w:rsidRPr="002A5288" w:rsidRDefault="003D5E21" w:rsidP="00B467A5">
            <w:pPr>
              <w:snapToGrid w:val="0"/>
              <w:rPr>
                <w:ins w:id="836" w:author="Julia Powell" w:date="2015-12-31T14:16:00Z"/>
                <w:sz w:val="16"/>
                <w:szCs w:val="16"/>
              </w:rPr>
            </w:pPr>
            <w:ins w:id="837" w:author="Julia Powell" w:date="2015-12-31T14:16:00Z">
              <w:r w:rsidRPr="002A5288">
                <w:rPr>
                  <w:sz w:val="16"/>
                  <w:szCs w:val="16"/>
                </w:rPr>
                <w:t>-</w:t>
              </w:r>
            </w:ins>
          </w:p>
        </w:tc>
      </w:tr>
      <w:tr w:rsidR="003D5E21" w:rsidRPr="002A5288" w14:paraId="1B27C7FE" w14:textId="77777777" w:rsidTr="00411EF9">
        <w:trPr>
          <w:trHeight w:val="305"/>
          <w:tblHeader/>
          <w:ins w:id="838" w:author="Julia Powell" w:date="2015-12-31T14:16:00Z"/>
        </w:trPr>
        <w:tc>
          <w:tcPr>
            <w:tcW w:w="1080" w:type="dxa"/>
            <w:vAlign w:val="center"/>
          </w:tcPr>
          <w:p w14:paraId="5882254B" w14:textId="77777777" w:rsidR="003D5E21" w:rsidRPr="002A5288" w:rsidRDefault="003D5E21" w:rsidP="00B467A5">
            <w:pPr>
              <w:snapToGrid w:val="0"/>
              <w:rPr>
                <w:ins w:id="839" w:author="Julia Powell" w:date="2015-12-31T14:16:00Z"/>
                <w:sz w:val="16"/>
                <w:szCs w:val="16"/>
              </w:rPr>
            </w:pPr>
            <w:ins w:id="840" w:author="Julia Powell" w:date="2015-12-31T14:16:00Z">
              <w:r w:rsidRPr="002A5288">
                <w:rPr>
                  <w:sz w:val="16"/>
                  <w:szCs w:val="16"/>
                </w:rPr>
                <w:t>Value</w:t>
              </w:r>
            </w:ins>
          </w:p>
        </w:tc>
        <w:tc>
          <w:tcPr>
            <w:tcW w:w="3060" w:type="dxa"/>
            <w:vAlign w:val="center"/>
          </w:tcPr>
          <w:p w14:paraId="13DD85FD" w14:textId="77777777" w:rsidR="003D5E21" w:rsidRPr="002A5288" w:rsidRDefault="003D5E21" w:rsidP="00B467A5">
            <w:pPr>
              <w:snapToGrid w:val="0"/>
              <w:rPr>
                <w:ins w:id="841" w:author="Julia Powell" w:date="2015-12-31T14:16:00Z"/>
                <w:sz w:val="16"/>
                <w:szCs w:val="16"/>
              </w:rPr>
            </w:pPr>
            <w:proofErr w:type="spellStart"/>
            <w:ins w:id="842" w:author="Julia Powell" w:date="2015-12-31T14:16:00Z">
              <w:r>
                <w:rPr>
                  <w:rFonts w:cs="Arial"/>
                  <w:sz w:val="16"/>
                  <w:szCs w:val="16"/>
                  <w:lang w:val="en-US" w:eastAsia="en-US"/>
                </w:rPr>
                <w:t>lowW</w:t>
              </w:r>
              <w:r w:rsidRPr="00DD7223">
                <w:rPr>
                  <w:rFonts w:cs="Arial"/>
                  <w:sz w:val="16"/>
                  <w:szCs w:val="16"/>
                  <w:lang w:val="en-US" w:eastAsia="en-US"/>
                </w:rPr>
                <w:t>ater</w:t>
              </w:r>
              <w:proofErr w:type="spellEnd"/>
            </w:ins>
          </w:p>
        </w:tc>
        <w:tc>
          <w:tcPr>
            <w:tcW w:w="3420" w:type="dxa"/>
            <w:vAlign w:val="center"/>
          </w:tcPr>
          <w:p w14:paraId="346A0949" w14:textId="77777777" w:rsidR="003D5E21" w:rsidRPr="002A5288" w:rsidRDefault="003D5E21" w:rsidP="00B467A5">
            <w:pPr>
              <w:snapToGrid w:val="0"/>
              <w:rPr>
                <w:ins w:id="843" w:author="Julia Powell" w:date="2015-12-31T14:16:00Z"/>
                <w:sz w:val="16"/>
                <w:szCs w:val="16"/>
              </w:rPr>
            </w:pPr>
          </w:p>
        </w:tc>
        <w:tc>
          <w:tcPr>
            <w:tcW w:w="804" w:type="dxa"/>
            <w:vAlign w:val="center"/>
          </w:tcPr>
          <w:p w14:paraId="62F30F35" w14:textId="77777777" w:rsidR="003D5E21" w:rsidRPr="002A5288" w:rsidRDefault="003D5E21" w:rsidP="00B467A5">
            <w:pPr>
              <w:snapToGrid w:val="0"/>
              <w:jc w:val="center"/>
              <w:rPr>
                <w:ins w:id="844" w:author="Julia Powell" w:date="2015-12-31T14:16:00Z"/>
                <w:sz w:val="16"/>
                <w:szCs w:val="16"/>
              </w:rPr>
            </w:pPr>
            <w:ins w:id="845" w:author="Julia Powell" w:date="2015-12-31T14:16:00Z">
              <w:r w:rsidRPr="002A5288">
                <w:rPr>
                  <w:sz w:val="16"/>
                  <w:szCs w:val="16"/>
                </w:rPr>
                <w:t>-</w:t>
              </w:r>
            </w:ins>
          </w:p>
        </w:tc>
        <w:tc>
          <w:tcPr>
            <w:tcW w:w="2436" w:type="dxa"/>
            <w:vAlign w:val="center"/>
          </w:tcPr>
          <w:p w14:paraId="219B4E5B" w14:textId="77777777" w:rsidR="003D5E21" w:rsidRPr="002A5288" w:rsidRDefault="003D5E21" w:rsidP="00B467A5">
            <w:pPr>
              <w:snapToGrid w:val="0"/>
              <w:rPr>
                <w:ins w:id="846" w:author="Julia Powell" w:date="2015-12-31T14:16:00Z"/>
                <w:sz w:val="16"/>
                <w:szCs w:val="16"/>
              </w:rPr>
            </w:pPr>
            <w:ins w:id="847" w:author="Julia Powell" w:date="2015-12-31T14:16:00Z">
              <w:r w:rsidRPr="002A5288">
                <w:rPr>
                  <w:sz w:val="16"/>
                  <w:szCs w:val="16"/>
                </w:rPr>
                <w:t>-</w:t>
              </w:r>
            </w:ins>
          </w:p>
        </w:tc>
        <w:tc>
          <w:tcPr>
            <w:tcW w:w="3060" w:type="dxa"/>
            <w:vAlign w:val="center"/>
          </w:tcPr>
          <w:p w14:paraId="5E19B453" w14:textId="77777777" w:rsidR="003D5E21" w:rsidRPr="002A5288" w:rsidRDefault="003D5E21" w:rsidP="00B467A5">
            <w:pPr>
              <w:snapToGrid w:val="0"/>
              <w:rPr>
                <w:ins w:id="848" w:author="Julia Powell" w:date="2015-12-31T14:16:00Z"/>
                <w:sz w:val="16"/>
                <w:szCs w:val="16"/>
              </w:rPr>
            </w:pPr>
            <w:ins w:id="849" w:author="Julia Powell" w:date="2015-12-31T14:16:00Z">
              <w:r w:rsidRPr="002A5288">
                <w:rPr>
                  <w:sz w:val="16"/>
                  <w:szCs w:val="16"/>
                </w:rPr>
                <w:t>-</w:t>
              </w:r>
            </w:ins>
          </w:p>
        </w:tc>
      </w:tr>
      <w:tr w:rsidR="003D5E21" w:rsidRPr="002A5288" w14:paraId="3E22398F" w14:textId="77777777" w:rsidTr="00411EF9">
        <w:trPr>
          <w:trHeight w:val="305"/>
          <w:tblHeader/>
          <w:ins w:id="850" w:author="Julia Powell" w:date="2015-12-31T14:16:00Z"/>
        </w:trPr>
        <w:tc>
          <w:tcPr>
            <w:tcW w:w="1080" w:type="dxa"/>
            <w:vAlign w:val="center"/>
          </w:tcPr>
          <w:p w14:paraId="60302E11" w14:textId="77777777" w:rsidR="003D5E21" w:rsidRPr="002A5288" w:rsidRDefault="003D5E21" w:rsidP="00B467A5">
            <w:pPr>
              <w:snapToGrid w:val="0"/>
              <w:rPr>
                <w:ins w:id="851" w:author="Julia Powell" w:date="2015-12-31T14:16:00Z"/>
                <w:sz w:val="16"/>
                <w:szCs w:val="16"/>
              </w:rPr>
            </w:pPr>
            <w:ins w:id="852" w:author="Julia Powell" w:date="2015-12-31T14:16:00Z">
              <w:r w:rsidRPr="002A5288">
                <w:rPr>
                  <w:sz w:val="16"/>
                  <w:szCs w:val="16"/>
                </w:rPr>
                <w:lastRenderedPageBreak/>
                <w:t>Value</w:t>
              </w:r>
            </w:ins>
          </w:p>
        </w:tc>
        <w:tc>
          <w:tcPr>
            <w:tcW w:w="3060" w:type="dxa"/>
            <w:vAlign w:val="center"/>
          </w:tcPr>
          <w:p w14:paraId="3364375D" w14:textId="77777777" w:rsidR="003D5E21" w:rsidRPr="002A5288" w:rsidRDefault="003D5E21" w:rsidP="00B467A5">
            <w:pPr>
              <w:snapToGrid w:val="0"/>
              <w:rPr>
                <w:ins w:id="853" w:author="Julia Powell" w:date="2015-12-31T14:16:00Z"/>
                <w:sz w:val="16"/>
                <w:szCs w:val="16"/>
              </w:rPr>
            </w:pPr>
            <w:proofErr w:type="spellStart"/>
            <w:ins w:id="854" w:author="Julia Powell" w:date="2015-12-31T14:16:00Z">
              <w:r>
                <w:rPr>
                  <w:rFonts w:cs="Arial"/>
                  <w:sz w:val="16"/>
                  <w:szCs w:val="16"/>
                  <w:lang w:val="en-US" w:eastAsia="en-US"/>
                </w:rPr>
                <w:t>approximateMeanLowW</w:t>
              </w:r>
              <w:r w:rsidRPr="00DD7223">
                <w:rPr>
                  <w:rFonts w:cs="Arial"/>
                  <w:sz w:val="16"/>
                  <w:szCs w:val="16"/>
                  <w:lang w:val="en-US" w:eastAsia="en-US"/>
                </w:rPr>
                <w:t>ater</w:t>
              </w:r>
              <w:proofErr w:type="spellEnd"/>
            </w:ins>
          </w:p>
        </w:tc>
        <w:tc>
          <w:tcPr>
            <w:tcW w:w="3420" w:type="dxa"/>
            <w:vAlign w:val="center"/>
          </w:tcPr>
          <w:p w14:paraId="26ACC7EC" w14:textId="77777777" w:rsidR="003D5E21" w:rsidRPr="002A5288" w:rsidRDefault="003D5E21" w:rsidP="00B467A5">
            <w:pPr>
              <w:snapToGrid w:val="0"/>
              <w:rPr>
                <w:ins w:id="855" w:author="Julia Powell" w:date="2015-12-31T14:16:00Z"/>
                <w:sz w:val="16"/>
                <w:szCs w:val="16"/>
              </w:rPr>
            </w:pPr>
          </w:p>
        </w:tc>
        <w:tc>
          <w:tcPr>
            <w:tcW w:w="804" w:type="dxa"/>
            <w:vAlign w:val="center"/>
          </w:tcPr>
          <w:p w14:paraId="4D7E7A1B" w14:textId="77777777" w:rsidR="003D5E21" w:rsidRPr="002A5288" w:rsidRDefault="003D5E21" w:rsidP="00B467A5">
            <w:pPr>
              <w:snapToGrid w:val="0"/>
              <w:jc w:val="center"/>
              <w:rPr>
                <w:ins w:id="856" w:author="Julia Powell" w:date="2015-12-31T14:16:00Z"/>
                <w:sz w:val="16"/>
                <w:szCs w:val="16"/>
              </w:rPr>
            </w:pPr>
            <w:ins w:id="857" w:author="Julia Powell" w:date="2015-12-31T14:16:00Z">
              <w:r w:rsidRPr="002A5288">
                <w:rPr>
                  <w:sz w:val="16"/>
                  <w:szCs w:val="16"/>
                </w:rPr>
                <w:t>-</w:t>
              </w:r>
            </w:ins>
          </w:p>
        </w:tc>
        <w:tc>
          <w:tcPr>
            <w:tcW w:w="2436" w:type="dxa"/>
            <w:vAlign w:val="center"/>
          </w:tcPr>
          <w:p w14:paraId="081F41B1" w14:textId="77777777" w:rsidR="003D5E21" w:rsidRPr="002A5288" w:rsidRDefault="003D5E21" w:rsidP="00B467A5">
            <w:pPr>
              <w:snapToGrid w:val="0"/>
              <w:rPr>
                <w:ins w:id="858" w:author="Julia Powell" w:date="2015-12-31T14:16:00Z"/>
                <w:sz w:val="16"/>
                <w:szCs w:val="16"/>
              </w:rPr>
            </w:pPr>
            <w:ins w:id="859" w:author="Julia Powell" w:date="2015-12-31T14:16:00Z">
              <w:r w:rsidRPr="002A5288">
                <w:rPr>
                  <w:sz w:val="16"/>
                  <w:szCs w:val="16"/>
                </w:rPr>
                <w:t>-</w:t>
              </w:r>
            </w:ins>
          </w:p>
        </w:tc>
        <w:tc>
          <w:tcPr>
            <w:tcW w:w="3060" w:type="dxa"/>
            <w:vAlign w:val="center"/>
          </w:tcPr>
          <w:p w14:paraId="3227DBA6" w14:textId="77777777" w:rsidR="003D5E21" w:rsidRPr="002A5288" w:rsidRDefault="003D5E21" w:rsidP="00B467A5">
            <w:pPr>
              <w:snapToGrid w:val="0"/>
              <w:rPr>
                <w:ins w:id="860" w:author="Julia Powell" w:date="2015-12-31T14:16:00Z"/>
                <w:sz w:val="16"/>
                <w:szCs w:val="16"/>
              </w:rPr>
            </w:pPr>
            <w:ins w:id="861" w:author="Julia Powell" w:date="2015-12-31T14:16:00Z">
              <w:r w:rsidRPr="002A5288">
                <w:rPr>
                  <w:sz w:val="16"/>
                  <w:szCs w:val="16"/>
                </w:rPr>
                <w:t>-</w:t>
              </w:r>
            </w:ins>
          </w:p>
        </w:tc>
      </w:tr>
      <w:tr w:rsidR="003D5E21" w:rsidRPr="002A5288" w14:paraId="0A161870" w14:textId="77777777" w:rsidTr="00411EF9">
        <w:trPr>
          <w:trHeight w:val="305"/>
          <w:tblHeader/>
          <w:ins w:id="862" w:author="Julia Powell" w:date="2015-12-31T14:16:00Z"/>
        </w:trPr>
        <w:tc>
          <w:tcPr>
            <w:tcW w:w="1080" w:type="dxa"/>
            <w:vAlign w:val="center"/>
          </w:tcPr>
          <w:p w14:paraId="4206FD03" w14:textId="77777777" w:rsidR="003D5E21" w:rsidRPr="002A5288" w:rsidRDefault="003D5E21" w:rsidP="00B467A5">
            <w:pPr>
              <w:snapToGrid w:val="0"/>
              <w:rPr>
                <w:ins w:id="863" w:author="Julia Powell" w:date="2015-12-31T14:16:00Z"/>
                <w:sz w:val="16"/>
                <w:szCs w:val="16"/>
              </w:rPr>
            </w:pPr>
            <w:ins w:id="864" w:author="Julia Powell" w:date="2015-12-31T14:16:00Z">
              <w:r w:rsidRPr="002A5288">
                <w:rPr>
                  <w:sz w:val="16"/>
                  <w:szCs w:val="16"/>
                </w:rPr>
                <w:t>Value</w:t>
              </w:r>
            </w:ins>
          </w:p>
        </w:tc>
        <w:tc>
          <w:tcPr>
            <w:tcW w:w="3060" w:type="dxa"/>
            <w:vAlign w:val="center"/>
          </w:tcPr>
          <w:p w14:paraId="212542AB" w14:textId="77777777" w:rsidR="003D5E21" w:rsidRPr="002A5288" w:rsidRDefault="003D5E21" w:rsidP="00B467A5">
            <w:pPr>
              <w:snapToGrid w:val="0"/>
              <w:rPr>
                <w:ins w:id="865" w:author="Julia Powell" w:date="2015-12-31T14:16:00Z"/>
                <w:sz w:val="16"/>
                <w:szCs w:val="16"/>
              </w:rPr>
            </w:pPr>
            <w:proofErr w:type="spellStart"/>
            <w:ins w:id="866" w:author="Julia Powell" w:date="2015-12-31T14:16:00Z">
              <w:r>
                <w:rPr>
                  <w:rFonts w:cs="Arial"/>
                  <w:sz w:val="16"/>
                  <w:szCs w:val="16"/>
                  <w:lang w:val="en-US" w:eastAsia="en-US"/>
                </w:rPr>
                <w:t>approximateMeanLowerLowW</w:t>
              </w:r>
              <w:r w:rsidRPr="00DD7223">
                <w:rPr>
                  <w:rFonts w:cs="Arial"/>
                  <w:sz w:val="16"/>
                  <w:szCs w:val="16"/>
                  <w:lang w:val="en-US" w:eastAsia="en-US"/>
                </w:rPr>
                <w:t>ater</w:t>
              </w:r>
              <w:proofErr w:type="spellEnd"/>
            </w:ins>
          </w:p>
        </w:tc>
        <w:tc>
          <w:tcPr>
            <w:tcW w:w="3420" w:type="dxa"/>
            <w:vAlign w:val="center"/>
          </w:tcPr>
          <w:p w14:paraId="2D7B6726" w14:textId="77777777" w:rsidR="003D5E21" w:rsidRPr="002A5288" w:rsidRDefault="003D5E21" w:rsidP="00B467A5">
            <w:pPr>
              <w:snapToGrid w:val="0"/>
              <w:rPr>
                <w:ins w:id="867" w:author="Julia Powell" w:date="2015-12-31T14:16:00Z"/>
                <w:sz w:val="16"/>
                <w:szCs w:val="16"/>
              </w:rPr>
            </w:pPr>
          </w:p>
        </w:tc>
        <w:tc>
          <w:tcPr>
            <w:tcW w:w="804" w:type="dxa"/>
            <w:vAlign w:val="center"/>
          </w:tcPr>
          <w:p w14:paraId="7230EC27" w14:textId="77777777" w:rsidR="003D5E21" w:rsidRPr="002A5288" w:rsidRDefault="003D5E21" w:rsidP="00B467A5">
            <w:pPr>
              <w:snapToGrid w:val="0"/>
              <w:jc w:val="center"/>
              <w:rPr>
                <w:ins w:id="868" w:author="Julia Powell" w:date="2015-12-31T14:16:00Z"/>
                <w:sz w:val="16"/>
                <w:szCs w:val="16"/>
              </w:rPr>
            </w:pPr>
            <w:ins w:id="869" w:author="Julia Powell" w:date="2015-12-31T14:16:00Z">
              <w:r w:rsidRPr="002A5288">
                <w:rPr>
                  <w:sz w:val="16"/>
                  <w:szCs w:val="16"/>
                </w:rPr>
                <w:t>-</w:t>
              </w:r>
            </w:ins>
          </w:p>
        </w:tc>
        <w:tc>
          <w:tcPr>
            <w:tcW w:w="2436" w:type="dxa"/>
            <w:vAlign w:val="center"/>
          </w:tcPr>
          <w:p w14:paraId="59E07BB8" w14:textId="77777777" w:rsidR="003D5E21" w:rsidRPr="002A5288" w:rsidRDefault="003D5E21" w:rsidP="00B467A5">
            <w:pPr>
              <w:snapToGrid w:val="0"/>
              <w:rPr>
                <w:ins w:id="870" w:author="Julia Powell" w:date="2015-12-31T14:16:00Z"/>
                <w:sz w:val="16"/>
                <w:szCs w:val="16"/>
              </w:rPr>
            </w:pPr>
            <w:ins w:id="871" w:author="Julia Powell" w:date="2015-12-31T14:16:00Z">
              <w:r w:rsidRPr="002A5288">
                <w:rPr>
                  <w:sz w:val="16"/>
                  <w:szCs w:val="16"/>
                </w:rPr>
                <w:t>-</w:t>
              </w:r>
            </w:ins>
          </w:p>
        </w:tc>
        <w:tc>
          <w:tcPr>
            <w:tcW w:w="3060" w:type="dxa"/>
            <w:vAlign w:val="center"/>
          </w:tcPr>
          <w:p w14:paraId="13F71CBC" w14:textId="77777777" w:rsidR="003D5E21" w:rsidRPr="002A5288" w:rsidRDefault="003D5E21" w:rsidP="00B467A5">
            <w:pPr>
              <w:snapToGrid w:val="0"/>
              <w:rPr>
                <w:ins w:id="872" w:author="Julia Powell" w:date="2015-12-31T14:16:00Z"/>
                <w:sz w:val="16"/>
                <w:szCs w:val="16"/>
              </w:rPr>
            </w:pPr>
            <w:ins w:id="873" w:author="Julia Powell" w:date="2015-12-31T14:16:00Z">
              <w:r w:rsidRPr="002A5288">
                <w:rPr>
                  <w:sz w:val="16"/>
                  <w:szCs w:val="16"/>
                </w:rPr>
                <w:t>-</w:t>
              </w:r>
            </w:ins>
          </w:p>
        </w:tc>
      </w:tr>
      <w:tr w:rsidR="003D5E21" w:rsidRPr="002A5288" w14:paraId="134D20C0" w14:textId="77777777" w:rsidTr="00411EF9">
        <w:trPr>
          <w:trHeight w:val="305"/>
          <w:tblHeader/>
          <w:ins w:id="874" w:author="Julia Powell" w:date="2015-12-31T14:16:00Z"/>
        </w:trPr>
        <w:tc>
          <w:tcPr>
            <w:tcW w:w="1080" w:type="dxa"/>
            <w:vAlign w:val="center"/>
          </w:tcPr>
          <w:p w14:paraId="0CB446C0" w14:textId="77777777" w:rsidR="003D5E21" w:rsidRPr="002A5288" w:rsidRDefault="003D5E21" w:rsidP="00B467A5">
            <w:pPr>
              <w:snapToGrid w:val="0"/>
              <w:rPr>
                <w:ins w:id="875" w:author="Julia Powell" w:date="2015-12-31T14:16:00Z"/>
                <w:sz w:val="16"/>
                <w:szCs w:val="16"/>
              </w:rPr>
            </w:pPr>
            <w:ins w:id="876" w:author="Julia Powell" w:date="2015-12-31T14:16:00Z">
              <w:r w:rsidRPr="002A5288">
                <w:rPr>
                  <w:sz w:val="16"/>
                  <w:szCs w:val="16"/>
                </w:rPr>
                <w:t>Value</w:t>
              </w:r>
            </w:ins>
          </w:p>
        </w:tc>
        <w:tc>
          <w:tcPr>
            <w:tcW w:w="3060" w:type="dxa"/>
            <w:vAlign w:val="center"/>
          </w:tcPr>
          <w:p w14:paraId="7B0AE0DB" w14:textId="77777777" w:rsidR="003D5E21" w:rsidRPr="002A5288" w:rsidRDefault="003D5E21" w:rsidP="00B467A5">
            <w:pPr>
              <w:snapToGrid w:val="0"/>
              <w:rPr>
                <w:ins w:id="877" w:author="Julia Powell" w:date="2015-12-31T14:16:00Z"/>
                <w:sz w:val="16"/>
                <w:szCs w:val="16"/>
              </w:rPr>
            </w:pPr>
            <w:proofErr w:type="spellStart"/>
            <w:ins w:id="878" w:author="Julia Powell" w:date="2015-12-31T14:16:00Z">
              <w:r>
                <w:rPr>
                  <w:rFonts w:cs="Arial"/>
                  <w:sz w:val="16"/>
                  <w:szCs w:val="16"/>
                  <w:lang w:val="en-US" w:eastAsia="en-US"/>
                </w:rPr>
                <w:t>meanHighW</w:t>
              </w:r>
              <w:r w:rsidRPr="00DD7223">
                <w:rPr>
                  <w:rFonts w:cs="Arial"/>
                  <w:sz w:val="16"/>
                  <w:szCs w:val="16"/>
                  <w:lang w:val="en-US" w:eastAsia="en-US"/>
                </w:rPr>
                <w:t>ater</w:t>
              </w:r>
              <w:proofErr w:type="spellEnd"/>
            </w:ins>
          </w:p>
        </w:tc>
        <w:tc>
          <w:tcPr>
            <w:tcW w:w="3420" w:type="dxa"/>
            <w:vAlign w:val="center"/>
          </w:tcPr>
          <w:p w14:paraId="6B6118BC" w14:textId="77777777" w:rsidR="003D5E21" w:rsidRPr="002A5288" w:rsidRDefault="003D5E21" w:rsidP="00B467A5">
            <w:pPr>
              <w:snapToGrid w:val="0"/>
              <w:rPr>
                <w:ins w:id="879" w:author="Julia Powell" w:date="2015-12-31T14:16:00Z"/>
                <w:sz w:val="16"/>
                <w:szCs w:val="16"/>
              </w:rPr>
            </w:pPr>
          </w:p>
        </w:tc>
        <w:tc>
          <w:tcPr>
            <w:tcW w:w="804" w:type="dxa"/>
            <w:vAlign w:val="center"/>
          </w:tcPr>
          <w:p w14:paraId="06FEC2C9" w14:textId="77777777" w:rsidR="003D5E21" w:rsidRPr="002A5288" w:rsidRDefault="003D5E21" w:rsidP="00B467A5">
            <w:pPr>
              <w:snapToGrid w:val="0"/>
              <w:jc w:val="center"/>
              <w:rPr>
                <w:ins w:id="880" w:author="Julia Powell" w:date="2015-12-31T14:16:00Z"/>
                <w:sz w:val="16"/>
                <w:szCs w:val="16"/>
              </w:rPr>
            </w:pPr>
            <w:ins w:id="881" w:author="Julia Powell" w:date="2015-12-31T14:16:00Z">
              <w:r w:rsidRPr="002A5288">
                <w:rPr>
                  <w:sz w:val="16"/>
                  <w:szCs w:val="16"/>
                </w:rPr>
                <w:t>-</w:t>
              </w:r>
            </w:ins>
          </w:p>
        </w:tc>
        <w:tc>
          <w:tcPr>
            <w:tcW w:w="2436" w:type="dxa"/>
            <w:vAlign w:val="center"/>
          </w:tcPr>
          <w:p w14:paraId="76834E71" w14:textId="77777777" w:rsidR="003D5E21" w:rsidRPr="002A5288" w:rsidRDefault="003D5E21" w:rsidP="00B467A5">
            <w:pPr>
              <w:snapToGrid w:val="0"/>
              <w:rPr>
                <w:ins w:id="882" w:author="Julia Powell" w:date="2015-12-31T14:16:00Z"/>
                <w:sz w:val="16"/>
                <w:szCs w:val="16"/>
              </w:rPr>
            </w:pPr>
            <w:ins w:id="883" w:author="Julia Powell" w:date="2015-12-31T14:16:00Z">
              <w:r w:rsidRPr="002A5288">
                <w:rPr>
                  <w:sz w:val="16"/>
                  <w:szCs w:val="16"/>
                </w:rPr>
                <w:t>-</w:t>
              </w:r>
            </w:ins>
          </w:p>
        </w:tc>
        <w:tc>
          <w:tcPr>
            <w:tcW w:w="3060" w:type="dxa"/>
            <w:vAlign w:val="center"/>
          </w:tcPr>
          <w:p w14:paraId="26653273" w14:textId="77777777" w:rsidR="003D5E21" w:rsidRPr="002A5288" w:rsidRDefault="003D5E21" w:rsidP="00B467A5">
            <w:pPr>
              <w:snapToGrid w:val="0"/>
              <w:rPr>
                <w:ins w:id="884" w:author="Julia Powell" w:date="2015-12-31T14:16:00Z"/>
                <w:sz w:val="16"/>
                <w:szCs w:val="16"/>
              </w:rPr>
            </w:pPr>
            <w:ins w:id="885" w:author="Julia Powell" w:date="2015-12-31T14:16:00Z">
              <w:r w:rsidRPr="002A5288">
                <w:rPr>
                  <w:sz w:val="16"/>
                  <w:szCs w:val="16"/>
                </w:rPr>
                <w:t>-</w:t>
              </w:r>
            </w:ins>
          </w:p>
        </w:tc>
      </w:tr>
      <w:tr w:rsidR="003D5E21" w:rsidRPr="002A5288" w14:paraId="15ADDB0D" w14:textId="77777777" w:rsidTr="00411EF9">
        <w:trPr>
          <w:trHeight w:val="305"/>
          <w:tblHeader/>
          <w:ins w:id="886" w:author="Julia Powell" w:date="2015-12-31T14:16:00Z"/>
        </w:trPr>
        <w:tc>
          <w:tcPr>
            <w:tcW w:w="1080" w:type="dxa"/>
            <w:vAlign w:val="center"/>
          </w:tcPr>
          <w:p w14:paraId="10EE175B" w14:textId="77777777" w:rsidR="003D5E21" w:rsidRPr="002A5288" w:rsidRDefault="003D5E21" w:rsidP="00B467A5">
            <w:pPr>
              <w:snapToGrid w:val="0"/>
              <w:rPr>
                <w:ins w:id="887" w:author="Julia Powell" w:date="2015-12-31T14:16:00Z"/>
                <w:sz w:val="16"/>
                <w:szCs w:val="16"/>
              </w:rPr>
            </w:pPr>
            <w:ins w:id="888" w:author="Julia Powell" w:date="2015-12-31T14:16:00Z">
              <w:r w:rsidRPr="002A5288">
                <w:rPr>
                  <w:sz w:val="16"/>
                  <w:szCs w:val="16"/>
                </w:rPr>
                <w:t>Value</w:t>
              </w:r>
            </w:ins>
          </w:p>
        </w:tc>
        <w:tc>
          <w:tcPr>
            <w:tcW w:w="3060" w:type="dxa"/>
            <w:vAlign w:val="center"/>
          </w:tcPr>
          <w:p w14:paraId="1902BAFA" w14:textId="77777777" w:rsidR="003D5E21" w:rsidRPr="002A5288" w:rsidRDefault="003D5E21" w:rsidP="00B467A5">
            <w:pPr>
              <w:snapToGrid w:val="0"/>
              <w:rPr>
                <w:ins w:id="889" w:author="Julia Powell" w:date="2015-12-31T14:16:00Z"/>
                <w:sz w:val="16"/>
                <w:szCs w:val="16"/>
              </w:rPr>
            </w:pPr>
            <w:proofErr w:type="spellStart"/>
            <w:ins w:id="890" w:author="Julia Powell" w:date="2015-12-31T14:16:00Z">
              <w:r>
                <w:rPr>
                  <w:rFonts w:cs="Arial"/>
                  <w:sz w:val="16"/>
                  <w:szCs w:val="16"/>
                  <w:lang w:val="en-US" w:eastAsia="en-US"/>
                </w:rPr>
                <w:t>meanHighWaterS</w:t>
              </w:r>
              <w:r w:rsidRPr="00DD7223">
                <w:rPr>
                  <w:rFonts w:cs="Arial"/>
                  <w:sz w:val="16"/>
                  <w:szCs w:val="16"/>
                  <w:lang w:val="en-US" w:eastAsia="en-US"/>
                </w:rPr>
                <w:t>prings</w:t>
              </w:r>
              <w:proofErr w:type="spellEnd"/>
            </w:ins>
          </w:p>
        </w:tc>
        <w:tc>
          <w:tcPr>
            <w:tcW w:w="3420" w:type="dxa"/>
            <w:vAlign w:val="center"/>
          </w:tcPr>
          <w:p w14:paraId="18CBD626" w14:textId="77777777" w:rsidR="003D5E21" w:rsidRPr="002A5288" w:rsidRDefault="003D5E21" w:rsidP="00B467A5">
            <w:pPr>
              <w:snapToGrid w:val="0"/>
              <w:rPr>
                <w:ins w:id="891" w:author="Julia Powell" w:date="2015-12-31T14:16:00Z"/>
                <w:sz w:val="16"/>
                <w:szCs w:val="16"/>
              </w:rPr>
            </w:pPr>
          </w:p>
        </w:tc>
        <w:tc>
          <w:tcPr>
            <w:tcW w:w="804" w:type="dxa"/>
            <w:vAlign w:val="center"/>
          </w:tcPr>
          <w:p w14:paraId="5EE334AA" w14:textId="77777777" w:rsidR="003D5E21" w:rsidRPr="002A5288" w:rsidRDefault="003D5E21" w:rsidP="00B467A5">
            <w:pPr>
              <w:snapToGrid w:val="0"/>
              <w:jc w:val="center"/>
              <w:rPr>
                <w:ins w:id="892" w:author="Julia Powell" w:date="2015-12-31T14:16:00Z"/>
                <w:sz w:val="16"/>
                <w:szCs w:val="16"/>
              </w:rPr>
            </w:pPr>
            <w:ins w:id="893" w:author="Julia Powell" w:date="2015-12-31T14:16:00Z">
              <w:r w:rsidRPr="002A5288">
                <w:rPr>
                  <w:sz w:val="16"/>
                  <w:szCs w:val="16"/>
                </w:rPr>
                <w:t>-</w:t>
              </w:r>
            </w:ins>
          </w:p>
        </w:tc>
        <w:tc>
          <w:tcPr>
            <w:tcW w:w="2436" w:type="dxa"/>
            <w:vAlign w:val="center"/>
          </w:tcPr>
          <w:p w14:paraId="4D6834D3" w14:textId="77777777" w:rsidR="003D5E21" w:rsidRPr="002A5288" w:rsidRDefault="003D5E21" w:rsidP="00B467A5">
            <w:pPr>
              <w:snapToGrid w:val="0"/>
              <w:rPr>
                <w:ins w:id="894" w:author="Julia Powell" w:date="2015-12-31T14:16:00Z"/>
                <w:sz w:val="16"/>
                <w:szCs w:val="16"/>
              </w:rPr>
            </w:pPr>
            <w:ins w:id="895" w:author="Julia Powell" w:date="2015-12-31T14:16:00Z">
              <w:r w:rsidRPr="002A5288">
                <w:rPr>
                  <w:sz w:val="16"/>
                  <w:szCs w:val="16"/>
                </w:rPr>
                <w:t>-</w:t>
              </w:r>
            </w:ins>
          </w:p>
        </w:tc>
        <w:tc>
          <w:tcPr>
            <w:tcW w:w="3060" w:type="dxa"/>
            <w:vAlign w:val="center"/>
          </w:tcPr>
          <w:p w14:paraId="31BF5F0A" w14:textId="77777777" w:rsidR="003D5E21" w:rsidRPr="002A5288" w:rsidRDefault="003D5E21" w:rsidP="00B467A5">
            <w:pPr>
              <w:snapToGrid w:val="0"/>
              <w:rPr>
                <w:ins w:id="896" w:author="Julia Powell" w:date="2015-12-31T14:16:00Z"/>
                <w:sz w:val="16"/>
                <w:szCs w:val="16"/>
              </w:rPr>
            </w:pPr>
            <w:ins w:id="897" w:author="Julia Powell" w:date="2015-12-31T14:16:00Z">
              <w:r w:rsidRPr="002A5288">
                <w:rPr>
                  <w:sz w:val="16"/>
                  <w:szCs w:val="16"/>
                </w:rPr>
                <w:t>-</w:t>
              </w:r>
            </w:ins>
          </w:p>
        </w:tc>
      </w:tr>
      <w:tr w:rsidR="003D5E21" w:rsidRPr="002A5288" w14:paraId="5395A4AA" w14:textId="77777777" w:rsidTr="00411EF9">
        <w:trPr>
          <w:trHeight w:val="305"/>
          <w:tblHeader/>
          <w:ins w:id="898" w:author="Julia Powell" w:date="2015-12-31T14:16:00Z"/>
        </w:trPr>
        <w:tc>
          <w:tcPr>
            <w:tcW w:w="1080" w:type="dxa"/>
            <w:vAlign w:val="center"/>
          </w:tcPr>
          <w:p w14:paraId="49B94216" w14:textId="77777777" w:rsidR="003D5E21" w:rsidRPr="002A5288" w:rsidRDefault="003D5E21" w:rsidP="00B467A5">
            <w:pPr>
              <w:snapToGrid w:val="0"/>
              <w:rPr>
                <w:ins w:id="899" w:author="Julia Powell" w:date="2015-12-31T14:16:00Z"/>
                <w:sz w:val="16"/>
                <w:szCs w:val="16"/>
              </w:rPr>
            </w:pPr>
            <w:ins w:id="900" w:author="Julia Powell" w:date="2015-12-31T14:16:00Z">
              <w:r w:rsidRPr="002A5288">
                <w:rPr>
                  <w:sz w:val="16"/>
                  <w:szCs w:val="16"/>
                </w:rPr>
                <w:t>Value</w:t>
              </w:r>
            </w:ins>
          </w:p>
        </w:tc>
        <w:tc>
          <w:tcPr>
            <w:tcW w:w="3060" w:type="dxa"/>
            <w:vAlign w:val="center"/>
          </w:tcPr>
          <w:p w14:paraId="632920F4" w14:textId="77777777" w:rsidR="003D5E21" w:rsidRPr="002A5288" w:rsidRDefault="003D5E21" w:rsidP="00B467A5">
            <w:pPr>
              <w:snapToGrid w:val="0"/>
              <w:rPr>
                <w:ins w:id="901" w:author="Julia Powell" w:date="2015-12-31T14:16:00Z"/>
                <w:sz w:val="16"/>
                <w:szCs w:val="16"/>
              </w:rPr>
            </w:pPr>
            <w:proofErr w:type="spellStart"/>
            <w:ins w:id="902" w:author="Julia Powell" w:date="2015-12-31T14:16:00Z">
              <w:r>
                <w:rPr>
                  <w:rFonts w:cs="Arial"/>
                  <w:sz w:val="16"/>
                  <w:szCs w:val="16"/>
                  <w:lang w:val="en-US" w:eastAsia="en-US"/>
                </w:rPr>
                <w:t>highW</w:t>
              </w:r>
              <w:r w:rsidRPr="00DD7223">
                <w:rPr>
                  <w:rFonts w:cs="Arial"/>
                  <w:sz w:val="16"/>
                  <w:szCs w:val="16"/>
                  <w:lang w:val="en-US" w:eastAsia="en-US"/>
                </w:rPr>
                <w:t>ater</w:t>
              </w:r>
              <w:proofErr w:type="spellEnd"/>
            </w:ins>
          </w:p>
        </w:tc>
        <w:tc>
          <w:tcPr>
            <w:tcW w:w="3420" w:type="dxa"/>
            <w:vAlign w:val="center"/>
          </w:tcPr>
          <w:p w14:paraId="3BE21E1D" w14:textId="77777777" w:rsidR="003D5E21" w:rsidRPr="002A5288" w:rsidRDefault="003D5E21" w:rsidP="00B467A5">
            <w:pPr>
              <w:snapToGrid w:val="0"/>
              <w:rPr>
                <w:ins w:id="903" w:author="Julia Powell" w:date="2015-12-31T14:16:00Z"/>
                <w:sz w:val="16"/>
                <w:szCs w:val="16"/>
              </w:rPr>
            </w:pPr>
          </w:p>
        </w:tc>
        <w:tc>
          <w:tcPr>
            <w:tcW w:w="804" w:type="dxa"/>
            <w:vAlign w:val="center"/>
          </w:tcPr>
          <w:p w14:paraId="6CAA0078" w14:textId="77777777" w:rsidR="003D5E21" w:rsidRPr="002A5288" w:rsidRDefault="003D5E21" w:rsidP="00B467A5">
            <w:pPr>
              <w:snapToGrid w:val="0"/>
              <w:jc w:val="center"/>
              <w:rPr>
                <w:ins w:id="904" w:author="Julia Powell" w:date="2015-12-31T14:16:00Z"/>
                <w:sz w:val="16"/>
                <w:szCs w:val="16"/>
              </w:rPr>
            </w:pPr>
            <w:ins w:id="905" w:author="Julia Powell" w:date="2015-12-31T14:16:00Z">
              <w:r w:rsidRPr="002A5288">
                <w:rPr>
                  <w:sz w:val="16"/>
                  <w:szCs w:val="16"/>
                </w:rPr>
                <w:t>-</w:t>
              </w:r>
            </w:ins>
          </w:p>
        </w:tc>
        <w:tc>
          <w:tcPr>
            <w:tcW w:w="2436" w:type="dxa"/>
            <w:vAlign w:val="center"/>
          </w:tcPr>
          <w:p w14:paraId="50E0F5CD" w14:textId="77777777" w:rsidR="003D5E21" w:rsidRPr="002A5288" w:rsidRDefault="003D5E21" w:rsidP="00B467A5">
            <w:pPr>
              <w:snapToGrid w:val="0"/>
              <w:rPr>
                <w:ins w:id="906" w:author="Julia Powell" w:date="2015-12-31T14:16:00Z"/>
                <w:sz w:val="16"/>
                <w:szCs w:val="16"/>
              </w:rPr>
            </w:pPr>
            <w:ins w:id="907" w:author="Julia Powell" w:date="2015-12-31T14:16:00Z">
              <w:r w:rsidRPr="002A5288">
                <w:rPr>
                  <w:sz w:val="16"/>
                  <w:szCs w:val="16"/>
                </w:rPr>
                <w:t>-</w:t>
              </w:r>
            </w:ins>
          </w:p>
        </w:tc>
        <w:tc>
          <w:tcPr>
            <w:tcW w:w="3060" w:type="dxa"/>
            <w:vAlign w:val="center"/>
          </w:tcPr>
          <w:p w14:paraId="61429D33" w14:textId="77777777" w:rsidR="003D5E21" w:rsidRPr="002A5288" w:rsidRDefault="003D5E21" w:rsidP="00B467A5">
            <w:pPr>
              <w:snapToGrid w:val="0"/>
              <w:rPr>
                <w:ins w:id="908" w:author="Julia Powell" w:date="2015-12-31T14:16:00Z"/>
                <w:sz w:val="16"/>
                <w:szCs w:val="16"/>
              </w:rPr>
            </w:pPr>
            <w:ins w:id="909" w:author="Julia Powell" w:date="2015-12-31T14:16:00Z">
              <w:r w:rsidRPr="002A5288">
                <w:rPr>
                  <w:sz w:val="16"/>
                  <w:szCs w:val="16"/>
                </w:rPr>
                <w:t>-</w:t>
              </w:r>
            </w:ins>
          </w:p>
        </w:tc>
      </w:tr>
      <w:tr w:rsidR="003D5E21" w:rsidRPr="002A5288" w14:paraId="3BEB670E" w14:textId="77777777" w:rsidTr="00411EF9">
        <w:trPr>
          <w:trHeight w:val="305"/>
          <w:tblHeader/>
          <w:ins w:id="910" w:author="Julia Powell" w:date="2015-12-31T14:16:00Z"/>
        </w:trPr>
        <w:tc>
          <w:tcPr>
            <w:tcW w:w="1080" w:type="dxa"/>
            <w:vAlign w:val="center"/>
          </w:tcPr>
          <w:p w14:paraId="2EDAE041" w14:textId="77777777" w:rsidR="003D5E21" w:rsidRPr="002A5288" w:rsidRDefault="003D5E21" w:rsidP="00B467A5">
            <w:pPr>
              <w:snapToGrid w:val="0"/>
              <w:rPr>
                <w:ins w:id="911" w:author="Julia Powell" w:date="2015-12-31T14:16:00Z"/>
                <w:sz w:val="16"/>
                <w:szCs w:val="16"/>
              </w:rPr>
            </w:pPr>
            <w:ins w:id="912" w:author="Julia Powell" w:date="2015-12-31T14:16:00Z">
              <w:r w:rsidRPr="002A5288">
                <w:rPr>
                  <w:sz w:val="16"/>
                  <w:szCs w:val="16"/>
                </w:rPr>
                <w:t>Value</w:t>
              </w:r>
            </w:ins>
          </w:p>
        </w:tc>
        <w:tc>
          <w:tcPr>
            <w:tcW w:w="3060" w:type="dxa"/>
            <w:vAlign w:val="center"/>
          </w:tcPr>
          <w:p w14:paraId="1DD9F6EE" w14:textId="77777777" w:rsidR="003D5E21" w:rsidRPr="002A5288" w:rsidRDefault="003D5E21" w:rsidP="00B467A5">
            <w:pPr>
              <w:snapToGrid w:val="0"/>
              <w:rPr>
                <w:ins w:id="913" w:author="Julia Powell" w:date="2015-12-31T14:16:00Z"/>
                <w:sz w:val="16"/>
                <w:szCs w:val="16"/>
              </w:rPr>
            </w:pPr>
            <w:proofErr w:type="spellStart"/>
            <w:ins w:id="914" w:author="Julia Powell" w:date="2015-12-31T14:16:00Z">
              <w:r>
                <w:rPr>
                  <w:rFonts w:cs="Arial"/>
                  <w:sz w:val="16"/>
                  <w:szCs w:val="16"/>
                  <w:lang w:val="en-US" w:eastAsia="en-US"/>
                </w:rPr>
                <w:t>approximateMeanSeaL</w:t>
              </w:r>
              <w:r w:rsidRPr="00DD7223">
                <w:rPr>
                  <w:rFonts w:cs="Arial"/>
                  <w:sz w:val="16"/>
                  <w:szCs w:val="16"/>
                  <w:lang w:val="en-US" w:eastAsia="en-US"/>
                </w:rPr>
                <w:t>evel</w:t>
              </w:r>
              <w:proofErr w:type="spellEnd"/>
            </w:ins>
          </w:p>
        </w:tc>
        <w:tc>
          <w:tcPr>
            <w:tcW w:w="3420" w:type="dxa"/>
            <w:vAlign w:val="center"/>
          </w:tcPr>
          <w:p w14:paraId="4DE2CFB8" w14:textId="77777777" w:rsidR="003D5E21" w:rsidRPr="002A5288" w:rsidRDefault="003D5E21" w:rsidP="00B467A5">
            <w:pPr>
              <w:snapToGrid w:val="0"/>
              <w:rPr>
                <w:ins w:id="915" w:author="Julia Powell" w:date="2015-12-31T14:16:00Z"/>
                <w:sz w:val="16"/>
                <w:szCs w:val="16"/>
              </w:rPr>
            </w:pPr>
          </w:p>
        </w:tc>
        <w:tc>
          <w:tcPr>
            <w:tcW w:w="804" w:type="dxa"/>
            <w:vAlign w:val="center"/>
          </w:tcPr>
          <w:p w14:paraId="114795B8" w14:textId="77777777" w:rsidR="003D5E21" w:rsidRPr="002A5288" w:rsidRDefault="003D5E21" w:rsidP="00B467A5">
            <w:pPr>
              <w:snapToGrid w:val="0"/>
              <w:jc w:val="center"/>
              <w:rPr>
                <w:ins w:id="916" w:author="Julia Powell" w:date="2015-12-31T14:16:00Z"/>
                <w:sz w:val="16"/>
                <w:szCs w:val="16"/>
              </w:rPr>
            </w:pPr>
            <w:ins w:id="917" w:author="Julia Powell" w:date="2015-12-31T14:16:00Z">
              <w:r w:rsidRPr="002A5288">
                <w:rPr>
                  <w:sz w:val="16"/>
                  <w:szCs w:val="16"/>
                </w:rPr>
                <w:t>-</w:t>
              </w:r>
            </w:ins>
          </w:p>
        </w:tc>
        <w:tc>
          <w:tcPr>
            <w:tcW w:w="2436" w:type="dxa"/>
            <w:vAlign w:val="center"/>
          </w:tcPr>
          <w:p w14:paraId="02477F73" w14:textId="77777777" w:rsidR="003D5E21" w:rsidRPr="002A5288" w:rsidRDefault="003D5E21" w:rsidP="00B467A5">
            <w:pPr>
              <w:snapToGrid w:val="0"/>
              <w:rPr>
                <w:ins w:id="918" w:author="Julia Powell" w:date="2015-12-31T14:16:00Z"/>
                <w:sz w:val="16"/>
                <w:szCs w:val="16"/>
              </w:rPr>
            </w:pPr>
            <w:ins w:id="919" w:author="Julia Powell" w:date="2015-12-31T14:16:00Z">
              <w:r w:rsidRPr="002A5288">
                <w:rPr>
                  <w:sz w:val="16"/>
                  <w:szCs w:val="16"/>
                </w:rPr>
                <w:t>-</w:t>
              </w:r>
            </w:ins>
          </w:p>
        </w:tc>
        <w:tc>
          <w:tcPr>
            <w:tcW w:w="3060" w:type="dxa"/>
            <w:vAlign w:val="center"/>
          </w:tcPr>
          <w:p w14:paraId="0BF11CD2" w14:textId="77777777" w:rsidR="003D5E21" w:rsidRPr="002A5288" w:rsidRDefault="003D5E21" w:rsidP="00B467A5">
            <w:pPr>
              <w:snapToGrid w:val="0"/>
              <w:rPr>
                <w:ins w:id="920" w:author="Julia Powell" w:date="2015-12-31T14:16:00Z"/>
                <w:sz w:val="16"/>
                <w:szCs w:val="16"/>
              </w:rPr>
            </w:pPr>
            <w:ins w:id="921" w:author="Julia Powell" w:date="2015-12-31T14:16:00Z">
              <w:r w:rsidRPr="002A5288">
                <w:rPr>
                  <w:sz w:val="16"/>
                  <w:szCs w:val="16"/>
                </w:rPr>
                <w:t>-</w:t>
              </w:r>
            </w:ins>
          </w:p>
        </w:tc>
      </w:tr>
      <w:tr w:rsidR="003D5E21" w:rsidRPr="002A5288" w14:paraId="4A2B271B" w14:textId="77777777" w:rsidTr="00411EF9">
        <w:trPr>
          <w:trHeight w:val="305"/>
          <w:tblHeader/>
          <w:ins w:id="922" w:author="Julia Powell" w:date="2015-12-31T14:16:00Z"/>
        </w:trPr>
        <w:tc>
          <w:tcPr>
            <w:tcW w:w="1080" w:type="dxa"/>
            <w:vAlign w:val="center"/>
          </w:tcPr>
          <w:p w14:paraId="50DD487C" w14:textId="77777777" w:rsidR="003D5E21" w:rsidRPr="002A5288" w:rsidRDefault="003D5E21" w:rsidP="00B467A5">
            <w:pPr>
              <w:snapToGrid w:val="0"/>
              <w:rPr>
                <w:ins w:id="923" w:author="Julia Powell" w:date="2015-12-31T14:16:00Z"/>
                <w:sz w:val="16"/>
                <w:szCs w:val="16"/>
              </w:rPr>
            </w:pPr>
            <w:ins w:id="924" w:author="Julia Powell" w:date="2015-12-31T14:16:00Z">
              <w:r w:rsidRPr="002A5288">
                <w:rPr>
                  <w:sz w:val="16"/>
                  <w:szCs w:val="16"/>
                </w:rPr>
                <w:t>Value</w:t>
              </w:r>
            </w:ins>
          </w:p>
        </w:tc>
        <w:tc>
          <w:tcPr>
            <w:tcW w:w="3060" w:type="dxa"/>
            <w:vAlign w:val="center"/>
          </w:tcPr>
          <w:p w14:paraId="5432A7BE" w14:textId="77777777" w:rsidR="003D5E21" w:rsidRPr="002A5288" w:rsidRDefault="003D5E21" w:rsidP="00B467A5">
            <w:pPr>
              <w:snapToGrid w:val="0"/>
              <w:rPr>
                <w:ins w:id="925" w:author="Julia Powell" w:date="2015-12-31T14:16:00Z"/>
                <w:sz w:val="16"/>
                <w:szCs w:val="16"/>
              </w:rPr>
            </w:pPr>
            <w:proofErr w:type="spellStart"/>
            <w:ins w:id="926" w:author="Julia Powell" w:date="2015-12-31T14:16:00Z">
              <w:r>
                <w:rPr>
                  <w:rFonts w:cs="Arial"/>
                  <w:sz w:val="16"/>
                  <w:szCs w:val="16"/>
                  <w:lang w:val="en-US" w:eastAsia="en-US"/>
                </w:rPr>
                <w:t>highWaterS</w:t>
              </w:r>
              <w:r w:rsidRPr="00DD7223">
                <w:rPr>
                  <w:rFonts w:cs="Arial"/>
                  <w:sz w:val="16"/>
                  <w:szCs w:val="16"/>
                  <w:lang w:val="en-US" w:eastAsia="en-US"/>
                </w:rPr>
                <w:t>prings</w:t>
              </w:r>
              <w:proofErr w:type="spellEnd"/>
            </w:ins>
          </w:p>
        </w:tc>
        <w:tc>
          <w:tcPr>
            <w:tcW w:w="3420" w:type="dxa"/>
            <w:vAlign w:val="center"/>
          </w:tcPr>
          <w:p w14:paraId="365A170A" w14:textId="77777777" w:rsidR="003D5E21" w:rsidRPr="002A5288" w:rsidRDefault="003D5E21" w:rsidP="00B467A5">
            <w:pPr>
              <w:snapToGrid w:val="0"/>
              <w:rPr>
                <w:ins w:id="927" w:author="Julia Powell" w:date="2015-12-31T14:16:00Z"/>
                <w:sz w:val="16"/>
                <w:szCs w:val="16"/>
              </w:rPr>
            </w:pPr>
          </w:p>
        </w:tc>
        <w:tc>
          <w:tcPr>
            <w:tcW w:w="804" w:type="dxa"/>
            <w:vAlign w:val="center"/>
          </w:tcPr>
          <w:p w14:paraId="3932AD81" w14:textId="77777777" w:rsidR="003D5E21" w:rsidRPr="002A5288" w:rsidRDefault="003D5E21" w:rsidP="00B467A5">
            <w:pPr>
              <w:snapToGrid w:val="0"/>
              <w:jc w:val="center"/>
              <w:rPr>
                <w:ins w:id="928" w:author="Julia Powell" w:date="2015-12-31T14:16:00Z"/>
                <w:sz w:val="16"/>
                <w:szCs w:val="16"/>
              </w:rPr>
            </w:pPr>
            <w:ins w:id="929" w:author="Julia Powell" w:date="2015-12-31T14:16:00Z">
              <w:r w:rsidRPr="002A5288">
                <w:rPr>
                  <w:sz w:val="16"/>
                  <w:szCs w:val="16"/>
                </w:rPr>
                <w:t>-</w:t>
              </w:r>
            </w:ins>
          </w:p>
        </w:tc>
        <w:tc>
          <w:tcPr>
            <w:tcW w:w="2436" w:type="dxa"/>
            <w:vAlign w:val="center"/>
          </w:tcPr>
          <w:p w14:paraId="683703A7" w14:textId="77777777" w:rsidR="003D5E21" w:rsidRPr="002A5288" w:rsidRDefault="003D5E21" w:rsidP="00B467A5">
            <w:pPr>
              <w:snapToGrid w:val="0"/>
              <w:rPr>
                <w:ins w:id="930" w:author="Julia Powell" w:date="2015-12-31T14:16:00Z"/>
                <w:sz w:val="16"/>
                <w:szCs w:val="16"/>
              </w:rPr>
            </w:pPr>
            <w:ins w:id="931" w:author="Julia Powell" w:date="2015-12-31T14:16:00Z">
              <w:r w:rsidRPr="002A5288">
                <w:rPr>
                  <w:sz w:val="16"/>
                  <w:szCs w:val="16"/>
                </w:rPr>
                <w:t>-</w:t>
              </w:r>
            </w:ins>
          </w:p>
        </w:tc>
        <w:tc>
          <w:tcPr>
            <w:tcW w:w="3060" w:type="dxa"/>
            <w:vAlign w:val="center"/>
          </w:tcPr>
          <w:p w14:paraId="21941D0C" w14:textId="77777777" w:rsidR="003D5E21" w:rsidRPr="002A5288" w:rsidRDefault="003D5E21" w:rsidP="00B467A5">
            <w:pPr>
              <w:snapToGrid w:val="0"/>
              <w:rPr>
                <w:ins w:id="932" w:author="Julia Powell" w:date="2015-12-31T14:16:00Z"/>
                <w:sz w:val="16"/>
                <w:szCs w:val="16"/>
              </w:rPr>
            </w:pPr>
            <w:ins w:id="933" w:author="Julia Powell" w:date="2015-12-31T14:16:00Z">
              <w:r w:rsidRPr="002A5288">
                <w:rPr>
                  <w:sz w:val="16"/>
                  <w:szCs w:val="16"/>
                </w:rPr>
                <w:t>-</w:t>
              </w:r>
            </w:ins>
          </w:p>
        </w:tc>
      </w:tr>
      <w:tr w:rsidR="003D5E21" w:rsidRPr="002A5288" w14:paraId="638FAD43" w14:textId="77777777" w:rsidTr="00411EF9">
        <w:trPr>
          <w:trHeight w:val="305"/>
          <w:tblHeader/>
          <w:ins w:id="934" w:author="Julia Powell" w:date="2015-12-31T14:16:00Z"/>
        </w:trPr>
        <w:tc>
          <w:tcPr>
            <w:tcW w:w="1080" w:type="dxa"/>
            <w:vAlign w:val="center"/>
          </w:tcPr>
          <w:p w14:paraId="7488172A" w14:textId="77777777" w:rsidR="003D5E21" w:rsidRPr="002A5288" w:rsidRDefault="003D5E21" w:rsidP="00B467A5">
            <w:pPr>
              <w:snapToGrid w:val="0"/>
              <w:rPr>
                <w:ins w:id="935" w:author="Julia Powell" w:date="2015-12-31T14:16:00Z"/>
                <w:sz w:val="16"/>
                <w:szCs w:val="16"/>
              </w:rPr>
            </w:pPr>
            <w:ins w:id="936" w:author="Julia Powell" w:date="2015-12-31T14:16:00Z">
              <w:r w:rsidRPr="002A5288">
                <w:rPr>
                  <w:sz w:val="16"/>
                  <w:szCs w:val="16"/>
                </w:rPr>
                <w:t>Value</w:t>
              </w:r>
            </w:ins>
          </w:p>
        </w:tc>
        <w:tc>
          <w:tcPr>
            <w:tcW w:w="3060" w:type="dxa"/>
            <w:vAlign w:val="center"/>
          </w:tcPr>
          <w:p w14:paraId="23ED96BA" w14:textId="77777777" w:rsidR="003D5E21" w:rsidRPr="002A5288" w:rsidRDefault="003D5E21" w:rsidP="00B467A5">
            <w:pPr>
              <w:snapToGrid w:val="0"/>
              <w:rPr>
                <w:ins w:id="937" w:author="Julia Powell" w:date="2015-12-31T14:16:00Z"/>
                <w:sz w:val="16"/>
                <w:szCs w:val="16"/>
              </w:rPr>
            </w:pPr>
            <w:proofErr w:type="spellStart"/>
            <w:ins w:id="938" w:author="Julia Powell" w:date="2015-12-31T14:16:00Z">
              <w:r>
                <w:rPr>
                  <w:rFonts w:cs="Arial"/>
                  <w:sz w:val="16"/>
                  <w:szCs w:val="16"/>
                  <w:lang w:val="en-US" w:eastAsia="en-US"/>
                </w:rPr>
                <w:t>meanHigherHighW</w:t>
              </w:r>
              <w:r w:rsidRPr="00DD7223">
                <w:rPr>
                  <w:rFonts w:cs="Arial"/>
                  <w:sz w:val="16"/>
                  <w:szCs w:val="16"/>
                  <w:lang w:val="en-US" w:eastAsia="en-US"/>
                </w:rPr>
                <w:t>ater</w:t>
              </w:r>
              <w:proofErr w:type="spellEnd"/>
            </w:ins>
          </w:p>
        </w:tc>
        <w:tc>
          <w:tcPr>
            <w:tcW w:w="3420" w:type="dxa"/>
            <w:vAlign w:val="center"/>
          </w:tcPr>
          <w:p w14:paraId="6CBC29C5" w14:textId="77777777" w:rsidR="003D5E21" w:rsidRPr="002A5288" w:rsidRDefault="003D5E21" w:rsidP="00B467A5">
            <w:pPr>
              <w:snapToGrid w:val="0"/>
              <w:rPr>
                <w:ins w:id="939" w:author="Julia Powell" w:date="2015-12-31T14:16:00Z"/>
                <w:sz w:val="16"/>
                <w:szCs w:val="16"/>
              </w:rPr>
            </w:pPr>
          </w:p>
        </w:tc>
        <w:tc>
          <w:tcPr>
            <w:tcW w:w="804" w:type="dxa"/>
            <w:vAlign w:val="center"/>
          </w:tcPr>
          <w:p w14:paraId="099B605B" w14:textId="77777777" w:rsidR="003D5E21" w:rsidRPr="002A5288" w:rsidRDefault="003D5E21" w:rsidP="00B467A5">
            <w:pPr>
              <w:snapToGrid w:val="0"/>
              <w:jc w:val="center"/>
              <w:rPr>
                <w:ins w:id="940" w:author="Julia Powell" w:date="2015-12-31T14:16:00Z"/>
                <w:sz w:val="16"/>
                <w:szCs w:val="16"/>
              </w:rPr>
            </w:pPr>
            <w:ins w:id="941" w:author="Julia Powell" w:date="2015-12-31T14:16:00Z">
              <w:r w:rsidRPr="002A5288">
                <w:rPr>
                  <w:sz w:val="16"/>
                  <w:szCs w:val="16"/>
                </w:rPr>
                <w:t>-</w:t>
              </w:r>
            </w:ins>
          </w:p>
        </w:tc>
        <w:tc>
          <w:tcPr>
            <w:tcW w:w="2436" w:type="dxa"/>
            <w:vAlign w:val="center"/>
          </w:tcPr>
          <w:p w14:paraId="28CC4B37" w14:textId="77777777" w:rsidR="003D5E21" w:rsidRPr="002A5288" w:rsidRDefault="003D5E21" w:rsidP="00B467A5">
            <w:pPr>
              <w:snapToGrid w:val="0"/>
              <w:rPr>
                <w:ins w:id="942" w:author="Julia Powell" w:date="2015-12-31T14:16:00Z"/>
                <w:sz w:val="16"/>
                <w:szCs w:val="16"/>
              </w:rPr>
            </w:pPr>
            <w:ins w:id="943" w:author="Julia Powell" w:date="2015-12-31T14:16:00Z">
              <w:r w:rsidRPr="002A5288">
                <w:rPr>
                  <w:sz w:val="16"/>
                  <w:szCs w:val="16"/>
                </w:rPr>
                <w:t>-</w:t>
              </w:r>
            </w:ins>
          </w:p>
        </w:tc>
        <w:tc>
          <w:tcPr>
            <w:tcW w:w="3060" w:type="dxa"/>
            <w:vAlign w:val="center"/>
          </w:tcPr>
          <w:p w14:paraId="406E53BF" w14:textId="77777777" w:rsidR="003D5E21" w:rsidRPr="002A5288" w:rsidRDefault="003D5E21" w:rsidP="00B467A5">
            <w:pPr>
              <w:snapToGrid w:val="0"/>
              <w:rPr>
                <w:ins w:id="944" w:author="Julia Powell" w:date="2015-12-31T14:16:00Z"/>
                <w:sz w:val="16"/>
                <w:szCs w:val="16"/>
              </w:rPr>
            </w:pPr>
            <w:ins w:id="945" w:author="Julia Powell" w:date="2015-12-31T14:16:00Z">
              <w:r w:rsidRPr="002A5288">
                <w:rPr>
                  <w:sz w:val="16"/>
                  <w:szCs w:val="16"/>
                </w:rPr>
                <w:t>-</w:t>
              </w:r>
            </w:ins>
          </w:p>
        </w:tc>
      </w:tr>
      <w:tr w:rsidR="003D5E21" w:rsidRPr="002A5288" w14:paraId="424EA628" w14:textId="77777777" w:rsidTr="00411EF9">
        <w:trPr>
          <w:trHeight w:val="305"/>
          <w:tblHeader/>
          <w:ins w:id="946" w:author="Julia Powell" w:date="2015-12-31T14:16:00Z"/>
        </w:trPr>
        <w:tc>
          <w:tcPr>
            <w:tcW w:w="1080" w:type="dxa"/>
            <w:vAlign w:val="center"/>
          </w:tcPr>
          <w:p w14:paraId="19F6CC3E" w14:textId="77777777" w:rsidR="003D5E21" w:rsidRPr="002A5288" w:rsidRDefault="003D5E21" w:rsidP="00B467A5">
            <w:pPr>
              <w:snapToGrid w:val="0"/>
              <w:rPr>
                <w:ins w:id="947" w:author="Julia Powell" w:date="2015-12-31T14:16:00Z"/>
                <w:sz w:val="16"/>
                <w:szCs w:val="16"/>
              </w:rPr>
            </w:pPr>
            <w:ins w:id="948" w:author="Julia Powell" w:date="2015-12-31T14:16:00Z">
              <w:r w:rsidRPr="002A5288">
                <w:rPr>
                  <w:sz w:val="16"/>
                  <w:szCs w:val="16"/>
                </w:rPr>
                <w:t>Value</w:t>
              </w:r>
            </w:ins>
          </w:p>
        </w:tc>
        <w:tc>
          <w:tcPr>
            <w:tcW w:w="3060" w:type="dxa"/>
            <w:vAlign w:val="center"/>
          </w:tcPr>
          <w:p w14:paraId="2C062564" w14:textId="77777777" w:rsidR="003D5E21" w:rsidRPr="00DD7223" w:rsidRDefault="003D5E21" w:rsidP="00B467A5">
            <w:pPr>
              <w:autoSpaceDE w:val="0"/>
              <w:autoSpaceDN w:val="0"/>
              <w:adjustRightInd w:val="0"/>
              <w:rPr>
                <w:ins w:id="949" w:author="Julia Powell" w:date="2015-12-31T14:16:00Z"/>
                <w:rFonts w:cs="Arial"/>
                <w:sz w:val="16"/>
                <w:szCs w:val="16"/>
                <w:lang w:val="en-US" w:eastAsia="en-US"/>
              </w:rPr>
            </w:pPr>
            <w:proofErr w:type="spellStart"/>
            <w:ins w:id="950" w:author="Julia Powell" w:date="2015-12-31T14:16:00Z">
              <w:r>
                <w:rPr>
                  <w:rFonts w:cs="Arial"/>
                  <w:sz w:val="16"/>
                  <w:szCs w:val="16"/>
                  <w:lang w:val="en-US" w:eastAsia="en-US"/>
                </w:rPr>
                <w:t>equinoctialSpringLowW</w:t>
              </w:r>
              <w:r w:rsidRPr="00DD7223">
                <w:rPr>
                  <w:rFonts w:cs="Arial"/>
                  <w:sz w:val="16"/>
                  <w:szCs w:val="16"/>
                  <w:lang w:val="en-US" w:eastAsia="en-US"/>
                </w:rPr>
                <w:t>ater</w:t>
              </w:r>
              <w:proofErr w:type="spellEnd"/>
            </w:ins>
          </w:p>
          <w:p w14:paraId="02D53005" w14:textId="77777777" w:rsidR="003D5E21" w:rsidRPr="002A5288" w:rsidRDefault="003D5E21" w:rsidP="00B467A5">
            <w:pPr>
              <w:snapToGrid w:val="0"/>
              <w:rPr>
                <w:ins w:id="951" w:author="Julia Powell" w:date="2015-12-31T14:16:00Z"/>
                <w:sz w:val="16"/>
                <w:szCs w:val="16"/>
              </w:rPr>
            </w:pPr>
          </w:p>
        </w:tc>
        <w:tc>
          <w:tcPr>
            <w:tcW w:w="3420" w:type="dxa"/>
            <w:vAlign w:val="center"/>
          </w:tcPr>
          <w:p w14:paraId="479FD641" w14:textId="77777777" w:rsidR="003D5E21" w:rsidRPr="002A5288" w:rsidRDefault="003D5E21" w:rsidP="00B467A5">
            <w:pPr>
              <w:snapToGrid w:val="0"/>
              <w:rPr>
                <w:ins w:id="952" w:author="Julia Powell" w:date="2015-12-31T14:16:00Z"/>
                <w:sz w:val="16"/>
                <w:szCs w:val="16"/>
              </w:rPr>
            </w:pPr>
          </w:p>
        </w:tc>
        <w:tc>
          <w:tcPr>
            <w:tcW w:w="804" w:type="dxa"/>
            <w:vAlign w:val="center"/>
          </w:tcPr>
          <w:p w14:paraId="59EB5C6C" w14:textId="77777777" w:rsidR="003D5E21" w:rsidRPr="002A5288" w:rsidRDefault="003D5E21" w:rsidP="00B467A5">
            <w:pPr>
              <w:snapToGrid w:val="0"/>
              <w:jc w:val="center"/>
              <w:rPr>
                <w:ins w:id="953" w:author="Julia Powell" w:date="2015-12-31T14:16:00Z"/>
                <w:sz w:val="16"/>
                <w:szCs w:val="16"/>
              </w:rPr>
            </w:pPr>
            <w:ins w:id="954" w:author="Julia Powell" w:date="2015-12-31T14:16:00Z">
              <w:r w:rsidRPr="002A5288">
                <w:rPr>
                  <w:sz w:val="16"/>
                  <w:szCs w:val="16"/>
                </w:rPr>
                <w:t>-</w:t>
              </w:r>
            </w:ins>
          </w:p>
        </w:tc>
        <w:tc>
          <w:tcPr>
            <w:tcW w:w="2436" w:type="dxa"/>
            <w:vAlign w:val="center"/>
          </w:tcPr>
          <w:p w14:paraId="35457FCA" w14:textId="77777777" w:rsidR="003D5E21" w:rsidRPr="002A5288" w:rsidRDefault="003D5E21" w:rsidP="00B467A5">
            <w:pPr>
              <w:snapToGrid w:val="0"/>
              <w:rPr>
                <w:ins w:id="955" w:author="Julia Powell" w:date="2015-12-31T14:16:00Z"/>
                <w:sz w:val="16"/>
                <w:szCs w:val="16"/>
              </w:rPr>
            </w:pPr>
            <w:ins w:id="956" w:author="Julia Powell" w:date="2015-12-31T14:16:00Z">
              <w:r w:rsidRPr="002A5288">
                <w:rPr>
                  <w:sz w:val="16"/>
                  <w:szCs w:val="16"/>
                </w:rPr>
                <w:t>-</w:t>
              </w:r>
            </w:ins>
          </w:p>
        </w:tc>
        <w:tc>
          <w:tcPr>
            <w:tcW w:w="3060" w:type="dxa"/>
            <w:vAlign w:val="center"/>
          </w:tcPr>
          <w:p w14:paraId="46443915" w14:textId="77777777" w:rsidR="003D5E21" w:rsidRPr="002A5288" w:rsidRDefault="003D5E21" w:rsidP="00B467A5">
            <w:pPr>
              <w:snapToGrid w:val="0"/>
              <w:rPr>
                <w:ins w:id="957" w:author="Julia Powell" w:date="2015-12-31T14:16:00Z"/>
                <w:sz w:val="16"/>
                <w:szCs w:val="16"/>
              </w:rPr>
            </w:pPr>
            <w:ins w:id="958" w:author="Julia Powell" w:date="2015-12-31T14:16:00Z">
              <w:r w:rsidRPr="002A5288">
                <w:rPr>
                  <w:sz w:val="16"/>
                  <w:szCs w:val="16"/>
                </w:rPr>
                <w:t>-</w:t>
              </w:r>
            </w:ins>
          </w:p>
        </w:tc>
      </w:tr>
      <w:tr w:rsidR="003D5E21" w:rsidRPr="002A5288" w14:paraId="0763FEF1" w14:textId="77777777" w:rsidTr="00411EF9">
        <w:trPr>
          <w:trHeight w:val="305"/>
          <w:tblHeader/>
          <w:ins w:id="959" w:author="Julia Powell" w:date="2015-12-31T14:16:00Z"/>
        </w:trPr>
        <w:tc>
          <w:tcPr>
            <w:tcW w:w="1080" w:type="dxa"/>
            <w:vAlign w:val="center"/>
          </w:tcPr>
          <w:p w14:paraId="5E4929F7" w14:textId="77777777" w:rsidR="003D5E21" w:rsidRPr="002A5288" w:rsidRDefault="003D5E21" w:rsidP="00B467A5">
            <w:pPr>
              <w:snapToGrid w:val="0"/>
              <w:rPr>
                <w:ins w:id="960" w:author="Julia Powell" w:date="2015-12-31T14:16:00Z"/>
                <w:sz w:val="16"/>
                <w:szCs w:val="16"/>
              </w:rPr>
            </w:pPr>
            <w:ins w:id="961" w:author="Julia Powell" w:date="2015-12-31T14:16:00Z">
              <w:r w:rsidRPr="002A5288">
                <w:rPr>
                  <w:sz w:val="16"/>
                  <w:szCs w:val="16"/>
                </w:rPr>
                <w:t>Value</w:t>
              </w:r>
            </w:ins>
          </w:p>
        </w:tc>
        <w:tc>
          <w:tcPr>
            <w:tcW w:w="3060" w:type="dxa"/>
            <w:vAlign w:val="center"/>
          </w:tcPr>
          <w:p w14:paraId="37DBD5FA" w14:textId="77777777" w:rsidR="003D5E21" w:rsidRPr="002A5288" w:rsidRDefault="003D5E21" w:rsidP="00B467A5">
            <w:pPr>
              <w:snapToGrid w:val="0"/>
              <w:rPr>
                <w:ins w:id="962" w:author="Julia Powell" w:date="2015-12-31T14:16:00Z"/>
                <w:sz w:val="16"/>
                <w:szCs w:val="16"/>
              </w:rPr>
            </w:pPr>
            <w:proofErr w:type="spellStart"/>
            <w:ins w:id="963" w:author="Julia Powell" w:date="2015-12-31T14:16:00Z">
              <w:r>
                <w:rPr>
                  <w:rFonts w:cs="Arial"/>
                  <w:sz w:val="16"/>
                  <w:szCs w:val="16"/>
                  <w:lang w:val="en-US" w:eastAsia="en-US"/>
                </w:rPr>
                <w:t>lowestAstronomicalT</w:t>
              </w:r>
              <w:r w:rsidRPr="00DD7223">
                <w:rPr>
                  <w:rFonts w:cs="Arial"/>
                  <w:sz w:val="16"/>
                  <w:szCs w:val="16"/>
                  <w:lang w:val="en-US" w:eastAsia="en-US"/>
                </w:rPr>
                <w:t>ide</w:t>
              </w:r>
              <w:proofErr w:type="spellEnd"/>
            </w:ins>
          </w:p>
        </w:tc>
        <w:tc>
          <w:tcPr>
            <w:tcW w:w="3420" w:type="dxa"/>
            <w:vAlign w:val="center"/>
          </w:tcPr>
          <w:p w14:paraId="07ACAB38" w14:textId="77777777" w:rsidR="003D5E21" w:rsidRPr="002A5288" w:rsidRDefault="003D5E21" w:rsidP="00B467A5">
            <w:pPr>
              <w:snapToGrid w:val="0"/>
              <w:rPr>
                <w:ins w:id="964" w:author="Julia Powell" w:date="2015-12-31T14:16:00Z"/>
                <w:sz w:val="16"/>
                <w:szCs w:val="16"/>
              </w:rPr>
            </w:pPr>
          </w:p>
        </w:tc>
        <w:tc>
          <w:tcPr>
            <w:tcW w:w="804" w:type="dxa"/>
            <w:vAlign w:val="center"/>
          </w:tcPr>
          <w:p w14:paraId="06313D31" w14:textId="77777777" w:rsidR="003D5E21" w:rsidRPr="002A5288" w:rsidRDefault="003D5E21" w:rsidP="00B467A5">
            <w:pPr>
              <w:snapToGrid w:val="0"/>
              <w:jc w:val="center"/>
              <w:rPr>
                <w:ins w:id="965" w:author="Julia Powell" w:date="2015-12-31T14:16:00Z"/>
                <w:sz w:val="16"/>
                <w:szCs w:val="16"/>
              </w:rPr>
            </w:pPr>
            <w:ins w:id="966" w:author="Julia Powell" w:date="2015-12-31T14:16:00Z">
              <w:r w:rsidRPr="002A5288">
                <w:rPr>
                  <w:sz w:val="16"/>
                  <w:szCs w:val="16"/>
                </w:rPr>
                <w:t>-</w:t>
              </w:r>
            </w:ins>
          </w:p>
        </w:tc>
        <w:tc>
          <w:tcPr>
            <w:tcW w:w="2436" w:type="dxa"/>
            <w:vAlign w:val="center"/>
          </w:tcPr>
          <w:p w14:paraId="2A053CF8" w14:textId="77777777" w:rsidR="003D5E21" w:rsidRPr="002A5288" w:rsidRDefault="003D5E21" w:rsidP="00B467A5">
            <w:pPr>
              <w:snapToGrid w:val="0"/>
              <w:rPr>
                <w:ins w:id="967" w:author="Julia Powell" w:date="2015-12-31T14:16:00Z"/>
                <w:sz w:val="16"/>
                <w:szCs w:val="16"/>
              </w:rPr>
            </w:pPr>
            <w:ins w:id="968" w:author="Julia Powell" w:date="2015-12-31T14:16:00Z">
              <w:r w:rsidRPr="002A5288">
                <w:rPr>
                  <w:sz w:val="16"/>
                  <w:szCs w:val="16"/>
                </w:rPr>
                <w:t>-</w:t>
              </w:r>
            </w:ins>
          </w:p>
        </w:tc>
        <w:tc>
          <w:tcPr>
            <w:tcW w:w="3060" w:type="dxa"/>
            <w:vAlign w:val="center"/>
          </w:tcPr>
          <w:p w14:paraId="2600CA77" w14:textId="77777777" w:rsidR="003D5E21" w:rsidRPr="002A5288" w:rsidRDefault="003D5E21" w:rsidP="00B467A5">
            <w:pPr>
              <w:snapToGrid w:val="0"/>
              <w:rPr>
                <w:ins w:id="969" w:author="Julia Powell" w:date="2015-12-31T14:16:00Z"/>
                <w:sz w:val="16"/>
                <w:szCs w:val="16"/>
              </w:rPr>
            </w:pPr>
            <w:ins w:id="970" w:author="Julia Powell" w:date="2015-12-31T14:16:00Z">
              <w:r w:rsidRPr="002A5288">
                <w:rPr>
                  <w:sz w:val="16"/>
                  <w:szCs w:val="16"/>
                </w:rPr>
                <w:t>-</w:t>
              </w:r>
            </w:ins>
          </w:p>
        </w:tc>
      </w:tr>
      <w:tr w:rsidR="003D5E21" w:rsidRPr="002A5288" w14:paraId="3ADF2B50" w14:textId="77777777" w:rsidTr="00411EF9">
        <w:trPr>
          <w:trHeight w:val="305"/>
          <w:tblHeader/>
          <w:ins w:id="971" w:author="Julia Powell" w:date="2015-12-31T14:16:00Z"/>
        </w:trPr>
        <w:tc>
          <w:tcPr>
            <w:tcW w:w="1080" w:type="dxa"/>
            <w:vAlign w:val="center"/>
          </w:tcPr>
          <w:p w14:paraId="22381083" w14:textId="77777777" w:rsidR="003D5E21" w:rsidRPr="002A5288" w:rsidRDefault="003D5E21" w:rsidP="00B467A5">
            <w:pPr>
              <w:snapToGrid w:val="0"/>
              <w:rPr>
                <w:ins w:id="972" w:author="Julia Powell" w:date="2015-12-31T14:16:00Z"/>
                <w:sz w:val="16"/>
                <w:szCs w:val="16"/>
              </w:rPr>
            </w:pPr>
            <w:ins w:id="973" w:author="Julia Powell" w:date="2015-12-31T14:16:00Z">
              <w:r w:rsidRPr="002A5288">
                <w:rPr>
                  <w:sz w:val="16"/>
                  <w:szCs w:val="16"/>
                </w:rPr>
                <w:t>Value</w:t>
              </w:r>
            </w:ins>
          </w:p>
        </w:tc>
        <w:tc>
          <w:tcPr>
            <w:tcW w:w="3060" w:type="dxa"/>
            <w:vAlign w:val="center"/>
          </w:tcPr>
          <w:p w14:paraId="5BDE2477" w14:textId="77777777" w:rsidR="003D5E21" w:rsidRPr="002A5288" w:rsidRDefault="003D5E21" w:rsidP="00B467A5">
            <w:pPr>
              <w:snapToGrid w:val="0"/>
              <w:rPr>
                <w:ins w:id="974" w:author="Julia Powell" w:date="2015-12-31T14:16:00Z"/>
                <w:sz w:val="16"/>
                <w:szCs w:val="16"/>
              </w:rPr>
            </w:pPr>
            <w:proofErr w:type="spellStart"/>
            <w:ins w:id="975" w:author="Julia Powell" w:date="2015-12-31T14:16:00Z">
              <w:r>
                <w:rPr>
                  <w:rFonts w:cs="Arial"/>
                  <w:sz w:val="16"/>
                  <w:szCs w:val="16"/>
                  <w:lang w:val="en-US" w:eastAsia="en-US"/>
                </w:rPr>
                <w:t>localD</w:t>
              </w:r>
              <w:r w:rsidRPr="00DD7223">
                <w:rPr>
                  <w:rFonts w:cs="Arial"/>
                  <w:sz w:val="16"/>
                  <w:szCs w:val="16"/>
                  <w:lang w:val="en-US" w:eastAsia="en-US"/>
                </w:rPr>
                <w:t>atum</w:t>
              </w:r>
              <w:proofErr w:type="spellEnd"/>
            </w:ins>
          </w:p>
        </w:tc>
        <w:tc>
          <w:tcPr>
            <w:tcW w:w="3420" w:type="dxa"/>
            <w:vAlign w:val="center"/>
          </w:tcPr>
          <w:p w14:paraId="7429CFE1" w14:textId="77777777" w:rsidR="003D5E21" w:rsidRPr="002A5288" w:rsidRDefault="003D5E21" w:rsidP="00B467A5">
            <w:pPr>
              <w:snapToGrid w:val="0"/>
              <w:rPr>
                <w:ins w:id="976" w:author="Julia Powell" w:date="2015-12-31T14:16:00Z"/>
                <w:sz w:val="16"/>
                <w:szCs w:val="16"/>
              </w:rPr>
            </w:pPr>
          </w:p>
        </w:tc>
        <w:tc>
          <w:tcPr>
            <w:tcW w:w="804" w:type="dxa"/>
            <w:vAlign w:val="center"/>
          </w:tcPr>
          <w:p w14:paraId="0318E51A" w14:textId="77777777" w:rsidR="003D5E21" w:rsidRPr="002A5288" w:rsidRDefault="003D5E21" w:rsidP="00B467A5">
            <w:pPr>
              <w:snapToGrid w:val="0"/>
              <w:jc w:val="center"/>
              <w:rPr>
                <w:ins w:id="977" w:author="Julia Powell" w:date="2015-12-31T14:16:00Z"/>
                <w:sz w:val="16"/>
                <w:szCs w:val="16"/>
              </w:rPr>
            </w:pPr>
            <w:ins w:id="978" w:author="Julia Powell" w:date="2015-12-31T14:16:00Z">
              <w:r w:rsidRPr="002A5288">
                <w:rPr>
                  <w:sz w:val="16"/>
                  <w:szCs w:val="16"/>
                </w:rPr>
                <w:t>-</w:t>
              </w:r>
            </w:ins>
          </w:p>
        </w:tc>
        <w:tc>
          <w:tcPr>
            <w:tcW w:w="2436" w:type="dxa"/>
            <w:vAlign w:val="center"/>
          </w:tcPr>
          <w:p w14:paraId="6D19BB62" w14:textId="77777777" w:rsidR="003D5E21" w:rsidRPr="002A5288" w:rsidRDefault="003D5E21" w:rsidP="00B467A5">
            <w:pPr>
              <w:snapToGrid w:val="0"/>
              <w:rPr>
                <w:ins w:id="979" w:author="Julia Powell" w:date="2015-12-31T14:16:00Z"/>
                <w:sz w:val="16"/>
                <w:szCs w:val="16"/>
              </w:rPr>
            </w:pPr>
            <w:ins w:id="980" w:author="Julia Powell" w:date="2015-12-31T14:16:00Z">
              <w:r w:rsidRPr="002A5288">
                <w:rPr>
                  <w:sz w:val="16"/>
                  <w:szCs w:val="16"/>
                </w:rPr>
                <w:t>-</w:t>
              </w:r>
            </w:ins>
          </w:p>
        </w:tc>
        <w:tc>
          <w:tcPr>
            <w:tcW w:w="3060" w:type="dxa"/>
            <w:vAlign w:val="center"/>
          </w:tcPr>
          <w:p w14:paraId="0F368D80" w14:textId="77777777" w:rsidR="003D5E21" w:rsidRPr="002A5288" w:rsidRDefault="003D5E21" w:rsidP="00B467A5">
            <w:pPr>
              <w:snapToGrid w:val="0"/>
              <w:rPr>
                <w:ins w:id="981" w:author="Julia Powell" w:date="2015-12-31T14:16:00Z"/>
                <w:sz w:val="16"/>
                <w:szCs w:val="16"/>
              </w:rPr>
            </w:pPr>
            <w:ins w:id="982" w:author="Julia Powell" w:date="2015-12-31T14:16:00Z">
              <w:r w:rsidRPr="002A5288">
                <w:rPr>
                  <w:sz w:val="16"/>
                  <w:szCs w:val="16"/>
                </w:rPr>
                <w:t>-</w:t>
              </w:r>
            </w:ins>
          </w:p>
        </w:tc>
      </w:tr>
      <w:tr w:rsidR="003D5E21" w:rsidRPr="002A5288" w14:paraId="79E9CB26" w14:textId="77777777" w:rsidTr="00411EF9">
        <w:trPr>
          <w:trHeight w:val="305"/>
          <w:tblHeader/>
          <w:ins w:id="983" w:author="Julia Powell" w:date="2015-12-31T14:16:00Z"/>
        </w:trPr>
        <w:tc>
          <w:tcPr>
            <w:tcW w:w="1080" w:type="dxa"/>
            <w:vAlign w:val="center"/>
          </w:tcPr>
          <w:p w14:paraId="1E8D5E4D" w14:textId="77777777" w:rsidR="003D5E21" w:rsidRPr="002A5288" w:rsidRDefault="003D5E21" w:rsidP="00B467A5">
            <w:pPr>
              <w:snapToGrid w:val="0"/>
              <w:rPr>
                <w:ins w:id="984" w:author="Julia Powell" w:date="2015-12-31T14:16:00Z"/>
                <w:sz w:val="16"/>
                <w:szCs w:val="16"/>
              </w:rPr>
            </w:pPr>
            <w:ins w:id="985" w:author="Julia Powell" w:date="2015-12-31T14:16:00Z">
              <w:r w:rsidRPr="002A5288">
                <w:rPr>
                  <w:sz w:val="16"/>
                  <w:szCs w:val="16"/>
                </w:rPr>
                <w:t>Value</w:t>
              </w:r>
            </w:ins>
          </w:p>
        </w:tc>
        <w:tc>
          <w:tcPr>
            <w:tcW w:w="3060" w:type="dxa"/>
            <w:vAlign w:val="center"/>
          </w:tcPr>
          <w:p w14:paraId="30677954" w14:textId="77777777" w:rsidR="003D5E21" w:rsidRPr="002A5288" w:rsidRDefault="003D5E21" w:rsidP="00B467A5">
            <w:pPr>
              <w:snapToGrid w:val="0"/>
              <w:rPr>
                <w:ins w:id="986" w:author="Julia Powell" w:date="2015-12-31T14:16:00Z"/>
                <w:sz w:val="16"/>
                <w:szCs w:val="16"/>
              </w:rPr>
            </w:pPr>
            <w:ins w:id="987" w:author="Julia Powell" w:date="2015-12-31T14:16:00Z">
              <w:r>
                <w:rPr>
                  <w:rFonts w:cs="Arial"/>
                  <w:sz w:val="16"/>
                  <w:szCs w:val="16"/>
                  <w:lang w:val="en-US" w:eastAsia="en-US"/>
                </w:rPr>
                <w:t>internationalGreatLakesDatum</w:t>
              </w:r>
              <w:r w:rsidRPr="00DD7223">
                <w:rPr>
                  <w:rFonts w:cs="Arial"/>
                  <w:sz w:val="16"/>
                  <w:szCs w:val="16"/>
                  <w:lang w:val="en-US" w:eastAsia="en-US"/>
                </w:rPr>
                <w:t>1985</w:t>
              </w:r>
            </w:ins>
          </w:p>
        </w:tc>
        <w:tc>
          <w:tcPr>
            <w:tcW w:w="3420" w:type="dxa"/>
            <w:vAlign w:val="center"/>
          </w:tcPr>
          <w:p w14:paraId="0CA65EB1" w14:textId="77777777" w:rsidR="003D5E21" w:rsidRPr="002A5288" w:rsidRDefault="003D5E21" w:rsidP="00B467A5">
            <w:pPr>
              <w:snapToGrid w:val="0"/>
              <w:rPr>
                <w:ins w:id="988" w:author="Julia Powell" w:date="2015-12-31T14:16:00Z"/>
                <w:sz w:val="16"/>
                <w:szCs w:val="16"/>
              </w:rPr>
            </w:pPr>
          </w:p>
        </w:tc>
        <w:tc>
          <w:tcPr>
            <w:tcW w:w="804" w:type="dxa"/>
            <w:vAlign w:val="center"/>
          </w:tcPr>
          <w:p w14:paraId="658B513D" w14:textId="77777777" w:rsidR="003D5E21" w:rsidRPr="002A5288" w:rsidRDefault="003D5E21" w:rsidP="00B467A5">
            <w:pPr>
              <w:snapToGrid w:val="0"/>
              <w:jc w:val="center"/>
              <w:rPr>
                <w:ins w:id="989" w:author="Julia Powell" w:date="2015-12-31T14:16:00Z"/>
                <w:sz w:val="16"/>
                <w:szCs w:val="16"/>
              </w:rPr>
            </w:pPr>
            <w:ins w:id="990" w:author="Julia Powell" w:date="2015-12-31T14:16:00Z">
              <w:r w:rsidRPr="002A5288">
                <w:rPr>
                  <w:sz w:val="16"/>
                  <w:szCs w:val="16"/>
                </w:rPr>
                <w:t>-</w:t>
              </w:r>
            </w:ins>
          </w:p>
        </w:tc>
        <w:tc>
          <w:tcPr>
            <w:tcW w:w="2436" w:type="dxa"/>
            <w:vAlign w:val="center"/>
          </w:tcPr>
          <w:p w14:paraId="2CB8800E" w14:textId="77777777" w:rsidR="003D5E21" w:rsidRPr="002A5288" w:rsidRDefault="003D5E21" w:rsidP="00B467A5">
            <w:pPr>
              <w:snapToGrid w:val="0"/>
              <w:rPr>
                <w:ins w:id="991" w:author="Julia Powell" w:date="2015-12-31T14:16:00Z"/>
                <w:sz w:val="16"/>
                <w:szCs w:val="16"/>
              </w:rPr>
            </w:pPr>
            <w:ins w:id="992" w:author="Julia Powell" w:date="2015-12-31T14:16:00Z">
              <w:r w:rsidRPr="002A5288">
                <w:rPr>
                  <w:sz w:val="16"/>
                  <w:szCs w:val="16"/>
                </w:rPr>
                <w:t>-</w:t>
              </w:r>
            </w:ins>
          </w:p>
        </w:tc>
        <w:tc>
          <w:tcPr>
            <w:tcW w:w="3060" w:type="dxa"/>
            <w:vAlign w:val="center"/>
          </w:tcPr>
          <w:p w14:paraId="3D156C55" w14:textId="77777777" w:rsidR="003D5E21" w:rsidRPr="002A5288" w:rsidRDefault="003D5E21" w:rsidP="00B467A5">
            <w:pPr>
              <w:snapToGrid w:val="0"/>
              <w:rPr>
                <w:ins w:id="993" w:author="Julia Powell" w:date="2015-12-31T14:16:00Z"/>
                <w:sz w:val="16"/>
                <w:szCs w:val="16"/>
              </w:rPr>
            </w:pPr>
            <w:ins w:id="994" w:author="Julia Powell" w:date="2015-12-31T14:16:00Z">
              <w:r w:rsidRPr="002A5288">
                <w:rPr>
                  <w:sz w:val="16"/>
                  <w:szCs w:val="16"/>
                </w:rPr>
                <w:t>-</w:t>
              </w:r>
            </w:ins>
          </w:p>
        </w:tc>
      </w:tr>
      <w:tr w:rsidR="003D5E21" w:rsidRPr="002A5288" w14:paraId="015C482D" w14:textId="77777777" w:rsidTr="00411EF9">
        <w:trPr>
          <w:trHeight w:val="305"/>
          <w:tblHeader/>
          <w:ins w:id="995" w:author="Julia Powell" w:date="2015-12-31T14:16:00Z"/>
        </w:trPr>
        <w:tc>
          <w:tcPr>
            <w:tcW w:w="1080" w:type="dxa"/>
            <w:vAlign w:val="center"/>
          </w:tcPr>
          <w:p w14:paraId="19235B95" w14:textId="77777777" w:rsidR="003D5E21" w:rsidRPr="002A5288" w:rsidRDefault="003D5E21" w:rsidP="00B467A5">
            <w:pPr>
              <w:snapToGrid w:val="0"/>
              <w:rPr>
                <w:ins w:id="996" w:author="Julia Powell" w:date="2015-12-31T14:16:00Z"/>
                <w:sz w:val="16"/>
                <w:szCs w:val="16"/>
              </w:rPr>
            </w:pPr>
            <w:ins w:id="997" w:author="Julia Powell" w:date="2015-12-31T14:16:00Z">
              <w:r w:rsidRPr="002A5288">
                <w:rPr>
                  <w:sz w:val="16"/>
                  <w:szCs w:val="16"/>
                </w:rPr>
                <w:t>Value</w:t>
              </w:r>
            </w:ins>
          </w:p>
        </w:tc>
        <w:tc>
          <w:tcPr>
            <w:tcW w:w="3060" w:type="dxa"/>
            <w:vAlign w:val="center"/>
          </w:tcPr>
          <w:p w14:paraId="7C7D1075" w14:textId="77777777" w:rsidR="003D5E21" w:rsidRPr="002A5288" w:rsidRDefault="003D5E21" w:rsidP="00B467A5">
            <w:pPr>
              <w:snapToGrid w:val="0"/>
              <w:rPr>
                <w:ins w:id="998" w:author="Julia Powell" w:date="2015-12-31T14:16:00Z"/>
                <w:sz w:val="16"/>
                <w:szCs w:val="16"/>
              </w:rPr>
            </w:pPr>
            <w:proofErr w:type="spellStart"/>
            <w:ins w:id="999" w:author="Julia Powell" w:date="2015-12-31T14:16:00Z">
              <w:r>
                <w:rPr>
                  <w:rFonts w:cs="Arial"/>
                  <w:sz w:val="16"/>
                  <w:szCs w:val="16"/>
                  <w:lang w:val="en-US" w:eastAsia="en-US"/>
                </w:rPr>
                <w:t>meanWaterL</w:t>
              </w:r>
              <w:r w:rsidRPr="00DD7223">
                <w:rPr>
                  <w:rFonts w:cs="Arial"/>
                  <w:sz w:val="16"/>
                  <w:szCs w:val="16"/>
                  <w:lang w:val="en-US" w:eastAsia="en-US"/>
                </w:rPr>
                <w:t>evel</w:t>
              </w:r>
              <w:proofErr w:type="spellEnd"/>
            </w:ins>
          </w:p>
        </w:tc>
        <w:tc>
          <w:tcPr>
            <w:tcW w:w="3420" w:type="dxa"/>
            <w:vAlign w:val="center"/>
          </w:tcPr>
          <w:p w14:paraId="64ED5495" w14:textId="77777777" w:rsidR="003D5E21" w:rsidRPr="002A5288" w:rsidRDefault="003D5E21" w:rsidP="00B467A5">
            <w:pPr>
              <w:snapToGrid w:val="0"/>
              <w:rPr>
                <w:ins w:id="1000" w:author="Julia Powell" w:date="2015-12-31T14:16:00Z"/>
                <w:sz w:val="16"/>
                <w:szCs w:val="16"/>
              </w:rPr>
            </w:pPr>
          </w:p>
        </w:tc>
        <w:tc>
          <w:tcPr>
            <w:tcW w:w="804" w:type="dxa"/>
            <w:vAlign w:val="center"/>
          </w:tcPr>
          <w:p w14:paraId="7FD2D089" w14:textId="77777777" w:rsidR="003D5E21" w:rsidRPr="002A5288" w:rsidRDefault="003D5E21" w:rsidP="00B467A5">
            <w:pPr>
              <w:snapToGrid w:val="0"/>
              <w:jc w:val="center"/>
              <w:rPr>
                <w:ins w:id="1001" w:author="Julia Powell" w:date="2015-12-31T14:16:00Z"/>
                <w:sz w:val="16"/>
                <w:szCs w:val="16"/>
              </w:rPr>
            </w:pPr>
            <w:ins w:id="1002" w:author="Julia Powell" w:date="2015-12-31T14:16:00Z">
              <w:r w:rsidRPr="002A5288">
                <w:rPr>
                  <w:sz w:val="16"/>
                  <w:szCs w:val="16"/>
                </w:rPr>
                <w:t>-</w:t>
              </w:r>
            </w:ins>
          </w:p>
        </w:tc>
        <w:tc>
          <w:tcPr>
            <w:tcW w:w="2436" w:type="dxa"/>
            <w:vAlign w:val="center"/>
          </w:tcPr>
          <w:p w14:paraId="55971400" w14:textId="77777777" w:rsidR="003D5E21" w:rsidRPr="002A5288" w:rsidRDefault="003D5E21" w:rsidP="00B467A5">
            <w:pPr>
              <w:snapToGrid w:val="0"/>
              <w:rPr>
                <w:ins w:id="1003" w:author="Julia Powell" w:date="2015-12-31T14:16:00Z"/>
                <w:sz w:val="16"/>
                <w:szCs w:val="16"/>
              </w:rPr>
            </w:pPr>
            <w:ins w:id="1004" w:author="Julia Powell" w:date="2015-12-31T14:16:00Z">
              <w:r w:rsidRPr="002A5288">
                <w:rPr>
                  <w:sz w:val="16"/>
                  <w:szCs w:val="16"/>
                </w:rPr>
                <w:t>-</w:t>
              </w:r>
            </w:ins>
          </w:p>
        </w:tc>
        <w:tc>
          <w:tcPr>
            <w:tcW w:w="3060" w:type="dxa"/>
            <w:vAlign w:val="center"/>
          </w:tcPr>
          <w:p w14:paraId="1FE723FC" w14:textId="77777777" w:rsidR="003D5E21" w:rsidRPr="002A5288" w:rsidRDefault="003D5E21" w:rsidP="00B467A5">
            <w:pPr>
              <w:snapToGrid w:val="0"/>
              <w:rPr>
                <w:ins w:id="1005" w:author="Julia Powell" w:date="2015-12-31T14:16:00Z"/>
                <w:sz w:val="16"/>
                <w:szCs w:val="16"/>
              </w:rPr>
            </w:pPr>
            <w:ins w:id="1006" w:author="Julia Powell" w:date="2015-12-31T14:16:00Z">
              <w:r w:rsidRPr="002A5288">
                <w:rPr>
                  <w:sz w:val="16"/>
                  <w:szCs w:val="16"/>
                </w:rPr>
                <w:t>-</w:t>
              </w:r>
            </w:ins>
          </w:p>
        </w:tc>
      </w:tr>
      <w:tr w:rsidR="003D5E21" w:rsidRPr="002A5288" w14:paraId="2C334385" w14:textId="77777777" w:rsidTr="00411EF9">
        <w:trPr>
          <w:trHeight w:val="305"/>
          <w:tblHeader/>
          <w:ins w:id="1007" w:author="Julia Powell" w:date="2015-12-31T14:16:00Z"/>
        </w:trPr>
        <w:tc>
          <w:tcPr>
            <w:tcW w:w="1080" w:type="dxa"/>
            <w:vAlign w:val="center"/>
          </w:tcPr>
          <w:p w14:paraId="4C49A0B7" w14:textId="77777777" w:rsidR="003D5E21" w:rsidRPr="002A5288" w:rsidRDefault="003D5E21" w:rsidP="00B467A5">
            <w:pPr>
              <w:snapToGrid w:val="0"/>
              <w:rPr>
                <w:ins w:id="1008" w:author="Julia Powell" w:date="2015-12-31T14:16:00Z"/>
                <w:sz w:val="16"/>
                <w:szCs w:val="16"/>
              </w:rPr>
            </w:pPr>
            <w:ins w:id="1009" w:author="Julia Powell" w:date="2015-12-31T14:16:00Z">
              <w:r w:rsidRPr="002A5288">
                <w:rPr>
                  <w:sz w:val="16"/>
                  <w:szCs w:val="16"/>
                </w:rPr>
                <w:t>Value</w:t>
              </w:r>
            </w:ins>
          </w:p>
        </w:tc>
        <w:tc>
          <w:tcPr>
            <w:tcW w:w="3060" w:type="dxa"/>
            <w:vAlign w:val="center"/>
          </w:tcPr>
          <w:p w14:paraId="3FA7796D" w14:textId="77777777" w:rsidR="003D5E21" w:rsidRPr="002A5288" w:rsidRDefault="003D5E21" w:rsidP="00B467A5">
            <w:pPr>
              <w:snapToGrid w:val="0"/>
              <w:rPr>
                <w:ins w:id="1010" w:author="Julia Powell" w:date="2015-12-31T14:16:00Z"/>
                <w:sz w:val="16"/>
                <w:szCs w:val="16"/>
              </w:rPr>
            </w:pPr>
            <w:proofErr w:type="spellStart"/>
            <w:ins w:id="1011" w:author="Julia Powell" w:date="2015-12-31T14:16:00Z">
              <w:r>
                <w:rPr>
                  <w:rFonts w:cs="Arial"/>
                  <w:sz w:val="16"/>
                  <w:szCs w:val="16"/>
                  <w:lang w:val="en-US" w:eastAsia="en-US"/>
                </w:rPr>
                <w:t>lowerLowWaterLargeT</w:t>
              </w:r>
              <w:r w:rsidRPr="00DD7223">
                <w:rPr>
                  <w:rFonts w:cs="Arial"/>
                  <w:sz w:val="16"/>
                  <w:szCs w:val="16"/>
                  <w:lang w:val="en-US" w:eastAsia="en-US"/>
                </w:rPr>
                <w:t>ide</w:t>
              </w:r>
              <w:proofErr w:type="spellEnd"/>
            </w:ins>
          </w:p>
        </w:tc>
        <w:tc>
          <w:tcPr>
            <w:tcW w:w="3420" w:type="dxa"/>
            <w:vAlign w:val="center"/>
          </w:tcPr>
          <w:p w14:paraId="16EA33F3" w14:textId="77777777" w:rsidR="003D5E21" w:rsidRPr="002A5288" w:rsidRDefault="003D5E21" w:rsidP="00B467A5">
            <w:pPr>
              <w:snapToGrid w:val="0"/>
              <w:rPr>
                <w:ins w:id="1012" w:author="Julia Powell" w:date="2015-12-31T14:16:00Z"/>
                <w:sz w:val="16"/>
                <w:szCs w:val="16"/>
              </w:rPr>
            </w:pPr>
          </w:p>
        </w:tc>
        <w:tc>
          <w:tcPr>
            <w:tcW w:w="804" w:type="dxa"/>
            <w:vAlign w:val="center"/>
          </w:tcPr>
          <w:p w14:paraId="31D7B397" w14:textId="77777777" w:rsidR="003D5E21" w:rsidRPr="002A5288" w:rsidRDefault="003D5E21" w:rsidP="00B467A5">
            <w:pPr>
              <w:snapToGrid w:val="0"/>
              <w:jc w:val="center"/>
              <w:rPr>
                <w:ins w:id="1013" w:author="Julia Powell" w:date="2015-12-31T14:16:00Z"/>
                <w:sz w:val="16"/>
                <w:szCs w:val="16"/>
              </w:rPr>
            </w:pPr>
            <w:ins w:id="1014" w:author="Julia Powell" w:date="2015-12-31T14:16:00Z">
              <w:r w:rsidRPr="002A5288">
                <w:rPr>
                  <w:sz w:val="16"/>
                  <w:szCs w:val="16"/>
                </w:rPr>
                <w:t>-</w:t>
              </w:r>
            </w:ins>
          </w:p>
        </w:tc>
        <w:tc>
          <w:tcPr>
            <w:tcW w:w="2436" w:type="dxa"/>
            <w:vAlign w:val="center"/>
          </w:tcPr>
          <w:p w14:paraId="3B11782E" w14:textId="77777777" w:rsidR="003D5E21" w:rsidRPr="002A5288" w:rsidRDefault="003D5E21" w:rsidP="00B467A5">
            <w:pPr>
              <w:snapToGrid w:val="0"/>
              <w:rPr>
                <w:ins w:id="1015" w:author="Julia Powell" w:date="2015-12-31T14:16:00Z"/>
                <w:sz w:val="16"/>
                <w:szCs w:val="16"/>
              </w:rPr>
            </w:pPr>
            <w:ins w:id="1016" w:author="Julia Powell" w:date="2015-12-31T14:16:00Z">
              <w:r w:rsidRPr="002A5288">
                <w:rPr>
                  <w:sz w:val="16"/>
                  <w:szCs w:val="16"/>
                </w:rPr>
                <w:t>-</w:t>
              </w:r>
            </w:ins>
          </w:p>
        </w:tc>
        <w:tc>
          <w:tcPr>
            <w:tcW w:w="3060" w:type="dxa"/>
            <w:vAlign w:val="center"/>
          </w:tcPr>
          <w:p w14:paraId="283C4BC3" w14:textId="77777777" w:rsidR="003D5E21" w:rsidRPr="002A5288" w:rsidRDefault="003D5E21" w:rsidP="00B467A5">
            <w:pPr>
              <w:snapToGrid w:val="0"/>
              <w:rPr>
                <w:ins w:id="1017" w:author="Julia Powell" w:date="2015-12-31T14:16:00Z"/>
                <w:sz w:val="16"/>
                <w:szCs w:val="16"/>
              </w:rPr>
            </w:pPr>
            <w:ins w:id="1018" w:author="Julia Powell" w:date="2015-12-31T14:16:00Z">
              <w:r w:rsidRPr="002A5288">
                <w:rPr>
                  <w:sz w:val="16"/>
                  <w:szCs w:val="16"/>
                </w:rPr>
                <w:t>-</w:t>
              </w:r>
            </w:ins>
          </w:p>
        </w:tc>
      </w:tr>
      <w:tr w:rsidR="003D5E21" w:rsidRPr="002A5288" w14:paraId="1AC7E837" w14:textId="77777777" w:rsidTr="00411EF9">
        <w:trPr>
          <w:trHeight w:val="305"/>
          <w:tblHeader/>
          <w:ins w:id="1019" w:author="Julia Powell" w:date="2015-12-31T14:16:00Z"/>
        </w:trPr>
        <w:tc>
          <w:tcPr>
            <w:tcW w:w="1080" w:type="dxa"/>
            <w:vAlign w:val="center"/>
          </w:tcPr>
          <w:p w14:paraId="45B20A53" w14:textId="77777777" w:rsidR="003D5E21" w:rsidRPr="002A5288" w:rsidRDefault="003D5E21" w:rsidP="00B467A5">
            <w:pPr>
              <w:snapToGrid w:val="0"/>
              <w:rPr>
                <w:ins w:id="1020" w:author="Julia Powell" w:date="2015-12-31T14:16:00Z"/>
                <w:sz w:val="16"/>
                <w:szCs w:val="16"/>
              </w:rPr>
            </w:pPr>
            <w:ins w:id="1021" w:author="Julia Powell" w:date="2015-12-31T14:16:00Z">
              <w:r w:rsidRPr="002A5288">
                <w:rPr>
                  <w:sz w:val="16"/>
                  <w:szCs w:val="16"/>
                </w:rPr>
                <w:t>Value</w:t>
              </w:r>
            </w:ins>
          </w:p>
        </w:tc>
        <w:tc>
          <w:tcPr>
            <w:tcW w:w="3060" w:type="dxa"/>
            <w:vAlign w:val="center"/>
          </w:tcPr>
          <w:p w14:paraId="5A42F728" w14:textId="77777777" w:rsidR="003D5E21" w:rsidRPr="00DD7223" w:rsidRDefault="003D5E21" w:rsidP="00B467A5">
            <w:pPr>
              <w:snapToGrid w:val="0"/>
              <w:rPr>
                <w:ins w:id="1022" w:author="Julia Powell" w:date="2015-12-31T14:16:00Z"/>
                <w:rFonts w:cs="Arial"/>
                <w:sz w:val="16"/>
                <w:szCs w:val="16"/>
                <w:lang w:val="en-US" w:eastAsia="en-US"/>
              </w:rPr>
            </w:pPr>
            <w:proofErr w:type="spellStart"/>
            <w:ins w:id="1023" w:author="Julia Powell" w:date="2015-12-31T14:16:00Z">
              <w:r>
                <w:rPr>
                  <w:rFonts w:cs="Arial"/>
                  <w:sz w:val="16"/>
                  <w:szCs w:val="16"/>
                  <w:lang w:val="en-US" w:eastAsia="en-US"/>
                </w:rPr>
                <w:t>higherHighWaterLargeT</w:t>
              </w:r>
              <w:r w:rsidRPr="00DD7223">
                <w:rPr>
                  <w:rFonts w:cs="Arial"/>
                  <w:sz w:val="16"/>
                  <w:szCs w:val="16"/>
                  <w:lang w:val="en-US" w:eastAsia="en-US"/>
                </w:rPr>
                <w:t>ide</w:t>
              </w:r>
              <w:proofErr w:type="spellEnd"/>
            </w:ins>
          </w:p>
        </w:tc>
        <w:tc>
          <w:tcPr>
            <w:tcW w:w="3420" w:type="dxa"/>
            <w:vAlign w:val="center"/>
          </w:tcPr>
          <w:p w14:paraId="56108DAD" w14:textId="77777777" w:rsidR="003D5E21" w:rsidRPr="002A5288" w:rsidRDefault="003D5E21" w:rsidP="00B467A5">
            <w:pPr>
              <w:snapToGrid w:val="0"/>
              <w:rPr>
                <w:ins w:id="1024" w:author="Julia Powell" w:date="2015-12-31T14:16:00Z"/>
                <w:sz w:val="16"/>
                <w:szCs w:val="16"/>
              </w:rPr>
            </w:pPr>
          </w:p>
        </w:tc>
        <w:tc>
          <w:tcPr>
            <w:tcW w:w="804" w:type="dxa"/>
            <w:vAlign w:val="center"/>
          </w:tcPr>
          <w:p w14:paraId="5417FF03" w14:textId="77777777" w:rsidR="003D5E21" w:rsidRPr="002A5288" w:rsidRDefault="003D5E21" w:rsidP="00B467A5">
            <w:pPr>
              <w:snapToGrid w:val="0"/>
              <w:jc w:val="center"/>
              <w:rPr>
                <w:ins w:id="1025" w:author="Julia Powell" w:date="2015-12-31T14:16:00Z"/>
                <w:sz w:val="16"/>
                <w:szCs w:val="16"/>
              </w:rPr>
            </w:pPr>
            <w:ins w:id="1026" w:author="Julia Powell" w:date="2015-12-31T14:16:00Z">
              <w:r w:rsidRPr="002A5288">
                <w:rPr>
                  <w:sz w:val="16"/>
                  <w:szCs w:val="16"/>
                </w:rPr>
                <w:t>-</w:t>
              </w:r>
            </w:ins>
          </w:p>
        </w:tc>
        <w:tc>
          <w:tcPr>
            <w:tcW w:w="2436" w:type="dxa"/>
            <w:vAlign w:val="center"/>
          </w:tcPr>
          <w:p w14:paraId="379EF5C6" w14:textId="77777777" w:rsidR="003D5E21" w:rsidRPr="002A5288" w:rsidRDefault="003D5E21" w:rsidP="00B467A5">
            <w:pPr>
              <w:snapToGrid w:val="0"/>
              <w:rPr>
                <w:ins w:id="1027" w:author="Julia Powell" w:date="2015-12-31T14:16:00Z"/>
                <w:sz w:val="16"/>
                <w:szCs w:val="16"/>
              </w:rPr>
            </w:pPr>
            <w:ins w:id="1028" w:author="Julia Powell" w:date="2015-12-31T14:16:00Z">
              <w:r w:rsidRPr="002A5288">
                <w:rPr>
                  <w:sz w:val="16"/>
                  <w:szCs w:val="16"/>
                </w:rPr>
                <w:t>-</w:t>
              </w:r>
            </w:ins>
          </w:p>
        </w:tc>
        <w:tc>
          <w:tcPr>
            <w:tcW w:w="3060" w:type="dxa"/>
            <w:vAlign w:val="center"/>
          </w:tcPr>
          <w:p w14:paraId="6847850B" w14:textId="77777777" w:rsidR="003D5E21" w:rsidRPr="002A5288" w:rsidRDefault="003D5E21" w:rsidP="00B467A5">
            <w:pPr>
              <w:snapToGrid w:val="0"/>
              <w:rPr>
                <w:ins w:id="1029" w:author="Julia Powell" w:date="2015-12-31T14:16:00Z"/>
                <w:sz w:val="16"/>
                <w:szCs w:val="16"/>
              </w:rPr>
            </w:pPr>
            <w:ins w:id="1030" w:author="Julia Powell" w:date="2015-12-31T14:16:00Z">
              <w:r w:rsidRPr="002A5288">
                <w:rPr>
                  <w:sz w:val="16"/>
                  <w:szCs w:val="16"/>
                </w:rPr>
                <w:t>-</w:t>
              </w:r>
            </w:ins>
          </w:p>
        </w:tc>
      </w:tr>
      <w:tr w:rsidR="003D5E21" w:rsidRPr="002A5288" w14:paraId="56654738" w14:textId="77777777" w:rsidTr="00411EF9">
        <w:trPr>
          <w:trHeight w:val="305"/>
          <w:tblHeader/>
          <w:ins w:id="1031" w:author="Julia Powell" w:date="2015-12-31T14:16:00Z"/>
        </w:trPr>
        <w:tc>
          <w:tcPr>
            <w:tcW w:w="1080" w:type="dxa"/>
            <w:vAlign w:val="center"/>
          </w:tcPr>
          <w:p w14:paraId="02244B12" w14:textId="77777777" w:rsidR="003D5E21" w:rsidRPr="002A5288" w:rsidRDefault="003D5E21" w:rsidP="00B467A5">
            <w:pPr>
              <w:snapToGrid w:val="0"/>
              <w:rPr>
                <w:ins w:id="1032" w:author="Julia Powell" w:date="2015-12-31T14:16:00Z"/>
                <w:sz w:val="16"/>
                <w:szCs w:val="16"/>
              </w:rPr>
            </w:pPr>
            <w:ins w:id="1033" w:author="Julia Powell" w:date="2015-12-31T14:16:00Z">
              <w:r w:rsidRPr="002A5288">
                <w:rPr>
                  <w:sz w:val="16"/>
                  <w:szCs w:val="16"/>
                </w:rPr>
                <w:t>Value</w:t>
              </w:r>
            </w:ins>
          </w:p>
        </w:tc>
        <w:tc>
          <w:tcPr>
            <w:tcW w:w="3060" w:type="dxa"/>
            <w:vAlign w:val="center"/>
          </w:tcPr>
          <w:p w14:paraId="456090C9" w14:textId="77777777" w:rsidR="003D5E21" w:rsidRPr="00DD7223" w:rsidRDefault="003D5E21" w:rsidP="00B467A5">
            <w:pPr>
              <w:snapToGrid w:val="0"/>
              <w:rPr>
                <w:ins w:id="1034" w:author="Julia Powell" w:date="2015-12-31T14:16:00Z"/>
                <w:rFonts w:cs="Arial"/>
                <w:sz w:val="16"/>
                <w:szCs w:val="16"/>
                <w:lang w:val="en-US" w:eastAsia="en-US"/>
              </w:rPr>
            </w:pPr>
            <w:proofErr w:type="spellStart"/>
            <w:ins w:id="1035" w:author="Julia Powell" w:date="2015-12-31T14:16:00Z">
              <w:r>
                <w:rPr>
                  <w:rFonts w:cs="Arial"/>
                  <w:sz w:val="16"/>
                  <w:szCs w:val="16"/>
                  <w:lang w:val="en-US" w:eastAsia="en-US"/>
                </w:rPr>
                <w:t>nearlyHighestHighW</w:t>
              </w:r>
              <w:r w:rsidRPr="00DD7223">
                <w:rPr>
                  <w:rFonts w:cs="Arial"/>
                  <w:sz w:val="16"/>
                  <w:szCs w:val="16"/>
                  <w:lang w:val="en-US" w:eastAsia="en-US"/>
                </w:rPr>
                <w:t>ater</w:t>
              </w:r>
              <w:proofErr w:type="spellEnd"/>
            </w:ins>
          </w:p>
        </w:tc>
        <w:tc>
          <w:tcPr>
            <w:tcW w:w="3420" w:type="dxa"/>
            <w:vAlign w:val="center"/>
          </w:tcPr>
          <w:p w14:paraId="249F3F0C" w14:textId="77777777" w:rsidR="003D5E21" w:rsidRPr="002A5288" w:rsidRDefault="003D5E21" w:rsidP="00B467A5">
            <w:pPr>
              <w:snapToGrid w:val="0"/>
              <w:rPr>
                <w:ins w:id="1036" w:author="Julia Powell" w:date="2015-12-31T14:16:00Z"/>
                <w:sz w:val="16"/>
                <w:szCs w:val="16"/>
              </w:rPr>
            </w:pPr>
          </w:p>
        </w:tc>
        <w:tc>
          <w:tcPr>
            <w:tcW w:w="804" w:type="dxa"/>
            <w:vAlign w:val="center"/>
          </w:tcPr>
          <w:p w14:paraId="0C42798B" w14:textId="77777777" w:rsidR="003D5E21" w:rsidRPr="002A5288" w:rsidRDefault="003D5E21" w:rsidP="00B467A5">
            <w:pPr>
              <w:snapToGrid w:val="0"/>
              <w:jc w:val="center"/>
              <w:rPr>
                <w:ins w:id="1037" w:author="Julia Powell" w:date="2015-12-31T14:16:00Z"/>
                <w:sz w:val="16"/>
                <w:szCs w:val="16"/>
              </w:rPr>
            </w:pPr>
            <w:ins w:id="1038" w:author="Julia Powell" w:date="2015-12-31T14:16:00Z">
              <w:r w:rsidRPr="002A5288">
                <w:rPr>
                  <w:sz w:val="16"/>
                  <w:szCs w:val="16"/>
                </w:rPr>
                <w:t>-</w:t>
              </w:r>
            </w:ins>
          </w:p>
        </w:tc>
        <w:tc>
          <w:tcPr>
            <w:tcW w:w="2436" w:type="dxa"/>
            <w:vAlign w:val="center"/>
          </w:tcPr>
          <w:p w14:paraId="6D3D763A" w14:textId="77777777" w:rsidR="003D5E21" w:rsidRPr="002A5288" w:rsidRDefault="003D5E21" w:rsidP="00B467A5">
            <w:pPr>
              <w:snapToGrid w:val="0"/>
              <w:rPr>
                <w:ins w:id="1039" w:author="Julia Powell" w:date="2015-12-31T14:16:00Z"/>
                <w:sz w:val="16"/>
                <w:szCs w:val="16"/>
              </w:rPr>
            </w:pPr>
            <w:ins w:id="1040" w:author="Julia Powell" w:date="2015-12-31T14:16:00Z">
              <w:r w:rsidRPr="002A5288">
                <w:rPr>
                  <w:sz w:val="16"/>
                  <w:szCs w:val="16"/>
                </w:rPr>
                <w:t>-</w:t>
              </w:r>
            </w:ins>
          </w:p>
        </w:tc>
        <w:tc>
          <w:tcPr>
            <w:tcW w:w="3060" w:type="dxa"/>
            <w:vAlign w:val="center"/>
          </w:tcPr>
          <w:p w14:paraId="69ED79C4" w14:textId="77777777" w:rsidR="003D5E21" w:rsidRPr="002A5288" w:rsidRDefault="003D5E21" w:rsidP="00B467A5">
            <w:pPr>
              <w:snapToGrid w:val="0"/>
              <w:rPr>
                <w:ins w:id="1041" w:author="Julia Powell" w:date="2015-12-31T14:16:00Z"/>
                <w:sz w:val="16"/>
                <w:szCs w:val="16"/>
              </w:rPr>
            </w:pPr>
            <w:ins w:id="1042" w:author="Julia Powell" w:date="2015-12-31T14:16:00Z">
              <w:r w:rsidRPr="002A5288">
                <w:rPr>
                  <w:sz w:val="16"/>
                  <w:szCs w:val="16"/>
                </w:rPr>
                <w:t>-</w:t>
              </w:r>
            </w:ins>
          </w:p>
        </w:tc>
      </w:tr>
      <w:tr w:rsidR="003D5E21" w:rsidRPr="002A5288" w14:paraId="76854F78" w14:textId="77777777" w:rsidTr="00411EF9">
        <w:trPr>
          <w:trHeight w:val="305"/>
          <w:tblHeader/>
          <w:ins w:id="1043" w:author="Julia Powell" w:date="2015-12-31T14:16:00Z"/>
        </w:trPr>
        <w:tc>
          <w:tcPr>
            <w:tcW w:w="1080" w:type="dxa"/>
            <w:vAlign w:val="center"/>
          </w:tcPr>
          <w:p w14:paraId="066A0238" w14:textId="77777777" w:rsidR="003D5E21" w:rsidRPr="002A5288" w:rsidRDefault="003D5E21" w:rsidP="00B467A5">
            <w:pPr>
              <w:snapToGrid w:val="0"/>
              <w:rPr>
                <w:ins w:id="1044" w:author="Julia Powell" w:date="2015-12-31T14:16:00Z"/>
                <w:sz w:val="16"/>
                <w:szCs w:val="16"/>
              </w:rPr>
            </w:pPr>
            <w:ins w:id="1045" w:author="Julia Powell" w:date="2015-12-31T14:16:00Z">
              <w:r w:rsidRPr="002A5288">
                <w:rPr>
                  <w:sz w:val="16"/>
                  <w:szCs w:val="16"/>
                </w:rPr>
                <w:t>Value</w:t>
              </w:r>
            </w:ins>
          </w:p>
        </w:tc>
        <w:tc>
          <w:tcPr>
            <w:tcW w:w="3060" w:type="dxa"/>
            <w:vAlign w:val="center"/>
          </w:tcPr>
          <w:p w14:paraId="2BE3CDC6" w14:textId="77777777" w:rsidR="003D5E21" w:rsidRPr="00DD7223" w:rsidRDefault="003D5E21" w:rsidP="00B467A5">
            <w:pPr>
              <w:snapToGrid w:val="0"/>
              <w:rPr>
                <w:ins w:id="1046" w:author="Julia Powell" w:date="2015-12-31T14:16:00Z"/>
                <w:rFonts w:cs="Arial"/>
                <w:sz w:val="16"/>
                <w:szCs w:val="16"/>
                <w:lang w:val="en-US" w:eastAsia="en-US"/>
              </w:rPr>
            </w:pPr>
            <w:proofErr w:type="spellStart"/>
            <w:ins w:id="1047" w:author="Julia Powell" w:date="2015-12-31T14:16:00Z">
              <w:r>
                <w:rPr>
                  <w:rFonts w:cs="Arial"/>
                  <w:sz w:val="16"/>
                  <w:szCs w:val="16"/>
                  <w:lang w:val="en-US" w:eastAsia="en-US"/>
                </w:rPr>
                <w:t>highestAstronomicalT</w:t>
              </w:r>
              <w:r w:rsidRPr="00DD7223">
                <w:rPr>
                  <w:rFonts w:cs="Arial"/>
                  <w:sz w:val="16"/>
                  <w:szCs w:val="16"/>
                  <w:lang w:val="en-US" w:eastAsia="en-US"/>
                </w:rPr>
                <w:t>ide</w:t>
              </w:r>
              <w:proofErr w:type="spellEnd"/>
              <w:r w:rsidRPr="00DD7223">
                <w:rPr>
                  <w:rFonts w:cs="Arial"/>
                  <w:sz w:val="16"/>
                  <w:szCs w:val="16"/>
                  <w:lang w:val="en-US" w:eastAsia="en-US"/>
                </w:rPr>
                <w:t xml:space="preserve"> </w:t>
              </w:r>
            </w:ins>
          </w:p>
        </w:tc>
        <w:tc>
          <w:tcPr>
            <w:tcW w:w="3420" w:type="dxa"/>
            <w:vAlign w:val="center"/>
          </w:tcPr>
          <w:p w14:paraId="5D59FDF1" w14:textId="77777777" w:rsidR="003D5E21" w:rsidRPr="002A5288" w:rsidRDefault="003D5E21" w:rsidP="00B467A5">
            <w:pPr>
              <w:snapToGrid w:val="0"/>
              <w:rPr>
                <w:ins w:id="1048" w:author="Julia Powell" w:date="2015-12-31T14:16:00Z"/>
                <w:sz w:val="16"/>
                <w:szCs w:val="16"/>
              </w:rPr>
            </w:pPr>
          </w:p>
        </w:tc>
        <w:tc>
          <w:tcPr>
            <w:tcW w:w="804" w:type="dxa"/>
            <w:vAlign w:val="center"/>
          </w:tcPr>
          <w:p w14:paraId="606FFEA9" w14:textId="77777777" w:rsidR="003D5E21" w:rsidRPr="002A5288" w:rsidRDefault="003D5E21" w:rsidP="00B467A5">
            <w:pPr>
              <w:snapToGrid w:val="0"/>
              <w:jc w:val="center"/>
              <w:rPr>
                <w:ins w:id="1049" w:author="Julia Powell" w:date="2015-12-31T14:16:00Z"/>
                <w:sz w:val="16"/>
                <w:szCs w:val="16"/>
              </w:rPr>
            </w:pPr>
            <w:ins w:id="1050" w:author="Julia Powell" w:date="2015-12-31T14:16:00Z">
              <w:r w:rsidRPr="002A5288">
                <w:rPr>
                  <w:sz w:val="16"/>
                  <w:szCs w:val="16"/>
                </w:rPr>
                <w:t>-</w:t>
              </w:r>
            </w:ins>
          </w:p>
        </w:tc>
        <w:tc>
          <w:tcPr>
            <w:tcW w:w="2436" w:type="dxa"/>
            <w:vAlign w:val="center"/>
          </w:tcPr>
          <w:p w14:paraId="438979C1" w14:textId="77777777" w:rsidR="003D5E21" w:rsidRPr="002A5288" w:rsidRDefault="003D5E21" w:rsidP="00B467A5">
            <w:pPr>
              <w:snapToGrid w:val="0"/>
              <w:rPr>
                <w:ins w:id="1051" w:author="Julia Powell" w:date="2015-12-31T14:16:00Z"/>
                <w:sz w:val="16"/>
                <w:szCs w:val="16"/>
              </w:rPr>
            </w:pPr>
            <w:ins w:id="1052" w:author="Julia Powell" w:date="2015-12-31T14:16:00Z">
              <w:r w:rsidRPr="002A5288">
                <w:rPr>
                  <w:sz w:val="16"/>
                  <w:szCs w:val="16"/>
                </w:rPr>
                <w:t>-</w:t>
              </w:r>
            </w:ins>
          </w:p>
        </w:tc>
        <w:tc>
          <w:tcPr>
            <w:tcW w:w="3060" w:type="dxa"/>
            <w:vAlign w:val="center"/>
          </w:tcPr>
          <w:p w14:paraId="0C10AB39" w14:textId="77777777" w:rsidR="003D5E21" w:rsidRPr="002A5288" w:rsidRDefault="003D5E21" w:rsidP="00B467A5">
            <w:pPr>
              <w:snapToGrid w:val="0"/>
              <w:rPr>
                <w:ins w:id="1053" w:author="Julia Powell" w:date="2015-12-31T14:16:00Z"/>
                <w:sz w:val="16"/>
                <w:szCs w:val="16"/>
              </w:rPr>
            </w:pPr>
            <w:ins w:id="1054" w:author="Julia Powell" w:date="2015-12-31T14:16:00Z">
              <w:r>
                <w:rPr>
                  <w:sz w:val="16"/>
                  <w:szCs w:val="16"/>
                </w:rPr>
                <w:t>(HAT)</w:t>
              </w:r>
            </w:ins>
          </w:p>
        </w:tc>
      </w:tr>
    </w:tbl>
    <w:p w14:paraId="256EBE8F" w14:textId="77777777" w:rsidR="003D5E21" w:rsidRPr="003D5E21" w:rsidRDefault="003D5E21" w:rsidP="00411EF9">
      <w:pPr>
        <w:rPr>
          <w:ins w:id="1055" w:author="Julia Powell" w:date="2015-12-31T14:16:00Z"/>
        </w:rPr>
      </w:pPr>
    </w:p>
    <w:p w14:paraId="040C7B38" w14:textId="324B7DD9" w:rsidR="003176BC" w:rsidRDefault="003176BC" w:rsidP="003176BC">
      <w:pPr>
        <w:pStyle w:val="Heading4"/>
      </w:pPr>
      <w:r>
        <w:t>S10</w:t>
      </w:r>
      <w:ins w:id="1056" w:author="Julia Powell" w:date="2016-01-14T14:21:00Z">
        <w:r w:rsidR="00411EF9">
          <w:t>1</w:t>
        </w:r>
      </w:ins>
      <w:del w:id="1057" w:author="Julia Powell" w:date="2016-01-14T14:21:00Z">
        <w:r w:rsidDel="00411EF9">
          <w:delText>0</w:delText>
        </w:r>
      </w:del>
      <w:r>
        <w:t>_DataFormat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3176BC" w:rsidRPr="003176BC" w14:paraId="145F7AF1" w14:textId="77777777" w:rsidTr="001E5997">
        <w:trPr>
          <w:trHeight w:val="277"/>
        </w:trPr>
        <w:tc>
          <w:tcPr>
            <w:tcW w:w="1080" w:type="dxa"/>
            <w:vAlign w:val="center"/>
          </w:tcPr>
          <w:p w14:paraId="6B282BE4"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Role Name</w:t>
            </w:r>
          </w:p>
        </w:tc>
        <w:tc>
          <w:tcPr>
            <w:tcW w:w="3060" w:type="dxa"/>
            <w:vAlign w:val="center"/>
          </w:tcPr>
          <w:p w14:paraId="7F28B93E"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Name</w:t>
            </w:r>
          </w:p>
        </w:tc>
        <w:tc>
          <w:tcPr>
            <w:tcW w:w="3420" w:type="dxa"/>
            <w:vAlign w:val="center"/>
          </w:tcPr>
          <w:p w14:paraId="5857839F"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Description</w:t>
            </w:r>
          </w:p>
        </w:tc>
        <w:tc>
          <w:tcPr>
            <w:tcW w:w="804" w:type="dxa"/>
            <w:vAlign w:val="center"/>
          </w:tcPr>
          <w:p w14:paraId="30614D98" w14:textId="77777777" w:rsidR="003176BC" w:rsidRPr="003176BC" w:rsidRDefault="003176BC" w:rsidP="003176BC">
            <w:pPr>
              <w:suppressAutoHyphens/>
              <w:snapToGrid w:val="0"/>
              <w:spacing w:after="0" w:line="240" w:lineRule="auto"/>
              <w:jc w:val="center"/>
              <w:rPr>
                <w:b/>
                <w:sz w:val="16"/>
                <w:szCs w:val="16"/>
                <w:lang w:eastAsia="ar-SA"/>
              </w:rPr>
            </w:pPr>
            <w:proofErr w:type="spellStart"/>
            <w:r w:rsidRPr="003176BC">
              <w:rPr>
                <w:b/>
                <w:sz w:val="16"/>
                <w:szCs w:val="16"/>
                <w:lang w:eastAsia="ar-SA"/>
              </w:rPr>
              <w:t>Mult</w:t>
            </w:r>
            <w:proofErr w:type="spellEnd"/>
          </w:p>
        </w:tc>
        <w:tc>
          <w:tcPr>
            <w:tcW w:w="2436" w:type="dxa"/>
            <w:vAlign w:val="center"/>
          </w:tcPr>
          <w:p w14:paraId="1FEA8A1A"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Type</w:t>
            </w:r>
          </w:p>
        </w:tc>
        <w:tc>
          <w:tcPr>
            <w:tcW w:w="3060" w:type="dxa"/>
            <w:vAlign w:val="center"/>
          </w:tcPr>
          <w:p w14:paraId="03C0BEAC"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Remarks</w:t>
            </w:r>
          </w:p>
        </w:tc>
      </w:tr>
      <w:tr w:rsidR="003176BC" w:rsidRPr="003176BC" w14:paraId="3A2B349C" w14:textId="77777777" w:rsidTr="001E5997">
        <w:trPr>
          <w:trHeight w:val="305"/>
        </w:trPr>
        <w:tc>
          <w:tcPr>
            <w:tcW w:w="1080" w:type="dxa"/>
            <w:vAlign w:val="center"/>
          </w:tcPr>
          <w:p w14:paraId="2DFC3AB5"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Class</w:t>
            </w:r>
          </w:p>
        </w:tc>
        <w:tc>
          <w:tcPr>
            <w:tcW w:w="3060" w:type="dxa"/>
            <w:vAlign w:val="center"/>
          </w:tcPr>
          <w:p w14:paraId="4064EC59" w14:textId="1527B564"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S10</w:t>
            </w:r>
            <w:ins w:id="1058" w:author="Julia Powell" w:date="2016-01-14T14:21:00Z">
              <w:r w:rsidR="00411EF9">
                <w:rPr>
                  <w:sz w:val="16"/>
                  <w:szCs w:val="16"/>
                  <w:lang w:eastAsia="ar-SA"/>
                </w:rPr>
                <w:t>1</w:t>
              </w:r>
            </w:ins>
            <w:del w:id="1059" w:author="Julia Powell" w:date="2016-01-14T14:21:00Z">
              <w:r w:rsidRPr="003176BC" w:rsidDel="00411EF9">
                <w:rPr>
                  <w:sz w:val="16"/>
                  <w:szCs w:val="16"/>
                  <w:lang w:eastAsia="ar-SA"/>
                </w:rPr>
                <w:delText>0</w:delText>
              </w:r>
            </w:del>
            <w:r w:rsidRPr="003176BC">
              <w:rPr>
                <w:sz w:val="16"/>
                <w:szCs w:val="16"/>
                <w:lang w:eastAsia="ar-SA"/>
              </w:rPr>
              <w:t>_DataFormat</w:t>
            </w:r>
          </w:p>
        </w:tc>
        <w:tc>
          <w:tcPr>
            <w:tcW w:w="3420" w:type="dxa"/>
            <w:vAlign w:val="center"/>
          </w:tcPr>
          <w:p w14:paraId="7ACBEDD1"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The encoding format</w:t>
            </w:r>
          </w:p>
        </w:tc>
        <w:tc>
          <w:tcPr>
            <w:tcW w:w="804" w:type="dxa"/>
            <w:vAlign w:val="center"/>
          </w:tcPr>
          <w:p w14:paraId="7C6F62CF"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582E9104"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0D7E1D00"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r>
      <w:tr w:rsidR="003176BC" w:rsidRPr="003176BC" w14:paraId="74B7DC7C" w14:textId="77777777" w:rsidTr="001E5997">
        <w:trPr>
          <w:trHeight w:val="277"/>
        </w:trPr>
        <w:tc>
          <w:tcPr>
            <w:tcW w:w="1080" w:type="dxa"/>
            <w:vAlign w:val="center"/>
          </w:tcPr>
          <w:p w14:paraId="268E139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60" w:type="dxa"/>
            <w:vAlign w:val="center"/>
          </w:tcPr>
          <w:p w14:paraId="3391AC25" w14:textId="2381860E"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 xml:space="preserve">ISO/IEC 8211 </w:t>
            </w:r>
            <w:r>
              <w:rPr>
                <w:sz w:val="16"/>
                <w:szCs w:val="16"/>
                <w:lang w:eastAsia="ar-SA"/>
              </w:rPr>
              <w:t>BINARY</w:t>
            </w:r>
          </w:p>
        </w:tc>
        <w:tc>
          <w:tcPr>
            <w:tcW w:w="3420" w:type="dxa"/>
            <w:vAlign w:val="center"/>
          </w:tcPr>
          <w:p w14:paraId="7685D4B1" w14:textId="77777777" w:rsidR="003176BC" w:rsidRPr="003176BC" w:rsidRDefault="003176BC" w:rsidP="003176BC">
            <w:pPr>
              <w:suppressAutoHyphens/>
              <w:snapToGrid w:val="0"/>
              <w:spacing w:after="0" w:line="240" w:lineRule="auto"/>
              <w:rPr>
                <w:sz w:val="16"/>
                <w:szCs w:val="16"/>
                <w:lang w:eastAsia="ar-SA"/>
              </w:rPr>
            </w:pPr>
          </w:p>
        </w:tc>
        <w:tc>
          <w:tcPr>
            <w:tcW w:w="804" w:type="dxa"/>
            <w:vAlign w:val="center"/>
          </w:tcPr>
          <w:p w14:paraId="073D6E8F"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5AC718C6"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230E3FF2"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r>
    </w:tbl>
    <w:p w14:paraId="6DDFB522" w14:textId="77777777" w:rsidR="003176BC" w:rsidRDefault="003176BC" w:rsidP="003176BC">
      <w:pPr>
        <w:rPr>
          <w:ins w:id="1060" w:author="Julia Powell" w:date="2015-12-31T14:20:00Z"/>
        </w:rPr>
      </w:pPr>
    </w:p>
    <w:p w14:paraId="0D2E5F9D" w14:textId="4B072120" w:rsidR="003D5E21" w:rsidRDefault="00411EF9" w:rsidP="00411EF9">
      <w:pPr>
        <w:pStyle w:val="Heading4"/>
        <w:rPr>
          <w:ins w:id="1061" w:author="Julia Powell" w:date="2015-12-31T14:21:00Z"/>
        </w:rPr>
      </w:pPr>
      <w:ins w:id="1062" w:author="Julia Powell" w:date="2015-12-31T14:21:00Z">
        <w:r>
          <w:t>S10</w:t>
        </w:r>
      </w:ins>
      <w:ins w:id="1063" w:author="Julia Powell" w:date="2016-01-14T14:20:00Z">
        <w:r>
          <w:t>0</w:t>
        </w:r>
      </w:ins>
      <w:ins w:id="1064" w:author="Julia Powell" w:date="2015-12-31T14:21:00Z">
        <w:r w:rsidR="003D5E21">
          <w:t>_ProductSpecification</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3D5E21" w:rsidRPr="009842DB" w14:paraId="07BF8D81" w14:textId="77777777" w:rsidTr="00B467A5">
        <w:trPr>
          <w:trHeight w:val="153"/>
          <w:ins w:id="1065" w:author="Julia Powell" w:date="2015-12-31T14:21:00Z"/>
        </w:trPr>
        <w:tc>
          <w:tcPr>
            <w:tcW w:w="1106" w:type="dxa"/>
            <w:vAlign w:val="center"/>
          </w:tcPr>
          <w:p w14:paraId="3C839503" w14:textId="77777777" w:rsidR="003D5E21" w:rsidRPr="009842DB" w:rsidRDefault="003D5E21" w:rsidP="00B467A5">
            <w:pPr>
              <w:snapToGrid w:val="0"/>
              <w:rPr>
                <w:ins w:id="1066" w:author="Julia Powell" w:date="2015-12-31T14:21:00Z"/>
                <w:b/>
                <w:sz w:val="16"/>
                <w:szCs w:val="16"/>
              </w:rPr>
            </w:pPr>
            <w:ins w:id="1067" w:author="Julia Powell" w:date="2015-12-31T14:21:00Z">
              <w:r w:rsidRPr="009842DB">
                <w:rPr>
                  <w:b/>
                  <w:sz w:val="16"/>
                  <w:szCs w:val="16"/>
                </w:rPr>
                <w:t>Role Name</w:t>
              </w:r>
            </w:ins>
          </w:p>
        </w:tc>
        <w:tc>
          <w:tcPr>
            <w:tcW w:w="3034" w:type="dxa"/>
            <w:vAlign w:val="center"/>
          </w:tcPr>
          <w:p w14:paraId="1EF87B6B" w14:textId="77777777" w:rsidR="003D5E21" w:rsidRPr="009842DB" w:rsidRDefault="003D5E21" w:rsidP="00B467A5">
            <w:pPr>
              <w:snapToGrid w:val="0"/>
              <w:rPr>
                <w:ins w:id="1068" w:author="Julia Powell" w:date="2015-12-31T14:21:00Z"/>
                <w:b/>
                <w:sz w:val="16"/>
                <w:szCs w:val="16"/>
              </w:rPr>
            </w:pPr>
            <w:ins w:id="1069" w:author="Julia Powell" w:date="2015-12-31T14:21:00Z">
              <w:r w:rsidRPr="009842DB">
                <w:rPr>
                  <w:b/>
                  <w:sz w:val="16"/>
                  <w:szCs w:val="16"/>
                </w:rPr>
                <w:t>Name</w:t>
              </w:r>
            </w:ins>
          </w:p>
        </w:tc>
        <w:tc>
          <w:tcPr>
            <w:tcW w:w="3420" w:type="dxa"/>
            <w:vAlign w:val="center"/>
          </w:tcPr>
          <w:p w14:paraId="3DA37DDB" w14:textId="77777777" w:rsidR="003D5E21" w:rsidRPr="009842DB" w:rsidRDefault="003D5E21" w:rsidP="00B467A5">
            <w:pPr>
              <w:snapToGrid w:val="0"/>
              <w:rPr>
                <w:ins w:id="1070" w:author="Julia Powell" w:date="2015-12-31T14:21:00Z"/>
                <w:b/>
                <w:sz w:val="16"/>
                <w:szCs w:val="16"/>
              </w:rPr>
            </w:pPr>
            <w:ins w:id="1071" w:author="Julia Powell" w:date="2015-12-31T14:21:00Z">
              <w:r w:rsidRPr="009842DB">
                <w:rPr>
                  <w:b/>
                  <w:sz w:val="16"/>
                  <w:szCs w:val="16"/>
                </w:rPr>
                <w:t>Description</w:t>
              </w:r>
            </w:ins>
          </w:p>
        </w:tc>
        <w:tc>
          <w:tcPr>
            <w:tcW w:w="804" w:type="dxa"/>
            <w:vAlign w:val="center"/>
          </w:tcPr>
          <w:p w14:paraId="4420070F" w14:textId="77777777" w:rsidR="003D5E21" w:rsidRPr="009842DB" w:rsidRDefault="003D5E21" w:rsidP="00B467A5">
            <w:pPr>
              <w:snapToGrid w:val="0"/>
              <w:jc w:val="center"/>
              <w:rPr>
                <w:ins w:id="1072" w:author="Julia Powell" w:date="2015-12-31T14:21:00Z"/>
                <w:b/>
                <w:sz w:val="16"/>
                <w:szCs w:val="16"/>
              </w:rPr>
            </w:pPr>
            <w:proofErr w:type="spellStart"/>
            <w:ins w:id="1073" w:author="Julia Powell" w:date="2015-12-31T14:21:00Z">
              <w:r w:rsidRPr="009842DB">
                <w:rPr>
                  <w:b/>
                  <w:sz w:val="16"/>
                  <w:szCs w:val="16"/>
                </w:rPr>
                <w:t>Mult</w:t>
              </w:r>
              <w:proofErr w:type="spellEnd"/>
            </w:ins>
          </w:p>
        </w:tc>
        <w:tc>
          <w:tcPr>
            <w:tcW w:w="2436" w:type="dxa"/>
            <w:vAlign w:val="center"/>
          </w:tcPr>
          <w:p w14:paraId="1BBBB5C0" w14:textId="77777777" w:rsidR="003D5E21" w:rsidRPr="009842DB" w:rsidRDefault="003D5E21" w:rsidP="00B467A5">
            <w:pPr>
              <w:snapToGrid w:val="0"/>
              <w:rPr>
                <w:ins w:id="1074" w:author="Julia Powell" w:date="2015-12-31T14:21:00Z"/>
                <w:b/>
                <w:sz w:val="16"/>
                <w:szCs w:val="16"/>
              </w:rPr>
            </w:pPr>
            <w:ins w:id="1075" w:author="Julia Powell" w:date="2015-12-31T14:21:00Z">
              <w:r w:rsidRPr="009842DB">
                <w:rPr>
                  <w:b/>
                  <w:sz w:val="16"/>
                  <w:szCs w:val="16"/>
                </w:rPr>
                <w:t>Type</w:t>
              </w:r>
            </w:ins>
          </w:p>
        </w:tc>
        <w:tc>
          <w:tcPr>
            <w:tcW w:w="3060" w:type="dxa"/>
            <w:vAlign w:val="center"/>
          </w:tcPr>
          <w:p w14:paraId="0B383E6D" w14:textId="77777777" w:rsidR="003D5E21" w:rsidRPr="009842DB" w:rsidRDefault="003D5E21" w:rsidP="00B467A5">
            <w:pPr>
              <w:snapToGrid w:val="0"/>
              <w:rPr>
                <w:ins w:id="1076" w:author="Julia Powell" w:date="2015-12-31T14:21:00Z"/>
                <w:b/>
                <w:sz w:val="16"/>
                <w:szCs w:val="16"/>
              </w:rPr>
            </w:pPr>
            <w:ins w:id="1077" w:author="Julia Powell" w:date="2015-12-31T14:21:00Z">
              <w:r w:rsidRPr="009842DB">
                <w:rPr>
                  <w:b/>
                  <w:sz w:val="16"/>
                  <w:szCs w:val="16"/>
                </w:rPr>
                <w:t>Remarks</w:t>
              </w:r>
            </w:ins>
          </w:p>
        </w:tc>
      </w:tr>
      <w:tr w:rsidR="003D5E21" w:rsidRPr="002A5288" w14:paraId="06049795" w14:textId="77777777" w:rsidTr="00B467A5">
        <w:trPr>
          <w:trHeight w:val="490"/>
          <w:ins w:id="1078" w:author="Julia Powell" w:date="2015-12-31T14:21:00Z"/>
        </w:trPr>
        <w:tc>
          <w:tcPr>
            <w:tcW w:w="1106" w:type="dxa"/>
            <w:vAlign w:val="center"/>
          </w:tcPr>
          <w:p w14:paraId="5AA4404A" w14:textId="77777777" w:rsidR="003D5E21" w:rsidRPr="002A5288" w:rsidRDefault="003D5E21" w:rsidP="00B467A5">
            <w:pPr>
              <w:snapToGrid w:val="0"/>
              <w:rPr>
                <w:ins w:id="1079" w:author="Julia Powell" w:date="2015-12-31T14:21:00Z"/>
                <w:sz w:val="16"/>
                <w:szCs w:val="16"/>
              </w:rPr>
            </w:pPr>
            <w:ins w:id="1080" w:author="Julia Powell" w:date="2015-12-31T14:21:00Z">
              <w:r w:rsidRPr="002A5288">
                <w:rPr>
                  <w:sz w:val="16"/>
                  <w:szCs w:val="16"/>
                </w:rPr>
                <w:t>Class</w:t>
              </w:r>
            </w:ins>
          </w:p>
        </w:tc>
        <w:tc>
          <w:tcPr>
            <w:tcW w:w="3034" w:type="dxa"/>
            <w:vAlign w:val="center"/>
          </w:tcPr>
          <w:p w14:paraId="6A433A16" w14:textId="5AECF60A" w:rsidR="003D5E21" w:rsidRPr="002A5288" w:rsidRDefault="00411EF9" w:rsidP="00B467A5">
            <w:pPr>
              <w:snapToGrid w:val="0"/>
              <w:rPr>
                <w:ins w:id="1081" w:author="Julia Powell" w:date="2015-12-31T14:21:00Z"/>
                <w:sz w:val="16"/>
                <w:szCs w:val="16"/>
              </w:rPr>
            </w:pPr>
            <w:ins w:id="1082" w:author="Julia Powell" w:date="2015-12-31T14:21:00Z">
              <w:r>
                <w:rPr>
                  <w:sz w:val="16"/>
                  <w:szCs w:val="16"/>
                </w:rPr>
                <w:t>S10</w:t>
              </w:r>
            </w:ins>
            <w:ins w:id="1083" w:author="Julia Powell" w:date="2016-01-14T14:20:00Z">
              <w:r>
                <w:rPr>
                  <w:sz w:val="16"/>
                  <w:szCs w:val="16"/>
                </w:rPr>
                <w:t>0</w:t>
              </w:r>
            </w:ins>
            <w:ins w:id="1084" w:author="Julia Powell" w:date="2015-12-31T14:21:00Z">
              <w:r w:rsidR="003D5E21" w:rsidRPr="002A5288">
                <w:rPr>
                  <w:sz w:val="16"/>
                  <w:szCs w:val="16"/>
                </w:rPr>
                <w:t>_</w:t>
              </w:r>
              <w:r w:rsidR="003D5E21">
                <w:rPr>
                  <w:sz w:val="16"/>
                  <w:szCs w:val="16"/>
                </w:rPr>
                <w:t>ProductSpecification</w:t>
              </w:r>
            </w:ins>
          </w:p>
        </w:tc>
        <w:tc>
          <w:tcPr>
            <w:tcW w:w="3420" w:type="dxa"/>
            <w:vAlign w:val="center"/>
          </w:tcPr>
          <w:p w14:paraId="30184AB7" w14:textId="77777777" w:rsidR="003D5E21" w:rsidRPr="002A5288" w:rsidRDefault="003D5E21" w:rsidP="00B467A5">
            <w:pPr>
              <w:snapToGrid w:val="0"/>
              <w:jc w:val="left"/>
              <w:rPr>
                <w:ins w:id="1085" w:author="Julia Powell" w:date="2015-12-31T14:21:00Z"/>
                <w:sz w:val="16"/>
                <w:szCs w:val="16"/>
              </w:rPr>
            </w:pPr>
            <w:ins w:id="1086" w:author="Julia Powell" w:date="2015-12-31T14:21:00Z">
              <w:r>
                <w:rPr>
                  <w:sz w:val="16"/>
                  <w:szCs w:val="16"/>
                </w:rPr>
                <w:t>The Product Specification contains the information needed to build the specified product</w:t>
              </w:r>
            </w:ins>
          </w:p>
        </w:tc>
        <w:tc>
          <w:tcPr>
            <w:tcW w:w="804" w:type="dxa"/>
            <w:vAlign w:val="center"/>
          </w:tcPr>
          <w:p w14:paraId="2EF71776" w14:textId="77777777" w:rsidR="003D5E21" w:rsidRPr="002A5288" w:rsidRDefault="003D5E21" w:rsidP="00B467A5">
            <w:pPr>
              <w:snapToGrid w:val="0"/>
              <w:jc w:val="center"/>
              <w:rPr>
                <w:ins w:id="1087" w:author="Julia Powell" w:date="2015-12-31T14:21:00Z"/>
                <w:sz w:val="16"/>
                <w:szCs w:val="16"/>
              </w:rPr>
            </w:pPr>
            <w:ins w:id="1088" w:author="Julia Powell" w:date="2015-12-31T14:21:00Z">
              <w:r w:rsidRPr="002A5288">
                <w:rPr>
                  <w:sz w:val="16"/>
                  <w:szCs w:val="16"/>
                </w:rPr>
                <w:t>-</w:t>
              </w:r>
            </w:ins>
          </w:p>
        </w:tc>
        <w:tc>
          <w:tcPr>
            <w:tcW w:w="2436" w:type="dxa"/>
            <w:vAlign w:val="center"/>
          </w:tcPr>
          <w:p w14:paraId="584BE08F" w14:textId="77777777" w:rsidR="003D5E21" w:rsidRPr="002A5288" w:rsidRDefault="003D5E21" w:rsidP="00B467A5">
            <w:pPr>
              <w:snapToGrid w:val="0"/>
              <w:rPr>
                <w:ins w:id="1089" w:author="Julia Powell" w:date="2015-12-31T14:21:00Z"/>
                <w:sz w:val="16"/>
                <w:szCs w:val="16"/>
              </w:rPr>
            </w:pPr>
            <w:ins w:id="1090" w:author="Julia Powell" w:date="2015-12-31T14:21:00Z">
              <w:r w:rsidRPr="002A5288">
                <w:rPr>
                  <w:sz w:val="16"/>
                  <w:szCs w:val="16"/>
                </w:rPr>
                <w:t>-</w:t>
              </w:r>
            </w:ins>
          </w:p>
        </w:tc>
        <w:tc>
          <w:tcPr>
            <w:tcW w:w="3060" w:type="dxa"/>
            <w:vAlign w:val="center"/>
          </w:tcPr>
          <w:p w14:paraId="71F2ADDB" w14:textId="77777777" w:rsidR="003D5E21" w:rsidRPr="002A5288" w:rsidRDefault="003D5E21" w:rsidP="00B467A5">
            <w:pPr>
              <w:snapToGrid w:val="0"/>
              <w:rPr>
                <w:ins w:id="1091" w:author="Julia Powell" w:date="2015-12-31T14:21:00Z"/>
                <w:sz w:val="16"/>
                <w:szCs w:val="16"/>
              </w:rPr>
            </w:pPr>
            <w:ins w:id="1092" w:author="Julia Powell" w:date="2015-12-31T14:21:00Z">
              <w:r w:rsidRPr="002A5288">
                <w:rPr>
                  <w:sz w:val="16"/>
                  <w:szCs w:val="16"/>
                </w:rPr>
                <w:t>-</w:t>
              </w:r>
            </w:ins>
          </w:p>
        </w:tc>
      </w:tr>
      <w:tr w:rsidR="003D5E21" w:rsidRPr="002A5288" w14:paraId="54388072" w14:textId="77777777" w:rsidTr="00B467A5">
        <w:trPr>
          <w:trHeight w:val="321"/>
          <w:ins w:id="1093" w:author="Julia Powell" w:date="2015-12-31T14:21:00Z"/>
        </w:trPr>
        <w:tc>
          <w:tcPr>
            <w:tcW w:w="1106" w:type="dxa"/>
            <w:vAlign w:val="center"/>
          </w:tcPr>
          <w:p w14:paraId="7937EDB1" w14:textId="77777777" w:rsidR="003D5E21" w:rsidRPr="002A5288" w:rsidRDefault="003D5E21" w:rsidP="00B467A5">
            <w:pPr>
              <w:snapToGrid w:val="0"/>
              <w:rPr>
                <w:ins w:id="1094" w:author="Julia Powell" w:date="2015-12-31T14:21:00Z"/>
                <w:sz w:val="16"/>
                <w:szCs w:val="16"/>
              </w:rPr>
            </w:pPr>
            <w:ins w:id="1095" w:author="Julia Powell" w:date="2015-12-31T14:21:00Z">
              <w:r w:rsidRPr="002A5288">
                <w:rPr>
                  <w:sz w:val="16"/>
                  <w:szCs w:val="16"/>
                </w:rPr>
                <w:t>Attribute</w:t>
              </w:r>
            </w:ins>
          </w:p>
        </w:tc>
        <w:tc>
          <w:tcPr>
            <w:tcW w:w="3034" w:type="dxa"/>
            <w:vAlign w:val="center"/>
          </w:tcPr>
          <w:p w14:paraId="71A692D6" w14:textId="77777777" w:rsidR="003D5E21" w:rsidRPr="002A5288" w:rsidRDefault="003D5E21" w:rsidP="00B467A5">
            <w:pPr>
              <w:snapToGrid w:val="0"/>
              <w:rPr>
                <w:ins w:id="1096" w:author="Julia Powell" w:date="2015-12-31T14:21:00Z"/>
                <w:sz w:val="16"/>
                <w:szCs w:val="16"/>
              </w:rPr>
            </w:pPr>
            <w:ins w:id="1097" w:author="Julia Powell" w:date="2015-12-31T14:21:00Z">
              <w:r w:rsidRPr="002A5288">
                <w:rPr>
                  <w:sz w:val="16"/>
                  <w:szCs w:val="16"/>
                </w:rPr>
                <w:t>name</w:t>
              </w:r>
            </w:ins>
          </w:p>
        </w:tc>
        <w:tc>
          <w:tcPr>
            <w:tcW w:w="3420" w:type="dxa"/>
            <w:vAlign w:val="center"/>
          </w:tcPr>
          <w:p w14:paraId="1E5C1F65" w14:textId="77777777" w:rsidR="003D5E21" w:rsidRPr="002A5288" w:rsidRDefault="003D5E21" w:rsidP="00B467A5">
            <w:pPr>
              <w:snapToGrid w:val="0"/>
              <w:jc w:val="left"/>
              <w:rPr>
                <w:ins w:id="1098" w:author="Julia Powell" w:date="2015-12-31T14:21:00Z"/>
                <w:sz w:val="16"/>
                <w:szCs w:val="16"/>
              </w:rPr>
            </w:pPr>
            <w:ins w:id="1099" w:author="Julia Powell" w:date="2015-12-31T14:21:00Z">
              <w:r w:rsidRPr="002A5288">
                <w:rPr>
                  <w:sz w:val="16"/>
                  <w:szCs w:val="16"/>
                </w:rPr>
                <w:t>The name of the product specification used to create the datasets</w:t>
              </w:r>
            </w:ins>
          </w:p>
        </w:tc>
        <w:tc>
          <w:tcPr>
            <w:tcW w:w="804" w:type="dxa"/>
            <w:vAlign w:val="center"/>
          </w:tcPr>
          <w:p w14:paraId="4F2D1EB6" w14:textId="77777777" w:rsidR="003D5E21" w:rsidRPr="002A5288" w:rsidRDefault="003D5E21" w:rsidP="00B467A5">
            <w:pPr>
              <w:snapToGrid w:val="0"/>
              <w:jc w:val="center"/>
              <w:rPr>
                <w:ins w:id="1100" w:author="Julia Powell" w:date="2015-12-31T14:21:00Z"/>
                <w:sz w:val="16"/>
                <w:szCs w:val="16"/>
              </w:rPr>
            </w:pPr>
            <w:ins w:id="1101" w:author="Julia Powell" w:date="2015-12-31T14:21:00Z">
              <w:r w:rsidRPr="002A5288">
                <w:rPr>
                  <w:sz w:val="16"/>
                  <w:szCs w:val="16"/>
                </w:rPr>
                <w:t>1</w:t>
              </w:r>
            </w:ins>
          </w:p>
        </w:tc>
        <w:tc>
          <w:tcPr>
            <w:tcW w:w="2436" w:type="dxa"/>
            <w:vAlign w:val="center"/>
          </w:tcPr>
          <w:p w14:paraId="11000EBA" w14:textId="77777777" w:rsidR="003D5E21" w:rsidRPr="002A5288" w:rsidRDefault="003D5E21" w:rsidP="00B467A5">
            <w:pPr>
              <w:snapToGrid w:val="0"/>
              <w:rPr>
                <w:ins w:id="1102" w:author="Julia Powell" w:date="2015-12-31T14:21:00Z"/>
                <w:sz w:val="16"/>
                <w:szCs w:val="16"/>
              </w:rPr>
            </w:pPr>
            <w:proofErr w:type="spellStart"/>
            <w:ins w:id="1103" w:author="Julia Powell" w:date="2015-12-31T14:21:00Z">
              <w:r w:rsidRPr="002A5288">
                <w:rPr>
                  <w:sz w:val="16"/>
                  <w:szCs w:val="16"/>
                </w:rPr>
                <w:t>CharacterString</w:t>
              </w:r>
              <w:proofErr w:type="spellEnd"/>
            </w:ins>
          </w:p>
        </w:tc>
        <w:tc>
          <w:tcPr>
            <w:tcW w:w="3060" w:type="dxa"/>
            <w:vAlign w:val="center"/>
          </w:tcPr>
          <w:p w14:paraId="4A41AA8B" w14:textId="23F48AB5" w:rsidR="003D5E21" w:rsidRPr="002A5288" w:rsidRDefault="003D5E21" w:rsidP="00B467A5">
            <w:pPr>
              <w:snapToGrid w:val="0"/>
              <w:rPr>
                <w:ins w:id="1104" w:author="Julia Powell" w:date="2015-12-31T14:21:00Z"/>
                <w:sz w:val="16"/>
                <w:szCs w:val="16"/>
              </w:rPr>
            </w:pPr>
            <w:ins w:id="1105" w:author="Julia Powell" w:date="2015-12-31T14:23:00Z">
              <w:r>
                <w:rPr>
                  <w:rFonts w:cs="Arial"/>
                  <w:sz w:val="16"/>
                  <w:szCs w:val="16"/>
                  <w:lang w:eastAsia="en-US"/>
                </w:rPr>
                <w:t>S101 Electronic Navigational Charts</w:t>
              </w:r>
            </w:ins>
          </w:p>
        </w:tc>
      </w:tr>
      <w:tr w:rsidR="003D5E21" w:rsidRPr="002A5288" w14:paraId="286908CD" w14:textId="77777777" w:rsidTr="00B467A5">
        <w:trPr>
          <w:trHeight w:val="337"/>
          <w:ins w:id="1106" w:author="Julia Powell" w:date="2015-12-31T14:21:00Z"/>
        </w:trPr>
        <w:tc>
          <w:tcPr>
            <w:tcW w:w="1106" w:type="dxa"/>
            <w:vAlign w:val="center"/>
          </w:tcPr>
          <w:p w14:paraId="16A4691D" w14:textId="77777777" w:rsidR="003D5E21" w:rsidRPr="002A5288" w:rsidRDefault="003D5E21" w:rsidP="00B467A5">
            <w:pPr>
              <w:snapToGrid w:val="0"/>
              <w:rPr>
                <w:ins w:id="1107" w:author="Julia Powell" w:date="2015-12-31T14:21:00Z"/>
                <w:sz w:val="16"/>
                <w:szCs w:val="16"/>
              </w:rPr>
            </w:pPr>
            <w:ins w:id="1108" w:author="Julia Powell" w:date="2015-12-31T14:21:00Z">
              <w:r w:rsidRPr="002A5288">
                <w:rPr>
                  <w:sz w:val="16"/>
                  <w:szCs w:val="16"/>
                </w:rPr>
                <w:t>Attribute</w:t>
              </w:r>
            </w:ins>
          </w:p>
        </w:tc>
        <w:tc>
          <w:tcPr>
            <w:tcW w:w="3034" w:type="dxa"/>
            <w:vAlign w:val="center"/>
          </w:tcPr>
          <w:p w14:paraId="3C612CE4" w14:textId="77777777" w:rsidR="003D5E21" w:rsidRPr="002A5288" w:rsidRDefault="003D5E21" w:rsidP="00B467A5">
            <w:pPr>
              <w:snapToGrid w:val="0"/>
              <w:rPr>
                <w:ins w:id="1109" w:author="Julia Powell" w:date="2015-12-31T14:21:00Z"/>
                <w:sz w:val="16"/>
                <w:szCs w:val="16"/>
              </w:rPr>
            </w:pPr>
            <w:ins w:id="1110" w:author="Julia Powell" w:date="2015-12-31T14:21:00Z">
              <w:r w:rsidRPr="002A5288">
                <w:rPr>
                  <w:sz w:val="16"/>
                  <w:szCs w:val="16"/>
                </w:rPr>
                <w:t>version</w:t>
              </w:r>
            </w:ins>
          </w:p>
        </w:tc>
        <w:tc>
          <w:tcPr>
            <w:tcW w:w="3420" w:type="dxa"/>
            <w:vAlign w:val="center"/>
          </w:tcPr>
          <w:p w14:paraId="7703F8DF" w14:textId="77777777" w:rsidR="003D5E21" w:rsidRPr="002A5288" w:rsidRDefault="003D5E21" w:rsidP="00B467A5">
            <w:pPr>
              <w:snapToGrid w:val="0"/>
              <w:jc w:val="left"/>
              <w:rPr>
                <w:ins w:id="1111" w:author="Julia Powell" w:date="2015-12-31T14:21:00Z"/>
                <w:sz w:val="16"/>
                <w:szCs w:val="16"/>
              </w:rPr>
            </w:pPr>
            <w:ins w:id="1112" w:author="Julia Powell" w:date="2015-12-31T14:21:00Z">
              <w:r w:rsidRPr="002A5288">
                <w:rPr>
                  <w:sz w:val="16"/>
                  <w:szCs w:val="16"/>
                </w:rPr>
                <w:t>The version number of the product specification</w:t>
              </w:r>
            </w:ins>
          </w:p>
        </w:tc>
        <w:tc>
          <w:tcPr>
            <w:tcW w:w="804" w:type="dxa"/>
            <w:vAlign w:val="center"/>
          </w:tcPr>
          <w:p w14:paraId="6E6F7F3E" w14:textId="77777777" w:rsidR="003D5E21" w:rsidRPr="002A5288" w:rsidRDefault="003D5E21" w:rsidP="00B467A5">
            <w:pPr>
              <w:snapToGrid w:val="0"/>
              <w:jc w:val="center"/>
              <w:rPr>
                <w:ins w:id="1113" w:author="Julia Powell" w:date="2015-12-31T14:21:00Z"/>
                <w:sz w:val="16"/>
                <w:szCs w:val="16"/>
              </w:rPr>
            </w:pPr>
            <w:ins w:id="1114" w:author="Julia Powell" w:date="2015-12-31T14:21:00Z">
              <w:r w:rsidRPr="002A5288">
                <w:rPr>
                  <w:sz w:val="16"/>
                  <w:szCs w:val="16"/>
                </w:rPr>
                <w:t>1</w:t>
              </w:r>
            </w:ins>
          </w:p>
        </w:tc>
        <w:tc>
          <w:tcPr>
            <w:tcW w:w="2436" w:type="dxa"/>
            <w:vAlign w:val="center"/>
          </w:tcPr>
          <w:p w14:paraId="46714D82" w14:textId="77777777" w:rsidR="003D5E21" w:rsidRPr="002A5288" w:rsidRDefault="003D5E21" w:rsidP="00B467A5">
            <w:pPr>
              <w:snapToGrid w:val="0"/>
              <w:rPr>
                <w:ins w:id="1115" w:author="Julia Powell" w:date="2015-12-31T14:21:00Z"/>
                <w:sz w:val="16"/>
                <w:szCs w:val="16"/>
              </w:rPr>
            </w:pPr>
            <w:proofErr w:type="spellStart"/>
            <w:ins w:id="1116" w:author="Julia Powell" w:date="2015-12-31T14:21:00Z">
              <w:r w:rsidRPr="002A5288">
                <w:rPr>
                  <w:sz w:val="16"/>
                  <w:szCs w:val="16"/>
                </w:rPr>
                <w:t>CharacterString</w:t>
              </w:r>
              <w:proofErr w:type="spellEnd"/>
            </w:ins>
          </w:p>
        </w:tc>
        <w:tc>
          <w:tcPr>
            <w:tcW w:w="3060" w:type="dxa"/>
            <w:vAlign w:val="center"/>
          </w:tcPr>
          <w:p w14:paraId="03B741EE" w14:textId="7779FB4C" w:rsidR="003D5E21" w:rsidRPr="002A5288" w:rsidRDefault="003D5E21" w:rsidP="00B467A5">
            <w:pPr>
              <w:snapToGrid w:val="0"/>
              <w:rPr>
                <w:ins w:id="1117" w:author="Julia Powell" w:date="2015-12-31T14:21:00Z"/>
                <w:sz w:val="16"/>
                <w:szCs w:val="16"/>
              </w:rPr>
            </w:pPr>
            <w:ins w:id="1118" w:author="Julia Powell" w:date="2015-12-31T14:23:00Z">
              <w:r>
                <w:rPr>
                  <w:sz w:val="16"/>
                  <w:szCs w:val="16"/>
                </w:rPr>
                <w:t>X.X.X</w:t>
              </w:r>
            </w:ins>
          </w:p>
        </w:tc>
      </w:tr>
      <w:tr w:rsidR="003D5E21" w:rsidRPr="002A5288" w14:paraId="3653A9BD" w14:textId="77777777" w:rsidTr="00B467A5">
        <w:trPr>
          <w:trHeight w:val="321"/>
          <w:ins w:id="1119" w:author="Julia Powell" w:date="2015-12-31T14:21:00Z"/>
        </w:trPr>
        <w:tc>
          <w:tcPr>
            <w:tcW w:w="1106" w:type="dxa"/>
            <w:vAlign w:val="center"/>
          </w:tcPr>
          <w:p w14:paraId="608362EF" w14:textId="77777777" w:rsidR="003D5E21" w:rsidRPr="002A5288" w:rsidRDefault="003D5E21" w:rsidP="00B467A5">
            <w:pPr>
              <w:snapToGrid w:val="0"/>
              <w:rPr>
                <w:ins w:id="1120" w:author="Julia Powell" w:date="2015-12-31T14:21:00Z"/>
                <w:sz w:val="16"/>
                <w:szCs w:val="16"/>
              </w:rPr>
            </w:pPr>
            <w:ins w:id="1121" w:author="Julia Powell" w:date="2015-12-31T14:21:00Z">
              <w:r w:rsidRPr="002A5288">
                <w:rPr>
                  <w:sz w:val="16"/>
                  <w:szCs w:val="16"/>
                </w:rPr>
                <w:t>Attribute</w:t>
              </w:r>
            </w:ins>
          </w:p>
        </w:tc>
        <w:tc>
          <w:tcPr>
            <w:tcW w:w="3034" w:type="dxa"/>
            <w:vAlign w:val="center"/>
          </w:tcPr>
          <w:p w14:paraId="2B774916" w14:textId="77777777" w:rsidR="003D5E21" w:rsidRPr="002A5288" w:rsidRDefault="003D5E21" w:rsidP="00B467A5">
            <w:pPr>
              <w:snapToGrid w:val="0"/>
              <w:rPr>
                <w:ins w:id="1122" w:author="Julia Powell" w:date="2015-12-31T14:21:00Z"/>
                <w:sz w:val="16"/>
                <w:szCs w:val="16"/>
              </w:rPr>
            </w:pPr>
            <w:ins w:id="1123" w:author="Julia Powell" w:date="2015-12-31T14:21:00Z">
              <w:r w:rsidRPr="002A5288">
                <w:rPr>
                  <w:sz w:val="16"/>
                  <w:szCs w:val="16"/>
                </w:rPr>
                <w:t>date</w:t>
              </w:r>
            </w:ins>
          </w:p>
        </w:tc>
        <w:tc>
          <w:tcPr>
            <w:tcW w:w="3420" w:type="dxa"/>
            <w:vAlign w:val="center"/>
          </w:tcPr>
          <w:p w14:paraId="1A3B97CD" w14:textId="77777777" w:rsidR="003D5E21" w:rsidRPr="002A5288" w:rsidRDefault="003D5E21" w:rsidP="00B467A5">
            <w:pPr>
              <w:snapToGrid w:val="0"/>
              <w:jc w:val="left"/>
              <w:rPr>
                <w:ins w:id="1124" w:author="Julia Powell" w:date="2015-12-31T14:21:00Z"/>
                <w:sz w:val="16"/>
                <w:szCs w:val="16"/>
              </w:rPr>
            </w:pPr>
            <w:ins w:id="1125" w:author="Julia Powell" w:date="2015-12-31T14:21:00Z">
              <w:r w:rsidRPr="002A5288">
                <w:rPr>
                  <w:sz w:val="16"/>
                  <w:szCs w:val="16"/>
                </w:rPr>
                <w:t>The version date of the product specification</w:t>
              </w:r>
            </w:ins>
          </w:p>
        </w:tc>
        <w:tc>
          <w:tcPr>
            <w:tcW w:w="804" w:type="dxa"/>
            <w:vAlign w:val="center"/>
          </w:tcPr>
          <w:p w14:paraId="7B3B5FE5" w14:textId="77777777" w:rsidR="003D5E21" w:rsidRPr="002A5288" w:rsidRDefault="003D5E21" w:rsidP="00B467A5">
            <w:pPr>
              <w:snapToGrid w:val="0"/>
              <w:jc w:val="center"/>
              <w:rPr>
                <w:ins w:id="1126" w:author="Julia Powell" w:date="2015-12-31T14:21:00Z"/>
                <w:sz w:val="16"/>
                <w:szCs w:val="16"/>
              </w:rPr>
            </w:pPr>
            <w:ins w:id="1127" w:author="Julia Powell" w:date="2015-12-31T14:21:00Z">
              <w:r w:rsidRPr="002A5288">
                <w:rPr>
                  <w:sz w:val="16"/>
                  <w:szCs w:val="16"/>
                </w:rPr>
                <w:t>1</w:t>
              </w:r>
            </w:ins>
          </w:p>
        </w:tc>
        <w:tc>
          <w:tcPr>
            <w:tcW w:w="2436" w:type="dxa"/>
            <w:vAlign w:val="center"/>
          </w:tcPr>
          <w:p w14:paraId="2FDADEE3" w14:textId="77777777" w:rsidR="003D5E21" w:rsidRPr="002A5288" w:rsidRDefault="003D5E21" w:rsidP="00B467A5">
            <w:pPr>
              <w:snapToGrid w:val="0"/>
              <w:rPr>
                <w:ins w:id="1128" w:author="Julia Powell" w:date="2015-12-31T14:21:00Z"/>
                <w:sz w:val="16"/>
                <w:szCs w:val="16"/>
              </w:rPr>
            </w:pPr>
            <w:ins w:id="1129" w:author="Julia Powell" w:date="2015-12-31T14:21:00Z">
              <w:r w:rsidRPr="002A5288">
                <w:rPr>
                  <w:sz w:val="16"/>
                  <w:szCs w:val="16"/>
                </w:rPr>
                <w:t>Date</w:t>
              </w:r>
            </w:ins>
          </w:p>
        </w:tc>
        <w:tc>
          <w:tcPr>
            <w:tcW w:w="3060" w:type="dxa"/>
            <w:vAlign w:val="center"/>
          </w:tcPr>
          <w:p w14:paraId="7AA56654" w14:textId="77777777" w:rsidR="003D5E21" w:rsidRPr="002A5288" w:rsidRDefault="003D5E21" w:rsidP="00B467A5">
            <w:pPr>
              <w:snapToGrid w:val="0"/>
              <w:rPr>
                <w:ins w:id="1130" w:author="Julia Powell" w:date="2015-12-31T14:21:00Z"/>
                <w:sz w:val="16"/>
                <w:szCs w:val="16"/>
              </w:rPr>
            </w:pPr>
          </w:p>
        </w:tc>
      </w:tr>
    </w:tbl>
    <w:p w14:paraId="7E3B1AE4" w14:textId="77777777" w:rsidR="003D5E21" w:rsidRPr="003D5E21" w:rsidRDefault="003D5E21" w:rsidP="003D5E21"/>
    <w:p w14:paraId="0526272A" w14:textId="30EF286B" w:rsidR="00231701" w:rsidRDefault="003D5E21" w:rsidP="00C53B69">
      <w:pPr>
        <w:pStyle w:val="Heading3"/>
        <w:jc w:val="both"/>
      </w:pPr>
      <w:bookmarkStart w:id="1131" w:name="_Toc439685326"/>
      <w:ins w:id="1132" w:author="Julia Powell" w:date="2015-12-31T14:23:00Z">
        <w:r>
          <w:t>S101_</w:t>
        </w:r>
      </w:ins>
      <w:r w:rsidR="00A318B0">
        <w:t>Support</w:t>
      </w:r>
      <w:del w:id="1133" w:author="Julia Powell" w:date="2015-12-31T14:23:00Z">
        <w:r w:rsidR="00A318B0" w:rsidDel="003D5E21">
          <w:delText xml:space="preserve"> </w:delText>
        </w:r>
      </w:del>
      <w:r w:rsidR="00A318B0">
        <w:t>File</w:t>
      </w:r>
      <w:ins w:id="1134" w:author="Julia Powell" w:date="2015-12-31T14:23:00Z">
        <w:r>
          <w:t>Discovery</w:t>
        </w:r>
      </w:ins>
      <w:del w:id="1135" w:author="Julia Powell" w:date="2015-12-31T14:23:00Z">
        <w:r w:rsidR="00A318B0" w:rsidDel="003D5E21">
          <w:delText xml:space="preserve"> </w:delText>
        </w:r>
      </w:del>
      <w:r w:rsidR="00A318B0">
        <w:t>Metadata</w:t>
      </w:r>
      <w:bookmarkEnd w:id="1131"/>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7C29A0" w:rsidRPr="008233BF" w14:paraId="0DE21CC7" w14:textId="77777777">
        <w:trPr>
          <w:cantSplit/>
          <w:trHeight w:val="499"/>
          <w:tblHeader/>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23B91F8C" w14:textId="77777777" w:rsidR="007C29A0" w:rsidRPr="008233BF" w:rsidRDefault="007C29A0" w:rsidP="00C53B69">
            <w:pPr>
              <w:spacing w:before="100" w:beforeAutospacing="1" w:after="0" w:line="240" w:lineRule="auto"/>
              <w:rPr>
                <w:rFonts w:cs="Arial"/>
                <w:sz w:val="16"/>
                <w:szCs w:val="16"/>
                <w:lang w:eastAsia="en-US"/>
              </w:rPr>
            </w:pPr>
            <w:r w:rsidRPr="008233BF">
              <w:rPr>
                <w:rFonts w:cs="Arial"/>
                <w:b/>
                <w:bCs/>
                <w:sz w:val="16"/>
                <w:szCs w:val="16"/>
                <w:lang w:eastAsia="en-US"/>
              </w:rPr>
              <w:t>Name</w:t>
            </w:r>
          </w:p>
        </w:tc>
        <w:tc>
          <w:tcPr>
            <w:tcW w:w="519" w:type="pct"/>
            <w:tcBorders>
              <w:top w:val="single" w:sz="8" w:space="0" w:color="000000"/>
              <w:left w:val="nil"/>
              <w:bottom w:val="single" w:sz="8" w:space="0" w:color="000000"/>
              <w:right w:val="single" w:sz="4" w:space="0" w:color="auto"/>
            </w:tcBorders>
            <w:shd w:val="clear" w:color="auto" w:fill="auto"/>
            <w:vAlign w:val="center"/>
          </w:tcPr>
          <w:p w14:paraId="0FFBF48F" w14:textId="77777777" w:rsidR="007C29A0" w:rsidRPr="008233BF" w:rsidRDefault="007C29A0" w:rsidP="00C53B69">
            <w:pPr>
              <w:spacing w:before="100" w:beforeAutospacing="1" w:after="0" w:line="240" w:lineRule="auto"/>
              <w:rPr>
                <w:rFonts w:cs="Arial"/>
                <w:sz w:val="16"/>
                <w:szCs w:val="16"/>
                <w:lang w:eastAsia="en-US"/>
              </w:rPr>
            </w:pPr>
            <w:r>
              <w:rPr>
                <w:rFonts w:cs="Arial"/>
                <w:b/>
                <w:bCs/>
                <w:sz w:val="16"/>
                <w:szCs w:val="16"/>
                <w:lang w:eastAsia="en-US"/>
              </w:rPr>
              <w:t>Multiplicity</w:t>
            </w:r>
          </w:p>
        </w:tc>
        <w:tc>
          <w:tcPr>
            <w:tcW w:w="650" w:type="pct"/>
            <w:tcBorders>
              <w:top w:val="single" w:sz="4" w:space="0" w:color="auto"/>
              <w:left w:val="single" w:sz="4" w:space="0" w:color="auto"/>
              <w:bottom w:val="single" w:sz="8" w:space="0" w:color="000000"/>
              <w:right w:val="single" w:sz="4" w:space="0" w:color="auto"/>
            </w:tcBorders>
            <w:vAlign w:val="center"/>
          </w:tcPr>
          <w:p w14:paraId="4FE1DC5A" w14:textId="77777777" w:rsidR="007C29A0" w:rsidRPr="008233BF" w:rsidRDefault="007C29A0" w:rsidP="00C53B69">
            <w:pPr>
              <w:spacing w:before="100" w:beforeAutospacing="1" w:after="0" w:line="240" w:lineRule="auto"/>
              <w:rPr>
                <w:rFonts w:cs="Arial"/>
                <w:b/>
                <w:bCs/>
                <w:sz w:val="16"/>
                <w:szCs w:val="16"/>
                <w:lang w:eastAsia="en-US"/>
              </w:rPr>
            </w:pPr>
            <w:r w:rsidRPr="008233BF">
              <w:rPr>
                <w:rFonts w:cs="Arial"/>
                <w:b/>
                <w:bCs/>
                <w:sz w:val="16"/>
                <w:szCs w:val="16"/>
                <w:lang w:eastAsia="en-US"/>
              </w:rPr>
              <w:t>Value</w:t>
            </w:r>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6CF50B3" w14:textId="77777777" w:rsidR="007C29A0" w:rsidRPr="008233BF" w:rsidRDefault="007C29A0" w:rsidP="00C53B69">
            <w:pPr>
              <w:spacing w:before="100" w:beforeAutospacing="1" w:after="0" w:line="240" w:lineRule="auto"/>
              <w:rPr>
                <w:rFonts w:cs="Arial"/>
                <w:sz w:val="16"/>
                <w:szCs w:val="16"/>
                <w:lang w:eastAsia="en-US"/>
              </w:rPr>
            </w:pPr>
            <w:r w:rsidRPr="008233BF">
              <w:rPr>
                <w:rFonts w:cs="Arial"/>
                <w:b/>
                <w:bCs/>
                <w:sz w:val="16"/>
                <w:szCs w:val="16"/>
                <w:lang w:eastAsia="en-US"/>
              </w:rPr>
              <w:t>Type</w:t>
            </w:r>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7A579AFF" w14:textId="77777777" w:rsidR="007C29A0" w:rsidRPr="008233BF" w:rsidRDefault="007C29A0" w:rsidP="00C53B69">
            <w:pPr>
              <w:spacing w:before="100" w:beforeAutospacing="1" w:after="0" w:line="240" w:lineRule="auto"/>
              <w:rPr>
                <w:rFonts w:cs="Arial"/>
                <w:sz w:val="16"/>
                <w:szCs w:val="16"/>
                <w:lang w:eastAsia="en-US"/>
              </w:rPr>
            </w:pPr>
            <w:r w:rsidRPr="008233BF">
              <w:rPr>
                <w:rFonts w:cs="Arial"/>
                <w:b/>
                <w:bCs/>
                <w:sz w:val="16"/>
                <w:szCs w:val="16"/>
                <w:lang w:eastAsia="en-US"/>
              </w:rPr>
              <w:t>Remarks</w:t>
            </w:r>
          </w:p>
        </w:tc>
      </w:tr>
      <w:tr w:rsidR="007C29A0" w:rsidRPr="008233BF" w14:paraId="7C8A6242" w14:textId="77777777">
        <w:trPr>
          <w:trHeight w:val="428"/>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3676C6C0" w14:textId="77777777" w:rsidR="007C29A0" w:rsidRPr="00DD7223" w:rsidRDefault="00BF2DB0" w:rsidP="00C53B69">
            <w:pPr>
              <w:pStyle w:val="NormalWeb"/>
              <w:spacing w:after="0" w:afterAutospacing="0"/>
              <w:jc w:val="both"/>
              <w:rPr>
                <w:rFonts w:ascii="Arial" w:hAnsi="Arial" w:cs="Arial"/>
                <w:sz w:val="16"/>
                <w:szCs w:val="16"/>
              </w:rPr>
            </w:pPr>
            <w:r>
              <w:rPr>
                <w:rFonts w:ascii="Arial" w:hAnsi="Arial" w:cs="Arial"/>
                <w:sz w:val="16"/>
                <w:szCs w:val="16"/>
              </w:rPr>
              <w:t>S</w:t>
            </w:r>
            <w:r w:rsidR="007C29A0" w:rsidRPr="00DD7223">
              <w:rPr>
                <w:rFonts w:ascii="Arial" w:hAnsi="Arial" w:cs="Arial"/>
                <w:sz w:val="16"/>
                <w:szCs w:val="16"/>
              </w:rPr>
              <w:t>101</w:t>
            </w:r>
            <w:r>
              <w:rPr>
                <w:rFonts w:ascii="Arial" w:hAnsi="Arial" w:cs="Arial"/>
                <w:sz w:val="16"/>
                <w:szCs w:val="16"/>
              </w:rPr>
              <w:t>_</w:t>
            </w:r>
            <w:r w:rsidR="007C29A0" w:rsidRPr="00DD7223">
              <w:rPr>
                <w:rFonts w:ascii="Arial" w:hAnsi="Arial" w:cs="Arial"/>
                <w:sz w:val="16"/>
                <w:szCs w:val="16"/>
              </w:rPr>
              <w:t>SupportFileDiscoveryMetadata</w:t>
            </w:r>
          </w:p>
        </w:tc>
        <w:tc>
          <w:tcPr>
            <w:tcW w:w="519" w:type="pct"/>
            <w:tcBorders>
              <w:top w:val="single" w:sz="8" w:space="0" w:color="000000"/>
              <w:left w:val="nil"/>
              <w:bottom w:val="single" w:sz="8" w:space="0" w:color="000000"/>
              <w:right w:val="single" w:sz="4" w:space="0" w:color="auto"/>
            </w:tcBorders>
            <w:shd w:val="clear" w:color="auto" w:fill="auto"/>
          </w:tcPr>
          <w:p w14:paraId="05B38008"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w:t>
            </w:r>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524362EF"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E375538"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w:t>
            </w:r>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BCD42DA"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w:t>
            </w:r>
          </w:p>
        </w:tc>
      </w:tr>
      <w:tr w:rsidR="007C29A0" w:rsidRPr="008233BF" w14:paraId="765F338C" w14:textId="77777777">
        <w:trPr>
          <w:trHeight w:val="296"/>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63E87F9A"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fileName</w:t>
            </w:r>
            <w:proofErr w:type="spellEnd"/>
          </w:p>
        </w:tc>
        <w:tc>
          <w:tcPr>
            <w:tcW w:w="519" w:type="pct"/>
            <w:tcBorders>
              <w:top w:val="single" w:sz="8" w:space="0" w:color="000000"/>
              <w:left w:val="nil"/>
              <w:bottom w:val="single" w:sz="8" w:space="0" w:color="000000"/>
              <w:right w:val="single" w:sz="4" w:space="0" w:color="auto"/>
            </w:tcBorders>
            <w:shd w:val="clear" w:color="auto" w:fill="auto"/>
          </w:tcPr>
          <w:p w14:paraId="69741A13"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261930A8"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F6C6A22"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CharacterString</w:t>
            </w:r>
            <w:proofErr w:type="spellEnd"/>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3070AB"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 </w:t>
            </w:r>
          </w:p>
        </w:tc>
      </w:tr>
      <w:tr w:rsidR="007C29A0" w:rsidRPr="008233BF" w14:paraId="3B6B2F51" w14:textId="77777777">
        <w:trPr>
          <w:trHeight w:val="312"/>
        </w:trPr>
        <w:tc>
          <w:tcPr>
            <w:tcW w:w="1096" w:type="pct"/>
            <w:tcBorders>
              <w:top w:val="nil"/>
              <w:left w:val="single" w:sz="4" w:space="0" w:color="auto"/>
              <w:bottom w:val="single" w:sz="8" w:space="0" w:color="000000"/>
              <w:right w:val="single" w:sz="4" w:space="0" w:color="auto"/>
            </w:tcBorders>
            <w:shd w:val="clear" w:color="auto" w:fill="auto"/>
          </w:tcPr>
          <w:p w14:paraId="3D498390" w14:textId="77777777" w:rsidR="007C29A0" w:rsidRPr="00DD7223" w:rsidRDefault="0075109C"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file</w:t>
            </w:r>
            <w:r w:rsidR="006754AC">
              <w:rPr>
                <w:rFonts w:ascii="Arial" w:hAnsi="Arial" w:cs="Arial"/>
                <w:sz w:val="16"/>
                <w:szCs w:val="16"/>
              </w:rPr>
              <w:t>Location</w:t>
            </w:r>
            <w:proofErr w:type="spellEnd"/>
          </w:p>
        </w:tc>
        <w:tc>
          <w:tcPr>
            <w:tcW w:w="519" w:type="pct"/>
            <w:tcBorders>
              <w:top w:val="nil"/>
              <w:left w:val="nil"/>
              <w:bottom w:val="single" w:sz="8" w:space="0" w:color="000000"/>
              <w:right w:val="single" w:sz="4" w:space="0" w:color="auto"/>
            </w:tcBorders>
            <w:shd w:val="clear" w:color="auto" w:fill="auto"/>
          </w:tcPr>
          <w:p w14:paraId="4848EEF9"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3104A11F"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9A5F3DC"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CharacterString</w:t>
            </w:r>
            <w:proofErr w:type="spellEnd"/>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E891159" w14:textId="77777777" w:rsidR="007C29A0" w:rsidRPr="006E4207" w:rsidRDefault="006E4207" w:rsidP="00C53B69">
            <w:pPr>
              <w:pStyle w:val="NormalWeb"/>
              <w:spacing w:after="0" w:afterAutospacing="0"/>
              <w:jc w:val="both"/>
              <w:rPr>
                <w:rFonts w:ascii="Arial" w:hAnsi="Arial" w:cs="Arial"/>
                <w:sz w:val="16"/>
                <w:szCs w:val="16"/>
              </w:rPr>
            </w:pPr>
            <w:r w:rsidRPr="006E4207">
              <w:rPr>
                <w:rFonts w:ascii="Arial" w:hAnsi="Arial" w:cs="Arial"/>
                <w:sz w:val="16"/>
                <w:szCs w:val="16"/>
              </w:rPr>
              <w:t>Full location from the exchange set root directory</w:t>
            </w:r>
          </w:p>
        </w:tc>
      </w:tr>
      <w:tr w:rsidR="007C29A0" w:rsidRPr="008233BF" w14:paraId="5DEDA70E" w14:textId="77777777">
        <w:trPr>
          <w:trHeight w:val="558"/>
        </w:trPr>
        <w:tc>
          <w:tcPr>
            <w:tcW w:w="1096" w:type="pct"/>
            <w:tcBorders>
              <w:top w:val="nil"/>
              <w:left w:val="single" w:sz="4" w:space="0" w:color="auto"/>
              <w:bottom w:val="single" w:sz="8" w:space="0" w:color="000000"/>
              <w:right w:val="single" w:sz="4" w:space="0" w:color="auto"/>
            </w:tcBorders>
            <w:shd w:val="clear" w:color="auto" w:fill="auto"/>
          </w:tcPr>
          <w:p w14:paraId="1A0301CE" w14:textId="77777777" w:rsidR="007C29A0" w:rsidRPr="00DD7223" w:rsidRDefault="00B75A3A" w:rsidP="00C53B69">
            <w:pPr>
              <w:pStyle w:val="NormalWeb"/>
              <w:spacing w:after="0" w:afterAutospacing="0"/>
              <w:jc w:val="both"/>
              <w:rPr>
                <w:rFonts w:ascii="Arial" w:hAnsi="Arial" w:cs="Arial"/>
                <w:sz w:val="16"/>
                <w:szCs w:val="16"/>
              </w:rPr>
            </w:pPr>
            <w:r>
              <w:rPr>
                <w:rFonts w:ascii="Arial" w:hAnsi="Arial" w:cs="Arial"/>
                <w:sz w:val="16"/>
                <w:szCs w:val="16"/>
              </w:rPr>
              <w:lastRenderedPageBreak/>
              <w:t>p</w:t>
            </w:r>
            <w:r w:rsidR="007C29A0" w:rsidRPr="00DD7223">
              <w:rPr>
                <w:rFonts w:ascii="Arial" w:hAnsi="Arial" w:cs="Arial"/>
                <w:sz w:val="16"/>
                <w:szCs w:val="16"/>
              </w:rPr>
              <w:t>urpose</w:t>
            </w:r>
          </w:p>
        </w:tc>
        <w:tc>
          <w:tcPr>
            <w:tcW w:w="519" w:type="pct"/>
            <w:tcBorders>
              <w:top w:val="nil"/>
              <w:left w:val="nil"/>
              <w:bottom w:val="single" w:sz="8" w:space="0" w:color="000000"/>
              <w:right w:val="single" w:sz="4" w:space="0" w:color="auto"/>
            </w:tcBorders>
            <w:shd w:val="clear" w:color="auto" w:fill="auto"/>
          </w:tcPr>
          <w:p w14:paraId="00690B57"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58E4B15E" w14:textId="77777777" w:rsidR="007C29A0" w:rsidRPr="00DD7223" w:rsidRDefault="007C29A0" w:rsidP="00C53B69">
            <w:pPr>
              <w:pStyle w:val="NormalWeb"/>
              <w:spacing w:after="0" w:afterAutospacing="0"/>
              <w:jc w:val="both"/>
              <w:rPr>
                <w:rFonts w:ascii="Arial" w:hAnsi="Arial" w:cs="Arial"/>
                <w:sz w:val="16"/>
                <w:szCs w:val="16"/>
              </w:rPr>
            </w:pPr>
            <w:r>
              <w:rPr>
                <w:rFonts w:ascii="Arial" w:hAnsi="Arial" w:cs="Arial"/>
                <w:sz w:val="16"/>
                <w:szCs w:val="16"/>
              </w:rPr>
              <w:t>{1} to {3</w:t>
            </w:r>
            <w:r w:rsidRPr="00DD7223">
              <w:rPr>
                <w:rFonts w:ascii="Arial" w:hAnsi="Arial" w:cs="Arial"/>
                <w:sz w:val="16"/>
                <w:szCs w:val="16"/>
              </w:rPr>
              <w:t>}</w:t>
            </w: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87535CB" w14:textId="77777777" w:rsidR="007C29A0" w:rsidRDefault="007C29A0" w:rsidP="00C53B69">
            <w:pPr>
              <w:pStyle w:val="NormalWeb"/>
              <w:spacing w:after="0" w:afterAutospacing="0"/>
              <w:jc w:val="both"/>
              <w:rPr>
                <w:rFonts w:ascii="Arial" w:hAnsi="Arial" w:cs="Arial"/>
                <w:sz w:val="16"/>
                <w:szCs w:val="16"/>
              </w:rPr>
            </w:pPr>
            <w:r>
              <w:rPr>
                <w:rFonts w:ascii="Arial" w:hAnsi="Arial" w:cs="Arial"/>
                <w:sz w:val="16"/>
                <w:szCs w:val="16"/>
              </w:rPr>
              <w:t>class</w:t>
            </w:r>
          </w:p>
          <w:p w14:paraId="239DA263"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S100_SupportFilePurpose</w:t>
            </w:r>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6B6A2E" w14:textId="1D69F0E0" w:rsidR="007C29A0" w:rsidRDefault="00753BA2" w:rsidP="00D21EB0">
            <w:pPr>
              <w:pStyle w:val="NormalWeb"/>
              <w:numPr>
                <w:ilvl w:val="0"/>
                <w:numId w:val="23"/>
              </w:numPr>
              <w:spacing w:after="0" w:afterAutospacing="0"/>
              <w:jc w:val="both"/>
              <w:rPr>
                <w:rFonts w:ascii="Arial" w:hAnsi="Arial" w:cs="Arial"/>
                <w:sz w:val="16"/>
                <w:szCs w:val="16"/>
              </w:rPr>
            </w:pPr>
            <w:r>
              <w:rPr>
                <w:rFonts w:ascii="Arial" w:hAnsi="Arial" w:cs="Arial"/>
                <w:sz w:val="16"/>
                <w:szCs w:val="16"/>
              </w:rPr>
              <w:t xml:space="preserve">1:   </w:t>
            </w:r>
            <w:r w:rsidR="007C29A0">
              <w:rPr>
                <w:rFonts w:ascii="Arial" w:hAnsi="Arial" w:cs="Arial"/>
                <w:sz w:val="16"/>
                <w:szCs w:val="16"/>
              </w:rPr>
              <w:t>New – A file which is new</w:t>
            </w:r>
          </w:p>
          <w:p w14:paraId="40D56C15" w14:textId="0D695837" w:rsidR="007C29A0" w:rsidRDefault="00753BA2" w:rsidP="00D21EB0">
            <w:pPr>
              <w:pStyle w:val="NormalWeb"/>
              <w:numPr>
                <w:ilvl w:val="0"/>
                <w:numId w:val="23"/>
              </w:numPr>
              <w:spacing w:after="0" w:afterAutospacing="0"/>
              <w:jc w:val="both"/>
              <w:rPr>
                <w:rFonts w:ascii="Arial" w:hAnsi="Arial" w:cs="Arial"/>
                <w:sz w:val="16"/>
                <w:szCs w:val="16"/>
              </w:rPr>
            </w:pPr>
            <w:r>
              <w:rPr>
                <w:rFonts w:ascii="Arial" w:hAnsi="Arial" w:cs="Arial"/>
                <w:sz w:val="16"/>
                <w:szCs w:val="16"/>
              </w:rPr>
              <w:t xml:space="preserve">2: </w:t>
            </w:r>
            <w:r w:rsidR="007C29A0">
              <w:rPr>
                <w:rFonts w:ascii="Arial" w:hAnsi="Arial" w:cs="Arial"/>
                <w:sz w:val="16"/>
                <w:szCs w:val="16"/>
              </w:rPr>
              <w:t>Replacement</w:t>
            </w:r>
            <w:r w:rsidR="007C29A0" w:rsidRPr="008E2BEC">
              <w:rPr>
                <w:rFonts w:ascii="Arial" w:hAnsi="Arial" w:cs="Arial"/>
                <w:sz w:val="16"/>
                <w:szCs w:val="16"/>
              </w:rPr>
              <w:t xml:space="preserve"> </w:t>
            </w:r>
            <w:r w:rsidR="007C29A0">
              <w:rPr>
                <w:rFonts w:ascii="Arial" w:hAnsi="Arial" w:cs="Arial"/>
                <w:sz w:val="16"/>
                <w:szCs w:val="16"/>
              </w:rPr>
              <w:t>–</w:t>
            </w:r>
            <w:r w:rsidR="007C29A0" w:rsidRPr="008E2BEC">
              <w:rPr>
                <w:rFonts w:ascii="Arial" w:hAnsi="Arial" w:cs="Arial"/>
                <w:sz w:val="16"/>
                <w:szCs w:val="16"/>
              </w:rPr>
              <w:t xml:space="preserve"> </w:t>
            </w:r>
            <w:r w:rsidR="007C29A0">
              <w:rPr>
                <w:rFonts w:ascii="Arial" w:hAnsi="Arial" w:cs="Arial"/>
                <w:sz w:val="16"/>
                <w:szCs w:val="16"/>
              </w:rPr>
              <w:t>A file which replaces an existing file</w:t>
            </w:r>
          </w:p>
          <w:p w14:paraId="56A047C1" w14:textId="559436F5" w:rsidR="007C29A0" w:rsidRPr="008E2BEC" w:rsidRDefault="00753BA2" w:rsidP="00D21EB0">
            <w:pPr>
              <w:pStyle w:val="NormalWeb"/>
              <w:numPr>
                <w:ilvl w:val="0"/>
                <w:numId w:val="23"/>
              </w:numPr>
              <w:spacing w:after="0" w:afterAutospacing="0"/>
              <w:jc w:val="both"/>
              <w:rPr>
                <w:rFonts w:ascii="Arial" w:hAnsi="Arial" w:cs="Arial"/>
                <w:sz w:val="16"/>
                <w:szCs w:val="16"/>
              </w:rPr>
            </w:pPr>
            <w:r>
              <w:rPr>
                <w:rFonts w:ascii="Arial" w:hAnsi="Arial" w:cs="Arial"/>
                <w:sz w:val="16"/>
                <w:szCs w:val="16"/>
              </w:rPr>
              <w:t xml:space="preserve">3:  </w:t>
            </w:r>
            <w:r w:rsidR="007C29A0">
              <w:rPr>
                <w:rFonts w:ascii="Arial" w:hAnsi="Arial" w:cs="Arial"/>
                <w:sz w:val="16"/>
                <w:szCs w:val="16"/>
              </w:rPr>
              <w:t>Deletion – deletes an existing file</w:t>
            </w:r>
          </w:p>
        </w:tc>
      </w:tr>
      <w:tr w:rsidR="007C29A0" w:rsidRPr="008233BF" w14:paraId="361EDA90" w14:textId="77777777">
        <w:trPr>
          <w:trHeight w:val="483"/>
        </w:trPr>
        <w:tc>
          <w:tcPr>
            <w:tcW w:w="1096" w:type="pct"/>
            <w:tcBorders>
              <w:top w:val="nil"/>
              <w:left w:val="single" w:sz="4" w:space="0" w:color="auto"/>
              <w:bottom w:val="single" w:sz="8" w:space="0" w:color="000000"/>
              <w:right w:val="single" w:sz="4" w:space="0" w:color="auto"/>
            </w:tcBorders>
            <w:shd w:val="clear" w:color="auto" w:fill="auto"/>
          </w:tcPr>
          <w:p w14:paraId="012EAC2A" w14:textId="77777777" w:rsidR="007C29A0" w:rsidRPr="00DD7223" w:rsidRDefault="007C29A0" w:rsidP="00C53B69">
            <w:pPr>
              <w:pStyle w:val="NormalWeb"/>
              <w:spacing w:after="0" w:afterAutospacing="0"/>
              <w:ind w:right="72"/>
              <w:jc w:val="both"/>
              <w:rPr>
                <w:rFonts w:ascii="Arial" w:hAnsi="Arial" w:cs="Arial"/>
                <w:sz w:val="16"/>
                <w:szCs w:val="16"/>
              </w:rPr>
            </w:pPr>
            <w:proofErr w:type="spellStart"/>
            <w:r w:rsidRPr="00DD7223">
              <w:rPr>
                <w:rFonts w:ascii="Arial" w:hAnsi="Arial" w:cs="Arial"/>
                <w:sz w:val="16"/>
                <w:szCs w:val="16"/>
              </w:rPr>
              <w:t>editionNumber</w:t>
            </w:r>
            <w:proofErr w:type="spellEnd"/>
          </w:p>
        </w:tc>
        <w:tc>
          <w:tcPr>
            <w:tcW w:w="519" w:type="pct"/>
            <w:tcBorders>
              <w:top w:val="nil"/>
              <w:left w:val="nil"/>
              <w:bottom w:val="single" w:sz="8" w:space="0" w:color="000000"/>
              <w:right w:val="single" w:sz="4" w:space="0" w:color="auto"/>
            </w:tcBorders>
            <w:shd w:val="clear" w:color="auto" w:fill="auto"/>
          </w:tcPr>
          <w:p w14:paraId="768F8632"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7B1C1C2E"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0720B5F" w14:textId="4DD6FE53"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CharacterString</w:t>
            </w:r>
            <w:proofErr w:type="spellEnd"/>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BE7A39F" w14:textId="77777777" w:rsidR="007C29A0"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 xml:space="preserve">When a </w:t>
            </w:r>
            <w:r w:rsidR="00F53A98">
              <w:rPr>
                <w:rFonts w:ascii="Arial" w:hAnsi="Arial" w:cs="Arial"/>
                <w:sz w:val="16"/>
                <w:szCs w:val="16"/>
              </w:rPr>
              <w:t>dataset</w:t>
            </w:r>
            <w:r w:rsidRPr="00DD7223">
              <w:rPr>
                <w:rFonts w:ascii="Arial" w:hAnsi="Arial" w:cs="Arial"/>
                <w:sz w:val="16"/>
                <w:szCs w:val="16"/>
              </w:rPr>
              <w:t xml:space="preserve"> is initially created, the edition number 1 is assigned to it. The edition number is increased by 1 at each new edition. Edition number remains the same for </w:t>
            </w:r>
            <w:r w:rsidR="004F269C">
              <w:rPr>
                <w:rFonts w:ascii="Arial" w:hAnsi="Arial" w:cs="Arial"/>
                <w:sz w:val="16"/>
                <w:szCs w:val="16"/>
              </w:rPr>
              <w:t xml:space="preserve">Update </w:t>
            </w:r>
            <w:r w:rsidRPr="00DD7223">
              <w:rPr>
                <w:rFonts w:ascii="Arial" w:hAnsi="Arial" w:cs="Arial"/>
                <w:sz w:val="16"/>
                <w:szCs w:val="16"/>
              </w:rPr>
              <w:t>a</w:t>
            </w:r>
            <w:r w:rsidR="004F269C">
              <w:rPr>
                <w:rFonts w:ascii="Arial" w:hAnsi="Arial" w:cs="Arial"/>
                <w:sz w:val="16"/>
                <w:szCs w:val="16"/>
              </w:rPr>
              <w:t>nd</w:t>
            </w:r>
            <w:r w:rsidRPr="00DD7223">
              <w:rPr>
                <w:rFonts w:ascii="Arial" w:hAnsi="Arial" w:cs="Arial"/>
                <w:sz w:val="16"/>
                <w:szCs w:val="16"/>
              </w:rPr>
              <w:t xml:space="preserve"> re-issue.</w:t>
            </w:r>
          </w:p>
          <w:p w14:paraId="322AFC53" w14:textId="248580A9" w:rsidR="00276D7D" w:rsidRPr="00DD7223" w:rsidRDefault="00276D7D" w:rsidP="00276D7D">
            <w:pPr>
              <w:spacing w:before="100" w:beforeAutospacing="1" w:after="0" w:line="240" w:lineRule="auto"/>
              <w:rPr>
                <w:rFonts w:cs="Arial"/>
                <w:sz w:val="16"/>
                <w:szCs w:val="16"/>
                <w:lang w:eastAsia="en-US"/>
              </w:rPr>
            </w:pPr>
            <w:r>
              <w:rPr>
                <w:rFonts w:cs="Arial"/>
                <w:sz w:val="16"/>
                <w:szCs w:val="16"/>
                <w:lang w:eastAsia="en-US"/>
              </w:rPr>
              <w:t xml:space="preserve">Values </w:t>
            </w:r>
            <w:proofErr w:type="gramStart"/>
            <w:r>
              <w:rPr>
                <w:rFonts w:cs="Arial"/>
                <w:sz w:val="16"/>
                <w:szCs w:val="16"/>
                <w:lang w:eastAsia="en-US"/>
              </w:rPr>
              <w:t>can must</w:t>
            </w:r>
            <w:proofErr w:type="gramEnd"/>
            <w:r>
              <w:rPr>
                <w:rFonts w:cs="Arial"/>
                <w:sz w:val="16"/>
                <w:szCs w:val="16"/>
                <w:lang w:eastAsia="en-US"/>
              </w:rPr>
              <w:t xml:space="preserve"> be an integer from 0 to 9.</w:t>
            </w:r>
          </w:p>
        </w:tc>
      </w:tr>
      <w:tr w:rsidR="007C29A0" w:rsidRPr="008233BF" w14:paraId="46840B30" w14:textId="77777777">
        <w:trPr>
          <w:trHeight w:val="538"/>
        </w:trPr>
        <w:tc>
          <w:tcPr>
            <w:tcW w:w="1096" w:type="pct"/>
            <w:tcBorders>
              <w:top w:val="nil"/>
              <w:left w:val="single" w:sz="4" w:space="0" w:color="auto"/>
              <w:bottom w:val="single" w:sz="8" w:space="0" w:color="000000"/>
              <w:right w:val="single" w:sz="4" w:space="0" w:color="auto"/>
            </w:tcBorders>
            <w:shd w:val="clear" w:color="auto" w:fill="auto"/>
          </w:tcPr>
          <w:p w14:paraId="58B3A68F"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issueDate</w:t>
            </w:r>
            <w:proofErr w:type="spellEnd"/>
          </w:p>
        </w:tc>
        <w:tc>
          <w:tcPr>
            <w:tcW w:w="519" w:type="pct"/>
            <w:tcBorders>
              <w:top w:val="nil"/>
              <w:left w:val="nil"/>
              <w:bottom w:val="single" w:sz="8" w:space="0" w:color="000000"/>
              <w:right w:val="single" w:sz="4" w:space="0" w:color="auto"/>
            </w:tcBorders>
            <w:shd w:val="clear" w:color="auto" w:fill="auto"/>
          </w:tcPr>
          <w:p w14:paraId="7F098ED1"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2CB8E415"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C12D2B8"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Date</w:t>
            </w:r>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92AB590"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 </w:t>
            </w:r>
            <w:r w:rsidRPr="00DD7223">
              <w:rPr>
                <w:rFonts w:ascii="Arial" w:hAnsi="Arial" w:cs="Arial"/>
                <w:sz w:val="16"/>
                <w:szCs w:val="16"/>
                <w:lang w:eastAsia="en-US"/>
              </w:rPr>
              <w:t>Date on which the data was made available by the data producer.</w:t>
            </w:r>
          </w:p>
        </w:tc>
      </w:tr>
      <w:tr w:rsidR="007C29A0" w:rsidRPr="008233BF" w14:paraId="4168E8C9" w14:textId="77777777">
        <w:tc>
          <w:tcPr>
            <w:tcW w:w="1096" w:type="pct"/>
            <w:tcBorders>
              <w:top w:val="nil"/>
              <w:left w:val="single" w:sz="4" w:space="0" w:color="auto"/>
              <w:bottom w:val="single" w:sz="8" w:space="0" w:color="000000"/>
              <w:right w:val="single" w:sz="4" w:space="0" w:color="auto"/>
            </w:tcBorders>
            <w:shd w:val="clear" w:color="auto" w:fill="auto"/>
          </w:tcPr>
          <w:p w14:paraId="52ADFAEA"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productSpecification</w:t>
            </w:r>
            <w:proofErr w:type="spellEnd"/>
          </w:p>
        </w:tc>
        <w:tc>
          <w:tcPr>
            <w:tcW w:w="519" w:type="pct"/>
            <w:tcBorders>
              <w:top w:val="nil"/>
              <w:left w:val="nil"/>
              <w:bottom w:val="single" w:sz="8" w:space="0" w:color="000000"/>
              <w:right w:val="single" w:sz="4" w:space="0" w:color="auto"/>
            </w:tcBorders>
            <w:shd w:val="clear" w:color="auto" w:fill="auto"/>
          </w:tcPr>
          <w:p w14:paraId="777FD1F9"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7DA73E08"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403AD6C" w14:textId="61EE5E0C"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S10</w:t>
            </w:r>
            <w:ins w:id="1136" w:author="Julia Powell" w:date="2015-12-31T14:24:00Z">
              <w:r w:rsidR="003D5E21">
                <w:rPr>
                  <w:rFonts w:ascii="Arial" w:hAnsi="Arial" w:cs="Arial"/>
                  <w:sz w:val="16"/>
                  <w:szCs w:val="16"/>
                </w:rPr>
                <w:t>1</w:t>
              </w:r>
            </w:ins>
            <w:del w:id="1137" w:author="Julia Powell" w:date="2015-12-31T14:24:00Z">
              <w:r w:rsidRPr="00DD7223" w:rsidDel="003D5E21">
                <w:rPr>
                  <w:rFonts w:ascii="Arial" w:hAnsi="Arial" w:cs="Arial"/>
                  <w:sz w:val="16"/>
                  <w:szCs w:val="16"/>
                </w:rPr>
                <w:delText>0</w:delText>
              </w:r>
            </w:del>
            <w:r w:rsidRPr="00DD7223">
              <w:rPr>
                <w:rFonts w:ascii="Arial" w:hAnsi="Arial" w:cs="Arial"/>
                <w:sz w:val="16"/>
                <w:szCs w:val="16"/>
              </w:rPr>
              <w:t>_ProductSpecification</w:t>
            </w:r>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C20CD17"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 </w:t>
            </w:r>
            <w:r>
              <w:rPr>
                <w:rFonts w:ascii="Arial" w:hAnsi="Arial" w:cs="Arial"/>
                <w:sz w:val="16"/>
                <w:szCs w:val="16"/>
              </w:rPr>
              <w:t>Version of S-101</w:t>
            </w:r>
          </w:p>
        </w:tc>
      </w:tr>
      <w:tr w:rsidR="007C29A0" w:rsidRPr="008233BF" w14:paraId="51838464" w14:textId="77777777">
        <w:tc>
          <w:tcPr>
            <w:tcW w:w="1096" w:type="pct"/>
            <w:tcBorders>
              <w:top w:val="nil"/>
              <w:left w:val="single" w:sz="4" w:space="0" w:color="auto"/>
              <w:bottom w:val="single" w:sz="8" w:space="0" w:color="000000"/>
              <w:right w:val="single" w:sz="4" w:space="0" w:color="auto"/>
            </w:tcBorders>
            <w:shd w:val="clear" w:color="auto" w:fill="auto"/>
          </w:tcPr>
          <w:p w14:paraId="70B7438E"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dataType</w:t>
            </w:r>
            <w:proofErr w:type="spellEnd"/>
          </w:p>
        </w:tc>
        <w:tc>
          <w:tcPr>
            <w:tcW w:w="519" w:type="pct"/>
            <w:tcBorders>
              <w:top w:val="nil"/>
              <w:left w:val="nil"/>
              <w:bottom w:val="single" w:sz="8" w:space="0" w:color="000000"/>
              <w:right w:val="single" w:sz="4" w:space="0" w:color="auto"/>
            </w:tcBorders>
            <w:shd w:val="clear" w:color="auto" w:fill="auto"/>
          </w:tcPr>
          <w:p w14:paraId="41A784F0"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1</w:t>
            </w:r>
          </w:p>
        </w:tc>
        <w:tc>
          <w:tcPr>
            <w:tcW w:w="650" w:type="pct"/>
            <w:tcBorders>
              <w:top w:val="nil"/>
              <w:left w:val="single" w:sz="4" w:space="0" w:color="auto"/>
              <w:bottom w:val="single" w:sz="8" w:space="0" w:color="000000"/>
              <w:right w:val="single" w:sz="4" w:space="0" w:color="auto"/>
            </w:tcBorders>
            <w:shd w:val="clear" w:color="auto" w:fill="auto"/>
          </w:tcPr>
          <w:p w14:paraId="52A3C9D2" w14:textId="77777777" w:rsidR="007C29A0" w:rsidRPr="00DD7223" w:rsidRDefault="007C29A0" w:rsidP="00C53B69">
            <w:pPr>
              <w:pStyle w:val="NormalWeb"/>
              <w:spacing w:before="0" w:beforeAutospacing="0" w:after="0" w:afterAutospacing="0"/>
              <w:jc w:val="both"/>
              <w:rPr>
                <w:rFonts w:ascii="Arial" w:hAnsi="Arial" w:cs="Arial"/>
                <w:sz w:val="16"/>
                <w:szCs w:val="16"/>
              </w:rPr>
            </w:pPr>
            <w:r>
              <w:rPr>
                <w:rFonts w:ascii="Arial" w:hAnsi="Arial" w:cs="Arial"/>
                <w:sz w:val="16"/>
                <w:szCs w:val="16"/>
              </w:rPr>
              <w:t>{1} to {4}</w:t>
            </w: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08266EF" w14:textId="77777777" w:rsidR="007C29A0" w:rsidRDefault="007C29A0" w:rsidP="00C53B69">
            <w:pPr>
              <w:pStyle w:val="NormalWeb"/>
              <w:spacing w:after="0" w:afterAutospacing="0"/>
              <w:jc w:val="both"/>
              <w:rPr>
                <w:rFonts w:ascii="Arial" w:hAnsi="Arial" w:cs="Arial"/>
                <w:sz w:val="16"/>
                <w:szCs w:val="16"/>
              </w:rPr>
            </w:pPr>
            <w:r>
              <w:rPr>
                <w:rFonts w:ascii="Arial" w:hAnsi="Arial" w:cs="Arial"/>
                <w:sz w:val="16"/>
                <w:szCs w:val="16"/>
              </w:rPr>
              <w:t>class</w:t>
            </w:r>
          </w:p>
          <w:p w14:paraId="55B3E35F" w14:textId="0AB1619A"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S10</w:t>
            </w:r>
            <w:ins w:id="1138" w:author="Julia Powell" w:date="2016-01-14T14:24:00Z">
              <w:r w:rsidR="00411EF9">
                <w:rPr>
                  <w:rFonts w:ascii="Arial" w:hAnsi="Arial" w:cs="Arial"/>
                  <w:sz w:val="16"/>
                  <w:szCs w:val="16"/>
                </w:rPr>
                <w:t>1</w:t>
              </w:r>
            </w:ins>
            <w:del w:id="1139" w:author="Julia Powell" w:date="2016-01-14T14:24:00Z">
              <w:r w:rsidRPr="00DD7223" w:rsidDel="00411EF9">
                <w:rPr>
                  <w:rFonts w:ascii="Arial" w:hAnsi="Arial" w:cs="Arial"/>
                  <w:sz w:val="16"/>
                  <w:szCs w:val="16"/>
                </w:rPr>
                <w:delText>0</w:delText>
              </w:r>
            </w:del>
            <w:r w:rsidRPr="00DD7223">
              <w:rPr>
                <w:rFonts w:ascii="Arial" w:hAnsi="Arial" w:cs="Arial"/>
                <w:sz w:val="16"/>
                <w:szCs w:val="16"/>
              </w:rPr>
              <w:t>_SupportFileFormat</w:t>
            </w:r>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712699C9" w14:textId="37E4862E" w:rsidR="007C29A0" w:rsidRDefault="00753BA2" w:rsidP="00D21EB0">
            <w:pPr>
              <w:pStyle w:val="NormalWeb"/>
              <w:numPr>
                <w:ilvl w:val="0"/>
                <w:numId w:val="24"/>
              </w:numPr>
              <w:spacing w:before="0" w:beforeAutospacing="0" w:after="0" w:afterAutospacing="0"/>
              <w:jc w:val="both"/>
              <w:rPr>
                <w:rFonts w:ascii="Arial" w:hAnsi="Arial" w:cs="Arial"/>
                <w:sz w:val="16"/>
                <w:szCs w:val="16"/>
              </w:rPr>
            </w:pPr>
            <w:r>
              <w:rPr>
                <w:rFonts w:ascii="Arial" w:hAnsi="Arial" w:cs="Arial"/>
                <w:sz w:val="16"/>
                <w:szCs w:val="16"/>
              </w:rPr>
              <w:t xml:space="preserve">1: </w:t>
            </w:r>
            <w:r w:rsidR="007C29A0">
              <w:rPr>
                <w:rFonts w:ascii="Arial" w:hAnsi="Arial" w:cs="Arial"/>
                <w:sz w:val="16"/>
                <w:szCs w:val="16"/>
              </w:rPr>
              <w:t>TXT =</w:t>
            </w:r>
            <w:ins w:id="1140" w:author="Julia Powell" w:date="2015-12-31T14:25:00Z">
              <w:r w:rsidR="003D5E21">
                <w:rPr>
                  <w:rFonts w:ascii="Arial" w:hAnsi="Arial" w:cs="Arial"/>
                  <w:sz w:val="16"/>
                  <w:szCs w:val="16"/>
                </w:rPr>
                <w:t xml:space="preserve">ASCII </w:t>
              </w:r>
            </w:ins>
            <w:r w:rsidR="007C29A0" w:rsidRPr="00DD7223">
              <w:rPr>
                <w:rFonts w:ascii="Arial" w:hAnsi="Arial" w:cs="Arial"/>
                <w:sz w:val="16"/>
                <w:szCs w:val="16"/>
              </w:rPr>
              <w:t>Text files</w:t>
            </w:r>
          </w:p>
          <w:p w14:paraId="70E6B1E5" w14:textId="77777777" w:rsidR="007C29A0" w:rsidRPr="00DD7223" w:rsidRDefault="007C29A0" w:rsidP="00C53B69">
            <w:pPr>
              <w:pStyle w:val="NormalWeb"/>
              <w:spacing w:before="0" w:beforeAutospacing="0" w:after="0" w:afterAutospacing="0"/>
              <w:ind w:left="720"/>
              <w:jc w:val="both"/>
              <w:rPr>
                <w:rFonts w:ascii="Arial" w:hAnsi="Arial" w:cs="Arial"/>
                <w:sz w:val="16"/>
                <w:szCs w:val="16"/>
              </w:rPr>
            </w:pPr>
          </w:p>
          <w:p w14:paraId="5D43A463" w14:textId="713B4E63" w:rsidR="007C29A0" w:rsidRDefault="00753BA2" w:rsidP="00D21EB0">
            <w:pPr>
              <w:pStyle w:val="NormalWeb"/>
              <w:numPr>
                <w:ilvl w:val="0"/>
                <w:numId w:val="24"/>
              </w:numPr>
              <w:spacing w:before="0" w:beforeAutospacing="0" w:after="0" w:afterAutospacing="0"/>
              <w:jc w:val="both"/>
              <w:rPr>
                <w:rFonts w:ascii="Arial" w:hAnsi="Arial" w:cs="Arial"/>
                <w:sz w:val="16"/>
                <w:szCs w:val="16"/>
              </w:rPr>
            </w:pPr>
            <w:r>
              <w:rPr>
                <w:rFonts w:ascii="Arial" w:hAnsi="Arial" w:cs="Arial"/>
                <w:sz w:val="16"/>
                <w:szCs w:val="16"/>
              </w:rPr>
              <w:t xml:space="preserve">2: </w:t>
            </w:r>
            <w:r w:rsidR="007C29A0">
              <w:rPr>
                <w:rFonts w:ascii="Arial" w:hAnsi="Arial" w:cs="Arial"/>
                <w:sz w:val="16"/>
                <w:szCs w:val="16"/>
              </w:rPr>
              <w:t xml:space="preserve">XML = </w:t>
            </w:r>
            <w:r w:rsidR="007C29A0" w:rsidRPr="00DD7223">
              <w:rPr>
                <w:rFonts w:ascii="Arial" w:hAnsi="Arial" w:cs="Arial"/>
                <w:sz w:val="16"/>
                <w:szCs w:val="16"/>
              </w:rPr>
              <w:t>Text files</w:t>
            </w:r>
          </w:p>
          <w:p w14:paraId="07065019" w14:textId="77777777" w:rsidR="007C29A0" w:rsidRPr="00DD7223" w:rsidRDefault="007C29A0" w:rsidP="00C53B69">
            <w:pPr>
              <w:pStyle w:val="NormalWeb"/>
              <w:spacing w:before="0" w:beforeAutospacing="0" w:after="0" w:afterAutospacing="0"/>
              <w:jc w:val="both"/>
              <w:rPr>
                <w:rFonts w:ascii="Arial" w:hAnsi="Arial" w:cs="Arial"/>
                <w:sz w:val="16"/>
                <w:szCs w:val="16"/>
              </w:rPr>
            </w:pPr>
          </w:p>
          <w:p w14:paraId="183B724D" w14:textId="0B3B2CFF" w:rsidR="007C29A0" w:rsidRDefault="00753BA2" w:rsidP="00D21EB0">
            <w:pPr>
              <w:pStyle w:val="NormalWeb"/>
              <w:numPr>
                <w:ilvl w:val="0"/>
                <w:numId w:val="24"/>
              </w:numPr>
              <w:spacing w:before="0" w:beforeAutospacing="0" w:after="0" w:afterAutospacing="0"/>
              <w:jc w:val="both"/>
              <w:rPr>
                <w:rFonts w:ascii="Arial" w:hAnsi="Arial" w:cs="Arial"/>
                <w:sz w:val="16"/>
                <w:szCs w:val="16"/>
              </w:rPr>
            </w:pPr>
            <w:r>
              <w:rPr>
                <w:rFonts w:ascii="Arial" w:hAnsi="Arial" w:cs="Arial"/>
                <w:sz w:val="16"/>
                <w:szCs w:val="16"/>
              </w:rPr>
              <w:t xml:space="preserve">3: </w:t>
            </w:r>
            <w:r w:rsidR="007C29A0">
              <w:rPr>
                <w:rFonts w:ascii="Arial" w:hAnsi="Arial" w:cs="Arial"/>
                <w:sz w:val="16"/>
                <w:szCs w:val="16"/>
              </w:rPr>
              <w:t xml:space="preserve">HTM  = </w:t>
            </w:r>
            <w:r w:rsidR="007C29A0" w:rsidRPr="00DD7223">
              <w:rPr>
                <w:rFonts w:ascii="Arial" w:hAnsi="Arial" w:cs="Arial"/>
                <w:sz w:val="16"/>
                <w:szCs w:val="16"/>
              </w:rPr>
              <w:t>Text files</w:t>
            </w:r>
          </w:p>
          <w:p w14:paraId="3B9CB5AF" w14:textId="77777777" w:rsidR="007C29A0" w:rsidRPr="00DD7223" w:rsidRDefault="007C29A0" w:rsidP="00C53B69">
            <w:pPr>
              <w:pStyle w:val="NormalWeb"/>
              <w:spacing w:before="0" w:beforeAutospacing="0" w:after="0" w:afterAutospacing="0"/>
              <w:jc w:val="both"/>
              <w:rPr>
                <w:rFonts w:ascii="Arial" w:hAnsi="Arial" w:cs="Arial"/>
                <w:sz w:val="16"/>
                <w:szCs w:val="16"/>
              </w:rPr>
            </w:pPr>
          </w:p>
          <w:p w14:paraId="05F2DFE2" w14:textId="7839DDDE" w:rsidR="007C29A0" w:rsidRPr="00DD7223" w:rsidRDefault="00753BA2" w:rsidP="00D21EB0">
            <w:pPr>
              <w:pStyle w:val="NormalWeb"/>
              <w:numPr>
                <w:ilvl w:val="0"/>
                <w:numId w:val="24"/>
              </w:numPr>
              <w:spacing w:before="0" w:beforeAutospacing="0" w:after="0" w:afterAutospacing="0"/>
              <w:jc w:val="both"/>
              <w:rPr>
                <w:rFonts w:ascii="Arial" w:hAnsi="Arial" w:cs="Arial"/>
                <w:sz w:val="16"/>
                <w:szCs w:val="16"/>
              </w:rPr>
            </w:pPr>
            <w:r>
              <w:rPr>
                <w:rFonts w:ascii="Arial" w:hAnsi="Arial" w:cs="Arial"/>
                <w:sz w:val="16"/>
                <w:szCs w:val="16"/>
              </w:rPr>
              <w:t xml:space="preserve">4: </w:t>
            </w:r>
            <w:r w:rsidR="007C29A0">
              <w:rPr>
                <w:rFonts w:ascii="Arial" w:hAnsi="Arial" w:cs="Arial"/>
                <w:sz w:val="16"/>
                <w:szCs w:val="16"/>
              </w:rPr>
              <w:t xml:space="preserve">TIFF = </w:t>
            </w:r>
            <w:r w:rsidR="007C29A0" w:rsidRPr="00DD7223">
              <w:rPr>
                <w:rFonts w:ascii="Arial" w:hAnsi="Arial" w:cs="Arial"/>
                <w:sz w:val="16"/>
                <w:szCs w:val="16"/>
              </w:rPr>
              <w:t>Picture files</w:t>
            </w:r>
          </w:p>
        </w:tc>
      </w:tr>
      <w:tr w:rsidR="007C29A0" w:rsidRPr="008233BF" w14:paraId="51C6A956" w14:textId="77777777">
        <w:tc>
          <w:tcPr>
            <w:tcW w:w="1096" w:type="pct"/>
            <w:tcBorders>
              <w:top w:val="single" w:sz="4" w:space="0" w:color="auto"/>
              <w:left w:val="single" w:sz="4" w:space="0" w:color="auto"/>
              <w:bottom w:val="single" w:sz="4" w:space="0" w:color="auto"/>
              <w:right w:val="single" w:sz="4" w:space="0" w:color="auto"/>
            </w:tcBorders>
            <w:shd w:val="clear" w:color="auto" w:fill="auto"/>
          </w:tcPr>
          <w:p w14:paraId="3D7ADF5F" w14:textId="77777777" w:rsidR="007C29A0" w:rsidRPr="00DD7223" w:rsidRDefault="007C29A0" w:rsidP="00C53B69">
            <w:pPr>
              <w:pStyle w:val="NormalWeb"/>
              <w:spacing w:after="0" w:afterAutospacing="0"/>
              <w:jc w:val="both"/>
              <w:rPr>
                <w:rFonts w:ascii="Arial" w:hAnsi="Arial" w:cs="Arial"/>
                <w:sz w:val="16"/>
                <w:szCs w:val="16"/>
              </w:rPr>
            </w:pPr>
            <w:proofErr w:type="spellStart"/>
            <w:r>
              <w:rPr>
                <w:rFonts w:ascii="Arial" w:hAnsi="Arial" w:cs="Arial"/>
                <w:sz w:val="16"/>
                <w:szCs w:val="16"/>
              </w:rPr>
              <w:t>dataTypeVersion</w:t>
            </w:r>
            <w:proofErr w:type="spellEnd"/>
          </w:p>
        </w:tc>
        <w:tc>
          <w:tcPr>
            <w:tcW w:w="519" w:type="pct"/>
            <w:tcBorders>
              <w:top w:val="single" w:sz="4" w:space="0" w:color="auto"/>
              <w:left w:val="nil"/>
              <w:bottom w:val="single" w:sz="4" w:space="0" w:color="auto"/>
              <w:right w:val="single" w:sz="4" w:space="0" w:color="auto"/>
            </w:tcBorders>
            <w:shd w:val="clear" w:color="auto" w:fill="auto"/>
          </w:tcPr>
          <w:p w14:paraId="2DD820B2" w14:textId="77777777" w:rsidR="007C29A0" w:rsidRPr="00DD7223" w:rsidRDefault="007C29A0" w:rsidP="00C53B69">
            <w:pPr>
              <w:pStyle w:val="NormalWeb"/>
              <w:spacing w:after="0" w:afterAutospacing="0"/>
              <w:jc w:val="both"/>
              <w:rPr>
                <w:rFonts w:ascii="Arial" w:hAnsi="Arial" w:cs="Arial"/>
                <w:sz w:val="16"/>
                <w:szCs w:val="16"/>
              </w:rPr>
            </w:pPr>
            <w:r>
              <w:rPr>
                <w:rFonts w:ascii="Arial" w:hAnsi="Arial" w:cs="Arial"/>
                <w:sz w:val="16"/>
                <w:szCs w:val="16"/>
              </w:rPr>
              <w:t>1</w:t>
            </w:r>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76B16B1"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2526FD3" w14:textId="77777777" w:rsidR="007C29A0" w:rsidRPr="00DD7223" w:rsidRDefault="007C29A0" w:rsidP="00C53B69">
            <w:pPr>
              <w:pStyle w:val="NormalWeb"/>
              <w:spacing w:after="0" w:afterAutospacing="0"/>
              <w:jc w:val="both"/>
              <w:rPr>
                <w:rFonts w:ascii="Arial" w:hAnsi="Arial" w:cs="Arial"/>
                <w:sz w:val="16"/>
                <w:szCs w:val="16"/>
              </w:rPr>
            </w:pPr>
            <w:proofErr w:type="spellStart"/>
            <w:r>
              <w:rPr>
                <w:rFonts w:ascii="Arial" w:hAnsi="Arial" w:cs="Arial"/>
                <w:sz w:val="16"/>
                <w:szCs w:val="16"/>
              </w:rPr>
              <w:t>CharacterString</w:t>
            </w:r>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6F98BE3A" w14:textId="77777777" w:rsidR="007C29A0" w:rsidRPr="00DD7223" w:rsidRDefault="007C29A0" w:rsidP="00C53B69">
            <w:pPr>
              <w:spacing w:before="100" w:beforeAutospacing="1" w:after="0" w:line="240" w:lineRule="auto"/>
              <w:rPr>
                <w:rFonts w:cs="Arial"/>
                <w:sz w:val="16"/>
                <w:szCs w:val="16"/>
              </w:rPr>
            </w:pPr>
            <w:r>
              <w:rPr>
                <w:rFonts w:cs="Arial"/>
                <w:sz w:val="16"/>
                <w:szCs w:val="16"/>
              </w:rPr>
              <w:t xml:space="preserve">The version number of the </w:t>
            </w:r>
            <w:proofErr w:type="spellStart"/>
            <w:r>
              <w:rPr>
                <w:rFonts w:cs="Arial"/>
                <w:sz w:val="16"/>
                <w:szCs w:val="16"/>
              </w:rPr>
              <w:t>dataType</w:t>
            </w:r>
            <w:proofErr w:type="spellEnd"/>
          </w:p>
        </w:tc>
      </w:tr>
      <w:tr w:rsidR="007C29A0" w:rsidRPr="008233BF" w14:paraId="2C7CEC9B" w14:textId="77777777">
        <w:tc>
          <w:tcPr>
            <w:tcW w:w="1096" w:type="pct"/>
            <w:tcBorders>
              <w:top w:val="single" w:sz="4" w:space="0" w:color="auto"/>
              <w:left w:val="single" w:sz="4" w:space="0" w:color="auto"/>
              <w:bottom w:val="single" w:sz="4" w:space="0" w:color="auto"/>
              <w:right w:val="single" w:sz="4" w:space="0" w:color="auto"/>
            </w:tcBorders>
            <w:shd w:val="clear" w:color="auto" w:fill="auto"/>
          </w:tcPr>
          <w:p w14:paraId="4D5B223B" w14:textId="6C7EA725" w:rsidR="007C29A0" w:rsidRPr="00DD7223" w:rsidRDefault="00530C81" w:rsidP="00C53B69">
            <w:pPr>
              <w:pStyle w:val="NormalWeb"/>
              <w:spacing w:after="0" w:afterAutospacing="0"/>
              <w:jc w:val="both"/>
              <w:rPr>
                <w:rFonts w:ascii="Arial" w:hAnsi="Arial" w:cs="Arial"/>
                <w:sz w:val="16"/>
                <w:szCs w:val="16"/>
              </w:rPr>
            </w:pPr>
            <w:r>
              <w:rPr>
                <w:rFonts w:ascii="Arial" w:hAnsi="Arial" w:cs="Arial"/>
                <w:sz w:val="16"/>
                <w:szCs w:val="16"/>
              </w:rPr>
              <w:t>c</w:t>
            </w:r>
            <w:r w:rsidR="007C29A0" w:rsidRPr="00DD7223">
              <w:rPr>
                <w:rFonts w:ascii="Arial" w:hAnsi="Arial" w:cs="Arial"/>
                <w:sz w:val="16"/>
                <w:szCs w:val="16"/>
              </w:rPr>
              <w:t>omment</w:t>
            </w:r>
          </w:p>
        </w:tc>
        <w:tc>
          <w:tcPr>
            <w:tcW w:w="519" w:type="pct"/>
            <w:tcBorders>
              <w:top w:val="single" w:sz="4" w:space="0" w:color="auto"/>
              <w:left w:val="nil"/>
              <w:bottom w:val="single" w:sz="4" w:space="0" w:color="auto"/>
              <w:right w:val="single" w:sz="4" w:space="0" w:color="auto"/>
            </w:tcBorders>
            <w:shd w:val="clear" w:color="auto" w:fill="auto"/>
          </w:tcPr>
          <w:p w14:paraId="3C3D110B"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rPr>
              <w:t>0..1</w:t>
            </w:r>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DC3A426" w14:textId="77777777" w:rsidR="007C29A0" w:rsidRPr="00DD7223" w:rsidRDefault="007C29A0" w:rsidP="00C53B69">
            <w:pPr>
              <w:pStyle w:val="NormalWeb"/>
              <w:spacing w:after="0" w:afterAutospacing="0"/>
              <w:jc w:val="both"/>
              <w:rPr>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57CEE6B" w14:textId="77777777" w:rsidR="007C29A0" w:rsidRPr="00DD7223" w:rsidRDefault="007C29A0" w:rsidP="00C53B69">
            <w:pPr>
              <w:pStyle w:val="NormalWeb"/>
              <w:spacing w:after="0" w:afterAutospacing="0"/>
              <w:jc w:val="both"/>
              <w:rPr>
                <w:rFonts w:ascii="Arial" w:hAnsi="Arial" w:cs="Arial"/>
                <w:sz w:val="16"/>
                <w:szCs w:val="16"/>
              </w:rPr>
            </w:pPr>
            <w:proofErr w:type="spellStart"/>
            <w:r w:rsidRPr="00DD7223">
              <w:rPr>
                <w:rFonts w:ascii="Arial" w:hAnsi="Arial" w:cs="Arial"/>
                <w:sz w:val="16"/>
                <w:szCs w:val="16"/>
              </w:rPr>
              <w:t>CharacterString</w:t>
            </w:r>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44D34395" w14:textId="77777777" w:rsidR="007C29A0" w:rsidRPr="00DD7223" w:rsidRDefault="007C29A0" w:rsidP="00C53B69">
            <w:pPr>
              <w:spacing w:before="100" w:beforeAutospacing="1" w:after="0" w:line="240" w:lineRule="auto"/>
              <w:rPr>
                <w:rFonts w:cs="Arial"/>
                <w:sz w:val="16"/>
                <w:szCs w:val="16"/>
                <w:lang w:eastAsia="en-US"/>
              </w:rPr>
            </w:pPr>
            <w:r w:rsidRPr="00DD7223">
              <w:rPr>
                <w:rFonts w:cs="Arial"/>
                <w:sz w:val="16"/>
                <w:szCs w:val="16"/>
              </w:rPr>
              <w:t> </w:t>
            </w:r>
            <w:r w:rsidRPr="00DD7223">
              <w:rPr>
                <w:rFonts w:cs="Arial"/>
                <w:sz w:val="16"/>
                <w:szCs w:val="16"/>
                <w:lang w:eastAsia="en-US"/>
              </w:rPr>
              <w:t>Any additional Information</w:t>
            </w:r>
          </w:p>
          <w:p w14:paraId="77D47441" w14:textId="77777777" w:rsidR="007C29A0" w:rsidRPr="00DD7223" w:rsidRDefault="007C29A0" w:rsidP="00C53B69">
            <w:pPr>
              <w:pStyle w:val="NormalWeb"/>
              <w:spacing w:after="0" w:afterAutospacing="0"/>
              <w:jc w:val="both"/>
              <w:rPr>
                <w:rFonts w:ascii="Arial" w:hAnsi="Arial" w:cs="Arial"/>
                <w:sz w:val="16"/>
                <w:szCs w:val="16"/>
              </w:rPr>
            </w:pPr>
            <w:r w:rsidRPr="00DD7223">
              <w:rPr>
                <w:rFonts w:ascii="Arial" w:hAnsi="Arial" w:cs="Arial"/>
                <w:sz w:val="16"/>
                <w:szCs w:val="16"/>
                <w:lang w:eastAsia="en-US"/>
              </w:rPr>
              <w:t>NATIONAL LANGUAGE enabled</w:t>
            </w:r>
          </w:p>
        </w:tc>
      </w:tr>
      <w:tr w:rsidR="00B708DC" w:rsidRPr="008233BF" w:rsidDel="003D5E21" w14:paraId="2FD38311" w14:textId="1239364B">
        <w:trPr>
          <w:del w:id="1141" w:author="Julia Powell" w:date="2015-12-31T14:24: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140E579A" w14:textId="1E1CCC41" w:rsidR="00B708DC" w:rsidRPr="00B708DC" w:rsidDel="003D5E21" w:rsidRDefault="00B708DC" w:rsidP="00B708DC">
            <w:pPr>
              <w:pStyle w:val="NormalWeb"/>
              <w:spacing w:after="0" w:afterAutospacing="0"/>
              <w:jc w:val="both"/>
              <w:rPr>
                <w:del w:id="1142" w:author="Julia Powell" w:date="2015-12-31T14:24:00Z"/>
                <w:rFonts w:ascii="Arial" w:hAnsi="Arial" w:cs="Arial"/>
                <w:sz w:val="16"/>
                <w:szCs w:val="16"/>
              </w:rPr>
            </w:pPr>
            <w:del w:id="1143" w:author="Julia Powell" w:date="2015-12-31T14:24:00Z">
              <w:r w:rsidRPr="00B708DC" w:rsidDel="003D5E21">
                <w:rPr>
                  <w:rFonts w:ascii="Arial" w:hAnsi="Arial" w:cs="Arial"/>
                  <w:sz w:val="16"/>
                  <w:szCs w:val="16"/>
                  <w:lang w:eastAsia="en-US"/>
                </w:rPr>
                <w:delText>dataProtection</w:delText>
              </w:r>
            </w:del>
          </w:p>
        </w:tc>
        <w:tc>
          <w:tcPr>
            <w:tcW w:w="519" w:type="pct"/>
            <w:tcBorders>
              <w:top w:val="single" w:sz="4" w:space="0" w:color="auto"/>
              <w:left w:val="nil"/>
              <w:bottom w:val="single" w:sz="4" w:space="0" w:color="auto"/>
              <w:right w:val="single" w:sz="4" w:space="0" w:color="auto"/>
            </w:tcBorders>
            <w:shd w:val="clear" w:color="auto" w:fill="auto"/>
          </w:tcPr>
          <w:p w14:paraId="05436E0A" w14:textId="627A79EC" w:rsidR="00B708DC" w:rsidRPr="00B708DC" w:rsidDel="003D5E21" w:rsidRDefault="00B708DC" w:rsidP="00C53B69">
            <w:pPr>
              <w:pStyle w:val="NormalWeb"/>
              <w:spacing w:after="0" w:afterAutospacing="0"/>
              <w:jc w:val="both"/>
              <w:rPr>
                <w:del w:id="1144" w:author="Julia Powell" w:date="2015-12-31T14:24:00Z"/>
                <w:rFonts w:ascii="Arial" w:hAnsi="Arial" w:cs="Arial"/>
                <w:sz w:val="16"/>
                <w:szCs w:val="16"/>
              </w:rPr>
            </w:pPr>
            <w:del w:id="1145" w:author="Julia Powell" w:date="2015-12-31T14:24:00Z">
              <w:r w:rsidRPr="00B708DC" w:rsidDel="003D5E21">
                <w:rPr>
                  <w:rFonts w:ascii="Arial" w:hAnsi="Arial" w:cs="Arial"/>
                  <w:sz w:val="16"/>
                  <w:szCs w:val="16"/>
                  <w:lang w:eastAsia="en-US"/>
                </w:rPr>
                <w:delText>1</w:delText>
              </w:r>
            </w:del>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06E126DD" w14:textId="0FA43C50" w:rsidR="00B708DC" w:rsidRPr="00B708DC" w:rsidDel="003D5E21" w:rsidRDefault="00B708DC" w:rsidP="00C53B69">
            <w:pPr>
              <w:pStyle w:val="NormalWeb"/>
              <w:spacing w:after="0" w:afterAutospacing="0"/>
              <w:jc w:val="both"/>
              <w:rPr>
                <w:del w:id="1146" w:author="Julia Powell" w:date="2015-12-31T14:24: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69CACBA" w14:textId="6913F054" w:rsidR="00B708DC" w:rsidRPr="00B708DC" w:rsidDel="003D5E21" w:rsidRDefault="00B708DC" w:rsidP="00C53B69">
            <w:pPr>
              <w:pStyle w:val="NormalWeb"/>
              <w:spacing w:after="0" w:afterAutospacing="0"/>
              <w:jc w:val="both"/>
              <w:rPr>
                <w:del w:id="1147" w:author="Julia Powell" w:date="2015-12-31T14:24:00Z"/>
                <w:rFonts w:ascii="Arial" w:hAnsi="Arial" w:cs="Arial"/>
                <w:sz w:val="16"/>
                <w:szCs w:val="16"/>
              </w:rPr>
            </w:pPr>
            <w:del w:id="1148" w:author="Julia Powell" w:date="2015-12-31T14:24:00Z">
              <w:r w:rsidRPr="00B708DC" w:rsidDel="003D5E21">
                <w:rPr>
                  <w:rFonts w:ascii="Arial" w:hAnsi="Arial" w:cs="Arial"/>
                  <w:sz w:val="16"/>
                  <w:szCs w:val="16"/>
                  <w:lang w:eastAsia="en-US"/>
                </w:rPr>
                <w:delText>Boolean</w:delText>
              </w:r>
            </w:del>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8731517" w14:textId="071C8334" w:rsidR="004F269C" w:rsidDel="003D5E21" w:rsidRDefault="004F269C" w:rsidP="00C53B69">
            <w:pPr>
              <w:pStyle w:val="NormalWeb"/>
              <w:spacing w:after="0" w:afterAutospacing="0"/>
              <w:jc w:val="both"/>
              <w:rPr>
                <w:del w:id="1149" w:author="Julia Powell" w:date="2015-12-31T14:24:00Z"/>
                <w:rFonts w:ascii="Arial" w:hAnsi="Arial" w:cs="Arial"/>
                <w:sz w:val="16"/>
                <w:szCs w:val="16"/>
                <w:lang w:eastAsia="en-US"/>
              </w:rPr>
            </w:pPr>
            <w:del w:id="1150" w:author="Julia Powell" w:date="2015-12-31T14:24:00Z">
              <w:r w:rsidDel="003D5E21">
                <w:rPr>
                  <w:rFonts w:ascii="Arial" w:hAnsi="Arial" w:cs="Arial"/>
                  <w:sz w:val="16"/>
                  <w:szCs w:val="16"/>
                  <w:lang w:eastAsia="en-US"/>
                </w:rPr>
                <w:delText>True = Encrypted</w:delText>
              </w:r>
            </w:del>
          </w:p>
          <w:p w14:paraId="41FCDBA9" w14:textId="5A777309" w:rsidR="004F269C" w:rsidDel="003D5E21" w:rsidRDefault="004F269C" w:rsidP="00C53B69">
            <w:pPr>
              <w:pStyle w:val="NormalWeb"/>
              <w:spacing w:after="0" w:afterAutospacing="0"/>
              <w:jc w:val="both"/>
              <w:rPr>
                <w:del w:id="1151" w:author="Julia Powell" w:date="2015-12-31T14:24:00Z"/>
                <w:rFonts w:ascii="Arial" w:hAnsi="Arial" w:cs="Arial"/>
                <w:sz w:val="16"/>
                <w:szCs w:val="16"/>
                <w:lang w:eastAsia="en-US"/>
              </w:rPr>
            </w:pPr>
            <w:del w:id="1152" w:author="Julia Powell" w:date="2015-12-31T14:24:00Z">
              <w:r w:rsidDel="003D5E21">
                <w:rPr>
                  <w:rFonts w:ascii="Arial" w:hAnsi="Arial" w:cs="Arial"/>
                  <w:sz w:val="16"/>
                  <w:szCs w:val="16"/>
                  <w:lang w:eastAsia="en-US"/>
                </w:rPr>
                <w:delText>False = Unencrypted</w:delText>
              </w:r>
            </w:del>
          </w:p>
          <w:p w14:paraId="439B1723" w14:textId="33850C64" w:rsidR="00B708DC" w:rsidRPr="00B708DC" w:rsidDel="003D5E21" w:rsidRDefault="00B708DC" w:rsidP="00C53B69">
            <w:pPr>
              <w:pStyle w:val="NormalWeb"/>
              <w:spacing w:after="0" w:afterAutospacing="0"/>
              <w:jc w:val="both"/>
              <w:rPr>
                <w:del w:id="1153" w:author="Julia Powell" w:date="2015-12-31T14:24:00Z"/>
                <w:rFonts w:ascii="Arial" w:hAnsi="Arial" w:cs="Arial"/>
                <w:sz w:val="16"/>
                <w:szCs w:val="16"/>
              </w:rPr>
            </w:pPr>
          </w:p>
        </w:tc>
      </w:tr>
      <w:tr w:rsidR="00B708DC" w:rsidRPr="008233BF" w14:paraId="5EA035B3" w14:textId="77777777">
        <w:tc>
          <w:tcPr>
            <w:tcW w:w="1096" w:type="pct"/>
            <w:tcBorders>
              <w:top w:val="single" w:sz="4" w:space="0" w:color="auto"/>
              <w:left w:val="single" w:sz="4" w:space="0" w:color="auto"/>
              <w:bottom w:val="single" w:sz="4" w:space="0" w:color="auto"/>
              <w:right w:val="single" w:sz="4" w:space="0" w:color="auto"/>
            </w:tcBorders>
            <w:shd w:val="clear" w:color="auto" w:fill="auto"/>
          </w:tcPr>
          <w:p w14:paraId="1F4437A2" w14:textId="1C83C71A" w:rsidR="00B708DC" w:rsidRPr="00DD7223" w:rsidRDefault="00B708DC" w:rsidP="00B708DC">
            <w:pPr>
              <w:pStyle w:val="NormalWeb"/>
              <w:spacing w:after="0" w:afterAutospacing="0"/>
              <w:jc w:val="both"/>
              <w:rPr>
                <w:rFonts w:ascii="Arial" w:hAnsi="Arial" w:cs="Arial"/>
                <w:sz w:val="16"/>
                <w:szCs w:val="16"/>
              </w:rPr>
            </w:pPr>
            <w:proofErr w:type="spellStart"/>
            <w:r>
              <w:rPr>
                <w:rFonts w:ascii="Arial" w:hAnsi="Arial" w:cs="Arial"/>
                <w:sz w:val="16"/>
                <w:szCs w:val="16"/>
              </w:rPr>
              <w:t>digitalSignature</w:t>
            </w:r>
            <w:proofErr w:type="spellEnd"/>
          </w:p>
        </w:tc>
        <w:tc>
          <w:tcPr>
            <w:tcW w:w="519" w:type="pct"/>
            <w:tcBorders>
              <w:top w:val="single" w:sz="4" w:space="0" w:color="auto"/>
              <w:left w:val="nil"/>
              <w:bottom w:val="single" w:sz="4" w:space="0" w:color="auto"/>
              <w:right w:val="single" w:sz="4" w:space="0" w:color="auto"/>
            </w:tcBorders>
            <w:shd w:val="clear" w:color="auto" w:fill="auto"/>
          </w:tcPr>
          <w:p w14:paraId="171710AE" w14:textId="77777777" w:rsidR="00B708DC" w:rsidRPr="00DD7223" w:rsidRDefault="00B708DC" w:rsidP="00C53B69">
            <w:pPr>
              <w:pStyle w:val="NormalWeb"/>
              <w:spacing w:after="0" w:afterAutospacing="0"/>
              <w:jc w:val="both"/>
              <w:rPr>
                <w:rFonts w:ascii="Arial" w:hAnsi="Arial" w:cs="Arial"/>
                <w:sz w:val="16"/>
                <w:szCs w:val="16"/>
              </w:rPr>
            </w:pPr>
            <w:r>
              <w:rPr>
                <w:rFonts w:ascii="Arial" w:hAnsi="Arial" w:cs="Arial"/>
                <w:sz w:val="16"/>
                <w:szCs w:val="16"/>
              </w:rPr>
              <w:t>0..1</w:t>
            </w:r>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6AE799FB" w14:textId="77777777" w:rsidR="00B708DC" w:rsidRPr="00DD7223" w:rsidRDefault="00B708DC" w:rsidP="00C53B69">
            <w:pPr>
              <w:pStyle w:val="NormalWeb"/>
              <w:spacing w:after="0" w:afterAutospacing="0"/>
              <w:jc w:val="both"/>
              <w:rPr>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20B29EB" w14:textId="77777777" w:rsidR="00B708DC" w:rsidRPr="00DD7223" w:rsidRDefault="00B708DC" w:rsidP="00C53B69">
            <w:pPr>
              <w:pStyle w:val="NormalWeb"/>
              <w:spacing w:after="0" w:afterAutospacing="0"/>
              <w:jc w:val="both"/>
              <w:rPr>
                <w:rFonts w:ascii="Arial" w:hAnsi="Arial" w:cs="Arial"/>
                <w:sz w:val="16"/>
                <w:szCs w:val="16"/>
              </w:rPr>
            </w:pPr>
            <w:proofErr w:type="spellStart"/>
            <w:r>
              <w:rPr>
                <w:rFonts w:ascii="Arial" w:hAnsi="Arial" w:cs="Arial"/>
                <w:sz w:val="16"/>
                <w:szCs w:val="16"/>
              </w:rPr>
              <w:t>CharacterString</w:t>
            </w:r>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1540067" w14:textId="5DBA2E65" w:rsidR="00B708DC" w:rsidRPr="00DD7223" w:rsidRDefault="00B708DC" w:rsidP="00C53B69">
            <w:pPr>
              <w:pStyle w:val="NormalWeb"/>
              <w:spacing w:after="0" w:afterAutospacing="0"/>
              <w:jc w:val="both"/>
              <w:rPr>
                <w:rFonts w:ascii="Arial" w:hAnsi="Arial" w:cs="Arial"/>
                <w:sz w:val="16"/>
                <w:szCs w:val="16"/>
              </w:rPr>
            </w:pPr>
          </w:p>
        </w:tc>
      </w:tr>
      <w:tr w:rsidR="00530C81" w:rsidRPr="008233BF" w14:paraId="5AC1FDB7" w14:textId="77777777">
        <w:trPr>
          <w:ins w:id="1154" w:author="NOSTEMP" w:date="2015-09-02T12:55:00Z"/>
        </w:trPr>
        <w:tc>
          <w:tcPr>
            <w:tcW w:w="1096" w:type="pct"/>
            <w:tcBorders>
              <w:top w:val="single" w:sz="4" w:space="0" w:color="auto"/>
              <w:left w:val="single" w:sz="4" w:space="0" w:color="auto"/>
              <w:bottom w:val="single" w:sz="4" w:space="0" w:color="auto"/>
              <w:right w:val="single" w:sz="4" w:space="0" w:color="auto"/>
            </w:tcBorders>
            <w:shd w:val="clear" w:color="auto" w:fill="auto"/>
          </w:tcPr>
          <w:p w14:paraId="06F4071F" w14:textId="5F2F2E58" w:rsidR="00530C81" w:rsidRDefault="00530C81" w:rsidP="00B708DC">
            <w:pPr>
              <w:pStyle w:val="NormalWeb"/>
              <w:spacing w:after="0" w:afterAutospacing="0"/>
              <w:jc w:val="both"/>
              <w:rPr>
                <w:ins w:id="1155" w:author="NOSTEMP" w:date="2015-09-02T12:55:00Z"/>
                <w:rFonts w:ascii="Arial" w:hAnsi="Arial" w:cs="Arial"/>
                <w:sz w:val="16"/>
                <w:szCs w:val="16"/>
              </w:rPr>
            </w:pPr>
            <w:proofErr w:type="spellStart"/>
            <w:ins w:id="1156" w:author="NOSTEMP" w:date="2015-09-02T12:55:00Z">
              <w:r>
                <w:rPr>
                  <w:rFonts w:ascii="Arial" w:hAnsi="Arial" w:cs="Arial"/>
                  <w:sz w:val="16"/>
                  <w:szCs w:val="16"/>
                </w:rPr>
                <w:t>digitalSignatureValue</w:t>
              </w:r>
              <w:proofErr w:type="spellEnd"/>
            </w:ins>
          </w:p>
        </w:tc>
        <w:tc>
          <w:tcPr>
            <w:tcW w:w="519" w:type="pct"/>
            <w:tcBorders>
              <w:top w:val="single" w:sz="4" w:space="0" w:color="auto"/>
              <w:left w:val="nil"/>
              <w:bottom w:val="single" w:sz="4" w:space="0" w:color="auto"/>
              <w:right w:val="single" w:sz="4" w:space="0" w:color="auto"/>
            </w:tcBorders>
            <w:shd w:val="clear" w:color="auto" w:fill="auto"/>
          </w:tcPr>
          <w:p w14:paraId="5AC1E10A" w14:textId="3011D025" w:rsidR="00530C81" w:rsidRDefault="00530C81" w:rsidP="00C53B69">
            <w:pPr>
              <w:pStyle w:val="NormalWeb"/>
              <w:spacing w:after="0" w:afterAutospacing="0"/>
              <w:jc w:val="both"/>
              <w:rPr>
                <w:ins w:id="1157" w:author="NOSTEMP" w:date="2015-09-02T12:55:00Z"/>
                <w:rFonts w:ascii="Arial" w:hAnsi="Arial" w:cs="Arial"/>
                <w:sz w:val="16"/>
                <w:szCs w:val="16"/>
              </w:rPr>
            </w:pPr>
            <w:ins w:id="1158" w:author="NOSTEMP" w:date="2015-09-02T12:56:00Z">
              <w:r>
                <w:rPr>
                  <w:rFonts w:ascii="Arial" w:hAnsi="Arial" w:cs="Arial"/>
                  <w:sz w:val="16"/>
                  <w:szCs w:val="16"/>
                </w:rPr>
                <w:t>1</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5AE31FFD" w14:textId="77777777" w:rsidR="00530C81" w:rsidRPr="00DD7223" w:rsidRDefault="00530C81" w:rsidP="00C53B69">
            <w:pPr>
              <w:pStyle w:val="NormalWeb"/>
              <w:spacing w:after="0" w:afterAutospacing="0"/>
              <w:jc w:val="both"/>
              <w:rPr>
                <w:ins w:id="1159" w:author="NOSTEMP" w:date="2015-09-02T12:55: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64F0134" w14:textId="366ADDAE" w:rsidR="00530C81" w:rsidRDefault="00530C81" w:rsidP="00C53B69">
            <w:pPr>
              <w:pStyle w:val="NormalWeb"/>
              <w:spacing w:after="0" w:afterAutospacing="0"/>
              <w:jc w:val="both"/>
              <w:rPr>
                <w:ins w:id="1160" w:author="NOSTEMP" w:date="2015-09-02T12:55:00Z"/>
                <w:rFonts w:ascii="Arial" w:hAnsi="Arial" w:cs="Arial"/>
                <w:sz w:val="16"/>
                <w:szCs w:val="16"/>
              </w:rPr>
            </w:pPr>
            <w:proofErr w:type="spellStart"/>
            <w:ins w:id="1161" w:author="NOSTEMP" w:date="2015-09-02T12:56:00Z">
              <w:r>
                <w:rPr>
                  <w:rFonts w:ascii="Arial" w:hAnsi="Arial" w:cs="Arial"/>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FEE0EFE" w14:textId="77777777" w:rsidR="00530C81" w:rsidRPr="00DD7223" w:rsidRDefault="00530C81" w:rsidP="00C53B69">
            <w:pPr>
              <w:pStyle w:val="NormalWeb"/>
              <w:spacing w:after="0" w:afterAutospacing="0"/>
              <w:jc w:val="both"/>
              <w:rPr>
                <w:ins w:id="1162" w:author="NOSTEMP" w:date="2015-09-02T12:55:00Z"/>
                <w:rFonts w:ascii="Arial" w:hAnsi="Arial" w:cs="Arial"/>
                <w:sz w:val="16"/>
                <w:szCs w:val="16"/>
              </w:rPr>
            </w:pPr>
          </w:p>
        </w:tc>
      </w:tr>
    </w:tbl>
    <w:p w14:paraId="43029118" w14:textId="77777777" w:rsidR="007C29A0" w:rsidRDefault="007C29A0" w:rsidP="00C53B69"/>
    <w:p w14:paraId="54851511" w14:textId="2F6682B7" w:rsidR="007C29A0" w:rsidRDefault="003176BC" w:rsidP="003176BC">
      <w:pPr>
        <w:pStyle w:val="Heading4"/>
      </w:pPr>
      <w:r>
        <w:t>S10</w:t>
      </w:r>
      <w:ins w:id="1163" w:author="Julia Powell" w:date="2016-01-14T14:24:00Z">
        <w:r w:rsidR="00411EF9">
          <w:t>1</w:t>
        </w:r>
      </w:ins>
      <w:del w:id="1164" w:author="Julia Powell" w:date="2016-01-14T14:24:00Z">
        <w:r w:rsidDel="00411EF9">
          <w:delText>0</w:delText>
        </w:r>
      </w:del>
      <w:r>
        <w:t>_SupportFormat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060"/>
        <w:gridCol w:w="3420"/>
        <w:gridCol w:w="804"/>
        <w:gridCol w:w="2436"/>
        <w:gridCol w:w="3060"/>
      </w:tblGrid>
      <w:tr w:rsidR="003176BC" w:rsidRPr="003176BC" w14:paraId="6F469B81" w14:textId="77777777" w:rsidTr="001E5997">
        <w:trPr>
          <w:trHeight w:val="289"/>
        </w:trPr>
        <w:tc>
          <w:tcPr>
            <w:tcW w:w="1080" w:type="dxa"/>
            <w:vAlign w:val="center"/>
          </w:tcPr>
          <w:p w14:paraId="797DAE03"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Role Name</w:t>
            </w:r>
          </w:p>
        </w:tc>
        <w:tc>
          <w:tcPr>
            <w:tcW w:w="3060" w:type="dxa"/>
            <w:vAlign w:val="center"/>
          </w:tcPr>
          <w:p w14:paraId="65899582"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Name</w:t>
            </w:r>
          </w:p>
        </w:tc>
        <w:tc>
          <w:tcPr>
            <w:tcW w:w="3420" w:type="dxa"/>
            <w:vAlign w:val="center"/>
          </w:tcPr>
          <w:p w14:paraId="6A399622"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Description</w:t>
            </w:r>
          </w:p>
        </w:tc>
        <w:tc>
          <w:tcPr>
            <w:tcW w:w="804" w:type="dxa"/>
            <w:vAlign w:val="center"/>
          </w:tcPr>
          <w:p w14:paraId="3E41847F" w14:textId="77777777" w:rsidR="003176BC" w:rsidRPr="003176BC" w:rsidRDefault="003176BC" w:rsidP="003176BC">
            <w:pPr>
              <w:suppressAutoHyphens/>
              <w:snapToGrid w:val="0"/>
              <w:spacing w:after="0" w:line="240" w:lineRule="auto"/>
              <w:jc w:val="center"/>
              <w:rPr>
                <w:b/>
                <w:sz w:val="16"/>
                <w:szCs w:val="16"/>
                <w:lang w:eastAsia="ar-SA"/>
              </w:rPr>
            </w:pPr>
            <w:proofErr w:type="spellStart"/>
            <w:r w:rsidRPr="003176BC">
              <w:rPr>
                <w:b/>
                <w:sz w:val="16"/>
                <w:szCs w:val="16"/>
                <w:lang w:eastAsia="ar-SA"/>
              </w:rPr>
              <w:t>Mult</w:t>
            </w:r>
            <w:proofErr w:type="spellEnd"/>
          </w:p>
        </w:tc>
        <w:tc>
          <w:tcPr>
            <w:tcW w:w="2436" w:type="dxa"/>
            <w:vAlign w:val="center"/>
          </w:tcPr>
          <w:p w14:paraId="7284D66C"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Type</w:t>
            </w:r>
          </w:p>
        </w:tc>
        <w:tc>
          <w:tcPr>
            <w:tcW w:w="3060" w:type="dxa"/>
            <w:vAlign w:val="center"/>
          </w:tcPr>
          <w:p w14:paraId="6D22E8B7"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Remarks</w:t>
            </w:r>
          </w:p>
        </w:tc>
      </w:tr>
      <w:tr w:rsidR="003176BC" w:rsidRPr="003176BC" w14:paraId="5E6E1BC7" w14:textId="77777777" w:rsidTr="001E5997">
        <w:trPr>
          <w:trHeight w:val="263"/>
        </w:trPr>
        <w:tc>
          <w:tcPr>
            <w:tcW w:w="1080" w:type="dxa"/>
            <w:vAlign w:val="center"/>
          </w:tcPr>
          <w:p w14:paraId="02C89AC7"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Class</w:t>
            </w:r>
          </w:p>
        </w:tc>
        <w:tc>
          <w:tcPr>
            <w:tcW w:w="3060" w:type="dxa"/>
            <w:vAlign w:val="center"/>
          </w:tcPr>
          <w:p w14:paraId="64E681F5"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S100_SupportFormat</w:t>
            </w:r>
          </w:p>
        </w:tc>
        <w:tc>
          <w:tcPr>
            <w:tcW w:w="3420" w:type="dxa"/>
            <w:vAlign w:val="center"/>
          </w:tcPr>
          <w:p w14:paraId="7A1480A6"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The format used in the support file</w:t>
            </w:r>
          </w:p>
        </w:tc>
        <w:tc>
          <w:tcPr>
            <w:tcW w:w="804" w:type="dxa"/>
            <w:vAlign w:val="center"/>
          </w:tcPr>
          <w:p w14:paraId="7F985FAE"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139B8E5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51AFC039"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r>
      <w:tr w:rsidR="003176BC" w:rsidRPr="003176BC" w14:paraId="7A1938D4" w14:textId="77777777" w:rsidTr="001E5997">
        <w:trPr>
          <w:trHeight w:val="263"/>
        </w:trPr>
        <w:tc>
          <w:tcPr>
            <w:tcW w:w="1080" w:type="dxa"/>
            <w:vAlign w:val="center"/>
          </w:tcPr>
          <w:p w14:paraId="412C8FAA"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60" w:type="dxa"/>
            <w:vAlign w:val="center"/>
          </w:tcPr>
          <w:p w14:paraId="65903596" w14:textId="1A878FCE" w:rsidR="003176BC" w:rsidRPr="003176BC" w:rsidRDefault="003176BC" w:rsidP="003176BC">
            <w:pPr>
              <w:suppressAutoHyphens/>
              <w:snapToGrid w:val="0"/>
              <w:spacing w:after="0" w:line="240" w:lineRule="auto"/>
              <w:rPr>
                <w:sz w:val="16"/>
                <w:szCs w:val="16"/>
                <w:lang w:eastAsia="ar-SA"/>
              </w:rPr>
            </w:pPr>
            <w:del w:id="1165" w:author="NOSTEMP" w:date="2015-09-02T12:56:00Z">
              <w:r w:rsidRPr="003176BC" w:rsidDel="00530C81">
                <w:rPr>
                  <w:sz w:val="16"/>
                  <w:szCs w:val="16"/>
                  <w:lang w:eastAsia="ar-SA"/>
                </w:rPr>
                <w:delText>Text</w:delText>
              </w:r>
            </w:del>
            <w:ins w:id="1166" w:author="NOSTEMP" w:date="2015-09-02T12:56:00Z">
              <w:r w:rsidR="00530C81">
                <w:rPr>
                  <w:sz w:val="16"/>
                  <w:szCs w:val="16"/>
                  <w:lang w:eastAsia="ar-SA"/>
                </w:rPr>
                <w:t>ASCII</w:t>
              </w:r>
            </w:ins>
          </w:p>
        </w:tc>
        <w:tc>
          <w:tcPr>
            <w:tcW w:w="3420" w:type="dxa"/>
            <w:vAlign w:val="center"/>
          </w:tcPr>
          <w:p w14:paraId="6864AA9C" w14:textId="77777777" w:rsidR="003176BC" w:rsidRPr="003176BC" w:rsidRDefault="003176BC" w:rsidP="003176BC">
            <w:pPr>
              <w:suppressAutoHyphens/>
              <w:snapToGrid w:val="0"/>
              <w:spacing w:after="0" w:line="240" w:lineRule="auto"/>
              <w:rPr>
                <w:sz w:val="16"/>
                <w:szCs w:val="16"/>
                <w:lang w:eastAsia="ar-SA"/>
              </w:rPr>
            </w:pPr>
          </w:p>
        </w:tc>
        <w:tc>
          <w:tcPr>
            <w:tcW w:w="804" w:type="dxa"/>
            <w:vAlign w:val="center"/>
          </w:tcPr>
          <w:p w14:paraId="78F20AD2"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7896068F"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2E8687EC" w14:textId="5DA492B9" w:rsidR="003176BC" w:rsidRPr="003176BC" w:rsidRDefault="00530C81" w:rsidP="003176BC">
            <w:pPr>
              <w:suppressAutoHyphens/>
              <w:snapToGrid w:val="0"/>
              <w:spacing w:after="0" w:line="240" w:lineRule="auto"/>
              <w:rPr>
                <w:sz w:val="16"/>
                <w:szCs w:val="16"/>
                <w:lang w:eastAsia="ar-SA"/>
              </w:rPr>
            </w:pPr>
            <w:ins w:id="1167" w:author="NOSTEMP" w:date="2015-09-02T12:56:00Z">
              <w:r>
                <w:rPr>
                  <w:sz w:val="16"/>
                  <w:szCs w:val="16"/>
                  <w:lang w:eastAsia="ar-SA"/>
                </w:rPr>
                <w:t>Text</w:t>
              </w:r>
            </w:ins>
          </w:p>
        </w:tc>
      </w:tr>
      <w:tr w:rsidR="003176BC" w:rsidRPr="003176BC" w14:paraId="1E32E2DA" w14:textId="77777777" w:rsidTr="001E5997">
        <w:trPr>
          <w:trHeight w:val="263"/>
        </w:trPr>
        <w:tc>
          <w:tcPr>
            <w:tcW w:w="1080" w:type="dxa"/>
            <w:vAlign w:val="center"/>
          </w:tcPr>
          <w:p w14:paraId="1B07F929"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lastRenderedPageBreak/>
              <w:t>Value</w:t>
            </w:r>
          </w:p>
        </w:tc>
        <w:tc>
          <w:tcPr>
            <w:tcW w:w="3060" w:type="dxa"/>
            <w:vAlign w:val="center"/>
          </w:tcPr>
          <w:p w14:paraId="1BEE48A7"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HTML</w:t>
            </w:r>
          </w:p>
        </w:tc>
        <w:tc>
          <w:tcPr>
            <w:tcW w:w="3420" w:type="dxa"/>
            <w:vAlign w:val="center"/>
          </w:tcPr>
          <w:p w14:paraId="1F65EF55" w14:textId="77777777" w:rsidR="003176BC" w:rsidRPr="003176BC" w:rsidRDefault="003176BC" w:rsidP="003176BC">
            <w:pPr>
              <w:suppressAutoHyphens/>
              <w:snapToGrid w:val="0"/>
              <w:spacing w:after="0" w:line="240" w:lineRule="auto"/>
              <w:rPr>
                <w:sz w:val="16"/>
                <w:szCs w:val="16"/>
                <w:lang w:eastAsia="ar-SA"/>
              </w:rPr>
            </w:pPr>
          </w:p>
        </w:tc>
        <w:tc>
          <w:tcPr>
            <w:tcW w:w="804" w:type="dxa"/>
            <w:vAlign w:val="center"/>
          </w:tcPr>
          <w:p w14:paraId="249B605B"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77CC39AE"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70CDB202" w14:textId="77777777" w:rsidR="003176BC" w:rsidRPr="003176BC" w:rsidRDefault="003176BC" w:rsidP="003176BC">
            <w:pPr>
              <w:suppressAutoHyphens/>
              <w:snapToGrid w:val="0"/>
              <w:spacing w:after="0" w:line="240" w:lineRule="auto"/>
              <w:rPr>
                <w:sz w:val="16"/>
                <w:szCs w:val="16"/>
                <w:lang w:eastAsia="ar-SA"/>
              </w:rPr>
            </w:pPr>
          </w:p>
        </w:tc>
      </w:tr>
      <w:tr w:rsidR="003176BC" w:rsidRPr="003176BC" w14:paraId="09FDA529" w14:textId="77777777" w:rsidTr="001E5997">
        <w:trPr>
          <w:trHeight w:val="289"/>
        </w:trPr>
        <w:tc>
          <w:tcPr>
            <w:tcW w:w="1080" w:type="dxa"/>
            <w:vAlign w:val="center"/>
          </w:tcPr>
          <w:p w14:paraId="21357CDF"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60" w:type="dxa"/>
            <w:vAlign w:val="center"/>
          </w:tcPr>
          <w:p w14:paraId="1C0428EB"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XML</w:t>
            </w:r>
          </w:p>
        </w:tc>
        <w:tc>
          <w:tcPr>
            <w:tcW w:w="3420" w:type="dxa"/>
            <w:vAlign w:val="center"/>
          </w:tcPr>
          <w:p w14:paraId="66A271CC" w14:textId="77777777" w:rsidR="003176BC" w:rsidRPr="003176BC" w:rsidRDefault="003176BC" w:rsidP="003176BC">
            <w:pPr>
              <w:suppressAutoHyphens/>
              <w:snapToGrid w:val="0"/>
              <w:spacing w:after="0" w:line="240" w:lineRule="auto"/>
              <w:rPr>
                <w:sz w:val="16"/>
                <w:szCs w:val="16"/>
                <w:lang w:eastAsia="ar-SA"/>
              </w:rPr>
            </w:pPr>
          </w:p>
        </w:tc>
        <w:tc>
          <w:tcPr>
            <w:tcW w:w="804" w:type="dxa"/>
            <w:vAlign w:val="center"/>
          </w:tcPr>
          <w:p w14:paraId="00F48252"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3F3823C9"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67C19F00" w14:textId="77777777" w:rsidR="003176BC" w:rsidRPr="003176BC" w:rsidRDefault="003176BC" w:rsidP="003176BC">
            <w:pPr>
              <w:suppressAutoHyphens/>
              <w:snapToGrid w:val="0"/>
              <w:spacing w:after="0" w:line="240" w:lineRule="auto"/>
              <w:rPr>
                <w:sz w:val="16"/>
                <w:szCs w:val="16"/>
                <w:lang w:eastAsia="ar-SA"/>
              </w:rPr>
            </w:pPr>
          </w:p>
        </w:tc>
      </w:tr>
      <w:tr w:rsidR="003176BC" w:rsidRPr="003176BC" w14:paraId="6F53DAF8" w14:textId="77777777" w:rsidTr="001E5997">
        <w:trPr>
          <w:trHeight w:val="289"/>
        </w:trPr>
        <w:tc>
          <w:tcPr>
            <w:tcW w:w="1080" w:type="dxa"/>
            <w:vAlign w:val="center"/>
          </w:tcPr>
          <w:p w14:paraId="42F5823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60" w:type="dxa"/>
            <w:vAlign w:val="center"/>
          </w:tcPr>
          <w:p w14:paraId="5F90AB8D" w14:textId="5074F985" w:rsidR="003176BC" w:rsidRPr="003176BC" w:rsidRDefault="003176BC" w:rsidP="003176BC">
            <w:pPr>
              <w:suppressAutoHyphens/>
              <w:snapToGrid w:val="0"/>
              <w:spacing w:after="0" w:line="240" w:lineRule="auto"/>
              <w:rPr>
                <w:sz w:val="16"/>
                <w:szCs w:val="16"/>
                <w:lang w:eastAsia="ar-SA"/>
              </w:rPr>
            </w:pPr>
            <w:r>
              <w:rPr>
                <w:sz w:val="16"/>
                <w:szCs w:val="16"/>
                <w:lang w:eastAsia="ar-SA"/>
              </w:rPr>
              <w:t>TIFF</w:t>
            </w:r>
          </w:p>
        </w:tc>
        <w:tc>
          <w:tcPr>
            <w:tcW w:w="3420" w:type="dxa"/>
            <w:vAlign w:val="center"/>
          </w:tcPr>
          <w:p w14:paraId="4C1235EF" w14:textId="77777777" w:rsidR="003176BC" w:rsidRPr="003176BC" w:rsidRDefault="003176BC" w:rsidP="003176BC">
            <w:pPr>
              <w:suppressAutoHyphens/>
              <w:snapToGrid w:val="0"/>
              <w:spacing w:after="0" w:line="240" w:lineRule="auto"/>
              <w:rPr>
                <w:sz w:val="16"/>
                <w:szCs w:val="16"/>
                <w:lang w:eastAsia="ar-SA"/>
              </w:rPr>
            </w:pPr>
          </w:p>
        </w:tc>
        <w:tc>
          <w:tcPr>
            <w:tcW w:w="804" w:type="dxa"/>
            <w:vAlign w:val="center"/>
          </w:tcPr>
          <w:p w14:paraId="71ABF95F"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6D8AB2C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7CF8C96A" w14:textId="77777777" w:rsidR="003176BC" w:rsidRPr="003176BC" w:rsidRDefault="003176BC" w:rsidP="003176BC">
            <w:pPr>
              <w:suppressAutoHyphens/>
              <w:snapToGrid w:val="0"/>
              <w:spacing w:after="0" w:line="240" w:lineRule="auto"/>
              <w:rPr>
                <w:sz w:val="16"/>
                <w:szCs w:val="16"/>
                <w:lang w:eastAsia="ar-SA"/>
              </w:rPr>
            </w:pPr>
          </w:p>
        </w:tc>
      </w:tr>
    </w:tbl>
    <w:p w14:paraId="78059C61" w14:textId="77777777" w:rsidR="003176BC" w:rsidRPr="003176BC" w:rsidRDefault="003176BC" w:rsidP="003176BC"/>
    <w:p w14:paraId="108614BB" w14:textId="0CA4B52B" w:rsidR="007C29A0" w:rsidRDefault="003176BC" w:rsidP="003176BC">
      <w:pPr>
        <w:pStyle w:val="Heading4"/>
      </w:pPr>
      <w:r>
        <w:t>S100_SupportFilePurpose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3176BC" w:rsidRPr="003176BC" w14:paraId="403711A6" w14:textId="77777777" w:rsidTr="001E5997">
        <w:trPr>
          <w:trHeight w:val="304"/>
        </w:trPr>
        <w:tc>
          <w:tcPr>
            <w:tcW w:w="1106" w:type="dxa"/>
            <w:vAlign w:val="center"/>
          </w:tcPr>
          <w:p w14:paraId="26249E98"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Role Name</w:t>
            </w:r>
          </w:p>
        </w:tc>
        <w:tc>
          <w:tcPr>
            <w:tcW w:w="3034" w:type="dxa"/>
            <w:vAlign w:val="center"/>
          </w:tcPr>
          <w:p w14:paraId="65E4E4D0"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Name</w:t>
            </w:r>
          </w:p>
        </w:tc>
        <w:tc>
          <w:tcPr>
            <w:tcW w:w="3420" w:type="dxa"/>
            <w:vAlign w:val="center"/>
          </w:tcPr>
          <w:p w14:paraId="192AF73A"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Description</w:t>
            </w:r>
          </w:p>
        </w:tc>
        <w:tc>
          <w:tcPr>
            <w:tcW w:w="804" w:type="dxa"/>
            <w:vAlign w:val="center"/>
          </w:tcPr>
          <w:p w14:paraId="205B229F" w14:textId="77777777" w:rsidR="003176BC" w:rsidRPr="003176BC" w:rsidRDefault="003176BC" w:rsidP="003176BC">
            <w:pPr>
              <w:suppressAutoHyphens/>
              <w:snapToGrid w:val="0"/>
              <w:spacing w:after="0" w:line="240" w:lineRule="auto"/>
              <w:jc w:val="center"/>
              <w:rPr>
                <w:b/>
                <w:sz w:val="16"/>
                <w:szCs w:val="16"/>
                <w:lang w:eastAsia="ar-SA"/>
              </w:rPr>
            </w:pPr>
            <w:proofErr w:type="spellStart"/>
            <w:r w:rsidRPr="003176BC">
              <w:rPr>
                <w:b/>
                <w:sz w:val="16"/>
                <w:szCs w:val="16"/>
                <w:lang w:eastAsia="ar-SA"/>
              </w:rPr>
              <w:t>Mult</w:t>
            </w:r>
            <w:proofErr w:type="spellEnd"/>
          </w:p>
        </w:tc>
        <w:tc>
          <w:tcPr>
            <w:tcW w:w="2436" w:type="dxa"/>
            <w:vAlign w:val="center"/>
          </w:tcPr>
          <w:p w14:paraId="634BEA3A"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Type</w:t>
            </w:r>
          </w:p>
        </w:tc>
        <w:tc>
          <w:tcPr>
            <w:tcW w:w="3060" w:type="dxa"/>
            <w:vAlign w:val="center"/>
          </w:tcPr>
          <w:p w14:paraId="7265A34F" w14:textId="77777777" w:rsidR="003176BC" w:rsidRPr="003176BC" w:rsidRDefault="003176BC" w:rsidP="003176BC">
            <w:pPr>
              <w:suppressAutoHyphens/>
              <w:snapToGrid w:val="0"/>
              <w:spacing w:after="0" w:line="240" w:lineRule="auto"/>
              <w:rPr>
                <w:b/>
                <w:sz w:val="16"/>
                <w:szCs w:val="16"/>
                <w:lang w:eastAsia="ar-SA"/>
              </w:rPr>
            </w:pPr>
            <w:r w:rsidRPr="003176BC">
              <w:rPr>
                <w:b/>
                <w:sz w:val="16"/>
                <w:szCs w:val="16"/>
                <w:lang w:eastAsia="ar-SA"/>
              </w:rPr>
              <w:t>Remarks</w:t>
            </w:r>
          </w:p>
        </w:tc>
      </w:tr>
      <w:tr w:rsidR="003176BC" w:rsidRPr="003176BC" w14:paraId="326320AB" w14:textId="77777777" w:rsidTr="001E5997">
        <w:trPr>
          <w:trHeight w:val="276"/>
        </w:trPr>
        <w:tc>
          <w:tcPr>
            <w:tcW w:w="1106" w:type="dxa"/>
            <w:vAlign w:val="center"/>
          </w:tcPr>
          <w:p w14:paraId="1BACE23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Class</w:t>
            </w:r>
          </w:p>
        </w:tc>
        <w:tc>
          <w:tcPr>
            <w:tcW w:w="3034" w:type="dxa"/>
            <w:vAlign w:val="center"/>
          </w:tcPr>
          <w:p w14:paraId="526E90A6"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S100_SupportFilePurpose</w:t>
            </w:r>
          </w:p>
        </w:tc>
        <w:tc>
          <w:tcPr>
            <w:tcW w:w="3420" w:type="dxa"/>
            <w:vAlign w:val="center"/>
          </w:tcPr>
          <w:p w14:paraId="76B00D23"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The reason for inclusion of the support file in this exchange set</w:t>
            </w:r>
          </w:p>
        </w:tc>
        <w:tc>
          <w:tcPr>
            <w:tcW w:w="804" w:type="dxa"/>
            <w:vAlign w:val="center"/>
          </w:tcPr>
          <w:p w14:paraId="5AF4F9F0"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0325608E"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4BF5DE6F"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r>
      <w:tr w:rsidR="003176BC" w:rsidRPr="003176BC" w14:paraId="1F45DDCF" w14:textId="77777777" w:rsidTr="001E5997">
        <w:trPr>
          <w:trHeight w:val="304"/>
        </w:trPr>
        <w:tc>
          <w:tcPr>
            <w:tcW w:w="1106" w:type="dxa"/>
            <w:vAlign w:val="center"/>
          </w:tcPr>
          <w:p w14:paraId="1FE91085"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34" w:type="dxa"/>
            <w:vAlign w:val="center"/>
          </w:tcPr>
          <w:p w14:paraId="4B2B9455"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new</w:t>
            </w:r>
          </w:p>
        </w:tc>
        <w:tc>
          <w:tcPr>
            <w:tcW w:w="3420" w:type="dxa"/>
            <w:vAlign w:val="center"/>
          </w:tcPr>
          <w:p w14:paraId="61E66ECC"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A file which is new</w:t>
            </w:r>
          </w:p>
        </w:tc>
        <w:tc>
          <w:tcPr>
            <w:tcW w:w="804" w:type="dxa"/>
            <w:vAlign w:val="center"/>
          </w:tcPr>
          <w:p w14:paraId="603573DB"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7DAA7A09"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1018B78A"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Signifies a new file.</w:t>
            </w:r>
          </w:p>
        </w:tc>
      </w:tr>
      <w:tr w:rsidR="003176BC" w:rsidRPr="003176BC" w14:paraId="2989A3FB" w14:textId="77777777" w:rsidTr="001E5997">
        <w:trPr>
          <w:trHeight w:val="276"/>
        </w:trPr>
        <w:tc>
          <w:tcPr>
            <w:tcW w:w="1106" w:type="dxa"/>
            <w:vAlign w:val="center"/>
          </w:tcPr>
          <w:p w14:paraId="565B1C46"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34" w:type="dxa"/>
            <w:vAlign w:val="center"/>
          </w:tcPr>
          <w:p w14:paraId="00588D9D"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replacement</w:t>
            </w:r>
          </w:p>
        </w:tc>
        <w:tc>
          <w:tcPr>
            <w:tcW w:w="3420" w:type="dxa"/>
            <w:vAlign w:val="center"/>
          </w:tcPr>
          <w:p w14:paraId="603D6DE4"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A file which replaces an existing file</w:t>
            </w:r>
          </w:p>
        </w:tc>
        <w:tc>
          <w:tcPr>
            <w:tcW w:w="804" w:type="dxa"/>
            <w:vAlign w:val="center"/>
          </w:tcPr>
          <w:p w14:paraId="2FADA3F7"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3377FE51"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1D643D20"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Signifies a replacement for a file of the same name</w:t>
            </w:r>
          </w:p>
        </w:tc>
      </w:tr>
      <w:tr w:rsidR="003176BC" w:rsidRPr="003176BC" w14:paraId="53BCE467" w14:textId="77777777" w:rsidTr="001E5997">
        <w:trPr>
          <w:trHeight w:val="304"/>
        </w:trPr>
        <w:tc>
          <w:tcPr>
            <w:tcW w:w="1106" w:type="dxa"/>
            <w:vAlign w:val="center"/>
          </w:tcPr>
          <w:p w14:paraId="2064A63B"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Value</w:t>
            </w:r>
          </w:p>
        </w:tc>
        <w:tc>
          <w:tcPr>
            <w:tcW w:w="3034" w:type="dxa"/>
            <w:vAlign w:val="center"/>
          </w:tcPr>
          <w:p w14:paraId="5049FB4D"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deletion</w:t>
            </w:r>
          </w:p>
        </w:tc>
        <w:tc>
          <w:tcPr>
            <w:tcW w:w="3420" w:type="dxa"/>
            <w:vAlign w:val="center"/>
          </w:tcPr>
          <w:p w14:paraId="413A98F5"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Deletes an existing file</w:t>
            </w:r>
          </w:p>
        </w:tc>
        <w:tc>
          <w:tcPr>
            <w:tcW w:w="804" w:type="dxa"/>
            <w:vAlign w:val="center"/>
          </w:tcPr>
          <w:p w14:paraId="000ABCA2" w14:textId="77777777" w:rsidR="003176BC" w:rsidRPr="003176BC" w:rsidRDefault="003176BC" w:rsidP="003176BC">
            <w:pPr>
              <w:suppressAutoHyphens/>
              <w:snapToGrid w:val="0"/>
              <w:spacing w:after="0" w:line="240" w:lineRule="auto"/>
              <w:jc w:val="center"/>
              <w:rPr>
                <w:sz w:val="16"/>
                <w:szCs w:val="16"/>
                <w:lang w:eastAsia="ar-SA"/>
              </w:rPr>
            </w:pPr>
            <w:r w:rsidRPr="003176BC">
              <w:rPr>
                <w:sz w:val="16"/>
                <w:szCs w:val="16"/>
                <w:lang w:eastAsia="ar-SA"/>
              </w:rPr>
              <w:t>-</w:t>
            </w:r>
          </w:p>
        </w:tc>
        <w:tc>
          <w:tcPr>
            <w:tcW w:w="2436" w:type="dxa"/>
            <w:vAlign w:val="center"/>
          </w:tcPr>
          <w:p w14:paraId="36F34D39"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w:t>
            </w:r>
          </w:p>
        </w:tc>
        <w:tc>
          <w:tcPr>
            <w:tcW w:w="3060" w:type="dxa"/>
            <w:vAlign w:val="center"/>
          </w:tcPr>
          <w:p w14:paraId="2EE64A4B" w14:textId="77777777" w:rsidR="003176BC" w:rsidRPr="003176BC" w:rsidRDefault="003176BC" w:rsidP="003176BC">
            <w:pPr>
              <w:suppressAutoHyphens/>
              <w:snapToGrid w:val="0"/>
              <w:spacing w:after="0" w:line="240" w:lineRule="auto"/>
              <w:rPr>
                <w:sz w:val="16"/>
                <w:szCs w:val="16"/>
                <w:lang w:eastAsia="ar-SA"/>
              </w:rPr>
            </w:pPr>
            <w:r w:rsidRPr="003176BC">
              <w:rPr>
                <w:sz w:val="16"/>
                <w:szCs w:val="16"/>
                <w:lang w:eastAsia="ar-SA"/>
              </w:rPr>
              <w:t>Signifies deletion of a file of that name</w:t>
            </w:r>
          </w:p>
        </w:tc>
      </w:tr>
    </w:tbl>
    <w:p w14:paraId="44BFC992" w14:textId="77777777" w:rsidR="003176BC" w:rsidRDefault="003176BC" w:rsidP="003176BC">
      <w:pPr>
        <w:rPr>
          <w:ins w:id="1168" w:author="Julia Powell" w:date="2015-12-31T14:25:00Z"/>
        </w:rPr>
      </w:pPr>
    </w:p>
    <w:p w14:paraId="54FC6F9F" w14:textId="4F595AAB" w:rsidR="003D5E21" w:rsidRDefault="003D5E21" w:rsidP="00411EF9">
      <w:pPr>
        <w:pStyle w:val="Heading3"/>
        <w:rPr>
          <w:ins w:id="1169" w:author="Julia Powell" w:date="2015-12-31T14:28:00Z"/>
        </w:rPr>
      </w:pPr>
      <w:bookmarkStart w:id="1170" w:name="_Toc439685327"/>
      <w:ins w:id="1171" w:author="Julia Powell" w:date="2015-12-31T14:25:00Z">
        <w:r>
          <w:t>S101_CatalogueMetadata</w:t>
        </w:r>
      </w:ins>
      <w:bookmarkEnd w:id="1170"/>
    </w:p>
    <w:p w14:paraId="7AC9F25E" w14:textId="49BD8F0F" w:rsidR="003D5E21" w:rsidRPr="003D5E21" w:rsidRDefault="003D5E21">
      <w:ins w:id="1172" w:author="Julia Powell" w:date="2015-12-31T14:28:00Z">
        <w:r>
          <w:t>This is an optional element that allows for the delivery of S-101 feature and portrayal catalogues to be delivered within the exchange set.</w:t>
        </w:r>
      </w:ins>
    </w:p>
    <w:tbl>
      <w:tblPr>
        <w:tblW w:w="5059" w:type="pct"/>
        <w:tblInd w:w="-108" w:type="dxa"/>
        <w:tblLayout w:type="fixed"/>
        <w:tblCellMar>
          <w:left w:w="0" w:type="dxa"/>
          <w:right w:w="0" w:type="dxa"/>
        </w:tblCellMar>
        <w:tblLook w:val="0000" w:firstRow="0" w:lastRow="0" w:firstColumn="0" w:lastColumn="0" w:noHBand="0" w:noVBand="0"/>
      </w:tblPr>
      <w:tblGrid>
        <w:gridCol w:w="3120"/>
        <w:gridCol w:w="1478"/>
        <w:gridCol w:w="1851"/>
        <w:gridCol w:w="3676"/>
        <w:gridCol w:w="4112"/>
      </w:tblGrid>
      <w:tr w:rsidR="003D5E21" w:rsidRPr="008233BF" w14:paraId="17EA5A52" w14:textId="77777777" w:rsidTr="00B467A5">
        <w:trPr>
          <w:cantSplit/>
          <w:trHeight w:val="499"/>
          <w:tblHeader/>
          <w:ins w:id="1173" w:author="Julia Powell" w:date="2015-12-31T14:26:00Z"/>
        </w:trPr>
        <w:tc>
          <w:tcPr>
            <w:tcW w:w="1096" w:type="pct"/>
            <w:tcBorders>
              <w:top w:val="single" w:sz="4" w:space="0" w:color="auto"/>
              <w:left w:val="single" w:sz="4" w:space="0" w:color="auto"/>
              <w:bottom w:val="single" w:sz="8" w:space="0" w:color="000000"/>
              <w:right w:val="single" w:sz="4" w:space="0" w:color="auto"/>
            </w:tcBorders>
            <w:shd w:val="clear" w:color="auto" w:fill="auto"/>
            <w:vAlign w:val="center"/>
          </w:tcPr>
          <w:p w14:paraId="4FA527B4" w14:textId="77777777" w:rsidR="003D5E21" w:rsidRPr="008233BF" w:rsidRDefault="003D5E21" w:rsidP="00B467A5">
            <w:pPr>
              <w:spacing w:before="100" w:beforeAutospacing="1" w:after="0" w:line="240" w:lineRule="auto"/>
              <w:rPr>
                <w:ins w:id="1174" w:author="Julia Powell" w:date="2015-12-31T14:26:00Z"/>
                <w:rFonts w:cs="Arial"/>
                <w:sz w:val="16"/>
                <w:szCs w:val="16"/>
                <w:lang w:eastAsia="en-US"/>
              </w:rPr>
            </w:pPr>
            <w:ins w:id="1175" w:author="Julia Powell" w:date="2015-12-31T14:26:00Z">
              <w:r w:rsidRPr="008233BF">
                <w:rPr>
                  <w:rFonts w:cs="Arial"/>
                  <w:b/>
                  <w:bCs/>
                  <w:sz w:val="16"/>
                  <w:szCs w:val="16"/>
                  <w:lang w:eastAsia="en-US"/>
                </w:rPr>
                <w:t>Name</w:t>
              </w:r>
            </w:ins>
          </w:p>
        </w:tc>
        <w:tc>
          <w:tcPr>
            <w:tcW w:w="519" w:type="pct"/>
            <w:tcBorders>
              <w:top w:val="single" w:sz="8" w:space="0" w:color="000000"/>
              <w:left w:val="nil"/>
              <w:bottom w:val="single" w:sz="8" w:space="0" w:color="000000"/>
              <w:right w:val="single" w:sz="4" w:space="0" w:color="auto"/>
            </w:tcBorders>
            <w:shd w:val="clear" w:color="auto" w:fill="auto"/>
            <w:vAlign w:val="center"/>
          </w:tcPr>
          <w:p w14:paraId="0DF11310" w14:textId="77777777" w:rsidR="003D5E21" w:rsidRPr="008233BF" w:rsidRDefault="003D5E21" w:rsidP="00B467A5">
            <w:pPr>
              <w:spacing w:before="100" w:beforeAutospacing="1" w:after="0" w:line="240" w:lineRule="auto"/>
              <w:rPr>
                <w:ins w:id="1176" w:author="Julia Powell" w:date="2015-12-31T14:26:00Z"/>
                <w:rFonts w:cs="Arial"/>
                <w:sz w:val="16"/>
                <w:szCs w:val="16"/>
                <w:lang w:eastAsia="en-US"/>
              </w:rPr>
            </w:pPr>
            <w:ins w:id="1177" w:author="Julia Powell" w:date="2015-12-31T14:26:00Z">
              <w:r>
                <w:rPr>
                  <w:rFonts w:cs="Arial"/>
                  <w:b/>
                  <w:bCs/>
                  <w:sz w:val="16"/>
                  <w:szCs w:val="16"/>
                  <w:lang w:eastAsia="en-US"/>
                </w:rPr>
                <w:t>Multiplicity</w:t>
              </w:r>
            </w:ins>
          </w:p>
        </w:tc>
        <w:tc>
          <w:tcPr>
            <w:tcW w:w="650" w:type="pct"/>
            <w:tcBorders>
              <w:top w:val="single" w:sz="4" w:space="0" w:color="auto"/>
              <w:left w:val="single" w:sz="4" w:space="0" w:color="auto"/>
              <w:bottom w:val="single" w:sz="8" w:space="0" w:color="000000"/>
              <w:right w:val="single" w:sz="4" w:space="0" w:color="auto"/>
            </w:tcBorders>
            <w:vAlign w:val="center"/>
          </w:tcPr>
          <w:p w14:paraId="74750B26" w14:textId="77777777" w:rsidR="003D5E21" w:rsidRPr="008233BF" w:rsidRDefault="003D5E21" w:rsidP="00B467A5">
            <w:pPr>
              <w:spacing w:before="100" w:beforeAutospacing="1" w:after="0" w:line="240" w:lineRule="auto"/>
              <w:rPr>
                <w:ins w:id="1178" w:author="Julia Powell" w:date="2015-12-31T14:26:00Z"/>
                <w:rFonts w:cs="Arial"/>
                <w:b/>
                <w:bCs/>
                <w:sz w:val="16"/>
                <w:szCs w:val="16"/>
                <w:lang w:eastAsia="en-US"/>
              </w:rPr>
            </w:pPr>
            <w:ins w:id="1179" w:author="Julia Powell" w:date="2015-12-31T14:26:00Z">
              <w:r w:rsidRPr="008233BF">
                <w:rPr>
                  <w:rFonts w:cs="Arial"/>
                  <w:b/>
                  <w:bCs/>
                  <w:sz w:val="16"/>
                  <w:szCs w:val="16"/>
                  <w:lang w:eastAsia="en-US"/>
                </w:rPr>
                <w:t>Value</w:t>
              </w:r>
            </w:ins>
          </w:p>
        </w:tc>
        <w:tc>
          <w:tcPr>
            <w:tcW w:w="1291" w:type="pct"/>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4939B5CD" w14:textId="77777777" w:rsidR="003D5E21" w:rsidRPr="008233BF" w:rsidRDefault="003D5E21" w:rsidP="00B467A5">
            <w:pPr>
              <w:spacing w:before="100" w:beforeAutospacing="1" w:after="0" w:line="240" w:lineRule="auto"/>
              <w:rPr>
                <w:ins w:id="1180" w:author="Julia Powell" w:date="2015-12-31T14:26:00Z"/>
                <w:rFonts w:cs="Arial"/>
                <w:sz w:val="16"/>
                <w:szCs w:val="16"/>
                <w:lang w:eastAsia="en-US"/>
              </w:rPr>
            </w:pPr>
            <w:ins w:id="1181" w:author="Julia Powell" w:date="2015-12-31T14:26:00Z">
              <w:r w:rsidRPr="008233BF">
                <w:rPr>
                  <w:rFonts w:cs="Arial"/>
                  <w:b/>
                  <w:bCs/>
                  <w:sz w:val="16"/>
                  <w:szCs w:val="16"/>
                  <w:lang w:eastAsia="en-US"/>
                </w:rPr>
                <w:t>Type</w:t>
              </w:r>
            </w:ins>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6006332" w14:textId="77777777" w:rsidR="003D5E21" w:rsidRPr="008233BF" w:rsidRDefault="003D5E21" w:rsidP="00B467A5">
            <w:pPr>
              <w:spacing w:before="100" w:beforeAutospacing="1" w:after="0" w:line="240" w:lineRule="auto"/>
              <w:rPr>
                <w:ins w:id="1182" w:author="Julia Powell" w:date="2015-12-31T14:26:00Z"/>
                <w:rFonts w:cs="Arial"/>
                <w:sz w:val="16"/>
                <w:szCs w:val="16"/>
                <w:lang w:eastAsia="en-US"/>
              </w:rPr>
            </w:pPr>
            <w:ins w:id="1183" w:author="Julia Powell" w:date="2015-12-31T14:26:00Z">
              <w:r w:rsidRPr="008233BF">
                <w:rPr>
                  <w:rFonts w:cs="Arial"/>
                  <w:b/>
                  <w:bCs/>
                  <w:sz w:val="16"/>
                  <w:szCs w:val="16"/>
                  <w:lang w:eastAsia="en-US"/>
                </w:rPr>
                <w:t>Remarks</w:t>
              </w:r>
            </w:ins>
          </w:p>
        </w:tc>
      </w:tr>
      <w:tr w:rsidR="003D5E21" w:rsidRPr="008233BF" w14:paraId="52A7E6AA" w14:textId="77777777" w:rsidTr="00B467A5">
        <w:trPr>
          <w:trHeight w:val="428"/>
          <w:ins w:id="1184" w:author="Julia Powell" w:date="2015-12-31T14:26: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1497B783" w14:textId="17A73C97" w:rsidR="003D5E21" w:rsidRPr="00DD7223" w:rsidRDefault="003D5E21" w:rsidP="003D5E21">
            <w:pPr>
              <w:pStyle w:val="NormalWeb"/>
              <w:spacing w:after="0" w:afterAutospacing="0"/>
              <w:jc w:val="both"/>
              <w:rPr>
                <w:ins w:id="1185" w:author="Julia Powell" w:date="2015-12-31T14:26:00Z"/>
                <w:rFonts w:ascii="Arial" w:hAnsi="Arial" w:cs="Arial"/>
                <w:sz w:val="16"/>
                <w:szCs w:val="16"/>
              </w:rPr>
            </w:pPr>
            <w:ins w:id="1186" w:author="Julia Powell" w:date="2015-12-31T14:26:00Z">
              <w:r>
                <w:rPr>
                  <w:rFonts w:ascii="Arial" w:hAnsi="Arial" w:cs="Arial"/>
                  <w:sz w:val="16"/>
                  <w:szCs w:val="16"/>
                </w:rPr>
                <w:t>S</w:t>
              </w:r>
              <w:r w:rsidRPr="00DD7223">
                <w:rPr>
                  <w:rFonts w:ascii="Arial" w:hAnsi="Arial" w:cs="Arial"/>
                  <w:sz w:val="16"/>
                  <w:szCs w:val="16"/>
                </w:rPr>
                <w:t>101</w:t>
              </w:r>
              <w:r>
                <w:rPr>
                  <w:rFonts w:ascii="Arial" w:hAnsi="Arial" w:cs="Arial"/>
                  <w:sz w:val="16"/>
                  <w:szCs w:val="16"/>
                </w:rPr>
                <w:t>_CatalougeMetadata</w:t>
              </w:r>
            </w:ins>
          </w:p>
        </w:tc>
        <w:tc>
          <w:tcPr>
            <w:tcW w:w="519" w:type="pct"/>
            <w:tcBorders>
              <w:top w:val="single" w:sz="8" w:space="0" w:color="000000"/>
              <w:left w:val="nil"/>
              <w:bottom w:val="single" w:sz="8" w:space="0" w:color="000000"/>
              <w:right w:val="single" w:sz="4" w:space="0" w:color="auto"/>
            </w:tcBorders>
            <w:shd w:val="clear" w:color="auto" w:fill="auto"/>
          </w:tcPr>
          <w:p w14:paraId="1B67C727" w14:textId="77777777" w:rsidR="003D5E21" w:rsidRPr="00DD7223" w:rsidRDefault="003D5E21" w:rsidP="00B467A5">
            <w:pPr>
              <w:pStyle w:val="NormalWeb"/>
              <w:spacing w:after="0" w:afterAutospacing="0"/>
              <w:jc w:val="both"/>
              <w:rPr>
                <w:ins w:id="1187" w:author="Julia Powell" w:date="2015-12-31T14:26:00Z"/>
                <w:rFonts w:ascii="Arial" w:hAnsi="Arial" w:cs="Arial"/>
                <w:sz w:val="16"/>
                <w:szCs w:val="16"/>
              </w:rPr>
            </w:pPr>
            <w:ins w:id="1188" w:author="Julia Powell" w:date="2015-12-31T14:26:00Z">
              <w:r w:rsidRPr="00DD7223">
                <w:rPr>
                  <w:rFonts w:ascii="Arial" w:hAnsi="Arial" w:cs="Arial"/>
                  <w:sz w:val="16"/>
                  <w:szCs w:val="16"/>
                </w:rPr>
                <w:t>-</w:t>
              </w:r>
            </w:ins>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774FDD3C" w14:textId="77777777" w:rsidR="003D5E21" w:rsidRPr="00DD7223" w:rsidRDefault="003D5E21" w:rsidP="00B467A5">
            <w:pPr>
              <w:pStyle w:val="NormalWeb"/>
              <w:spacing w:after="0" w:afterAutospacing="0"/>
              <w:jc w:val="both"/>
              <w:rPr>
                <w:ins w:id="1189" w:author="Julia Powell" w:date="2015-12-31T14:26: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DE73E3B" w14:textId="77777777" w:rsidR="003D5E21" w:rsidRPr="00DD7223" w:rsidRDefault="003D5E21" w:rsidP="00B467A5">
            <w:pPr>
              <w:pStyle w:val="NormalWeb"/>
              <w:spacing w:after="0" w:afterAutospacing="0"/>
              <w:jc w:val="both"/>
              <w:rPr>
                <w:ins w:id="1190" w:author="Julia Powell" w:date="2015-12-31T14:26:00Z"/>
                <w:rFonts w:ascii="Arial" w:hAnsi="Arial" w:cs="Arial"/>
                <w:sz w:val="16"/>
                <w:szCs w:val="16"/>
              </w:rPr>
            </w:pPr>
            <w:ins w:id="1191" w:author="Julia Powell" w:date="2015-12-31T14:26:00Z">
              <w:r w:rsidRPr="00DD7223">
                <w:rPr>
                  <w:rFonts w:ascii="Arial" w:hAnsi="Arial" w:cs="Arial"/>
                  <w:sz w:val="16"/>
                  <w:szCs w:val="16"/>
                </w:rPr>
                <w:t>-</w:t>
              </w:r>
            </w:ins>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4B4BCE" w14:textId="77777777" w:rsidR="003D5E21" w:rsidRPr="00DD7223" w:rsidRDefault="003D5E21" w:rsidP="00B467A5">
            <w:pPr>
              <w:pStyle w:val="NormalWeb"/>
              <w:spacing w:after="0" w:afterAutospacing="0"/>
              <w:jc w:val="both"/>
              <w:rPr>
                <w:ins w:id="1192" w:author="Julia Powell" w:date="2015-12-31T14:26:00Z"/>
                <w:rFonts w:ascii="Arial" w:hAnsi="Arial" w:cs="Arial"/>
                <w:sz w:val="16"/>
                <w:szCs w:val="16"/>
              </w:rPr>
            </w:pPr>
            <w:ins w:id="1193" w:author="Julia Powell" w:date="2015-12-31T14:26:00Z">
              <w:r w:rsidRPr="00DD7223">
                <w:rPr>
                  <w:rFonts w:ascii="Arial" w:hAnsi="Arial" w:cs="Arial"/>
                  <w:sz w:val="16"/>
                  <w:szCs w:val="16"/>
                </w:rPr>
                <w:t>-</w:t>
              </w:r>
            </w:ins>
          </w:p>
        </w:tc>
      </w:tr>
      <w:tr w:rsidR="005F5FE3" w:rsidRPr="008233BF" w14:paraId="1CF16515" w14:textId="77777777" w:rsidTr="00411EF9">
        <w:trPr>
          <w:trHeight w:val="296"/>
          <w:ins w:id="1194" w:author="Julia Powell" w:date="2015-12-31T14:26:00Z"/>
        </w:trPr>
        <w:tc>
          <w:tcPr>
            <w:tcW w:w="1096" w:type="pct"/>
            <w:tcBorders>
              <w:top w:val="single" w:sz="8" w:space="0" w:color="000000"/>
              <w:left w:val="single" w:sz="4" w:space="0" w:color="auto"/>
              <w:bottom w:val="single" w:sz="8" w:space="0" w:color="000000"/>
              <w:right w:val="single" w:sz="4" w:space="0" w:color="auto"/>
            </w:tcBorders>
            <w:shd w:val="clear" w:color="auto" w:fill="auto"/>
          </w:tcPr>
          <w:p w14:paraId="0E48F6E1" w14:textId="5964617A" w:rsidR="005F5FE3" w:rsidRPr="00DD7223" w:rsidRDefault="005F5FE3" w:rsidP="00B467A5">
            <w:pPr>
              <w:pStyle w:val="NormalWeb"/>
              <w:spacing w:after="0" w:afterAutospacing="0"/>
              <w:jc w:val="both"/>
              <w:rPr>
                <w:ins w:id="1195" w:author="Julia Powell" w:date="2015-12-31T14:26:00Z"/>
                <w:rFonts w:ascii="Arial" w:hAnsi="Arial" w:cs="Arial"/>
                <w:sz w:val="16"/>
                <w:szCs w:val="16"/>
              </w:rPr>
            </w:pPr>
            <w:ins w:id="1196" w:author="Julia Powell" w:date="2015-12-31T14:26:00Z">
              <w:r>
                <w:rPr>
                  <w:rFonts w:ascii="Arial" w:hAnsi="Arial" w:cs="Arial"/>
                  <w:sz w:val="16"/>
                  <w:szCs w:val="16"/>
                </w:rPr>
                <w:t>filename</w:t>
              </w:r>
            </w:ins>
          </w:p>
        </w:tc>
        <w:tc>
          <w:tcPr>
            <w:tcW w:w="519" w:type="pct"/>
            <w:tcBorders>
              <w:top w:val="single" w:sz="8" w:space="0" w:color="000000"/>
              <w:left w:val="nil"/>
              <w:bottom w:val="single" w:sz="8" w:space="0" w:color="000000"/>
              <w:right w:val="single" w:sz="4" w:space="0" w:color="auto"/>
            </w:tcBorders>
            <w:shd w:val="clear" w:color="auto" w:fill="auto"/>
            <w:vAlign w:val="center"/>
          </w:tcPr>
          <w:p w14:paraId="2033D787" w14:textId="5EB88B62" w:rsidR="005F5FE3" w:rsidRPr="00DD7223" w:rsidRDefault="005F5FE3" w:rsidP="00B467A5">
            <w:pPr>
              <w:pStyle w:val="NormalWeb"/>
              <w:spacing w:after="0" w:afterAutospacing="0"/>
              <w:jc w:val="both"/>
              <w:rPr>
                <w:ins w:id="1197" w:author="Julia Powell" w:date="2015-12-31T14:26:00Z"/>
                <w:rFonts w:ascii="Arial" w:hAnsi="Arial" w:cs="Arial"/>
                <w:sz w:val="16"/>
                <w:szCs w:val="16"/>
              </w:rPr>
            </w:pPr>
            <w:ins w:id="1198" w:author="Julia Powell" w:date="2015-12-31T14:27:00Z">
              <w:r>
                <w:rPr>
                  <w:sz w:val="16"/>
                  <w:szCs w:val="16"/>
                </w:rPr>
                <w:t>1..*</w:t>
              </w:r>
            </w:ins>
          </w:p>
        </w:tc>
        <w:tc>
          <w:tcPr>
            <w:tcW w:w="650" w:type="pct"/>
            <w:tcBorders>
              <w:top w:val="single" w:sz="8" w:space="0" w:color="000000"/>
              <w:left w:val="single" w:sz="4" w:space="0" w:color="auto"/>
              <w:bottom w:val="single" w:sz="8" w:space="0" w:color="000000"/>
              <w:right w:val="single" w:sz="4" w:space="0" w:color="auto"/>
            </w:tcBorders>
            <w:shd w:val="clear" w:color="auto" w:fill="auto"/>
          </w:tcPr>
          <w:p w14:paraId="7FE01BF3" w14:textId="77777777" w:rsidR="005F5FE3" w:rsidRPr="00DD7223" w:rsidRDefault="005F5FE3" w:rsidP="00B467A5">
            <w:pPr>
              <w:pStyle w:val="NormalWeb"/>
              <w:spacing w:after="0" w:afterAutospacing="0"/>
              <w:jc w:val="both"/>
              <w:rPr>
                <w:ins w:id="1199" w:author="Julia Powell" w:date="2015-12-31T14:26:00Z"/>
                <w:rFonts w:ascii="Arial" w:hAnsi="Arial" w:cs="Arial"/>
                <w:sz w:val="16"/>
                <w:szCs w:val="16"/>
              </w:rPr>
            </w:pPr>
          </w:p>
        </w:tc>
        <w:tc>
          <w:tcPr>
            <w:tcW w:w="1291" w:type="pct"/>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539D252C" w14:textId="78A8051B" w:rsidR="005F5FE3" w:rsidRPr="00DD7223" w:rsidRDefault="005F5FE3" w:rsidP="00B467A5">
            <w:pPr>
              <w:pStyle w:val="NormalWeb"/>
              <w:spacing w:after="0" w:afterAutospacing="0"/>
              <w:jc w:val="both"/>
              <w:rPr>
                <w:ins w:id="1200" w:author="Julia Powell" w:date="2015-12-31T14:26:00Z"/>
                <w:rFonts w:ascii="Arial" w:hAnsi="Arial" w:cs="Arial"/>
                <w:sz w:val="16"/>
                <w:szCs w:val="16"/>
              </w:rPr>
            </w:pPr>
            <w:proofErr w:type="spellStart"/>
            <w:ins w:id="1201" w:author="Julia Powell" w:date="2015-12-31T14:29:00Z">
              <w:r w:rsidRPr="00B551FD">
                <w:rPr>
                  <w:sz w:val="16"/>
                  <w:szCs w:val="16"/>
                </w:rPr>
                <w:t>CharacterString</w:t>
              </w:r>
            </w:ins>
            <w:proofErr w:type="spellEnd"/>
          </w:p>
        </w:tc>
        <w:tc>
          <w:tcPr>
            <w:tcW w:w="1444" w:type="pct"/>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4EA7F867" w14:textId="5FDF0301" w:rsidR="005F5FE3" w:rsidRPr="00DD7223" w:rsidRDefault="005F5FE3" w:rsidP="00B467A5">
            <w:pPr>
              <w:pStyle w:val="NormalWeb"/>
              <w:spacing w:after="0" w:afterAutospacing="0"/>
              <w:jc w:val="both"/>
              <w:rPr>
                <w:ins w:id="1202" w:author="Julia Powell" w:date="2015-12-31T14:26:00Z"/>
                <w:rFonts w:ascii="Arial" w:hAnsi="Arial" w:cs="Arial"/>
                <w:sz w:val="16"/>
                <w:szCs w:val="16"/>
              </w:rPr>
            </w:pPr>
          </w:p>
        </w:tc>
      </w:tr>
      <w:tr w:rsidR="005F5FE3" w:rsidRPr="008233BF" w14:paraId="42D76F91" w14:textId="77777777" w:rsidTr="00411EF9">
        <w:trPr>
          <w:trHeight w:val="312"/>
          <w:ins w:id="1203"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73BF8C0D" w14:textId="1563394E" w:rsidR="005F5FE3" w:rsidRPr="00DD7223" w:rsidRDefault="005F5FE3" w:rsidP="00B467A5">
            <w:pPr>
              <w:pStyle w:val="NormalWeb"/>
              <w:spacing w:after="0" w:afterAutospacing="0"/>
              <w:jc w:val="both"/>
              <w:rPr>
                <w:ins w:id="1204" w:author="Julia Powell" w:date="2015-12-31T14:26:00Z"/>
                <w:rFonts w:ascii="Arial" w:hAnsi="Arial" w:cs="Arial"/>
                <w:sz w:val="16"/>
                <w:szCs w:val="16"/>
              </w:rPr>
            </w:pPr>
            <w:proofErr w:type="spellStart"/>
            <w:ins w:id="1205" w:author="Julia Powell" w:date="2015-12-31T14:27:00Z">
              <w:r>
                <w:rPr>
                  <w:sz w:val="16"/>
                  <w:szCs w:val="16"/>
                </w:rPr>
                <w:t>fileLocation</w:t>
              </w:r>
            </w:ins>
            <w:proofErr w:type="spellEnd"/>
          </w:p>
        </w:tc>
        <w:tc>
          <w:tcPr>
            <w:tcW w:w="519" w:type="pct"/>
            <w:tcBorders>
              <w:top w:val="nil"/>
              <w:left w:val="nil"/>
              <w:bottom w:val="single" w:sz="8" w:space="0" w:color="000000"/>
              <w:right w:val="single" w:sz="4" w:space="0" w:color="auto"/>
            </w:tcBorders>
            <w:shd w:val="clear" w:color="auto" w:fill="auto"/>
            <w:vAlign w:val="center"/>
          </w:tcPr>
          <w:p w14:paraId="166CBC1F" w14:textId="68C80B40" w:rsidR="005F5FE3" w:rsidRPr="00DD7223" w:rsidRDefault="005F5FE3" w:rsidP="00B467A5">
            <w:pPr>
              <w:pStyle w:val="NormalWeb"/>
              <w:spacing w:after="0" w:afterAutospacing="0"/>
              <w:jc w:val="both"/>
              <w:rPr>
                <w:ins w:id="1206" w:author="Julia Powell" w:date="2015-12-31T14:26:00Z"/>
                <w:rFonts w:ascii="Arial" w:hAnsi="Arial" w:cs="Arial"/>
                <w:sz w:val="16"/>
                <w:szCs w:val="16"/>
              </w:rPr>
            </w:pPr>
            <w:ins w:id="1207" w:author="Julia Powell" w:date="2015-12-31T14:27:00Z">
              <w:r>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6479AC3A" w14:textId="77777777" w:rsidR="005F5FE3" w:rsidRPr="00DD7223" w:rsidRDefault="005F5FE3" w:rsidP="00B467A5">
            <w:pPr>
              <w:pStyle w:val="NormalWeb"/>
              <w:spacing w:after="0" w:afterAutospacing="0"/>
              <w:jc w:val="both"/>
              <w:rPr>
                <w:ins w:id="1208"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2AD12B67" w14:textId="60D8CDB9" w:rsidR="005F5FE3" w:rsidRPr="00DD7223" w:rsidRDefault="005F5FE3" w:rsidP="00B467A5">
            <w:pPr>
              <w:pStyle w:val="NormalWeb"/>
              <w:spacing w:after="0" w:afterAutospacing="0"/>
              <w:jc w:val="both"/>
              <w:rPr>
                <w:ins w:id="1209" w:author="Julia Powell" w:date="2015-12-31T14:26:00Z"/>
                <w:rFonts w:ascii="Arial" w:hAnsi="Arial" w:cs="Arial"/>
                <w:sz w:val="16"/>
                <w:szCs w:val="16"/>
              </w:rPr>
            </w:pPr>
            <w:proofErr w:type="spellStart"/>
            <w:ins w:id="1210" w:author="Julia Powell" w:date="2015-12-31T14:29:00Z">
              <w:r>
                <w:rPr>
                  <w:sz w:val="16"/>
                  <w:szCs w:val="16"/>
                </w:rPr>
                <w:t>CharacterString</w:t>
              </w:r>
            </w:ins>
            <w:proofErr w:type="spellEnd"/>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357ACB56" w14:textId="453870BB" w:rsidR="005F5FE3" w:rsidRPr="006E4207" w:rsidRDefault="005F5FE3" w:rsidP="00B467A5">
            <w:pPr>
              <w:pStyle w:val="NormalWeb"/>
              <w:spacing w:after="0" w:afterAutospacing="0"/>
              <w:jc w:val="both"/>
              <w:rPr>
                <w:ins w:id="1211" w:author="Julia Powell" w:date="2015-12-31T14:26:00Z"/>
                <w:rFonts w:ascii="Arial" w:hAnsi="Arial" w:cs="Arial"/>
                <w:sz w:val="16"/>
                <w:szCs w:val="16"/>
              </w:rPr>
            </w:pPr>
            <w:ins w:id="1212" w:author="Julia Powell" w:date="2015-12-31T14:30:00Z">
              <w:r>
                <w:rPr>
                  <w:sz w:val="16"/>
                  <w:szCs w:val="16"/>
                </w:rPr>
                <w:t>Path relative to the root directory of the exchange set.  The location of the file after the exchange set is unpacked into directory &lt;EXCH_ROOT&gt; will be &lt;EXCH_ROOT&gt;/&lt;</w:t>
              </w:r>
              <w:proofErr w:type="spellStart"/>
              <w:r>
                <w:rPr>
                  <w:sz w:val="16"/>
                  <w:szCs w:val="16"/>
                </w:rPr>
                <w:t>filePath</w:t>
              </w:r>
              <w:proofErr w:type="spellEnd"/>
              <w:r>
                <w:rPr>
                  <w:sz w:val="16"/>
                  <w:szCs w:val="16"/>
                </w:rPr>
                <w:t>&gt;/&lt;filename&gt;</w:t>
              </w:r>
            </w:ins>
          </w:p>
        </w:tc>
      </w:tr>
      <w:tr w:rsidR="005F5FE3" w:rsidRPr="008233BF" w14:paraId="26F3AC56" w14:textId="77777777" w:rsidTr="00411EF9">
        <w:trPr>
          <w:trHeight w:val="558"/>
          <w:ins w:id="1213"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5DDFF8E6" w14:textId="1A9A3450" w:rsidR="005F5FE3" w:rsidRPr="00DD7223" w:rsidRDefault="005F5FE3" w:rsidP="00B467A5">
            <w:pPr>
              <w:pStyle w:val="NormalWeb"/>
              <w:spacing w:after="0" w:afterAutospacing="0"/>
              <w:jc w:val="both"/>
              <w:rPr>
                <w:ins w:id="1214" w:author="Julia Powell" w:date="2015-12-31T14:26:00Z"/>
                <w:rFonts w:ascii="Arial" w:hAnsi="Arial" w:cs="Arial"/>
                <w:sz w:val="16"/>
                <w:szCs w:val="16"/>
              </w:rPr>
            </w:pPr>
            <w:ins w:id="1215" w:author="Julia Powell" w:date="2015-12-31T14:27:00Z">
              <w:r w:rsidRPr="00B551FD">
                <w:rPr>
                  <w:sz w:val="16"/>
                  <w:szCs w:val="16"/>
                </w:rPr>
                <w:t>scope</w:t>
              </w:r>
            </w:ins>
          </w:p>
        </w:tc>
        <w:tc>
          <w:tcPr>
            <w:tcW w:w="519" w:type="pct"/>
            <w:tcBorders>
              <w:top w:val="nil"/>
              <w:left w:val="nil"/>
              <w:bottom w:val="single" w:sz="8" w:space="0" w:color="000000"/>
              <w:right w:val="single" w:sz="4" w:space="0" w:color="auto"/>
            </w:tcBorders>
            <w:shd w:val="clear" w:color="auto" w:fill="auto"/>
            <w:vAlign w:val="center"/>
          </w:tcPr>
          <w:p w14:paraId="745C669E" w14:textId="5D6473E9" w:rsidR="005F5FE3" w:rsidRPr="00DD7223" w:rsidRDefault="005F5FE3" w:rsidP="00B467A5">
            <w:pPr>
              <w:pStyle w:val="NormalWeb"/>
              <w:spacing w:after="0" w:afterAutospacing="0"/>
              <w:jc w:val="both"/>
              <w:rPr>
                <w:ins w:id="1216" w:author="Julia Powell" w:date="2015-12-31T14:26:00Z"/>
                <w:rFonts w:ascii="Arial" w:hAnsi="Arial" w:cs="Arial"/>
                <w:sz w:val="16"/>
                <w:szCs w:val="16"/>
              </w:rPr>
            </w:pPr>
            <w:ins w:id="1217" w:author="Julia Powell" w:date="2015-12-31T14:27:00Z">
              <w:r w:rsidRPr="00B551FD">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17D9BE27" w14:textId="7C49C9C9" w:rsidR="005F5FE3" w:rsidRPr="00DD7223" w:rsidRDefault="005F5FE3" w:rsidP="00B467A5">
            <w:pPr>
              <w:pStyle w:val="NormalWeb"/>
              <w:spacing w:after="0" w:afterAutospacing="0"/>
              <w:jc w:val="both"/>
              <w:rPr>
                <w:ins w:id="1218"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6E8C7AF0" w14:textId="78592837" w:rsidR="005F5FE3" w:rsidRPr="00DD7223" w:rsidRDefault="005F5FE3" w:rsidP="00B467A5">
            <w:pPr>
              <w:pStyle w:val="NormalWeb"/>
              <w:spacing w:after="0" w:afterAutospacing="0"/>
              <w:jc w:val="both"/>
              <w:rPr>
                <w:ins w:id="1219" w:author="Julia Powell" w:date="2015-12-31T14:26:00Z"/>
                <w:rFonts w:ascii="Arial" w:hAnsi="Arial" w:cs="Arial"/>
                <w:sz w:val="16"/>
                <w:szCs w:val="16"/>
              </w:rPr>
            </w:pPr>
            <w:ins w:id="1220" w:author="Julia Powell" w:date="2015-12-31T14:29:00Z">
              <w:r>
                <w:rPr>
                  <w:sz w:val="16"/>
                  <w:szCs w:val="16"/>
                </w:rPr>
                <w:t>S100_CatalogueScope</w:t>
              </w:r>
            </w:ins>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89854A3" w14:textId="4AC48D22" w:rsidR="005F5FE3" w:rsidRPr="008E2BEC" w:rsidRDefault="005F5FE3" w:rsidP="00B467A5">
            <w:pPr>
              <w:pStyle w:val="NormalWeb"/>
              <w:numPr>
                <w:ilvl w:val="0"/>
                <w:numId w:val="23"/>
              </w:numPr>
              <w:spacing w:after="0" w:afterAutospacing="0"/>
              <w:jc w:val="both"/>
              <w:rPr>
                <w:ins w:id="1221" w:author="Julia Powell" w:date="2015-12-31T14:26:00Z"/>
                <w:rFonts w:ascii="Arial" w:hAnsi="Arial" w:cs="Arial"/>
                <w:sz w:val="16"/>
                <w:szCs w:val="16"/>
              </w:rPr>
            </w:pPr>
          </w:p>
        </w:tc>
      </w:tr>
      <w:tr w:rsidR="005F5FE3" w:rsidRPr="008233BF" w14:paraId="5C1F0C74" w14:textId="77777777" w:rsidTr="00411EF9">
        <w:trPr>
          <w:trHeight w:val="483"/>
          <w:ins w:id="1222"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6D271EC7" w14:textId="28D5A5C6" w:rsidR="005F5FE3" w:rsidRPr="00DD7223" w:rsidRDefault="005F5FE3" w:rsidP="00B467A5">
            <w:pPr>
              <w:pStyle w:val="NormalWeb"/>
              <w:spacing w:after="0" w:afterAutospacing="0"/>
              <w:ind w:right="72"/>
              <w:jc w:val="both"/>
              <w:rPr>
                <w:ins w:id="1223" w:author="Julia Powell" w:date="2015-12-31T14:26:00Z"/>
                <w:rFonts w:ascii="Arial" w:hAnsi="Arial" w:cs="Arial"/>
                <w:sz w:val="16"/>
                <w:szCs w:val="16"/>
              </w:rPr>
            </w:pPr>
            <w:proofErr w:type="spellStart"/>
            <w:ins w:id="1224" w:author="Julia Powell" w:date="2015-12-31T14:27:00Z">
              <w:r w:rsidRPr="00B551FD">
                <w:rPr>
                  <w:sz w:val="16"/>
                  <w:szCs w:val="16"/>
                </w:rPr>
                <w:t>versionNumber</w:t>
              </w:r>
            </w:ins>
            <w:proofErr w:type="spellEnd"/>
          </w:p>
        </w:tc>
        <w:tc>
          <w:tcPr>
            <w:tcW w:w="519" w:type="pct"/>
            <w:tcBorders>
              <w:top w:val="nil"/>
              <w:left w:val="nil"/>
              <w:bottom w:val="single" w:sz="8" w:space="0" w:color="000000"/>
              <w:right w:val="single" w:sz="4" w:space="0" w:color="auto"/>
            </w:tcBorders>
            <w:shd w:val="clear" w:color="auto" w:fill="auto"/>
            <w:vAlign w:val="center"/>
          </w:tcPr>
          <w:p w14:paraId="10D4B9B3" w14:textId="71BF8D6E" w:rsidR="005F5FE3" w:rsidRPr="00DD7223" w:rsidRDefault="005F5FE3" w:rsidP="00B467A5">
            <w:pPr>
              <w:pStyle w:val="NormalWeb"/>
              <w:spacing w:after="0" w:afterAutospacing="0"/>
              <w:jc w:val="both"/>
              <w:rPr>
                <w:ins w:id="1225" w:author="Julia Powell" w:date="2015-12-31T14:26:00Z"/>
                <w:rFonts w:ascii="Arial" w:hAnsi="Arial" w:cs="Arial"/>
                <w:sz w:val="16"/>
                <w:szCs w:val="16"/>
              </w:rPr>
            </w:pPr>
            <w:ins w:id="1226" w:author="Julia Powell" w:date="2015-12-31T14:27:00Z">
              <w:r>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4BE4AFD0" w14:textId="77777777" w:rsidR="005F5FE3" w:rsidRPr="00DD7223" w:rsidRDefault="005F5FE3" w:rsidP="00B467A5">
            <w:pPr>
              <w:pStyle w:val="NormalWeb"/>
              <w:spacing w:after="0" w:afterAutospacing="0"/>
              <w:jc w:val="both"/>
              <w:rPr>
                <w:ins w:id="1227"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F39A9B6" w14:textId="0F68C968" w:rsidR="005F5FE3" w:rsidRPr="00DD7223" w:rsidRDefault="005F5FE3" w:rsidP="00B467A5">
            <w:pPr>
              <w:pStyle w:val="NormalWeb"/>
              <w:spacing w:after="0" w:afterAutospacing="0"/>
              <w:jc w:val="both"/>
              <w:rPr>
                <w:ins w:id="1228" w:author="Julia Powell" w:date="2015-12-31T14:26:00Z"/>
                <w:rFonts w:ascii="Arial" w:hAnsi="Arial" w:cs="Arial"/>
                <w:sz w:val="16"/>
                <w:szCs w:val="16"/>
              </w:rPr>
            </w:pPr>
            <w:proofErr w:type="spellStart"/>
            <w:ins w:id="1229" w:author="Julia Powell" w:date="2015-12-31T14:29:00Z">
              <w:r w:rsidRPr="00B551FD">
                <w:rPr>
                  <w:sz w:val="16"/>
                  <w:szCs w:val="16"/>
                </w:rPr>
                <w:t>CharacterString</w:t>
              </w:r>
            </w:ins>
            <w:proofErr w:type="spellEnd"/>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18F3CD7E" w14:textId="361F5C54" w:rsidR="005F5FE3" w:rsidRPr="00DD7223" w:rsidRDefault="005F5FE3" w:rsidP="00B467A5">
            <w:pPr>
              <w:spacing w:before="100" w:beforeAutospacing="1" w:after="0" w:line="240" w:lineRule="auto"/>
              <w:rPr>
                <w:ins w:id="1230" w:author="Julia Powell" w:date="2015-12-31T14:26:00Z"/>
                <w:rFonts w:cs="Arial"/>
                <w:sz w:val="16"/>
                <w:szCs w:val="16"/>
                <w:lang w:eastAsia="en-US"/>
              </w:rPr>
            </w:pPr>
          </w:p>
        </w:tc>
      </w:tr>
      <w:tr w:rsidR="005F5FE3" w:rsidRPr="008233BF" w14:paraId="165FA512" w14:textId="77777777" w:rsidTr="00411EF9">
        <w:trPr>
          <w:trHeight w:val="538"/>
          <w:ins w:id="1231"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2E2D9908" w14:textId="27456610" w:rsidR="005F5FE3" w:rsidRPr="00DD7223" w:rsidRDefault="005F5FE3" w:rsidP="00B467A5">
            <w:pPr>
              <w:pStyle w:val="NormalWeb"/>
              <w:spacing w:after="0" w:afterAutospacing="0"/>
              <w:jc w:val="both"/>
              <w:rPr>
                <w:ins w:id="1232" w:author="Julia Powell" w:date="2015-12-31T14:26:00Z"/>
                <w:rFonts w:ascii="Arial" w:hAnsi="Arial" w:cs="Arial"/>
                <w:sz w:val="16"/>
                <w:szCs w:val="16"/>
              </w:rPr>
            </w:pPr>
            <w:proofErr w:type="spellStart"/>
            <w:ins w:id="1233" w:author="Julia Powell" w:date="2015-12-31T14:27:00Z">
              <w:r>
                <w:rPr>
                  <w:sz w:val="16"/>
                  <w:szCs w:val="16"/>
                </w:rPr>
                <w:t>issue</w:t>
              </w:r>
              <w:r w:rsidRPr="00B551FD">
                <w:rPr>
                  <w:sz w:val="16"/>
                  <w:szCs w:val="16"/>
                </w:rPr>
                <w:t>Date</w:t>
              </w:r>
            </w:ins>
            <w:proofErr w:type="spellEnd"/>
          </w:p>
        </w:tc>
        <w:tc>
          <w:tcPr>
            <w:tcW w:w="519" w:type="pct"/>
            <w:tcBorders>
              <w:top w:val="nil"/>
              <w:left w:val="nil"/>
              <w:bottom w:val="single" w:sz="8" w:space="0" w:color="000000"/>
              <w:right w:val="single" w:sz="4" w:space="0" w:color="auto"/>
            </w:tcBorders>
            <w:shd w:val="clear" w:color="auto" w:fill="auto"/>
            <w:vAlign w:val="center"/>
          </w:tcPr>
          <w:p w14:paraId="2654880C" w14:textId="5CA1A25B" w:rsidR="005F5FE3" w:rsidRPr="00DD7223" w:rsidRDefault="005F5FE3" w:rsidP="00B467A5">
            <w:pPr>
              <w:pStyle w:val="NormalWeb"/>
              <w:spacing w:after="0" w:afterAutospacing="0"/>
              <w:jc w:val="both"/>
              <w:rPr>
                <w:ins w:id="1234" w:author="Julia Powell" w:date="2015-12-31T14:26:00Z"/>
                <w:rFonts w:ascii="Arial" w:hAnsi="Arial" w:cs="Arial"/>
                <w:sz w:val="16"/>
                <w:szCs w:val="16"/>
              </w:rPr>
            </w:pPr>
            <w:ins w:id="1235" w:author="Julia Powell" w:date="2015-12-31T14:27:00Z">
              <w:r>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13F3FA6C" w14:textId="77777777" w:rsidR="005F5FE3" w:rsidRPr="00DD7223" w:rsidRDefault="005F5FE3" w:rsidP="00B467A5">
            <w:pPr>
              <w:pStyle w:val="NormalWeb"/>
              <w:spacing w:after="0" w:afterAutospacing="0"/>
              <w:jc w:val="both"/>
              <w:rPr>
                <w:ins w:id="1236"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vAlign w:val="center"/>
          </w:tcPr>
          <w:p w14:paraId="11DAAE58" w14:textId="4203652F" w:rsidR="005F5FE3" w:rsidRPr="00DD7223" w:rsidRDefault="005F5FE3" w:rsidP="00B467A5">
            <w:pPr>
              <w:pStyle w:val="NormalWeb"/>
              <w:spacing w:after="0" w:afterAutospacing="0"/>
              <w:jc w:val="both"/>
              <w:rPr>
                <w:ins w:id="1237" w:author="Julia Powell" w:date="2015-12-31T14:26:00Z"/>
                <w:rFonts w:ascii="Arial" w:hAnsi="Arial" w:cs="Arial"/>
                <w:sz w:val="16"/>
                <w:szCs w:val="16"/>
              </w:rPr>
            </w:pPr>
            <w:ins w:id="1238" w:author="Julia Powell" w:date="2015-12-31T14:29:00Z">
              <w:r w:rsidRPr="00B551FD">
                <w:rPr>
                  <w:sz w:val="16"/>
                  <w:szCs w:val="16"/>
                </w:rPr>
                <w:t>Date</w:t>
              </w:r>
            </w:ins>
          </w:p>
        </w:tc>
        <w:tc>
          <w:tcPr>
            <w:tcW w:w="1444"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0D5F26C9" w14:textId="3C9E31A7" w:rsidR="005F5FE3" w:rsidRPr="00DD7223" w:rsidRDefault="005F5FE3" w:rsidP="00B467A5">
            <w:pPr>
              <w:pStyle w:val="NormalWeb"/>
              <w:spacing w:after="0" w:afterAutospacing="0"/>
              <w:jc w:val="both"/>
              <w:rPr>
                <w:ins w:id="1239" w:author="Julia Powell" w:date="2015-12-31T14:26:00Z"/>
                <w:rFonts w:ascii="Arial" w:hAnsi="Arial" w:cs="Arial"/>
                <w:sz w:val="16"/>
                <w:szCs w:val="16"/>
              </w:rPr>
            </w:pPr>
          </w:p>
        </w:tc>
      </w:tr>
      <w:tr w:rsidR="005F5FE3" w:rsidRPr="008233BF" w14:paraId="7936D336" w14:textId="77777777" w:rsidTr="00411EF9">
        <w:trPr>
          <w:ins w:id="1240"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6E4C51EB" w14:textId="2C693214" w:rsidR="005F5FE3" w:rsidRPr="00DD7223" w:rsidRDefault="005F5FE3" w:rsidP="00B467A5">
            <w:pPr>
              <w:pStyle w:val="NormalWeb"/>
              <w:spacing w:after="0" w:afterAutospacing="0"/>
              <w:jc w:val="both"/>
              <w:rPr>
                <w:ins w:id="1241" w:author="Julia Powell" w:date="2015-12-31T14:26:00Z"/>
                <w:rFonts w:ascii="Arial" w:hAnsi="Arial" w:cs="Arial"/>
                <w:sz w:val="16"/>
                <w:szCs w:val="16"/>
              </w:rPr>
            </w:pPr>
            <w:proofErr w:type="spellStart"/>
            <w:ins w:id="1242" w:author="Julia Powell" w:date="2015-12-31T14:27:00Z">
              <w:r>
                <w:rPr>
                  <w:sz w:val="16"/>
                  <w:szCs w:val="16"/>
                </w:rPr>
                <w:lastRenderedPageBreak/>
                <w:t>product</w:t>
              </w:r>
              <w:r w:rsidRPr="002A5288">
                <w:rPr>
                  <w:sz w:val="16"/>
                  <w:szCs w:val="16"/>
                </w:rPr>
                <w:t>Specification</w:t>
              </w:r>
            </w:ins>
            <w:proofErr w:type="spellEnd"/>
          </w:p>
        </w:tc>
        <w:tc>
          <w:tcPr>
            <w:tcW w:w="519" w:type="pct"/>
            <w:tcBorders>
              <w:top w:val="nil"/>
              <w:left w:val="nil"/>
              <w:bottom w:val="single" w:sz="8" w:space="0" w:color="000000"/>
              <w:right w:val="single" w:sz="4" w:space="0" w:color="auto"/>
            </w:tcBorders>
            <w:shd w:val="clear" w:color="auto" w:fill="auto"/>
            <w:vAlign w:val="center"/>
          </w:tcPr>
          <w:p w14:paraId="00EF8EEC" w14:textId="3FDE5E64" w:rsidR="005F5FE3" w:rsidRPr="00DD7223" w:rsidRDefault="005F5FE3" w:rsidP="00B467A5">
            <w:pPr>
              <w:pStyle w:val="NormalWeb"/>
              <w:spacing w:after="0" w:afterAutospacing="0"/>
              <w:jc w:val="both"/>
              <w:rPr>
                <w:ins w:id="1243" w:author="Julia Powell" w:date="2015-12-31T14:26:00Z"/>
                <w:rFonts w:ascii="Arial" w:hAnsi="Arial" w:cs="Arial"/>
                <w:sz w:val="16"/>
                <w:szCs w:val="16"/>
              </w:rPr>
            </w:pPr>
            <w:ins w:id="1244" w:author="Julia Powell" w:date="2015-12-31T14:27:00Z">
              <w:r>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014AB274" w14:textId="77777777" w:rsidR="005F5FE3" w:rsidRPr="00DD7223" w:rsidRDefault="005F5FE3" w:rsidP="00B467A5">
            <w:pPr>
              <w:pStyle w:val="NormalWeb"/>
              <w:spacing w:after="0" w:afterAutospacing="0"/>
              <w:jc w:val="both"/>
              <w:rPr>
                <w:ins w:id="1245"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9ACC0E5" w14:textId="174DA414" w:rsidR="005F5FE3" w:rsidRPr="00DD7223" w:rsidRDefault="005F5FE3" w:rsidP="00B467A5">
            <w:pPr>
              <w:pStyle w:val="NormalWeb"/>
              <w:spacing w:after="0" w:afterAutospacing="0"/>
              <w:jc w:val="both"/>
              <w:rPr>
                <w:ins w:id="1246" w:author="Julia Powell" w:date="2015-12-31T14:26:00Z"/>
                <w:rFonts w:ascii="Arial" w:hAnsi="Arial" w:cs="Arial"/>
                <w:sz w:val="16"/>
                <w:szCs w:val="16"/>
              </w:rPr>
            </w:pPr>
            <w:ins w:id="1247" w:author="Julia Powell" w:date="2015-12-31T14:29:00Z">
              <w:r w:rsidRPr="002A5288">
                <w:rPr>
                  <w:sz w:val="16"/>
                  <w:szCs w:val="16"/>
                </w:rPr>
                <w:t>S100_ProductSpecification</w:t>
              </w:r>
            </w:ins>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6370CB5E" w14:textId="7B1E7033" w:rsidR="005F5FE3" w:rsidRPr="00DD7223" w:rsidRDefault="005F5FE3" w:rsidP="00B467A5">
            <w:pPr>
              <w:pStyle w:val="NormalWeb"/>
              <w:spacing w:after="0" w:afterAutospacing="0"/>
              <w:jc w:val="both"/>
              <w:rPr>
                <w:ins w:id="1248" w:author="Julia Powell" w:date="2015-12-31T14:26:00Z"/>
                <w:rFonts w:ascii="Arial" w:hAnsi="Arial" w:cs="Arial"/>
                <w:sz w:val="16"/>
                <w:szCs w:val="16"/>
              </w:rPr>
            </w:pPr>
          </w:p>
        </w:tc>
      </w:tr>
      <w:tr w:rsidR="005F5FE3" w:rsidRPr="008233BF" w14:paraId="43ED35CA" w14:textId="77777777" w:rsidTr="00411EF9">
        <w:trPr>
          <w:ins w:id="1249" w:author="Julia Powell" w:date="2015-12-31T14:26:00Z"/>
        </w:trPr>
        <w:tc>
          <w:tcPr>
            <w:tcW w:w="1096" w:type="pct"/>
            <w:tcBorders>
              <w:top w:val="nil"/>
              <w:left w:val="single" w:sz="4" w:space="0" w:color="auto"/>
              <w:bottom w:val="single" w:sz="8" w:space="0" w:color="000000"/>
              <w:right w:val="single" w:sz="4" w:space="0" w:color="auto"/>
            </w:tcBorders>
            <w:shd w:val="clear" w:color="auto" w:fill="auto"/>
            <w:vAlign w:val="center"/>
          </w:tcPr>
          <w:p w14:paraId="4751C317" w14:textId="5AB300EE" w:rsidR="005F5FE3" w:rsidRPr="00DD7223" w:rsidRDefault="005F5FE3" w:rsidP="00B467A5">
            <w:pPr>
              <w:pStyle w:val="NormalWeb"/>
              <w:spacing w:after="0" w:afterAutospacing="0"/>
              <w:jc w:val="both"/>
              <w:rPr>
                <w:ins w:id="1250" w:author="Julia Powell" w:date="2015-12-31T14:26:00Z"/>
                <w:rFonts w:ascii="Arial" w:hAnsi="Arial" w:cs="Arial"/>
                <w:sz w:val="16"/>
                <w:szCs w:val="16"/>
              </w:rPr>
            </w:pPr>
            <w:proofErr w:type="spellStart"/>
            <w:ins w:id="1251" w:author="Julia Powell" w:date="2015-12-31T14:27:00Z">
              <w:r>
                <w:rPr>
                  <w:sz w:val="16"/>
                  <w:szCs w:val="16"/>
                </w:rPr>
                <w:t>digitalSignatureReference</w:t>
              </w:r>
            </w:ins>
            <w:proofErr w:type="spellEnd"/>
          </w:p>
        </w:tc>
        <w:tc>
          <w:tcPr>
            <w:tcW w:w="519" w:type="pct"/>
            <w:tcBorders>
              <w:top w:val="nil"/>
              <w:left w:val="nil"/>
              <w:bottom w:val="single" w:sz="8" w:space="0" w:color="000000"/>
              <w:right w:val="single" w:sz="4" w:space="0" w:color="auto"/>
            </w:tcBorders>
            <w:shd w:val="clear" w:color="auto" w:fill="auto"/>
            <w:vAlign w:val="center"/>
          </w:tcPr>
          <w:p w14:paraId="26B62897" w14:textId="50D7FA4B" w:rsidR="005F5FE3" w:rsidRPr="00DD7223" w:rsidRDefault="005F5FE3" w:rsidP="00B467A5">
            <w:pPr>
              <w:pStyle w:val="NormalWeb"/>
              <w:spacing w:after="0" w:afterAutospacing="0"/>
              <w:jc w:val="both"/>
              <w:rPr>
                <w:ins w:id="1252" w:author="Julia Powell" w:date="2015-12-31T14:26:00Z"/>
                <w:rFonts w:ascii="Arial" w:hAnsi="Arial" w:cs="Arial"/>
                <w:sz w:val="16"/>
                <w:szCs w:val="16"/>
              </w:rPr>
            </w:pPr>
            <w:ins w:id="1253" w:author="Julia Powell" w:date="2015-12-31T14:27:00Z">
              <w:r>
                <w:rPr>
                  <w:sz w:val="16"/>
                  <w:szCs w:val="16"/>
                </w:rPr>
                <w:t>1</w:t>
              </w:r>
            </w:ins>
          </w:p>
        </w:tc>
        <w:tc>
          <w:tcPr>
            <w:tcW w:w="650" w:type="pct"/>
            <w:tcBorders>
              <w:top w:val="nil"/>
              <w:left w:val="single" w:sz="4" w:space="0" w:color="auto"/>
              <w:bottom w:val="single" w:sz="8" w:space="0" w:color="000000"/>
              <w:right w:val="single" w:sz="4" w:space="0" w:color="auto"/>
            </w:tcBorders>
            <w:shd w:val="clear" w:color="auto" w:fill="auto"/>
          </w:tcPr>
          <w:p w14:paraId="353FFD87" w14:textId="664B6EBB" w:rsidR="005F5FE3" w:rsidRPr="00DD7223" w:rsidRDefault="005F5FE3" w:rsidP="00B467A5">
            <w:pPr>
              <w:pStyle w:val="NormalWeb"/>
              <w:spacing w:before="0" w:beforeAutospacing="0" w:after="0" w:afterAutospacing="0"/>
              <w:jc w:val="both"/>
              <w:rPr>
                <w:ins w:id="1254" w:author="Julia Powell" w:date="2015-12-31T14:26:00Z"/>
                <w:rFonts w:ascii="Arial" w:hAnsi="Arial" w:cs="Arial"/>
                <w:sz w:val="16"/>
                <w:szCs w:val="16"/>
              </w:rPr>
            </w:pPr>
          </w:p>
        </w:tc>
        <w:tc>
          <w:tcPr>
            <w:tcW w:w="1291" w:type="pct"/>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vAlign w:val="center"/>
          </w:tcPr>
          <w:p w14:paraId="2AE78A2D" w14:textId="189C4B3D" w:rsidR="005F5FE3" w:rsidRPr="00DD7223" w:rsidRDefault="005F5FE3" w:rsidP="00B467A5">
            <w:pPr>
              <w:pStyle w:val="NormalWeb"/>
              <w:spacing w:after="0" w:afterAutospacing="0"/>
              <w:jc w:val="both"/>
              <w:rPr>
                <w:ins w:id="1255" w:author="Julia Powell" w:date="2015-12-31T14:26:00Z"/>
                <w:rFonts w:ascii="Arial" w:hAnsi="Arial" w:cs="Arial"/>
                <w:sz w:val="16"/>
                <w:szCs w:val="16"/>
              </w:rPr>
            </w:pPr>
            <w:proofErr w:type="spellStart"/>
            <w:ins w:id="1256" w:author="Julia Powell" w:date="2015-12-31T14:29:00Z">
              <w:r>
                <w:rPr>
                  <w:sz w:val="16"/>
                  <w:szCs w:val="16"/>
                </w:rPr>
                <w:t>CharacterString</w:t>
              </w:r>
            </w:ins>
            <w:proofErr w:type="spellEnd"/>
          </w:p>
        </w:tc>
        <w:tc>
          <w:tcPr>
            <w:tcW w:w="1444" w:type="pct"/>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tcPr>
          <w:p w14:paraId="4E2D88FD" w14:textId="214992B2" w:rsidR="005F5FE3" w:rsidRPr="00DD7223" w:rsidRDefault="005F5FE3" w:rsidP="00B467A5">
            <w:pPr>
              <w:pStyle w:val="NormalWeb"/>
              <w:numPr>
                <w:ilvl w:val="0"/>
                <w:numId w:val="24"/>
              </w:numPr>
              <w:spacing w:before="0" w:beforeAutospacing="0" w:after="0" w:afterAutospacing="0"/>
              <w:jc w:val="both"/>
              <w:rPr>
                <w:ins w:id="1257" w:author="Julia Powell" w:date="2015-12-31T14:26:00Z"/>
                <w:rFonts w:ascii="Arial" w:hAnsi="Arial" w:cs="Arial"/>
                <w:sz w:val="16"/>
                <w:szCs w:val="16"/>
              </w:rPr>
            </w:pPr>
            <w:ins w:id="1258" w:author="Julia Powell" w:date="2015-12-31T14:30:00Z">
              <w:r>
                <w:rPr>
                  <w:rFonts w:cs="Arial"/>
                  <w:sz w:val="16"/>
                  <w:szCs w:val="16"/>
                </w:rPr>
                <w:t>Reference to the appropriate digital signature algorithm</w:t>
              </w:r>
            </w:ins>
          </w:p>
        </w:tc>
      </w:tr>
      <w:tr w:rsidR="005F5FE3" w:rsidRPr="008233BF" w14:paraId="2C7132E6" w14:textId="77777777" w:rsidTr="00411EF9">
        <w:trPr>
          <w:ins w:id="1259" w:author="Julia Powell" w:date="2015-12-31T14:26:00Z"/>
        </w:trPr>
        <w:tc>
          <w:tcPr>
            <w:tcW w:w="1096" w:type="pct"/>
            <w:tcBorders>
              <w:top w:val="single" w:sz="4" w:space="0" w:color="auto"/>
              <w:left w:val="single" w:sz="4" w:space="0" w:color="auto"/>
              <w:bottom w:val="single" w:sz="4" w:space="0" w:color="auto"/>
              <w:right w:val="single" w:sz="4" w:space="0" w:color="auto"/>
            </w:tcBorders>
            <w:shd w:val="clear" w:color="auto" w:fill="auto"/>
            <w:vAlign w:val="center"/>
          </w:tcPr>
          <w:p w14:paraId="7E356517" w14:textId="2037983C" w:rsidR="005F5FE3" w:rsidRPr="00DD7223" w:rsidRDefault="005F5FE3" w:rsidP="00B467A5">
            <w:pPr>
              <w:pStyle w:val="NormalWeb"/>
              <w:spacing w:after="0" w:afterAutospacing="0"/>
              <w:jc w:val="both"/>
              <w:rPr>
                <w:ins w:id="1260" w:author="Julia Powell" w:date="2015-12-31T14:26:00Z"/>
                <w:rFonts w:ascii="Arial" w:hAnsi="Arial" w:cs="Arial"/>
                <w:sz w:val="16"/>
                <w:szCs w:val="16"/>
              </w:rPr>
            </w:pPr>
            <w:proofErr w:type="spellStart"/>
            <w:ins w:id="1261" w:author="Julia Powell" w:date="2015-12-31T14:27:00Z">
              <w:r>
                <w:rPr>
                  <w:sz w:val="16"/>
                  <w:szCs w:val="16"/>
                </w:rPr>
                <w:t>digitalSignatureValue</w:t>
              </w:r>
            </w:ins>
            <w:proofErr w:type="spellEnd"/>
          </w:p>
        </w:tc>
        <w:tc>
          <w:tcPr>
            <w:tcW w:w="519" w:type="pct"/>
            <w:tcBorders>
              <w:top w:val="single" w:sz="4" w:space="0" w:color="auto"/>
              <w:left w:val="nil"/>
              <w:bottom w:val="single" w:sz="4" w:space="0" w:color="auto"/>
              <w:right w:val="single" w:sz="4" w:space="0" w:color="auto"/>
            </w:tcBorders>
            <w:shd w:val="clear" w:color="auto" w:fill="auto"/>
            <w:vAlign w:val="center"/>
          </w:tcPr>
          <w:p w14:paraId="617413F9" w14:textId="08A9F288" w:rsidR="005F5FE3" w:rsidRPr="00DD7223" w:rsidRDefault="005F5FE3" w:rsidP="00B467A5">
            <w:pPr>
              <w:pStyle w:val="NormalWeb"/>
              <w:spacing w:after="0" w:afterAutospacing="0"/>
              <w:jc w:val="both"/>
              <w:rPr>
                <w:ins w:id="1262" w:author="Julia Powell" w:date="2015-12-31T14:26:00Z"/>
                <w:rFonts w:ascii="Arial" w:hAnsi="Arial" w:cs="Arial"/>
                <w:sz w:val="16"/>
                <w:szCs w:val="16"/>
              </w:rPr>
            </w:pPr>
            <w:ins w:id="1263" w:author="Julia Powell" w:date="2015-12-31T14:27:00Z">
              <w:r>
                <w:rPr>
                  <w:sz w:val="16"/>
                  <w:szCs w:val="16"/>
                </w:rPr>
                <w:t>1</w:t>
              </w:r>
            </w:ins>
          </w:p>
        </w:tc>
        <w:tc>
          <w:tcPr>
            <w:tcW w:w="650" w:type="pct"/>
            <w:tcBorders>
              <w:top w:val="single" w:sz="4" w:space="0" w:color="auto"/>
              <w:left w:val="single" w:sz="4" w:space="0" w:color="auto"/>
              <w:bottom w:val="single" w:sz="4" w:space="0" w:color="auto"/>
              <w:right w:val="single" w:sz="4" w:space="0" w:color="auto"/>
            </w:tcBorders>
            <w:shd w:val="clear" w:color="auto" w:fill="auto"/>
          </w:tcPr>
          <w:p w14:paraId="3D2F1199" w14:textId="77777777" w:rsidR="005F5FE3" w:rsidRPr="00DD7223" w:rsidRDefault="005F5FE3" w:rsidP="00B467A5">
            <w:pPr>
              <w:pStyle w:val="NormalWeb"/>
              <w:spacing w:after="0" w:afterAutospacing="0"/>
              <w:jc w:val="both"/>
              <w:rPr>
                <w:ins w:id="1264" w:author="Julia Powell" w:date="2015-12-31T14:26:00Z"/>
                <w:rFonts w:ascii="Arial" w:hAnsi="Arial" w:cs="Arial"/>
                <w:sz w:val="16"/>
                <w:szCs w:val="16"/>
              </w:rPr>
            </w:pPr>
          </w:p>
        </w:tc>
        <w:tc>
          <w:tcPr>
            <w:tcW w:w="1291" w:type="pct"/>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vAlign w:val="center"/>
          </w:tcPr>
          <w:p w14:paraId="51C2E1C3" w14:textId="3EFF30F0" w:rsidR="005F5FE3" w:rsidRPr="00DD7223" w:rsidRDefault="005F5FE3" w:rsidP="00B467A5">
            <w:pPr>
              <w:pStyle w:val="NormalWeb"/>
              <w:spacing w:after="0" w:afterAutospacing="0"/>
              <w:jc w:val="both"/>
              <w:rPr>
                <w:ins w:id="1265" w:author="Julia Powell" w:date="2015-12-31T14:26:00Z"/>
                <w:rFonts w:ascii="Arial" w:hAnsi="Arial" w:cs="Arial"/>
                <w:sz w:val="16"/>
                <w:szCs w:val="16"/>
              </w:rPr>
            </w:pPr>
            <w:proofErr w:type="spellStart"/>
            <w:ins w:id="1266" w:author="Julia Powell" w:date="2015-12-31T14:29:00Z">
              <w:r>
                <w:rPr>
                  <w:sz w:val="16"/>
                  <w:szCs w:val="16"/>
                </w:rPr>
                <w:t>CharacterString</w:t>
              </w:r>
            </w:ins>
            <w:proofErr w:type="spellEnd"/>
          </w:p>
        </w:tc>
        <w:tc>
          <w:tcPr>
            <w:tcW w:w="1444" w:type="pct"/>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vAlign w:val="center"/>
          </w:tcPr>
          <w:p w14:paraId="3C5BE51C" w14:textId="20801237" w:rsidR="005F5FE3" w:rsidRPr="00DD7223" w:rsidRDefault="005F5FE3" w:rsidP="00B467A5">
            <w:pPr>
              <w:spacing w:before="100" w:beforeAutospacing="1" w:after="0" w:line="240" w:lineRule="auto"/>
              <w:rPr>
                <w:ins w:id="1267" w:author="Julia Powell" w:date="2015-12-31T14:26:00Z"/>
                <w:rFonts w:cs="Arial"/>
                <w:sz w:val="16"/>
                <w:szCs w:val="16"/>
              </w:rPr>
            </w:pPr>
          </w:p>
        </w:tc>
      </w:tr>
    </w:tbl>
    <w:p w14:paraId="51FA107C" w14:textId="77777777" w:rsidR="00411EF9" w:rsidRDefault="00411EF9" w:rsidP="00411EF9">
      <w:pPr>
        <w:pStyle w:val="Heading4"/>
        <w:numPr>
          <w:ilvl w:val="0"/>
          <w:numId w:val="0"/>
        </w:numPr>
        <w:ind w:left="864"/>
        <w:rPr>
          <w:ins w:id="1268" w:author="Julia Powell" w:date="2016-01-14T14:25:00Z"/>
        </w:rPr>
      </w:pPr>
    </w:p>
    <w:p w14:paraId="480F8831" w14:textId="34368DE1" w:rsidR="005F5FE3" w:rsidRPr="007C307C" w:rsidRDefault="005F5FE3" w:rsidP="00411EF9">
      <w:pPr>
        <w:pStyle w:val="Heading4"/>
        <w:rPr>
          <w:ins w:id="1269" w:author="Julia Powell" w:date="2015-12-31T14:29:00Z"/>
        </w:rPr>
      </w:pPr>
      <w:ins w:id="1270" w:author="Julia Powell" w:date="2015-12-31T14:29:00Z">
        <w:r w:rsidRPr="007C307C">
          <w:t>S100_Catalogue</w:t>
        </w:r>
        <w:r>
          <w:t>Scope</w:t>
        </w:r>
      </w:ins>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3060"/>
      </w:tblGrid>
      <w:tr w:rsidR="005F5FE3" w:rsidRPr="009842DB" w14:paraId="7F68B8F8" w14:textId="77777777" w:rsidTr="00B467A5">
        <w:trPr>
          <w:trHeight w:val="198"/>
          <w:ins w:id="1271" w:author="Julia Powell" w:date="2015-12-31T14:29:00Z"/>
        </w:trPr>
        <w:tc>
          <w:tcPr>
            <w:tcW w:w="1106" w:type="dxa"/>
            <w:vAlign w:val="center"/>
          </w:tcPr>
          <w:p w14:paraId="16E8A8EE" w14:textId="77777777" w:rsidR="005F5FE3" w:rsidRPr="009842DB" w:rsidRDefault="005F5FE3" w:rsidP="00B467A5">
            <w:pPr>
              <w:snapToGrid w:val="0"/>
              <w:rPr>
                <w:ins w:id="1272" w:author="Julia Powell" w:date="2015-12-31T14:29:00Z"/>
                <w:b/>
                <w:sz w:val="16"/>
                <w:szCs w:val="16"/>
              </w:rPr>
            </w:pPr>
            <w:ins w:id="1273" w:author="Julia Powell" w:date="2015-12-31T14:29:00Z">
              <w:r w:rsidRPr="009842DB">
                <w:rPr>
                  <w:b/>
                  <w:sz w:val="16"/>
                  <w:szCs w:val="16"/>
                </w:rPr>
                <w:t>Role Name</w:t>
              </w:r>
            </w:ins>
          </w:p>
        </w:tc>
        <w:tc>
          <w:tcPr>
            <w:tcW w:w="3034" w:type="dxa"/>
            <w:vAlign w:val="center"/>
          </w:tcPr>
          <w:p w14:paraId="76A55FDD" w14:textId="77777777" w:rsidR="005F5FE3" w:rsidRPr="009842DB" w:rsidRDefault="005F5FE3" w:rsidP="00B467A5">
            <w:pPr>
              <w:snapToGrid w:val="0"/>
              <w:rPr>
                <w:ins w:id="1274" w:author="Julia Powell" w:date="2015-12-31T14:29:00Z"/>
                <w:b/>
                <w:sz w:val="16"/>
                <w:szCs w:val="16"/>
              </w:rPr>
            </w:pPr>
            <w:ins w:id="1275" w:author="Julia Powell" w:date="2015-12-31T14:29:00Z">
              <w:r w:rsidRPr="009842DB">
                <w:rPr>
                  <w:b/>
                  <w:sz w:val="16"/>
                  <w:szCs w:val="16"/>
                </w:rPr>
                <w:t>Name</w:t>
              </w:r>
            </w:ins>
          </w:p>
        </w:tc>
        <w:tc>
          <w:tcPr>
            <w:tcW w:w="3420" w:type="dxa"/>
            <w:vAlign w:val="center"/>
          </w:tcPr>
          <w:p w14:paraId="415BA456" w14:textId="77777777" w:rsidR="005F5FE3" w:rsidRPr="009842DB" w:rsidRDefault="005F5FE3" w:rsidP="00B467A5">
            <w:pPr>
              <w:snapToGrid w:val="0"/>
              <w:rPr>
                <w:ins w:id="1276" w:author="Julia Powell" w:date="2015-12-31T14:29:00Z"/>
                <w:b/>
                <w:sz w:val="16"/>
                <w:szCs w:val="16"/>
              </w:rPr>
            </w:pPr>
            <w:ins w:id="1277" w:author="Julia Powell" w:date="2015-12-31T14:29:00Z">
              <w:r w:rsidRPr="009842DB">
                <w:rPr>
                  <w:b/>
                  <w:sz w:val="16"/>
                  <w:szCs w:val="16"/>
                </w:rPr>
                <w:t>Description</w:t>
              </w:r>
            </w:ins>
          </w:p>
        </w:tc>
        <w:tc>
          <w:tcPr>
            <w:tcW w:w="804" w:type="dxa"/>
            <w:vAlign w:val="center"/>
          </w:tcPr>
          <w:p w14:paraId="73BC453D" w14:textId="77777777" w:rsidR="005F5FE3" w:rsidRPr="009842DB" w:rsidRDefault="005F5FE3" w:rsidP="00B467A5">
            <w:pPr>
              <w:snapToGrid w:val="0"/>
              <w:jc w:val="center"/>
              <w:rPr>
                <w:ins w:id="1278" w:author="Julia Powell" w:date="2015-12-31T14:29:00Z"/>
                <w:b/>
                <w:sz w:val="16"/>
                <w:szCs w:val="16"/>
              </w:rPr>
            </w:pPr>
            <w:proofErr w:type="spellStart"/>
            <w:ins w:id="1279" w:author="Julia Powell" w:date="2015-12-31T14:29:00Z">
              <w:r w:rsidRPr="009842DB">
                <w:rPr>
                  <w:b/>
                  <w:sz w:val="16"/>
                  <w:szCs w:val="16"/>
                </w:rPr>
                <w:t>Mult</w:t>
              </w:r>
              <w:proofErr w:type="spellEnd"/>
            </w:ins>
          </w:p>
        </w:tc>
        <w:tc>
          <w:tcPr>
            <w:tcW w:w="2436" w:type="dxa"/>
            <w:vAlign w:val="center"/>
          </w:tcPr>
          <w:p w14:paraId="18B938BD" w14:textId="77777777" w:rsidR="005F5FE3" w:rsidRPr="009842DB" w:rsidRDefault="005F5FE3" w:rsidP="00B467A5">
            <w:pPr>
              <w:snapToGrid w:val="0"/>
              <w:rPr>
                <w:ins w:id="1280" w:author="Julia Powell" w:date="2015-12-31T14:29:00Z"/>
                <w:b/>
                <w:sz w:val="16"/>
                <w:szCs w:val="16"/>
              </w:rPr>
            </w:pPr>
            <w:ins w:id="1281" w:author="Julia Powell" w:date="2015-12-31T14:29:00Z">
              <w:r w:rsidRPr="009842DB">
                <w:rPr>
                  <w:b/>
                  <w:sz w:val="16"/>
                  <w:szCs w:val="16"/>
                </w:rPr>
                <w:t>Type</w:t>
              </w:r>
            </w:ins>
          </w:p>
        </w:tc>
        <w:tc>
          <w:tcPr>
            <w:tcW w:w="3060" w:type="dxa"/>
            <w:vAlign w:val="center"/>
          </w:tcPr>
          <w:p w14:paraId="14C25CA4" w14:textId="77777777" w:rsidR="005F5FE3" w:rsidRPr="009842DB" w:rsidRDefault="005F5FE3" w:rsidP="00B467A5">
            <w:pPr>
              <w:snapToGrid w:val="0"/>
              <w:rPr>
                <w:ins w:id="1282" w:author="Julia Powell" w:date="2015-12-31T14:29:00Z"/>
                <w:b/>
                <w:sz w:val="16"/>
                <w:szCs w:val="16"/>
              </w:rPr>
            </w:pPr>
            <w:ins w:id="1283" w:author="Julia Powell" w:date="2015-12-31T14:29:00Z">
              <w:r w:rsidRPr="009842DB">
                <w:rPr>
                  <w:b/>
                  <w:sz w:val="16"/>
                  <w:szCs w:val="16"/>
                </w:rPr>
                <w:t>Remarks</w:t>
              </w:r>
            </w:ins>
          </w:p>
        </w:tc>
      </w:tr>
      <w:tr w:rsidR="005F5FE3" w:rsidRPr="00B551FD" w14:paraId="5AA886A0" w14:textId="77777777" w:rsidTr="00B467A5">
        <w:trPr>
          <w:trHeight w:val="218"/>
          <w:ins w:id="1284" w:author="Julia Powell" w:date="2015-12-31T14:29:00Z"/>
        </w:trPr>
        <w:tc>
          <w:tcPr>
            <w:tcW w:w="1106" w:type="dxa"/>
            <w:vAlign w:val="center"/>
          </w:tcPr>
          <w:p w14:paraId="6F8D078A" w14:textId="77777777" w:rsidR="005F5FE3" w:rsidRPr="00B551FD" w:rsidRDefault="005F5FE3" w:rsidP="00B467A5">
            <w:pPr>
              <w:snapToGrid w:val="0"/>
              <w:rPr>
                <w:ins w:id="1285" w:author="Julia Powell" w:date="2015-12-31T14:29:00Z"/>
                <w:sz w:val="16"/>
                <w:szCs w:val="16"/>
              </w:rPr>
            </w:pPr>
            <w:ins w:id="1286" w:author="Julia Powell" w:date="2015-12-31T14:29:00Z">
              <w:r w:rsidRPr="00B551FD">
                <w:rPr>
                  <w:sz w:val="16"/>
                  <w:szCs w:val="16"/>
                </w:rPr>
                <w:t>Class</w:t>
              </w:r>
            </w:ins>
          </w:p>
        </w:tc>
        <w:tc>
          <w:tcPr>
            <w:tcW w:w="3034" w:type="dxa"/>
            <w:vAlign w:val="center"/>
          </w:tcPr>
          <w:p w14:paraId="1067264E" w14:textId="77777777" w:rsidR="005F5FE3" w:rsidRPr="00B551FD" w:rsidRDefault="005F5FE3" w:rsidP="00B467A5">
            <w:pPr>
              <w:snapToGrid w:val="0"/>
              <w:rPr>
                <w:ins w:id="1287" w:author="Julia Powell" w:date="2015-12-31T14:29:00Z"/>
                <w:sz w:val="16"/>
                <w:szCs w:val="16"/>
              </w:rPr>
            </w:pPr>
            <w:ins w:id="1288" w:author="Julia Powell" w:date="2015-12-31T14:29:00Z">
              <w:r w:rsidRPr="00B551FD">
                <w:rPr>
                  <w:sz w:val="16"/>
                  <w:szCs w:val="16"/>
                </w:rPr>
                <w:t>S100_Catalogue</w:t>
              </w:r>
              <w:r>
                <w:rPr>
                  <w:sz w:val="16"/>
                  <w:szCs w:val="16"/>
                </w:rPr>
                <w:t>Scope</w:t>
              </w:r>
            </w:ins>
          </w:p>
        </w:tc>
        <w:tc>
          <w:tcPr>
            <w:tcW w:w="3420" w:type="dxa"/>
            <w:vAlign w:val="center"/>
          </w:tcPr>
          <w:p w14:paraId="60354AD6" w14:textId="77777777" w:rsidR="005F5FE3" w:rsidRPr="00B551FD" w:rsidRDefault="005F5FE3" w:rsidP="00B467A5">
            <w:pPr>
              <w:snapToGrid w:val="0"/>
              <w:jc w:val="left"/>
              <w:rPr>
                <w:ins w:id="1289" w:author="Julia Powell" w:date="2015-12-31T14:29:00Z"/>
                <w:sz w:val="16"/>
                <w:szCs w:val="16"/>
              </w:rPr>
            </w:pPr>
          </w:p>
        </w:tc>
        <w:tc>
          <w:tcPr>
            <w:tcW w:w="804" w:type="dxa"/>
            <w:vAlign w:val="center"/>
          </w:tcPr>
          <w:p w14:paraId="7784DF09" w14:textId="77777777" w:rsidR="005F5FE3" w:rsidRPr="00B551FD" w:rsidRDefault="005F5FE3" w:rsidP="00B467A5">
            <w:pPr>
              <w:snapToGrid w:val="0"/>
              <w:jc w:val="center"/>
              <w:rPr>
                <w:ins w:id="1290" w:author="Julia Powell" w:date="2015-12-31T14:29:00Z"/>
                <w:sz w:val="16"/>
                <w:szCs w:val="16"/>
              </w:rPr>
            </w:pPr>
            <w:ins w:id="1291" w:author="Julia Powell" w:date="2015-12-31T14:29:00Z">
              <w:r w:rsidRPr="00B551FD">
                <w:rPr>
                  <w:sz w:val="16"/>
                  <w:szCs w:val="16"/>
                </w:rPr>
                <w:t>-</w:t>
              </w:r>
            </w:ins>
          </w:p>
        </w:tc>
        <w:tc>
          <w:tcPr>
            <w:tcW w:w="2436" w:type="dxa"/>
            <w:vAlign w:val="center"/>
          </w:tcPr>
          <w:p w14:paraId="3F6D60AB" w14:textId="77777777" w:rsidR="005F5FE3" w:rsidRPr="00B551FD" w:rsidRDefault="005F5FE3" w:rsidP="00B467A5">
            <w:pPr>
              <w:snapToGrid w:val="0"/>
              <w:rPr>
                <w:ins w:id="1292" w:author="Julia Powell" w:date="2015-12-31T14:29:00Z"/>
                <w:sz w:val="16"/>
                <w:szCs w:val="16"/>
              </w:rPr>
            </w:pPr>
            <w:ins w:id="1293" w:author="Julia Powell" w:date="2015-12-31T14:29:00Z">
              <w:r w:rsidRPr="00B551FD">
                <w:rPr>
                  <w:sz w:val="16"/>
                  <w:szCs w:val="16"/>
                </w:rPr>
                <w:t>-</w:t>
              </w:r>
            </w:ins>
          </w:p>
        </w:tc>
        <w:tc>
          <w:tcPr>
            <w:tcW w:w="3060" w:type="dxa"/>
            <w:vAlign w:val="center"/>
          </w:tcPr>
          <w:p w14:paraId="62225876" w14:textId="77777777" w:rsidR="005F5FE3" w:rsidRPr="00B551FD" w:rsidRDefault="005F5FE3" w:rsidP="00B467A5">
            <w:pPr>
              <w:snapToGrid w:val="0"/>
              <w:rPr>
                <w:ins w:id="1294" w:author="Julia Powell" w:date="2015-12-31T14:29:00Z"/>
                <w:sz w:val="16"/>
                <w:szCs w:val="16"/>
              </w:rPr>
            </w:pPr>
            <w:ins w:id="1295" w:author="Julia Powell" w:date="2015-12-31T14:29:00Z">
              <w:r w:rsidRPr="00B551FD">
                <w:rPr>
                  <w:sz w:val="16"/>
                  <w:szCs w:val="16"/>
                </w:rPr>
                <w:t>-</w:t>
              </w:r>
            </w:ins>
          </w:p>
        </w:tc>
      </w:tr>
      <w:tr w:rsidR="005F5FE3" w:rsidRPr="00B551FD" w14:paraId="0941F09E" w14:textId="77777777" w:rsidTr="00B467A5">
        <w:trPr>
          <w:trHeight w:val="198"/>
          <w:ins w:id="1296" w:author="Julia Powell" w:date="2015-12-31T14:29:00Z"/>
        </w:trPr>
        <w:tc>
          <w:tcPr>
            <w:tcW w:w="1106" w:type="dxa"/>
            <w:vAlign w:val="center"/>
          </w:tcPr>
          <w:p w14:paraId="0E418736" w14:textId="77777777" w:rsidR="005F5FE3" w:rsidRPr="00B551FD" w:rsidRDefault="005F5FE3" w:rsidP="00B467A5">
            <w:pPr>
              <w:snapToGrid w:val="0"/>
              <w:rPr>
                <w:ins w:id="1297" w:author="Julia Powell" w:date="2015-12-31T14:29:00Z"/>
                <w:sz w:val="16"/>
                <w:szCs w:val="16"/>
              </w:rPr>
            </w:pPr>
            <w:ins w:id="1298" w:author="Julia Powell" w:date="2015-12-31T14:29:00Z">
              <w:r>
                <w:rPr>
                  <w:sz w:val="16"/>
                  <w:szCs w:val="16"/>
                </w:rPr>
                <w:t>Value</w:t>
              </w:r>
            </w:ins>
          </w:p>
        </w:tc>
        <w:tc>
          <w:tcPr>
            <w:tcW w:w="3034" w:type="dxa"/>
            <w:vAlign w:val="center"/>
          </w:tcPr>
          <w:p w14:paraId="02ECE95B" w14:textId="77777777" w:rsidR="005F5FE3" w:rsidRPr="00B551FD" w:rsidRDefault="005F5FE3" w:rsidP="00B467A5">
            <w:pPr>
              <w:snapToGrid w:val="0"/>
              <w:rPr>
                <w:ins w:id="1299" w:author="Julia Powell" w:date="2015-12-31T14:29:00Z"/>
                <w:sz w:val="16"/>
                <w:szCs w:val="16"/>
              </w:rPr>
            </w:pPr>
            <w:proofErr w:type="spellStart"/>
            <w:ins w:id="1300" w:author="Julia Powell" w:date="2015-12-31T14:29:00Z">
              <w:r>
                <w:rPr>
                  <w:sz w:val="16"/>
                  <w:szCs w:val="16"/>
                </w:rPr>
                <w:t>featureCatalogue</w:t>
              </w:r>
              <w:proofErr w:type="spellEnd"/>
            </w:ins>
          </w:p>
        </w:tc>
        <w:tc>
          <w:tcPr>
            <w:tcW w:w="3420" w:type="dxa"/>
            <w:vAlign w:val="center"/>
          </w:tcPr>
          <w:p w14:paraId="55C0E727" w14:textId="77777777" w:rsidR="005F5FE3" w:rsidRPr="00B551FD" w:rsidRDefault="005F5FE3" w:rsidP="00B467A5">
            <w:pPr>
              <w:snapToGrid w:val="0"/>
              <w:jc w:val="left"/>
              <w:rPr>
                <w:ins w:id="1301" w:author="Julia Powell" w:date="2015-12-31T14:29:00Z"/>
                <w:sz w:val="16"/>
                <w:szCs w:val="16"/>
              </w:rPr>
            </w:pPr>
          </w:p>
        </w:tc>
        <w:tc>
          <w:tcPr>
            <w:tcW w:w="804" w:type="dxa"/>
            <w:vAlign w:val="center"/>
          </w:tcPr>
          <w:p w14:paraId="6470AB9E" w14:textId="77777777" w:rsidR="005F5FE3" w:rsidRPr="00B551FD" w:rsidRDefault="005F5FE3" w:rsidP="00B467A5">
            <w:pPr>
              <w:snapToGrid w:val="0"/>
              <w:jc w:val="center"/>
              <w:rPr>
                <w:ins w:id="1302" w:author="Julia Powell" w:date="2015-12-31T14:29:00Z"/>
                <w:sz w:val="16"/>
                <w:szCs w:val="16"/>
              </w:rPr>
            </w:pPr>
          </w:p>
        </w:tc>
        <w:tc>
          <w:tcPr>
            <w:tcW w:w="2436" w:type="dxa"/>
            <w:vAlign w:val="center"/>
          </w:tcPr>
          <w:p w14:paraId="5174C52F" w14:textId="77777777" w:rsidR="005F5FE3" w:rsidRPr="00B551FD" w:rsidRDefault="005F5FE3" w:rsidP="00B467A5">
            <w:pPr>
              <w:snapToGrid w:val="0"/>
              <w:rPr>
                <w:ins w:id="1303" w:author="Julia Powell" w:date="2015-12-31T14:29:00Z"/>
                <w:sz w:val="16"/>
                <w:szCs w:val="16"/>
              </w:rPr>
            </w:pPr>
          </w:p>
        </w:tc>
        <w:tc>
          <w:tcPr>
            <w:tcW w:w="3060" w:type="dxa"/>
            <w:vAlign w:val="center"/>
          </w:tcPr>
          <w:p w14:paraId="07BD6E6D" w14:textId="77777777" w:rsidR="005F5FE3" w:rsidRPr="00B551FD" w:rsidRDefault="005F5FE3" w:rsidP="00B467A5">
            <w:pPr>
              <w:snapToGrid w:val="0"/>
              <w:rPr>
                <w:ins w:id="1304" w:author="Julia Powell" w:date="2015-12-31T14:29:00Z"/>
                <w:sz w:val="16"/>
                <w:szCs w:val="16"/>
              </w:rPr>
            </w:pPr>
          </w:p>
        </w:tc>
      </w:tr>
      <w:tr w:rsidR="005F5FE3" w:rsidRPr="00B551FD" w14:paraId="77C278AC" w14:textId="77777777" w:rsidTr="00B467A5">
        <w:trPr>
          <w:trHeight w:val="198"/>
          <w:ins w:id="1305" w:author="Julia Powell" w:date="2015-12-31T14:29:00Z"/>
        </w:trPr>
        <w:tc>
          <w:tcPr>
            <w:tcW w:w="1106" w:type="dxa"/>
            <w:vAlign w:val="center"/>
          </w:tcPr>
          <w:p w14:paraId="41B88689" w14:textId="77777777" w:rsidR="005F5FE3" w:rsidRPr="00B551FD" w:rsidRDefault="005F5FE3" w:rsidP="00B467A5">
            <w:pPr>
              <w:snapToGrid w:val="0"/>
              <w:rPr>
                <w:ins w:id="1306" w:author="Julia Powell" w:date="2015-12-31T14:29:00Z"/>
                <w:sz w:val="16"/>
                <w:szCs w:val="16"/>
              </w:rPr>
            </w:pPr>
            <w:ins w:id="1307" w:author="Julia Powell" w:date="2015-12-31T14:29:00Z">
              <w:r>
                <w:rPr>
                  <w:sz w:val="16"/>
                  <w:szCs w:val="16"/>
                </w:rPr>
                <w:t>Value</w:t>
              </w:r>
            </w:ins>
          </w:p>
        </w:tc>
        <w:tc>
          <w:tcPr>
            <w:tcW w:w="3034" w:type="dxa"/>
            <w:vAlign w:val="center"/>
          </w:tcPr>
          <w:p w14:paraId="5F0E04E4" w14:textId="77777777" w:rsidR="005F5FE3" w:rsidRPr="00B551FD" w:rsidRDefault="005F5FE3" w:rsidP="00B467A5">
            <w:pPr>
              <w:snapToGrid w:val="0"/>
              <w:rPr>
                <w:ins w:id="1308" w:author="Julia Powell" w:date="2015-12-31T14:29:00Z"/>
                <w:sz w:val="16"/>
                <w:szCs w:val="16"/>
              </w:rPr>
            </w:pPr>
            <w:proofErr w:type="spellStart"/>
            <w:ins w:id="1309" w:author="Julia Powell" w:date="2015-12-31T14:29:00Z">
              <w:r>
                <w:rPr>
                  <w:sz w:val="16"/>
                  <w:szCs w:val="16"/>
                </w:rPr>
                <w:t>portrayalCatalogue</w:t>
              </w:r>
              <w:proofErr w:type="spellEnd"/>
            </w:ins>
          </w:p>
        </w:tc>
        <w:tc>
          <w:tcPr>
            <w:tcW w:w="3420" w:type="dxa"/>
            <w:vAlign w:val="center"/>
          </w:tcPr>
          <w:p w14:paraId="37DE97D7" w14:textId="77777777" w:rsidR="005F5FE3" w:rsidRPr="00B551FD" w:rsidRDefault="005F5FE3" w:rsidP="00B467A5">
            <w:pPr>
              <w:snapToGrid w:val="0"/>
              <w:jc w:val="left"/>
              <w:rPr>
                <w:ins w:id="1310" w:author="Julia Powell" w:date="2015-12-31T14:29:00Z"/>
                <w:sz w:val="16"/>
                <w:szCs w:val="16"/>
              </w:rPr>
            </w:pPr>
          </w:p>
        </w:tc>
        <w:tc>
          <w:tcPr>
            <w:tcW w:w="804" w:type="dxa"/>
            <w:vAlign w:val="center"/>
          </w:tcPr>
          <w:p w14:paraId="7173D3FE" w14:textId="77777777" w:rsidR="005F5FE3" w:rsidRDefault="005F5FE3" w:rsidP="00B467A5">
            <w:pPr>
              <w:snapToGrid w:val="0"/>
              <w:jc w:val="center"/>
              <w:rPr>
                <w:ins w:id="1311" w:author="Julia Powell" w:date="2015-12-31T14:29:00Z"/>
                <w:sz w:val="16"/>
                <w:szCs w:val="16"/>
              </w:rPr>
            </w:pPr>
          </w:p>
        </w:tc>
        <w:tc>
          <w:tcPr>
            <w:tcW w:w="2436" w:type="dxa"/>
            <w:vAlign w:val="center"/>
          </w:tcPr>
          <w:p w14:paraId="03989CA8" w14:textId="77777777" w:rsidR="005F5FE3" w:rsidRPr="00B551FD" w:rsidRDefault="005F5FE3" w:rsidP="00B467A5">
            <w:pPr>
              <w:snapToGrid w:val="0"/>
              <w:rPr>
                <w:ins w:id="1312" w:author="Julia Powell" w:date="2015-12-31T14:29:00Z"/>
                <w:sz w:val="16"/>
                <w:szCs w:val="16"/>
              </w:rPr>
            </w:pPr>
          </w:p>
        </w:tc>
        <w:tc>
          <w:tcPr>
            <w:tcW w:w="3060" w:type="dxa"/>
            <w:vAlign w:val="center"/>
          </w:tcPr>
          <w:p w14:paraId="10BE835E" w14:textId="77777777" w:rsidR="005F5FE3" w:rsidRDefault="005F5FE3" w:rsidP="00B467A5">
            <w:pPr>
              <w:snapToGrid w:val="0"/>
              <w:rPr>
                <w:ins w:id="1313" w:author="Julia Powell" w:date="2015-12-31T14:29:00Z"/>
                <w:sz w:val="16"/>
                <w:szCs w:val="16"/>
              </w:rPr>
            </w:pPr>
          </w:p>
        </w:tc>
      </w:tr>
    </w:tbl>
    <w:p w14:paraId="02D5FE76" w14:textId="77777777" w:rsidR="007C29A0" w:rsidRPr="007C29A0" w:rsidRDefault="007C29A0" w:rsidP="00C53B69"/>
    <w:p w14:paraId="668FB501" w14:textId="77777777" w:rsidR="00A318B0" w:rsidRPr="00A318B0" w:rsidRDefault="00A318B0" w:rsidP="00C53B69">
      <w:pPr>
        <w:pStyle w:val="Heading3"/>
        <w:numPr>
          <w:ilvl w:val="0"/>
          <w:numId w:val="0"/>
        </w:numPr>
        <w:jc w:val="both"/>
      </w:pPr>
    </w:p>
    <w:p w14:paraId="2632416F" w14:textId="77777777" w:rsidR="00B3315D" w:rsidRPr="008233BF" w:rsidRDefault="00B3315D" w:rsidP="00C53B69">
      <w:pPr>
        <w:pStyle w:val="Heading2"/>
        <w:rPr>
          <w:lang w:eastAsia="en-GB"/>
        </w:rPr>
      </w:pPr>
      <w:bookmarkStart w:id="1314" w:name="_Toc225648314"/>
      <w:bookmarkStart w:id="1315" w:name="_Toc225065171"/>
      <w:bookmarkStart w:id="1316" w:name="_Toc439685328"/>
      <w:r w:rsidRPr="008233BF">
        <w:rPr>
          <w:lang w:eastAsia="en-GB"/>
        </w:rPr>
        <w:t>Language</w:t>
      </w:r>
      <w:bookmarkEnd w:id="1314"/>
      <w:bookmarkEnd w:id="1315"/>
      <w:bookmarkEnd w:id="1316"/>
      <w:r w:rsidRPr="008233BF">
        <w:rPr>
          <w:lang w:eastAsia="en-GB"/>
        </w:rPr>
        <w:t xml:space="preserve"> </w:t>
      </w:r>
    </w:p>
    <w:p w14:paraId="7104FF29" w14:textId="00621062" w:rsidR="00FF6266" w:rsidRDefault="00B3315D" w:rsidP="00C53B69">
      <w:pPr>
        <w:autoSpaceDE w:val="0"/>
        <w:autoSpaceDN w:val="0"/>
        <w:adjustRightInd w:val="0"/>
        <w:spacing w:line="240" w:lineRule="auto"/>
        <w:rPr>
          <w:lang w:eastAsia="en-GB"/>
        </w:rPr>
      </w:pPr>
      <w:r w:rsidRPr="008233BF">
        <w:rPr>
          <w:rFonts w:eastAsia="Times New Roman" w:cs="Arial"/>
          <w:lang w:eastAsia="en-GB"/>
        </w:rPr>
        <w:t>The exchange language must be English. Other languages may be used as a su</w:t>
      </w:r>
      <w:r w:rsidR="00FF6266">
        <w:rPr>
          <w:rFonts w:eastAsia="Times New Roman" w:cs="Arial"/>
          <w:lang w:eastAsia="en-GB"/>
        </w:rPr>
        <w:t>pplementary option</w:t>
      </w:r>
      <w:r w:rsidRPr="008233BF">
        <w:rPr>
          <w:lang w:eastAsia="en-GB"/>
        </w:rPr>
        <w:t xml:space="preserve">. </w:t>
      </w:r>
      <w:r w:rsidR="008B09BD">
        <w:rPr>
          <w:lang w:eastAsia="en-GB"/>
        </w:rPr>
        <w:t>N</w:t>
      </w:r>
      <w:r w:rsidRPr="008233BF">
        <w:rPr>
          <w:lang w:eastAsia="en-GB"/>
        </w:rPr>
        <w:t xml:space="preserve">ational geographic names </w:t>
      </w:r>
      <w:r w:rsidR="008B09BD">
        <w:rPr>
          <w:lang w:eastAsia="en-GB"/>
        </w:rPr>
        <w:t>can</w:t>
      </w:r>
      <w:r w:rsidRPr="008233BF">
        <w:rPr>
          <w:lang w:eastAsia="en-GB"/>
        </w:rPr>
        <w:t xml:space="preserve"> be left in their original national language</w:t>
      </w:r>
      <w:r w:rsidR="007D44E0">
        <w:rPr>
          <w:lang w:eastAsia="en-GB"/>
        </w:rPr>
        <w:t xml:space="preserve"> using the complex attribute Feature Name.</w:t>
      </w:r>
      <w:r w:rsidRPr="008233BF">
        <w:rPr>
          <w:lang w:eastAsia="en-GB"/>
        </w:rPr>
        <w:t xml:space="preserve"> </w:t>
      </w:r>
    </w:p>
    <w:p w14:paraId="67BDBECE" w14:textId="77777777" w:rsidR="00231701" w:rsidRDefault="00A90599" w:rsidP="00C53B69">
      <w:pPr>
        <w:autoSpaceDE w:val="0"/>
        <w:autoSpaceDN w:val="0"/>
        <w:adjustRightInd w:val="0"/>
        <w:spacing w:line="240" w:lineRule="auto"/>
      </w:pPr>
      <w:r>
        <w:rPr>
          <w:lang w:eastAsia="en-GB"/>
        </w:rPr>
        <w:t>Character strings must be encoded using the character set defined in ISO 10646-1, in Unicode Transformation Format-8 (UTF-8).</w:t>
      </w:r>
      <w:r w:rsidR="006C6885">
        <w:rPr>
          <w:lang w:eastAsia="en-GB"/>
        </w:rPr>
        <w:t xml:space="preserve"> </w:t>
      </w:r>
      <w:r w:rsidR="006C6885">
        <w:rPr>
          <w:rFonts w:hint="eastAsia"/>
        </w:rPr>
        <w:t>A BO</w:t>
      </w:r>
      <w:r w:rsidR="00FF6266">
        <w:rPr>
          <w:rFonts w:hint="eastAsia"/>
        </w:rPr>
        <w:t>M (byte order mark)</w:t>
      </w:r>
      <w:r w:rsidR="00FF6266">
        <w:t xml:space="preserve"> </w:t>
      </w:r>
      <w:r w:rsidR="006C6885">
        <w:rPr>
          <w:rFonts w:hint="eastAsia"/>
        </w:rPr>
        <w:t>must not be used.</w:t>
      </w:r>
      <w:bookmarkStart w:id="1317" w:name="_Toc225648365"/>
      <w:bookmarkStart w:id="1318" w:name="_Toc225065222"/>
    </w:p>
    <w:p w14:paraId="754DC8DD" w14:textId="77777777" w:rsidR="00FF6266" w:rsidRPr="00FF6266" w:rsidRDefault="00FF6266" w:rsidP="00C53B69">
      <w:pPr>
        <w:autoSpaceDE w:val="0"/>
        <w:autoSpaceDN w:val="0"/>
        <w:adjustRightInd w:val="0"/>
        <w:spacing w:line="240" w:lineRule="auto"/>
        <w:rPr>
          <w:lang w:eastAsia="en-GB"/>
        </w:rPr>
        <w:sectPr w:rsidR="00FF6266" w:rsidRPr="00FF6266" w:rsidSect="000231CB">
          <w:pgSz w:w="16838" w:h="11906" w:orient="landscape"/>
          <w:pgMar w:top="1418" w:right="1440" w:bottom="1400" w:left="1440" w:header="709" w:footer="283" w:gutter="0"/>
          <w:cols w:space="720"/>
          <w:docGrid w:linePitch="272"/>
        </w:sectPr>
      </w:pPr>
    </w:p>
    <w:p w14:paraId="441FB2EE" w14:textId="77777777" w:rsidR="006E4207" w:rsidRDefault="006E4207" w:rsidP="00C53B69">
      <w:pPr>
        <w:pStyle w:val="Heading1"/>
        <w:numPr>
          <w:ilvl w:val="0"/>
          <w:numId w:val="0"/>
        </w:numPr>
        <w:ind w:left="432"/>
        <w:rPr>
          <w:rFonts w:eastAsia="Times New Roman" w:cs="Arial"/>
          <w:lang w:eastAsia="en-US"/>
        </w:rPr>
      </w:pPr>
      <w:bookmarkStart w:id="1319" w:name="_Toc439685329"/>
      <w:r>
        <w:rPr>
          <w:rFonts w:eastAsia="Times New Roman" w:cs="Arial"/>
          <w:lang w:eastAsia="en-US"/>
        </w:rPr>
        <w:lastRenderedPageBreak/>
        <w:t>Annex A</w:t>
      </w:r>
      <w:r w:rsidR="004C71B1">
        <w:rPr>
          <w:rFonts w:eastAsia="Times New Roman" w:cs="Arial"/>
          <w:lang w:eastAsia="en-US"/>
        </w:rPr>
        <w:t xml:space="preserve"> - </w:t>
      </w:r>
      <w:r>
        <w:rPr>
          <w:rFonts w:eastAsia="Times New Roman" w:cs="Arial"/>
          <w:lang w:eastAsia="en-US"/>
        </w:rPr>
        <w:t>Data Classification and Encoding Guide</w:t>
      </w:r>
      <w:bookmarkEnd w:id="1319"/>
    </w:p>
    <w:p w14:paraId="0F203CFD" w14:textId="77777777" w:rsidR="00FF2CA8" w:rsidRPr="00A96695" w:rsidRDefault="006E4207" w:rsidP="00E56415">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rPr>
          <w:rFonts w:cs="Arial"/>
          <w:b/>
        </w:rPr>
      </w:pPr>
      <w:r>
        <w:rPr>
          <w:b/>
        </w:rPr>
        <w:br w:type="page"/>
      </w:r>
      <w:r w:rsidR="00FE4B4C" w:rsidRPr="00A96695">
        <w:rPr>
          <w:b/>
        </w:rPr>
        <w:lastRenderedPageBreak/>
        <w:t xml:space="preserve">ANNEX </w:t>
      </w:r>
      <w:r>
        <w:rPr>
          <w:b/>
        </w:rPr>
        <w:t>B - NORMATIVE</w:t>
      </w:r>
    </w:p>
    <w:p w14:paraId="62D0784B" w14:textId="77777777" w:rsidR="00F84BAD" w:rsidRPr="008233BF" w:rsidRDefault="00171C07" w:rsidP="00E56415">
      <w:pPr>
        <w:pStyle w:val="Heading1"/>
        <w:numPr>
          <w:ilvl w:val="0"/>
          <w:numId w:val="0"/>
          <w:ins w:id="1320" w:author="jwootton" w:date="2010-01-13T10:46:00Z"/>
        </w:numPr>
        <w:jc w:val="center"/>
      </w:pPr>
      <w:bookmarkStart w:id="1321" w:name="_Toc270580271"/>
      <w:bookmarkStart w:id="1322" w:name="_Toc439685330"/>
      <w:r w:rsidRPr="008233BF">
        <w:t>Data Product format (e</w:t>
      </w:r>
      <w:bookmarkEnd w:id="1317"/>
      <w:bookmarkEnd w:id="1318"/>
      <w:bookmarkEnd w:id="1321"/>
      <w:r w:rsidR="006E4207">
        <w:t>ncoding)</w:t>
      </w:r>
      <w:bookmarkEnd w:id="1322"/>
    </w:p>
    <w:p w14:paraId="72A3D2E6" w14:textId="77777777" w:rsidR="002633A4" w:rsidRPr="006E4207" w:rsidRDefault="0091220D" w:rsidP="00C53B69">
      <w:pPr>
        <w:pStyle w:val="Bibliography1"/>
        <w:rPr>
          <w:b/>
          <w:sz w:val="24"/>
          <w:szCs w:val="24"/>
        </w:rPr>
      </w:pPr>
      <w:bookmarkStart w:id="1323" w:name="_Toc207617007"/>
      <w:bookmarkStart w:id="1324" w:name="_Toc225648366"/>
      <w:bookmarkStart w:id="1325" w:name="_Toc225065223"/>
      <w:r w:rsidRPr="006E4207">
        <w:rPr>
          <w:b/>
          <w:sz w:val="24"/>
          <w:szCs w:val="24"/>
        </w:rPr>
        <w:t xml:space="preserve"> </w:t>
      </w:r>
      <w:r w:rsidR="002633A4" w:rsidRPr="006E4207">
        <w:rPr>
          <w:b/>
          <w:sz w:val="24"/>
          <w:szCs w:val="24"/>
        </w:rPr>
        <w:t>Introduction</w:t>
      </w:r>
      <w:bookmarkEnd w:id="1323"/>
      <w:bookmarkEnd w:id="1324"/>
      <w:bookmarkEnd w:id="1325"/>
    </w:p>
    <w:p w14:paraId="11DEB2D9" w14:textId="77777777" w:rsidR="00BC5A83" w:rsidRPr="008F358F" w:rsidRDefault="008F358F" w:rsidP="00C53B69">
      <w:pPr>
        <w:autoSpaceDE w:val="0"/>
        <w:autoSpaceDN w:val="0"/>
        <w:adjustRightInd w:val="0"/>
        <w:spacing w:after="0" w:line="240" w:lineRule="auto"/>
        <w:rPr>
          <w:rFonts w:eastAsia="Times New Roman" w:cs="Arial"/>
          <w:bCs/>
          <w:lang w:eastAsia="en-US"/>
        </w:rPr>
      </w:pPr>
      <w:r>
        <w:rPr>
          <w:rFonts w:eastAsia="Times New Roman" w:cs="Arial"/>
          <w:bCs/>
          <w:lang w:eastAsia="en-US"/>
        </w:rPr>
        <w:t xml:space="preserve">S-101 uses the S-100 8211 to encapsulate data.  This annex </w:t>
      </w:r>
      <w:r w:rsidR="00343179">
        <w:rPr>
          <w:rFonts w:eastAsia="Times New Roman" w:cs="Arial"/>
          <w:bCs/>
          <w:lang w:eastAsia="en-US"/>
        </w:rPr>
        <w:t>specifies the interchange format to facilitate the moving of files containing data records between computer systems.  It defines a specific structure which can be used to transmit files containing data type and data structures specific to S-101.</w:t>
      </w:r>
    </w:p>
    <w:p w14:paraId="277FFAE3" w14:textId="2606110B" w:rsidR="008E56B7" w:rsidRPr="008233BF" w:rsidRDefault="00F53A98" w:rsidP="00C53B69">
      <w:pPr>
        <w:pStyle w:val="Heading2"/>
        <w:numPr>
          <w:ilvl w:val="1"/>
          <w:numId w:val="1"/>
        </w:numPr>
        <w:rPr>
          <w:lang w:eastAsia="en-US"/>
        </w:rPr>
      </w:pPr>
      <w:bookmarkStart w:id="1326" w:name="_Toc439685331"/>
      <w:r>
        <w:rPr>
          <w:lang w:eastAsia="en-US"/>
        </w:rPr>
        <w:t>Dataset</w:t>
      </w:r>
      <w:r w:rsidR="008E56B7" w:rsidRPr="008233BF">
        <w:rPr>
          <w:lang w:eastAsia="en-US"/>
        </w:rPr>
        <w:t xml:space="preserve"> files</w:t>
      </w:r>
      <w:bookmarkEnd w:id="1326"/>
    </w:p>
    <w:p w14:paraId="73C897F3" w14:textId="77777777"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The order of data in each base or upda</w:t>
      </w:r>
      <w:r w:rsidR="008A33BC" w:rsidRPr="008233BF">
        <w:rPr>
          <w:rFonts w:eastAsia="Times New Roman" w:cs="Arial"/>
          <w:lang w:eastAsia="en-US"/>
        </w:rPr>
        <w:t xml:space="preserve">te </w:t>
      </w:r>
      <w:r w:rsidR="00D01920">
        <w:rPr>
          <w:rFonts w:eastAsia="Times New Roman" w:cs="Arial"/>
          <w:lang w:eastAsia="en-US"/>
        </w:rPr>
        <w:t>dataset</w:t>
      </w:r>
      <w:r w:rsidR="008A33BC" w:rsidRPr="008233BF">
        <w:rPr>
          <w:rFonts w:eastAsia="Times New Roman" w:cs="Arial"/>
          <w:lang w:eastAsia="en-US"/>
        </w:rPr>
        <w:t xml:space="preserve"> file is described below</w:t>
      </w:r>
      <w:r w:rsidRPr="008233BF">
        <w:rPr>
          <w:rFonts w:eastAsia="Times New Roman" w:cs="Arial"/>
          <w:lang w:eastAsia="en-US"/>
        </w:rPr>
        <w:t>:</w:t>
      </w:r>
    </w:p>
    <w:p w14:paraId="717A3C09" w14:textId="15CFF6A4" w:rsidR="008E56B7" w:rsidRPr="008233BF" w:rsidRDefault="00F53A98" w:rsidP="00C53B69">
      <w:pPr>
        <w:autoSpaceDE w:val="0"/>
        <w:autoSpaceDN w:val="0"/>
        <w:adjustRightInd w:val="0"/>
        <w:spacing w:after="0" w:line="240" w:lineRule="auto"/>
        <w:rPr>
          <w:rFonts w:eastAsia="Times New Roman" w:cs="Arial"/>
          <w:lang w:eastAsia="en-US"/>
        </w:rPr>
      </w:pPr>
      <w:r>
        <w:rPr>
          <w:rFonts w:eastAsia="Times New Roman" w:cs="Arial"/>
          <w:lang w:eastAsia="en-US"/>
        </w:rPr>
        <w:t>Dataset</w:t>
      </w:r>
      <w:r w:rsidR="008E56B7" w:rsidRPr="008233BF">
        <w:rPr>
          <w:rFonts w:eastAsia="Times New Roman" w:cs="Arial"/>
          <w:lang w:eastAsia="en-US"/>
        </w:rPr>
        <w:t xml:space="preserve"> file</w:t>
      </w:r>
    </w:p>
    <w:p w14:paraId="795E21B9" w14:textId="32380533" w:rsidR="008E56B7" w:rsidRPr="008233BF" w:rsidRDefault="00F53A98" w:rsidP="00C53B69">
      <w:pPr>
        <w:autoSpaceDE w:val="0"/>
        <w:autoSpaceDN w:val="0"/>
        <w:adjustRightInd w:val="0"/>
        <w:spacing w:after="0" w:line="240" w:lineRule="auto"/>
        <w:ind w:firstLine="340"/>
        <w:rPr>
          <w:rFonts w:eastAsia="Times New Roman" w:cs="Arial"/>
          <w:lang w:eastAsia="en-US"/>
        </w:rPr>
      </w:pPr>
      <w:r>
        <w:rPr>
          <w:rFonts w:eastAsia="Times New Roman" w:cs="Arial"/>
          <w:lang w:eastAsia="en-US"/>
        </w:rPr>
        <w:t>Dataset</w:t>
      </w:r>
      <w:r w:rsidR="008E56B7" w:rsidRPr="008233BF">
        <w:rPr>
          <w:rFonts w:eastAsia="Times New Roman" w:cs="Arial"/>
          <w:lang w:eastAsia="en-US"/>
        </w:rPr>
        <w:t xml:space="preserve"> general information record</w:t>
      </w:r>
    </w:p>
    <w:p w14:paraId="2B40AB2C" w14:textId="7FF38611" w:rsidR="008E56B7" w:rsidRPr="008233BF" w:rsidRDefault="00F53A98" w:rsidP="00C53B69">
      <w:pPr>
        <w:autoSpaceDE w:val="0"/>
        <w:autoSpaceDN w:val="0"/>
        <w:adjustRightInd w:val="0"/>
        <w:spacing w:after="0" w:line="240" w:lineRule="auto"/>
        <w:ind w:firstLine="340"/>
        <w:rPr>
          <w:rFonts w:eastAsia="Times New Roman" w:cs="Arial"/>
          <w:lang w:eastAsia="en-US"/>
        </w:rPr>
      </w:pPr>
      <w:r>
        <w:rPr>
          <w:rFonts w:eastAsia="Times New Roman" w:cs="Arial"/>
          <w:lang w:eastAsia="en-US"/>
        </w:rPr>
        <w:t>Dataset</w:t>
      </w:r>
      <w:r w:rsidR="008E56B7" w:rsidRPr="008233BF">
        <w:rPr>
          <w:rFonts w:eastAsia="Times New Roman" w:cs="Arial"/>
          <w:lang w:eastAsia="en-US"/>
        </w:rPr>
        <w:t xml:space="preserve"> </w:t>
      </w:r>
      <w:r w:rsidR="008A33BC" w:rsidRPr="008233BF">
        <w:rPr>
          <w:rFonts w:eastAsia="Times New Roman" w:cs="Arial"/>
          <w:lang w:eastAsia="en-US"/>
        </w:rPr>
        <w:t>structure information field structure</w:t>
      </w:r>
    </w:p>
    <w:p w14:paraId="6AF37F4A" w14:textId="7A96F6CB" w:rsidR="008A33BC" w:rsidRPr="008233BF" w:rsidRDefault="00F53A98" w:rsidP="00C53B69">
      <w:pPr>
        <w:autoSpaceDE w:val="0"/>
        <w:autoSpaceDN w:val="0"/>
        <w:adjustRightInd w:val="0"/>
        <w:spacing w:after="0" w:line="240" w:lineRule="auto"/>
        <w:ind w:firstLine="340"/>
        <w:rPr>
          <w:rFonts w:eastAsia="Times New Roman" w:cs="Arial"/>
          <w:lang w:eastAsia="en-US"/>
        </w:rPr>
      </w:pPr>
      <w:r>
        <w:rPr>
          <w:rFonts w:eastAsia="Times New Roman" w:cs="Arial"/>
          <w:lang w:eastAsia="en-US"/>
        </w:rPr>
        <w:t>Dataset</w:t>
      </w:r>
      <w:r w:rsidR="008A33BC" w:rsidRPr="008233BF">
        <w:rPr>
          <w:rFonts w:eastAsia="Times New Roman" w:cs="Arial"/>
          <w:lang w:eastAsia="en-US"/>
        </w:rPr>
        <w:t xml:space="preserve"> </w:t>
      </w:r>
      <w:r w:rsidR="00C87117">
        <w:rPr>
          <w:rFonts w:eastAsia="Times New Roman" w:cs="Arial"/>
          <w:lang w:eastAsia="en-US"/>
        </w:rPr>
        <w:t>C</w:t>
      </w:r>
      <w:r w:rsidR="00C87117" w:rsidRPr="008233BF">
        <w:rPr>
          <w:rFonts w:eastAsia="Times New Roman" w:cs="Arial"/>
          <w:lang w:eastAsia="en-US"/>
        </w:rPr>
        <w:t>o</w:t>
      </w:r>
      <w:r w:rsidR="008A33BC" w:rsidRPr="008233BF">
        <w:rPr>
          <w:rFonts w:eastAsia="Times New Roman" w:cs="Arial"/>
          <w:lang w:eastAsia="en-US"/>
        </w:rPr>
        <w:t xml:space="preserve">ordinate </w:t>
      </w:r>
      <w:r w:rsidR="00C87117">
        <w:rPr>
          <w:rFonts w:eastAsia="Times New Roman" w:cs="Arial"/>
          <w:lang w:eastAsia="en-US"/>
        </w:rPr>
        <w:t>R</w:t>
      </w:r>
      <w:r w:rsidR="00C87117" w:rsidRPr="008233BF">
        <w:rPr>
          <w:rFonts w:eastAsia="Times New Roman" w:cs="Arial"/>
          <w:lang w:eastAsia="en-US"/>
        </w:rPr>
        <w:t xml:space="preserve">eference </w:t>
      </w:r>
      <w:r w:rsidR="00C87117">
        <w:rPr>
          <w:rFonts w:eastAsia="Times New Roman" w:cs="Arial"/>
          <w:lang w:eastAsia="en-US"/>
        </w:rPr>
        <w:t>S</w:t>
      </w:r>
      <w:r w:rsidR="00C87117" w:rsidRPr="008233BF">
        <w:rPr>
          <w:rFonts w:eastAsia="Times New Roman" w:cs="Arial"/>
          <w:lang w:eastAsia="en-US"/>
        </w:rPr>
        <w:t xml:space="preserve">ystem </w:t>
      </w:r>
      <w:r w:rsidR="008A33BC" w:rsidRPr="008233BF">
        <w:rPr>
          <w:rFonts w:eastAsia="Times New Roman" w:cs="Arial"/>
          <w:lang w:eastAsia="en-US"/>
        </w:rPr>
        <w:t>record structure</w:t>
      </w:r>
    </w:p>
    <w:p w14:paraId="1A671E97" w14:textId="77777777" w:rsidR="00D3282C" w:rsidRPr="008233BF" w:rsidRDefault="00D3282C"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Information records</w:t>
      </w:r>
    </w:p>
    <w:p w14:paraId="010D3F21" w14:textId="77777777" w:rsidR="00520189" w:rsidRPr="008233BF" w:rsidRDefault="00520189"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Information</w:t>
      </w:r>
    </w:p>
    <w:p w14:paraId="743B9845" w14:textId="77777777" w:rsidR="008E56B7" w:rsidRPr="008233BF" w:rsidRDefault="008E56B7"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Vector records</w:t>
      </w:r>
    </w:p>
    <w:p w14:paraId="2D4D939E" w14:textId="77777777" w:rsidR="00BE0766"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Point</w:t>
      </w:r>
    </w:p>
    <w:p w14:paraId="1424DFDB" w14:textId="77777777" w:rsidR="00BE0766"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Multi point</w:t>
      </w:r>
    </w:p>
    <w:p w14:paraId="65AC84A9" w14:textId="77777777" w:rsidR="00BE0766"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 xml:space="preserve">Curve </w:t>
      </w:r>
    </w:p>
    <w:p w14:paraId="266A38C3" w14:textId="77777777" w:rsidR="00BE0766"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Composite Curve</w:t>
      </w:r>
    </w:p>
    <w:p w14:paraId="541063DC" w14:textId="77777777" w:rsidR="00BE0766"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t xml:space="preserve">Surface </w:t>
      </w:r>
    </w:p>
    <w:p w14:paraId="13D3D2A8" w14:textId="77777777" w:rsidR="008E56B7" w:rsidRPr="008233BF" w:rsidRDefault="008E56B7"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Feature records</w:t>
      </w:r>
    </w:p>
    <w:p w14:paraId="40452171" w14:textId="77777777" w:rsidR="008E56B7" w:rsidRPr="008233BF" w:rsidRDefault="008E56B7" w:rsidP="00C53B69">
      <w:pPr>
        <w:autoSpaceDE w:val="0"/>
        <w:autoSpaceDN w:val="0"/>
        <w:adjustRightInd w:val="0"/>
        <w:spacing w:after="0" w:line="240" w:lineRule="auto"/>
        <w:ind w:firstLine="340"/>
        <w:rPr>
          <w:rFonts w:eastAsia="Times New Roman" w:cs="Arial"/>
          <w:lang w:eastAsia="en-US"/>
        </w:rPr>
      </w:pPr>
      <w:r w:rsidRPr="008233BF">
        <w:rPr>
          <w:rFonts w:eastAsia="Times New Roman" w:cs="Arial"/>
          <w:lang w:eastAsia="en-US"/>
        </w:rPr>
        <w:t>Meta features</w:t>
      </w:r>
    </w:p>
    <w:p w14:paraId="3720BE8C" w14:textId="77777777" w:rsidR="008E56B7" w:rsidRPr="008233BF" w:rsidRDefault="008E56B7" w:rsidP="00C53B69">
      <w:pPr>
        <w:autoSpaceDE w:val="0"/>
        <w:autoSpaceDN w:val="0"/>
        <w:adjustRightInd w:val="0"/>
        <w:spacing w:after="0" w:line="240" w:lineRule="auto"/>
        <w:ind w:firstLine="340"/>
        <w:rPr>
          <w:rFonts w:eastAsia="Times New Roman" w:cs="Arial"/>
          <w:lang w:eastAsia="en-US"/>
        </w:rPr>
      </w:pPr>
      <w:r w:rsidRPr="008233BF">
        <w:rPr>
          <w:rFonts w:eastAsia="Times New Roman" w:cs="Arial"/>
          <w:lang w:eastAsia="en-US"/>
        </w:rPr>
        <w:t xml:space="preserve">Geo features </w:t>
      </w:r>
    </w:p>
    <w:p w14:paraId="7E3ADA2C" w14:textId="77777777" w:rsidR="00D3282C" w:rsidRPr="008233BF" w:rsidRDefault="00BE0766" w:rsidP="00C53B69">
      <w:pPr>
        <w:autoSpaceDE w:val="0"/>
        <w:autoSpaceDN w:val="0"/>
        <w:adjustRightInd w:val="0"/>
        <w:spacing w:after="0" w:line="240" w:lineRule="auto"/>
        <w:rPr>
          <w:rFonts w:eastAsia="Times New Roman" w:cs="Arial"/>
          <w:lang w:eastAsia="en-US"/>
        </w:rPr>
      </w:pPr>
      <w:r w:rsidRPr="008233BF">
        <w:rPr>
          <w:rFonts w:eastAsia="Times New Roman" w:cs="Arial"/>
          <w:lang w:eastAsia="en-US"/>
        </w:rPr>
        <w:tab/>
      </w:r>
      <w:r w:rsidR="00D3282C" w:rsidRPr="008233BF">
        <w:rPr>
          <w:rFonts w:eastAsia="Times New Roman" w:cs="Arial"/>
          <w:lang w:eastAsia="en-US"/>
        </w:rPr>
        <w:t>Aggregated features</w:t>
      </w:r>
    </w:p>
    <w:p w14:paraId="32D0B79B" w14:textId="7976F5D5" w:rsidR="008E56B7" w:rsidRPr="008233BF" w:rsidRDefault="00D3282C"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ab/>
      </w:r>
      <w:r w:rsidR="00BE0766" w:rsidRPr="008233BF">
        <w:rPr>
          <w:rFonts w:eastAsia="Times New Roman" w:cs="Arial"/>
          <w:lang w:eastAsia="en-US"/>
        </w:rPr>
        <w:t xml:space="preserve"> </w:t>
      </w:r>
    </w:p>
    <w:p w14:paraId="0C208543" w14:textId="72C6E3AB" w:rsidR="008E56B7" w:rsidRPr="007F1898"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This order of records will enable the import software to check that the child record exists each time the parent record references it (</w:t>
      </w:r>
      <w:r w:rsidR="000D6165">
        <w:rPr>
          <w:rFonts w:eastAsiaTheme="minorEastAsia" w:cs="Arial" w:hint="eastAsia"/>
        </w:rPr>
        <w:t>That is</w:t>
      </w:r>
      <w:r w:rsidRPr="008233BF">
        <w:rPr>
          <w:rFonts w:eastAsia="Times New Roman" w:cs="Arial"/>
          <w:lang w:eastAsia="en-US"/>
        </w:rPr>
        <w:t xml:space="preserve"> it will already have read the child record so it</w:t>
      </w:r>
      <w:r w:rsidR="007F1898">
        <w:rPr>
          <w:rFonts w:eastAsia="Times New Roman" w:cs="Arial"/>
          <w:lang w:eastAsia="en-US"/>
        </w:rPr>
        <w:t xml:space="preserve"> will know if it exists or not).</w:t>
      </w:r>
    </w:p>
    <w:p w14:paraId="56A5078C" w14:textId="77777777" w:rsidR="00412768" w:rsidRPr="008233BF" w:rsidRDefault="00412768" w:rsidP="00C53B69">
      <w:pPr>
        <w:autoSpaceDE w:val="0"/>
        <w:autoSpaceDN w:val="0"/>
        <w:adjustRightInd w:val="0"/>
        <w:spacing w:after="0" w:line="240" w:lineRule="auto"/>
        <w:rPr>
          <w:rFonts w:eastAsia="Times New Roman" w:cs="Arial"/>
          <w:b/>
          <w:bCs/>
          <w:lang w:eastAsia="en-US"/>
        </w:rPr>
      </w:pPr>
    </w:p>
    <w:p w14:paraId="141F6625" w14:textId="77777777" w:rsidR="008E56B7" w:rsidRPr="008233BF" w:rsidRDefault="008E56B7" w:rsidP="00C53B69">
      <w:pPr>
        <w:pStyle w:val="Heading2"/>
        <w:numPr>
          <w:ilvl w:val="1"/>
          <w:numId w:val="1"/>
        </w:numPr>
        <w:rPr>
          <w:lang w:eastAsia="en-US"/>
        </w:rPr>
      </w:pPr>
      <w:bookmarkStart w:id="1327" w:name="_Toc439685332"/>
      <w:r w:rsidRPr="008233BF">
        <w:rPr>
          <w:lang w:eastAsia="en-US"/>
        </w:rPr>
        <w:t>Records</w:t>
      </w:r>
      <w:bookmarkEnd w:id="1327"/>
    </w:p>
    <w:p w14:paraId="139E5C95" w14:textId="77777777"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Records and fields that do not appear in the following tree structure diagrams are prohibited. The order</w:t>
      </w:r>
      <w:r w:rsidR="00412768" w:rsidRPr="008233BF">
        <w:rPr>
          <w:rFonts w:eastAsia="Times New Roman" w:cs="Arial"/>
          <w:lang w:eastAsia="en-US"/>
        </w:rPr>
        <w:t xml:space="preserve"> </w:t>
      </w:r>
      <w:r w:rsidRPr="008233BF">
        <w:rPr>
          <w:rFonts w:eastAsia="Times New Roman" w:cs="Arial"/>
          <w:lang w:eastAsia="en-US"/>
        </w:rPr>
        <w:t>of records in the files must be the same as that described in these tree structure diagrams.</w:t>
      </w:r>
    </w:p>
    <w:p w14:paraId="3D526A04" w14:textId="0FC45422"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 xml:space="preserve">The combination of the file name and the </w:t>
      </w:r>
      <w:r w:rsidR="00412768" w:rsidRPr="008233BF">
        <w:rPr>
          <w:rFonts w:ascii="WP.TypographicSymbols083" w:eastAsia="Times New Roman" w:hAnsi="WP.TypographicSymbols083" w:cs="WP.TypographicSymbols083"/>
          <w:lang w:eastAsia="en-US"/>
        </w:rPr>
        <w:t>“</w:t>
      </w:r>
      <w:r w:rsidRPr="008233BF">
        <w:rPr>
          <w:rFonts w:eastAsia="Times New Roman" w:cs="Arial"/>
          <w:lang w:eastAsia="en-US"/>
        </w:rPr>
        <w:t>Name</w:t>
      </w:r>
      <w:r w:rsidR="00412768" w:rsidRPr="008233BF">
        <w:rPr>
          <w:rFonts w:ascii="WP.TypographicSymbols083" w:eastAsia="Times New Roman" w:hAnsi="WP.TypographicSymbols083" w:cs="WP.TypographicSymbols083"/>
          <w:lang w:eastAsia="en-US"/>
        </w:rPr>
        <w:t>”</w:t>
      </w:r>
      <w:r w:rsidRPr="008233BF">
        <w:rPr>
          <w:rFonts w:ascii="WP.TypographicSymbols083" w:eastAsia="Times New Roman" w:hAnsi="WP.TypographicSymbols083" w:cs="WP.TypographicSymbols083"/>
          <w:lang w:eastAsia="en-US"/>
        </w:rPr>
        <w:t xml:space="preserve"> </w:t>
      </w:r>
      <w:r w:rsidRPr="008233BF">
        <w:rPr>
          <w:rFonts w:eastAsia="Times New Roman" w:cs="Arial"/>
          <w:lang w:eastAsia="en-US"/>
        </w:rPr>
        <w:t>of the record must provide a unique world-wide identifier of the record.</w:t>
      </w:r>
      <w:r w:rsidR="00E46180">
        <w:rPr>
          <w:rFonts w:eastAsia="Times New Roman" w:cs="Arial"/>
          <w:lang w:eastAsia="en-US"/>
        </w:rPr>
        <w:t xml:space="preserve"> The “Name” of the record is the combination of the subfields RCNM and RCID in the appropriate Identifier field of the record.</w:t>
      </w:r>
    </w:p>
    <w:p w14:paraId="1DB9E389" w14:textId="77777777" w:rsidR="008E56B7" w:rsidRPr="008233BF" w:rsidRDefault="008E56B7" w:rsidP="00C53B69">
      <w:pPr>
        <w:pStyle w:val="Heading2"/>
        <w:numPr>
          <w:ilvl w:val="1"/>
          <w:numId w:val="1"/>
        </w:numPr>
        <w:rPr>
          <w:lang w:eastAsia="en-US"/>
        </w:rPr>
      </w:pPr>
      <w:bookmarkStart w:id="1328" w:name="_Toc439685333"/>
      <w:r w:rsidRPr="008233BF">
        <w:rPr>
          <w:lang w:eastAsia="en-US"/>
        </w:rPr>
        <w:t>Fields</w:t>
      </w:r>
      <w:bookmarkEnd w:id="1328"/>
    </w:p>
    <w:p w14:paraId="7F5ACE91" w14:textId="451D2344"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 xml:space="preserve">For base </w:t>
      </w:r>
      <w:r w:rsidR="00D01920">
        <w:rPr>
          <w:rFonts w:eastAsia="Times New Roman" w:cs="Arial"/>
          <w:lang w:eastAsia="en-US"/>
        </w:rPr>
        <w:t>dataset</w:t>
      </w:r>
      <w:r w:rsidRPr="008233BF">
        <w:rPr>
          <w:rFonts w:eastAsia="Times New Roman" w:cs="Arial"/>
          <w:lang w:eastAsia="en-US"/>
        </w:rPr>
        <w:t xml:space="preserve"> files, some fields may be repeated (indicated by &lt;</w:t>
      </w:r>
      <w:r w:rsidR="00AF7F44">
        <w:rPr>
          <w:rFonts w:eastAsia="Times New Roman" w:cs="Arial"/>
          <w:lang w:eastAsia="en-US"/>
        </w:rPr>
        <w:t>0</w:t>
      </w:r>
      <w:proofErr w:type="gramStart"/>
      <w:r w:rsidR="00AF7F44">
        <w:rPr>
          <w:rFonts w:eastAsia="Times New Roman" w:cs="Arial"/>
          <w:lang w:eastAsia="en-US"/>
        </w:rPr>
        <w:t>..*</w:t>
      </w:r>
      <w:proofErr w:type="gramEnd"/>
      <w:r w:rsidRPr="008233BF">
        <w:rPr>
          <w:rFonts w:eastAsia="Times New Roman" w:cs="Arial"/>
          <w:lang w:eastAsia="en-US"/>
        </w:rPr>
        <w:t>&gt;</w:t>
      </w:r>
      <w:r w:rsidR="00AF7F44">
        <w:rPr>
          <w:rFonts w:eastAsia="Times New Roman" w:cs="Arial"/>
          <w:lang w:eastAsia="en-US"/>
        </w:rPr>
        <w:t xml:space="preserve"> or &lt;1..*&gt;</w:t>
      </w:r>
      <w:r w:rsidRPr="008233BF">
        <w:rPr>
          <w:rFonts w:eastAsia="Times New Roman" w:cs="Arial"/>
          <w:lang w:eastAsia="en-US"/>
        </w:rPr>
        <w:t>) and all of their content may be repeated (indicated by *). In order to reduce the volume of data, the encoder should repeat the sequence of subfields, in preference to creating several fields.</w:t>
      </w:r>
    </w:p>
    <w:p w14:paraId="59B37BAC" w14:textId="77777777" w:rsidR="008E56B7" w:rsidRPr="008233BF" w:rsidRDefault="008E56B7" w:rsidP="00C53B69">
      <w:pPr>
        <w:pStyle w:val="Heading2"/>
        <w:numPr>
          <w:ilvl w:val="1"/>
          <w:numId w:val="1"/>
        </w:numPr>
        <w:rPr>
          <w:lang w:eastAsia="en-US"/>
        </w:rPr>
      </w:pPr>
      <w:bookmarkStart w:id="1329" w:name="_Toc439685334"/>
      <w:r w:rsidRPr="008233BF">
        <w:rPr>
          <w:lang w:eastAsia="en-US"/>
        </w:rPr>
        <w:t>Subfields</w:t>
      </w:r>
      <w:bookmarkEnd w:id="1329"/>
    </w:p>
    <w:p w14:paraId="559C5E02" w14:textId="77777777"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t>Mandatory subfields must be filled by a non-null value.</w:t>
      </w:r>
    </w:p>
    <w:p w14:paraId="6ACF5B79" w14:textId="77777777" w:rsidR="008E56B7" w:rsidRPr="008233BF" w:rsidRDefault="008E56B7" w:rsidP="00C53B69">
      <w:pPr>
        <w:autoSpaceDE w:val="0"/>
        <w:autoSpaceDN w:val="0"/>
        <w:adjustRightInd w:val="0"/>
        <w:spacing w:line="240" w:lineRule="auto"/>
        <w:rPr>
          <w:rFonts w:eastAsia="Times New Roman" w:cs="Arial"/>
          <w:lang w:eastAsia="en-US"/>
        </w:rPr>
      </w:pPr>
      <w:r w:rsidRPr="008233BF">
        <w:rPr>
          <w:rFonts w:eastAsia="Times New Roman" w:cs="Arial"/>
          <w:lang w:eastAsia="en-US"/>
        </w:rPr>
        <w:lastRenderedPageBreak/>
        <w:t>Prohibited subfields must be encod</w:t>
      </w:r>
      <w:r w:rsidR="006C4C8D" w:rsidRPr="008233BF">
        <w:rPr>
          <w:rFonts w:eastAsia="Times New Roman" w:cs="Arial"/>
          <w:lang w:eastAsia="en-US"/>
        </w:rPr>
        <w:t xml:space="preserve">ed as missing subfields values. </w:t>
      </w:r>
      <w:r w:rsidRPr="008233BF">
        <w:rPr>
          <w:rFonts w:eastAsia="Times New Roman" w:cs="Arial"/>
          <w:lang w:eastAsia="en-US"/>
        </w:rPr>
        <w:t xml:space="preserve">The exact meaning of missing attribute values is defined in </w:t>
      </w:r>
      <w:r w:rsidR="006E4207">
        <w:rPr>
          <w:rFonts w:eastAsia="Times New Roman" w:cs="Arial"/>
          <w:lang w:eastAsia="en-US"/>
        </w:rPr>
        <w:t>Annex A.</w:t>
      </w:r>
    </w:p>
    <w:p w14:paraId="2FF52E9D" w14:textId="77777777" w:rsidR="002633A4" w:rsidRPr="008233BF" w:rsidRDefault="008E56B7" w:rsidP="00C53B69">
      <w:pPr>
        <w:autoSpaceDE w:val="0"/>
        <w:autoSpaceDN w:val="0"/>
        <w:adjustRightInd w:val="0"/>
        <w:spacing w:line="240" w:lineRule="auto"/>
        <w:rPr>
          <w:rFonts w:ascii="WP.TypographicSymbols083" w:eastAsia="Times New Roman" w:hAnsi="WP.TypographicSymbols083" w:cs="WP.TypographicSymbols083"/>
          <w:lang w:eastAsia="en-US"/>
        </w:rPr>
      </w:pPr>
      <w:r w:rsidRPr="008233BF">
        <w:rPr>
          <w:rFonts w:eastAsia="Times New Roman" w:cs="Arial"/>
          <w:lang w:eastAsia="en-US"/>
        </w:rPr>
        <w:t xml:space="preserve">In the tables following the tree structure diagrams, </w:t>
      </w:r>
      <w:r w:rsidR="002C36EC">
        <w:rPr>
          <w:rFonts w:eastAsia="Times New Roman" w:cs="Arial"/>
          <w:lang w:eastAsia="en-US"/>
        </w:rPr>
        <w:t xml:space="preserve">prescribed values are indicated in the “values” column. </w:t>
      </w:r>
      <w:r w:rsidRPr="008233BF">
        <w:t xml:space="preserve">The </w:t>
      </w:r>
      <w:r w:rsidR="002D2F79" w:rsidRPr="008233BF">
        <w:rPr>
          <w:rFonts w:ascii="WP.TypographicSymbols083" w:hAnsi="WP.TypographicSymbols083" w:cs="WP.TypographicSymbols083"/>
        </w:rPr>
        <w:t>“</w:t>
      </w:r>
      <w:r w:rsidRPr="008233BF">
        <w:t>comment</w:t>
      </w:r>
      <w:r w:rsidR="002D2F79" w:rsidRPr="008233BF">
        <w:rPr>
          <w:rFonts w:ascii="WP.TypographicSymbols083" w:hAnsi="WP.TypographicSymbols083" w:cs="WP.TypographicSymbols083"/>
        </w:rPr>
        <w:t>”</w:t>
      </w:r>
      <w:r w:rsidRPr="008233BF">
        <w:rPr>
          <w:rFonts w:ascii="WP.TypographicSymbols083" w:hAnsi="WP.TypographicSymbols083" w:cs="WP.TypographicSymbols083"/>
        </w:rPr>
        <w:t xml:space="preserve"> </w:t>
      </w:r>
      <w:r w:rsidRPr="008233BF">
        <w:t>column contains general comments and an indication of whether the subfield is ASCII or binary coded.</w:t>
      </w:r>
    </w:p>
    <w:p w14:paraId="6C0A0809" w14:textId="27CDBA2B" w:rsidR="00C30471" w:rsidRPr="008233BF" w:rsidRDefault="00C30471" w:rsidP="00C53B69">
      <w:pPr>
        <w:pStyle w:val="NoSpacing2"/>
        <w:spacing w:after="240"/>
        <w:jc w:val="both"/>
        <w:rPr>
          <w:rFonts w:ascii="Arial" w:hAnsi="Arial" w:cs="Arial"/>
        </w:rPr>
      </w:pPr>
      <w:r w:rsidRPr="008233BF">
        <w:rPr>
          <w:rFonts w:ascii="Arial" w:hAnsi="Arial" w:cs="Arial"/>
        </w:rPr>
        <w:t xml:space="preserve">When encoding new base </w:t>
      </w:r>
      <w:r w:rsidR="00F53A98">
        <w:rPr>
          <w:rFonts w:ascii="Arial" w:hAnsi="Arial" w:cs="Arial"/>
        </w:rPr>
        <w:t>dataset</w:t>
      </w:r>
      <w:r w:rsidRPr="008233BF">
        <w:rPr>
          <w:rFonts w:ascii="Arial" w:hAnsi="Arial" w:cs="Arial"/>
        </w:rPr>
        <w:t>s the record update instruction (RUIN) is always set to insert. When encoding updates it can be set to insert, modify or delete.</w:t>
      </w:r>
    </w:p>
    <w:p w14:paraId="57E33AA7" w14:textId="77777777" w:rsidR="000B1772" w:rsidRPr="000B1772" w:rsidRDefault="004E5DC5" w:rsidP="000B1772">
      <w:pPr>
        <w:pStyle w:val="Heading2"/>
        <w:numPr>
          <w:ilvl w:val="1"/>
          <w:numId w:val="1"/>
        </w:numPr>
        <w:rPr>
          <w:lang w:eastAsia="en-US"/>
        </w:rPr>
      </w:pPr>
      <w:bookmarkStart w:id="1330" w:name="_Toc439685335"/>
      <w:r w:rsidRPr="008233BF">
        <w:rPr>
          <w:lang w:eastAsia="en-US"/>
        </w:rPr>
        <w:t xml:space="preserve">Base </w:t>
      </w:r>
      <w:r w:rsidR="00D01920">
        <w:rPr>
          <w:lang w:eastAsia="en-US"/>
        </w:rPr>
        <w:t>dataset</w:t>
      </w:r>
      <w:r w:rsidR="00C30471" w:rsidRPr="008233BF">
        <w:rPr>
          <w:lang w:eastAsia="en-US"/>
        </w:rPr>
        <w:t xml:space="preserve"> </w:t>
      </w:r>
      <w:r w:rsidRPr="008233BF">
        <w:rPr>
          <w:lang w:eastAsia="en-US"/>
        </w:rPr>
        <w:t>structure</w:t>
      </w:r>
      <w:bookmarkEnd w:id="1330"/>
    </w:p>
    <w:p w14:paraId="434DFC66" w14:textId="77777777" w:rsidR="000B1772" w:rsidRPr="000B1772" w:rsidRDefault="000B1772" w:rsidP="00C53B69">
      <w:pPr>
        <w:autoSpaceDE w:val="0"/>
        <w:autoSpaceDN w:val="0"/>
        <w:adjustRightInd w:val="0"/>
        <w:spacing w:after="0" w:line="240" w:lineRule="auto"/>
        <w:rPr>
          <w:rFonts w:eastAsia="Times New Roman" w:cs="Arial"/>
          <w:lang w:eastAsia="en-US"/>
        </w:rPr>
      </w:pPr>
      <w:r>
        <w:rPr>
          <w:rFonts w:eastAsia="Times New Roman" w:cs="Arial"/>
          <w:lang w:eastAsia="en-US"/>
        </w:rPr>
        <w:t>NOTE:  The number contained in parenthesis () is the number of subfields that are contained in the field.</w:t>
      </w:r>
    </w:p>
    <w:p w14:paraId="21D8A5D4" w14:textId="77777777" w:rsidR="000B1772" w:rsidRDefault="000B1772" w:rsidP="00C53B69">
      <w:pPr>
        <w:autoSpaceDE w:val="0"/>
        <w:autoSpaceDN w:val="0"/>
        <w:adjustRightInd w:val="0"/>
        <w:spacing w:after="0" w:line="240" w:lineRule="auto"/>
        <w:rPr>
          <w:rFonts w:ascii="Courier" w:eastAsia="Times New Roman" w:hAnsi="Courier" w:cs="Arial"/>
          <w:lang w:eastAsia="en-US"/>
        </w:rPr>
      </w:pPr>
    </w:p>
    <w:p w14:paraId="0F5E8884" w14:textId="77777777" w:rsidR="004E5DC5" w:rsidRPr="00F2334E" w:rsidRDefault="004E5DC5"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Base </w:t>
      </w:r>
      <w:r w:rsidR="00B953DD" w:rsidRPr="00F2334E">
        <w:rPr>
          <w:rFonts w:ascii="Courier New" w:eastAsia="Times New Roman" w:hAnsi="Courier New" w:cs="Courier New"/>
          <w:lang w:eastAsia="en-US"/>
        </w:rPr>
        <w:t>dataset</w:t>
      </w:r>
      <w:r w:rsidRPr="00F2334E">
        <w:rPr>
          <w:rFonts w:ascii="Courier New" w:eastAsia="Times New Roman" w:hAnsi="Courier New" w:cs="Courier New"/>
          <w:lang w:eastAsia="en-US"/>
        </w:rPr>
        <w:t xml:space="preserve"> file</w:t>
      </w:r>
    </w:p>
    <w:p w14:paraId="38A7E2E8" w14:textId="77777777" w:rsidR="004E5DC5" w:rsidRPr="00F2334E" w:rsidRDefault="002C36E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4E5DC5" w:rsidRPr="00F2334E">
        <w:rPr>
          <w:rFonts w:ascii="Courier New" w:eastAsia="Times New Roman" w:hAnsi="Courier New" w:cs="Courier New"/>
          <w:lang w:eastAsia="en-US"/>
        </w:rPr>
        <w:t xml:space="preserve"> </w:t>
      </w:r>
    </w:p>
    <w:p w14:paraId="1BB8A58A" w14:textId="36BCEDCF" w:rsidR="002C36EC" w:rsidRPr="00F2334E" w:rsidRDefault="002C36EC" w:rsidP="00C53B69">
      <w:pPr>
        <w:pStyle w:val="NoSpacing2"/>
        <w:jc w:val="both"/>
        <w:rPr>
          <w:rFonts w:cs="Courier New"/>
        </w:rPr>
      </w:pPr>
      <w:r w:rsidRPr="00F2334E">
        <w:rPr>
          <w:rFonts w:cs="Courier New"/>
        </w:rPr>
        <w:t xml:space="preserve">   |-</w:t>
      </w:r>
      <w:r w:rsidR="004B20D2" w:rsidRPr="00F2334E">
        <w:rPr>
          <w:rFonts w:cs="Courier New"/>
        </w:rPr>
        <w:t>-</w:t>
      </w:r>
      <w:r w:rsidRPr="00F2334E">
        <w:rPr>
          <w:rFonts w:cs="Courier New"/>
        </w:rPr>
        <w:t xml:space="preserve">&lt;1&gt;- </w:t>
      </w:r>
      <w:r w:rsidR="00F53A98" w:rsidRPr="00F2334E">
        <w:rPr>
          <w:rFonts w:cs="Courier New"/>
        </w:rPr>
        <w:t>Dataset</w:t>
      </w:r>
      <w:r w:rsidRPr="00F2334E">
        <w:rPr>
          <w:rFonts w:cs="Courier New"/>
        </w:rPr>
        <w:t xml:space="preserve"> General Information record</w:t>
      </w:r>
    </w:p>
    <w:p w14:paraId="15B36F02" w14:textId="77777777" w:rsidR="004B20D2" w:rsidRPr="00F2334E" w:rsidRDefault="002C36EC" w:rsidP="00C53B69">
      <w:pPr>
        <w:pStyle w:val="NoSpacing2"/>
        <w:jc w:val="both"/>
        <w:rPr>
          <w:rFonts w:cs="Courier New"/>
        </w:rPr>
      </w:pPr>
      <w:r w:rsidRPr="00F2334E">
        <w:rPr>
          <w:rFonts w:cs="Courier New"/>
        </w:rPr>
        <w:t xml:space="preserve">   |</w:t>
      </w:r>
      <w:r w:rsidR="005F5014" w:rsidRPr="00F2334E">
        <w:rPr>
          <w:rFonts w:cs="Courier New"/>
        </w:rPr>
        <w:t xml:space="preserve">  </w:t>
      </w:r>
      <w:r w:rsidR="001F644E" w:rsidRPr="00F2334E">
        <w:rPr>
          <w:rFonts w:cs="Courier New"/>
        </w:rPr>
        <w:t xml:space="preserve"> |</w:t>
      </w:r>
    </w:p>
    <w:p w14:paraId="1FB66B55" w14:textId="42B86837" w:rsidR="002C36EC" w:rsidRPr="00F2334E" w:rsidRDefault="004B20D2" w:rsidP="00C53B69">
      <w:pPr>
        <w:pStyle w:val="NoSpacing2"/>
        <w:jc w:val="both"/>
        <w:rPr>
          <w:rFonts w:cs="Courier New"/>
        </w:rPr>
      </w:pPr>
      <w:r w:rsidRPr="00F2334E">
        <w:rPr>
          <w:rFonts w:cs="Courier New"/>
        </w:rPr>
        <w:t xml:space="preserve">   </w:t>
      </w:r>
      <w:r w:rsidR="002C36EC" w:rsidRPr="00F2334E">
        <w:rPr>
          <w:rFonts w:cs="Courier New"/>
        </w:rPr>
        <w:t>|</w:t>
      </w:r>
      <w:r w:rsidR="001F644E" w:rsidRPr="00F2334E">
        <w:rPr>
          <w:rFonts w:cs="Courier New"/>
        </w:rPr>
        <w:t xml:space="preserve">   |</w:t>
      </w:r>
      <w:r w:rsidRPr="00F2334E">
        <w:rPr>
          <w:rFonts w:cs="Courier New"/>
        </w:rPr>
        <w:t>-</w:t>
      </w:r>
      <w:r w:rsidR="001F644E" w:rsidRPr="00F2334E">
        <w:rPr>
          <w:rFonts w:cs="Courier New"/>
        </w:rPr>
        <w:t>-</w:t>
      </w:r>
      <w:r w:rsidR="002C36EC" w:rsidRPr="00F2334E">
        <w:rPr>
          <w:rFonts w:cs="Courier New"/>
        </w:rPr>
        <w:t>&lt;1&gt;-DSID (</w:t>
      </w:r>
      <w:r w:rsidR="000B1772" w:rsidRPr="00F2334E">
        <w:rPr>
          <w:rFonts w:cs="Courier New"/>
        </w:rPr>
        <w:t>13\\*1</w:t>
      </w:r>
      <w:r w:rsidR="002C36EC" w:rsidRPr="00F2334E">
        <w:rPr>
          <w:rFonts w:cs="Courier New"/>
        </w:rPr>
        <w:t xml:space="preserve">): </w:t>
      </w:r>
      <w:r w:rsidR="00F53A98" w:rsidRPr="00F2334E">
        <w:rPr>
          <w:rFonts w:cs="Courier New"/>
        </w:rPr>
        <w:t>Dataset</w:t>
      </w:r>
      <w:r w:rsidR="002C36EC" w:rsidRPr="00F2334E">
        <w:rPr>
          <w:rFonts w:cs="Courier New"/>
        </w:rPr>
        <w:t xml:space="preserve"> Identification field</w:t>
      </w:r>
    </w:p>
    <w:p w14:paraId="344059EC" w14:textId="454935CE" w:rsidR="004B20D2" w:rsidRPr="00F2334E" w:rsidRDefault="002C36EC" w:rsidP="00C53B69">
      <w:pPr>
        <w:pStyle w:val="NoSpacing2"/>
        <w:jc w:val="both"/>
        <w:rPr>
          <w:rFonts w:cs="Courier New"/>
        </w:rPr>
      </w:pPr>
      <w:r w:rsidRPr="00F2334E">
        <w:rPr>
          <w:rFonts w:cs="Courier New"/>
        </w:rPr>
        <w:t xml:space="preserve">   |  </w:t>
      </w:r>
      <w:r w:rsidR="00F2334E" w:rsidRPr="00F2334E">
        <w:rPr>
          <w:rFonts w:cs="Courier New"/>
        </w:rPr>
        <w:t xml:space="preserve">    </w:t>
      </w:r>
      <w:r w:rsidR="004B20D2" w:rsidRPr="00F2334E">
        <w:rPr>
          <w:rFonts w:cs="Courier New"/>
        </w:rPr>
        <w:t xml:space="preserve"> </w:t>
      </w:r>
      <w:r w:rsidR="00F2334E">
        <w:rPr>
          <w:rFonts w:cs="Courier New"/>
        </w:rPr>
        <w:tab/>
      </w:r>
      <w:r w:rsidR="004B20D2" w:rsidRPr="00F2334E">
        <w:rPr>
          <w:rFonts w:cs="Courier New"/>
        </w:rPr>
        <w:t>|</w:t>
      </w:r>
    </w:p>
    <w:p w14:paraId="16770CF8" w14:textId="3A907FD1" w:rsidR="002C36EC" w:rsidRPr="00F2334E" w:rsidRDefault="004B20D2" w:rsidP="00C53B69">
      <w:pPr>
        <w:pStyle w:val="NoSpacing2"/>
        <w:jc w:val="both"/>
        <w:rPr>
          <w:rFonts w:cs="Courier New"/>
        </w:rPr>
      </w:pPr>
      <w:r w:rsidRPr="00F2334E">
        <w:rPr>
          <w:rFonts w:cs="Courier New"/>
        </w:rPr>
        <w:t xml:space="preserve">   |  </w:t>
      </w:r>
      <w:r w:rsidR="00F2334E" w:rsidRPr="00F2334E">
        <w:rPr>
          <w:rFonts w:cs="Courier New"/>
        </w:rPr>
        <w:tab/>
        <w:t xml:space="preserve">   </w:t>
      </w:r>
      <w:r w:rsidR="00F2334E">
        <w:rPr>
          <w:rFonts w:cs="Courier New"/>
        </w:rPr>
        <w:tab/>
      </w:r>
      <w:r w:rsidR="002C36EC" w:rsidRPr="00F2334E">
        <w:rPr>
          <w:rFonts w:cs="Courier New"/>
        </w:rPr>
        <w:t>|-</w:t>
      </w:r>
      <w:r w:rsidRPr="00F2334E">
        <w:rPr>
          <w:rFonts w:cs="Courier New"/>
        </w:rPr>
        <w:t>-</w:t>
      </w:r>
      <w:r w:rsidR="002C36EC" w:rsidRPr="00F2334E">
        <w:rPr>
          <w:rFonts w:cs="Courier New"/>
        </w:rPr>
        <w:t xml:space="preserve">&lt;1&gt;-DSSI (13): </w:t>
      </w:r>
      <w:r w:rsidR="00F53A98" w:rsidRPr="00F2334E">
        <w:rPr>
          <w:rFonts w:cs="Courier New"/>
        </w:rPr>
        <w:t>Dataset</w:t>
      </w:r>
      <w:r w:rsidR="002C36EC" w:rsidRPr="00F2334E">
        <w:rPr>
          <w:rFonts w:cs="Courier New"/>
        </w:rPr>
        <w:t xml:space="preserve"> Structure Information field</w:t>
      </w:r>
    </w:p>
    <w:p w14:paraId="2CD2275B" w14:textId="0DD5AC46" w:rsidR="00F2334E" w:rsidRPr="00F2334E" w:rsidRDefault="004B20D2" w:rsidP="00F2334E">
      <w:pPr>
        <w:pStyle w:val="NoSpacing1"/>
        <w:rPr>
          <w:rFonts w:cs="Courier New"/>
        </w:rPr>
      </w:pPr>
      <w:r w:rsidRPr="00F2334E">
        <w:rPr>
          <w:rFonts w:cs="Courier New"/>
        </w:rPr>
        <w:t xml:space="preserve">   |</w:t>
      </w:r>
      <w:r w:rsidR="00F2334E" w:rsidRPr="00F2334E">
        <w:rPr>
          <w:rFonts w:cs="Courier New"/>
        </w:rPr>
        <w:t xml:space="preserve">       </w:t>
      </w:r>
      <w:r w:rsidR="00F2334E">
        <w:rPr>
          <w:rFonts w:cs="Courier New"/>
        </w:rPr>
        <w:tab/>
      </w:r>
      <w:r w:rsidR="00F2334E" w:rsidRPr="00F2334E">
        <w:rPr>
          <w:rFonts w:cs="Courier New"/>
        </w:rPr>
        <w:t>|</w:t>
      </w:r>
    </w:p>
    <w:p w14:paraId="38C09734" w14:textId="49243A19" w:rsidR="00F2334E" w:rsidRPr="00F2334E" w:rsidRDefault="00F2334E" w:rsidP="00F2334E">
      <w:pPr>
        <w:pStyle w:val="NoSpacing1"/>
        <w:rPr>
          <w:rFonts w:cs="Courier New"/>
        </w:rPr>
      </w:pPr>
      <w:r w:rsidRPr="00F2334E">
        <w:rPr>
          <w:rFonts w:cs="Courier New"/>
        </w:rPr>
        <w:t xml:space="preserve">   |      </w:t>
      </w:r>
      <w:r>
        <w:rPr>
          <w:rFonts w:cs="Courier New"/>
        </w:rPr>
        <w:tab/>
      </w:r>
      <w:r w:rsidRPr="00F2334E">
        <w:rPr>
          <w:rFonts w:cs="Courier New"/>
        </w:rPr>
        <w:t>|-</w:t>
      </w:r>
      <w:r>
        <w:rPr>
          <w:rFonts w:cs="Courier New"/>
        </w:rPr>
        <w:t>-</w:t>
      </w:r>
      <w:r w:rsidRPr="00F2334E">
        <w:rPr>
          <w:rFonts w:cs="Courier New"/>
        </w:rPr>
        <w:t>&lt;0</w:t>
      </w:r>
      <w:proofErr w:type="gramStart"/>
      <w:r w:rsidRPr="00F2334E">
        <w:rPr>
          <w:rFonts w:cs="Courier New"/>
        </w:rPr>
        <w:t>..1</w:t>
      </w:r>
      <w:proofErr w:type="gramEnd"/>
      <w:r w:rsidRPr="00F2334E">
        <w:rPr>
          <w:rFonts w:cs="Courier New"/>
        </w:rPr>
        <w:t>&gt;-ATCS (*2): Attribute Codes field</w:t>
      </w:r>
    </w:p>
    <w:p w14:paraId="4F758114" w14:textId="566A04D7" w:rsidR="00F2334E" w:rsidRPr="00F2334E" w:rsidRDefault="00F2334E" w:rsidP="00F2334E">
      <w:pPr>
        <w:pStyle w:val="NoSpacing1"/>
        <w:rPr>
          <w:rFonts w:cs="Courier New"/>
        </w:rPr>
      </w:pPr>
      <w:r w:rsidRPr="00F2334E">
        <w:rPr>
          <w:rFonts w:cs="Courier New"/>
        </w:rPr>
        <w:tab/>
      </w:r>
      <w:r>
        <w:rPr>
          <w:rFonts w:cs="Courier New"/>
        </w:rPr>
        <w:t xml:space="preserve"> </w:t>
      </w:r>
      <w:r w:rsidRPr="00F2334E">
        <w:rPr>
          <w:rFonts w:cs="Courier New"/>
        </w:rPr>
        <w:t xml:space="preserve">|       </w:t>
      </w:r>
      <w:r>
        <w:rPr>
          <w:rFonts w:cs="Courier New"/>
        </w:rPr>
        <w:tab/>
      </w:r>
      <w:r w:rsidRPr="00F2334E">
        <w:rPr>
          <w:rFonts w:cs="Courier New"/>
        </w:rPr>
        <w:t>|</w:t>
      </w:r>
    </w:p>
    <w:p w14:paraId="69E5B846" w14:textId="42807DE1" w:rsidR="00F2334E" w:rsidRPr="00F2334E" w:rsidRDefault="00F2334E" w:rsidP="00F2334E">
      <w:pPr>
        <w:pStyle w:val="NoSpacing1"/>
        <w:rPr>
          <w:rFonts w:cs="Courier New"/>
        </w:rPr>
      </w:pPr>
      <w:r w:rsidRPr="00F2334E">
        <w:rPr>
          <w:rFonts w:cs="Courier New"/>
        </w:rPr>
        <w:tab/>
        <w:t xml:space="preserve"> |       </w:t>
      </w:r>
      <w:r>
        <w:rPr>
          <w:rFonts w:cs="Courier New"/>
        </w:rPr>
        <w:tab/>
      </w:r>
      <w:r w:rsidRPr="00F2334E">
        <w:rPr>
          <w:rFonts w:cs="Courier New"/>
        </w:rPr>
        <w:t>|-</w:t>
      </w:r>
      <w:r>
        <w:rPr>
          <w:rFonts w:cs="Courier New"/>
        </w:rPr>
        <w:t>-</w:t>
      </w:r>
      <w:r w:rsidRPr="00F2334E">
        <w:rPr>
          <w:rFonts w:cs="Courier New"/>
        </w:rPr>
        <w:t>&lt;0</w:t>
      </w:r>
      <w:proofErr w:type="gramStart"/>
      <w:r w:rsidRPr="00F2334E">
        <w:rPr>
          <w:rFonts w:cs="Courier New"/>
        </w:rPr>
        <w:t>..1</w:t>
      </w:r>
      <w:proofErr w:type="gramEnd"/>
      <w:r w:rsidRPr="00F2334E">
        <w:rPr>
          <w:rFonts w:cs="Courier New"/>
        </w:rPr>
        <w:t>&gt;-ITCS (*2): Information Type Codes field</w:t>
      </w:r>
    </w:p>
    <w:p w14:paraId="2CDB57BB" w14:textId="222547E3" w:rsidR="00F2334E" w:rsidRPr="00F2334E" w:rsidRDefault="00F2334E" w:rsidP="00F2334E">
      <w:pPr>
        <w:pStyle w:val="NoSpacing1"/>
        <w:rPr>
          <w:rFonts w:cs="Courier New"/>
        </w:rPr>
      </w:pPr>
      <w:r w:rsidRPr="00F2334E">
        <w:rPr>
          <w:rFonts w:cs="Courier New"/>
        </w:rPr>
        <w:tab/>
      </w:r>
      <w:r>
        <w:rPr>
          <w:rFonts w:cs="Courier New"/>
        </w:rPr>
        <w:t xml:space="preserve"> |      </w:t>
      </w:r>
      <w:r w:rsidRPr="00F2334E">
        <w:rPr>
          <w:rFonts w:cs="Courier New"/>
        </w:rPr>
        <w:tab/>
        <w:t>|</w:t>
      </w:r>
    </w:p>
    <w:p w14:paraId="75C175E6" w14:textId="4B602537" w:rsidR="00F2334E" w:rsidRPr="00F2334E" w:rsidRDefault="00F2334E" w:rsidP="00F2334E">
      <w:pPr>
        <w:pStyle w:val="NoSpacing1"/>
        <w:rPr>
          <w:rFonts w:cs="Courier New"/>
        </w:rPr>
      </w:pPr>
      <w:r w:rsidRPr="00F2334E">
        <w:rPr>
          <w:rFonts w:cs="Courier New"/>
        </w:rPr>
        <w:tab/>
      </w:r>
      <w:r>
        <w:rPr>
          <w:rFonts w:cs="Courier New"/>
        </w:rPr>
        <w:t xml:space="preserve"> |</w:t>
      </w:r>
      <w:r>
        <w:rPr>
          <w:rFonts w:cs="Courier New"/>
        </w:rPr>
        <w:tab/>
      </w:r>
      <w:r>
        <w:rPr>
          <w:rFonts w:cs="Courier New"/>
        </w:rPr>
        <w:tab/>
      </w:r>
      <w:r>
        <w:rPr>
          <w:rFonts w:cs="Courier New"/>
        </w:rPr>
        <w:tab/>
      </w:r>
      <w:r w:rsidRPr="00F2334E">
        <w:rPr>
          <w:rFonts w:cs="Courier New"/>
        </w:rPr>
        <w:tab/>
        <w:t>|-</w:t>
      </w:r>
      <w:r>
        <w:rPr>
          <w:rFonts w:cs="Courier New"/>
        </w:rPr>
        <w:t>-</w:t>
      </w:r>
      <w:r w:rsidRPr="00F2334E">
        <w:rPr>
          <w:rFonts w:cs="Courier New"/>
        </w:rPr>
        <w:t>&lt;0</w:t>
      </w:r>
      <w:proofErr w:type="gramStart"/>
      <w:r w:rsidRPr="00F2334E">
        <w:rPr>
          <w:rFonts w:cs="Courier New"/>
        </w:rPr>
        <w:t>..1</w:t>
      </w:r>
      <w:proofErr w:type="gramEnd"/>
      <w:r w:rsidRPr="00F2334E">
        <w:rPr>
          <w:rFonts w:cs="Courier New"/>
        </w:rPr>
        <w:t>&gt;-FTCS (*2): Feature Type Codes field</w:t>
      </w:r>
    </w:p>
    <w:p w14:paraId="19D4F803" w14:textId="36BABEAA" w:rsidR="00F2334E" w:rsidRPr="00F2334E" w:rsidRDefault="00F2334E" w:rsidP="00F2334E">
      <w:pPr>
        <w:pStyle w:val="NoSpacing1"/>
        <w:rPr>
          <w:rFonts w:cs="Courier New"/>
        </w:rPr>
      </w:pPr>
      <w:r w:rsidRPr="00F2334E">
        <w:rPr>
          <w:rFonts w:cs="Courier New"/>
        </w:rPr>
        <w:tab/>
      </w:r>
      <w:r>
        <w:rPr>
          <w:rFonts w:cs="Courier New"/>
        </w:rPr>
        <w:t xml:space="preserve"> |</w:t>
      </w:r>
      <w:r w:rsidRPr="00F2334E">
        <w:rPr>
          <w:rFonts w:cs="Courier New"/>
        </w:rPr>
        <w:tab/>
      </w:r>
      <w:r>
        <w:rPr>
          <w:rFonts w:cs="Courier New"/>
        </w:rPr>
        <w:tab/>
      </w:r>
      <w:r>
        <w:rPr>
          <w:rFonts w:cs="Courier New"/>
        </w:rPr>
        <w:tab/>
      </w:r>
      <w:r>
        <w:rPr>
          <w:rFonts w:cs="Courier New"/>
        </w:rPr>
        <w:tab/>
      </w:r>
      <w:r w:rsidRPr="00F2334E">
        <w:rPr>
          <w:rFonts w:cs="Courier New"/>
        </w:rPr>
        <w:t>|</w:t>
      </w:r>
    </w:p>
    <w:p w14:paraId="1A3B3D85" w14:textId="4FE98CB7" w:rsidR="00F2334E" w:rsidRPr="00F2334E" w:rsidRDefault="00F2334E" w:rsidP="00F2334E">
      <w:pPr>
        <w:pStyle w:val="NoSpacing1"/>
        <w:rPr>
          <w:rFonts w:cs="Courier New"/>
        </w:rPr>
      </w:pPr>
      <w:r w:rsidRPr="00F2334E">
        <w:rPr>
          <w:rFonts w:cs="Courier New"/>
        </w:rPr>
        <w:tab/>
      </w:r>
      <w:r>
        <w:rPr>
          <w:rFonts w:cs="Courier New"/>
        </w:rPr>
        <w:t xml:space="preserve"> |</w:t>
      </w:r>
      <w:r>
        <w:rPr>
          <w:rFonts w:cs="Courier New"/>
        </w:rPr>
        <w:tab/>
      </w:r>
      <w:r>
        <w:rPr>
          <w:rFonts w:cs="Courier New"/>
        </w:rPr>
        <w:tab/>
      </w:r>
      <w:r>
        <w:rPr>
          <w:rFonts w:cs="Courier New"/>
        </w:rPr>
        <w:tab/>
      </w:r>
      <w:r w:rsidRPr="00F2334E">
        <w:rPr>
          <w:rFonts w:cs="Courier New"/>
        </w:rPr>
        <w:tab/>
        <w:t>|-</w:t>
      </w:r>
      <w:r>
        <w:rPr>
          <w:rFonts w:cs="Courier New"/>
        </w:rPr>
        <w:t>-</w:t>
      </w:r>
      <w:r w:rsidRPr="00F2334E">
        <w:rPr>
          <w:rFonts w:cs="Courier New"/>
        </w:rPr>
        <w:t>&lt;0</w:t>
      </w:r>
      <w:proofErr w:type="gramStart"/>
      <w:r w:rsidRPr="00F2334E">
        <w:rPr>
          <w:rFonts w:cs="Courier New"/>
        </w:rPr>
        <w:t>..1</w:t>
      </w:r>
      <w:proofErr w:type="gramEnd"/>
      <w:r w:rsidRPr="00F2334E">
        <w:rPr>
          <w:rFonts w:cs="Courier New"/>
        </w:rPr>
        <w:t>&gt;-IACS (*2): Information Association Codes field</w:t>
      </w:r>
    </w:p>
    <w:p w14:paraId="6DB3D428" w14:textId="3F50F110" w:rsidR="00F2334E" w:rsidRPr="00F2334E" w:rsidRDefault="00F2334E" w:rsidP="00F2334E">
      <w:pPr>
        <w:pStyle w:val="NoSpacing1"/>
        <w:rPr>
          <w:rFonts w:cs="Courier New"/>
        </w:rPr>
      </w:pPr>
      <w:r>
        <w:rPr>
          <w:rFonts w:cs="Courier New"/>
        </w:rPr>
        <w:tab/>
        <w:t xml:space="preserve"> </w:t>
      </w:r>
      <w:r w:rsidRPr="00F2334E">
        <w:rPr>
          <w:rFonts w:cs="Courier New"/>
        </w:rPr>
        <w:t>|</w:t>
      </w:r>
      <w:r>
        <w:rPr>
          <w:rFonts w:cs="Courier New"/>
        </w:rPr>
        <w:tab/>
      </w:r>
      <w:r>
        <w:rPr>
          <w:rFonts w:cs="Courier New"/>
        </w:rPr>
        <w:tab/>
      </w:r>
      <w:r>
        <w:rPr>
          <w:rFonts w:cs="Courier New"/>
        </w:rPr>
        <w:tab/>
      </w:r>
      <w:r>
        <w:rPr>
          <w:rFonts w:cs="Courier New"/>
        </w:rPr>
        <w:tab/>
        <w:t>|</w:t>
      </w:r>
    </w:p>
    <w:p w14:paraId="26DEEF41" w14:textId="4E8116AC" w:rsidR="00F2334E" w:rsidRPr="00F2334E" w:rsidRDefault="00F2334E" w:rsidP="00F2334E">
      <w:pPr>
        <w:pStyle w:val="NoSpacing1"/>
        <w:rPr>
          <w:rFonts w:cs="Courier New"/>
        </w:rPr>
      </w:pPr>
      <w:r w:rsidRPr="00F2334E">
        <w:rPr>
          <w:rFonts w:cs="Courier New"/>
        </w:rPr>
        <w:tab/>
      </w:r>
      <w:r>
        <w:rPr>
          <w:rFonts w:cs="Courier New"/>
        </w:rPr>
        <w:t xml:space="preserve"> |</w:t>
      </w:r>
      <w:r>
        <w:rPr>
          <w:rFonts w:cs="Courier New"/>
        </w:rPr>
        <w:tab/>
      </w:r>
      <w:r>
        <w:rPr>
          <w:rFonts w:cs="Courier New"/>
        </w:rPr>
        <w:tab/>
      </w:r>
      <w:r>
        <w:rPr>
          <w:rFonts w:cs="Courier New"/>
        </w:rPr>
        <w:tab/>
      </w:r>
      <w:r w:rsidRPr="00F2334E">
        <w:rPr>
          <w:rFonts w:cs="Courier New"/>
        </w:rPr>
        <w:tab/>
        <w:t>|-&lt;0</w:t>
      </w:r>
      <w:proofErr w:type="gramStart"/>
      <w:r w:rsidRPr="00F2334E">
        <w:rPr>
          <w:rFonts w:cs="Courier New"/>
        </w:rPr>
        <w:t>..1</w:t>
      </w:r>
      <w:proofErr w:type="gramEnd"/>
      <w:r w:rsidRPr="00F2334E">
        <w:rPr>
          <w:rFonts w:cs="Courier New"/>
        </w:rPr>
        <w:t>&gt;-FACS (*2): Feature Association Codes field</w:t>
      </w:r>
    </w:p>
    <w:p w14:paraId="518D59AB" w14:textId="0E5C2875" w:rsidR="00F2334E" w:rsidRPr="00F2334E" w:rsidRDefault="00F2334E" w:rsidP="00F2334E">
      <w:pPr>
        <w:pStyle w:val="NoSpacing1"/>
        <w:rPr>
          <w:rFonts w:cs="Courier New"/>
        </w:rPr>
      </w:pPr>
      <w:r>
        <w:rPr>
          <w:rFonts w:cs="Courier New"/>
        </w:rPr>
        <w:tab/>
        <w:t xml:space="preserve"> </w:t>
      </w:r>
      <w:r w:rsidRPr="00F2334E">
        <w:rPr>
          <w:rFonts w:cs="Courier New"/>
        </w:rPr>
        <w:t>|</w:t>
      </w:r>
      <w:r>
        <w:rPr>
          <w:rFonts w:cs="Courier New"/>
        </w:rPr>
        <w:tab/>
      </w:r>
      <w:r>
        <w:rPr>
          <w:rFonts w:cs="Courier New"/>
        </w:rPr>
        <w:tab/>
      </w:r>
      <w:r>
        <w:rPr>
          <w:rFonts w:cs="Courier New"/>
        </w:rPr>
        <w:tab/>
      </w:r>
      <w:r>
        <w:rPr>
          <w:rFonts w:cs="Courier New"/>
        </w:rPr>
        <w:tab/>
        <w:t>|</w:t>
      </w:r>
    </w:p>
    <w:p w14:paraId="36B5D2C8" w14:textId="717BA28B" w:rsidR="00F2334E" w:rsidRPr="00F2334E" w:rsidRDefault="00F2334E" w:rsidP="00F2334E">
      <w:pPr>
        <w:pStyle w:val="NoSpacing1"/>
        <w:rPr>
          <w:rFonts w:cs="Courier New"/>
        </w:rPr>
      </w:pPr>
      <w:r>
        <w:rPr>
          <w:rFonts w:cs="Courier New"/>
        </w:rPr>
        <w:tab/>
        <w:t xml:space="preserve"> |</w:t>
      </w:r>
      <w:r>
        <w:rPr>
          <w:rFonts w:cs="Courier New"/>
        </w:rPr>
        <w:tab/>
      </w:r>
      <w:r>
        <w:rPr>
          <w:rFonts w:cs="Courier New"/>
        </w:rPr>
        <w:tab/>
      </w:r>
      <w:r>
        <w:rPr>
          <w:rFonts w:cs="Courier New"/>
        </w:rPr>
        <w:tab/>
      </w:r>
      <w:r>
        <w:rPr>
          <w:rFonts w:cs="Courier New"/>
        </w:rPr>
        <w:tab/>
      </w:r>
      <w:r w:rsidRPr="00F2334E">
        <w:rPr>
          <w:rFonts w:cs="Courier New"/>
        </w:rPr>
        <w:t>|-&lt;0</w:t>
      </w:r>
      <w:proofErr w:type="gramStart"/>
      <w:r w:rsidRPr="00F2334E">
        <w:rPr>
          <w:rFonts w:cs="Courier New"/>
        </w:rPr>
        <w:t>..1</w:t>
      </w:r>
      <w:proofErr w:type="gramEnd"/>
      <w:r w:rsidRPr="00F2334E">
        <w:rPr>
          <w:rFonts w:cs="Courier New"/>
        </w:rPr>
        <w:t>&gt;-ARCS (*2): Association Role Codes field</w:t>
      </w:r>
    </w:p>
    <w:p w14:paraId="78641E71" w14:textId="17B8798E" w:rsidR="00F2334E" w:rsidRPr="00F2334E" w:rsidRDefault="00F2334E" w:rsidP="00F2334E">
      <w:pPr>
        <w:pStyle w:val="NoSpacing1"/>
        <w:rPr>
          <w:rFonts w:cs="Courier New"/>
        </w:rPr>
      </w:pPr>
      <w:r>
        <w:rPr>
          <w:rFonts w:cs="Courier New"/>
        </w:rPr>
        <w:tab/>
        <w:t xml:space="preserve"> </w:t>
      </w:r>
      <w:r w:rsidRPr="00F2334E">
        <w:rPr>
          <w:rFonts w:cs="Courier New"/>
        </w:rPr>
        <w:t>|</w:t>
      </w:r>
      <w:r>
        <w:rPr>
          <w:rFonts w:cs="Courier New"/>
        </w:rPr>
        <w:tab/>
      </w:r>
      <w:r>
        <w:rPr>
          <w:rFonts w:cs="Courier New"/>
        </w:rPr>
        <w:tab/>
      </w:r>
      <w:r>
        <w:rPr>
          <w:rFonts w:cs="Courier New"/>
        </w:rPr>
        <w:tab/>
      </w:r>
      <w:r>
        <w:rPr>
          <w:rFonts w:cs="Courier New"/>
        </w:rPr>
        <w:tab/>
        <w:t>|</w:t>
      </w:r>
    </w:p>
    <w:p w14:paraId="33F0C272" w14:textId="69DD4A4C" w:rsidR="00F2334E" w:rsidRPr="00F2334E" w:rsidRDefault="00F2334E" w:rsidP="00F2334E">
      <w:pPr>
        <w:pStyle w:val="NoSpacing1"/>
        <w:rPr>
          <w:rFonts w:cs="Courier New"/>
        </w:rPr>
      </w:pPr>
      <w:r>
        <w:rPr>
          <w:rFonts w:cs="Courier New"/>
        </w:rPr>
        <w:tab/>
        <w:t xml:space="preserve"> |</w:t>
      </w:r>
      <w:r>
        <w:rPr>
          <w:rFonts w:cs="Courier New"/>
        </w:rPr>
        <w:tab/>
      </w:r>
      <w:r>
        <w:rPr>
          <w:rFonts w:cs="Courier New"/>
        </w:rPr>
        <w:tab/>
      </w:r>
      <w:r>
        <w:rPr>
          <w:rFonts w:cs="Courier New"/>
        </w:rPr>
        <w:tab/>
      </w:r>
      <w:r>
        <w:rPr>
          <w:rFonts w:cs="Courier New"/>
        </w:rPr>
        <w:tab/>
      </w:r>
      <w:r w:rsidRPr="00F2334E">
        <w:rPr>
          <w:rFonts w:cs="Courier New"/>
        </w:rPr>
        <w:t>|-&lt;0</w:t>
      </w:r>
      <w:proofErr w:type="gramStart"/>
      <w:r w:rsidRPr="00F2334E">
        <w:rPr>
          <w:rFonts w:cs="Courier New"/>
        </w:rPr>
        <w:t>..*</w:t>
      </w:r>
      <w:proofErr w:type="gramEnd"/>
      <w:r w:rsidRPr="00F2334E">
        <w:rPr>
          <w:rFonts w:cs="Courier New"/>
        </w:rPr>
        <w:t>&gt;-ATTR (*5): Attribute field (Metadata)</w:t>
      </w:r>
    </w:p>
    <w:p w14:paraId="366070BF" w14:textId="69782571" w:rsidR="00F2334E" w:rsidRPr="00F2334E" w:rsidRDefault="00F2334E" w:rsidP="00C53B69">
      <w:pPr>
        <w:pStyle w:val="NoSpacing2"/>
        <w:jc w:val="both"/>
        <w:rPr>
          <w:rFonts w:cs="Courier New"/>
        </w:rPr>
      </w:pPr>
      <w:r>
        <w:rPr>
          <w:rFonts w:cs="Courier New"/>
        </w:rPr>
        <w:t xml:space="preserve">   |</w:t>
      </w:r>
    </w:p>
    <w:p w14:paraId="62591A0F" w14:textId="77777777" w:rsidR="004E5DC5"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p>
    <w:p w14:paraId="0F498DFD" w14:textId="421B77A0" w:rsidR="00061CED"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061CED" w:rsidRPr="00F2334E">
        <w:rPr>
          <w:rFonts w:ascii="Courier New" w:eastAsia="Times New Roman" w:hAnsi="Courier New" w:cs="Courier New"/>
          <w:lang w:eastAsia="en-US"/>
        </w:rPr>
        <w:t>|--&lt;1&gt;--</w:t>
      </w:r>
      <w:r w:rsidR="00F53A98" w:rsidRPr="00F2334E">
        <w:rPr>
          <w:rFonts w:ascii="Courier New" w:eastAsia="Times New Roman" w:hAnsi="Courier New" w:cs="Courier New"/>
          <w:lang w:eastAsia="en-US"/>
        </w:rPr>
        <w:t>Dataset</w:t>
      </w:r>
      <w:r w:rsidR="00061CED" w:rsidRPr="00F2334E">
        <w:rPr>
          <w:rFonts w:ascii="Courier New" w:eastAsia="Times New Roman" w:hAnsi="Courier New" w:cs="Courier New"/>
          <w:lang w:eastAsia="en-US"/>
        </w:rPr>
        <w:t xml:space="preserve"> Coordinate Reference System record</w:t>
      </w:r>
    </w:p>
    <w:p w14:paraId="13D8E2E7" w14:textId="77777777" w:rsidR="00156BE3"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156BE3" w:rsidRPr="00F2334E">
        <w:rPr>
          <w:rFonts w:ascii="Courier New" w:eastAsia="Times New Roman" w:hAnsi="Courier New" w:cs="Courier New"/>
          <w:lang w:eastAsia="en-US"/>
        </w:rPr>
        <w:t>|</w:t>
      </w:r>
      <w:r w:rsidRPr="00F2334E">
        <w:rPr>
          <w:rFonts w:ascii="Courier New" w:eastAsia="Times New Roman" w:hAnsi="Courier New" w:cs="Courier New"/>
          <w:lang w:eastAsia="en-US"/>
        </w:rPr>
        <w:t xml:space="preserve">  </w:t>
      </w:r>
      <w:r w:rsidR="004B20D2" w:rsidRPr="00F2334E">
        <w:rPr>
          <w:rFonts w:ascii="Courier New" w:eastAsia="Times New Roman" w:hAnsi="Courier New" w:cs="Courier New"/>
          <w:lang w:eastAsia="en-US"/>
        </w:rPr>
        <w:t xml:space="preserve"> </w:t>
      </w:r>
      <w:r w:rsidRPr="00F2334E">
        <w:rPr>
          <w:rFonts w:ascii="Courier New" w:eastAsia="Times New Roman" w:hAnsi="Courier New" w:cs="Courier New"/>
          <w:lang w:eastAsia="en-US"/>
        </w:rPr>
        <w:t>|</w:t>
      </w:r>
    </w:p>
    <w:p w14:paraId="0285700B" w14:textId="77777777" w:rsidR="00156BE3"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4B20D2" w:rsidRPr="00F2334E">
        <w:rPr>
          <w:rFonts w:ascii="Courier New" w:eastAsia="Times New Roman" w:hAnsi="Courier New" w:cs="Courier New"/>
          <w:lang w:eastAsia="en-US"/>
        </w:rPr>
        <w:t>|--&lt;1&gt;-</w:t>
      </w:r>
      <w:r w:rsidR="00482632" w:rsidRPr="00F2334E">
        <w:rPr>
          <w:rFonts w:ascii="Courier New" w:eastAsia="Times New Roman" w:hAnsi="Courier New" w:cs="Courier New"/>
          <w:lang w:eastAsia="en-US"/>
        </w:rPr>
        <w:t>CSID</w:t>
      </w:r>
      <w:r w:rsidR="00156BE3" w:rsidRPr="00F2334E">
        <w:rPr>
          <w:rFonts w:ascii="Courier New" w:eastAsia="Times New Roman" w:hAnsi="Courier New" w:cs="Courier New"/>
          <w:lang w:eastAsia="en-US"/>
        </w:rPr>
        <w:t xml:space="preserve"> </w:t>
      </w:r>
      <w:r w:rsidR="004B20D2" w:rsidRPr="00F2334E">
        <w:rPr>
          <w:rFonts w:ascii="Courier New" w:eastAsia="Times New Roman" w:hAnsi="Courier New" w:cs="Courier New"/>
          <w:lang w:eastAsia="en-US"/>
        </w:rPr>
        <w:t xml:space="preserve">(3): </w:t>
      </w:r>
      <w:r w:rsidR="00156BE3" w:rsidRPr="00F2334E">
        <w:rPr>
          <w:rFonts w:ascii="Courier New" w:hAnsi="Courier New" w:cs="Courier New"/>
        </w:rPr>
        <w:t>Coordinate Reference System Record Identifier field</w:t>
      </w:r>
    </w:p>
    <w:p w14:paraId="54280B58" w14:textId="2E9BF20B" w:rsidR="00156BE3"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156BE3" w:rsidRPr="00F2334E">
        <w:rPr>
          <w:rFonts w:ascii="Courier New" w:eastAsia="Times New Roman" w:hAnsi="Courier New" w:cs="Courier New"/>
          <w:lang w:eastAsia="en-US"/>
        </w:rPr>
        <w:t>|</w:t>
      </w:r>
      <w:r w:rsidRPr="00F2334E">
        <w:rPr>
          <w:rFonts w:ascii="Courier New" w:eastAsia="Times New Roman" w:hAnsi="Courier New" w:cs="Courier New"/>
          <w:lang w:eastAsia="en-US"/>
        </w:rPr>
        <w:t xml:space="preserve">   </w:t>
      </w:r>
      <w:r w:rsidR="00F2334E">
        <w:rPr>
          <w:rFonts w:ascii="Courier New" w:eastAsia="Times New Roman" w:hAnsi="Courier New" w:cs="Courier New"/>
          <w:lang w:eastAsia="en-US"/>
        </w:rPr>
        <w:t xml:space="preserve">    </w:t>
      </w:r>
      <w:r w:rsidRPr="00F2334E">
        <w:rPr>
          <w:rFonts w:ascii="Courier New" w:eastAsia="Times New Roman" w:hAnsi="Courier New" w:cs="Courier New"/>
          <w:lang w:eastAsia="en-US"/>
        </w:rPr>
        <w:t>|</w:t>
      </w:r>
    </w:p>
    <w:p w14:paraId="1F481566" w14:textId="2FA15229" w:rsidR="00156BE3"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   </w:t>
      </w:r>
      <w:r w:rsidR="00F2334E">
        <w:rPr>
          <w:rFonts w:ascii="Courier New" w:eastAsia="Times New Roman" w:hAnsi="Courier New" w:cs="Courier New"/>
          <w:lang w:eastAsia="en-US"/>
        </w:rPr>
        <w:t xml:space="preserve">    </w:t>
      </w:r>
      <w:r w:rsidR="004B20D2" w:rsidRPr="00F2334E">
        <w:rPr>
          <w:rFonts w:ascii="Courier New" w:hAnsi="Courier New" w:cs="Courier New"/>
        </w:rPr>
        <w:t>|--</w:t>
      </w:r>
      <w:r w:rsidR="00156BE3" w:rsidRPr="00F2334E">
        <w:rPr>
          <w:rFonts w:ascii="Courier New" w:hAnsi="Courier New" w:cs="Courier New"/>
        </w:rPr>
        <w:t>&lt;1</w:t>
      </w:r>
      <w:proofErr w:type="gramStart"/>
      <w:r w:rsidR="00156BE3" w:rsidRPr="00F2334E">
        <w:rPr>
          <w:rFonts w:ascii="Courier New" w:hAnsi="Courier New" w:cs="Courier New"/>
        </w:rPr>
        <w:t>..</w:t>
      </w:r>
      <w:r w:rsidRPr="00F2334E">
        <w:rPr>
          <w:rFonts w:ascii="Courier New" w:hAnsi="Courier New" w:cs="Courier New"/>
        </w:rPr>
        <w:t>*</w:t>
      </w:r>
      <w:proofErr w:type="gramEnd"/>
      <w:r w:rsidR="004B20D2" w:rsidRPr="00F2334E">
        <w:rPr>
          <w:rFonts w:ascii="Courier New" w:hAnsi="Courier New" w:cs="Courier New"/>
        </w:rPr>
        <w:t>&gt;-</w:t>
      </w:r>
      <w:r w:rsidR="00156BE3" w:rsidRPr="00F2334E">
        <w:rPr>
          <w:rFonts w:ascii="Courier New" w:hAnsi="Courier New" w:cs="Courier New"/>
        </w:rPr>
        <w:t xml:space="preserve">CRSH </w:t>
      </w:r>
      <w:r w:rsidR="004B20D2" w:rsidRPr="00F2334E">
        <w:rPr>
          <w:rFonts w:ascii="Courier New" w:eastAsia="Times New Roman" w:hAnsi="Courier New" w:cs="Courier New"/>
          <w:lang w:eastAsia="en-US"/>
        </w:rPr>
        <w:t xml:space="preserve">(7): </w:t>
      </w:r>
      <w:r w:rsidR="00156BE3" w:rsidRPr="00F2334E">
        <w:rPr>
          <w:rFonts w:ascii="Courier New" w:hAnsi="Courier New" w:cs="Courier New"/>
        </w:rPr>
        <w:t>Coordinate Reference System Header field</w:t>
      </w:r>
    </w:p>
    <w:p w14:paraId="2B69C026" w14:textId="5AD9B148" w:rsidR="00320C38"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F2334E">
        <w:rPr>
          <w:rFonts w:ascii="Courier New" w:hAnsi="Courier New" w:cs="Courier New"/>
        </w:rPr>
        <w:t xml:space="preserve">    </w:t>
      </w:r>
      <w:r w:rsidRPr="00F2334E">
        <w:rPr>
          <w:rFonts w:ascii="Courier New" w:hAnsi="Courier New" w:cs="Courier New"/>
        </w:rPr>
        <w:t xml:space="preserve"> </w:t>
      </w:r>
      <w:r w:rsidR="00320C38" w:rsidRPr="00F2334E">
        <w:rPr>
          <w:rFonts w:ascii="Courier New" w:hAnsi="Courier New" w:cs="Courier New"/>
        </w:rPr>
        <w:t>|</w:t>
      </w:r>
    </w:p>
    <w:p w14:paraId="12FD4055" w14:textId="6C72EE72" w:rsidR="00320C38"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F2334E">
        <w:rPr>
          <w:rFonts w:ascii="Courier New" w:hAnsi="Courier New" w:cs="Courier New"/>
        </w:rPr>
        <w:t xml:space="preserve">    </w:t>
      </w:r>
      <w:r w:rsidR="00320C38"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r w:rsidR="004B20D2" w:rsidRPr="00F2334E">
        <w:rPr>
          <w:rFonts w:ascii="Courier New" w:hAnsi="Courier New" w:cs="Courier New"/>
        </w:rPr>
        <w:t>1</w:t>
      </w:r>
      <w:proofErr w:type="gramEnd"/>
      <w:r w:rsidR="004B20D2" w:rsidRPr="00F2334E">
        <w:rPr>
          <w:rFonts w:ascii="Courier New" w:hAnsi="Courier New" w:cs="Courier New"/>
        </w:rPr>
        <w:t>&gt;</w:t>
      </w:r>
      <w:r w:rsidR="00320C38" w:rsidRPr="00F2334E">
        <w:rPr>
          <w:rFonts w:ascii="Courier New" w:hAnsi="Courier New" w:cs="Courier New"/>
        </w:rPr>
        <w:t xml:space="preserve">-CSAX </w:t>
      </w:r>
      <w:r w:rsidR="004B20D2" w:rsidRPr="00F2334E">
        <w:rPr>
          <w:rFonts w:ascii="Courier New" w:eastAsia="Times New Roman" w:hAnsi="Courier New" w:cs="Courier New"/>
          <w:lang w:eastAsia="en-US"/>
        </w:rPr>
        <w:t xml:space="preserve">(*2): </w:t>
      </w:r>
      <w:r w:rsidR="00320C38" w:rsidRPr="00F2334E">
        <w:rPr>
          <w:rFonts w:ascii="Courier New" w:hAnsi="Courier New" w:cs="Courier New"/>
        </w:rPr>
        <w:t>Coordinate System Axes field</w:t>
      </w:r>
    </w:p>
    <w:p w14:paraId="1899BE25" w14:textId="10327CB5" w:rsidR="00320C38"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F2334E">
        <w:rPr>
          <w:rFonts w:ascii="Courier New" w:hAnsi="Courier New" w:cs="Courier New"/>
        </w:rPr>
        <w:t xml:space="preserve">    </w:t>
      </w:r>
      <w:r w:rsidR="00320C38" w:rsidRPr="00F2334E">
        <w:rPr>
          <w:rFonts w:ascii="Courier New" w:hAnsi="Courier New" w:cs="Courier New"/>
        </w:rPr>
        <w:t>|</w:t>
      </w:r>
    </w:p>
    <w:p w14:paraId="5D204CEF" w14:textId="7BE6F7CE" w:rsidR="00271C89"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F2334E">
        <w:rPr>
          <w:rFonts w:ascii="Courier New" w:hAnsi="Courier New" w:cs="Courier New"/>
        </w:rPr>
        <w:t xml:space="preserve">    </w:t>
      </w:r>
      <w:r w:rsidRPr="00F2334E">
        <w:rPr>
          <w:rFonts w:ascii="Courier New" w:hAnsi="Courier New" w:cs="Courier New"/>
        </w:rPr>
        <w:t xml:space="preserve"> |</w:t>
      </w:r>
      <w:r w:rsidR="00320C38"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..1</w:t>
      </w:r>
      <w:proofErr w:type="gramEnd"/>
      <w:r w:rsidR="004B20D2" w:rsidRPr="00F2334E">
        <w:rPr>
          <w:rFonts w:ascii="Courier New" w:hAnsi="Courier New" w:cs="Courier New"/>
        </w:rPr>
        <w:t>&gt;</w:t>
      </w:r>
      <w:r w:rsidR="00320C38" w:rsidRPr="00F2334E">
        <w:rPr>
          <w:rFonts w:ascii="Courier New" w:hAnsi="Courier New" w:cs="Courier New"/>
        </w:rPr>
        <w:t xml:space="preserve">-VDAT </w:t>
      </w:r>
      <w:r w:rsidR="004B20D2" w:rsidRPr="00F2334E">
        <w:rPr>
          <w:rFonts w:ascii="Courier New" w:eastAsia="Times New Roman" w:hAnsi="Courier New" w:cs="Courier New"/>
          <w:lang w:eastAsia="en-US"/>
        </w:rPr>
        <w:t xml:space="preserve">(4): </w:t>
      </w:r>
      <w:r w:rsidR="00320C38" w:rsidRPr="00F2334E">
        <w:rPr>
          <w:rFonts w:ascii="Courier New" w:hAnsi="Courier New" w:cs="Courier New"/>
        </w:rPr>
        <w:t>Vertical Datum field</w:t>
      </w:r>
    </w:p>
    <w:p w14:paraId="3B344F35" w14:textId="77777777" w:rsidR="004B20D2"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60CF6AAF" w14:textId="77777777" w:rsidR="005F5014"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103CB1E4" w14:textId="77777777" w:rsidR="009056B6"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r w:rsidR="009056B6"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9056B6" w:rsidRPr="00F2334E">
        <w:rPr>
          <w:rFonts w:ascii="Courier New" w:hAnsi="Courier New" w:cs="Courier New"/>
        </w:rPr>
        <w:t>&gt;--Information record</w:t>
      </w:r>
    </w:p>
    <w:p w14:paraId="0381240A" w14:textId="77777777" w:rsidR="00CD0B85" w:rsidRPr="00F2334E" w:rsidRDefault="005F501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CD0B85" w:rsidRPr="00F2334E">
        <w:rPr>
          <w:rFonts w:ascii="Courier New" w:eastAsia="Times New Roman" w:hAnsi="Courier New" w:cs="Courier New"/>
          <w:lang w:eastAsia="en-US"/>
        </w:rPr>
        <w:t>|</w:t>
      </w:r>
    </w:p>
    <w:p w14:paraId="0C504D8E" w14:textId="77777777" w:rsidR="00CD0B85"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w:t>
      </w:r>
      <w:r w:rsidRPr="00F2334E">
        <w:rPr>
          <w:rFonts w:ascii="Courier New" w:hAnsi="Courier New" w:cs="Courier New"/>
        </w:rPr>
        <w:t xml:space="preserve">   |-</w:t>
      </w:r>
      <w:r w:rsidR="004B20D2" w:rsidRPr="00F2334E">
        <w:rPr>
          <w:rFonts w:ascii="Courier New" w:hAnsi="Courier New" w:cs="Courier New"/>
        </w:rPr>
        <w:t>-</w:t>
      </w:r>
      <w:r w:rsidRPr="00F2334E">
        <w:rPr>
          <w:rFonts w:ascii="Courier New" w:hAnsi="Courier New" w:cs="Courier New"/>
        </w:rPr>
        <w:t xml:space="preserve">&lt;1&gt;-IRID </w:t>
      </w:r>
      <w:r w:rsidR="004B20D2" w:rsidRPr="00F2334E">
        <w:rPr>
          <w:rFonts w:ascii="Courier New" w:hAnsi="Courier New" w:cs="Courier New"/>
        </w:rPr>
        <w:t xml:space="preserve">(5): </w:t>
      </w:r>
      <w:r w:rsidRPr="00F2334E">
        <w:rPr>
          <w:rFonts w:ascii="Courier New" w:hAnsi="Courier New" w:cs="Courier New"/>
        </w:rPr>
        <w:t>Information Type Record Identifier field</w:t>
      </w:r>
    </w:p>
    <w:p w14:paraId="7FBC03B8" w14:textId="77777777" w:rsidR="005F5014"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5F3DE4" w:rsidRPr="00F2334E">
        <w:rPr>
          <w:rFonts w:ascii="Courier New" w:hAnsi="Courier New" w:cs="Courier New"/>
        </w:rPr>
        <w:t xml:space="preserve">   </w:t>
      </w:r>
      <w:r w:rsidRPr="00F2334E">
        <w:rPr>
          <w:rFonts w:ascii="Courier New" w:hAnsi="Courier New" w:cs="Courier New"/>
        </w:rPr>
        <w:t>|</w:t>
      </w:r>
    </w:p>
    <w:p w14:paraId="6AE7A074" w14:textId="77777777" w:rsidR="00CD0B85" w:rsidRPr="00F2334E" w:rsidRDefault="005F5014"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5F3DE4" w:rsidRPr="00F2334E">
        <w:rPr>
          <w:rFonts w:ascii="Courier New" w:hAnsi="Courier New" w:cs="Courier New"/>
        </w:rPr>
        <w:t xml:space="preserve">   </w:t>
      </w:r>
      <w:r w:rsidRPr="00F2334E">
        <w:rPr>
          <w:rFonts w:ascii="Courier New" w:hAnsi="Courier New" w:cs="Courier New"/>
        </w:rPr>
        <w:t xml:space="preserve"> </w:t>
      </w:r>
      <w:r w:rsidR="00CD0B85" w:rsidRPr="00F2334E">
        <w:rPr>
          <w:rFonts w:ascii="Courier New" w:hAnsi="Courier New" w:cs="Courier New"/>
        </w:rPr>
        <w:t>|-</w:t>
      </w:r>
      <w:r w:rsidR="004B20D2" w:rsidRPr="00F2334E">
        <w:rPr>
          <w:rFonts w:ascii="Courier New" w:hAnsi="Courier New" w:cs="Courier New"/>
        </w:rPr>
        <w:t>-</w:t>
      </w:r>
      <w:r w:rsidRPr="00F2334E">
        <w:rPr>
          <w:rFonts w:ascii="Courier New" w:hAnsi="Courier New" w:cs="Courier New"/>
        </w:rPr>
        <w:t>&lt;0</w:t>
      </w:r>
      <w:proofErr w:type="gramStart"/>
      <w:r w:rsidRPr="00F2334E">
        <w:rPr>
          <w:rFonts w:ascii="Courier New" w:hAnsi="Courier New" w:cs="Courier New"/>
        </w:rPr>
        <w:t>..*</w:t>
      </w:r>
      <w:proofErr w:type="gramEnd"/>
      <w:r w:rsidRPr="00F2334E">
        <w:rPr>
          <w:rFonts w:ascii="Courier New" w:hAnsi="Courier New" w:cs="Courier New"/>
        </w:rPr>
        <w:t>&gt;</w:t>
      </w:r>
      <w:r w:rsidR="004B20D2" w:rsidRPr="00F2334E">
        <w:rPr>
          <w:rFonts w:ascii="Courier New" w:hAnsi="Courier New" w:cs="Courier New"/>
        </w:rPr>
        <w:t>- ATTR</w:t>
      </w:r>
      <w:r w:rsidR="00CD0B85" w:rsidRPr="00F2334E">
        <w:rPr>
          <w:rFonts w:ascii="Courier New" w:hAnsi="Courier New" w:cs="Courier New"/>
        </w:rPr>
        <w:t xml:space="preserve"> </w:t>
      </w:r>
      <w:r w:rsidR="004B20D2" w:rsidRPr="00F2334E">
        <w:rPr>
          <w:rFonts w:ascii="Courier New" w:hAnsi="Courier New" w:cs="Courier New"/>
        </w:rPr>
        <w:t xml:space="preserve">(*5): </w:t>
      </w:r>
      <w:r w:rsidR="00CD0B85" w:rsidRPr="00F2334E">
        <w:rPr>
          <w:rFonts w:ascii="Courier New" w:hAnsi="Courier New" w:cs="Courier New"/>
        </w:rPr>
        <w:t>Attribute field</w:t>
      </w:r>
    </w:p>
    <w:p w14:paraId="530370A9" w14:textId="77777777" w:rsidR="004B20D2"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5F3DE4" w:rsidRPr="00F2334E">
        <w:rPr>
          <w:rFonts w:ascii="Courier New" w:hAnsi="Courier New" w:cs="Courier New"/>
        </w:rPr>
        <w:t xml:space="preserve">   </w:t>
      </w:r>
      <w:r w:rsidRPr="00F2334E">
        <w:rPr>
          <w:rFonts w:ascii="Courier New" w:hAnsi="Courier New" w:cs="Courier New"/>
        </w:rPr>
        <w:t xml:space="preserve"> </w:t>
      </w:r>
      <w:r w:rsidR="00CD0B85" w:rsidRPr="00F2334E">
        <w:rPr>
          <w:rFonts w:ascii="Courier New" w:hAnsi="Courier New" w:cs="Courier New"/>
        </w:rPr>
        <w:t>|</w:t>
      </w:r>
      <w:r w:rsidR="00CD0B85" w:rsidRPr="00F2334E">
        <w:rPr>
          <w:rFonts w:ascii="Courier New" w:hAnsi="Courier New" w:cs="Courier New"/>
        </w:rPr>
        <w:tab/>
      </w:r>
      <w:r w:rsidR="00CD0B85" w:rsidRPr="00F2334E">
        <w:rPr>
          <w:rFonts w:ascii="Courier New" w:hAnsi="Courier New" w:cs="Courier New"/>
        </w:rPr>
        <w:tab/>
      </w:r>
      <w:r w:rsidR="00CD0B85" w:rsidRPr="00F2334E">
        <w:rPr>
          <w:rFonts w:ascii="Courier New" w:hAnsi="Courier New" w:cs="Courier New"/>
        </w:rPr>
        <w:tab/>
      </w:r>
    </w:p>
    <w:p w14:paraId="4605DA3D" w14:textId="77777777" w:rsidR="00CD0B85"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   </w:t>
      </w:r>
      <w:r w:rsidR="005F3DE4" w:rsidRPr="00F2334E">
        <w:rPr>
          <w:rFonts w:ascii="Courier New" w:hAnsi="Courier New" w:cs="Courier New"/>
        </w:rPr>
        <w:t xml:space="preserve">   </w:t>
      </w:r>
      <w:r w:rsidRPr="00F2334E">
        <w:rPr>
          <w:rFonts w:ascii="Courier New" w:hAnsi="Courier New" w:cs="Courier New"/>
        </w:rPr>
        <w:t>|--</w:t>
      </w:r>
      <w:r w:rsidR="00CD0B85"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 INAS</w:t>
      </w:r>
      <w:r w:rsidR="00CD0B85" w:rsidRPr="00F2334E">
        <w:rPr>
          <w:rFonts w:ascii="Courier New" w:hAnsi="Courier New" w:cs="Courier New"/>
        </w:rPr>
        <w:t xml:space="preserve"> </w:t>
      </w:r>
      <w:r w:rsidRPr="00F2334E">
        <w:rPr>
          <w:rFonts w:ascii="Courier New" w:hAnsi="Courier New" w:cs="Courier New"/>
        </w:rPr>
        <w:t>(</w:t>
      </w:r>
      <w:r w:rsidR="000B1772" w:rsidRPr="00F2334E">
        <w:rPr>
          <w:rFonts w:ascii="Courier New" w:hAnsi="Courier New" w:cs="Courier New"/>
        </w:rPr>
        <w:t>5\\*5</w:t>
      </w:r>
      <w:r w:rsidRPr="00F2334E">
        <w:rPr>
          <w:rFonts w:ascii="Courier New" w:hAnsi="Courier New" w:cs="Courier New"/>
        </w:rPr>
        <w:t xml:space="preserve">): </w:t>
      </w:r>
      <w:r w:rsidR="00CD0B85" w:rsidRPr="00F2334E">
        <w:rPr>
          <w:rFonts w:ascii="Courier New" w:hAnsi="Courier New" w:cs="Courier New"/>
        </w:rPr>
        <w:t>Information Association field</w:t>
      </w:r>
    </w:p>
    <w:p w14:paraId="69921DA4" w14:textId="77777777" w:rsidR="004B20D2"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2588015C" w14:textId="77777777" w:rsidR="00CD0B85"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r w:rsidR="00CD0B85" w:rsidRPr="00F2334E">
        <w:rPr>
          <w:rFonts w:ascii="Courier New" w:hAnsi="Courier New" w:cs="Courier New"/>
        </w:rPr>
        <w:t>|</w:t>
      </w:r>
    </w:p>
    <w:p w14:paraId="6DA8E5A9" w14:textId="77777777" w:rsidR="004E5DC5" w:rsidRPr="00F2334E" w:rsidRDefault="004B20D2"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r w:rsidR="00A8609E"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A8609E" w:rsidRPr="00F2334E">
        <w:rPr>
          <w:rFonts w:ascii="Courier New" w:hAnsi="Courier New" w:cs="Courier New"/>
        </w:rPr>
        <w:t>&gt;-- Point</w:t>
      </w:r>
      <w:r w:rsidR="004E5DC5" w:rsidRPr="00F2334E">
        <w:rPr>
          <w:rFonts w:ascii="Courier New" w:hAnsi="Courier New" w:cs="Courier New"/>
        </w:rPr>
        <w:t xml:space="preserve"> record</w:t>
      </w:r>
    </w:p>
    <w:p w14:paraId="037F69ED" w14:textId="77777777" w:rsidR="004E5DC5"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4E5DC5" w:rsidRPr="00F2334E">
        <w:rPr>
          <w:rFonts w:ascii="Courier New" w:eastAsia="Times New Roman" w:hAnsi="Courier New" w:cs="Courier New"/>
          <w:lang w:eastAsia="en-US"/>
        </w:rPr>
        <w:t xml:space="preserve">| </w:t>
      </w:r>
      <w:r w:rsidRPr="00F2334E">
        <w:rPr>
          <w:rFonts w:ascii="Courier New" w:eastAsia="Times New Roman" w:hAnsi="Courier New" w:cs="Courier New"/>
          <w:lang w:eastAsia="en-US"/>
        </w:rPr>
        <w:t xml:space="preserve">  </w:t>
      </w:r>
      <w:r w:rsidR="004E5DC5" w:rsidRPr="00F2334E">
        <w:rPr>
          <w:rFonts w:ascii="Courier New" w:eastAsia="Times New Roman" w:hAnsi="Courier New" w:cs="Courier New"/>
          <w:lang w:eastAsia="en-US"/>
        </w:rPr>
        <w:t>|</w:t>
      </w:r>
    </w:p>
    <w:p w14:paraId="4A0F615E" w14:textId="77777777" w:rsidR="004E5DC5"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lastRenderedPageBreak/>
        <w:t xml:space="preserve">   |   |-</w:t>
      </w:r>
      <w:r w:rsidR="005F3DE4" w:rsidRPr="00F2334E">
        <w:rPr>
          <w:rFonts w:ascii="Courier New" w:eastAsia="Times New Roman" w:hAnsi="Courier New" w:cs="Courier New"/>
          <w:lang w:eastAsia="en-US"/>
        </w:rPr>
        <w:t>-</w:t>
      </w:r>
      <w:r w:rsidRPr="00F2334E">
        <w:rPr>
          <w:rFonts w:ascii="Courier New" w:eastAsia="Times New Roman" w:hAnsi="Courier New" w:cs="Courier New"/>
          <w:lang w:eastAsia="en-US"/>
        </w:rPr>
        <w:t>&lt;1&gt;</w:t>
      </w:r>
      <w:r w:rsidR="004E5DC5" w:rsidRPr="00F2334E">
        <w:rPr>
          <w:rFonts w:ascii="Courier New" w:eastAsia="Times New Roman" w:hAnsi="Courier New" w:cs="Courier New"/>
          <w:lang w:eastAsia="en-US"/>
        </w:rPr>
        <w:t>-</w:t>
      </w:r>
      <w:r w:rsidR="00A8609E" w:rsidRPr="00F2334E">
        <w:rPr>
          <w:rFonts w:ascii="Courier New" w:eastAsia="Times New Roman" w:hAnsi="Courier New" w:cs="Courier New"/>
          <w:lang w:eastAsia="en-US"/>
        </w:rPr>
        <w:t>PRID</w:t>
      </w:r>
      <w:r w:rsidR="004E5DC5" w:rsidRPr="00F2334E">
        <w:rPr>
          <w:rFonts w:ascii="Courier New" w:eastAsia="Times New Roman" w:hAnsi="Courier New" w:cs="Courier New"/>
          <w:lang w:eastAsia="en-US"/>
        </w:rPr>
        <w:t xml:space="preserve"> </w:t>
      </w:r>
      <w:r w:rsidRPr="00F2334E">
        <w:rPr>
          <w:rFonts w:ascii="Courier New" w:eastAsia="Times New Roman" w:hAnsi="Courier New" w:cs="Courier New"/>
          <w:lang w:eastAsia="en-US"/>
        </w:rPr>
        <w:t>(4):</w:t>
      </w:r>
      <w:r w:rsidR="004E5DC5" w:rsidRPr="00F2334E">
        <w:rPr>
          <w:rFonts w:ascii="Courier New" w:eastAsia="Times New Roman" w:hAnsi="Courier New" w:cs="Courier New"/>
          <w:lang w:eastAsia="en-US"/>
        </w:rPr>
        <w:t xml:space="preserve"> </w:t>
      </w:r>
      <w:r w:rsidR="00A8609E" w:rsidRPr="00F2334E">
        <w:rPr>
          <w:rFonts w:ascii="Courier New" w:eastAsia="Times New Roman" w:hAnsi="Courier New" w:cs="Courier New"/>
          <w:lang w:eastAsia="en-US"/>
        </w:rPr>
        <w:t xml:space="preserve">Point </w:t>
      </w:r>
      <w:r w:rsidR="004E5DC5" w:rsidRPr="00F2334E">
        <w:rPr>
          <w:rFonts w:ascii="Courier New" w:eastAsia="Times New Roman" w:hAnsi="Courier New" w:cs="Courier New"/>
          <w:lang w:eastAsia="en-US"/>
        </w:rPr>
        <w:t>Record Identifier field</w:t>
      </w:r>
    </w:p>
    <w:p w14:paraId="4B173CCC" w14:textId="77777777" w:rsidR="00A8609E"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A8609E" w:rsidRPr="00F2334E">
        <w:rPr>
          <w:rFonts w:ascii="Courier New" w:eastAsia="Times New Roman" w:hAnsi="Courier New" w:cs="Courier New"/>
          <w:lang w:eastAsia="en-US"/>
        </w:rPr>
        <w:t>|</w:t>
      </w:r>
    </w:p>
    <w:p w14:paraId="55843C4B" w14:textId="77777777" w:rsidR="004E5DC5"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A8609E" w:rsidRPr="00F2334E">
        <w:rPr>
          <w:rFonts w:ascii="Courier New" w:eastAsia="Times New Roman" w:hAnsi="Courier New" w:cs="Courier New"/>
          <w:lang w:eastAsia="en-US"/>
        </w:rPr>
        <w:t>&lt;</w:t>
      </w:r>
      <w:r w:rsidRPr="00F2334E">
        <w:rPr>
          <w:rFonts w:ascii="Courier New" w:eastAsia="Times New Roman" w:hAnsi="Courier New" w:cs="Courier New"/>
          <w:lang w:eastAsia="en-US"/>
        </w:rPr>
        <w:t>0</w:t>
      </w:r>
      <w:proofErr w:type="gramStart"/>
      <w:r w:rsidRPr="00F2334E">
        <w:rPr>
          <w:rFonts w:ascii="Courier New" w:eastAsia="Times New Roman" w:hAnsi="Courier New" w:cs="Courier New"/>
          <w:lang w:eastAsia="en-US"/>
        </w:rPr>
        <w:t>..*</w:t>
      </w:r>
      <w:proofErr w:type="gramEnd"/>
      <w:r w:rsidRPr="00F2334E">
        <w:rPr>
          <w:rFonts w:ascii="Courier New" w:eastAsia="Times New Roman" w:hAnsi="Courier New" w:cs="Courier New"/>
          <w:lang w:eastAsia="en-US"/>
        </w:rPr>
        <w:t>&gt;</w:t>
      </w:r>
      <w:r w:rsidR="00A8609E" w:rsidRPr="00F2334E">
        <w:rPr>
          <w:rFonts w:ascii="Courier New" w:eastAsia="Times New Roman" w:hAnsi="Courier New" w:cs="Courier New"/>
          <w:lang w:eastAsia="en-US"/>
        </w:rPr>
        <w:t>-</w:t>
      </w:r>
      <w:r w:rsidRPr="00F2334E">
        <w:rPr>
          <w:rFonts w:ascii="Courier New" w:hAnsi="Courier New" w:cs="Courier New"/>
        </w:rPr>
        <w:t xml:space="preserve">INAS </w:t>
      </w:r>
      <w:r w:rsidR="00343179" w:rsidRPr="00F2334E">
        <w:rPr>
          <w:rFonts w:ascii="Courier New" w:hAnsi="Courier New" w:cs="Courier New"/>
        </w:rPr>
        <w:t>(5\\*5</w:t>
      </w:r>
      <w:r w:rsidRPr="00F2334E">
        <w:rPr>
          <w:rFonts w:ascii="Courier New" w:hAnsi="Courier New" w:cs="Courier New"/>
        </w:rPr>
        <w:t>): Information Association field</w:t>
      </w:r>
    </w:p>
    <w:p w14:paraId="4D09EF73" w14:textId="77777777" w:rsidR="004E5DC5"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4E5DC5" w:rsidRPr="00F2334E">
        <w:rPr>
          <w:rFonts w:ascii="Courier New" w:eastAsia="Times New Roman" w:hAnsi="Courier New" w:cs="Courier New"/>
          <w:lang w:eastAsia="en-US"/>
        </w:rPr>
        <w:t>|</w:t>
      </w:r>
    </w:p>
    <w:p w14:paraId="1133DF54" w14:textId="77777777" w:rsidR="001212E4" w:rsidRPr="00F2334E" w:rsidRDefault="004B20D2"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1212E4" w:rsidRPr="00F2334E">
        <w:rPr>
          <w:rFonts w:ascii="Courier New" w:eastAsia="Times New Roman" w:hAnsi="Courier New" w:cs="Courier New"/>
          <w:lang w:eastAsia="en-US"/>
        </w:rPr>
        <w:t>|</w:t>
      </w:r>
      <w:r w:rsidR="001212E4" w:rsidRPr="00F2334E">
        <w:rPr>
          <w:rFonts w:ascii="Courier New" w:hAnsi="Courier New" w:cs="Courier New"/>
        </w:rPr>
        <w:t xml:space="preserve"> alternate coordinate representations</w:t>
      </w:r>
    </w:p>
    <w:p w14:paraId="0E0B571C" w14:textId="77777777" w:rsidR="001212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1212E4" w:rsidRPr="00F2334E">
        <w:rPr>
          <w:rFonts w:ascii="Courier New" w:eastAsia="Times New Roman" w:hAnsi="Courier New" w:cs="Courier New"/>
          <w:lang w:eastAsia="en-US"/>
        </w:rPr>
        <w:t>|</w:t>
      </w:r>
    </w:p>
    <w:p w14:paraId="64198C7C" w14:textId="77777777" w:rsidR="001212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1212E4" w:rsidRPr="00F2334E">
        <w:rPr>
          <w:rFonts w:ascii="Courier New" w:hAnsi="Courier New" w:cs="Courier New"/>
        </w:rPr>
        <w:t>*-</w:t>
      </w:r>
      <w:r w:rsidRPr="00F2334E">
        <w:rPr>
          <w:rFonts w:ascii="Courier New" w:hAnsi="Courier New" w:cs="Courier New"/>
        </w:rPr>
        <w:t>&lt;1&gt;</w:t>
      </w:r>
      <w:r w:rsidR="00C84190" w:rsidRPr="00F2334E">
        <w:rPr>
          <w:rFonts w:ascii="Courier New" w:hAnsi="Courier New" w:cs="Courier New"/>
        </w:rPr>
        <w:t>-C2IT</w:t>
      </w:r>
      <w:r w:rsidR="001212E4" w:rsidRPr="00F2334E">
        <w:rPr>
          <w:rFonts w:ascii="Courier New" w:hAnsi="Courier New" w:cs="Courier New"/>
        </w:rPr>
        <w:t xml:space="preserve"> (2): 2-D Integer Coordinate</w:t>
      </w:r>
      <w:r w:rsidR="00C84190" w:rsidRPr="00F2334E">
        <w:rPr>
          <w:rFonts w:ascii="Courier New" w:hAnsi="Courier New" w:cs="Courier New"/>
        </w:rPr>
        <w:t xml:space="preserve"> Tuple</w:t>
      </w:r>
      <w:r w:rsidR="001212E4" w:rsidRPr="00F2334E">
        <w:rPr>
          <w:rFonts w:ascii="Courier New" w:hAnsi="Courier New" w:cs="Courier New"/>
        </w:rPr>
        <w:t xml:space="preserve"> field</w:t>
      </w:r>
    </w:p>
    <w:p w14:paraId="432F5D8B" w14:textId="77777777" w:rsidR="001212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001212E4" w:rsidRPr="00F2334E">
        <w:rPr>
          <w:rFonts w:ascii="Courier New" w:eastAsia="Times New Roman" w:hAnsi="Courier New" w:cs="Courier New"/>
          <w:lang w:eastAsia="en-US"/>
        </w:rPr>
        <w:t>|</w:t>
      </w:r>
    </w:p>
    <w:p w14:paraId="0B2477F0" w14:textId="77777777" w:rsidR="001212E4" w:rsidRPr="00F2334E" w:rsidRDefault="005F3DE4"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      </w:t>
      </w:r>
      <w:r w:rsidR="001212E4" w:rsidRPr="00F2334E">
        <w:rPr>
          <w:rFonts w:ascii="Courier New" w:hAnsi="Courier New" w:cs="Courier New"/>
        </w:rPr>
        <w:t>*-</w:t>
      </w:r>
      <w:r w:rsidRPr="00F2334E">
        <w:rPr>
          <w:rFonts w:ascii="Courier New" w:hAnsi="Courier New" w:cs="Courier New"/>
        </w:rPr>
        <w:t>&lt;1&gt;</w:t>
      </w:r>
      <w:r w:rsidR="001212E4" w:rsidRPr="00F2334E">
        <w:rPr>
          <w:rFonts w:ascii="Courier New" w:hAnsi="Courier New" w:cs="Courier New"/>
        </w:rPr>
        <w:t>-</w:t>
      </w:r>
      <w:r w:rsidR="00C84190" w:rsidRPr="00F2334E">
        <w:rPr>
          <w:rFonts w:ascii="Courier New" w:hAnsi="Courier New" w:cs="Courier New"/>
        </w:rPr>
        <w:t>C3IT</w:t>
      </w:r>
      <w:r w:rsidR="001212E4" w:rsidRPr="00F2334E">
        <w:rPr>
          <w:rFonts w:ascii="Courier New" w:hAnsi="Courier New" w:cs="Courier New"/>
        </w:rPr>
        <w:t xml:space="preserve"> (4): 3-D Integer Coordinate </w:t>
      </w:r>
      <w:r w:rsidR="00C84190" w:rsidRPr="00F2334E">
        <w:rPr>
          <w:rFonts w:ascii="Courier New" w:hAnsi="Courier New" w:cs="Courier New"/>
        </w:rPr>
        <w:t xml:space="preserve">Tuple </w:t>
      </w:r>
      <w:r w:rsidR="001212E4" w:rsidRPr="00F2334E">
        <w:rPr>
          <w:rFonts w:ascii="Courier New" w:hAnsi="Courier New" w:cs="Courier New"/>
        </w:rPr>
        <w:t>field</w:t>
      </w:r>
    </w:p>
    <w:p w14:paraId="1119EEE2" w14:textId="77777777" w:rsidR="00A547FC" w:rsidRPr="00F2334E" w:rsidRDefault="00A547F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p>
    <w:p w14:paraId="2AEE0C86" w14:textId="77777777" w:rsidR="001212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1212E4" w:rsidRPr="00F2334E">
        <w:rPr>
          <w:rFonts w:ascii="Courier New" w:eastAsia="Times New Roman" w:hAnsi="Courier New" w:cs="Courier New"/>
          <w:lang w:eastAsia="en-US"/>
        </w:rPr>
        <w:t xml:space="preserve">| </w:t>
      </w:r>
      <w:r w:rsidR="001212E4" w:rsidRPr="00F2334E">
        <w:rPr>
          <w:rFonts w:ascii="Courier New" w:eastAsia="Times New Roman" w:hAnsi="Courier New" w:cs="Courier New"/>
          <w:lang w:eastAsia="en-US"/>
        </w:rPr>
        <w:tab/>
      </w:r>
      <w:r w:rsidR="001212E4" w:rsidRPr="00F2334E">
        <w:rPr>
          <w:rFonts w:ascii="Courier New" w:eastAsia="Times New Roman" w:hAnsi="Courier New" w:cs="Courier New"/>
          <w:lang w:eastAsia="en-US"/>
        </w:rPr>
        <w:tab/>
      </w:r>
      <w:r w:rsidR="001212E4" w:rsidRPr="00F2334E">
        <w:rPr>
          <w:rFonts w:ascii="Courier New" w:eastAsia="Times New Roman" w:hAnsi="Courier New" w:cs="Courier New"/>
          <w:lang w:eastAsia="en-US"/>
        </w:rPr>
        <w:tab/>
      </w:r>
      <w:r w:rsidR="001212E4" w:rsidRPr="00F2334E">
        <w:rPr>
          <w:rFonts w:ascii="Courier New" w:eastAsia="Times New Roman" w:hAnsi="Courier New" w:cs="Courier New"/>
          <w:lang w:eastAsia="en-US"/>
        </w:rPr>
        <w:tab/>
      </w:r>
      <w:r w:rsidR="001212E4" w:rsidRPr="00F2334E">
        <w:rPr>
          <w:rFonts w:ascii="Courier New" w:eastAsia="Times New Roman" w:hAnsi="Courier New" w:cs="Courier New"/>
          <w:lang w:eastAsia="en-US"/>
        </w:rPr>
        <w:tab/>
      </w:r>
    </w:p>
    <w:p w14:paraId="096341E8" w14:textId="77777777" w:rsidR="001212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r w:rsidR="001212E4"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1212E4" w:rsidRPr="00F2334E">
        <w:rPr>
          <w:rFonts w:ascii="Courier New" w:hAnsi="Courier New" w:cs="Courier New"/>
        </w:rPr>
        <w:t>&gt;--</w:t>
      </w:r>
      <w:r w:rsidRPr="00F2334E">
        <w:rPr>
          <w:rFonts w:ascii="Courier New" w:hAnsi="Courier New" w:cs="Courier New"/>
        </w:rPr>
        <w:t xml:space="preserve"> </w:t>
      </w:r>
      <w:r w:rsidR="001212E4" w:rsidRPr="00F2334E">
        <w:rPr>
          <w:rFonts w:ascii="Courier New" w:hAnsi="Courier New" w:cs="Courier New"/>
        </w:rPr>
        <w:t xml:space="preserve">Multi Point record </w:t>
      </w:r>
    </w:p>
    <w:p w14:paraId="3FE410DC" w14:textId="77777777" w:rsidR="001212E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r w:rsidR="001212E4" w:rsidRPr="00F2334E">
        <w:rPr>
          <w:rFonts w:ascii="Courier New" w:hAnsi="Courier New" w:cs="Courier New"/>
        </w:rPr>
        <w:t>|</w:t>
      </w:r>
    </w:p>
    <w:p w14:paraId="2B67AEE0" w14:textId="77777777" w:rsidR="001212E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|--&lt;1&gt;</w:t>
      </w:r>
      <w:r w:rsidR="001212E4" w:rsidRPr="00F2334E">
        <w:rPr>
          <w:rFonts w:ascii="Courier New" w:hAnsi="Courier New" w:cs="Courier New"/>
        </w:rPr>
        <w:t xml:space="preserve">-MRID </w:t>
      </w:r>
      <w:r w:rsidR="00C84190" w:rsidRPr="00F2334E">
        <w:rPr>
          <w:rFonts w:ascii="Courier New" w:hAnsi="Courier New" w:cs="Courier New"/>
        </w:rPr>
        <w:t>(</w:t>
      </w:r>
      <w:r w:rsidR="00AE0F56" w:rsidRPr="00F2334E">
        <w:rPr>
          <w:rFonts w:ascii="Courier New" w:hAnsi="Courier New" w:cs="Courier New"/>
        </w:rPr>
        <w:t>4</w:t>
      </w:r>
      <w:r w:rsidRPr="00F2334E">
        <w:rPr>
          <w:rFonts w:ascii="Courier New" w:hAnsi="Courier New" w:cs="Courier New"/>
        </w:rPr>
        <w:t>):</w:t>
      </w:r>
      <w:r w:rsidR="001212E4" w:rsidRPr="00F2334E">
        <w:rPr>
          <w:rFonts w:ascii="Courier New" w:hAnsi="Courier New" w:cs="Courier New"/>
        </w:rPr>
        <w:t xml:space="preserve"> Multi Point Record Identifier field</w:t>
      </w:r>
    </w:p>
    <w:p w14:paraId="43AC90E1" w14:textId="77777777" w:rsidR="00414CC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r w:rsidR="00414CC4" w:rsidRPr="00F2334E">
        <w:rPr>
          <w:rFonts w:ascii="Courier New" w:hAnsi="Courier New" w:cs="Courier New"/>
        </w:rPr>
        <w:t>|</w:t>
      </w:r>
    </w:p>
    <w:p w14:paraId="4E3EE8D8"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|-&lt;0</w:t>
      </w:r>
      <w:proofErr w:type="gramStart"/>
      <w:r w:rsidRPr="00F2334E">
        <w:rPr>
          <w:rFonts w:ascii="Courier New" w:eastAsia="Times New Roman" w:hAnsi="Courier New" w:cs="Courier New"/>
          <w:lang w:eastAsia="en-US"/>
        </w:rPr>
        <w:t>..*</w:t>
      </w:r>
      <w:proofErr w:type="gramEnd"/>
      <w:r w:rsidRPr="00F2334E">
        <w:rPr>
          <w:rFonts w:ascii="Courier New" w:eastAsia="Times New Roman" w:hAnsi="Courier New" w:cs="Courier New"/>
          <w:lang w:eastAsia="en-US"/>
        </w:rPr>
        <w:t>&gt;-</w:t>
      </w:r>
      <w:r w:rsidRPr="00F2334E">
        <w:rPr>
          <w:rFonts w:ascii="Courier New" w:hAnsi="Courier New" w:cs="Courier New"/>
        </w:rPr>
        <w:t xml:space="preserve">INAS </w:t>
      </w:r>
      <w:r w:rsidR="00AE0F56" w:rsidRPr="00F2334E">
        <w:rPr>
          <w:rFonts w:ascii="Courier New" w:hAnsi="Courier New" w:cs="Courier New"/>
        </w:rPr>
        <w:t>(5\\*5</w:t>
      </w:r>
      <w:r w:rsidRPr="00F2334E">
        <w:rPr>
          <w:rFonts w:ascii="Courier New" w:hAnsi="Courier New" w:cs="Courier New"/>
        </w:rPr>
        <w:t>): Information Association field</w:t>
      </w:r>
    </w:p>
    <w:p w14:paraId="5E778FE4"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p>
    <w:p w14:paraId="2BD80D79"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Pr="00F2334E">
        <w:rPr>
          <w:rFonts w:ascii="Courier New" w:hAnsi="Courier New" w:cs="Courier New"/>
        </w:rPr>
        <w:t xml:space="preserve"> alternate coordinate representations</w:t>
      </w:r>
    </w:p>
    <w:p w14:paraId="1A89A729"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p>
    <w:p w14:paraId="2DDE9F52"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r w:rsidRPr="00F2334E">
        <w:rPr>
          <w:rFonts w:ascii="Courier New" w:hAnsi="Courier New" w:cs="Courier New"/>
        </w:rPr>
        <w:t>*-&lt;0</w:t>
      </w:r>
      <w:proofErr w:type="gramStart"/>
      <w:r w:rsidRPr="00F2334E">
        <w:rPr>
          <w:rFonts w:ascii="Courier New" w:hAnsi="Courier New" w:cs="Courier New"/>
        </w:rPr>
        <w:t>..*</w:t>
      </w:r>
      <w:proofErr w:type="gramEnd"/>
      <w:r w:rsidRPr="00F2334E">
        <w:rPr>
          <w:rFonts w:ascii="Courier New" w:hAnsi="Courier New" w:cs="Courier New"/>
        </w:rPr>
        <w:t>&gt;</w:t>
      </w:r>
      <w:r w:rsidR="00C84190" w:rsidRPr="00F2334E">
        <w:rPr>
          <w:rFonts w:ascii="Courier New" w:hAnsi="Courier New" w:cs="Courier New"/>
        </w:rPr>
        <w:t>-C2IL</w:t>
      </w:r>
      <w:r w:rsidRPr="00F2334E">
        <w:rPr>
          <w:rFonts w:ascii="Courier New" w:hAnsi="Courier New" w:cs="Courier New"/>
        </w:rPr>
        <w:t xml:space="preserve"> (</w:t>
      </w:r>
      <w:r w:rsidR="00A547FC" w:rsidRPr="00F2334E">
        <w:rPr>
          <w:rFonts w:ascii="Courier New" w:hAnsi="Courier New" w:cs="Courier New"/>
        </w:rPr>
        <w:t>*</w:t>
      </w:r>
      <w:r w:rsidRPr="00F2334E">
        <w:rPr>
          <w:rFonts w:ascii="Courier New" w:hAnsi="Courier New" w:cs="Courier New"/>
        </w:rPr>
        <w:t>2): 2-D Integer Coordinate</w:t>
      </w:r>
      <w:r w:rsidR="00C84190" w:rsidRPr="00F2334E">
        <w:rPr>
          <w:rFonts w:ascii="Courier New" w:hAnsi="Courier New" w:cs="Courier New"/>
        </w:rPr>
        <w:t xml:space="preserve"> List</w:t>
      </w:r>
      <w:r w:rsidRPr="00F2334E">
        <w:rPr>
          <w:rFonts w:ascii="Courier New" w:hAnsi="Courier New" w:cs="Courier New"/>
        </w:rPr>
        <w:t xml:space="preserve"> field</w:t>
      </w:r>
    </w:p>
    <w:p w14:paraId="5092D4F2"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p>
    <w:p w14:paraId="2C001EAF" w14:textId="77777777" w:rsidR="005F3DE4" w:rsidRPr="00F2334E" w:rsidRDefault="005F3DE4"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      </w:t>
      </w:r>
      <w:r w:rsidRPr="00F2334E">
        <w:rPr>
          <w:rFonts w:ascii="Courier New" w:hAnsi="Courier New" w:cs="Courier New"/>
        </w:rPr>
        <w:t>*-&lt;0</w:t>
      </w:r>
      <w:proofErr w:type="gramStart"/>
      <w:r w:rsidRPr="00F2334E">
        <w:rPr>
          <w:rFonts w:ascii="Courier New" w:hAnsi="Courier New" w:cs="Courier New"/>
        </w:rPr>
        <w:t>..*</w:t>
      </w:r>
      <w:proofErr w:type="gramEnd"/>
      <w:r w:rsidRPr="00F2334E">
        <w:rPr>
          <w:rFonts w:ascii="Courier New" w:hAnsi="Courier New" w:cs="Courier New"/>
        </w:rPr>
        <w:t>&gt;</w:t>
      </w:r>
      <w:r w:rsidR="00C84190" w:rsidRPr="00F2334E">
        <w:rPr>
          <w:rFonts w:ascii="Courier New" w:hAnsi="Courier New" w:cs="Courier New"/>
        </w:rPr>
        <w:t>-C3IL</w:t>
      </w:r>
      <w:r w:rsidRPr="00F2334E">
        <w:rPr>
          <w:rFonts w:ascii="Courier New" w:hAnsi="Courier New" w:cs="Courier New"/>
        </w:rPr>
        <w:t xml:space="preserve"> (</w:t>
      </w:r>
      <w:r w:rsidR="00F026B6" w:rsidRPr="00F2334E">
        <w:rPr>
          <w:rFonts w:ascii="Courier New" w:hAnsi="Courier New" w:cs="Courier New"/>
        </w:rPr>
        <w:t>1\\*3</w:t>
      </w:r>
      <w:r w:rsidRPr="00F2334E">
        <w:rPr>
          <w:rFonts w:ascii="Courier New" w:hAnsi="Courier New" w:cs="Courier New"/>
        </w:rPr>
        <w:t>): 3-D Integer Coordinate</w:t>
      </w:r>
      <w:r w:rsidR="00C84190" w:rsidRPr="00F2334E">
        <w:rPr>
          <w:rFonts w:ascii="Courier New" w:hAnsi="Courier New" w:cs="Courier New"/>
        </w:rPr>
        <w:t xml:space="preserve"> List</w:t>
      </w:r>
      <w:r w:rsidRPr="00F2334E">
        <w:rPr>
          <w:rFonts w:ascii="Courier New" w:hAnsi="Courier New" w:cs="Courier New"/>
        </w:rPr>
        <w:t xml:space="preserve"> field</w:t>
      </w:r>
    </w:p>
    <w:p w14:paraId="1BA5E017" w14:textId="77777777" w:rsidR="00A547FC" w:rsidRPr="00F2334E" w:rsidRDefault="00A547F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p>
    <w:p w14:paraId="459294E4" w14:textId="77777777" w:rsidR="00414CC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414CC4" w:rsidRPr="00F2334E">
        <w:rPr>
          <w:rFonts w:ascii="Courier New" w:eastAsia="Times New Roman" w:hAnsi="Courier New" w:cs="Courier New"/>
          <w:lang w:eastAsia="en-US"/>
        </w:rPr>
        <w:t xml:space="preserve">| </w:t>
      </w:r>
      <w:r w:rsidR="00414CC4" w:rsidRPr="00F2334E">
        <w:rPr>
          <w:rFonts w:ascii="Courier New" w:eastAsia="Times New Roman" w:hAnsi="Courier New" w:cs="Courier New"/>
          <w:lang w:eastAsia="en-US"/>
        </w:rPr>
        <w:tab/>
      </w:r>
      <w:r w:rsidR="00414CC4" w:rsidRPr="00F2334E">
        <w:rPr>
          <w:rFonts w:ascii="Courier New" w:eastAsia="Times New Roman" w:hAnsi="Courier New" w:cs="Courier New"/>
          <w:lang w:eastAsia="en-US"/>
        </w:rPr>
        <w:tab/>
      </w:r>
      <w:r w:rsidR="00414CC4" w:rsidRPr="00F2334E">
        <w:rPr>
          <w:rFonts w:ascii="Courier New" w:eastAsia="Times New Roman" w:hAnsi="Courier New" w:cs="Courier New"/>
          <w:lang w:eastAsia="en-US"/>
        </w:rPr>
        <w:tab/>
      </w:r>
      <w:r w:rsidR="00414CC4" w:rsidRPr="00F2334E">
        <w:rPr>
          <w:rFonts w:ascii="Courier New" w:eastAsia="Times New Roman" w:hAnsi="Courier New" w:cs="Courier New"/>
          <w:lang w:eastAsia="en-US"/>
        </w:rPr>
        <w:tab/>
      </w:r>
      <w:r w:rsidR="00414CC4" w:rsidRPr="00F2334E">
        <w:rPr>
          <w:rFonts w:ascii="Courier New" w:eastAsia="Times New Roman" w:hAnsi="Courier New" w:cs="Courier New"/>
          <w:lang w:eastAsia="en-US"/>
        </w:rPr>
        <w:tab/>
      </w:r>
    </w:p>
    <w:p w14:paraId="2366D40F" w14:textId="77777777" w:rsidR="00222B05"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r w:rsidR="00222B05"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222B05" w:rsidRPr="00F2334E">
        <w:rPr>
          <w:rFonts w:ascii="Courier New" w:hAnsi="Courier New" w:cs="Courier New"/>
        </w:rPr>
        <w:t xml:space="preserve">&gt;-- Curve record </w:t>
      </w:r>
    </w:p>
    <w:p w14:paraId="3AE20623" w14:textId="77777777" w:rsidR="00222B05"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r w:rsidR="00222B05" w:rsidRPr="00F2334E">
        <w:rPr>
          <w:rFonts w:ascii="Courier New" w:hAnsi="Courier New" w:cs="Courier New"/>
        </w:rPr>
        <w:t>|</w:t>
      </w:r>
    </w:p>
    <w:p w14:paraId="0C123985" w14:textId="77777777" w:rsidR="00222B05"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r w:rsidR="00222B05" w:rsidRPr="00F2334E">
        <w:rPr>
          <w:rFonts w:ascii="Courier New" w:hAnsi="Courier New" w:cs="Courier New"/>
        </w:rPr>
        <w:t>|--</w:t>
      </w:r>
      <w:r w:rsidRPr="00F2334E">
        <w:rPr>
          <w:rFonts w:ascii="Courier New" w:hAnsi="Courier New" w:cs="Courier New"/>
        </w:rPr>
        <w:t>&lt;1&gt;</w:t>
      </w:r>
      <w:r w:rsidR="00222B05" w:rsidRPr="00F2334E">
        <w:rPr>
          <w:rFonts w:ascii="Courier New" w:hAnsi="Courier New" w:cs="Courier New"/>
        </w:rPr>
        <w:t xml:space="preserve">-CRID </w:t>
      </w:r>
      <w:r w:rsidRPr="00F2334E">
        <w:rPr>
          <w:rFonts w:ascii="Courier New" w:hAnsi="Courier New" w:cs="Courier New"/>
        </w:rPr>
        <w:t>(4):</w:t>
      </w:r>
      <w:r w:rsidR="00222B05" w:rsidRPr="00F2334E">
        <w:rPr>
          <w:rFonts w:ascii="Courier New" w:hAnsi="Courier New" w:cs="Courier New"/>
        </w:rPr>
        <w:t xml:space="preserve"> Curve Record Identifier field</w:t>
      </w:r>
    </w:p>
    <w:p w14:paraId="32355DC3" w14:textId="77777777" w:rsidR="005F3DE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p>
    <w:p w14:paraId="445ACF64"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|-&lt;0</w:t>
      </w:r>
      <w:proofErr w:type="gramStart"/>
      <w:r w:rsidRPr="00F2334E">
        <w:rPr>
          <w:rFonts w:ascii="Courier New" w:eastAsia="Times New Roman" w:hAnsi="Courier New" w:cs="Courier New"/>
          <w:lang w:eastAsia="en-US"/>
        </w:rPr>
        <w:t>..*</w:t>
      </w:r>
      <w:proofErr w:type="gramEnd"/>
      <w:r w:rsidRPr="00F2334E">
        <w:rPr>
          <w:rFonts w:ascii="Courier New" w:eastAsia="Times New Roman" w:hAnsi="Courier New" w:cs="Courier New"/>
          <w:lang w:eastAsia="en-US"/>
        </w:rPr>
        <w:t>&gt;-</w:t>
      </w:r>
      <w:r w:rsidRPr="00F2334E">
        <w:rPr>
          <w:rFonts w:ascii="Courier New" w:hAnsi="Courier New" w:cs="Courier New"/>
        </w:rPr>
        <w:t xml:space="preserve">INAS </w:t>
      </w:r>
      <w:r w:rsidR="00AE0F56" w:rsidRPr="00F2334E">
        <w:rPr>
          <w:rFonts w:ascii="Courier New" w:hAnsi="Courier New" w:cs="Courier New"/>
        </w:rPr>
        <w:t>(5\\*5</w:t>
      </w:r>
      <w:r w:rsidRPr="00F2334E">
        <w:rPr>
          <w:rFonts w:ascii="Courier New" w:hAnsi="Courier New" w:cs="Courier New"/>
        </w:rPr>
        <w:t>): Information Association field</w:t>
      </w:r>
    </w:p>
    <w:p w14:paraId="6AD30917"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      |</w:t>
      </w:r>
    </w:p>
    <w:p w14:paraId="3D10A86C" w14:textId="77777777" w:rsidR="005F3DE4" w:rsidRPr="00F2334E" w:rsidRDefault="005F3DE4" w:rsidP="00C53B69">
      <w:pPr>
        <w:spacing w:after="0" w:line="240" w:lineRule="auto"/>
        <w:rPr>
          <w:rFonts w:ascii="Courier New" w:hAnsi="Courier New" w:cs="Courier New"/>
        </w:rPr>
      </w:pPr>
      <w:r w:rsidRPr="00F2334E">
        <w:rPr>
          <w:rFonts w:ascii="Courier New" w:eastAsia="Times New Roman" w:hAnsi="Courier New" w:cs="Courier New"/>
          <w:lang w:eastAsia="en-US"/>
        </w:rPr>
        <w:t xml:space="preserve">   </w:t>
      </w:r>
      <w:r w:rsidRPr="00F2334E">
        <w:rPr>
          <w:rFonts w:ascii="Courier New" w:hAnsi="Courier New" w:cs="Courier New"/>
        </w:rPr>
        <w:t>|      |-&lt;1&gt;-PTAS (*3): Point Association field</w:t>
      </w:r>
    </w:p>
    <w:p w14:paraId="431A14D2" w14:textId="77777777" w:rsidR="005F3DE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w:t>
      </w:r>
    </w:p>
    <w:p w14:paraId="5A9D911B" w14:textId="3DBAB76C" w:rsidR="005F3DE4" w:rsidRPr="00F2334E" w:rsidRDefault="005F3DE4" w:rsidP="00C53B69">
      <w:pPr>
        <w:spacing w:after="0" w:line="240" w:lineRule="auto"/>
        <w:rPr>
          <w:rFonts w:ascii="Courier New" w:hAnsi="Courier New" w:cs="Courier New"/>
        </w:rPr>
      </w:pPr>
      <w:r w:rsidRPr="00F2334E">
        <w:rPr>
          <w:rFonts w:ascii="Courier New" w:hAnsi="Courier New" w:cs="Courier New"/>
        </w:rPr>
        <w:t xml:space="preserve">   |      |-&lt;1&gt;-</w:t>
      </w:r>
      <w:r w:rsidR="002B545A" w:rsidRPr="00F2334E">
        <w:rPr>
          <w:rFonts w:ascii="Courier New" w:hAnsi="Courier New" w:cs="Courier New"/>
        </w:rPr>
        <w:t>SEGH</w:t>
      </w:r>
      <w:r w:rsidRPr="00F2334E">
        <w:rPr>
          <w:rFonts w:ascii="Courier New" w:hAnsi="Courier New" w:cs="Courier New"/>
        </w:rPr>
        <w:t xml:space="preserve"> </w:t>
      </w:r>
      <w:r w:rsidR="00E46180">
        <w:rPr>
          <w:rFonts w:ascii="Courier New" w:hAnsi="Courier New" w:cs="Courier New"/>
        </w:rPr>
        <w:t>(8</w:t>
      </w:r>
      <w:r w:rsidR="002B545A" w:rsidRPr="00F2334E">
        <w:rPr>
          <w:rFonts w:ascii="Courier New" w:hAnsi="Courier New" w:cs="Courier New"/>
        </w:rPr>
        <w:t>):</w:t>
      </w:r>
      <w:r w:rsidRPr="00F2334E">
        <w:rPr>
          <w:rFonts w:ascii="Courier New" w:hAnsi="Courier New" w:cs="Courier New"/>
        </w:rPr>
        <w:t xml:space="preserve"> Segment Header field</w:t>
      </w:r>
    </w:p>
    <w:p w14:paraId="69D4AA53" w14:textId="77777777" w:rsidR="00A547FC"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p>
    <w:p w14:paraId="1E97131D" w14:textId="77777777" w:rsidR="005F3DE4"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w:t>
      </w:r>
      <w:r w:rsidR="005F3DE4" w:rsidRPr="00F2334E">
        <w:rPr>
          <w:rFonts w:ascii="Courier New" w:eastAsia="Times New Roman" w:hAnsi="Courier New" w:cs="Courier New"/>
          <w:lang w:eastAsia="en-US"/>
        </w:rPr>
        <w:t xml:space="preserve">|     </w:t>
      </w:r>
      <w:r w:rsidRPr="00F2334E">
        <w:rPr>
          <w:rFonts w:ascii="Courier New" w:eastAsia="Times New Roman" w:hAnsi="Courier New" w:cs="Courier New"/>
          <w:lang w:eastAsia="en-US"/>
        </w:rPr>
        <w:t xml:space="preserve">    </w:t>
      </w:r>
      <w:r w:rsidR="005F3DE4" w:rsidRPr="00F2334E">
        <w:rPr>
          <w:rFonts w:ascii="Courier New" w:eastAsia="Times New Roman" w:hAnsi="Courier New" w:cs="Courier New"/>
          <w:lang w:eastAsia="en-US"/>
        </w:rPr>
        <w:t xml:space="preserve"> </w:t>
      </w:r>
      <w:r w:rsidR="005F3DE4" w:rsidRPr="00F2334E">
        <w:rPr>
          <w:rFonts w:ascii="Courier New" w:hAnsi="Courier New" w:cs="Courier New"/>
        </w:rPr>
        <w:t>|-&lt;</w:t>
      </w:r>
      <w:r w:rsidRPr="00F2334E">
        <w:rPr>
          <w:rFonts w:ascii="Courier New" w:hAnsi="Courier New" w:cs="Courier New"/>
        </w:rPr>
        <w:t>1</w:t>
      </w:r>
      <w:proofErr w:type="gramStart"/>
      <w:r w:rsidR="005F3DE4" w:rsidRPr="00F2334E">
        <w:rPr>
          <w:rFonts w:ascii="Courier New" w:hAnsi="Courier New" w:cs="Courier New"/>
        </w:rPr>
        <w:t>..*</w:t>
      </w:r>
      <w:proofErr w:type="gramEnd"/>
      <w:r w:rsidR="005F3DE4" w:rsidRPr="00F2334E">
        <w:rPr>
          <w:rFonts w:ascii="Courier New" w:hAnsi="Courier New" w:cs="Courier New"/>
        </w:rPr>
        <w:t>&gt;</w:t>
      </w:r>
      <w:r w:rsidR="00AE0F56" w:rsidRPr="00F2334E">
        <w:rPr>
          <w:rFonts w:ascii="Courier New" w:hAnsi="Courier New" w:cs="Courier New"/>
        </w:rPr>
        <w:t>-C2IL</w:t>
      </w:r>
      <w:r w:rsidR="005F3DE4" w:rsidRPr="00F2334E">
        <w:rPr>
          <w:rFonts w:ascii="Courier New" w:hAnsi="Courier New" w:cs="Courier New"/>
        </w:rPr>
        <w:t xml:space="preserve"> (</w:t>
      </w:r>
      <w:r w:rsidRPr="00F2334E">
        <w:rPr>
          <w:rFonts w:ascii="Courier New" w:hAnsi="Courier New" w:cs="Courier New"/>
        </w:rPr>
        <w:t>*</w:t>
      </w:r>
      <w:r w:rsidR="005F3DE4" w:rsidRPr="00F2334E">
        <w:rPr>
          <w:rFonts w:ascii="Courier New" w:hAnsi="Courier New" w:cs="Courier New"/>
        </w:rPr>
        <w:t xml:space="preserve">2): 2-D Integer Coordinate </w:t>
      </w:r>
      <w:r w:rsidR="00AE0F56" w:rsidRPr="00F2334E">
        <w:rPr>
          <w:rFonts w:ascii="Courier New" w:hAnsi="Courier New" w:cs="Courier New"/>
        </w:rPr>
        <w:t xml:space="preserve">List </w:t>
      </w:r>
      <w:r w:rsidR="005F3DE4" w:rsidRPr="00F2334E">
        <w:rPr>
          <w:rFonts w:ascii="Courier New" w:hAnsi="Courier New" w:cs="Courier New"/>
        </w:rPr>
        <w:t>field</w:t>
      </w:r>
    </w:p>
    <w:p w14:paraId="24C4F4A9" w14:textId="77777777" w:rsidR="00A547FC"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32EAC8EB" w14:textId="77777777" w:rsidR="005F3DE4" w:rsidRPr="00F2334E" w:rsidRDefault="005F3DE4"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p>
    <w:p w14:paraId="742AAAD2" w14:textId="77777777" w:rsidR="00925C13" w:rsidRPr="00F2334E" w:rsidRDefault="00A547F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r w:rsidR="00925C13"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925C13" w:rsidRPr="00F2334E">
        <w:rPr>
          <w:rFonts w:ascii="Courier New" w:hAnsi="Courier New" w:cs="Courier New"/>
        </w:rPr>
        <w:t xml:space="preserve">&gt;-- Composite Curve record </w:t>
      </w:r>
    </w:p>
    <w:p w14:paraId="23E8371F" w14:textId="77777777" w:rsidR="00925C13"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r w:rsidR="00925C13" w:rsidRPr="00F2334E">
        <w:rPr>
          <w:rFonts w:ascii="Courier New" w:hAnsi="Courier New" w:cs="Courier New"/>
        </w:rPr>
        <w:t>|</w:t>
      </w:r>
    </w:p>
    <w:p w14:paraId="1E976B6B" w14:textId="77777777" w:rsidR="00925C13"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|--&lt;1&gt;</w:t>
      </w:r>
      <w:r w:rsidR="00925C13" w:rsidRPr="00F2334E">
        <w:rPr>
          <w:rFonts w:ascii="Courier New" w:hAnsi="Courier New" w:cs="Courier New"/>
        </w:rPr>
        <w:t>-C</w:t>
      </w:r>
      <w:r w:rsidR="009B5EC8" w:rsidRPr="00F2334E">
        <w:rPr>
          <w:rFonts w:ascii="Courier New" w:hAnsi="Courier New" w:cs="Courier New"/>
        </w:rPr>
        <w:t>C</w:t>
      </w:r>
      <w:r w:rsidR="00925C13" w:rsidRPr="00F2334E">
        <w:rPr>
          <w:rFonts w:ascii="Courier New" w:hAnsi="Courier New" w:cs="Courier New"/>
        </w:rPr>
        <w:t xml:space="preserve">ID </w:t>
      </w:r>
      <w:r w:rsidRPr="00F2334E">
        <w:rPr>
          <w:rFonts w:ascii="Courier New" w:hAnsi="Courier New" w:cs="Courier New"/>
        </w:rPr>
        <w:t>(4):</w:t>
      </w:r>
      <w:r w:rsidR="00925C13" w:rsidRPr="00F2334E">
        <w:rPr>
          <w:rFonts w:ascii="Courier New" w:hAnsi="Courier New" w:cs="Courier New"/>
        </w:rPr>
        <w:t xml:space="preserve"> </w:t>
      </w:r>
      <w:r w:rsidR="009B5EC8" w:rsidRPr="00F2334E">
        <w:rPr>
          <w:rFonts w:ascii="Courier New" w:hAnsi="Courier New" w:cs="Courier New"/>
        </w:rPr>
        <w:t xml:space="preserve">Composite </w:t>
      </w:r>
      <w:r w:rsidR="00925C13" w:rsidRPr="00F2334E">
        <w:rPr>
          <w:rFonts w:ascii="Courier New" w:hAnsi="Courier New" w:cs="Courier New"/>
        </w:rPr>
        <w:t>Curve Record Identifier field</w:t>
      </w:r>
    </w:p>
    <w:p w14:paraId="3200A277" w14:textId="77777777" w:rsidR="00925C13"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r w:rsidR="00925C13" w:rsidRPr="00F2334E">
        <w:rPr>
          <w:rFonts w:ascii="Courier New" w:hAnsi="Courier New" w:cs="Courier New"/>
        </w:rPr>
        <w:t>|</w:t>
      </w:r>
    </w:p>
    <w:p w14:paraId="5D658AB7" w14:textId="77777777" w:rsidR="00925C13"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w:t>
      </w:r>
      <w:r w:rsidR="00925C13" w:rsidRPr="00F2334E">
        <w:rPr>
          <w:rFonts w:ascii="Courier New" w:hAnsi="Courier New" w:cs="Courier New"/>
        </w:rPr>
        <w:t>|</w:t>
      </w:r>
      <w:r w:rsidRPr="00F2334E">
        <w:rPr>
          <w:rFonts w:ascii="Courier New" w:hAnsi="Courier New" w:cs="Courier New"/>
        </w:rPr>
        <w:t xml:space="preserve">      </w:t>
      </w:r>
      <w:r w:rsidR="00925C13" w:rsidRPr="00F2334E">
        <w:rPr>
          <w:rFonts w:ascii="Courier New" w:hAnsi="Courier New" w:cs="Courier New"/>
        </w:rPr>
        <w:t>|</w:t>
      </w:r>
      <w:r w:rsidRPr="00F2334E">
        <w:rPr>
          <w:rFonts w:ascii="Courier New" w:hAnsi="Courier New" w:cs="Courier New"/>
        </w:rPr>
        <w:t>-</w:t>
      </w:r>
      <w:r w:rsidR="00925C13"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925C13" w:rsidRPr="00F2334E">
        <w:rPr>
          <w:rFonts w:ascii="Courier New" w:hAnsi="Courier New" w:cs="Courier New"/>
        </w:rPr>
        <w:t xml:space="preserve">-INAS </w:t>
      </w:r>
      <w:r w:rsidR="00AE0F56" w:rsidRPr="00F2334E">
        <w:rPr>
          <w:rFonts w:ascii="Courier New" w:hAnsi="Courier New" w:cs="Courier New"/>
        </w:rPr>
        <w:t>(5\\*5</w:t>
      </w:r>
      <w:r w:rsidRPr="00F2334E">
        <w:rPr>
          <w:rFonts w:ascii="Courier New" w:hAnsi="Courier New" w:cs="Courier New"/>
        </w:rPr>
        <w:t>):</w:t>
      </w:r>
      <w:r w:rsidR="00925C13" w:rsidRPr="00F2334E">
        <w:rPr>
          <w:rFonts w:ascii="Courier New" w:hAnsi="Courier New" w:cs="Courier New"/>
        </w:rPr>
        <w:t xml:space="preserve"> Information Association field</w:t>
      </w:r>
    </w:p>
    <w:p w14:paraId="1B87865E" w14:textId="77777777" w:rsidR="00925C13"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r w:rsidR="00925C13" w:rsidRPr="00F2334E">
        <w:rPr>
          <w:rFonts w:ascii="Courier New" w:hAnsi="Courier New" w:cs="Courier New"/>
        </w:rPr>
        <w:t>|</w:t>
      </w:r>
    </w:p>
    <w:p w14:paraId="393A8F9A" w14:textId="77777777" w:rsidR="00925C13"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      </w:t>
      </w:r>
      <w:r w:rsidR="00721C5F" w:rsidRPr="00F2334E">
        <w:rPr>
          <w:rFonts w:ascii="Courier New" w:hAnsi="Courier New" w:cs="Courier New"/>
        </w:rPr>
        <w:t>|</w:t>
      </w:r>
      <w:r w:rsidRPr="00F2334E">
        <w:rPr>
          <w:rFonts w:ascii="Courier New" w:hAnsi="Courier New" w:cs="Courier New"/>
        </w:rPr>
        <w:t>-</w:t>
      </w:r>
      <w:r w:rsidR="00925C13"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925C13" w:rsidRPr="00F2334E">
        <w:rPr>
          <w:rFonts w:ascii="Courier New" w:hAnsi="Courier New" w:cs="Courier New"/>
        </w:rPr>
        <w:t>-</w:t>
      </w:r>
      <w:r w:rsidR="00721C5F" w:rsidRPr="00F2334E">
        <w:rPr>
          <w:rFonts w:ascii="Courier New" w:hAnsi="Courier New" w:cs="Courier New"/>
        </w:rPr>
        <w:t>CUCO</w:t>
      </w:r>
      <w:r w:rsidR="00925C13" w:rsidRPr="00F2334E">
        <w:rPr>
          <w:rFonts w:ascii="Courier New" w:hAnsi="Courier New" w:cs="Courier New"/>
        </w:rPr>
        <w:t xml:space="preserve"> </w:t>
      </w:r>
      <w:r w:rsidRPr="00F2334E">
        <w:rPr>
          <w:rFonts w:ascii="Courier New" w:hAnsi="Courier New" w:cs="Courier New"/>
        </w:rPr>
        <w:t xml:space="preserve">(*3): </w:t>
      </w:r>
      <w:r w:rsidR="00721C5F" w:rsidRPr="00F2334E">
        <w:rPr>
          <w:rFonts w:ascii="Courier New" w:hAnsi="Courier New" w:cs="Courier New"/>
        </w:rPr>
        <w:t>Curve Component field</w:t>
      </w:r>
    </w:p>
    <w:p w14:paraId="16A3DD6A" w14:textId="77777777" w:rsidR="00A547FC"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2771F683" w14:textId="77777777" w:rsidR="00925C13" w:rsidRPr="00F2334E" w:rsidRDefault="00A547F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eastAsia="Times New Roman" w:hAnsi="Courier New" w:cs="Courier New"/>
          <w:lang w:eastAsia="en-US"/>
        </w:rPr>
        <w:t xml:space="preserve">   </w:t>
      </w:r>
      <w:r w:rsidR="00925C13" w:rsidRPr="00F2334E">
        <w:rPr>
          <w:rFonts w:ascii="Courier New" w:eastAsia="Times New Roman" w:hAnsi="Courier New" w:cs="Courier New"/>
          <w:lang w:eastAsia="en-US"/>
        </w:rPr>
        <w:t xml:space="preserve">| </w:t>
      </w:r>
      <w:r w:rsidR="00925C13" w:rsidRPr="00F2334E">
        <w:rPr>
          <w:rFonts w:ascii="Courier New" w:eastAsia="Times New Roman" w:hAnsi="Courier New" w:cs="Courier New"/>
          <w:lang w:eastAsia="en-US"/>
        </w:rPr>
        <w:tab/>
      </w:r>
      <w:r w:rsidR="00925C13" w:rsidRPr="00F2334E">
        <w:rPr>
          <w:rFonts w:ascii="Courier New" w:eastAsia="Times New Roman" w:hAnsi="Courier New" w:cs="Courier New"/>
          <w:lang w:eastAsia="en-US"/>
        </w:rPr>
        <w:tab/>
      </w:r>
      <w:r w:rsidR="00925C13" w:rsidRPr="00F2334E">
        <w:rPr>
          <w:rFonts w:ascii="Courier New" w:eastAsia="Times New Roman" w:hAnsi="Courier New" w:cs="Courier New"/>
          <w:lang w:eastAsia="en-US"/>
        </w:rPr>
        <w:tab/>
      </w:r>
      <w:r w:rsidR="00925C13" w:rsidRPr="00F2334E">
        <w:rPr>
          <w:rFonts w:ascii="Courier New" w:eastAsia="Times New Roman" w:hAnsi="Courier New" w:cs="Courier New"/>
          <w:lang w:eastAsia="en-US"/>
        </w:rPr>
        <w:tab/>
      </w:r>
      <w:r w:rsidR="00925C13" w:rsidRPr="00F2334E">
        <w:rPr>
          <w:rFonts w:ascii="Courier New" w:eastAsia="Times New Roman" w:hAnsi="Courier New" w:cs="Courier New"/>
          <w:lang w:eastAsia="en-US"/>
        </w:rPr>
        <w:tab/>
      </w:r>
    </w:p>
    <w:p w14:paraId="5A0AD29C" w14:textId="77777777" w:rsidR="00B72868" w:rsidRPr="00F2334E" w:rsidRDefault="00A547FC"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r w:rsidR="00B72868"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B72868" w:rsidRPr="00F2334E">
        <w:rPr>
          <w:rFonts w:ascii="Courier New" w:hAnsi="Courier New" w:cs="Courier New"/>
        </w:rPr>
        <w:t xml:space="preserve">&gt;-- Surface record </w:t>
      </w:r>
    </w:p>
    <w:p w14:paraId="6C3E8E66" w14:textId="77777777" w:rsidR="00B72868"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w:t>
      </w:r>
      <w:r w:rsidR="00B72868" w:rsidRPr="00F2334E">
        <w:rPr>
          <w:rFonts w:ascii="Courier New" w:hAnsi="Courier New" w:cs="Courier New"/>
        </w:rPr>
        <w:t>|</w:t>
      </w:r>
      <w:r w:rsidRPr="00F2334E">
        <w:rPr>
          <w:rFonts w:ascii="Courier New" w:hAnsi="Courier New" w:cs="Courier New"/>
        </w:rPr>
        <w:t xml:space="preserve">   </w:t>
      </w:r>
      <w:r w:rsidR="00B72868" w:rsidRPr="00F2334E">
        <w:rPr>
          <w:rFonts w:ascii="Courier New" w:hAnsi="Courier New" w:cs="Courier New"/>
        </w:rPr>
        <w:t>|</w:t>
      </w:r>
    </w:p>
    <w:p w14:paraId="36E9D631" w14:textId="77777777" w:rsidR="00B72868"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w:t>
      </w:r>
      <w:r w:rsidR="00B72868" w:rsidRPr="00F2334E">
        <w:rPr>
          <w:rFonts w:ascii="Courier New" w:hAnsi="Courier New" w:cs="Courier New"/>
        </w:rPr>
        <w:t>|</w:t>
      </w:r>
      <w:r w:rsidRPr="00F2334E">
        <w:rPr>
          <w:rFonts w:ascii="Courier New" w:hAnsi="Courier New" w:cs="Courier New"/>
        </w:rPr>
        <w:t xml:space="preserve">   |--&lt;1&gt;</w:t>
      </w:r>
      <w:r w:rsidR="00B72868" w:rsidRPr="00F2334E">
        <w:rPr>
          <w:rFonts w:ascii="Courier New" w:hAnsi="Courier New" w:cs="Courier New"/>
        </w:rPr>
        <w:t xml:space="preserve">-SRID </w:t>
      </w:r>
      <w:r w:rsidRPr="00F2334E">
        <w:rPr>
          <w:rFonts w:ascii="Courier New" w:hAnsi="Courier New" w:cs="Courier New"/>
        </w:rPr>
        <w:t>(4):</w:t>
      </w:r>
      <w:r w:rsidR="00B72868" w:rsidRPr="00F2334E">
        <w:rPr>
          <w:rFonts w:ascii="Courier New" w:hAnsi="Courier New" w:cs="Courier New"/>
        </w:rPr>
        <w:t xml:space="preserve"> Surface Record Identifier field</w:t>
      </w:r>
    </w:p>
    <w:p w14:paraId="43CAE872" w14:textId="77777777" w:rsidR="00B72868"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r w:rsidR="00B72868" w:rsidRPr="00F2334E">
        <w:rPr>
          <w:rFonts w:ascii="Courier New" w:hAnsi="Courier New" w:cs="Courier New"/>
        </w:rPr>
        <w:t>|</w:t>
      </w:r>
    </w:p>
    <w:p w14:paraId="5A4444AA" w14:textId="77777777" w:rsidR="00B72868"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w:t>
      </w:r>
      <w:r w:rsidR="00B72868" w:rsidRPr="00F2334E">
        <w:rPr>
          <w:rFonts w:ascii="Courier New" w:hAnsi="Courier New" w:cs="Courier New"/>
        </w:rPr>
        <w:t>|</w:t>
      </w:r>
      <w:r w:rsidRPr="00F2334E">
        <w:rPr>
          <w:rFonts w:ascii="Courier New" w:hAnsi="Courier New" w:cs="Courier New"/>
        </w:rPr>
        <w:t xml:space="preserve">      </w:t>
      </w:r>
      <w:r w:rsidR="00B72868" w:rsidRPr="00F2334E">
        <w:rPr>
          <w:rFonts w:ascii="Courier New" w:hAnsi="Courier New" w:cs="Courier New"/>
        </w:rPr>
        <w:t>|</w:t>
      </w:r>
      <w:r w:rsidRPr="00F2334E">
        <w:rPr>
          <w:rFonts w:ascii="Courier New" w:hAnsi="Courier New" w:cs="Courier New"/>
        </w:rPr>
        <w:t>-</w:t>
      </w:r>
      <w:r w:rsidR="00B72868"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B72868" w:rsidRPr="00F2334E">
        <w:rPr>
          <w:rFonts w:ascii="Courier New" w:hAnsi="Courier New" w:cs="Courier New"/>
        </w:rPr>
        <w:t xml:space="preserve">-INAS </w:t>
      </w:r>
      <w:r w:rsidR="00AE0F56" w:rsidRPr="00F2334E">
        <w:rPr>
          <w:rFonts w:ascii="Courier New" w:hAnsi="Courier New" w:cs="Courier New"/>
        </w:rPr>
        <w:t>(5\\*5</w:t>
      </w:r>
      <w:r w:rsidRPr="00F2334E">
        <w:rPr>
          <w:rFonts w:ascii="Courier New" w:hAnsi="Courier New" w:cs="Courier New"/>
        </w:rPr>
        <w:t>):</w:t>
      </w:r>
      <w:r w:rsidR="00B72868" w:rsidRPr="00F2334E">
        <w:rPr>
          <w:rFonts w:ascii="Courier New" w:hAnsi="Courier New" w:cs="Courier New"/>
        </w:rPr>
        <w:t xml:space="preserve"> Information Association field</w:t>
      </w:r>
    </w:p>
    <w:p w14:paraId="080B1324" w14:textId="77777777" w:rsidR="00B72868" w:rsidRPr="00F2334E" w:rsidRDefault="00A547FC" w:rsidP="00C53B69">
      <w:pPr>
        <w:spacing w:after="0" w:line="240" w:lineRule="auto"/>
        <w:rPr>
          <w:rFonts w:ascii="Courier New" w:hAnsi="Courier New" w:cs="Courier New"/>
        </w:rPr>
      </w:pPr>
      <w:r w:rsidRPr="00F2334E">
        <w:rPr>
          <w:rFonts w:ascii="Courier New" w:hAnsi="Courier New" w:cs="Courier New"/>
        </w:rPr>
        <w:t xml:space="preserve">   |      </w:t>
      </w:r>
      <w:r w:rsidR="00B72868" w:rsidRPr="00F2334E">
        <w:rPr>
          <w:rFonts w:ascii="Courier New" w:hAnsi="Courier New" w:cs="Courier New"/>
        </w:rPr>
        <w:t>|</w:t>
      </w:r>
    </w:p>
    <w:p w14:paraId="2BE9F657" w14:textId="77777777" w:rsidR="00B72868"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eastAsia="Times New Roman" w:hAnsi="Courier New" w:cs="Courier New"/>
          <w:lang w:eastAsia="en-US"/>
        </w:rPr>
        <w:t xml:space="preserve">   |      </w:t>
      </w:r>
      <w:r w:rsidRPr="00F2334E">
        <w:rPr>
          <w:rFonts w:ascii="Courier New" w:hAnsi="Courier New" w:cs="Courier New"/>
        </w:rPr>
        <w:t>|-</w:t>
      </w:r>
      <w:r w:rsidR="00B72868" w:rsidRPr="00F2334E">
        <w:rPr>
          <w:rFonts w:ascii="Courier New" w:hAnsi="Courier New" w:cs="Courier New"/>
        </w:rPr>
        <w:t>&lt;</w:t>
      </w:r>
      <w:r w:rsidRPr="00F2334E">
        <w:rPr>
          <w:rFonts w:ascii="Courier New" w:hAnsi="Courier New" w:cs="Courier New"/>
        </w:rPr>
        <w:t>1</w:t>
      </w:r>
      <w:proofErr w:type="gramStart"/>
      <w:r w:rsidRPr="00F2334E">
        <w:rPr>
          <w:rFonts w:ascii="Courier New" w:hAnsi="Courier New" w:cs="Courier New"/>
        </w:rPr>
        <w:t>..*</w:t>
      </w:r>
      <w:proofErr w:type="gramEnd"/>
      <w:r w:rsidRPr="00F2334E">
        <w:rPr>
          <w:rFonts w:ascii="Courier New" w:hAnsi="Courier New" w:cs="Courier New"/>
        </w:rPr>
        <w:t>&gt;</w:t>
      </w:r>
      <w:r w:rsidR="00B72868" w:rsidRPr="00F2334E">
        <w:rPr>
          <w:rFonts w:ascii="Courier New" w:hAnsi="Courier New" w:cs="Courier New"/>
        </w:rPr>
        <w:t xml:space="preserve">-RIAS </w:t>
      </w:r>
      <w:r w:rsidRPr="00F2334E">
        <w:rPr>
          <w:rFonts w:ascii="Courier New" w:hAnsi="Courier New" w:cs="Courier New"/>
        </w:rPr>
        <w:t>(</w:t>
      </w:r>
      <w:r w:rsidR="00567193" w:rsidRPr="00F2334E">
        <w:rPr>
          <w:rFonts w:ascii="Courier New" w:hAnsi="Courier New" w:cs="Courier New"/>
        </w:rPr>
        <w:t>*5</w:t>
      </w:r>
      <w:r w:rsidRPr="00F2334E">
        <w:rPr>
          <w:rFonts w:ascii="Courier New" w:hAnsi="Courier New" w:cs="Courier New"/>
        </w:rPr>
        <w:t>)</w:t>
      </w:r>
      <w:r w:rsidR="00567193" w:rsidRPr="00F2334E">
        <w:rPr>
          <w:rFonts w:ascii="Courier New" w:hAnsi="Courier New" w:cs="Courier New"/>
        </w:rPr>
        <w:t>:</w:t>
      </w:r>
      <w:r w:rsidR="00B953DD" w:rsidRPr="00F2334E">
        <w:rPr>
          <w:rFonts w:ascii="Courier New" w:hAnsi="Courier New" w:cs="Courier New"/>
        </w:rPr>
        <w:t xml:space="preserve"> Ring Association Field</w:t>
      </w:r>
    </w:p>
    <w:p w14:paraId="499C2C2A" w14:textId="77777777" w:rsidR="00B953DD" w:rsidRPr="00F2334E" w:rsidRDefault="00B953DD"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p>
    <w:p w14:paraId="075728D1" w14:textId="77777777" w:rsidR="00070080" w:rsidRPr="00F2334E" w:rsidRDefault="00A547FC" w:rsidP="00C53B69">
      <w:pPr>
        <w:autoSpaceDE w:val="0"/>
        <w:autoSpaceDN w:val="0"/>
        <w:adjustRightInd w:val="0"/>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w:t>
      </w:r>
    </w:p>
    <w:p w14:paraId="35C5A06F" w14:textId="77777777" w:rsidR="00070080" w:rsidRPr="00F2334E" w:rsidRDefault="00567193" w:rsidP="00C53B69">
      <w:pPr>
        <w:autoSpaceDE w:val="0"/>
        <w:autoSpaceDN w:val="0"/>
        <w:adjustRightInd w:val="0"/>
        <w:spacing w:after="0" w:line="240" w:lineRule="auto"/>
        <w:rPr>
          <w:rFonts w:ascii="Courier New" w:eastAsia="Times New Roman" w:hAnsi="Courier New" w:cs="Courier New"/>
          <w:lang w:eastAsia="en-US"/>
        </w:rPr>
      </w:pPr>
      <w:r w:rsidRPr="00F2334E">
        <w:rPr>
          <w:rFonts w:ascii="Courier New" w:hAnsi="Courier New" w:cs="Courier New"/>
        </w:rPr>
        <w:t xml:space="preserve">   </w:t>
      </w:r>
      <w:r w:rsidR="00070080"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070080" w:rsidRPr="00F2334E">
        <w:rPr>
          <w:rFonts w:ascii="Courier New" w:hAnsi="Courier New" w:cs="Courier New"/>
        </w:rPr>
        <w:t xml:space="preserve">&gt;-- Feature Type record </w:t>
      </w:r>
    </w:p>
    <w:p w14:paraId="79A8993D" w14:textId="77777777" w:rsidR="0007008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w:t>
      </w:r>
    </w:p>
    <w:p w14:paraId="540BADF9" w14:textId="77777777" w:rsidR="0007008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|--&lt;1&gt;</w:t>
      </w:r>
      <w:r w:rsidR="00070080" w:rsidRPr="00F2334E">
        <w:rPr>
          <w:rFonts w:ascii="Courier New" w:hAnsi="Courier New" w:cs="Courier New"/>
        </w:rPr>
        <w:t xml:space="preserve">-FRID </w:t>
      </w:r>
      <w:r w:rsidRPr="00F2334E">
        <w:rPr>
          <w:rFonts w:ascii="Courier New" w:hAnsi="Courier New" w:cs="Courier New"/>
        </w:rPr>
        <w:t xml:space="preserve">(5): </w:t>
      </w:r>
      <w:r w:rsidR="00070080" w:rsidRPr="00F2334E">
        <w:rPr>
          <w:rFonts w:ascii="Courier New" w:hAnsi="Courier New" w:cs="Courier New"/>
        </w:rPr>
        <w:t xml:space="preserve">Feature Type Record Identifier field </w:t>
      </w:r>
    </w:p>
    <w:p w14:paraId="5F1E0A30" w14:textId="77777777" w:rsidR="0007008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w:t>
      </w:r>
      <w:r w:rsidR="00070080" w:rsidRPr="00F2334E">
        <w:rPr>
          <w:rFonts w:ascii="Courier New" w:hAnsi="Courier New" w:cs="Courier New"/>
        </w:rPr>
        <w:tab/>
      </w:r>
      <w:r w:rsidR="00070080" w:rsidRPr="00F2334E">
        <w:rPr>
          <w:rFonts w:ascii="Courier New" w:hAnsi="Courier New" w:cs="Courier New"/>
        </w:rPr>
        <w:tab/>
      </w:r>
    </w:p>
    <w:p w14:paraId="1E79C063" w14:textId="06387753" w:rsidR="0007008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w:t>
      </w:r>
      <w:r w:rsidRPr="00F2334E">
        <w:rPr>
          <w:rFonts w:ascii="Courier New" w:hAnsi="Courier New" w:cs="Courier New"/>
        </w:rPr>
        <w:t>&lt;1&gt;</w:t>
      </w:r>
      <w:r w:rsidR="00070080" w:rsidRPr="00F2334E">
        <w:rPr>
          <w:rFonts w:ascii="Courier New" w:hAnsi="Courier New" w:cs="Courier New"/>
        </w:rPr>
        <w:t xml:space="preserve">-FOID </w:t>
      </w:r>
      <w:r w:rsidRPr="00F2334E">
        <w:rPr>
          <w:rFonts w:ascii="Courier New" w:hAnsi="Courier New" w:cs="Courier New"/>
        </w:rPr>
        <w:t>(3):</w:t>
      </w:r>
      <w:r w:rsidR="00070080" w:rsidRPr="00F2334E">
        <w:rPr>
          <w:rFonts w:ascii="Courier New" w:hAnsi="Courier New" w:cs="Courier New"/>
        </w:rPr>
        <w:t xml:space="preserve"> Feature </w:t>
      </w:r>
      <w:r w:rsidR="00E46180">
        <w:rPr>
          <w:rFonts w:ascii="Courier New" w:hAnsi="Courier New" w:cs="Courier New"/>
        </w:rPr>
        <w:t>Object</w:t>
      </w:r>
      <w:r w:rsidR="00070080" w:rsidRPr="00F2334E">
        <w:rPr>
          <w:rFonts w:ascii="Courier New" w:hAnsi="Courier New" w:cs="Courier New"/>
        </w:rPr>
        <w:t xml:space="preserve"> Identifier field</w:t>
      </w:r>
    </w:p>
    <w:p w14:paraId="3FD64D7D" w14:textId="77777777" w:rsidR="00070080" w:rsidRPr="00F2334E" w:rsidRDefault="00567193" w:rsidP="00C53B69">
      <w:pPr>
        <w:spacing w:after="0" w:line="240" w:lineRule="auto"/>
        <w:rPr>
          <w:rFonts w:ascii="Courier New" w:hAnsi="Courier New" w:cs="Courier New"/>
        </w:rPr>
      </w:pPr>
      <w:r w:rsidRPr="00F2334E">
        <w:rPr>
          <w:rFonts w:ascii="Courier New" w:hAnsi="Courier New" w:cs="Courier New"/>
        </w:rPr>
        <w:lastRenderedPageBreak/>
        <w:t xml:space="preserve">          </w:t>
      </w:r>
      <w:r w:rsidR="00070080" w:rsidRPr="00F2334E">
        <w:rPr>
          <w:rFonts w:ascii="Courier New" w:hAnsi="Courier New" w:cs="Courier New"/>
        </w:rPr>
        <w:t>|</w:t>
      </w:r>
    </w:p>
    <w:p w14:paraId="1B677EBE" w14:textId="77777777" w:rsidR="00352D4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070080" w:rsidRPr="00F2334E">
        <w:rPr>
          <w:rFonts w:ascii="Courier New" w:hAnsi="Courier New" w:cs="Courier New"/>
        </w:rPr>
        <w:t xml:space="preserve">-ATTR </w:t>
      </w:r>
      <w:r w:rsidRPr="00F2334E">
        <w:rPr>
          <w:rFonts w:ascii="Courier New" w:hAnsi="Courier New" w:cs="Courier New"/>
        </w:rPr>
        <w:t>(*5):</w:t>
      </w:r>
      <w:r w:rsidR="00070080" w:rsidRPr="00F2334E">
        <w:rPr>
          <w:rFonts w:ascii="Courier New" w:hAnsi="Courier New" w:cs="Courier New"/>
        </w:rPr>
        <w:t xml:space="preserve"> Attribute field</w:t>
      </w:r>
    </w:p>
    <w:p w14:paraId="6C75F9B1" w14:textId="77777777" w:rsidR="00352D4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352D40" w:rsidRPr="00F2334E">
        <w:rPr>
          <w:rFonts w:ascii="Courier New" w:hAnsi="Courier New" w:cs="Courier New"/>
        </w:rPr>
        <w:t>|</w:t>
      </w:r>
    </w:p>
    <w:p w14:paraId="04F8DDC3" w14:textId="77777777" w:rsidR="00352D4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352D40"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352D40" w:rsidRPr="00F2334E">
        <w:rPr>
          <w:rFonts w:ascii="Courier New" w:hAnsi="Courier New" w:cs="Courier New"/>
        </w:rPr>
        <w:t xml:space="preserve">-INAS </w:t>
      </w:r>
      <w:r w:rsidR="00AE0F56" w:rsidRPr="00F2334E">
        <w:rPr>
          <w:rFonts w:ascii="Courier New" w:hAnsi="Courier New" w:cs="Courier New"/>
        </w:rPr>
        <w:t>(5\\*5</w:t>
      </w:r>
      <w:r w:rsidRPr="00F2334E">
        <w:rPr>
          <w:rFonts w:ascii="Courier New" w:hAnsi="Courier New" w:cs="Courier New"/>
        </w:rPr>
        <w:t>):</w:t>
      </w:r>
      <w:r w:rsidR="00352D40" w:rsidRPr="00F2334E">
        <w:rPr>
          <w:rFonts w:ascii="Courier New" w:hAnsi="Courier New" w:cs="Courier New"/>
        </w:rPr>
        <w:t xml:space="preserve"> Information Association field</w:t>
      </w:r>
    </w:p>
    <w:p w14:paraId="5A602907" w14:textId="77777777" w:rsidR="00413F19"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413F19" w:rsidRPr="00F2334E">
        <w:rPr>
          <w:rFonts w:ascii="Courier New" w:hAnsi="Courier New" w:cs="Courier New"/>
        </w:rPr>
        <w:t>|</w:t>
      </w:r>
    </w:p>
    <w:p w14:paraId="3612CB4F" w14:textId="77777777" w:rsidR="00413F19"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413F19"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413F19" w:rsidRPr="00F2334E">
        <w:rPr>
          <w:rFonts w:ascii="Courier New" w:hAnsi="Courier New" w:cs="Courier New"/>
        </w:rPr>
        <w:t xml:space="preserve">-SPAS </w:t>
      </w:r>
      <w:r w:rsidRPr="00F2334E">
        <w:rPr>
          <w:rFonts w:ascii="Courier New" w:hAnsi="Courier New" w:cs="Courier New"/>
        </w:rPr>
        <w:t xml:space="preserve">(*6): </w:t>
      </w:r>
      <w:r w:rsidR="00413F19" w:rsidRPr="00F2334E">
        <w:rPr>
          <w:rFonts w:ascii="Courier New" w:hAnsi="Courier New" w:cs="Courier New"/>
        </w:rPr>
        <w:t>Spatial Association field</w:t>
      </w:r>
    </w:p>
    <w:p w14:paraId="0A0E6068" w14:textId="77777777" w:rsidR="00413F19"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413F19" w:rsidRPr="00F2334E">
        <w:rPr>
          <w:rFonts w:ascii="Courier New" w:hAnsi="Courier New" w:cs="Courier New"/>
        </w:rPr>
        <w:t>|</w:t>
      </w:r>
    </w:p>
    <w:p w14:paraId="1C1FF057" w14:textId="25F54862" w:rsidR="00413F19"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413F19"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Pr="00F2334E">
        <w:rPr>
          <w:rFonts w:ascii="Courier New" w:hAnsi="Courier New" w:cs="Courier New"/>
        </w:rPr>
        <w:t>&gt;</w:t>
      </w:r>
      <w:r w:rsidR="009718F9" w:rsidRPr="00F2334E">
        <w:rPr>
          <w:rFonts w:ascii="Courier New" w:hAnsi="Courier New" w:cs="Courier New"/>
        </w:rPr>
        <w:t>-FASC</w:t>
      </w:r>
      <w:r w:rsidR="00413F19" w:rsidRPr="00F2334E">
        <w:rPr>
          <w:rFonts w:ascii="Courier New" w:hAnsi="Courier New" w:cs="Courier New"/>
        </w:rPr>
        <w:t xml:space="preserve"> </w:t>
      </w:r>
      <w:r w:rsidRPr="00F2334E">
        <w:rPr>
          <w:rFonts w:ascii="Courier New" w:hAnsi="Courier New" w:cs="Courier New"/>
        </w:rPr>
        <w:t>(</w:t>
      </w:r>
      <w:r w:rsidR="009319E7" w:rsidRPr="00F2334E">
        <w:rPr>
          <w:rFonts w:ascii="Courier New" w:hAnsi="Courier New" w:cs="Courier New"/>
        </w:rPr>
        <w:t>5\\</w:t>
      </w:r>
      <w:r w:rsidRPr="00F2334E">
        <w:rPr>
          <w:rFonts w:ascii="Courier New" w:hAnsi="Courier New" w:cs="Courier New"/>
        </w:rPr>
        <w:t xml:space="preserve">*5): </w:t>
      </w:r>
      <w:r w:rsidR="00413F19" w:rsidRPr="00F2334E">
        <w:rPr>
          <w:rFonts w:ascii="Courier New" w:hAnsi="Courier New" w:cs="Courier New"/>
        </w:rPr>
        <w:t>Feature Association field</w:t>
      </w:r>
    </w:p>
    <w:p w14:paraId="1053F3D4" w14:textId="77777777" w:rsidR="00413F19"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413F19" w:rsidRPr="00F2334E">
        <w:rPr>
          <w:rFonts w:ascii="Courier New" w:hAnsi="Courier New" w:cs="Courier New"/>
        </w:rPr>
        <w:t>|</w:t>
      </w:r>
    </w:p>
    <w:p w14:paraId="7FBDC4A8" w14:textId="77777777" w:rsidR="00070080" w:rsidRPr="00F2334E" w:rsidRDefault="00567193" w:rsidP="00C53B69">
      <w:pPr>
        <w:spacing w:after="0" w:line="240" w:lineRule="auto"/>
        <w:rPr>
          <w:rFonts w:ascii="Courier New" w:hAnsi="Courier New" w:cs="Courier New"/>
        </w:rPr>
      </w:pPr>
      <w:r w:rsidRPr="00F2334E">
        <w:rPr>
          <w:rFonts w:ascii="Courier New" w:hAnsi="Courier New" w:cs="Courier New"/>
        </w:rPr>
        <w:t xml:space="preserve">          </w:t>
      </w:r>
      <w:r w:rsidR="00070080" w:rsidRPr="00F2334E">
        <w:rPr>
          <w:rFonts w:ascii="Courier New" w:hAnsi="Courier New" w:cs="Courier New"/>
        </w:rPr>
        <w:t>|-&lt;</w:t>
      </w:r>
      <w:r w:rsidRPr="00F2334E">
        <w:rPr>
          <w:rFonts w:ascii="Courier New" w:hAnsi="Courier New" w:cs="Courier New"/>
        </w:rPr>
        <w:t>0</w:t>
      </w:r>
      <w:proofErr w:type="gramStart"/>
      <w:r w:rsidRPr="00F2334E">
        <w:rPr>
          <w:rFonts w:ascii="Courier New" w:hAnsi="Courier New" w:cs="Courier New"/>
        </w:rPr>
        <w:t>..*</w:t>
      </w:r>
      <w:proofErr w:type="gramEnd"/>
      <w:r w:rsidR="00070080" w:rsidRPr="00F2334E">
        <w:rPr>
          <w:rFonts w:ascii="Courier New" w:hAnsi="Courier New" w:cs="Courier New"/>
        </w:rPr>
        <w:t>&gt;-MASK (*</w:t>
      </w:r>
      <w:r w:rsidRPr="00F2334E">
        <w:rPr>
          <w:rFonts w:ascii="Courier New" w:hAnsi="Courier New" w:cs="Courier New"/>
        </w:rPr>
        <w:t>4</w:t>
      </w:r>
      <w:r w:rsidR="00070080" w:rsidRPr="00F2334E">
        <w:rPr>
          <w:rFonts w:ascii="Courier New" w:hAnsi="Courier New" w:cs="Courier New"/>
        </w:rPr>
        <w:t>): Masked Spatial Type field</w:t>
      </w:r>
    </w:p>
    <w:p w14:paraId="2E2E6D86" w14:textId="77777777" w:rsidR="00222B05" w:rsidRPr="008233BF" w:rsidRDefault="00222B05" w:rsidP="00C53B69">
      <w:r w:rsidRPr="008233BF">
        <w:tab/>
      </w:r>
      <w:r w:rsidRPr="008233BF">
        <w:tab/>
      </w:r>
      <w:r w:rsidRPr="008233BF">
        <w:tab/>
      </w:r>
      <w:r w:rsidRPr="008233BF">
        <w:tab/>
      </w:r>
      <w:r w:rsidRPr="008233BF">
        <w:tab/>
      </w:r>
    </w:p>
    <w:p w14:paraId="462C7756" w14:textId="77777777" w:rsidR="00E17E4E" w:rsidRPr="008233BF" w:rsidRDefault="00E17E4E" w:rsidP="00C53B69">
      <w:pPr>
        <w:pStyle w:val="NoSpacing2"/>
        <w:jc w:val="both"/>
        <w:rPr>
          <w:rFonts w:ascii="Arial" w:hAnsi="Arial" w:cs="Arial"/>
        </w:rPr>
      </w:pPr>
    </w:p>
    <w:p w14:paraId="32EAE6EC" w14:textId="77777777" w:rsidR="00E17E4E" w:rsidRPr="008233BF" w:rsidRDefault="00E17E4E" w:rsidP="00C53B69">
      <w:pPr>
        <w:pStyle w:val="NoSpacing2"/>
        <w:jc w:val="both"/>
        <w:rPr>
          <w:rFonts w:ascii="Arial" w:hAnsi="Arial" w:cs="Arial"/>
        </w:rPr>
      </w:pPr>
    </w:p>
    <w:p w14:paraId="25271D67" w14:textId="7531DB9E" w:rsidR="006E4207" w:rsidRPr="00E6325F" w:rsidRDefault="00133B7A" w:rsidP="00C53B69">
      <w:pPr>
        <w:pStyle w:val="ListContinue3"/>
        <w:rPr>
          <w:b/>
        </w:rPr>
      </w:pPr>
      <w:r w:rsidRPr="00970DE3">
        <w:rPr>
          <w:b/>
        </w:rPr>
        <w:t>Field Content</w:t>
      </w:r>
      <w:r w:rsidR="00222B05" w:rsidRPr="00970DE3">
        <w:rPr>
          <w:b/>
        </w:rPr>
        <w:tab/>
      </w:r>
    </w:p>
    <w:p w14:paraId="689FBD93" w14:textId="63842B9A" w:rsidR="00E02643" w:rsidRPr="008233BF" w:rsidRDefault="00F53A98" w:rsidP="00C53B69">
      <w:pPr>
        <w:pStyle w:val="Heading3"/>
        <w:numPr>
          <w:ilvl w:val="2"/>
          <w:numId w:val="1"/>
        </w:numPr>
        <w:jc w:val="both"/>
      </w:pPr>
      <w:bookmarkStart w:id="1331" w:name="_Toc207617025"/>
      <w:bookmarkStart w:id="1332" w:name="_Toc439685336"/>
      <w:r>
        <w:t>Dataset</w:t>
      </w:r>
      <w:r w:rsidR="00E02643" w:rsidRPr="008233BF">
        <w:t xml:space="preserve"> Identification field </w:t>
      </w:r>
      <w:bookmarkEnd w:id="1331"/>
      <w:r w:rsidR="00136C12">
        <w:t>- DSID</w:t>
      </w:r>
      <w:bookmarkEnd w:id="1332"/>
    </w:p>
    <w:tbl>
      <w:tblPr>
        <w:tblW w:w="9386" w:type="dxa"/>
        <w:jc w:val="center"/>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A318B0" w:rsidRPr="008233BF" w14:paraId="602F060F" w14:textId="77777777" w:rsidTr="002B00CA">
        <w:trPr>
          <w:trHeight w:val="212"/>
          <w:jc w:val="center"/>
        </w:trPr>
        <w:tc>
          <w:tcPr>
            <w:tcW w:w="2428" w:type="dxa"/>
            <w:tcBorders>
              <w:top w:val="double" w:sz="7" w:space="0" w:color="000000"/>
              <w:left w:val="double" w:sz="7" w:space="0" w:color="000000"/>
              <w:bottom w:val="double" w:sz="7" w:space="0" w:color="000000"/>
              <w:right w:val="single" w:sz="7" w:space="0" w:color="000000"/>
            </w:tcBorders>
            <w:vAlign w:val="center"/>
          </w:tcPr>
          <w:p w14:paraId="5338A357" w14:textId="77777777" w:rsidR="00A318B0" w:rsidRPr="008233BF" w:rsidRDefault="00A318B0" w:rsidP="00C53B69">
            <w:pPr>
              <w:pStyle w:val="Small"/>
              <w:jc w:val="both"/>
            </w:pPr>
            <w:r w:rsidRPr="008233BF">
              <w:t>Subfield name</w:t>
            </w:r>
          </w:p>
        </w:tc>
        <w:tc>
          <w:tcPr>
            <w:tcW w:w="850" w:type="dxa"/>
            <w:tcBorders>
              <w:top w:val="double" w:sz="7" w:space="0" w:color="000000"/>
              <w:left w:val="single" w:sz="7" w:space="0" w:color="000000"/>
              <w:bottom w:val="double" w:sz="7" w:space="0" w:color="000000"/>
              <w:right w:val="single" w:sz="7" w:space="0" w:color="000000"/>
            </w:tcBorders>
            <w:vAlign w:val="center"/>
          </w:tcPr>
          <w:p w14:paraId="3EDF32DF" w14:textId="77777777" w:rsidR="00A318B0" w:rsidRPr="008233BF" w:rsidRDefault="00A318B0" w:rsidP="00C53B69">
            <w:pPr>
              <w:pStyle w:val="Small"/>
              <w:jc w:val="both"/>
            </w:pPr>
            <w:r w:rsidRPr="008233BF">
              <w:t>Label</w:t>
            </w:r>
          </w:p>
        </w:tc>
        <w:tc>
          <w:tcPr>
            <w:tcW w:w="1985" w:type="dxa"/>
            <w:tcBorders>
              <w:top w:val="double" w:sz="7" w:space="0" w:color="000000"/>
              <w:left w:val="single" w:sz="7" w:space="0" w:color="000000"/>
              <w:bottom w:val="double" w:sz="7" w:space="0" w:color="000000"/>
              <w:right w:val="single" w:sz="7" w:space="0" w:color="000000"/>
            </w:tcBorders>
          </w:tcPr>
          <w:p w14:paraId="13AF6EEE" w14:textId="77777777" w:rsidR="00A318B0" w:rsidRPr="008233BF" w:rsidRDefault="00A318B0" w:rsidP="00C53B69">
            <w:pPr>
              <w:pStyle w:val="Small"/>
              <w:jc w:val="both"/>
            </w:pPr>
            <w:r>
              <w:t>Value</w:t>
            </w:r>
          </w:p>
        </w:tc>
        <w:tc>
          <w:tcPr>
            <w:tcW w:w="850" w:type="dxa"/>
            <w:tcBorders>
              <w:top w:val="double" w:sz="7" w:space="0" w:color="000000"/>
              <w:left w:val="single" w:sz="7" w:space="0" w:color="000000"/>
              <w:bottom w:val="double" w:sz="7" w:space="0" w:color="000000"/>
              <w:right w:val="single" w:sz="7" w:space="0" w:color="000000"/>
            </w:tcBorders>
            <w:vAlign w:val="center"/>
          </w:tcPr>
          <w:p w14:paraId="4C3F52BD" w14:textId="77777777" w:rsidR="00A318B0" w:rsidRPr="008233BF" w:rsidRDefault="00A318B0" w:rsidP="00C53B69">
            <w:pPr>
              <w:pStyle w:val="Small"/>
              <w:jc w:val="both"/>
            </w:pPr>
            <w:r w:rsidRPr="008233BF">
              <w:t>Format</w:t>
            </w:r>
          </w:p>
        </w:tc>
        <w:tc>
          <w:tcPr>
            <w:tcW w:w="3273" w:type="dxa"/>
            <w:tcBorders>
              <w:top w:val="double" w:sz="7" w:space="0" w:color="000000"/>
              <w:left w:val="single" w:sz="7" w:space="0" w:color="000000"/>
              <w:bottom w:val="double" w:sz="7" w:space="0" w:color="000000"/>
              <w:right w:val="double" w:sz="7" w:space="0" w:color="000000"/>
            </w:tcBorders>
            <w:vAlign w:val="center"/>
          </w:tcPr>
          <w:p w14:paraId="3455F1EE" w14:textId="77777777" w:rsidR="00A318B0" w:rsidRPr="008233BF" w:rsidRDefault="00136C12" w:rsidP="00C53B69">
            <w:pPr>
              <w:pStyle w:val="Small"/>
              <w:jc w:val="both"/>
            </w:pPr>
            <w:r>
              <w:t>Comment</w:t>
            </w:r>
          </w:p>
        </w:tc>
      </w:tr>
      <w:tr w:rsidR="00A318B0" w:rsidRPr="008233BF" w14:paraId="09559179"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07085C0C" w14:textId="77777777" w:rsidR="00A318B0" w:rsidRPr="008233BF" w:rsidRDefault="00A318B0" w:rsidP="00C53B69">
            <w:pPr>
              <w:pStyle w:val="Small"/>
              <w:jc w:val="both"/>
            </w:pPr>
            <w:r w:rsidRPr="008233BF">
              <w:t>Record name</w:t>
            </w:r>
          </w:p>
        </w:tc>
        <w:tc>
          <w:tcPr>
            <w:tcW w:w="850" w:type="dxa"/>
            <w:tcBorders>
              <w:top w:val="single" w:sz="7" w:space="0" w:color="000000"/>
              <w:left w:val="single" w:sz="7" w:space="0" w:color="000000"/>
              <w:bottom w:val="single" w:sz="7" w:space="0" w:color="000000"/>
              <w:right w:val="single" w:sz="7" w:space="0" w:color="000000"/>
            </w:tcBorders>
          </w:tcPr>
          <w:p w14:paraId="66BFEFBB" w14:textId="77777777" w:rsidR="00A318B0" w:rsidRPr="008233BF" w:rsidRDefault="00A318B0" w:rsidP="00C53B69">
            <w:pPr>
              <w:pStyle w:val="Small"/>
              <w:jc w:val="both"/>
            </w:pPr>
            <w:r w:rsidRPr="008233BF">
              <w:t>RCNM</w:t>
            </w:r>
          </w:p>
        </w:tc>
        <w:tc>
          <w:tcPr>
            <w:tcW w:w="1985" w:type="dxa"/>
            <w:tcBorders>
              <w:top w:val="single" w:sz="7" w:space="0" w:color="000000"/>
              <w:left w:val="single" w:sz="7" w:space="0" w:color="000000"/>
              <w:bottom w:val="single" w:sz="7" w:space="0" w:color="000000"/>
              <w:right w:val="single" w:sz="7" w:space="0" w:color="000000"/>
            </w:tcBorders>
          </w:tcPr>
          <w:p w14:paraId="6C5CBBB0" w14:textId="77777777" w:rsidR="00A318B0" w:rsidRPr="008233BF" w:rsidRDefault="00136C12" w:rsidP="00C53B69">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3C993836" w14:textId="77777777" w:rsidR="00A318B0" w:rsidRPr="008233BF" w:rsidRDefault="00A318B0" w:rsidP="00C53B69">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5D0E5166" w14:textId="1C267BF0" w:rsidR="00A318B0" w:rsidRPr="008233BF" w:rsidRDefault="00A318B0" w:rsidP="00C53B69">
            <w:pPr>
              <w:pStyle w:val="Small"/>
              <w:jc w:val="both"/>
            </w:pPr>
            <w:r w:rsidRPr="008233BF">
              <w:t xml:space="preserve">{10} - </w:t>
            </w:r>
            <w:r w:rsidR="00F53A98">
              <w:t>Dataset</w:t>
            </w:r>
            <w:r w:rsidRPr="008233BF">
              <w:t xml:space="preserve"> Identification</w:t>
            </w:r>
          </w:p>
        </w:tc>
      </w:tr>
      <w:tr w:rsidR="00A318B0" w:rsidRPr="008233BF" w14:paraId="70C4E8DA" w14:textId="77777777" w:rsidTr="002B00CA">
        <w:trPr>
          <w:trHeight w:val="197"/>
          <w:jc w:val="center"/>
        </w:trPr>
        <w:tc>
          <w:tcPr>
            <w:tcW w:w="2428" w:type="dxa"/>
            <w:tcBorders>
              <w:top w:val="single" w:sz="7" w:space="0" w:color="000000"/>
              <w:left w:val="single" w:sz="7" w:space="0" w:color="000000"/>
              <w:bottom w:val="single" w:sz="7" w:space="0" w:color="000000"/>
              <w:right w:val="single" w:sz="7" w:space="0" w:color="000000"/>
            </w:tcBorders>
          </w:tcPr>
          <w:p w14:paraId="32BA7326" w14:textId="77777777" w:rsidR="00A318B0" w:rsidRPr="008233BF" w:rsidRDefault="00A318B0" w:rsidP="00C53B69">
            <w:pPr>
              <w:pStyle w:val="Small"/>
              <w:jc w:val="both"/>
            </w:pPr>
            <w:r w:rsidRPr="008233BF">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35E04861" w14:textId="77777777" w:rsidR="00A318B0" w:rsidRPr="008233BF" w:rsidRDefault="00A318B0" w:rsidP="00C53B69">
            <w:pPr>
              <w:pStyle w:val="Small"/>
              <w:jc w:val="both"/>
            </w:pPr>
            <w:r w:rsidRPr="008233BF">
              <w:t>RCID</w:t>
            </w:r>
          </w:p>
        </w:tc>
        <w:tc>
          <w:tcPr>
            <w:tcW w:w="1985" w:type="dxa"/>
            <w:tcBorders>
              <w:top w:val="single" w:sz="7" w:space="0" w:color="000000"/>
              <w:left w:val="single" w:sz="7" w:space="0" w:color="000000"/>
              <w:bottom w:val="single" w:sz="7" w:space="0" w:color="000000"/>
              <w:right w:val="single" w:sz="7" w:space="0" w:color="000000"/>
            </w:tcBorders>
          </w:tcPr>
          <w:p w14:paraId="78458754" w14:textId="77777777" w:rsidR="00A318B0" w:rsidRPr="008233BF" w:rsidRDefault="00136C12" w:rsidP="00C53B69">
            <w:pPr>
              <w:pStyle w:val="Small"/>
              <w:jc w:val="both"/>
            </w:pPr>
            <w:r>
              <w:t>{1}</w:t>
            </w:r>
          </w:p>
        </w:tc>
        <w:tc>
          <w:tcPr>
            <w:tcW w:w="850" w:type="dxa"/>
            <w:tcBorders>
              <w:top w:val="single" w:sz="7" w:space="0" w:color="000000"/>
              <w:left w:val="single" w:sz="7" w:space="0" w:color="000000"/>
              <w:bottom w:val="single" w:sz="7" w:space="0" w:color="000000"/>
              <w:right w:val="single" w:sz="7" w:space="0" w:color="000000"/>
            </w:tcBorders>
          </w:tcPr>
          <w:p w14:paraId="1E659668" w14:textId="77777777" w:rsidR="00A318B0" w:rsidRPr="008233BF" w:rsidRDefault="00A318B0" w:rsidP="00C53B69">
            <w:pPr>
              <w:pStyle w:val="Small"/>
              <w:jc w:val="both"/>
            </w:pPr>
            <w:r w:rsidRPr="008233BF">
              <w:t>b14</w:t>
            </w:r>
          </w:p>
        </w:tc>
        <w:tc>
          <w:tcPr>
            <w:tcW w:w="3273" w:type="dxa"/>
            <w:tcBorders>
              <w:top w:val="single" w:sz="7" w:space="0" w:color="000000"/>
              <w:left w:val="single" w:sz="7" w:space="0" w:color="000000"/>
              <w:bottom w:val="single" w:sz="7" w:space="0" w:color="000000"/>
              <w:right w:val="single" w:sz="7" w:space="0" w:color="000000"/>
            </w:tcBorders>
          </w:tcPr>
          <w:p w14:paraId="3A47D50B" w14:textId="77777777" w:rsidR="00A318B0" w:rsidRPr="008233BF" w:rsidRDefault="00136C12" w:rsidP="00C53B69">
            <w:pPr>
              <w:pStyle w:val="Small"/>
              <w:jc w:val="both"/>
            </w:pPr>
            <w:r>
              <w:t>Only one record</w:t>
            </w:r>
          </w:p>
        </w:tc>
      </w:tr>
      <w:tr w:rsidR="00A318B0" w:rsidRPr="008233BF" w14:paraId="75360509"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4D25D593" w14:textId="77777777" w:rsidR="00A318B0" w:rsidRPr="008233BF" w:rsidRDefault="00A318B0" w:rsidP="00C53B69">
            <w:pPr>
              <w:pStyle w:val="Small"/>
              <w:jc w:val="both"/>
            </w:pPr>
            <w:r w:rsidRPr="008233BF">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3F7F5546" w14:textId="77777777" w:rsidR="00A318B0" w:rsidRPr="008233BF" w:rsidRDefault="00A318B0" w:rsidP="00C53B69">
            <w:pPr>
              <w:pStyle w:val="Small"/>
              <w:jc w:val="both"/>
            </w:pPr>
            <w:r w:rsidRPr="008233BF">
              <w:t>ENSP</w:t>
            </w:r>
          </w:p>
        </w:tc>
        <w:tc>
          <w:tcPr>
            <w:tcW w:w="1985" w:type="dxa"/>
            <w:tcBorders>
              <w:top w:val="single" w:sz="7" w:space="0" w:color="000000"/>
              <w:left w:val="single" w:sz="7" w:space="0" w:color="000000"/>
              <w:bottom w:val="single" w:sz="7" w:space="0" w:color="000000"/>
              <w:right w:val="single" w:sz="7" w:space="0" w:color="000000"/>
            </w:tcBorders>
          </w:tcPr>
          <w:p w14:paraId="12F73559" w14:textId="77777777" w:rsidR="00A318B0" w:rsidRPr="008233BF" w:rsidRDefault="00136C12" w:rsidP="00C53B69">
            <w:pPr>
              <w:pStyle w:val="Small"/>
              <w:jc w:val="both"/>
            </w:pPr>
            <w:r>
              <w:t>‘S-100 Part 10a’</w:t>
            </w:r>
          </w:p>
        </w:tc>
        <w:tc>
          <w:tcPr>
            <w:tcW w:w="850" w:type="dxa"/>
            <w:tcBorders>
              <w:top w:val="single" w:sz="7" w:space="0" w:color="000000"/>
              <w:left w:val="single" w:sz="7" w:space="0" w:color="000000"/>
              <w:bottom w:val="single" w:sz="7" w:space="0" w:color="000000"/>
              <w:right w:val="single" w:sz="7" w:space="0" w:color="000000"/>
            </w:tcBorders>
          </w:tcPr>
          <w:p w14:paraId="30C665C9"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63B8A50" w14:textId="77777777" w:rsidR="00A318B0" w:rsidRPr="008233BF" w:rsidRDefault="00A318B0" w:rsidP="00C53B69">
            <w:pPr>
              <w:pStyle w:val="Small"/>
              <w:jc w:val="both"/>
            </w:pPr>
            <w:r w:rsidRPr="008233BF">
              <w:t>Encoding specification that defines the encoding</w:t>
            </w:r>
          </w:p>
        </w:tc>
      </w:tr>
      <w:tr w:rsidR="00A318B0" w:rsidRPr="008233BF" w14:paraId="3F789FD4" w14:textId="77777777" w:rsidTr="002B00CA">
        <w:trPr>
          <w:trHeight w:val="70"/>
          <w:jc w:val="center"/>
        </w:trPr>
        <w:tc>
          <w:tcPr>
            <w:tcW w:w="2428" w:type="dxa"/>
            <w:tcBorders>
              <w:top w:val="single" w:sz="7" w:space="0" w:color="000000"/>
              <w:left w:val="single" w:sz="7" w:space="0" w:color="000000"/>
              <w:bottom w:val="single" w:sz="7" w:space="0" w:color="000000"/>
              <w:right w:val="single" w:sz="7" w:space="0" w:color="000000"/>
            </w:tcBorders>
          </w:tcPr>
          <w:p w14:paraId="346C32A4" w14:textId="77777777" w:rsidR="00A318B0" w:rsidRPr="008233BF" w:rsidRDefault="00A318B0" w:rsidP="00C53B69">
            <w:pPr>
              <w:pStyle w:val="Small"/>
              <w:jc w:val="both"/>
            </w:pPr>
            <w:r w:rsidRPr="008233BF">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35DF8789" w14:textId="77777777" w:rsidR="00A318B0" w:rsidRPr="008233BF" w:rsidRDefault="00A318B0" w:rsidP="00C53B69">
            <w:pPr>
              <w:pStyle w:val="Small"/>
              <w:jc w:val="both"/>
            </w:pPr>
            <w:r w:rsidRPr="008233BF">
              <w:t>ENED</w:t>
            </w:r>
          </w:p>
        </w:tc>
        <w:tc>
          <w:tcPr>
            <w:tcW w:w="1985" w:type="dxa"/>
            <w:tcBorders>
              <w:top w:val="single" w:sz="7" w:space="0" w:color="000000"/>
              <w:left w:val="single" w:sz="7" w:space="0" w:color="000000"/>
              <w:bottom w:val="single" w:sz="7" w:space="0" w:color="000000"/>
              <w:right w:val="single" w:sz="7" w:space="0" w:color="000000"/>
            </w:tcBorders>
          </w:tcPr>
          <w:p w14:paraId="5B5F50F5" w14:textId="77777777" w:rsidR="00A318B0" w:rsidRPr="008233BF" w:rsidRDefault="00136C12" w:rsidP="00C53B69">
            <w:pPr>
              <w:pStyle w:val="Small"/>
              <w:jc w:val="both"/>
            </w:pPr>
            <w:r>
              <w:t>“1.1”</w:t>
            </w:r>
          </w:p>
        </w:tc>
        <w:tc>
          <w:tcPr>
            <w:tcW w:w="850" w:type="dxa"/>
            <w:tcBorders>
              <w:top w:val="single" w:sz="7" w:space="0" w:color="000000"/>
              <w:left w:val="single" w:sz="7" w:space="0" w:color="000000"/>
              <w:bottom w:val="single" w:sz="7" w:space="0" w:color="000000"/>
              <w:right w:val="single" w:sz="7" w:space="0" w:color="000000"/>
            </w:tcBorders>
          </w:tcPr>
          <w:p w14:paraId="72B1BE10"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27D55DB5" w14:textId="77777777" w:rsidR="00A318B0" w:rsidRPr="008233BF" w:rsidRDefault="00A318B0" w:rsidP="00C53B69">
            <w:pPr>
              <w:pStyle w:val="Small"/>
              <w:jc w:val="both"/>
            </w:pPr>
            <w:r w:rsidRPr="008233BF">
              <w:t>Edition of the encoding specification</w:t>
            </w:r>
          </w:p>
        </w:tc>
      </w:tr>
      <w:tr w:rsidR="00A318B0" w:rsidRPr="008233BF" w14:paraId="2018214B" w14:textId="77777777" w:rsidTr="002B00CA">
        <w:trPr>
          <w:trHeight w:val="393"/>
          <w:jc w:val="center"/>
        </w:trPr>
        <w:tc>
          <w:tcPr>
            <w:tcW w:w="2428" w:type="dxa"/>
            <w:tcBorders>
              <w:top w:val="single" w:sz="7" w:space="0" w:color="000000"/>
              <w:left w:val="single" w:sz="7" w:space="0" w:color="000000"/>
              <w:bottom w:val="single" w:sz="7" w:space="0" w:color="000000"/>
              <w:right w:val="single" w:sz="7" w:space="0" w:color="000000"/>
            </w:tcBorders>
          </w:tcPr>
          <w:p w14:paraId="11984EE7" w14:textId="77777777" w:rsidR="00A318B0" w:rsidRPr="008233BF" w:rsidRDefault="00A318B0" w:rsidP="00C53B69">
            <w:pPr>
              <w:pStyle w:val="Small"/>
              <w:jc w:val="both"/>
            </w:pPr>
            <w:r w:rsidRPr="008233BF">
              <w:t>Product identifier</w:t>
            </w:r>
          </w:p>
        </w:tc>
        <w:tc>
          <w:tcPr>
            <w:tcW w:w="850" w:type="dxa"/>
            <w:tcBorders>
              <w:top w:val="single" w:sz="7" w:space="0" w:color="000000"/>
              <w:left w:val="single" w:sz="7" w:space="0" w:color="000000"/>
              <w:bottom w:val="single" w:sz="7" w:space="0" w:color="000000"/>
              <w:right w:val="single" w:sz="7" w:space="0" w:color="000000"/>
            </w:tcBorders>
          </w:tcPr>
          <w:p w14:paraId="1B17A0F4" w14:textId="77777777" w:rsidR="00A318B0" w:rsidRPr="008233BF" w:rsidRDefault="00A318B0" w:rsidP="00C53B69">
            <w:pPr>
              <w:pStyle w:val="Small"/>
              <w:jc w:val="both"/>
            </w:pPr>
            <w:r w:rsidRPr="008233BF">
              <w:t>PRSP</w:t>
            </w:r>
          </w:p>
        </w:tc>
        <w:tc>
          <w:tcPr>
            <w:tcW w:w="1985" w:type="dxa"/>
            <w:tcBorders>
              <w:top w:val="single" w:sz="7" w:space="0" w:color="000000"/>
              <w:left w:val="single" w:sz="7" w:space="0" w:color="000000"/>
              <w:bottom w:val="single" w:sz="7" w:space="0" w:color="000000"/>
              <w:right w:val="single" w:sz="7" w:space="0" w:color="000000"/>
            </w:tcBorders>
          </w:tcPr>
          <w:p w14:paraId="74866A7B" w14:textId="77777777" w:rsidR="00A318B0" w:rsidRPr="008233BF" w:rsidRDefault="001004B0" w:rsidP="00C53B69">
            <w:pPr>
              <w:pStyle w:val="Small"/>
              <w:jc w:val="both"/>
            </w:pPr>
            <w:r>
              <w:t>“INT.IHO.S-101.1.0”</w:t>
            </w:r>
          </w:p>
        </w:tc>
        <w:tc>
          <w:tcPr>
            <w:tcW w:w="850" w:type="dxa"/>
            <w:tcBorders>
              <w:top w:val="single" w:sz="7" w:space="0" w:color="000000"/>
              <w:left w:val="single" w:sz="7" w:space="0" w:color="000000"/>
              <w:bottom w:val="single" w:sz="7" w:space="0" w:color="000000"/>
              <w:right w:val="single" w:sz="7" w:space="0" w:color="000000"/>
            </w:tcBorders>
          </w:tcPr>
          <w:p w14:paraId="63AFF993"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1067735" w14:textId="77777777" w:rsidR="00A318B0" w:rsidRPr="008233BF" w:rsidRDefault="00A318B0" w:rsidP="00C53B69">
            <w:pPr>
              <w:pStyle w:val="Small"/>
              <w:jc w:val="both"/>
            </w:pPr>
            <w:r w:rsidRPr="008233BF">
              <w:t>Unique identifier for the data product as specified in the product specification</w:t>
            </w:r>
          </w:p>
        </w:tc>
      </w:tr>
      <w:tr w:rsidR="00A318B0" w:rsidRPr="008233BF" w14:paraId="34D01E8C"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58C20998" w14:textId="77777777" w:rsidR="00A318B0" w:rsidRPr="008233BF" w:rsidRDefault="00A318B0" w:rsidP="00C53B69">
            <w:pPr>
              <w:pStyle w:val="Small"/>
              <w:jc w:val="both"/>
            </w:pPr>
            <w:r w:rsidRPr="008233BF">
              <w:t>Product edition</w:t>
            </w:r>
          </w:p>
        </w:tc>
        <w:tc>
          <w:tcPr>
            <w:tcW w:w="850" w:type="dxa"/>
            <w:tcBorders>
              <w:top w:val="single" w:sz="7" w:space="0" w:color="000000"/>
              <w:left w:val="single" w:sz="7" w:space="0" w:color="000000"/>
              <w:bottom w:val="single" w:sz="7" w:space="0" w:color="000000"/>
              <w:right w:val="single" w:sz="7" w:space="0" w:color="000000"/>
            </w:tcBorders>
          </w:tcPr>
          <w:p w14:paraId="26F6F3C6" w14:textId="77777777" w:rsidR="00A318B0" w:rsidRPr="008233BF" w:rsidRDefault="00A318B0" w:rsidP="00C53B69">
            <w:pPr>
              <w:pStyle w:val="Small"/>
              <w:jc w:val="both"/>
            </w:pPr>
            <w:r w:rsidRPr="008233BF">
              <w:t>PRED</w:t>
            </w:r>
          </w:p>
        </w:tc>
        <w:tc>
          <w:tcPr>
            <w:tcW w:w="1985" w:type="dxa"/>
            <w:tcBorders>
              <w:top w:val="single" w:sz="7" w:space="0" w:color="000000"/>
              <w:left w:val="single" w:sz="7" w:space="0" w:color="000000"/>
              <w:bottom w:val="single" w:sz="7" w:space="0" w:color="000000"/>
              <w:right w:val="single" w:sz="7" w:space="0" w:color="000000"/>
            </w:tcBorders>
          </w:tcPr>
          <w:p w14:paraId="6AF2A774" w14:textId="77777777" w:rsidR="00A318B0" w:rsidRPr="008233BF" w:rsidRDefault="001004B0" w:rsidP="00C53B69">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7A0EF3A4"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2AA5C700" w14:textId="77777777" w:rsidR="00A318B0" w:rsidRPr="008233BF" w:rsidRDefault="00A318B0" w:rsidP="00C53B69">
            <w:pPr>
              <w:pStyle w:val="Small"/>
              <w:jc w:val="both"/>
            </w:pPr>
            <w:r w:rsidRPr="008233BF">
              <w:t>Edition of the product specification</w:t>
            </w:r>
          </w:p>
        </w:tc>
      </w:tr>
      <w:tr w:rsidR="00A318B0" w:rsidRPr="008233BF" w14:paraId="06F9446C"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2F30A8A4" w14:textId="77777777" w:rsidR="00A318B0" w:rsidRPr="008233BF" w:rsidRDefault="00A318B0" w:rsidP="00C53B69">
            <w:pPr>
              <w:pStyle w:val="Small"/>
              <w:jc w:val="both"/>
            </w:pPr>
            <w:r w:rsidRPr="008233BF">
              <w:t>Application profile</w:t>
            </w:r>
          </w:p>
        </w:tc>
        <w:tc>
          <w:tcPr>
            <w:tcW w:w="850" w:type="dxa"/>
            <w:tcBorders>
              <w:top w:val="single" w:sz="7" w:space="0" w:color="000000"/>
              <w:left w:val="single" w:sz="7" w:space="0" w:color="000000"/>
              <w:bottom w:val="single" w:sz="7" w:space="0" w:color="000000"/>
              <w:right w:val="single" w:sz="7" w:space="0" w:color="000000"/>
            </w:tcBorders>
          </w:tcPr>
          <w:p w14:paraId="78C275DD" w14:textId="77777777" w:rsidR="00A318B0" w:rsidRPr="008233BF" w:rsidRDefault="00A318B0" w:rsidP="00C53B69">
            <w:pPr>
              <w:pStyle w:val="Small"/>
              <w:jc w:val="both"/>
            </w:pPr>
            <w:r w:rsidRPr="008233BF">
              <w:t>PROF</w:t>
            </w:r>
          </w:p>
        </w:tc>
        <w:tc>
          <w:tcPr>
            <w:tcW w:w="1985" w:type="dxa"/>
            <w:tcBorders>
              <w:top w:val="single" w:sz="7" w:space="0" w:color="000000"/>
              <w:left w:val="single" w:sz="7" w:space="0" w:color="000000"/>
              <w:bottom w:val="single" w:sz="7" w:space="0" w:color="000000"/>
              <w:right w:val="single" w:sz="7" w:space="0" w:color="000000"/>
            </w:tcBorders>
          </w:tcPr>
          <w:p w14:paraId="57309AC4" w14:textId="77777777" w:rsidR="00A318B0" w:rsidRPr="008233BF" w:rsidRDefault="00DD4FF3" w:rsidP="00C53B69">
            <w:pPr>
              <w:pStyle w:val="Small"/>
              <w:jc w:val="both"/>
            </w:pPr>
            <w:r>
              <w:t>“</w:t>
            </w:r>
            <w:r w:rsidR="001004B0">
              <w:t>1</w:t>
            </w:r>
            <w:r>
              <w:t>”</w:t>
            </w:r>
          </w:p>
        </w:tc>
        <w:tc>
          <w:tcPr>
            <w:tcW w:w="850" w:type="dxa"/>
            <w:tcBorders>
              <w:top w:val="single" w:sz="7" w:space="0" w:color="000000"/>
              <w:left w:val="single" w:sz="7" w:space="0" w:color="000000"/>
              <w:bottom w:val="single" w:sz="7" w:space="0" w:color="000000"/>
              <w:right w:val="single" w:sz="7" w:space="0" w:color="000000"/>
            </w:tcBorders>
          </w:tcPr>
          <w:p w14:paraId="7EAE383A"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CAFFFE7" w14:textId="77777777" w:rsidR="00A318B0" w:rsidRPr="008233BF" w:rsidRDefault="00DD4FF3" w:rsidP="00C53B69">
            <w:pPr>
              <w:pStyle w:val="Small"/>
              <w:jc w:val="both"/>
            </w:pPr>
            <w:r>
              <w:t>“</w:t>
            </w:r>
            <w:r w:rsidR="001004B0" w:rsidRPr="001004B0">
              <w:t>1</w:t>
            </w:r>
            <w:r>
              <w:t>”</w:t>
            </w:r>
            <w:r w:rsidR="001004B0">
              <w:t xml:space="preserve"> – EN Profile</w:t>
            </w:r>
          </w:p>
        </w:tc>
      </w:tr>
      <w:tr w:rsidR="00A318B0" w:rsidRPr="008233BF" w14:paraId="466C47DE"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23C28E52" w14:textId="77777777" w:rsidR="00A318B0" w:rsidRPr="008233BF" w:rsidRDefault="00A318B0" w:rsidP="00C53B69">
            <w:pPr>
              <w:pStyle w:val="Small"/>
              <w:jc w:val="both"/>
            </w:pPr>
            <w:r w:rsidRPr="008233BF">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79DAA445" w14:textId="77777777" w:rsidR="00A318B0" w:rsidRPr="008233BF" w:rsidRDefault="00A318B0" w:rsidP="00C53B69">
            <w:pPr>
              <w:pStyle w:val="Small"/>
              <w:jc w:val="both"/>
            </w:pPr>
            <w:r w:rsidRPr="008233BF">
              <w:t>DSNM</w:t>
            </w:r>
          </w:p>
        </w:tc>
        <w:tc>
          <w:tcPr>
            <w:tcW w:w="1985" w:type="dxa"/>
            <w:tcBorders>
              <w:top w:val="single" w:sz="7" w:space="0" w:color="000000"/>
              <w:left w:val="single" w:sz="7" w:space="0" w:color="000000"/>
              <w:bottom w:val="single" w:sz="7" w:space="0" w:color="000000"/>
              <w:right w:val="single" w:sz="7" w:space="0" w:color="000000"/>
            </w:tcBorders>
          </w:tcPr>
          <w:p w14:paraId="53DCEC04" w14:textId="77777777" w:rsidR="00A318B0" w:rsidRPr="008233BF" w:rsidRDefault="00A318B0"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D574685"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83939D3" w14:textId="77777777" w:rsidR="00A318B0" w:rsidRPr="008233BF" w:rsidRDefault="00A318B0" w:rsidP="00C53B69">
            <w:pPr>
              <w:pStyle w:val="Small"/>
              <w:jc w:val="both"/>
            </w:pPr>
            <w:r w:rsidRPr="008233BF">
              <w:t xml:space="preserve">The file </w:t>
            </w:r>
            <w:r w:rsidR="001004B0">
              <w:t>name including the extension but excluding any path information</w:t>
            </w:r>
          </w:p>
        </w:tc>
      </w:tr>
      <w:tr w:rsidR="00A318B0" w:rsidRPr="008233BF" w14:paraId="00BE52D4"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430DDEFF" w14:textId="77777777" w:rsidR="00A318B0" w:rsidRPr="008233BF" w:rsidRDefault="00A318B0" w:rsidP="00C53B69">
            <w:pPr>
              <w:pStyle w:val="Small"/>
              <w:jc w:val="both"/>
            </w:pPr>
            <w:r w:rsidRPr="008233BF">
              <w:t>Dataset title</w:t>
            </w:r>
          </w:p>
        </w:tc>
        <w:tc>
          <w:tcPr>
            <w:tcW w:w="850" w:type="dxa"/>
            <w:tcBorders>
              <w:top w:val="single" w:sz="7" w:space="0" w:color="000000"/>
              <w:left w:val="single" w:sz="7" w:space="0" w:color="000000"/>
              <w:bottom w:val="single" w:sz="7" w:space="0" w:color="000000"/>
              <w:right w:val="single" w:sz="7" w:space="0" w:color="000000"/>
            </w:tcBorders>
          </w:tcPr>
          <w:p w14:paraId="0630C431" w14:textId="77777777" w:rsidR="00A318B0" w:rsidRPr="008233BF" w:rsidRDefault="00A318B0" w:rsidP="00C53B69">
            <w:pPr>
              <w:pStyle w:val="Small"/>
              <w:jc w:val="both"/>
            </w:pPr>
            <w:r w:rsidRPr="008233BF">
              <w:t>DSTL</w:t>
            </w:r>
          </w:p>
        </w:tc>
        <w:tc>
          <w:tcPr>
            <w:tcW w:w="1985" w:type="dxa"/>
            <w:tcBorders>
              <w:top w:val="single" w:sz="7" w:space="0" w:color="000000"/>
              <w:left w:val="single" w:sz="7" w:space="0" w:color="000000"/>
              <w:bottom w:val="single" w:sz="7" w:space="0" w:color="000000"/>
              <w:right w:val="single" w:sz="7" w:space="0" w:color="000000"/>
            </w:tcBorders>
          </w:tcPr>
          <w:p w14:paraId="17E34054" w14:textId="77777777" w:rsidR="00A318B0" w:rsidRPr="008233BF" w:rsidRDefault="00A318B0"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042796A9"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DCB7116" w14:textId="77777777" w:rsidR="00A318B0" w:rsidRPr="008233BF" w:rsidRDefault="00A318B0" w:rsidP="00C53B69">
            <w:pPr>
              <w:pStyle w:val="Small"/>
              <w:jc w:val="both"/>
            </w:pPr>
            <w:r w:rsidRPr="008233BF">
              <w:t>The title of the dataset</w:t>
            </w:r>
          </w:p>
        </w:tc>
      </w:tr>
      <w:tr w:rsidR="00A318B0" w:rsidRPr="008233BF" w14:paraId="07204D99" w14:textId="77777777" w:rsidTr="002B00CA">
        <w:trPr>
          <w:trHeight w:val="408"/>
          <w:jc w:val="center"/>
        </w:trPr>
        <w:tc>
          <w:tcPr>
            <w:tcW w:w="2428" w:type="dxa"/>
            <w:tcBorders>
              <w:top w:val="single" w:sz="7" w:space="0" w:color="000000"/>
              <w:left w:val="single" w:sz="7" w:space="0" w:color="000000"/>
              <w:bottom w:val="single" w:sz="7" w:space="0" w:color="000000"/>
              <w:right w:val="single" w:sz="7" w:space="0" w:color="000000"/>
            </w:tcBorders>
          </w:tcPr>
          <w:p w14:paraId="207C4FFB" w14:textId="77777777" w:rsidR="00A318B0" w:rsidRPr="008233BF" w:rsidRDefault="00A318B0" w:rsidP="00C53B69">
            <w:pPr>
              <w:pStyle w:val="Small"/>
              <w:jc w:val="both"/>
            </w:pPr>
            <w:r w:rsidRPr="008233BF">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5C15162B" w14:textId="77777777" w:rsidR="00A318B0" w:rsidRPr="008233BF" w:rsidRDefault="00A318B0" w:rsidP="00C53B69">
            <w:pPr>
              <w:pStyle w:val="Small"/>
              <w:jc w:val="both"/>
            </w:pPr>
            <w:r w:rsidRPr="008233BF">
              <w:t>DSRD</w:t>
            </w:r>
          </w:p>
        </w:tc>
        <w:tc>
          <w:tcPr>
            <w:tcW w:w="1985" w:type="dxa"/>
            <w:tcBorders>
              <w:top w:val="single" w:sz="7" w:space="0" w:color="000000"/>
              <w:left w:val="single" w:sz="7" w:space="0" w:color="000000"/>
              <w:bottom w:val="single" w:sz="7" w:space="0" w:color="000000"/>
              <w:right w:val="single" w:sz="7" w:space="0" w:color="000000"/>
            </w:tcBorders>
          </w:tcPr>
          <w:p w14:paraId="300047A0" w14:textId="77777777" w:rsidR="00A318B0" w:rsidRPr="008233BF" w:rsidRDefault="00A318B0"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5C898BF" w14:textId="77777777" w:rsidR="00A318B0" w:rsidRPr="008233BF" w:rsidRDefault="00A318B0" w:rsidP="00C53B69">
            <w:pPr>
              <w:pStyle w:val="Small"/>
              <w:jc w:val="both"/>
            </w:pPr>
            <w:r w:rsidRPr="008233BF">
              <w:t>A(8)</w:t>
            </w:r>
          </w:p>
        </w:tc>
        <w:tc>
          <w:tcPr>
            <w:tcW w:w="3273" w:type="dxa"/>
            <w:tcBorders>
              <w:top w:val="single" w:sz="7" w:space="0" w:color="000000"/>
              <w:left w:val="single" w:sz="7" w:space="0" w:color="000000"/>
              <w:bottom w:val="single" w:sz="7" w:space="0" w:color="000000"/>
              <w:right w:val="single" w:sz="7" w:space="0" w:color="000000"/>
            </w:tcBorders>
          </w:tcPr>
          <w:p w14:paraId="4B98A623" w14:textId="77777777" w:rsidR="00A318B0" w:rsidRPr="008233BF" w:rsidRDefault="00A318B0" w:rsidP="00C53B69">
            <w:pPr>
              <w:pStyle w:val="Small"/>
              <w:jc w:val="both"/>
            </w:pPr>
            <w:r w:rsidRPr="008233BF">
              <w:t>The reference date of the dataset</w:t>
            </w:r>
          </w:p>
          <w:p w14:paraId="3A2A62E2" w14:textId="77777777" w:rsidR="00A318B0" w:rsidRPr="008233BF" w:rsidRDefault="00A318B0" w:rsidP="00C53B69">
            <w:pPr>
              <w:pStyle w:val="Small"/>
              <w:jc w:val="both"/>
            </w:pPr>
            <w:r w:rsidRPr="008233BF">
              <w:t>Format: YYYYMMDD according to ISO 8601</w:t>
            </w:r>
          </w:p>
        </w:tc>
      </w:tr>
      <w:tr w:rsidR="00A318B0" w:rsidRPr="008233BF" w14:paraId="5F5CA006"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7D4DA3B8" w14:textId="77777777" w:rsidR="00A318B0" w:rsidRPr="008233BF" w:rsidRDefault="00A318B0" w:rsidP="00C53B69">
            <w:pPr>
              <w:pStyle w:val="Small"/>
              <w:jc w:val="both"/>
            </w:pPr>
            <w:r w:rsidRPr="008233BF">
              <w:t>Dataset language</w:t>
            </w:r>
          </w:p>
        </w:tc>
        <w:tc>
          <w:tcPr>
            <w:tcW w:w="850" w:type="dxa"/>
            <w:tcBorders>
              <w:top w:val="single" w:sz="7" w:space="0" w:color="000000"/>
              <w:left w:val="single" w:sz="7" w:space="0" w:color="000000"/>
              <w:bottom w:val="single" w:sz="7" w:space="0" w:color="000000"/>
              <w:right w:val="single" w:sz="7" w:space="0" w:color="000000"/>
            </w:tcBorders>
          </w:tcPr>
          <w:p w14:paraId="268ED271" w14:textId="77777777" w:rsidR="00A318B0" w:rsidRPr="008233BF" w:rsidRDefault="00A318B0" w:rsidP="00C53B69">
            <w:pPr>
              <w:pStyle w:val="Small"/>
              <w:jc w:val="both"/>
            </w:pPr>
            <w:r w:rsidRPr="008233BF">
              <w:t>DSLG</w:t>
            </w:r>
          </w:p>
        </w:tc>
        <w:tc>
          <w:tcPr>
            <w:tcW w:w="1985" w:type="dxa"/>
            <w:tcBorders>
              <w:top w:val="single" w:sz="7" w:space="0" w:color="000000"/>
              <w:left w:val="single" w:sz="7" w:space="0" w:color="000000"/>
              <w:bottom w:val="single" w:sz="7" w:space="0" w:color="000000"/>
              <w:right w:val="single" w:sz="7" w:space="0" w:color="000000"/>
            </w:tcBorders>
          </w:tcPr>
          <w:p w14:paraId="502BF19F" w14:textId="77777777" w:rsidR="00A318B0" w:rsidRPr="008233BF" w:rsidRDefault="001004B0" w:rsidP="00C53B69">
            <w:pPr>
              <w:pStyle w:val="Small"/>
              <w:jc w:val="both"/>
            </w:pPr>
            <w:r>
              <w:t>“EN”</w:t>
            </w:r>
          </w:p>
        </w:tc>
        <w:tc>
          <w:tcPr>
            <w:tcW w:w="850" w:type="dxa"/>
            <w:tcBorders>
              <w:top w:val="single" w:sz="7" w:space="0" w:color="000000"/>
              <w:left w:val="single" w:sz="7" w:space="0" w:color="000000"/>
              <w:bottom w:val="single" w:sz="7" w:space="0" w:color="000000"/>
              <w:right w:val="single" w:sz="7" w:space="0" w:color="000000"/>
            </w:tcBorders>
          </w:tcPr>
          <w:p w14:paraId="40E13FEC"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1C5E0E70" w14:textId="77777777" w:rsidR="00A318B0" w:rsidRPr="008233BF" w:rsidRDefault="00A318B0" w:rsidP="00C53B69">
            <w:pPr>
              <w:pStyle w:val="Small"/>
              <w:jc w:val="both"/>
            </w:pPr>
            <w:r w:rsidRPr="008233BF">
              <w:t>The (primary) language used in this dataset</w:t>
            </w:r>
          </w:p>
        </w:tc>
      </w:tr>
      <w:tr w:rsidR="00A318B0" w:rsidRPr="008233BF" w14:paraId="1308EB55"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7F73EF00" w14:textId="77777777" w:rsidR="00A318B0" w:rsidRPr="008233BF" w:rsidRDefault="00A318B0" w:rsidP="00C53B69">
            <w:pPr>
              <w:pStyle w:val="Small"/>
              <w:jc w:val="both"/>
            </w:pPr>
            <w:r w:rsidRPr="008233BF">
              <w:t>Dataset abstract</w:t>
            </w:r>
          </w:p>
        </w:tc>
        <w:tc>
          <w:tcPr>
            <w:tcW w:w="850" w:type="dxa"/>
            <w:tcBorders>
              <w:top w:val="single" w:sz="7" w:space="0" w:color="000000"/>
              <w:left w:val="single" w:sz="7" w:space="0" w:color="000000"/>
              <w:bottom w:val="single" w:sz="7" w:space="0" w:color="000000"/>
              <w:right w:val="single" w:sz="7" w:space="0" w:color="000000"/>
            </w:tcBorders>
          </w:tcPr>
          <w:p w14:paraId="1DA4D7A0" w14:textId="77777777" w:rsidR="00A318B0" w:rsidRPr="008233BF" w:rsidRDefault="00A318B0" w:rsidP="00C53B69">
            <w:pPr>
              <w:pStyle w:val="Small"/>
              <w:jc w:val="both"/>
            </w:pPr>
            <w:r w:rsidRPr="008233BF">
              <w:t>DSAB</w:t>
            </w:r>
          </w:p>
        </w:tc>
        <w:tc>
          <w:tcPr>
            <w:tcW w:w="1985" w:type="dxa"/>
            <w:tcBorders>
              <w:top w:val="single" w:sz="7" w:space="0" w:color="000000"/>
              <w:left w:val="single" w:sz="7" w:space="0" w:color="000000"/>
              <w:bottom w:val="single" w:sz="7" w:space="0" w:color="000000"/>
              <w:right w:val="single" w:sz="7" w:space="0" w:color="000000"/>
            </w:tcBorders>
          </w:tcPr>
          <w:p w14:paraId="57F0DC15" w14:textId="77777777" w:rsidR="00A318B0" w:rsidRPr="008233BF" w:rsidRDefault="001004B0" w:rsidP="00C53B69">
            <w:pPr>
              <w:pStyle w:val="Small"/>
              <w:jc w:val="both"/>
            </w:pPr>
            <w:r>
              <w:t>omitted</w:t>
            </w:r>
          </w:p>
        </w:tc>
        <w:tc>
          <w:tcPr>
            <w:tcW w:w="850" w:type="dxa"/>
            <w:tcBorders>
              <w:top w:val="single" w:sz="7" w:space="0" w:color="000000"/>
              <w:left w:val="single" w:sz="7" w:space="0" w:color="000000"/>
              <w:bottom w:val="single" w:sz="7" w:space="0" w:color="000000"/>
              <w:right w:val="single" w:sz="7" w:space="0" w:color="000000"/>
            </w:tcBorders>
          </w:tcPr>
          <w:p w14:paraId="4E37EBFE"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52654B5C" w14:textId="77777777" w:rsidR="00A318B0" w:rsidRPr="008233BF" w:rsidRDefault="00A318B0" w:rsidP="00C53B69">
            <w:pPr>
              <w:pStyle w:val="Small"/>
              <w:jc w:val="both"/>
            </w:pPr>
            <w:r w:rsidRPr="008233BF">
              <w:t>The abstract of the dataset</w:t>
            </w:r>
          </w:p>
        </w:tc>
      </w:tr>
      <w:tr w:rsidR="00A318B0" w:rsidRPr="008233BF" w14:paraId="5D25637A" w14:textId="77777777" w:rsidTr="002B00CA">
        <w:trPr>
          <w:trHeight w:val="197"/>
          <w:jc w:val="center"/>
        </w:trPr>
        <w:tc>
          <w:tcPr>
            <w:tcW w:w="2428" w:type="dxa"/>
            <w:tcBorders>
              <w:top w:val="single" w:sz="7" w:space="0" w:color="000000"/>
              <w:left w:val="single" w:sz="7" w:space="0" w:color="000000"/>
              <w:bottom w:val="single" w:sz="7" w:space="0" w:color="000000"/>
              <w:right w:val="single" w:sz="7" w:space="0" w:color="000000"/>
            </w:tcBorders>
          </w:tcPr>
          <w:p w14:paraId="5838C65D" w14:textId="77777777" w:rsidR="00A318B0" w:rsidRPr="008233BF" w:rsidRDefault="00A318B0" w:rsidP="00C53B69">
            <w:pPr>
              <w:pStyle w:val="Small"/>
              <w:jc w:val="both"/>
            </w:pPr>
            <w:r w:rsidRPr="008233BF">
              <w:t>Dataset edition</w:t>
            </w:r>
          </w:p>
        </w:tc>
        <w:tc>
          <w:tcPr>
            <w:tcW w:w="850" w:type="dxa"/>
            <w:tcBorders>
              <w:top w:val="single" w:sz="7" w:space="0" w:color="000000"/>
              <w:left w:val="single" w:sz="7" w:space="0" w:color="000000"/>
              <w:bottom w:val="single" w:sz="7" w:space="0" w:color="000000"/>
              <w:right w:val="single" w:sz="7" w:space="0" w:color="000000"/>
            </w:tcBorders>
          </w:tcPr>
          <w:p w14:paraId="151EB741" w14:textId="77777777" w:rsidR="00A318B0" w:rsidRPr="008233BF" w:rsidRDefault="00A318B0" w:rsidP="00C53B69">
            <w:pPr>
              <w:pStyle w:val="Small"/>
              <w:jc w:val="both"/>
            </w:pPr>
            <w:r w:rsidRPr="008233BF">
              <w:t>DSED</w:t>
            </w:r>
          </w:p>
        </w:tc>
        <w:tc>
          <w:tcPr>
            <w:tcW w:w="1985" w:type="dxa"/>
            <w:tcBorders>
              <w:top w:val="single" w:sz="7" w:space="0" w:color="000000"/>
              <w:left w:val="single" w:sz="7" w:space="0" w:color="000000"/>
              <w:bottom w:val="single" w:sz="7" w:space="0" w:color="000000"/>
              <w:right w:val="single" w:sz="7" w:space="0" w:color="000000"/>
            </w:tcBorders>
          </w:tcPr>
          <w:p w14:paraId="5668E771" w14:textId="77777777" w:rsidR="00A318B0" w:rsidRPr="008233BF" w:rsidRDefault="00A318B0"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1183C80C" w14:textId="77777777" w:rsidR="00A318B0" w:rsidRPr="008233BF" w:rsidRDefault="00A318B0"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079E40B7" w14:textId="77777777" w:rsidR="00A318B0" w:rsidRPr="008233BF" w:rsidRDefault="00173519" w:rsidP="00C53B69">
            <w:pPr>
              <w:pStyle w:val="Small"/>
              <w:jc w:val="both"/>
            </w:pPr>
            <w:r>
              <w:t xml:space="preserve">See </w:t>
            </w:r>
            <w:proofErr w:type="gramStart"/>
            <w:r>
              <w:t>clause ??</w:t>
            </w:r>
            <w:proofErr w:type="gramEnd"/>
          </w:p>
        </w:tc>
      </w:tr>
      <w:tr w:rsidR="00A318B0" w:rsidRPr="008233BF" w14:paraId="5188BE6E" w14:textId="77777777" w:rsidTr="002B00CA">
        <w:trPr>
          <w:trHeight w:val="212"/>
          <w:jc w:val="center"/>
        </w:trPr>
        <w:tc>
          <w:tcPr>
            <w:tcW w:w="2428" w:type="dxa"/>
            <w:tcBorders>
              <w:top w:val="single" w:sz="7" w:space="0" w:color="000000"/>
              <w:left w:val="single" w:sz="7" w:space="0" w:color="000000"/>
              <w:bottom w:val="single" w:sz="7" w:space="0" w:color="000000"/>
              <w:right w:val="single" w:sz="7" w:space="0" w:color="000000"/>
            </w:tcBorders>
          </w:tcPr>
          <w:p w14:paraId="7E662598" w14:textId="77777777" w:rsidR="00A318B0" w:rsidRPr="008233BF" w:rsidRDefault="00A318B0" w:rsidP="00C53B69">
            <w:pPr>
              <w:pStyle w:val="Small"/>
              <w:jc w:val="both"/>
            </w:pPr>
            <w:r w:rsidRPr="008233BF">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2FBD3619" w14:textId="77777777" w:rsidR="00A318B0" w:rsidRPr="008233BF" w:rsidRDefault="00A318B0" w:rsidP="00C53B69">
            <w:pPr>
              <w:pStyle w:val="Small"/>
              <w:jc w:val="both"/>
            </w:pPr>
            <w:r w:rsidRPr="008233BF">
              <w:t>*DSTC</w:t>
            </w:r>
          </w:p>
        </w:tc>
        <w:tc>
          <w:tcPr>
            <w:tcW w:w="1985" w:type="dxa"/>
            <w:tcBorders>
              <w:top w:val="single" w:sz="7" w:space="0" w:color="000000"/>
              <w:left w:val="single" w:sz="7" w:space="0" w:color="000000"/>
              <w:bottom w:val="single" w:sz="7" w:space="0" w:color="000000"/>
              <w:right w:val="single" w:sz="7" w:space="0" w:color="000000"/>
            </w:tcBorders>
          </w:tcPr>
          <w:p w14:paraId="08D13CEB" w14:textId="77777777" w:rsidR="00A318B0" w:rsidRPr="008233BF" w:rsidRDefault="00173519" w:rsidP="00C53B69">
            <w:pPr>
              <w:pStyle w:val="Small"/>
              <w:jc w:val="both"/>
            </w:pPr>
            <w:r>
              <w:t>{14}{18}</w:t>
            </w:r>
          </w:p>
        </w:tc>
        <w:tc>
          <w:tcPr>
            <w:tcW w:w="850" w:type="dxa"/>
            <w:tcBorders>
              <w:top w:val="single" w:sz="7" w:space="0" w:color="000000"/>
              <w:left w:val="single" w:sz="7" w:space="0" w:color="000000"/>
              <w:bottom w:val="single" w:sz="7" w:space="0" w:color="000000"/>
              <w:right w:val="single" w:sz="7" w:space="0" w:color="000000"/>
            </w:tcBorders>
          </w:tcPr>
          <w:p w14:paraId="5E1AC30F" w14:textId="77777777" w:rsidR="00A318B0" w:rsidRPr="008233BF" w:rsidRDefault="00A318B0" w:rsidP="00C53B69">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43B9FF6D" w14:textId="77777777" w:rsidR="00A318B0" w:rsidRPr="008233BF" w:rsidRDefault="00A318B0" w:rsidP="00C53B69">
            <w:pPr>
              <w:pStyle w:val="Small"/>
              <w:jc w:val="both"/>
            </w:pPr>
            <w:r w:rsidRPr="008233BF">
              <w:t>A set of topic categories</w:t>
            </w:r>
          </w:p>
        </w:tc>
      </w:tr>
    </w:tbl>
    <w:p w14:paraId="05FE66E5" w14:textId="77777777" w:rsidR="00E02643" w:rsidRPr="008233BF" w:rsidRDefault="00E02643" w:rsidP="00C53B69"/>
    <w:p w14:paraId="0BBE0602" w14:textId="7FE71FF7" w:rsidR="00E02643" w:rsidRPr="008233BF" w:rsidRDefault="00F53A98" w:rsidP="00C53B69">
      <w:pPr>
        <w:pStyle w:val="Heading3"/>
        <w:numPr>
          <w:ilvl w:val="2"/>
          <w:numId w:val="1"/>
        </w:numPr>
        <w:jc w:val="both"/>
      </w:pPr>
      <w:bookmarkStart w:id="1333" w:name="_Toc207617026"/>
      <w:bookmarkStart w:id="1334" w:name="_Toc439685337"/>
      <w:r>
        <w:t>Dataset</w:t>
      </w:r>
      <w:r w:rsidR="00E02643" w:rsidRPr="008233BF">
        <w:t xml:space="preserve"> Structure Information field</w:t>
      </w:r>
      <w:bookmarkEnd w:id="1333"/>
      <w:r w:rsidR="00852DE3">
        <w:t xml:space="preserve"> - DSSI</w:t>
      </w:r>
      <w:bookmarkEnd w:id="1334"/>
    </w:p>
    <w:tbl>
      <w:tblPr>
        <w:tblW w:w="9493" w:type="dxa"/>
        <w:jc w:val="center"/>
        <w:tblInd w:w="-244" w:type="dxa"/>
        <w:tblLayout w:type="fixed"/>
        <w:tblCellMar>
          <w:left w:w="57" w:type="dxa"/>
          <w:right w:w="57" w:type="dxa"/>
        </w:tblCellMar>
        <w:tblLook w:val="0000" w:firstRow="0" w:lastRow="0" w:firstColumn="0" w:lastColumn="0" w:noHBand="0" w:noVBand="0"/>
      </w:tblPr>
      <w:tblGrid>
        <w:gridCol w:w="3278"/>
        <w:gridCol w:w="709"/>
        <w:gridCol w:w="1134"/>
        <w:gridCol w:w="709"/>
        <w:gridCol w:w="3663"/>
      </w:tblGrid>
      <w:tr w:rsidR="00A318B0" w:rsidRPr="008233BF" w14:paraId="76B1F0D7" w14:textId="77777777" w:rsidTr="002B00CA">
        <w:trPr>
          <w:trHeight w:val="210"/>
          <w:jc w:val="center"/>
        </w:trPr>
        <w:tc>
          <w:tcPr>
            <w:tcW w:w="3278" w:type="dxa"/>
            <w:tcBorders>
              <w:top w:val="double" w:sz="7" w:space="0" w:color="000000"/>
              <w:left w:val="double" w:sz="7" w:space="0" w:color="000000"/>
              <w:bottom w:val="double" w:sz="7" w:space="0" w:color="000000"/>
              <w:right w:val="single" w:sz="7" w:space="0" w:color="000000"/>
            </w:tcBorders>
            <w:vAlign w:val="center"/>
          </w:tcPr>
          <w:p w14:paraId="13F931A7" w14:textId="77777777" w:rsidR="00A318B0" w:rsidRPr="008233BF" w:rsidRDefault="00A318B0" w:rsidP="00C53B69">
            <w:pPr>
              <w:pStyle w:val="Small"/>
              <w:jc w:val="both"/>
            </w:pPr>
            <w:r w:rsidRPr="008233BF">
              <w:t>Subfield name</w:t>
            </w:r>
          </w:p>
        </w:tc>
        <w:tc>
          <w:tcPr>
            <w:tcW w:w="709" w:type="dxa"/>
            <w:tcBorders>
              <w:top w:val="double" w:sz="7" w:space="0" w:color="000000"/>
              <w:left w:val="single" w:sz="7" w:space="0" w:color="000000"/>
              <w:bottom w:val="double" w:sz="7" w:space="0" w:color="000000"/>
              <w:right w:val="single" w:sz="7" w:space="0" w:color="000000"/>
            </w:tcBorders>
            <w:vAlign w:val="center"/>
          </w:tcPr>
          <w:p w14:paraId="59F28C9D" w14:textId="77777777" w:rsidR="00A318B0" w:rsidRPr="008233BF" w:rsidRDefault="00A318B0" w:rsidP="00C53B69">
            <w:pPr>
              <w:pStyle w:val="Small"/>
              <w:jc w:val="both"/>
            </w:pPr>
            <w:r w:rsidRPr="008233BF">
              <w:t>Label</w:t>
            </w:r>
          </w:p>
        </w:tc>
        <w:tc>
          <w:tcPr>
            <w:tcW w:w="1134" w:type="dxa"/>
            <w:tcBorders>
              <w:top w:val="double" w:sz="7" w:space="0" w:color="000000"/>
              <w:left w:val="single" w:sz="7" w:space="0" w:color="000000"/>
              <w:bottom w:val="double" w:sz="7" w:space="0" w:color="000000"/>
              <w:right w:val="single" w:sz="7" w:space="0" w:color="000000"/>
            </w:tcBorders>
          </w:tcPr>
          <w:p w14:paraId="49093EAC" w14:textId="77777777" w:rsidR="00A318B0" w:rsidRPr="008233BF" w:rsidRDefault="00A318B0" w:rsidP="00C53B69">
            <w:pPr>
              <w:pStyle w:val="Small"/>
              <w:jc w:val="both"/>
            </w:pPr>
            <w:r>
              <w:t>Value</w:t>
            </w:r>
          </w:p>
        </w:tc>
        <w:tc>
          <w:tcPr>
            <w:tcW w:w="709" w:type="dxa"/>
            <w:tcBorders>
              <w:top w:val="double" w:sz="7" w:space="0" w:color="000000"/>
              <w:left w:val="single" w:sz="7" w:space="0" w:color="000000"/>
              <w:bottom w:val="double" w:sz="7" w:space="0" w:color="000000"/>
              <w:right w:val="single" w:sz="7" w:space="0" w:color="000000"/>
            </w:tcBorders>
            <w:vAlign w:val="center"/>
          </w:tcPr>
          <w:p w14:paraId="02B62BF2" w14:textId="77777777" w:rsidR="00A318B0" w:rsidRPr="008233BF" w:rsidRDefault="00A318B0" w:rsidP="00C53B69">
            <w:pPr>
              <w:pStyle w:val="Small"/>
              <w:jc w:val="both"/>
            </w:pPr>
            <w:r w:rsidRPr="008233BF">
              <w:t>Format</w:t>
            </w:r>
          </w:p>
        </w:tc>
        <w:tc>
          <w:tcPr>
            <w:tcW w:w="3663" w:type="dxa"/>
            <w:tcBorders>
              <w:top w:val="double" w:sz="7" w:space="0" w:color="000000"/>
              <w:left w:val="single" w:sz="7" w:space="0" w:color="000000"/>
              <w:bottom w:val="double" w:sz="7" w:space="0" w:color="000000"/>
              <w:right w:val="double" w:sz="7" w:space="0" w:color="000000"/>
            </w:tcBorders>
            <w:vAlign w:val="center"/>
          </w:tcPr>
          <w:p w14:paraId="21C0A620" w14:textId="77777777" w:rsidR="00A318B0" w:rsidRPr="008233BF" w:rsidRDefault="00173519" w:rsidP="00C53B69">
            <w:pPr>
              <w:pStyle w:val="Small"/>
              <w:jc w:val="both"/>
            </w:pPr>
            <w:r>
              <w:t>Comment</w:t>
            </w:r>
          </w:p>
        </w:tc>
      </w:tr>
      <w:tr w:rsidR="00A318B0" w:rsidRPr="008233BF" w14:paraId="35E5247A"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2371696F" w14:textId="77777777" w:rsidR="00A318B0" w:rsidRPr="008233BF" w:rsidRDefault="00A318B0" w:rsidP="00C53B69">
            <w:pPr>
              <w:rPr>
                <w:sz w:val="16"/>
              </w:rPr>
            </w:pPr>
            <w:r w:rsidRPr="008233BF">
              <w:rPr>
                <w:sz w:val="16"/>
              </w:rPr>
              <w:t>Dataset Coordinate Origin X</w:t>
            </w:r>
          </w:p>
        </w:tc>
        <w:tc>
          <w:tcPr>
            <w:tcW w:w="709" w:type="dxa"/>
            <w:tcBorders>
              <w:top w:val="single" w:sz="7" w:space="0" w:color="000000"/>
              <w:left w:val="single" w:sz="7" w:space="0" w:color="000000"/>
              <w:bottom w:val="single" w:sz="7" w:space="0" w:color="000000"/>
              <w:right w:val="single" w:sz="7" w:space="0" w:color="000000"/>
            </w:tcBorders>
          </w:tcPr>
          <w:p w14:paraId="50E68E95" w14:textId="77777777" w:rsidR="00A318B0" w:rsidRPr="008233BF" w:rsidRDefault="00A318B0" w:rsidP="00C53B69">
            <w:pPr>
              <w:rPr>
                <w:sz w:val="16"/>
              </w:rPr>
            </w:pPr>
            <w:r w:rsidRPr="008233BF">
              <w:rPr>
                <w:sz w:val="16"/>
              </w:rPr>
              <w:t>DCOX</w:t>
            </w:r>
          </w:p>
        </w:tc>
        <w:tc>
          <w:tcPr>
            <w:tcW w:w="1134" w:type="dxa"/>
            <w:tcBorders>
              <w:top w:val="single" w:sz="7" w:space="0" w:color="000000"/>
              <w:left w:val="single" w:sz="7" w:space="0" w:color="000000"/>
              <w:bottom w:val="single" w:sz="7" w:space="0" w:color="000000"/>
              <w:right w:val="single" w:sz="7" w:space="0" w:color="000000"/>
            </w:tcBorders>
          </w:tcPr>
          <w:p w14:paraId="37F8BA01" w14:textId="77777777" w:rsidR="00A318B0" w:rsidRPr="008233BF" w:rsidRDefault="00173519"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5C0483F7" w14:textId="77777777" w:rsidR="00A318B0" w:rsidRPr="008233BF" w:rsidRDefault="00A318B0"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34477F23" w14:textId="77777777" w:rsidR="00A318B0" w:rsidRPr="008233BF" w:rsidRDefault="00A318B0" w:rsidP="00C53B69">
            <w:pPr>
              <w:rPr>
                <w:sz w:val="16"/>
              </w:rPr>
            </w:pPr>
            <w:r w:rsidRPr="008233BF">
              <w:rPr>
                <w:sz w:val="16"/>
              </w:rPr>
              <w:t>Shift used to adjust x-coordinate before encoding</w:t>
            </w:r>
          </w:p>
        </w:tc>
      </w:tr>
      <w:tr w:rsidR="00A318B0" w:rsidRPr="008233BF" w14:paraId="3368098B"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32B53017" w14:textId="77777777" w:rsidR="00A318B0" w:rsidRPr="008233BF" w:rsidRDefault="00A318B0" w:rsidP="00C53B69">
            <w:pPr>
              <w:rPr>
                <w:sz w:val="16"/>
              </w:rPr>
            </w:pPr>
            <w:r w:rsidRPr="008233BF">
              <w:rPr>
                <w:sz w:val="16"/>
              </w:rPr>
              <w:t>Dataset Coordinate Origin Y</w:t>
            </w:r>
          </w:p>
        </w:tc>
        <w:tc>
          <w:tcPr>
            <w:tcW w:w="709" w:type="dxa"/>
            <w:tcBorders>
              <w:top w:val="single" w:sz="7" w:space="0" w:color="000000"/>
              <w:left w:val="single" w:sz="7" w:space="0" w:color="000000"/>
              <w:bottom w:val="single" w:sz="7" w:space="0" w:color="000000"/>
              <w:right w:val="single" w:sz="7" w:space="0" w:color="000000"/>
            </w:tcBorders>
          </w:tcPr>
          <w:p w14:paraId="6C02BF0A" w14:textId="77777777" w:rsidR="00A318B0" w:rsidRPr="008233BF" w:rsidRDefault="00A318B0" w:rsidP="00C53B69">
            <w:pPr>
              <w:rPr>
                <w:sz w:val="16"/>
              </w:rPr>
            </w:pPr>
            <w:r w:rsidRPr="008233BF">
              <w:rPr>
                <w:sz w:val="16"/>
              </w:rPr>
              <w:t>DCOY</w:t>
            </w:r>
          </w:p>
        </w:tc>
        <w:tc>
          <w:tcPr>
            <w:tcW w:w="1134" w:type="dxa"/>
            <w:tcBorders>
              <w:top w:val="single" w:sz="7" w:space="0" w:color="000000"/>
              <w:left w:val="single" w:sz="7" w:space="0" w:color="000000"/>
              <w:bottom w:val="single" w:sz="7" w:space="0" w:color="000000"/>
              <w:right w:val="single" w:sz="7" w:space="0" w:color="000000"/>
            </w:tcBorders>
          </w:tcPr>
          <w:p w14:paraId="4067D6EC" w14:textId="77777777" w:rsidR="00A318B0" w:rsidRPr="008233BF" w:rsidRDefault="00173519"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6AACF1F9" w14:textId="77777777" w:rsidR="00A318B0" w:rsidRPr="008233BF" w:rsidRDefault="00A318B0"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07CBE049" w14:textId="77777777" w:rsidR="00A318B0" w:rsidRPr="008233BF" w:rsidRDefault="00A318B0" w:rsidP="00C53B69">
            <w:pPr>
              <w:rPr>
                <w:sz w:val="16"/>
              </w:rPr>
            </w:pPr>
            <w:r w:rsidRPr="008233BF">
              <w:rPr>
                <w:sz w:val="16"/>
              </w:rPr>
              <w:t>Shift used to adjust y-coordinate before encoding</w:t>
            </w:r>
          </w:p>
        </w:tc>
      </w:tr>
      <w:tr w:rsidR="00A318B0" w:rsidRPr="008233BF" w14:paraId="0FB52795"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3942D5BD" w14:textId="77777777" w:rsidR="00A318B0" w:rsidRPr="008233BF" w:rsidRDefault="00A318B0" w:rsidP="00C53B69">
            <w:pPr>
              <w:rPr>
                <w:sz w:val="16"/>
              </w:rPr>
            </w:pPr>
            <w:r w:rsidRPr="008233BF">
              <w:rPr>
                <w:sz w:val="16"/>
              </w:rPr>
              <w:t>Dataset Coordinate Origin Z</w:t>
            </w:r>
          </w:p>
        </w:tc>
        <w:tc>
          <w:tcPr>
            <w:tcW w:w="709" w:type="dxa"/>
            <w:tcBorders>
              <w:top w:val="single" w:sz="7" w:space="0" w:color="000000"/>
              <w:left w:val="single" w:sz="7" w:space="0" w:color="000000"/>
              <w:bottom w:val="single" w:sz="7" w:space="0" w:color="000000"/>
              <w:right w:val="single" w:sz="7" w:space="0" w:color="000000"/>
            </w:tcBorders>
          </w:tcPr>
          <w:p w14:paraId="540E8EFF" w14:textId="77777777" w:rsidR="00A318B0" w:rsidRPr="008233BF" w:rsidRDefault="00A318B0" w:rsidP="00C53B69">
            <w:pPr>
              <w:rPr>
                <w:sz w:val="16"/>
              </w:rPr>
            </w:pPr>
            <w:r w:rsidRPr="008233BF">
              <w:rPr>
                <w:sz w:val="16"/>
              </w:rPr>
              <w:t>DCOZ</w:t>
            </w:r>
          </w:p>
        </w:tc>
        <w:tc>
          <w:tcPr>
            <w:tcW w:w="1134" w:type="dxa"/>
            <w:tcBorders>
              <w:top w:val="single" w:sz="7" w:space="0" w:color="000000"/>
              <w:left w:val="single" w:sz="7" w:space="0" w:color="000000"/>
              <w:bottom w:val="single" w:sz="7" w:space="0" w:color="000000"/>
              <w:right w:val="single" w:sz="7" w:space="0" w:color="000000"/>
            </w:tcBorders>
          </w:tcPr>
          <w:p w14:paraId="4D90B696" w14:textId="77777777" w:rsidR="00A318B0" w:rsidRPr="008233BF" w:rsidRDefault="00173519"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43B96C30" w14:textId="77777777" w:rsidR="00A318B0" w:rsidRPr="008233BF" w:rsidRDefault="00A318B0"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3B784328" w14:textId="77777777" w:rsidR="00A318B0" w:rsidRPr="008233BF" w:rsidRDefault="00A318B0" w:rsidP="00C53B69">
            <w:pPr>
              <w:rPr>
                <w:sz w:val="16"/>
              </w:rPr>
            </w:pPr>
            <w:r w:rsidRPr="008233BF">
              <w:rPr>
                <w:sz w:val="16"/>
              </w:rPr>
              <w:t>Shift used to adjust z-coordinate before encoding</w:t>
            </w:r>
          </w:p>
        </w:tc>
      </w:tr>
      <w:tr w:rsidR="00A318B0" w:rsidRPr="008233BF" w14:paraId="3AEEC876" w14:textId="77777777" w:rsidTr="002B00CA">
        <w:trPr>
          <w:trHeight w:val="689"/>
          <w:jc w:val="center"/>
        </w:trPr>
        <w:tc>
          <w:tcPr>
            <w:tcW w:w="3278" w:type="dxa"/>
            <w:tcBorders>
              <w:top w:val="single" w:sz="7" w:space="0" w:color="000000"/>
              <w:left w:val="single" w:sz="7" w:space="0" w:color="000000"/>
              <w:bottom w:val="single" w:sz="7" w:space="0" w:color="000000"/>
              <w:right w:val="single" w:sz="7" w:space="0" w:color="000000"/>
            </w:tcBorders>
          </w:tcPr>
          <w:p w14:paraId="33BC2EA2" w14:textId="77777777" w:rsidR="00A318B0" w:rsidRPr="008233BF" w:rsidRDefault="00A318B0" w:rsidP="00C53B69">
            <w:pPr>
              <w:rPr>
                <w:sz w:val="16"/>
              </w:rPr>
            </w:pPr>
            <w:r w:rsidRPr="008233BF">
              <w:rPr>
                <w:sz w:val="16"/>
              </w:rPr>
              <w:t>Coordinate multiplication factor for x-coordinate</w:t>
            </w:r>
          </w:p>
        </w:tc>
        <w:tc>
          <w:tcPr>
            <w:tcW w:w="709" w:type="dxa"/>
            <w:tcBorders>
              <w:top w:val="single" w:sz="7" w:space="0" w:color="000000"/>
              <w:left w:val="single" w:sz="7" w:space="0" w:color="000000"/>
              <w:bottom w:val="single" w:sz="7" w:space="0" w:color="000000"/>
              <w:right w:val="single" w:sz="7" w:space="0" w:color="000000"/>
            </w:tcBorders>
          </w:tcPr>
          <w:p w14:paraId="5555DCD5" w14:textId="77777777" w:rsidR="00A318B0" w:rsidRPr="008233BF" w:rsidRDefault="00A318B0" w:rsidP="00C53B69">
            <w:pPr>
              <w:rPr>
                <w:sz w:val="16"/>
              </w:rPr>
            </w:pPr>
            <w:r w:rsidRPr="008233BF">
              <w:rPr>
                <w:sz w:val="16"/>
              </w:rPr>
              <w:t>CMFX</w:t>
            </w:r>
          </w:p>
        </w:tc>
        <w:tc>
          <w:tcPr>
            <w:tcW w:w="1134" w:type="dxa"/>
            <w:tcBorders>
              <w:top w:val="single" w:sz="7" w:space="0" w:color="000000"/>
              <w:left w:val="single" w:sz="7" w:space="0" w:color="000000"/>
              <w:bottom w:val="single" w:sz="7" w:space="0" w:color="000000"/>
              <w:right w:val="single" w:sz="7" w:space="0" w:color="000000"/>
            </w:tcBorders>
          </w:tcPr>
          <w:p w14:paraId="5A05CB5E" w14:textId="77777777" w:rsidR="00A318B0" w:rsidRPr="00173519" w:rsidRDefault="00B953DD" w:rsidP="00C53B69">
            <w:pPr>
              <w:rPr>
                <w:sz w:val="16"/>
                <w:vertAlign w:val="superscript"/>
              </w:rPr>
            </w:pPr>
            <w:r>
              <w:rPr>
                <w:sz w:val="16"/>
              </w:rPr>
              <w:t>{</w:t>
            </w:r>
            <w:r w:rsidR="00173519">
              <w:rPr>
                <w:sz w:val="16"/>
              </w:rPr>
              <w:t>10</w:t>
            </w:r>
            <w:r w:rsidR="00173519">
              <w:rPr>
                <w:sz w:val="16"/>
                <w:vertAlign w:val="superscript"/>
              </w:rPr>
              <w:t>7</w:t>
            </w:r>
            <w:r w:rsidRPr="00B953DD">
              <w:rPr>
                <w:sz w:val="16"/>
              </w:rPr>
              <w:t>}</w:t>
            </w:r>
          </w:p>
        </w:tc>
        <w:tc>
          <w:tcPr>
            <w:tcW w:w="709" w:type="dxa"/>
            <w:tcBorders>
              <w:top w:val="single" w:sz="7" w:space="0" w:color="000000"/>
              <w:left w:val="single" w:sz="7" w:space="0" w:color="000000"/>
              <w:bottom w:val="single" w:sz="7" w:space="0" w:color="000000"/>
              <w:right w:val="single" w:sz="7" w:space="0" w:color="000000"/>
            </w:tcBorders>
          </w:tcPr>
          <w:p w14:paraId="2B57B5E2"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5EE965AF" w14:textId="77777777" w:rsidR="00A318B0" w:rsidRPr="008233BF" w:rsidRDefault="00A318B0" w:rsidP="00C53B69">
            <w:pPr>
              <w:rPr>
                <w:sz w:val="16"/>
              </w:rPr>
            </w:pPr>
            <w:r w:rsidRPr="008233BF">
              <w:rPr>
                <w:sz w:val="16"/>
              </w:rPr>
              <w:t>Floating point to integer multiplication factor for the x-coordinate or longitude</w:t>
            </w:r>
          </w:p>
        </w:tc>
      </w:tr>
      <w:tr w:rsidR="00A318B0" w:rsidRPr="008233BF" w14:paraId="69792F23" w14:textId="77777777" w:rsidTr="002B00CA">
        <w:trPr>
          <w:trHeight w:val="704"/>
          <w:jc w:val="center"/>
        </w:trPr>
        <w:tc>
          <w:tcPr>
            <w:tcW w:w="3278" w:type="dxa"/>
            <w:tcBorders>
              <w:top w:val="single" w:sz="7" w:space="0" w:color="000000"/>
              <w:left w:val="single" w:sz="7" w:space="0" w:color="000000"/>
              <w:bottom w:val="single" w:sz="7" w:space="0" w:color="000000"/>
              <w:right w:val="single" w:sz="7" w:space="0" w:color="000000"/>
            </w:tcBorders>
          </w:tcPr>
          <w:p w14:paraId="758D2131" w14:textId="77777777" w:rsidR="00A318B0" w:rsidRPr="008233BF" w:rsidRDefault="00A318B0" w:rsidP="00C53B69">
            <w:pPr>
              <w:rPr>
                <w:sz w:val="16"/>
              </w:rPr>
            </w:pPr>
            <w:r w:rsidRPr="008233BF">
              <w:rPr>
                <w:sz w:val="16"/>
              </w:rPr>
              <w:t>Coordinate multiplication factor for y-coordinate</w:t>
            </w:r>
          </w:p>
        </w:tc>
        <w:tc>
          <w:tcPr>
            <w:tcW w:w="709" w:type="dxa"/>
            <w:tcBorders>
              <w:top w:val="single" w:sz="7" w:space="0" w:color="000000"/>
              <w:left w:val="single" w:sz="7" w:space="0" w:color="000000"/>
              <w:bottom w:val="single" w:sz="7" w:space="0" w:color="000000"/>
              <w:right w:val="single" w:sz="7" w:space="0" w:color="000000"/>
            </w:tcBorders>
          </w:tcPr>
          <w:p w14:paraId="423F5C32" w14:textId="77777777" w:rsidR="00A318B0" w:rsidRPr="008233BF" w:rsidRDefault="00A318B0" w:rsidP="00C53B69">
            <w:pPr>
              <w:rPr>
                <w:sz w:val="16"/>
              </w:rPr>
            </w:pPr>
            <w:r w:rsidRPr="008233BF">
              <w:rPr>
                <w:sz w:val="16"/>
              </w:rPr>
              <w:t>CMFY</w:t>
            </w:r>
          </w:p>
        </w:tc>
        <w:tc>
          <w:tcPr>
            <w:tcW w:w="1134" w:type="dxa"/>
            <w:tcBorders>
              <w:top w:val="single" w:sz="7" w:space="0" w:color="000000"/>
              <w:left w:val="single" w:sz="7" w:space="0" w:color="000000"/>
              <w:bottom w:val="single" w:sz="7" w:space="0" w:color="000000"/>
              <w:right w:val="single" w:sz="7" w:space="0" w:color="000000"/>
            </w:tcBorders>
          </w:tcPr>
          <w:p w14:paraId="13C0CCB3" w14:textId="77777777" w:rsidR="00A318B0" w:rsidRPr="00173519" w:rsidRDefault="00B953DD" w:rsidP="00C53B69">
            <w:pPr>
              <w:rPr>
                <w:sz w:val="16"/>
                <w:vertAlign w:val="superscript"/>
              </w:rPr>
            </w:pPr>
            <w:r>
              <w:rPr>
                <w:sz w:val="16"/>
              </w:rPr>
              <w:t>{</w:t>
            </w:r>
            <w:r w:rsidR="00173519">
              <w:rPr>
                <w:sz w:val="16"/>
              </w:rPr>
              <w:t>10</w:t>
            </w:r>
            <w:r w:rsidR="00173519">
              <w:rPr>
                <w:sz w:val="16"/>
                <w:vertAlign w:val="superscript"/>
              </w:rPr>
              <w:t>7</w:t>
            </w:r>
            <w:r w:rsidRPr="00B953DD">
              <w:rPr>
                <w:sz w:val="16"/>
              </w:rPr>
              <w:t>}</w:t>
            </w:r>
          </w:p>
        </w:tc>
        <w:tc>
          <w:tcPr>
            <w:tcW w:w="709" w:type="dxa"/>
            <w:tcBorders>
              <w:top w:val="single" w:sz="7" w:space="0" w:color="000000"/>
              <w:left w:val="single" w:sz="7" w:space="0" w:color="000000"/>
              <w:bottom w:val="single" w:sz="7" w:space="0" w:color="000000"/>
              <w:right w:val="single" w:sz="7" w:space="0" w:color="000000"/>
            </w:tcBorders>
          </w:tcPr>
          <w:p w14:paraId="66799D08"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628A29F9" w14:textId="77777777" w:rsidR="00A318B0" w:rsidRPr="008233BF" w:rsidRDefault="00A318B0" w:rsidP="00C53B69">
            <w:pPr>
              <w:rPr>
                <w:sz w:val="16"/>
              </w:rPr>
            </w:pPr>
            <w:r w:rsidRPr="008233BF">
              <w:rPr>
                <w:sz w:val="16"/>
              </w:rPr>
              <w:t>Floating point to integer multiplication factor for the y-coordinate or latitude</w:t>
            </w:r>
          </w:p>
        </w:tc>
      </w:tr>
      <w:tr w:rsidR="00A318B0" w:rsidRPr="008233BF" w14:paraId="1B48B234" w14:textId="77777777" w:rsidTr="002B00CA">
        <w:trPr>
          <w:trHeight w:val="532"/>
          <w:jc w:val="center"/>
        </w:trPr>
        <w:tc>
          <w:tcPr>
            <w:tcW w:w="3278" w:type="dxa"/>
            <w:tcBorders>
              <w:top w:val="single" w:sz="7" w:space="0" w:color="000000"/>
              <w:left w:val="single" w:sz="7" w:space="0" w:color="000000"/>
              <w:bottom w:val="single" w:sz="7" w:space="0" w:color="000000"/>
              <w:right w:val="single" w:sz="7" w:space="0" w:color="000000"/>
            </w:tcBorders>
          </w:tcPr>
          <w:p w14:paraId="69125151" w14:textId="77777777" w:rsidR="00A318B0" w:rsidRPr="008233BF" w:rsidRDefault="00A318B0" w:rsidP="00C53B69">
            <w:pPr>
              <w:rPr>
                <w:sz w:val="16"/>
              </w:rPr>
            </w:pPr>
            <w:r w:rsidRPr="008233BF">
              <w:rPr>
                <w:sz w:val="16"/>
              </w:rPr>
              <w:t>Coordinate multiplication factor for z-coordinate</w:t>
            </w:r>
          </w:p>
        </w:tc>
        <w:tc>
          <w:tcPr>
            <w:tcW w:w="709" w:type="dxa"/>
            <w:tcBorders>
              <w:top w:val="single" w:sz="7" w:space="0" w:color="000000"/>
              <w:left w:val="single" w:sz="7" w:space="0" w:color="000000"/>
              <w:bottom w:val="single" w:sz="7" w:space="0" w:color="000000"/>
              <w:right w:val="single" w:sz="7" w:space="0" w:color="000000"/>
            </w:tcBorders>
          </w:tcPr>
          <w:p w14:paraId="7EC67713" w14:textId="77777777" w:rsidR="00A318B0" w:rsidRPr="008233BF" w:rsidRDefault="00A318B0" w:rsidP="00C53B69">
            <w:pPr>
              <w:rPr>
                <w:sz w:val="16"/>
              </w:rPr>
            </w:pPr>
            <w:r w:rsidRPr="008233BF">
              <w:rPr>
                <w:sz w:val="16"/>
              </w:rPr>
              <w:t>CMFZ</w:t>
            </w:r>
          </w:p>
        </w:tc>
        <w:tc>
          <w:tcPr>
            <w:tcW w:w="1134" w:type="dxa"/>
            <w:tcBorders>
              <w:top w:val="single" w:sz="7" w:space="0" w:color="000000"/>
              <w:left w:val="single" w:sz="7" w:space="0" w:color="000000"/>
              <w:bottom w:val="single" w:sz="7" w:space="0" w:color="000000"/>
              <w:right w:val="single" w:sz="7" w:space="0" w:color="000000"/>
            </w:tcBorders>
          </w:tcPr>
          <w:p w14:paraId="1ED30E43" w14:textId="77777777" w:rsidR="00173519" w:rsidRPr="008233BF" w:rsidRDefault="00B953DD" w:rsidP="00C53B69">
            <w:pPr>
              <w:rPr>
                <w:sz w:val="16"/>
              </w:rPr>
            </w:pPr>
            <w:r>
              <w:rPr>
                <w:sz w:val="16"/>
              </w:rPr>
              <w:t>{10</w:t>
            </w:r>
            <w:r w:rsidR="00AC441E">
              <w:rPr>
                <w:sz w:val="16"/>
              </w:rPr>
              <w:t>0</w:t>
            </w:r>
            <w:r>
              <w:rPr>
                <w:sz w:val="16"/>
              </w:rPr>
              <w:t xml:space="preserve">} </w:t>
            </w:r>
          </w:p>
        </w:tc>
        <w:tc>
          <w:tcPr>
            <w:tcW w:w="709" w:type="dxa"/>
            <w:tcBorders>
              <w:top w:val="single" w:sz="7" w:space="0" w:color="000000"/>
              <w:left w:val="single" w:sz="7" w:space="0" w:color="000000"/>
              <w:bottom w:val="single" w:sz="7" w:space="0" w:color="000000"/>
              <w:right w:val="single" w:sz="7" w:space="0" w:color="000000"/>
            </w:tcBorders>
          </w:tcPr>
          <w:p w14:paraId="21D6EBA5"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4D1AE179" w14:textId="77777777" w:rsidR="00A318B0" w:rsidRPr="008233BF" w:rsidRDefault="00A318B0" w:rsidP="00C53B69">
            <w:pPr>
              <w:rPr>
                <w:sz w:val="16"/>
              </w:rPr>
            </w:pPr>
            <w:r w:rsidRPr="008233BF">
              <w:rPr>
                <w:sz w:val="16"/>
              </w:rPr>
              <w:t>Floating point to integer multiplication factor for the z-coordinate or depths or height</w:t>
            </w:r>
          </w:p>
        </w:tc>
      </w:tr>
      <w:tr w:rsidR="00A318B0" w:rsidRPr="008233BF" w14:paraId="2EEFA673"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4EE94729" w14:textId="77777777" w:rsidR="00A318B0" w:rsidRPr="008233BF" w:rsidRDefault="00A318B0" w:rsidP="00C53B69">
            <w:pPr>
              <w:rPr>
                <w:sz w:val="16"/>
              </w:rPr>
            </w:pPr>
            <w:r w:rsidRPr="008233BF">
              <w:rPr>
                <w:sz w:val="16"/>
              </w:rPr>
              <w:lastRenderedPageBreak/>
              <w:t>Number of Information Type records</w:t>
            </w:r>
          </w:p>
        </w:tc>
        <w:tc>
          <w:tcPr>
            <w:tcW w:w="709" w:type="dxa"/>
            <w:tcBorders>
              <w:top w:val="single" w:sz="7" w:space="0" w:color="000000"/>
              <w:left w:val="single" w:sz="7" w:space="0" w:color="000000"/>
              <w:bottom w:val="single" w:sz="7" w:space="0" w:color="000000"/>
              <w:right w:val="single" w:sz="7" w:space="0" w:color="000000"/>
            </w:tcBorders>
          </w:tcPr>
          <w:p w14:paraId="665BDAAA" w14:textId="77777777" w:rsidR="00A318B0" w:rsidRPr="008233BF" w:rsidRDefault="00A318B0" w:rsidP="00C53B69">
            <w:pPr>
              <w:rPr>
                <w:sz w:val="16"/>
              </w:rPr>
            </w:pPr>
            <w:r w:rsidRPr="008233BF">
              <w:rPr>
                <w:sz w:val="16"/>
              </w:rPr>
              <w:t>NOIR</w:t>
            </w:r>
          </w:p>
        </w:tc>
        <w:tc>
          <w:tcPr>
            <w:tcW w:w="1134" w:type="dxa"/>
            <w:tcBorders>
              <w:top w:val="single" w:sz="7" w:space="0" w:color="000000"/>
              <w:left w:val="single" w:sz="7" w:space="0" w:color="000000"/>
              <w:bottom w:val="single" w:sz="7" w:space="0" w:color="000000"/>
              <w:right w:val="single" w:sz="7" w:space="0" w:color="000000"/>
            </w:tcBorders>
          </w:tcPr>
          <w:p w14:paraId="6CE0A5BD"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014338C7"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0AE5DA2D" w14:textId="184D6ED1" w:rsidR="00A318B0" w:rsidRPr="008233BF" w:rsidRDefault="00A318B0" w:rsidP="00C53B69">
            <w:pPr>
              <w:rPr>
                <w:sz w:val="16"/>
              </w:rPr>
            </w:pPr>
            <w:r w:rsidRPr="008233BF">
              <w:rPr>
                <w:sz w:val="16"/>
              </w:rPr>
              <w:t xml:space="preserve">Number of information records in the </w:t>
            </w:r>
            <w:r w:rsidR="00F53A98">
              <w:rPr>
                <w:sz w:val="16"/>
              </w:rPr>
              <w:t>dataset</w:t>
            </w:r>
          </w:p>
        </w:tc>
      </w:tr>
      <w:tr w:rsidR="00A318B0" w:rsidRPr="008233BF" w14:paraId="3278932B" w14:textId="77777777" w:rsidTr="002B00CA">
        <w:trPr>
          <w:trHeight w:val="464"/>
          <w:jc w:val="center"/>
        </w:trPr>
        <w:tc>
          <w:tcPr>
            <w:tcW w:w="3278" w:type="dxa"/>
            <w:tcBorders>
              <w:top w:val="single" w:sz="7" w:space="0" w:color="000000"/>
              <w:left w:val="single" w:sz="7" w:space="0" w:color="000000"/>
              <w:bottom w:val="single" w:sz="7" w:space="0" w:color="000000"/>
              <w:right w:val="single" w:sz="7" w:space="0" w:color="000000"/>
            </w:tcBorders>
          </w:tcPr>
          <w:p w14:paraId="3AD14E4D" w14:textId="77777777" w:rsidR="00A318B0" w:rsidRPr="008233BF" w:rsidRDefault="00A318B0" w:rsidP="00C53B69">
            <w:pPr>
              <w:rPr>
                <w:sz w:val="16"/>
              </w:rPr>
            </w:pPr>
            <w:r w:rsidRPr="008233BF">
              <w:rPr>
                <w:sz w:val="16"/>
              </w:rPr>
              <w:t>Number of Point records</w:t>
            </w:r>
          </w:p>
        </w:tc>
        <w:tc>
          <w:tcPr>
            <w:tcW w:w="709" w:type="dxa"/>
            <w:tcBorders>
              <w:top w:val="single" w:sz="7" w:space="0" w:color="000000"/>
              <w:left w:val="single" w:sz="7" w:space="0" w:color="000000"/>
              <w:bottom w:val="single" w:sz="7" w:space="0" w:color="000000"/>
              <w:right w:val="single" w:sz="7" w:space="0" w:color="000000"/>
            </w:tcBorders>
          </w:tcPr>
          <w:p w14:paraId="0AB5AADE" w14:textId="77777777" w:rsidR="00A318B0" w:rsidRPr="008233BF" w:rsidRDefault="00A318B0" w:rsidP="00C53B69">
            <w:pPr>
              <w:rPr>
                <w:sz w:val="16"/>
              </w:rPr>
            </w:pPr>
            <w:r w:rsidRPr="008233BF">
              <w:rPr>
                <w:sz w:val="16"/>
              </w:rPr>
              <w:t>NOPN</w:t>
            </w:r>
          </w:p>
        </w:tc>
        <w:tc>
          <w:tcPr>
            <w:tcW w:w="1134" w:type="dxa"/>
            <w:tcBorders>
              <w:top w:val="single" w:sz="7" w:space="0" w:color="000000"/>
              <w:left w:val="single" w:sz="7" w:space="0" w:color="000000"/>
              <w:bottom w:val="single" w:sz="7" w:space="0" w:color="000000"/>
              <w:right w:val="single" w:sz="7" w:space="0" w:color="000000"/>
            </w:tcBorders>
          </w:tcPr>
          <w:p w14:paraId="7668BBFF"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2B010C11"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6238A757" w14:textId="574068E7" w:rsidR="00A318B0" w:rsidRPr="008233BF" w:rsidRDefault="00A318B0" w:rsidP="00C53B69">
            <w:pPr>
              <w:rPr>
                <w:sz w:val="16"/>
              </w:rPr>
            </w:pPr>
            <w:r w:rsidRPr="008233BF">
              <w:rPr>
                <w:sz w:val="16"/>
              </w:rPr>
              <w:t xml:space="preserve">Number of point records in the </w:t>
            </w:r>
            <w:r w:rsidR="00F53A98">
              <w:rPr>
                <w:sz w:val="16"/>
              </w:rPr>
              <w:t>dataset</w:t>
            </w:r>
          </w:p>
        </w:tc>
      </w:tr>
      <w:tr w:rsidR="00A318B0" w:rsidRPr="008233BF" w14:paraId="30AADB1C" w14:textId="77777777" w:rsidTr="002B00CA">
        <w:trPr>
          <w:trHeight w:val="464"/>
          <w:jc w:val="center"/>
        </w:trPr>
        <w:tc>
          <w:tcPr>
            <w:tcW w:w="3278" w:type="dxa"/>
            <w:tcBorders>
              <w:top w:val="single" w:sz="7" w:space="0" w:color="000000"/>
              <w:left w:val="single" w:sz="7" w:space="0" w:color="000000"/>
              <w:bottom w:val="single" w:sz="7" w:space="0" w:color="000000"/>
              <w:right w:val="single" w:sz="7" w:space="0" w:color="000000"/>
            </w:tcBorders>
          </w:tcPr>
          <w:p w14:paraId="56B294F0" w14:textId="77777777" w:rsidR="00A318B0" w:rsidRPr="008233BF" w:rsidRDefault="00A318B0" w:rsidP="00C53B69">
            <w:pPr>
              <w:rPr>
                <w:sz w:val="16"/>
              </w:rPr>
            </w:pPr>
            <w:r w:rsidRPr="008233BF">
              <w:rPr>
                <w:sz w:val="16"/>
              </w:rPr>
              <w:t>Number of Multi Point records</w:t>
            </w:r>
          </w:p>
        </w:tc>
        <w:tc>
          <w:tcPr>
            <w:tcW w:w="709" w:type="dxa"/>
            <w:tcBorders>
              <w:top w:val="single" w:sz="7" w:space="0" w:color="000000"/>
              <w:left w:val="single" w:sz="7" w:space="0" w:color="000000"/>
              <w:bottom w:val="single" w:sz="7" w:space="0" w:color="000000"/>
              <w:right w:val="single" w:sz="7" w:space="0" w:color="000000"/>
            </w:tcBorders>
          </w:tcPr>
          <w:p w14:paraId="1C089D7F" w14:textId="77777777" w:rsidR="00A318B0" w:rsidRPr="008233BF" w:rsidRDefault="00A318B0" w:rsidP="00C53B69">
            <w:pPr>
              <w:rPr>
                <w:sz w:val="16"/>
              </w:rPr>
            </w:pPr>
            <w:r w:rsidRPr="008233BF">
              <w:rPr>
                <w:sz w:val="16"/>
              </w:rPr>
              <w:t>NOMN</w:t>
            </w:r>
          </w:p>
        </w:tc>
        <w:tc>
          <w:tcPr>
            <w:tcW w:w="1134" w:type="dxa"/>
            <w:tcBorders>
              <w:top w:val="single" w:sz="7" w:space="0" w:color="000000"/>
              <w:left w:val="single" w:sz="7" w:space="0" w:color="000000"/>
              <w:bottom w:val="single" w:sz="7" w:space="0" w:color="000000"/>
              <w:right w:val="single" w:sz="7" w:space="0" w:color="000000"/>
            </w:tcBorders>
          </w:tcPr>
          <w:p w14:paraId="118ED09B"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2EE57804"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343A03A7" w14:textId="2FF569EC" w:rsidR="00A318B0" w:rsidRPr="008233BF" w:rsidRDefault="00A318B0" w:rsidP="00C53B69">
            <w:pPr>
              <w:rPr>
                <w:sz w:val="16"/>
              </w:rPr>
            </w:pPr>
            <w:r w:rsidRPr="008233BF">
              <w:rPr>
                <w:sz w:val="16"/>
              </w:rPr>
              <w:t xml:space="preserve">Number of multi point records in the </w:t>
            </w:r>
            <w:r w:rsidR="00F53A98">
              <w:rPr>
                <w:sz w:val="16"/>
              </w:rPr>
              <w:t>dataset</w:t>
            </w:r>
          </w:p>
        </w:tc>
      </w:tr>
      <w:tr w:rsidR="00A318B0" w:rsidRPr="008233BF" w14:paraId="4C705967"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25A498EA" w14:textId="77777777" w:rsidR="00A318B0" w:rsidRPr="008233BF" w:rsidRDefault="00A318B0" w:rsidP="00C53B69">
            <w:pPr>
              <w:rPr>
                <w:sz w:val="16"/>
              </w:rPr>
            </w:pPr>
            <w:r w:rsidRPr="008233BF">
              <w:rPr>
                <w:sz w:val="16"/>
              </w:rPr>
              <w:t>Number of Curve records</w:t>
            </w:r>
          </w:p>
        </w:tc>
        <w:tc>
          <w:tcPr>
            <w:tcW w:w="709" w:type="dxa"/>
            <w:tcBorders>
              <w:top w:val="single" w:sz="7" w:space="0" w:color="000000"/>
              <w:left w:val="single" w:sz="7" w:space="0" w:color="000000"/>
              <w:bottom w:val="single" w:sz="7" w:space="0" w:color="000000"/>
              <w:right w:val="single" w:sz="7" w:space="0" w:color="000000"/>
            </w:tcBorders>
          </w:tcPr>
          <w:p w14:paraId="368B1762" w14:textId="77777777" w:rsidR="00A318B0" w:rsidRPr="008233BF" w:rsidRDefault="00A318B0" w:rsidP="00C53B69">
            <w:pPr>
              <w:rPr>
                <w:sz w:val="16"/>
              </w:rPr>
            </w:pPr>
            <w:r w:rsidRPr="008233BF">
              <w:rPr>
                <w:sz w:val="16"/>
              </w:rPr>
              <w:t>NOCN</w:t>
            </w:r>
          </w:p>
        </w:tc>
        <w:tc>
          <w:tcPr>
            <w:tcW w:w="1134" w:type="dxa"/>
            <w:tcBorders>
              <w:top w:val="single" w:sz="7" w:space="0" w:color="000000"/>
              <w:left w:val="single" w:sz="7" w:space="0" w:color="000000"/>
              <w:bottom w:val="single" w:sz="7" w:space="0" w:color="000000"/>
              <w:right w:val="single" w:sz="7" w:space="0" w:color="000000"/>
            </w:tcBorders>
          </w:tcPr>
          <w:p w14:paraId="110CE44B"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369ED4FB"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065D82D2" w14:textId="4F5BD837" w:rsidR="00A318B0" w:rsidRPr="008233BF" w:rsidRDefault="00A318B0" w:rsidP="00C53B69">
            <w:pPr>
              <w:rPr>
                <w:sz w:val="16"/>
              </w:rPr>
            </w:pPr>
            <w:r w:rsidRPr="008233BF">
              <w:rPr>
                <w:sz w:val="16"/>
              </w:rPr>
              <w:t xml:space="preserve">Number of curve records in the </w:t>
            </w:r>
            <w:r w:rsidR="00F53A98">
              <w:rPr>
                <w:sz w:val="16"/>
              </w:rPr>
              <w:t>dataset</w:t>
            </w:r>
          </w:p>
        </w:tc>
      </w:tr>
      <w:tr w:rsidR="00A318B0" w:rsidRPr="008233BF" w14:paraId="3362D733" w14:textId="77777777" w:rsidTr="002B00CA">
        <w:trPr>
          <w:trHeight w:val="464"/>
          <w:jc w:val="center"/>
        </w:trPr>
        <w:tc>
          <w:tcPr>
            <w:tcW w:w="3278" w:type="dxa"/>
            <w:tcBorders>
              <w:top w:val="single" w:sz="7" w:space="0" w:color="000000"/>
              <w:left w:val="single" w:sz="7" w:space="0" w:color="000000"/>
              <w:bottom w:val="single" w:sz="7" w:space="0" w:color="000000"/>
              <w:right w:val="single" w:sz="7" w:space="0" w:color="000000"/>
            </w:tcBorders>
          </w:tcPr>
          <w:p w14:paraId="0D229738" w14:textId="77777777" w:rsidR="00A318B0" w:rsidRPr="008233BF" w:rsidRDefault="00A318B0" w:rsidP="00C53B69">
            <w:pPr>
              <w:rPr>
                <w:sz w:val="16"/>
              </w:rPr>
            </w:pPr>
            <w:r w:rsidRPr="008233BF">
              <w:rPr>
                <w:sz w:val="16"/>
              </w:rPr>
              <w:t>Number of Composite Curve records</w:t>
            </w:r>
          </w:p>
        </w:tc>
        <w:tc>
          <w:tcPr>
            <w:tcW w:w="709" w:type="dxa"/>
            <w:tcBorders>
              <w:top w:val="single" w:sz="7" w:space="0" w:color="000000"/>
              <w:left w:val="single" w:sz="7" w:space="0" w:color="000000"/>
              <w:bottom w:val="single" w:sz="7" w:space="0" w:color="000000"/>
              <w:right w:val="single" w:sz="7" w:space="0" w:color="000000"/>
            </w:tcBorders>
          </w:tcPr>
          <w:p w14:paraId="030FE7CF" w14:textId="77777777" w:rsidR="00A318B0" w:rsidRPr="008233BF" w:rsidRDefault="00A318B0" w:rsidP="00C53B69">
            <w:pPr>
              <w:rPr>
                <w:sz w:val="16"/>
              </w:rPr>
            </w:pPr>
            <w:r w:rsidRPr="008233BF">
              <w:rPr>
                <w:sz w:val="16"/>
              </w:rPr>
              <w:t>NOXN</w:t>
            </w:r>
          </w:p>
        </w:tc>
        <w:tc>
          <w:tcPr>
            <w:tcW w:w="1134" w:type="dxa"/>
            <w:tcBorders>
              <w:top w:val="single" w:sz="7" w:space="0" w:color="000000"/>
              <w:left w:val="single" w:sz="7" w:space="0" w:color="000000"/>
              <w:bottom w:val="single" w:sz="7" w:space="0" w:color="000000"/>
              <w:right w:val="single" w:sz="7" w:space="0" w:color="000000"/>
            </w:tcBorders>
          </w:tcPr>
          <w:p w14:paraId="143CA6FA"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75DE6FD4"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717512E5" w14:textId="582D8476" w:rsidR="00A318B0" w:rsidRPr="008233BF" w:rsidRDefault="00A318B0" w:rsidP="00C53B69">
            <w:pPr>
              <w:rPr>
                <w:sz w:val="16"/>
              </w:rPr>
            </w:pPr>
            <w:r w:rsidRPr="008233BF">
              <w:rPr>
                <w:sz w:val="16"/>
              </w:rPr>
              <w:t xml:space="preserve">Number of composite curve records in the </w:t>
            </w:r>
            <w:r w:rsidR="00F53A98">
              <w:rPr>
                <w:sz w:val="16"/>
              </w:rPr>
              <w:t>dataset</w:t>
            </w:r>
          </w:p>
        </w:tc>
      </w:tr>
      <w:tr w:rsidR="00A318B0" w:rsidRPr="008233BF" w14:paraId="5CAA5FC5"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71E68AAD" w14:textId="77777777" w:rsidR="00A318B0" w:rsidRPr="008233BF" w:rsidRDefault="00A318B0" w:rsidP="00C53B69">
            <w:pPr>
              <w:rPr>
                <w:sz w:val="16"/>
              </w:rPr>
            </w:pPr>
            <w:r w:rsidRPr="008233BF">
              <w:rPr>
                <w:sz w:val="16"/>
              </w:rPr>
              <w:t>Number of Surface records</w:t>
            </w:r>
          </w:p>
        </w:tc>
        <w:tc>
          <w:tcPr>
            <w:tcW w:w="709" w:type="dxa"/>
            <w:tcBorders>
              <w:top w:val="single" w:sz="7" w:space="0" w:color="000000"/>
              <w:left w:val="single" w:sz="7" w:space="0" w:color="000000"/>
              <w:bottom w:val="single" w:sz="7" w:space="0" w:color="000000"/>
              <w:right w:val="single" w:sz="7" w:space="0" w:color="000000"/>
            </w:tcBorders>
          </w:tcPr>
          <w:p w14:paraId="3463162B" w14:textId="77777777" w:rsidR="00A318B0" w:rsidRPr="008233BF" w:rsidRDefault="00A318B0" w:rsidP="00C53B69">
            <w:pPr>
              <w:rPr>
                <w:sz w:val="16"/>
              </w:rPr>
            </w:pPr>
            <w:r w:rsidRPr="008233BF">
              <w:rPr>
                <w:sz w:val="16"/>
              </w:rPr>
              <w:t>NOSN</w:t>
            </w:r>
          </w:p>
        </w:tc>
        <w:tc>
          <w:tcPr>
            <w:tcW w:w="1134" w:type="dxa"/>
            <w:tcBorders>
              <w:top w:val="single" w:sz="7" w:space="0" w:color="000000"/>
              <w:left w:val="single" w:sz="7" w:space="0" w:color="000000"/>
              <w:bottom w:val="single" w:sz="7" w:space="0" w:color="000000"/>
              <w:right w:val="single" w:sz="7" w:space="0" w:color="000000"/>
            </w:tcBorders>
          </w:tcPr>
          <w:p w14:paraId="58564B42"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01920270"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597445E6" w14:textId="50E1EEF1" w:rsidR="00A318B0" w:rsidRPr="008233BF" w:rsidRDefault="00A318B0" w:rsidP="00C53B69">
            <w:pPr>
              <w:rPr>
                <w:sz w:val="16"/>
              </w:rPr>
            </w:pPr>
            <w:r w:rsidRPr="008233BF">
              <w:rPr>
                <w:sz w:val="16"/>
              </w:rPr>
              <w:t xml:space="preserve">Number of surface records in the </w:t>
            </w:r>
            <w:r w:rsidR="00F53A98">
              <w:rPr>
                <w:sz w:val="16"/>
              </w:rPr>
              <w:t>dataset</w:t>
            </w:r>
          </w:p>
        </w:tc>
      </w:tr>
      <w:tr w:rsidR="00A318B0" w:rsidRPr="008233BF" w14:paraId="34296B64" w14:textId="77777777" w:rsidTr="002B00CA">
        <w:trPr>
          <w:trHeight w:val="479"/>
          <w:jc w:val="center"/>
        </w:trPr>
        <w:tc>
          <w:tcPr>
            <w:tcW w:w="3278" w:type="dxa"/>
            <w:tcBorders>
              <w:top w:val="single" w:sz="7" w:space="0" w:color="000000"/>
              <w:left w:val="single" w:sz="7" w:space="0" w:color="000000"/>
              <w:bottom w:val="single" w:sz="7" w:space="0" w:color="000000"/>
              <w:right w:val="single" w:sz="7" w:space="0" w:color="000000"/>
            </w:tcBorders>
          </w:tcPr>
          <w:p w14:paraId="0F28FE5B" w14:textId="77777777" w:rsidR="00A318B0" w:rsidRPr="008233BF" w:rsidRDefault="00A318B0" w:rsidP="00C53B69">
            <w:pPr>
              <w:rPr>
                <w:sz w:val="16"/>
              </w:rPr>
            </w:pPr>
            <w:r w:rsidRPr="008233BF">
              <w:rPr>
                <w:sz w:val="16"/>
              </w:rPr>
              <w:t>Number of Feature Type records</w:t>
            </w:r>
          </w:p>
        </w:tc>
        <w:tc>
          <w:tcPr>
            <w:tcW w:w="709" w:type="dxa"/>
            <w:tcBorders>
              <w:top w:val="single" w:sz="7" w:space="0" w:color="000000"/>
              <w:left w:val="single" w:sz="7" w:space="0" w:color="000000"/>
              <w:bottom w:val="single" w:sz="7" w:space="0" w:color="000000"/>
              <w:right w:val="single" w:sz="7" w:space="0" w:color="000000"/>
            </w:tcBorders>
          </w:tcPr>
          <w:p w14:paraId="32B2B137" w14:textId="77777777" w:rsidR="00A318B0" w:rsidRPr="008233BF" w:rsidRDefault="00A318B0" w:rsidP="00C53B69">
            <w:pPr>
              <w:rPr>
                <w:sz w:val="16"/>
              </w:rPr>
            </w:pPr>
            <w:r w:rsidRPr="008233BF">
              <w:rPr>
                <w:sz w:val="16"/>
              </w:rPr>
              <w:t>NOFR</w:t>
            </w:r>
          </w:p>
        </w:tc>
        <w:tc>
          <w:tcPr>
            <w:tcW w:w="1134" w:type="dxa"/>
            <w:tcBorders>
              <w:top w:val="single" w:sz="7" w:space="0" w:color="000000"/>
              <w:left w:val="single" w:sz="7" w:space="0" w:color="000000"/>
              <w:bottom w:val="single" w:sz="7" w:space="0" w:color="000000"/>
              <w:right w:val="single" w:sz="7" w:space="0" w:color="000000"/>
            </w:tcBorders>
          </w:tcPr>
          <w:p w14:paraId="0C4561C0" w14:textId="77777777" w:rsidR="00A318B0" w:rsidRPr="008233BF" w:rsidRDefault="00A318B0"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5CC3C343" w14:textId="77777777" w:rsidR="00A318B0" w:rsidRPr="008233BF" w:rsidRDefault="00A318B0"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5D26CA3D" w14:textId="206A29D9" w:rsidR="00A318B0" w:rsidRPr="008233BF" w:rsidRDefault="00A318B0" w:rsidP="00C53B69">
            <w:pPr>
              <w:rPr>
                <w:sz w:val="16"/>
              </w:rPr>
            </w:pPr>
            <w:r w:rsidRPr="008233BF">
              <w:rPr>
                <w:sz w:val="16"/>
              </w:rPr>
              <w:t xml:space="preserve">Number of feature records in the </w:t>
            </w:r>
            <w:r w:rsidR="00F53A98">
              <w:rPr>
                <w:sz w:val="16"/>
              </w:rPr>
              <w:t>dataset</w:t>
            </w:r>
          </w:p>
        </w:tc>
      </w:tr>
    </w:tbl>
    <w:p w14:paraId="34099E04" w14:textId="77777777" w:rsidR="00241991" w:rsidRPr="008233BF" w:rsidRDefault="00241991" w:rsidP="00C53B69">
      <w:pPr>
        <w:rPr>
          <w:b/>
        </w:rPr>
      </w:pPr>
    </w:p>
    <w:p w14:paraId="26316818" w14:textId="05B32008" w:rsidR="00F2334E" w:rsidRPr="00F2334E" w:rsidRDefault="00F2334E" w:rsidP="00F2334E">
      <w:pPr>
        <w:pStyle w:val="ListContinue3"/>
        <w:rPr>
          <w:b/>
          <w:bCs/>
        </w:rPr>
      </w:pPr>
      <w:bookmarkStart w:id="1335" w:name="_Toc207617017"/>
      <w:bookmarkStart w:id="1336" w:name="_Toc225648367"/>
      <w:bookmarkStart w:id="1337" w:name="_Toc225065224"/>
      <w:r w:rsidRPr="00F2334E">
        <w:rPr>
          <w:b/>
          <w:bCs/>
        </w:rPr>
        <w:t>Attribute Codes field structure</w:t>
      </w:r>
      <w:r>
        <w:rPr>
          <w:b/>
          <w:bCs/>
        </w:rPr>
        <w:t xml:space="preserve"> - ATCS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14D29205" w14:textId="77777777" w:rsidTr="00F2334E">
        <w:tc>
          <w:tcPr>
            <w:tcW w:w="3450" w:type="dxa"/>
            <w:tcBorders>
              <w:top w:val="double" w:sz="7" w:space="0" w:color="000000"/>
              <w:left w:val="double" w:sz="7" w:space="0" w:color="000000"/>
              <w:bottom w:val="double" w:sz="7" w:space="0" w:color="000000"/>
              <w:right w:val="single" w:sz="7" w:space="0" w:color="000000"/>
            </w:tcBorders>
            <w:vAlign w:val="center"/>
          </w:tcPr>
          <w:p w14:paraId="64771D75"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48B20305"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02AB7C5"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31D9026B"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6D3E9477" w14:textId="77777777" w:rsidR="00F2334E" w:rsidRPr="008233BF" w:rsidRDefault="00F2334E" w:rsidP="001E5997">
            <w:pPr>
              <w:pStyle w:val="Small"/>
              <w:jc w:val="both"/>
            </w:pPr>
            <w:r>
              <w:t>Comment</w:t>
            </w:r>
          </w:p>
        </w:tc>
      </w:tr>
      <w:tr w:rsidR="00F2334E" w:rsidRPr="008233BF" w14:paraId="62B2E4CB"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6D3875CC" w14:textId="2B43BBE9" w:rsidR="00F2334E" w:rsidRPr="008233BF" w:rsidRDefault="00F2334E" w:rsidP="001E5997">
            <w:pPr>
              <w:pStyle w:val="Small"/>
              <w:jc w:val="both"/>
            </w:pPr>
            <w:r>
              <w:t>Attribute Code</w:t>
            </w:r>
          </w:p>
        </w:tc>
        <w:tc>
          <w:tcPr>
            <w:tcW w:w="794" w:type="dxa"/>
            <w:tcBorders>
              <w:top w:val="single" w:sz="7" w:space="0" w:color="000000"/>
              <w:left w:val="single" w:sz="7" w:space="0" w:color="000000"/>
              <w:bottom w:val="single" w:sz="7" w:space="0" w:color="000000"/>
              <w:right w:val="single" w:sz="7" w:space="0" w:color="000000"/>
            </w:tcBorders>
          </w:tcPr>
          <w:p w14:paraId="2A0C04DA" w14:textId="57C62D1F" w:rsidR="00F2334E" w:rsidRPr="008233BF" w:rsidRDefault="00F2334E" w:rsidP="001E5997">
            <w:pPr>
              <w:pStyle w:val="Small"/>
              <w:jc w:val="both"/>
            </w:pPr>
            <w:r>
              <w:t>ATCD</w:t>
            </w:r>
          </w:p>
        </w:tc>
        <w:tc>
          <w:tcPr>
            <w:tcW w:w="794" w:type="dxa"/>
            <w:tcBorders>
              <w:top w:val="single" w:sz="7" w:space="0" w:color="000000"/>
              <w:left w:val="single" w:sz="7" w:space="0" w:color="000000"/>
              <w:bottom w:val="single" w:sz="7" w:space="0" w:color="000000"/>
              <w:right w:val="single" w:sz="7" w:space="0" w:color="000000"/>
            </w:tcBorders>
          </w:tcPr>
          <w:p w14:paraId="2A22EEB2"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92BF1CB" w14:textId="61C89269"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45E7A507" w14:textId="09966DCA" w:rsidR="00F2334E" w:rsidRPr="008233BF" w:rsidRDefault="00F2334E" w:rsidP="001E5997">
            <w:pPr>
              <w:pStyle w:val="Small"/>
              <w:jc w:val="both"/>
            </w:pPr>
            <w:r>
              <w:t>The code as defined in the feature catalogue</w:t>
            </w:r>
          </w:p>
        </w:tc>
      </w:tr>
      <w:tr w:rsidR="00F2334E" w:rsidRPr="008233BF" w14:paraId="2BB60C77"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04002521" w14:textId="0E532A4E" w:rsidR="00F2334E" w:rsidRPr="008233BF" w:rsidRDefault="00F2334E" w:rsidP="001E5997">
            <w:pPr>
              <w:pStyle w:val="Small"/>
              <w:jc w:val="both"/>
            </w:pPr>
            <w:r>
              <w:t>Attribute Numeric Code</w:t>
            </w:r>
          </w:p>
        </w:tc>
        <w:tc>
          <w:tcPr>
            <w:tcW w:w="794" w:type="dxa"/>
            <w:tcBorders>
              <w:top w:val="single" w:sz="7" w:space="0" w:color="000000"/>
              <w:left w:val="single" w:sz="7" w:space="0" w:color="000000"/>
              <w:bottom w:val="single" w:sz="7" w:space="0" w:color="000000"/>
              <w:right w:val="single" w:sz="7" w:space="0" w:color="000000"/>
            </w:tcBorders>
          </w:tcPr>
          <w:p w14:paraId="149D0D40" w14:textId="57967DEA" w:rsidR="00F2334E" w:rsidRPr="008233BF" w:rsidRDefault="00F2334E" w:rsidP="001E5997">
            <w:pPr>
              <w:pStyle w:val="Small"/>
              <w:jc w:val="both"/>
            </w:pPr>
            <w:r>
              <w:t>ANCD</w:t>
            </w:r>
          </w:p>
        </w:tc>
        <w:tc>
          <w:tcPr>
            <w:tcW w:w="794" w:type="dxa"/>
            <w:tcBorders>
              <w:top w:val="single" w:sz="7" w:space="0" w:color="000000"/>
              <w:left w:val="single" w:sz="7" w:space="0" w:color="000000"/>
              <w:bottom w:val="single" w:sz="7" w:space="0" w:color="000000"/>
              <w:right w:val="single" w:sz="7" w:space="0" w:color="000000"/>
            </w:tcBorders>
          </w:tcPr>
          <w:p w14:paraId="681214CF"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8B52AC2" w14:textId="7E10B485"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79361AFB" w14:textId="41BBA747" w:rsidR="00F2334E" w:rsidRPr="008233BF" w:rsidRDefault="00F2334E" w:rsidP="001E5997">
            <w:pPr>
              <w:pStyle w:val="Small"/>
              <w:jc w:val="both"/>
            </w:pPr>
            <w:r>
              <w:t>The code used within the NATC subfield</w:t>
            </w:r>
          </w:p>
        </w:tc>
      </w:tr>
    </w:tbl>
    <w:p w14:paraId="4141461A" w14:textId="77777777" w:rsidR="00F2334E" w:rsidRDefault="00F2334E" w:rsidP="00F2334E">
      <w:pPr>
        <w:pStyle w:val="Heading3"/>
        <w:numPr>
          <w:ilvl w:val="0"/>
          <w:numId w:val="0"/>
        </w:numPr>
        <w:ind w:left="90"/>
        <w:jc w:val="both"/>
      </w:pPr>
    </w:p>
    <w:p w14:paraId="12EC5EB2" w14:textId="4A98EBE0" w:rsidR="00F2334E" w:rsidRPr="00F2334E" w:rsidRDefault="00F2334E" w:rsidP="00F2334E">
      <w:pPr>
        <w:pStyle w:val="ListContinue3"/>
        <w:rPr>
          <w:b/>
          <w:bCs/>
        </w:rPr>
      </w:pPr>
      <w:r w:rsidRPr="00F2334E">
        <w:rPr>
          <w:b/>
          <w:bCs/>
        </w:rPr>
        <w:t>Information Type Codes field structure</w:t>
      </w:r>
      <w:r>
        <w:rPr>
          <w:b/>
          <w:bCs/>
        </w:rPr>
        <w:t xml:space="preserve"> - ITCS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2BA5CFC9" w14:textId="77777777" w:rsidTr="001E5997">
        <w:tc>
          <w:tcPr>
            <w:tcW w:w="3450" w:type="dxa"/>
            <w:tcBorders>
              <w:top w:val="double" w:sz="7" w:space="0" w:color="000000"/>
              <w:left w:val="double" w:sz="7" w:space="0" w:color="000000"/>
              <w:bottom w:val="double" w:sz="7" w:space="0" w:color="000000"/>
              <w:right w:val="single" w:sz="7" w:space="0" w:color="000000"/>
            </w:tcBorders>
            <w:vAlign w:val="center"/>
          </w:tcPr>
          <w:p w14:paraId="3434561A"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56D7FF02"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375EC838"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4A33D3AD"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414C6AB1" w14:textId="77777777" w:rsidR="00F2334E" w:rsidRPr="008233BF" w:rsidRDefault="00F2334E" w:rsidP="001E5997">
            <w:pPr>
              <w:pStyle w:val="Small"/>
              <w:jc w:val="both"/>
            </w:pPr>
            <w:r>
              <w:t>Comment</w:t>
            </w:r>
          </w:p>
        </w:tc>
      </w:tr>
      <w:tr w:rsidR="00F2334E" w:rsidRPr="008233BF" w14:paraId="06E1E1D0"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13211070" w14:textId="499C1528" w:rsidR="00F2334E" w:rsidRPr="008233BF" w:rsidRDefault="00F2334E" w:rsidP="001E5997">
            <w:pPr>
              <w:pStyle w:val="Small"/>
              <w:jc w:val="both"/>
            </w:pPr>
            <w:r>
              <w:t>Information Type Code</w:t>
            </w:r>
          </w:p>
        </w:tc>
        <w:tc>
          <w:tcPr>
            <w:tcW w:w="794" w:type="dxa"/>
            <w:tcBorders>
              <w:top w:val="single" w:sz="7" w:space="0" w:color="000000"/>
              <w:left w:val="single" w:sz="7" w:space="0" w:color="000000"/>
              <w:bottom w:val="single" w:sz="7" w:space="0" w:color="000000"/>
              <w:right w:val="single" w:sz="7" w:space="0" w:color="000000"/>
            </w:tcBorders>
          </w:tcPr>
          <w:p w14:paraId="768057ED" w14:textId="6F086392" w:rsidR="00F2334E" w:rsidRPr="008233BF" w:rsidRDefault="00F2334E" w:rsidP="001E5997">
            <w:pPr>
              <w:pStyle w:val="Small"/>
              <w:jc w:val="both"/>
            </w:pPr>
            <w:r>
              <w:t>ITCD</w:t>
            </w:r>
          </w:p>
        </w:tc>
        <w:tc>
          <w:tcPr>
            <w:tcW w:w="794" w:type="dxa"/>
            <w:tcBorders>
              <w:top w:val="single" w:sz="7" w:space="0" w:color="000000"/>
              <w:left w:val="single" w:sz="7" w:space="0" w:color="000000"/>
              <w:bottom w:val="single" w:sz="7" w:space="0" w:color="000000"/>
              <w:right w:val="single" w:sz="7" w:space="0" w:color="000000"/>
            </w:tcBorders>
          </w:tcPr>
          <w:p w14:paraId="34BA04A0"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504CC2" w14:textId="02A84AC2"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269D9821" w14:textId="38FB1AD2" w:rsidR="00F2334E" w:rsidRPr="008233BF" w:rsidRDefault="00F2334E" w:rsidP="001E5997">
            <w:pPr>
              <w:pStyle w:val="Small"/>
              <w:jc w:val="both"/>
            </w:pPr>
            <w:r>
              <w:t>The code as defined in the feature catalogue</w:t>
            </w:r>
          </w:p>
        </w:tc>
      </w:tr>
      <w:tr w:rsidR="00F2334E" w:rsidRPr="008233BF" w14:paraId="2158E1D4"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22A0A867" w14:textId="5BDDE1D9" w:rsidR="00F2334E" w:rsidRPr="008233BF" w:rsidRDefault="00F2334E" w:rsidP="001E5997">
            <w:pPr>
              <w:pStyle w:val="Small"/>
              <w:jc w:val="both"/>
            </w:pPr>
            <w:r>
              <w:t>Information Type Numeric Code</w:t>
            </w:r>
          </w:p>
        </w:tc>
        <w:tc>
          <w:tcPr>
            <w:tcW w:w="794" w:type="dxa"/>
            <w:tcBorders>
              <w:top w:val="single" w:sz="7" w:space="0" w:color="000000"/>
              <w:left w:val="single" w:sz="7" w:space="0" w:color="000000"/>
              <w:bottom w:val="single" w:sz="7" w:space="0" w:color="000000"/>
              <w:right w:val="single" w:sz="7" w:space="0" w:color="000000"/>
            </w:tcBorders>
          </w:tcPr>
          <w:p w14:paraId="086947F8" w14:textId="05614D3D" w:rsidR="00F2334E" w:rsidRPr="008233BF" w:rsidRDefault="00F2334E" w:rsidP="001E5997">
            <w:pPr>
              <w:pStyle w:val="Small"/>
              <w:jc w:val="both"/>
            </w:pPr>
            <w:r>
              <w:t>ITNC</w:t>
            </w:r>
          </w:p>
        </w:tc>
        <w:tc>
          <w:tcPr>
            <w:tcW w:w="794" w:type="dxa"/>
            <w:tcBorders>
              <w:top w:val="single" w:sz="7" w:space="0" w:color="000000"/>
              <w:left w:val="single" w:sz="7" w:space="0" w:color="000000"/>
              <w:bottom w:val="single" w:sz="7" w:space="0" w:color="000000"/>
              <w:right w:val="single" w:sz="7" w:space="0" w:color="000000"/>
            </w:tcBorders>
          </w:tcPr>
          <w:p w14:paraId="49FAB2AF"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1A5C941" w14:textId="14FE0CA6"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402688BF" w14:textId="0CAE3E09" w:rsidR="00F2334E" w:rsidRPr="008233BF" w:rsidRDefault="00F2334E" w:rsidP="001E5997">
            <w:pPr>
              <w:pStyle w:val="Small"/>
              <w:jc w:val="both"/>
            </w:pPr>
            <w:r>
              <w:t>The code used within the NITC subfield</w:t>
            </w:r>
          </w:p>
        </w:tc>
      </w:tr>
    </w:tbl>
    <w:p w14:paraId="5484355D" w14:textId="77777777" w:rsidR="00F2334E" w:rsidRDefault="00F2334E" w:rsidP="00F2334E">
      <w:pPr>
        <w:pStyle w:val="Heading3"/>
        <w:numPr>
          <w:ilvl w:val="0"/>
          <w:numId w:val="0"/>
        </w:numPr>
        <w:ind w:left="90"/>
        <w:jc w:val="both"/>
      </w:pPr>
    </w:p>
    <w:p w14:paraId="4919A2A8" w14:textId="3D606E75" w:rsidR="00F2334E" w:rsidRPr="00F2334E" w:rsidRDefault="00F2334E" w:rsidP="00F2334E">
      <w:pPr>
        <w:pStyle w:val="ListContinue3"/>
        <w:rPr>
          <w:b/>
          <w:bCs/>
        </w:rPr>
      </w:pPr>
      <w:r w:rsidRPr="00F2334E">
        <w:rPr>
          <w:b/>
          <w:bCs/>
        </w:rPr>
        <w:t>Feature Type Codes field structure</w:t>
      </w:r>
      <w:r>
        <w:rPr>
          <w:b/>
          <w:bCs/>
        </w:rPr>
        <w:t xml:space="preserve"> - FTCS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1D3D9ABB" w14:textId="77777777" w:rsidTr="001E5997">
        <w:tc>
          <w:tcPr>
            <w:tcW w:w="3450" w:type="dxa"/>
            <w:tcBorders>
              <w:top w:val="double" w:sz="7" w:space="0" w:color="000000"/>
              <w:left w:val="double" w:sz="7" w:space="0" w:color="000000"/>
              <w:bottom w:val="double" w:sz="7" w:space="0" w:color="000000"/>
              <w:right w:val="single" w:sz="7" w:space="0" w:color="000000"/>
            </w:tcBorders>
            <w:vAlign w:val="center"/>
          </w:tcPr>
          <w:p w14:paraId="4F26D0BF"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1F23088E"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E0BE8E9"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49F2E466"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0630E7E9" w14:textId="77777777" w:rsidR="00F2334E" w:rsidRPr="008233BF" w:rsidRDefault="00F2334E" w:rsidP="001E5997">
            <w:pPr>
              <w:pStyle w:val="Small"/>
              <w:jc w:val="both"/>
            </w:pPr>
            <w:r>
              <w:t>Comment</w:t>
            </w:r>
          </w:p>
        </w:tc>
      </w:tr>
      <w:tr w:rsidR="00F2334E" w:rsidRPr="008233BF" w14:paraId="736600A4"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5F65BD8A" w14:textId="130BF66E" w:rsidR="00F2334E" w:rsidRPr="008233BF" w:rsidRDefault="00F2334E" w:rsidP="001E5997">
            <w:pPr>
              <w:pStyle w:val="Small"/>
              <w:jc w:val="both"/>
            </w:pPr>
            <w:r>
              <w:t>Feature Type Code</w:t>
            </w:r>
          </w:p>
        </w:tc>
        <w:tc>
          <w:tcPr>
            <w:tcW w:w="794" w:type="dxa"/>
            <w:tcBorders>
              <w:top w:val="single" w:sz="7" w:space="0" w:color="000000"/>
              <w:left w:val="single" w:sz="7" w:space="0" w:color="000000"/>
              <w:bottom w:val="single" w:sz="7" w:space="0" w:color="000000"/>
              <w:right w:val="single" w:sz="7" w:space="0" w:color="000000"/>
            </w:tcBorders>
          </w:tcPr>
          <w:p w14:paraId="5D254D85" w14:textId="2000ED57" w:rsidR="00F2334E" w:rsidRPr="008233BF" w:rsidRDefault="00F2334E" w:rsidP="001E5997">
            <w:pPr>
              <w:pStyle w:val="Small"/>
              <w:jc w:val="both"/>
            </w:pPr>
            <w:r>
              <w:t>FTCD</w:t>
            </w:r>
          </w:p>
        </w:tc>
        <w:tc>
          <w:tcPr>
            <w:tcW w:w="794" w:type="dxa"/>
            <w:tcBorders>
              <w:top w:val="single" w:sz="7" w:space="0" w:color="000000"/>
              <w:left w:val="single" w:sz="7" w:space="0" w:color="000000"/>
              <w:bottom w:val="single" w:sz="7" w:space="0" w:color="000000"/>
              <w:right w:val="single" w:sz="7" w:space="0" w:color="000000"/>
            </w:tcBorders>
          </w:tcPr>
          <w:p w14:paraId="7B1BC0DA"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2C26DB8" w14:textId="13458EF1"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27F815B8" w14:textId="2A50518D" w:rsidR="00F2334E" w:rsidRPr="008233BF" w:rsidRDefault="00F2334E" w:rsidP="001E5997">
            <w:pPr>
              <w:pStyle w:val="Small"/>
              <w:jc w:val="both"/>
            </w:pPr>
            <w:r>
              <w:t>The code as defined in the feature catalogue</w:t>
            </w:r>
          </w:p>
        </w:tc>
      </w:tr>
      <w:tr w:rsidR="00F2334E" w:rsidRPr="008233BF" w14:paraId="43B8F376"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2B339AC0" w14:textId="6A809A66" w:rsidR="00F2334E" w:rsidRPr="008233BF" w:rsidRDefault="00F2334E" w:rsidP="001E5997">
            <w:pPr>
              <w:pStyle w:val="Small"/>
              <w:jc w:val="both"/>
            </w:pPr>
            <w:r>
              <w:t>Feature Type Numeric Code</w:t>
            </w:r>
          </w:p>
        </w:tc>
        <w:tc>
          <w:tcPr>
            <w:tcW w:w="794" w:type="dxa"/>
            <w:tcBorders>
              <w:top w:val="single" w:sz="7" w:space="0" w:color="000000"/>
              <w:left w:val="single" w:sz="7" w:space="0" w:color="000000"/>
              <w:bottom w:val="single" w:sz="7" w:space="0" w:color="000000"/>
              <w:right w:val="single" w:sz="7" w:space="0" w:color="000000"/>
            </w:tcBorders>
          </w:tcPr>
          <w:p w14:paraId="75C4854C" w14:textId="1BD2FC30" w:rsidR="00F2334E" w:rsidRPr="008233BF" w:rsidRDefault="00F2334E" w:rsidP="001E5997">
            <w:pPr>
              <w:pStyle w:val="Small"/>
              <w:jc w:val="both"/>
            </w:pPr>
            <w:r>
              <w:t>FTNC</w:t>
            </w:r>
          </w:p>
        </w:tc>
        <w:tc>
          <w:tcPr>
            <w:tcW w:w="794" w:type="dxa"/>
            <w:tcBorders>
              <w:top w:val="single" w:sz="7" w:space="0" w:color="000000"/>
              <w:left w:val="single" w:sz="7" w:space="0" w:color="000000"/>
              <w:bottom w:val="single" w:sz="7" w:space="0" w:color="000000"/>
              <w:right w:val="single" w:sz="7" w:space="0" w:color="000000"/>
            </w:tcBorders>
          </w:tcPr>
          <w:p w14:paraId="0F3AB4BD"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A34815D" w14:textId="71AEEBB6"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2B53AA4C" w14:textId="2C619EA5" w:rsidR="00F2334E" w:rsidRPr="008233BF" w:rsidRDefault="00F2334E" w:rsidP="001E5997">
            <w:pPr>
              <w:pStyle w:val="Small"/>
              <w:jc w:val="both"/>
            </w:pPr>
            <w:r>
              <w:t>The code used within the NFTC subfield</w:t>
            </w:r>
          </w:p>
        </w:tc>
      </w:tr>
    </w:tbl>
    <w:p w14:paraId="138E9273" w14:textId="77777777" w:rsidR="00F2334E" w:rsidRDefault="00F2334E" w:rsidP="00F2334E">
      <w:pPr>
        <w:pStyle w:val="Heading3"/>
        <w:numPr>
          <w:ilvl w:val="0"/>
          <w:numId w:val="0"/>
        </w:numPr>
        <w:ind w:left="90"/>
        <w:jc w:val="both"/>
      </w:pPr>
    </w:p>
    <w:p w14:paraId="7A005EF4" w14:textId="377A6276" w:rsidR="00F2334E" w:rsidRPr="00F2334E" w:rsidRDefault="00F2334E" w:rsidP="00F2334E">
      <w:pPr>
        <w:pStyle w:val="ListContinue3"/>
        <w:rPr>
          <w:b/>
          <w:bCs/>
        </w:rPr>
      </w:pPr>
      <w:r w:rsidRPr="00F2334E">
        <w:rPr>
          <w:b/>
          <w:bCs/>
        </w:rPr>
        <w:t>Information Association Codes field structure</w:t>
      </w:r>
      <w:r>
        <w:rPr>
          <w:b/>
          <w:bCs/>
        </w:rPr>
        <w:t xml:space="preserve"> - IACS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2C4241F6" w14:textId="77777777" w:rsidTr="001E5997">
        <w:tc>
          <w:tcPr>
            <w:tcW w:w="3450" w:type="dxa"/>
            <w:tcBorders>
              <w:top w:val="double" w:sz="7" w:space="0" w:color="000000"/>
              <w:left w:val="double" w:sz="7" w:space="0" w:color="000000"/>
              <w:bottom w:val="double" w:sz="7" w:space="0" w:color="000000"/>
              <w:right w:val="single" w:sz="7" w:space="0" w:color="000000"/>
            </w:tcBorders>
            <w:vAlign w:val="center"/>
          </w:tcPr>
          <w:p w14:paraId="7DFAD24E"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1A62E82F"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5F72117D"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3615CE04"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7D8D2E9D" w14:textId="77777777" w:rsidR="00F2334E" w:rsidRPr="008233BF" w:rsidRDefault="00F2334E" w:rsidP="001E5997">
            <w:pPr>
              <w:pStyle w:val="Small"/>
              <w:jc w:val="both"/>
            </w:pPr>
            <w:r>
              <w:t>Comment</w:t>
            </w:r>
          </w:p>
        </w:tc>
      </w:tr>
      <w:tr w:rsidR="00F2334E" w:rsidRPr="008233BF" w14:paraId="0A4B553C"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04E936B0" w14:textId="1B980BF9" w:rsidR="00F2334E" w:rsidRPr="008233BF" w:rsidRDefault="00F2334E" w:rsidP="001E5997">
            <w:pPr>
              <w:pStyle w:val="Small"/>
              <w:jc w:val="both"/>
            </w:pPr>
            <w:r>
              <w:t>Information Association Code</w:t>
            </w:r>
          </w:p>
        </w:tc>
        <w:tc>
          <w:tcPr>
            <w:tcW w:w="794" w:type="dxa"/>
            <w:tcBorders>
              <w:top w:val="single" w:sz="7" w:space="0" w:color="000000"/>
              <w:left w:val="single" w:sz="7" w:space="0" w:color="000000"/>
              <w:bottom w:val="single" w:sz="7" w:space="0" w:color="000000"/>
              <w:right w:val="single" w:sz="7" w:space="0" w:color="000000"/>
            </w:tcBorders>
          </w:tcPr>
          <w:p w14:paraId="01E3B9E2" w14:textId="08309DCB" w:rsidR="00F2334E" w:rsidRPr="008233BF" w:rsidRDefault="00F2334E" w:rsidP="001E5997">
            <w:pPr>
              <w:pStyle w:val="Small"/>
              <w:jc w:val="both"/>
            </w:pPr>
            <w:r>
              <w:t>IACD</w:t>
            </w:r>
          </w:p>
        </w:tc>
        <w:tc>
          <w:tcPr>
            <w:tcW w:w="794" w:type="dxa"/>
            <w:tcBorders>
              <w:top w:val="single" w:sz="7" w:space="0" w:color="000000"/>
              <w:left w:val="single" w:sz="7" w:space="0" w:color="000000"/>
              <w:bottom w:val="single" w:sz="7" w:space="0" w:color="000000"/>
              <w:right w:val="single" w:sz="7" w:space="0" w:color="000000"/>
            </w:tcBorders>
          </w:tcPr>
          <w:p w14:paraId="185ED292"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8C0D8C0" w14:textId="77777777"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69480095" w14:textId="686628F5" w:rsidR="00F2334E" w:rsidRPr="008233BF" w:rsidRDefault="00F2334E" w:rsidP="001E5997">
            <w:pPr>
              <w:pStyle w:val="Small"/>
              <w:jc w:val="both"/>
            </w:pPr>
            <w:r>
              <w:t>The code as defined in the feature catalogue</w:t>
            </w:r>
          </w:p>
        </w:tc>
      </w:tr>
      <w:tr w:rsidR="00F2334E" w:rsidRPr="008233BF" w14:paraId="32D55667"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07119101" w14:textId="55C9E03D" w:rsidR="00F2334E" w:rsidRPr="008233BF" w:rsidRDefault="00F2334E" w:rsidP="001E5997">
            <w:pPr>
              <w:pStyle w:val="Small"/>
              <w:jc w:val="both"/>
            </w:pPr>
            <w:r>
              <w:t>Information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47F47B4D" w14:textId="3EC99334" w:rsidR="00F2334E" w:rsidRPr="008233BF" w:rsidRDefault="00F2334E" w:rsidP="001E5997">
            <w:pPr>
              <w:pStyle w:val="Small"/>
              <w:jc w:val="both"/>
            </w:pPr>
            <w:r>
              <w:t>IANC</w:t>
            </w:r>
          </w:p>
        </w:tc>
        <w:tc>
          <w:tcPr>
            <w:tcW w:w="794" w:type="dxa"/>
            <w:tcBorders>
              <w:top w:val="single" w:sz="7" w:space="0" w:color="000000"/>
              <w:left w:val="single" w:sz="7" w:space="0" w:color="000000"/>
              <w:bottom w:val="single" w:sz="7" w:space="0" w:color="000000"/>
              <w:right w:val="single" w:sz="7" w:space="0" w:color="000000"/>
            </w:tcBorders>
          </w:tcPr>
          <w:p w14:paraId="092B0BB2"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36C7385" w14:textId="77777777"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02989694" w14:textId="1651255B" w:rsidR="00F2334E" w:rsidRPr="008233BF" w:rsidRDefault="00F2334E" w:rsidP="001E5997">
            <w:pPr>
              <w:pStyle w:val="Small"/>
              <w:jc w:val="both"/>
            </w:pPr>
            <w:r>
              <w:t>The code used within the NIAC subfield</w:t>
            </w:r>
          </w:p>
        </w:tc>
      </w:tr>
    </w:tbl>
    <w:p w14:paraId="380FDB6F" w14:textId="77777777" w:rsidR="00F2334E" w:rsidRDefault="00F2334E" w:rsidP="00F2334E">
      <w:pPr>
        <w:pStyle w:val="Heading3"/>
        <w:numPr>
          <w:ilvl w:val="0"/>
          <w:numId w:val="0"/>
        </w:numPr>
        <w:ind w:left="90"/>
        <w:jc w:val="both"/>
      </w:pPr>
    </w:p>
    <w:p w14:paraId="28B48C46" w14:textId="085D786A" w:rsidR="00F2334E" w:rsidRPr="00F2334E" w:rsidRDefault="00F2334E" w:rsidP="00F2334E">
      <w:pPr>
        <w:pStyle w:val="ListContinue3"/>
        <w:rPr>
          <w:b/>
          <w:bCs/>
        </w:rPr>
      </w:pPr>
      <w:r w:rsidRPr="00F2334E">
        <w:rPr>
          <w:b/>
          <w:bCs/>
        </w:rPr>
        <w:t>Feature Association Codes field structure</w:t>
      </w:r>
      <w:r>
        <w:rPr>
          <w:b/>
          <w:bCs/>
        </w:rPr>
        <w:t xml:space="preserve"> - FACS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50DD1D84" w14:textId="77777777" w:rsidTr="001E5997">
        <w:tc>
          <w:tcPr>
            <w:tcW w:w="3450" w:type="dxa"/>
            <w:tcBorders>
              <w:top w:val="double" w:sz="7" w:space="0" w:color="000000"/>
              <w:left w:val="double" w:sz="7" w:space="0" w:color="000000"/>
              <w:bottom w:val="double" w:sz="7" w:space="0" w:color="000000"/>
              <w:right w:val="single" w:sz="7" w:space="0" w:color="000000"/>
            </w:tcBorders>
            <w:vAlign w:val="center"/>
          </w:tcPr>
          <w:p w14:paraId="4AE2D07A"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7A64C3B0"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06B4424F"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4C607E7B"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2CE10DDA" w14:textId="77777777" w:rsidR="00F2334E" w:rsidRPr="008233BF" w:rsidRDefault="00F2334E" w:rsidP="001E5997">
            <w:pPr>
              <w:pStyle w:val="Small"/>
              <w:jc w:val="both"/>
            </w:pPr>
            <w:r>
              <w:t>Comment</w:t>
            </w:r>
          </w:p>
        </w:tc>
      </w:tr>
      <w:tr w:rsidR="00F2334E" w:rsidRPr="008233BF" w14:paraId="1154A418"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4DC22911" w14:textId="1D799832" w:rsidR="00F2334E" w:rsidRPr="008233BF" w:rsidRDefault="00F2334E" w:rsidP="001E5997">
            <w:pPr>
              <w:pStyle w:val="Small"/>
              <w:jc w:val="both"/>
            </w:pPr>
            <w:r>
              <w:t>Feature Association Code</w:t>
            </w:r>
          </w:p>
        </w:tc>
        <w:tc>
          <w:tcPr>
            <w:tcW w:w="794" w:type="dxa"/>
            <w:tcBorders>
              <w:top w:val="single" w:sz="7" w:space="0" w:color="000000"/>
              <w:left w:val="single" w:sz="7" w:space="0" w:color="000000"/>
              <w:bottom w:val="single" w:sz="7" w:space="0" w:color="000000"/>
              <w:right w:val="single" w:sz="7" w:space="0" w:color="000000"/>
            </w:tcBorders>
          </w:tcPr>
          <w:p w14:paraId="2CAE6265" w14:textId="4517EBBB" w:rsidR="00F2334E" w:rsidRPr="008233BF" w:rsidRDefault="00F2334E" w:rsidP="001E5997">
            <w:pPr>
              <w:pStyle w:val="Small"/>
              <w:jc w:val="both"/>
            </w:pPr>
            <w:r>
              <w:t>FACD</w:t>
            </w:r>
          </w:p>
        </w:tc>
        <w:tc>
          <w:tcPr>
            <w:tcW w:w="794" w:type="dxa"/>
            <w:tcBorders>
              <w:top w:val="single" w:sz="7" w:space="0" w:color="000000"/>
              <w:left w:val="single" w:sz="7" w:space="0" w:color="000000"/>
              <w:bottom w:val="single" w:sz="7" w:space="0" w:color="000000"/>
              <w:right w:val="single" w:sz="7" w:space="0" w:color="000000"/>
            </w:tcBorders>
          </w:tcPr>
          <w:p w14:paraId="390181C7"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9DC74E8" w14:textId="77777777"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697D91F0" w14:textId="38808669" w:rsidR="00F2334E" w:rsidRPr="008233BF" w:rsidRDefault="00F2334E" w:rsidP="001E5997">
            <w:pPr>
              <w:pStyle w:val="Small"/>
              <w:jc w:val="both"/>
            </w:pPr>
            <w:r>
              <w:t>The code as defined in the feature catalogue</w:t>
            </w:r>
          </w:p>
        </w:tc>
      </w:tr>
      <w:tr w:rsidR="00F2334E" w:rsidRPr="008233BF" w14:paraId="5195A598"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7727E284" w14:textId="454D5BA8" w:rsidR="00F2334E" w:rsidRPr="008233BF" w:rsidRDefault="00F2334E" w:rsidP="001E5997">
            <w:pPr>
              <w:pStyle w:val="Small"/>
              <w:jc w:val="both"/>
            </w:pPr>
            <w:r>
              <w:t>Feature Association Numeric Code</w:t>
            </w:r>
          </w:p>
        </w:tc>
        <w:tc>
          <w:tcPr>
            <w:tcW w:w="794" w:type="dxa"/>
            <w:tcBorders>
              <w:top w:val="single" w:sz="7" w:space="0" w:color="000000"/>
              <w:left w:val="single" w:sz="7" w:space="0" w:color="000000"/>
              <w:bottom w:val="single" w:sz="7" w:space="0" w:color="000000"/>
              <w:right w:val="single" w:sz="7" w:space="0" w:color="000000"/>
            </w:tcBorders>
          </w:tcPr>
          <w:p w14:paraId="5029CBD3" w14:textId="079FDFC2" w:rsidR="00F2334E" w:rsidRPr="008233BF" w:rsidRDefault="00F2334E" w:rsidP="001E5997">
            <w:pPr>
              <w:pStyle w:val="Small"/>
              <w:jc w:val="both"/>
            </w:pPr>
            <w:r>
              <w:t>FANC</w:t>
            </w:r>
          </w:p>
        </w:tc>
        <w:tc>
          <w:tcPr>
            <w:tcW w:w="794" w:type="dxa"/>
            <w:tcBorders>
              <w:top w:val="single" w:sz="7" w:space="0" w:color="000000"/>
              <w:left w:val="single" w:sz="7" w:space="0" w:color="000000"/>
              <w:bottom w:val="single" w:sz="7" w:space="0" w:color="000000"/>
              <w:right w:val="single" w:sz="7" w:space="0" w:color="000000"/>
            </w:tcBorders>
          </w:tcPr>
          <w:p w14:paraId="6E7D50D1"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89242BB" w14:textId="77777777"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7E16F3D8" w14:textId="6E0B1AE3" w:rsidR="00F2334E" w:rsidRPr="008233BF" w:rsidRDefault="00F2334E" w:rsidP="001E5997">
            <w:pPr>
              <w:pStyle w:val="Small"/>
              <w:jc w:val="both"/>
            </w:pPr>
            <w:r>
              <w:t>The code used within the NFAC subfield</w:t>
            </w:r>
          </w:p>
        </w:tc>
      </w:tr>
    </w:tbl>
    <w:p w14:paraId="4212CB0E" w14:textId="77777777" w:rsidR="00F2334E" w:rsidRDefault="00F2334E" w:rsidP="00F2334E">
      <w:pPr>
        <w:pStyle w:val="Heading3"/>
        <w:numPr>
          <w:ilvl w:val="0"/>
          <w:numId w:val="0"/>
        </w:numPr>
        <w:ind w:left="90"/>
        <w:jc w:val="both"/>
      </w:pPr>
    </w:p>
    <w:p w14:paraId="7EA1756C" w14:textId="49C563C9" w:rsidR="00F2334E" w:rsidRPr="00F2334E" w:rsidRDefault="00F2334E" w:rsidP="00F2334E">
      <w:pPr>
        <w:pStyle w:val="ListContinue3"/>
        <w:rPr>
          <w:b/>
          <w:bCs/>
        </w:rPr>
      </w:pPr>
      <w:r w:rsidRPr="00F2334E">
        <w:rPr>
          <w:b/>
          <w:bCs/>
        </w:rPr>
        <w:t>Association Role Codes field structure</w:t>
      </w:r>
      <w:r>
        <w:rPr>
          <w:b/>
          <w:bCs/>
        </w:rPr>
        <w:t xml:space="preserve"> - ARCS</w:t>
      </w:r>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F2334E" w:rsidRPr="008233BF" w14:paraId="31DA9F82" w14:textId="77777777" w:rsidTr="001E5997">
        <w:tc>
          <w:tcPr>
            <w:tcW w:w="3450" w:type="dxa"/>
            <w:tcBorders>
              <w:top w:val="double" w:sz="7" w:space="0" w:color="000000"/>
              <w:left w:val="double" w:sz="7" w:space="0" w:color="000000"/>
              <w:bottom w:val="double" w:sz="7" w:space="0" w:color="000000"/>
              <w:right w:val="single" w:sz="7" w:space="0" w:color="000000"/>
            </w:tcBorders>
            <w:vAlign w:val="center"/>
          </w:tcPr>
          <w:p w14:paraId="7FAB0823" w14:textId="77777777" w:rsidR="00F2334E" w:rsidRPr="008233BF" w:rsidRDefault="00F2334E" w:rsidP="001E5997">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5F64142F" w14:textId="77777777" w:rsidR="00F2334E" w:rsidRPr="008233BF" w:rsidRDefault="00F2334E" w:rsidP="001E5997">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D673774" w14:textId="77777777" w:rsidR="00F2334E" w:rsidRPr="008233BF" w:rsidRDefault="00F2334E" w:rsidP="001E5997">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1BC71198" w14:textId="77777777" w:rsidR="00F2334E" w:rsidRPr="008233BF" w:rsidRDefault="00F2334E" w:rsidP="001E5997">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3EFAAD64" w14:textId="77777777" w:rsidR="00F2334E" w:rsidRPr="008233BF" w:rsidRDefault="00F2334E" w:rsidP="001E5997">
            <w:pPr>
              <w:pStyle w:val="Small"/>
              <w:jc w:val="both"/>
            </w:pPr>
            <w:r>
              <w:t>Comment</w:t>
            </w:r>
          </w:p>
        </w:tc>
      </w:tr>
      <w:tr w:rsidR="00F2334E" w:rsidRPr="008233BF" w14:paraId="702D9D0D"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2B261153" w14:textId="5F9FB210" w:rsidR="00F2334E" w:rsidRPr="008233BF" w:rsidRDefault="00F2334E" w:rsidP="001E5997">
            <w:pPr>
              <w:pStyle w:val="Small"/>
              <w:jc w:val="both"/>
            </w:pPr>
            <w:r>
              <w:t>Association Role Code</w:t>
            </w:r>
          </w:p>
        </w:tc>
        <w:tc>
          <w:tcPr>
            <w:tcW w:w="794" w:type="dxa"/>
            <w:tcBorders>
              <w:top w:val="single" w:sz="7" w:space="0" w:color="000000"/>
              <w:left w:val="single" w:sz="7" w:space="0" w:color="000000"/>
              <w:bottom w:val="single" w:sz="7" w:space="0" w:color="000000"/>
              <w:right w:val="single" w:sz="7" w:space="0" w:color="000000"/>
            </w:tcBorders>
          </w:tcPr>
          <w:p w14:paraId="6E73617C" w14:textId="7D68EB3B" w:rsidR="00F2334E" w:rsidRPr="008233BF" w:rsidRDefault="00F2334E" w:rsidP="001E5997">
            <w:pPr>
              <w:pStyle w:val="Small"/>
              <w:jc w:val="both"/>
            </w:pPr>
            <w:r>
              <w:t>ARCD</w:t>
            </w:r>
          </w:p>
        </w:tc>
        <w:tc>
          <w:tcPr>
            <w:tcW w:w="794" w:type="dxa"/>
            <w:tcBorders>
              <w:top w:val="single" w:sz="7" w:space="0" w:color="000000"/>
              <w:left w:val="single" w:sz="7" w:space="0" w:color="000000"/>
              <w:bottom w:val="single" w:sz="7" w:space="0" w:color="000000"/>
              <w:right w:val="single" w:sz="7" w:space="0" w:color="000000"/>
            </w:tcBorders>
          </w:tcPr>
          <w:p w14:paraId="5B6FC50F"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9E7C9C2" w14:textId="77777777" w:rsidR="00F2334E" w:rsidRPr="008233BF" w:rsidRDefault="00F2334E" w:rsidP="001E5997">
            <w:pPr>
              <w:pStyle w:val="Small"/>
              <w:jc w:val="both"/>
            </w:pPr>
            <w:r>
              <w:t>A</w:t>
            </w:r>
          </w:p>
        </w:tc>
        <w:tc>
          <w:tcPr>
            <w:tcW w:w="4026" w:type="dxa"/>
            <w:tcBorders>
              <w:top w:val="single" w:sz="7" w:space="0" w:color="000000"/>
              <w:left w:val="single" w:sz="7" w:space="0" w:color="000000"/>
              <w:bottom w:val="single" w:sz="7" w:space="0" w:color="000000"/>
              <w:right w:val="single" w:sz="7" w:space="0" w:color="000000"/>
            </w:tcBorders>
          </w:tcPr>
          <w:p w14:paraId="7C33F43C" w14:textId="268A3993" w:rsidR="00F2334E" w:rsidRPr="008233BF" w:rsidRDefault="00F2334E" w:rsidP="001E5997">
            <w:pPr>
              <w:pStyle w:val="Small"/>
              <w:jc w:val="both"/>
            </w:pPr>
            <w:r>
              <w:t>The code as defined in the feature catalogue</w:t>
            </w:r>
          </w:p>
        </w:tc>
      </w:tr>
      <w:tr w:rsidR="00F2334E" w:rsidRPr="008233BF" w14:paraId="71956A53" w14:textId="77777777" w:rsidTr="001E5997">
        <w:tc>
          <w:tcPr>
            <w:tcW w:w="3450" w:type="dxa"/>
            <w:tcBorders>
              <w:top w:val="single" w:sz="7" w:space="0" w:color="000000"/>
              <w:left w:val="single" w:sz="7" w:space="0" w:color="000000"/>
              <w:bottom w:val="single" w:sz="7" w:space="0" w:color="000000"/>
              <w:right w:val="single" w:sz="7" w:space="0" w:color="000000"/>
            </w:tcBorders>
          </w:tcPr>
          <w:p w14:paraId="20EEF449" w14:textId="71932052" w:rsidR="00F2334E" w:rsidRPr="008233BF" w:rsidRDefault="00F2334E" w:rsidP="001E5997">
            <w:pPr>
              <w:pStyle w:val="Small"/>
              <w:jc w:val="both"/>
            </w:pPr>
            <w:r>
              <w:lastRenderedPageBreak/>
              <w:t>Association Role Numeric Code</w:t>
            </w:r>
          </w:p>
        </w:tc>
        <w:tc>
          <w:tcPr>
            <w:tcW w:w="794" w:type="dxa"/>
            <w:tcBorders>
              <w:top w:val="single" w:sz="7" w:space="0" w:color="000000"/>
              <w:left w:val="single" w:sz="7" w:space="0" w:color="000000"/>
              <w:bottom w:val="single" w:sz="7" w:space="0" w:color="000000"/>
              <w:right w:val="single" w:sz="7" w:space="0" w:color="000000"/>
            </w:tcBorders>
          </w:tcPr>
          <w:p w14:paraId="0A1E520A" w14:textId="5F25E967" w:rsidR="00F2334E" w:rsidRPr="008233BF" w:rsidRDefault="00F2334E" w:rsidP="001E5997">
            <w:pPr>
              <w:pStyle w:val="Small"/>
              <w:jc w:val="both"/>
            </w:pPr>
            <w:r>
              <w:t>ARNC</w:t>
            </w:r>
          </w:p>
        </w:tc>
        <w:tc>
          <w:tcPr>
            <w:tcW w:w="794" w:type="dxa"/>
            <w:tcBorders>
              <w:top w:val="single" w:sz="7" w:space="0" w:color="000000"/>
              <w:left w:val="single" w:sz="7" w:space="0" w:color="000000"/>
              <w:bottom w:val="single" w:sz="7" w:space="0" w:color="000000"/>
              <w:right w:val="single" w:sz="7" w:space="0" w:color="000000"/>
            </w:tcBorders>
          </w:tcPr>
          <w:p w14:paraId="483E01FB" w14:textId="77777777" w:rsidR="00F2334E" w:rsidRPr="008233BF" w:rsidRDefault="00F2334E"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DDEC471" w14:textId="77777777" w:rsidR="00F2334E" w:rsidRPr="008233BF" w:rsidRDefault="00F2334E" w:rsidP="001E5997">
            <w:pPr>
              <w:pStyle w:val="Small"/>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3622D6C1" w14:textId="764E4206" w:rsidR="00F2334E" w:rsidRPr="008233BF" w:rsidRDefault="00F2334E" w:rsidP="001E5997">
            <w:pPr>
              <w:pStyle w:val="Small"/>
              <w:jc w:val="both"/>
            </w:pPr>
            <w:r>
              <w:t>The code used within the NARC subfield</w:t>
            </w:r>
          </w:p>
        </w:tc>
      </w:tr>
    </w:tbl>
    <w:p w14:paraId="3B136715" w14:textId="77777777" w:rsidR="00F2334E" w:rsidRDefault="00F2334E" w:rsidP="00F2334E">
      <w:pPr>
        <w:pStyle w:val="Heading3"/>
        <w:numPr>
          <w:ilvl w:val="0"/>
          <w:numId w:val="0"/>
        </w:numPr>
        <w:ind w:left="90"/>
        <w:jc w:val="both"/>
      </w:pPr>
    </w:p>
    <w:p w14:paraId="6FFFCC41" w14:textId="77777777" w:rsidR="00241991" w:rsidRPr="008233BF" w:rsidRDefault="00241991" w:rsidP="00C53B69">
      <w:pPr>
        <w:pStyle w:val="Heading3"/>
        <w:numPr>
          <w:ilvl w:val="2"/>
          <w:numId w:val="1"/>
        </w:numPr>
        <w:jc w:val="both"/>
      </w:pPr>
      <w:bookmarkStart w:id="1338" w:name="_Toc439685338"/>
      <w:r w:rsidRPr="008233BF">
        <w:t>Attribute field</w:t>
      </w:r>
      <w:bookmarkEnd w:id="1335"/>
      <w:bookmarkEnd w:id="1336"/>
      <w:bookmarkEnd w:id="1337"/>
      <w:r w:rsidR="00852DE3">
        <w:t xml:space="preserve"> - ATTR</w:t>
      </w:r>
      <w:bookmarkEnd w:id="1338"/>
    </w:p>
    <w:tbl>
      <w:tblPr>
        <w:tblW w:w="9858"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A318B0" w:rsidRPr="008233BF" w14:paraId="7C3895B1" w14:textId="77777777" w:rsidTr="00F2334E">
        <w:tc>
          <w:tcPr>
            <w:tcW w:w="3450" w:type="dxa"/>
            <w:tcBorders>
              <w:top w:val="double" w:sz="7" w:space="0" w:color="000000"/>
              <w:left w:val="double" w:sz="7" w:space="0" w:color="000000"/>
              <w:bottom w:val="double" w:sz="7" w:space="0" w:color="000000"/>
              <w:right w:val="single" w:sz="7" w:space="0" w:color="000000"/>
            </w:tcBorders>
            <w:vAlign w:val="center"/>
          </w:tcPr>
          <w:p w14:paraId="434BBA6C" w14:textId="77777777" w:rsidR="00A318B0" w:rsidRPr="008233BF" w:rsidRDefault="00A318B0"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4B3B8EC9" w14:textId="77777777" w:rsidR="00A318B0" w:rsidRPr="008233BF" w:rsidRDefault="00A318B0"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46E18EC9" w14:textId="77777777" w:rsidR="00A318B0" w:rsidRPr="008233BF" w:rsidRDefault="00A318B0"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562F7FB9" w14:textId="77777777" w:rsidR="00A318B0" w:rsidRPr="008233BF" w:rsidRDefault="00A318B0"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7743B9B7" w14:textId="77777777" w:rsidR="00A318B0" w:rsidRPr="008233BF" w:rsidRDefault="00173519" w:rsidP="00C53B69">
            <w:pPr>
              <w:pStyle w:val="Small"/>
              <w:jc w:val="both"/>
            </w:pPr>
            <w:r>
              <w:t>Comment</w:t>
            </w:r>
          </w:p>
        </w:tc>
      </w:tr>
      <w:tr w:rsidR="00F2334E" w:rsidRPr="008233BF" w14:paraId="26B303E6"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21D39D04" w14:textId="4DE692DF" w:rsidR="00F2334E" w:rsidRPr="008233BF" w:rsidRDefault="00F2334E" w:rsidP="00C53B69">
            <w:pPr>
              <w:pStyle w:val="Small"/>
              <w:jc w:val="both"/>
            </w:pPr>
            <w:r>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4E3B63B7" w14:textId="219D427D" w:rsidR="00F2334E" w:rsidRPr="008233BF" w:rsidRDefault="00F2334E" w:rsidP="00C53B69">
            <w:pPr>
              <w:pStyle w:val="Small"/>
              <w:jc w:val="both"/>
            </w:pPr>
            <w:r>
              <w:t>*NATC</w:t>
            </w:r>
          </w:p>
        </w:tc>
        <w:tc>
          <w:tcPr>
            <w:tcW w:w="794" w:type="dxa"/>
            <w:tcBorders>
              <w:top w:val="single" w:sz="7" w:space="0" w:color="000000"/>
              <w:left w:val="single" w:sz="7" w:space="0" w:color="000000"/>
              <w:bottom w:val="single" w:sz="7" w:space="0" w:color="000000"/>
              <w:right w:val="single" w:sz="7" w:space="0" w:color="000000"/>
            </w:tcBorders>
          </w:tcPr>
          <w:p w14:paraId="576D4556" w14:textId="77777777" w:rsidR="00F2334E" w:rsidRPr="008233BF" w:rsidRDefault="00F2334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1609D6A0" w14:textId="77777777" w:rsidR="00F2334E" w:rsidRPr="008233BF" w:rsidRDefault="00F2334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127B7E90" w14:textId="290C8835" w:rsidR="00F2334E" w:rsidRPr="008233BF" w:rsidRDefault="00F2334E" w:rsidP="00C53B69">
            <w:pPr>
              <w:pStyle w:val="Small"/>
              <w:jc w:val="both"/>
            </w:pPr>
            <w:r>
              <w:t>A valid attribute code as defined in the ATCS field of the Dataset General Information Record</w:t>
            </w:r>
          </w:p>
        </w:tc>
      </w:tr>
      <w:tr w:rsidR="00A318B0" w:rsidRPr="008233BF" w14:paraId="19C26C96"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3CA96120" w14:textId="77777777" w:rsidR="00A318B0" w:rsidRPr="008233BF" w:rsidRDefault="00A318B0" w:rsidP="00C53B69">
            <w:pPr>
              <w:pStyle w:val="Small"/>
              <w:jc w:val="both"/>
            </w:pPr>
            <w:r w:rsidRPr="008233BF">
              <w:t>Attribute index</w:t>
            </w:r>
          </w:p>
        </w:tc>
        <w:tc>
          <w:tcPr>
            <w:tcW w:w="794" w:type="dxa"/>
            <w:tcBorders>
              <w:top w:val="single" w:sz="7" w:space="0" w:color="000000"/>
              <w:left w:val="single" w:sz="7" w:space="0" w:color="000000"/>
              <w:bottom w:val="single" w:sz="7" w:space="0" w:color="000000"/>
              <w:right w:val="single" w:sz="7" w:space="0" w:color="000000"/>
            </w:tcBorders>
          </w:tcPr>
          <w:p w14:paraId="48FFE8E8" w14:textId="77777777" w:rsidR="00A318B0" w:rsidRPr="008233BF" w:rsidRDefault="00A318B0" w:rsidP="00C53B69">
            <w:pPr>
              <w:pStyle w:val="Small"/>
              <w:jc w:val="both"/>
            </w:pPr>
            <w:r w:rsidRPr="008233BF">
              <w:t>ATIX</w:t>
            </w:r>
          </w:p>
        </w:tc>
        <w:tc>
          <w:tcPr>
            <w:tcW w:w="794" w:type="dxa"/>
            <w:tcBorders>
              <w:top w:val="single" w:sz="7" w:space="0" w:color="000000"/>
              <w:left w:val="single" w:sz="7" w:space="0" w:color="000000"/>
              <w:bottom w:val="single" w:sz="7" w:space="0" w:color="000000"/>
              <w:right w:val="single" w:sz="7" w:space="0" w:color="000000"/>
            </w:tcBorders>
          </w:tcPr>
          <w:p w14:paraId="1C96F5C8" w14:textId="77777777" w:rsidR="00A318B0" w:rsidRPr="008233BF" w:rsidRDefault="00A318B0"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65FC9E7" w14:textId="77777777" w:rsidR="00A318B0" w:rsidRPr="008233BF" w:rsidRDefault="00A318B0"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03D1915E" w14:textId="77777777" w:rsidR="00A318B0" w:rsidRPr="008233BF" w:rsidRDefault="00A318B0" w:rsidP="00C53B69">
            <w:pPr>
              <w:pStyle w:val="Small"/>
              <w:jc w:val="both"/>
            </w:pPr>
            <w:r w:rsidRPr="008233BF">
              <w:t>Index (position) of the attribute in the sequence of attributes with the same code and the same parent (starting with 1).</w:t>
            </w:r>
          </w:p>
        </w:tc>
      </w:tr>
      <w:tr w:rsidR="00A318B0" w:rsidRPr="008233BF" w14:paraId="6476092C"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52CC7B20" w14:textId="77777777" w:rsidR="00A318B0" w:rsidRPr="008233BF" w:rsidRDefault="00A318B0" w:rsidP="00C53B69">
            <w:pPr>
              <w:pStyle w:val="Small"/>
              <w:jc w:val="both"/>
            </w:pPr>
            <w:r w:rsidRPr="008233BF">
              <w:t>Parent index</w:t>
            </w:r>
          </w:p>
        </w:tc>
        <w:tc>
          <w:tcPr>
            <w:tcW w:w="794" w:type="dxa"/>
            <w:tcBorders>
              <w:top w:val="single" w:sz="7" w:space="0" w:color="000000"/>
              <w:left w:val="single" w:sz="7" w:space="0" w:color="000000"/>
              <w:bottom w:val="single" w:sz="7" w:space="0" w:color="000000"/>
              <w:right w:val="single" w:sz="7" w:space="0" w:color="000000"/>
            </w:tcBorders>
          </w:tcPr>
          <w:p w14:paraId="099C6327" w14:textId="77777777" w:rsidR="00A318B0" w:rsidRPr="008233BF" w:rsidRDefault="00A318B0" w:rsidP="00C53B69">
            <w:pPr>
              <w:pStyle w:val="Small"/>
              <w:jc w:val="both"/>
            </w:pPr>
            <w:r w:rsidRPr="008233BF">
              <w:t>PAIX</w:t>
            </w:r>
          </w:p>
        </w:tc>
        <w:tc>
          <w:tcPr>
            <w:tcW w:w="794" w:type="dxa"/>
            <w:tcBorders>
              <w:top w:val="single" w:sz="7" w:space="0" w:color="000000"/>
              <w:left w:val="single" w:sz="7" w:space="0" w:color="000000"/>
              <w:bottom w:val="single" w:sz="7" w:space="0" w:color="000000"/>
              <w:right w:val="single" w:sz="7" w:space="0" w:color="000000"/>
            </w:tcBorders>
          </w:tcPr>
          <w:p w14:paraId="4F94918E" w14:textId="77777777" w:rsidR="00A318B0" w:rsidRPr="008233BF" w:rsidRDefault="00A318B0"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1A0CBE1" w14:textId="77777777" w:rsidR="00A318B0" w:rsidRPr="008233BF" w:rsidRDefault="00A318B0"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60BA41AA" w14:textId="77777777" w:rsidR="00A318B0" w:rsidRPr="008233BF" w:rsidRDefault="00A318B0" w:rsidP="00C53B69">
            <w:pPr>
              <w:pStyle w:val="Small"/>
              <w:jc w:val="both"/>
            </w:pPr>
            <w:r w:rsidRPr="008233BF">
              <w:t>Index (position) of the parent complex attribute within this ATTR field (</w:t>
            </w:r>
            <w:proofErr w:type="gramStart"/>
            <w:r w:rsidRPr="008233BF">
              <w:t>starting  with</w:t>
            </w:r>
            <w:proofErr w:type="gramEnd"/>
            <w:r w:rsidRPr="008233BF">
              <w:t xml:space="preserve"> 1). If the attribute has no parent (top level attribute) the value is 0.</w:t>
            </w:r>
          </w:p>
        </w:tc>
      </w:tr>
      <w:tr w:rsidR="00A318B0" w:rsidRPr="008233BF" w14:paraId="6CE709D9"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1F4AC4D6" w14:textId="77777777" w:rsidR="00A318B0" w:rsidRPr="008233BF" w:rsidRDefault="00A318B0" w:rsidP="00C53B69">
            <w:pPr>
              <w:pStyle w:val="Small"/>
              <w:jc w:val="both"/>
            </w:pPr>
            <w:r w:rsidRPr="008233BF">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126E1625" w14:textId="77777777" w:rsidR="00A318B0" w:rsidRPr="008233BF" w:rsidRDefault="00A318B0" w:rsidP="00C53B69">
            <w:pPr>
              <w:pStyle w:val="Small"/>
              <w:jc w:val="both"/>
            </w:pPr>
            <w:r w:rsidRPr="008233BF">
              <w:t>ATIN</w:t>
            </w:r>
          </w:p>
        </w:tc>
        <w:tc>
          <w:tcPr>
            <w:tcW w:w="794" w:type="dxa"/>
            <w:tcBorders>
              <w:top w:val="single" w:sz="7" w:space="0" w:color="000000"/>
              <w:left w:val="single" w:sz="7" w:space="0" w:color="000000"/>
              <w:bottom w:val="single" w:sz="7" w:space="0" w:color="000000"/>
              <w:right w:val="single" w:sz="7" w:space="0" w:color="000000"/>
            </w:tcBorders>
          </w:tcPr>
          <w:p w14:paraId="24543919" w14:textId="77777777" w:rsidR="00A318B0" w:rsidRPr="008233BF" w:rsidRDefault="00173519"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4E1F3BA3" w14:textId="77777777" w:rsidR="00A318B0" w:rsidRPr="008233BF" w:rsidRDefault="00A318B0"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1F3FC7F7" w14:textId="77777777" w:rsidR="00A318B0" w:rsidRPr="008233BF" w:rsidRDefault="00173519" w:rsidP="00C53B69">
            <w:pPr>
              <w:pStyle w:val="Small"/>
              <w:jc w:val="both"/>
            </w:pPr>
            <w:r w:rsidRPr="008233BF">
              <w:t>{1} - Insert</w:t>
            </w:r>
          </w:p>
        </w:tc>
      </w:tr>
      <w:tr w:rsidR="00A318B0" w:rsidRPr="008233BF" w14:paraId="72B9A7AC"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7671AFBB" w14:textId="77777777" w:rsidR="00A318B0" w:rsidRPr="008233BF" w:rsidRDefault="00A318B0" w:rsidP="00C53B69">
            <w:pPr>
              <w:pStyle w:val="Small"/>
              <w:jc w:val="both"/>
            </w:pPr>
            <w:r w:rsidRPr="008233BF">
              <w:t>Attribute value</w:t>
            </w:r>
          </w:p>
        </w:tc>
        <w:tc>
          <w:tcPr>
            <w:tcW w:w="794" w:type="dxa"/>
            <w:tcBorders>
              <w:top w:val="single" w:sz="7" w:space="0" w:color="000000"/>
              <w:left w:val="single" w:sz="7" w:space="0" w:color="000000"/>
              <w:bottom w:val="single" w:sz="7" w:space="0" w:color="000000"/>
              <w:right w:val="single" w:sz="7" w:space="0" w:color="000000"/>
            </w:tcBorders>
          </w:tcPr>
          <w:p w14:paraId="026F9A57" w14:textId="77777777" w:rsidR="00A318B0" w:rsidRPr="008233BF" w:rsidRDefault="00A318B0" w:rsidP="00C53B69">
            <w:pPr>
              <w:pStyle w:val="Small"/>
              <w:jc w:val="both"/>
            </w:pPr>
            <w:r w:rsidRPr="008233BF">
              <w:t>ATVL</w:t>
            </w:r>
          </w:p>
        </w:tc>
        <w:tc>
          <w:tcPr>
            <w:tcW w:w="794" w:type="dxa"/>
            <w:tcBorders>
              <w:top w:val="single" w:sz="7" w:space="0" w:color="000000"/>
              <w:left w:val="single" w:sz="7" w:space="0" w:color="000000"/>
              <w:bottom w:val="single" w:sz="7" w:space="0" w:color="000000"/>
              <w:right w:val="single" w:sz="7" w:space="0" w:color="000000"/>
            </w:tcBorders>
          </w:tcPr>
          <w:p w14:paraId="0E80A365" w14:textId="77777777" w:rsidR="00A318B0" w:rsidRPr="008233BF" w:rsidRDefault="00A318B0"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8091E7A" w14:textId="77777777" w:rsidR="00A318B0" w:rsidRPr="008233BF" w:rsidRDefault="00A318B0" w:rsidP="00C53B69">
            <w:pPr>
              <w:pStyle w:val="Small"/>
              <w:jc w:val="both"/>
            </w:pPr>
            <w:r w:rsidRPr="008233BF">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10E3156D" w14:textId="77777777" w:rsidR="00A318B0" w:rsidRPr="008233BF" w:rsidRDefault="00A318B0" w:rsidP="00C53B69">
            <w:pPr>
              <w:pStyle w:val="Small"/>
              <w:jc w:val="both"/>
            </w:pPr>
            <w:r w:rsidRPr="008233BF">
              <w:t>A string containing a valid value for the domain of the attribute specified by the subfields above.</w:t>
            </w:r>
          </w:p>
        </w:tc>
      </w:tr>
    </w:tbl>
    <w:p w14:paraId="576270B6" w14:textId="77777777" w:rsidR="001F644E" w:rsidRDefault="001F644E" w:rsidP="00C53B69">
      <w:pPr>
        <w:pStyle w:val="Heading4"/>
        <w:numPr>
          <w:ilvl w:val="0"/>
          <w:numId w:val="0"/>
        </w:numPr>
        <w:ind w:left="864"/>
        <w:jc w:val="both"/>
      </w:pPr>
      <w:bookmarkStart w:id="1339" w:name="_Toc207617030"/>
    </w:p>
    <w:p w14:paraId="768AE070" w14:textId="77777777" w:rsidR="003B6E33" w:rsidRPr="002B00CA" w:rsidRDefault="003B6E33" w:rsidP="002B00CA">
      <w:pPr>
        <w:pStyle w:val="ListContinue3"/>
        <w:rPr>
          <w:b/>
        </w:rPr>
      </w:pPr>
      <w:r w:rsidRPr="002B00CA">
        <w:rPr>
          <w:b/>
        </w:rPr>
        <w:t>Information Association field</w:t>
      </w:r>
      <w:r w:rsidR="002B00CA">
        <w:rPr>
          <w:b/>
        </w:rPr>
        <w:t xml:space="preserve"> - INAS</w:t>
      </w:r>
    </w:p>
    <w:tbl>
      <w:tblPr>
        <w:tblW w:w="9895" w:type="dxa"/>
        <w:tblInd w:w="57" w:type="dxa"/>
        <w:tblLayout w:type="fixed"/>
        <w:tblCellMar>
          <w:left w:w="57" w:type="dxa"/>
          <w:right w:w="57" w:type="dxa"/>
        </w:tblCellMar>
        <w:tblLook w:val="0000" w:firstRow="0" w:lastRow="0" w:firstColumn="0" w:lastColumn="0" w:noHBand="0" w:noVBand="0"/>
      </w:tblPr>
      <w:tblGrid>
        <w:gridCol w:w="3129"/>
        <w:gridCol w:w="795"/>
        <w:gridCol w:w="795"/>
        <w:gridCol w:w="795"/>
        <w:gridCol w:w="4381"/>
      </w:tblGrid>
      <w:tr w:rsidR="002D27A8" w14:paraId="21B837E4" w14:textId="77777777">
        <w:tc>
          <w:tcPr>
            <w:tcW w:w="3129" w:type="dxa"/>
            <w:tcBorders>
              <w:bottom w:val="double" w:sz="4" w:space="0" w:color="auto"/>
            </w:tcBorders>
            <w:vAlign w:val="center"/>
          </w:tcPr>
          <w:p w14:paraId="48D11F39" w14:textId="77777777" w:rsidR="003B6E33" w:rsidRDefault="003B6E33" w:rsidP="00C53B69">
            <w:pPr>
              <w:pStyle w:val="Small"/>
              <w:snapToGrid w:val="0"/>
              <w:jc w:val="both"/>
            </w:pPr>
          </w:p>
        </w:tc>
        <w:tc>
          <w:tcPr>
            <w:tcW w:w="795" w:type="dxa"/>
            <w:tcBorders>
              <w:bottom w:val="double" w:sz="4" w:space="0" w:color="auto"/>
            </w:tcBorders>
            <w:vAlign w:val="center"/>
          </w:tcPr>
          <w:p w14:paraId="19A7B556" w14:textId="77777777" w:rsidR="003B6E33" w:rsidRDefault="003B6E33" w:rsidP="00C53B69">
            <w:pPr>
              <w:pStyle w:val="Small"/>
              <w:snapToGrid w:val="0"/>
              <w:jc w:val="both"/>
            </w:pPr>
          </w:p>
        </w:tc>
        <w:tc>
          <w:tcPr>
            <w:tcW w:w="795" w:type="dxa"/>
            <w:tcBorders>
              <w:bottom w:val="double" w:sz="4" w:space="0" w:color="auto"/>
            </w:tcBorders>
          </w:tcPr>
          <w:p w14:paraId="51E45FBC" w14:textId="77777777" w:rsidR="003B6E33" w:rsidRDefault="003B6E33" w:rsidP="00C53B69">
            <w:pPr>
              <w:pStyle w:val="Small"/>
              <w:snapToGrid w:val="0"/>
              <w:jc w:val="both"/>
            </w:pPr>
          </w:p>
        </w:tc>
        <w:tc>
          <w:tcPr>
            <w:tcW w:w="795" w:type="dxa"/>
            <w:tcBorders>
              <w:bottom w:val="double" w:sz="4" w:space="0" w:color="auto"/>
            </w:tcBorders>
            <w:vAlign w:val="center"/>
          </w:tcPr>
          <w:p w14:paraId="413991AE" w14:textId="77777777" w:rsidR="003B6E33" w:rsidRDefault="003B6E33" w:rsidP="00C53B69">
            <w:pPr>
              <w:pStyle w:val="Small"/>
              <w:snapToGrid w:val="0"/>
              <w:jc w:val="both"/>
            </w:pPr>
          </w:p>
        </w:tc>
        <w:tc>
          <w:tcPr>
            <w:tcW w:w="4381" w:type="dxa"/>
            <w:tcBorders>
              <w:bottom w:val="double" w:sz="4" w:space="0" w:color="auto"/>
            </w:tcBorders>
            <w:vAlign w:val="center"/>
          </w:tcPr>
          <w:p w14:paraId="589686A4" w14:textId="77777777" w:rsidR="003B6E33" w:rsidRDefault="003B6E33" w:rsidP="00C53B69">
            <w:pPr>
              <w:pStyle w:val="Small"/>
              <w:snapToGrid w:val="0"/>
              <w:jc w:val="both"/>
            </w:pPr>
          </w:p>
        </w:tc>
      </w:tr>
      <w:tr w:rsidR="008E090F" w14:paraId="210E65E5" w14:textId="77777777">
        <w:trPr>
          <w:trHeight w:val="287"/>
        </w:trPr>
        <w:tc>
          <w:tcPr>
            <w:tcW w:w="3129" w:type="dxa"/>
            <w:tcBorders>
              <w:top w:val="double" w:sz="4" w:space="0" w:color="auto"/>
              <w:left w:val="double" w:sz="4" w:space="0" w:color="auto"/>
              <w:bottom w:val="double" w:sz="4" w:space="0" w:color="auto"/>
              <w:right w:val="single" w:sz="4" w:space="0" w:color="000000"/>
            </w:tcBorders>
            <w:vAlign w:val="center"/>
          </w:tcPr>
          <w:p w14:paraId="3344F866" w14:textId="77777777" w:rsidR="008E090F" w:rsidRDefault="008E090F" w:rsidP="00C53B69">
            <w:pPr>
              <w:pStyle w:val="Small"/>
              <w:snapToGrid w:val="0"/>
              <w:jc w:val="both"/>
            </w:pPr>
          </w:p>
          <w:p w14:paraId="77FA4156" w14:textId="77777777" w:rsidR="008E090F" w:rsidRDefault="008E090F" w:rsidP="00C53B69">
            <w:pPr>
              <w:pStyle w:val="Small"/>
              <w:snapToGrid w:val="0"/>
              <w:jc w:val="both"/>
            </w:pPr>
            <w:r>
              <w:t>Subfield name</w:t>
            </w:r>
          </w:p>
        </w:tc>
        <w:tc>
          <w:tcPr>
            <w:tcW w:w="795" w:type="dxa"/>
            <w:tcBorders>
              <w:top w:val="double" w:sz="4" w:space="0" w:color="auto"/>
              <w:left w:val="single" w:sz="4" w:space="0" w:color="000000"/>
              <w:bottom w:val="double" w:sz="4" w:space="0" w:color="auto"/>
              <w:right w:val="single" w:sz="4" w:space="0" w:color="000000"/>
            </w:tcBorders>
            <w:vAlign w:val="center"/>
          </w:tcPr>
          <w:p w14:paraId="56A969BD" w14:textId="77777777" w:rsidR="008E090F" w:rsidRDefault="008E090F" w:rsidP="00C53B69">
            <w:pPr>
              <w:pStyle w:val="Small"/>
              <w:snapToGrid w:val="0"/>
              <w:jc w:val="both"/>
            </w:pPr>
            <w:r>
              <w:t>Label</w:t>
            </w:r>
          </w:p>
        </w:tc>
        <w:tc>
          <w:tcPr>
            <w:tcW w:w="795" w:type="dxa"/>
            <w:tcBorders>
              <w:top w:val="double" w:sz="4" w:space="0" w:color="auto"/>
              <w:left w:val="single" w:sz="4" w:space="0" w:color="000000"/>
              <w:bottom w:val="double" w:sz="4" w:space="0" w:color="auto"/>
              <w:right w:val="single" w:sz="4" w:space="0" w:color="000000"/>
            </w:tcBorders>
          </w:tcPr>
          <w:p w14:paraId="3C4A6E46" w14:textId="77777777" w:rsidR="008E090F" w:rsidRDefault="008E090F" w:rsidP="00C53B69">
            <w:pPr>
              <w:pStyle w:val="Small"/>
              <w:snapToGrid w:val="0"/>
              <w:jc w:val="both"/>
            </w:pPr>
          </w:p>
          <w:p w14:paraId="0E753B84" w14:textId="77777777" w:rsidR="008E090F" w:rsidRDefault="008E090F" w:rsidP="00C53B69">
            <w:pPr>
              <w:pStyle w:val="Small"/>
              <w:snapToGrid w:val="0"/>
              <w:jc w:val="both"/>
            </w:pPr>
            <w:r>
              <w:t>Value</w:t>
            </w:r>
          </w:p>
        </w:tc>
        <w:tc>
          <w:tcPr>
            <w:tcW w:w="795" w:type="dxa"/>
            <w:tcBorders>
              <w:top w:val="double" w:sz="4" w:space="0" w:color="auto"/>
              <w:left w:val="single" w:sz="4" w:space="0" w:color="000000"/>
              <w:bottom w:val="double" w:sz="4" w:space="0" w:color="auto"/>
              <w:right w:val="single" w:sz="4" w:space="0" w:color="000000"/>
            </w:tcBorders>
            <w:vAlign w:val="center"/>
          </w:tcPr>
          <w:p w14:paraId="4278E063" w14:textId="77777777" w:rsidR="008E090F" w:rsidRDefault="008E090F" w:rsidP="00C53B69">
            <w:pPr>
              <w:pStyle w:val="Small"/>
              <w:snapToGrid w:val="0"/>
              <w:jc w:val="both"/>
            </w:pPr>
            <w:r>
              <w:t>Format</w:t>
            </w:r>
          </w:p>
        </w:tc>
        <w:tc>
          <w:tcPr>
            <w:tcW w:w="4381" w:type="dxa"/>
            <w:tcBorders>
              <w:top w:val="double" w:sz="4" w:space="0" w:color="auto"/>
              <w:left w:val="single" w:sz="4" w:space="0" w:color="000000"/>
              <w:bottom w:val="double" w:sz="4" w:space="0" w:color="auto"/>
              <w:right w:val="double" w:sz="4" w:space="0" w:color="auto"/>
            </w:tcBorders>
            <w:vAlign w:val="center"/>
          </w:tcPr>
          <w:p w14:paraId="324520F7" w14:textId="77777777" w:rsidR="008E090F" w:rsidRDefault="008E090F" w:rsidP="00C53B69">
            <w:pPr>
              <w:pStyle w:val="Small"/>
              <w:snapToGrid w:val="0"/>
              <w:jc w:val="both"/>
            </w:pPr>
            <w:r>
              <w:t>Subfield content and specification</w:t>
            </w:r>
          </w:p>
        </w:tc>
      </w:tr>
      <w:tr w:rsidR="008E090F" w14:paraId="5CDCD502" w14:textId="77777777">
        <w:trPr>
          <w:trHeight w:val="287"/>
        </w:trPr>
        <w:tc>
          <w:tcPr>
            <w:tcW w:w="3129" w:type="dxa"/>
            <w:tcBorders>
              <w:top w:val="double" w:sz="4" w:space="0" w:color="auto"/>
              <w:left w:val="single" w:sz="4" w:space="0" w:color="000000"/>
              <w:bottom w:val="single" w:sz="4" w:space="0" w:color="000000"/>
            </w:tcBorders>
          </w:tcPr>
          <w:p w14:paraId="4067C494" w14:textId="77777777" w:rsidR="008E090F" w:rsidRDefault="008E090F" w:rsidP="00C53B69">
            <w:pPr>
              <w:pStyle w:val="Small"/>
              <w:snapToGrid w:val="0"/>
              <w:jc w:val="both"/>
            </w:pPr>
          </w:p>
          <w:p w14:paraId="67ED390E" w14:textId="77777777" w:rsidR="008E090F" w:rsidRDefault="008E090F" w:rsidP="00C53B69">
            <w:pPr>
              <w:pStyle w:val="Small"/>
              <w:snapToGrid w:val="0"/>
              <w:jc w:val="both"/>
            </w:pPr>
            <w:r>
              <w:t>Referenced Record name</w:t>
            </w:r>
          </w:p>
        </w:tc>
        <w:tc>
          <w:tcPr>
            <w:tcW w:w="795" w:type="dxa"/>
            <w:tcBorders>
              <w:top w:val="double" w:sz="4" w:space="0" w:color="auto"/>
              <w:left w:val="single" w:sz="4" w:space="0" w:color="000000"/>
              <w:bottom w:val="single" w:sz="4" w:space="0" w:color="000000"/>
            </w:tcBorders>
          </w:tcPr>
          <w:p w14:paraId="12B2BF61" w14:textId="77777777" w:rsidR="008E090F" w:rsidRDefault="008E090F" w:rsidP="00C53B69">
            <w:pPr>
              <w:pStyle w:val="Small"/>
              <w:snapToGrid w:val="0"/>
              <w:jc w:val="both"/>
            </w:pPr>
          </w:p>
          <w:p w14:paraId="6E64B84A" w14:textId="77777777" w:rsidR="008E090F" w:rsidRDefault="00343179" w:rsidP="00C53B69">
            <w:pPr>
              <w:pStyle w:val="Small"/>
              <w:snapToGrid w:val="0"/>
              <w:jc w:val="both"/>
            </w:pPr>
            <w:r>
              <w:t>*</w:t>
            </w:r>
            <w:r w:rsidR="008E090F">
              <w:t>RRNM</w:t>
            </w:r>
          </w:p>
        </w:tc>
        <w:tc>
          <w:tcPr>
            <w:tcW w:w="795" w:type="dxa"/>
            <w:tcBorders>
              <w:top w:val="double" w:sz="4" w:space="0" w:color="auto"/>
              <w:left w:val="single" w:sz="4" w:space="0" w:color="000000"/>
              <w:bottom w:val="single" w:sz="4" w:space="0" w:color="000000"/>
              <w:right w:val="single" w:sz="4" w:space="0" w:color="000000"/>
            </w:tcBorders>
          </w:tcPr>
          <w:p w14:paraId="28FED6BC" w14:textId="77777777" w:rsidR="008E090F" w:rsidRDefault="008E090F" w:rsidP="00C53B69">
            <w:pPr>
              <w:pStyle w:val="Small"/>
              <w:snapToGrid w:val="0"/>
              <w:jc w:val="both"/>
            </w:pPr>
          </w:p>
          <w:p w14:paraId="5380BAD8" w14:textId="77777777" w:rsidR="008E090F" w:rsidRDefault="008E090F" w:rsidP="00C53B69">
            <w:pPr>
              <w:pStyle w:val="Small"/>
              <w:snapToGrid w:val="0"/>
              <w:jc w:val="both"/>
            </w:pPr>
            <w:r>
              <w:t>150</w:t>
            </w:r>
          </w:p>
        </w:tc>
        <w:tc>
          <w:tcPr>
            <w:tcW w:w="795" w:type="dxa"/>
            <w:tcBorders>
              <w:top w:val="double" w:sz="4" w:space="0" w:color="auto"/>
              <w:left w:val="single" w:sz="4" w:space="0" w:color="000000"/>
              <w:bottom w:val="single" w:sz="4" w:space="0" w:color="000000"/>
            </w:tcBorders>
          </w:tcPr>
          <w:p w14:paraId="0C8CD46D" w14:textId="77777777" w:rsidR="008E090F" w:rsidRDefault="008E090F" w:rsidP="00C53B69">
            <w:pPr>
              <w:pStyle w:val="Small"/>
              <w:snapToGrid w:val="0"/>
              <w:jc w:val="both"/>
            </w:pPr>
          </w:p>
          <w:p w14:paraId="11BE18EA" w14:textId="77777777" w:rsidR="008E090F" w:rsidRDefault="008E090F" w:rsidP="00C53B69">
            <w:pPr>
              <w:pStyle w:val="Small"/>
              <w:snapToGrid w:val="0"/>
              <w:jc w:val="both"/>
            </w:pPr>
            <w:r>
              <w:t>b11</w:t>
            </w:r>
          </w:p>
        </w:tc>
        <w:tc>
          <w:tcPr>
            <w:tcW w:w="4381" w:type="dxa"/>
            <w:tcBorders>
              <w:top w:val="double" w:sz="4" w:space="0" w:color="auto"/>
              <w:left w:val="single" w:sz="4" w:space="0" w:color="000000"/>
              <w:bottom w:val="single" w:sz="4" w:space="0" w:color="000000"/>
              <w:right w:val="single" w:sz="4" w:space="0" w:color="000000"/>
            </w:tcBorders>
          </w:tcPr>
          <w:p w14:paraId="44CE8F24" w14:textId="77777777" w:rsidR="008E090F" w:rsidRDefault="008E090F" w:rsidP="00C53B69">
            <w:pPr>
              <w:pStyle w:val="Small"/>
              <w:snapToGrid w:val="0"/>
              <w:jc w:val="both"/>
            </w:pPr>
          </w:p>
          <w:p w14:paraId="43563284" w14:textId="77777777" w:rsidR="008E090F" w:rsidRDefault="008E090F" w:rsidP="00C53B69">
            <w:pPr>
              <w:pStyle w:val="Small"/>
              <w:snapToGrid w:val="0"/>
              <w:jc w:val="both"/>
            </w:pPr>
            <w:r>
              <w:t>Record name of the referenced record</w:t>
            </w:r>
          </w:p>
        </w:tc>
      </w:tr>
      <w:tr w:rsidR="008E090F" w14:paraId="6A673211" w14:textId="77777777">
        <w:tc>
          <w:tcPr>
            <w:tcW w:w="3129" w:type="dxa"/>
            <w:tcBorders>
              <w:top w:val="single" w:sz="4" w:space="0" w:color="000000"/>
              <w:left w:val="single" w:sz="4" w:space="0" w:color="000000"/>
              <w:bottom w:val="single" w:sz="4" w:space="0" w:color="000000"/>
            </w:tcBorders>
          </w:tcPr>
          <w:p w14:paraId="1EE48C83" w14:textId="77777777" w:rsidR="008E090F" w:rsidRDefault="008E090F" w:rsidP="00C53B69">
            <w:pPr>
              <w:pStyle w:val="Small"/>
              <w:snapToGrid w:val="0"/>
              <w:jc w:val="both"/>
            </w:pPr>
            <w:r>
              <w:t>Referenced Record identifier</w:t>
            </w:r>
          </w:p>
        </w:tc>
        <w:tc>
          <w:tcPr>
            <w:tcW w:w="795" w:type="dxa"/>
            <w:tcBorders>
              <w:top w:val="single" w:sz="4" w:space="0" w:color="000000"/>
              <w:left w:val="single" w:sz="4" w:space="0" w:color="000000"/>
              <w:bottom w:val="single" w:sz="4" w:space="0" w:color="000000"/>
            </w:tcBorders>
          </w:tcPr>
          <w:p w14:paraId="40EF4ED0" w14:textId="77777777" w:rsidR="008E090F" w:rsidRDefault="008E090F" w:rsidP="00C53B69">
            <w:pPr>
              <w:pStyle w:val="Small"/>
              <w:snapToGrid w:val="0"/>
              <w:jc w:val="both"/>
            </w:pPr>
            <w:r>
              <w:t>RRID</w:t>
            </w:r>
          </w:p>
        </w:tc>
        <w:tc>
          <w:tcPr>
            <w:tcW w:w="795" w:type="dxa"/>
            <w:tcBorders>
              <w:top w:val="single" w:sz="4" w:space="0" w:color="000000"/>
              <w:left w:val="single" w:sz="4" w:space="0" w:color="000000"/>
              <w:bottom w:val="single" w:sz="4" w:space="0" w:color="000000"/>
              <w:right w:val="single" w:sz="4" w:space="0" w:color="000000"/>
            </w:tcBorders>
          </w:tcPr>
          <w:p w14:paraId="37AF5782" w14:textId="77777777" w:rsidR="008E090F" w:rsidRDefault="008E090F"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5CBCD6D0" w14:textId="77777777" w:rsidR="008E090F" w:rsidRDefault="008E090F" w:rsidP="00C53B69">
            <w:pPr>
              <w:pStyle w:val="Small"/>
              <w:snapToGrid w:val="0"/>
              <w:jc w:val="both"/>
            </w:pPr>
            <w:r>
              <w:t>b14</w:t>
            </w:r>
          </w:p>
        </w:tc>
        <w:tc>
          <w:tcPr>
            <w:tcW w:w="4381" w:type="dxa"/>
            <w:tcBorders>
              <w:top w:val="single" w:sz="4" w:space="0" w:color="000000"/>
              <w:left w:val="single" w:sz="4" w:space="0" w:color="000000"/>
              <w:bottom w:val="single" w:sz="4" w:space="0" w:color="000000"/>
              <w:right w:val="single" w:sz="4" w:space="0" w:color="000000"/>
            </w:tcBorders>
          </w:tcPr>
          <w:p w14:paraId="5389D96E" w14:textId="77777777" w:rsidR="008E090F" w:rsidRDefault="008E090F" w:rsidP="00C53B69">
            <w:pPr>
              <w:pStyle w:val="Small"/>
              <w:snapToGrid w:val="0"/>
              <w:jc w:val="both"/>
            </w:pPr>
            <w:r>
              <w:t>Record identifier of the referenced record</w:t>
            </w:r>
          </w:p>
        </w:tc>
      </w:tr>
      <w:tr w:rsidR="00F2334E" w:rsidRPr="00B01D0E" w14:paraId="1E0A9553" w14:textId="77777777">
        <w:tc>
          <w:tcPr>
            <w:tcW w:w="3129" w:type="dxa"/>
            <w:tcBorders>
              <w:top w:val="single" w:sz="4" w:space="0" w:color="000000"/>
              <w:left w:val="single" w:sz="4" w:space="0" w:color="000000"/>
              <w:bottom w:val="single" w:sz="4" w:space="0" w:color="000000"/>
            </w:tcBorders>
          </w:tcPr>
          <w:p w14:paraId="13F89F9A" w14:textId="60D22814" w:rsidR="00F2334E" w:rsidRDefault="00F2334E" w:rsidP="00C53B69">
            <w:pPr>
              <w:pStyle w:val="Small"/>
              <w:snapToGrid w:val="0"/>
              <w:jc w:val="both"/>
            </w:pPr>
            <w:r>
              <w:t>Numeric Information Association Code</w:t>
            </w:r>
          </w:p>
        </w:tc>
        <w:tc>
          <w:tcPr>
            <w:tcW w:w="795" w:type="dxa"/>
            <w:tcBorders>
              <w:top w:val="single" w:sz="4" w:space="0" w:color="000000"/>
              <w:left w:val="single" w:sz="4" w:space="0" w:color="000000"/>
              <w:bottom w:val="single" w:sz="4" w:space="0" w:color="000000"/>
            </w:tcBorders>
          </w:tcPr>
          <w:p w14:paraId="440FA03A" w14:textId="79586466" w:rsidR="00F2334E" w:rsidRDefault="00F2334E" w:rsidP="00C53B69">
            <w:pPr>
              <w:pStyle w:val="Small"/>
              <w:snapToGrid w:val="0"/>
              <w:jc w:val="both"/>
            </w:pPr>
            <w:r>
              <w:t>NIAC</w:t>
            </w:r>
          </w:p>
        </w:tc>
        <w:tc>
          <w:tcPr>
            <w:tcW w:w="795" w:type="dxa"/>
            <w:tcBorders>
              <w:top w:val="single" w:sz="4" w:space="0" w:color="000000"/>
              <w:left w:val="single" w:sz="4" w:space="0" w:color="000000"/>
              <w:bottom w:val="single" w:sz="4" w:space="0" w:color="000000"/>
              <w:right w:val="single" w:sz="4" w:space="0" w:color="000000"/>
            </w:tcBorders>
          </w:tcPr>
          <w:p w14:paraId="26829D46"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7BD855DA" w14:textId="195CC1EA"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35627AB7" w14:textId="4F1094CA" w:rsidR="00F2334E" w:rsidRDefault="00F2334E" w:rsidP="00C53B69">
            <w:pPr>
              <w:pStyle w:val="Small"/>
              <w:snapToGrid w:val="0"/>
              <w:jc w:val="both"/>
            </w:pPr>
            <w:r>
              <w:t xml:space="preserve"> A valid code for the information association as defined in the IACS field of the Dataset General Information Record</w:t>
            </w:r>
          </w:p>
        </w:tc>
      </w:tr>
      <w:tr w:rsidR="00F2334E" w14:paraId="75FA8212" w14:textId="77777777">
        <w:tc>
          <w:tcPr>
            <w:tcW w:w="3129" w:type="dxa"/>
            <w:tcBorders>
              <w:top w:val="single" w:sz="4" w:space="0" w:color="000000"/>
              <w:left w:val="single" w:sz="4" w:space="0" w:color="000000"/>
              <w:bottom w:val="single" w:sz="4" w:space="0" w:color="000000"/>
            </w:tcBorders>
          </w:tcPr>
          <w:p w14:paraId="170F58A3" w14:textId="4A28ED43" w:rsidR="00F2334E" w:rsidRDefault="00F2334E" w:rsidP="00C53B69">
            <w:pPr>
              <w:pStyle w:val="Small"/>
              <w:snapToGrid w:val="0"/>
              <w:jc w:val="both"/>
            </w:pPr>
            <w:r>
              <w:t xml:space="preserve">Numeric </w:t>
            </w:r>
            <w:proofErr w:type="spellStart"/>
            <w:r>
              <w:t>AssociationRole</w:t>
            </w:r>
            <w:proofErr w:type="spellEnd"/>
            <w:r>
              <w:t xml:space="preserve"> code</w:t>
            </w:r>
          </w:p>
        </w:tc>
        <w:tc>
          <w:tcPr>
            <w:tcW w:w="795" w:type="dxa"/>
            <w:tcBorders>
              <w:top w:val="single" w:sz="4" w:space="0" w:color="000000"/>
              <w:left w:val="single" w:sz="4" w:space="0" w:color="000000"/>
              <w:bottom w:val="single" w:sz="4" w:space="0" w:color="000000"/>
            </w:tcBorders>
          </w:tcPr>
          <w:p w14:paraId="42C823A1" w14:textId="1F23020D" w:rsidR="00F2334E" w:rsidRDefault="00F2334E" w:rsidP="00C53B69">
            <w:pPr>
              <w:pStyle w:val="Small"/>
              <w:snapToGrid w:val="0"/>
              <w:jc w:val="both"/>
            </w:pPr>
            <w:r>
              <w:t>NARC</w:t>
            </w:r>
          </w:p>
        </w:tc>
        <w:tc>
          <w:tcPr>
            <w:tcW w:w="795" w:type="dxa"/>
            <w:tcBorders>
              <w:top w:val="single" w:sz="4" w:space="0" w:color="000000"/>
              <w:left w:val="single" w:sz="4" w:space="0" w:color="000000"/>
              <w:bottom w:val="single" w:sz="4" w:space="0" w:color="000000"/>
              <w:right w:val="single" w:sz="4" w:space="0" w:color="000000"/>
            </w:tcBorders>
          </w:tcPr>
          <w:p w14:paraId="130BBD18"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446200E2" w14:textId="1D1276FB" w:rsidR="00F2334E" w:rsidRDefault="00F2334E" w:rsidP="00C53B69">
            <w:pPr>
              <w:pStyle w:val="Small"/>
              <w:snapToGrid w:val="0"/>
              <w:jc w:val="both"/>
            </w:pPr>
          </w:p>
        </w:tc>
        <w:tc>
          <w:tcPr>
            <w:tcW w:w="4381" w:type="dxa"/>
            <w:tcBorders>
              <w:top w:val="single" w:sz="4" w:space="0" w:color="000000"/>
              <w:left w:val="single" w:sz="4" w:space="0" w:color="000000"/>
              <w:bottom w:val="single" w:sz="4" w:space="0" w:color="000000"/>
              <w:right w:val="single" w:sz="4" w:space="0" w:color="000000"/>
            </w:tcBorders>
          </w:tcPr>
          <w:p w14:paraId="7EC8BCA8" w14:textId="686B2EE2" w:rsidR="00F2334E" w:rsidRDefault="00F2334E" w:rsidP="00C53B69">
            <w:pPr>
              <w:pStyle w:val="Small"/>
              <w:snapToGrid w:val="0"/>
              <w:jc w:val="both"/>
            </w:pPr>
            <w:r>
              <w:t xml:space="preserve"> A valid code for the role as defined in the ARCS field of the Dataset General Information Record</w:t>
            </w:r>
          </w:p>
        </w:tc>
      </w:tr>
      <w:tr w:rsidR="00F2334E" w14:paraId="201EF8D1" w14:textId="77777777">
        <w:tc>
          <w:tcPr>
            <w:tcW w:w="3129" w:type="dxa"/>
            <w:tcBorders>
              <w:top w:val="single" w:sz="4" w:space="0" w:color="000000"/>
              <w:left w:val="single" w:sz="4" w:space="0" w:color="000000"/>
              <w:bottom w:val="single" w:sz="4" w:space="0" w:color="000000"/>
            </w:tcBorders>
          </w:tcPr>
          <w:p w14:paraId="265CF549" w14:textId="77777777" w:rsidR="00F2334E" w:rsidRDefault="00F2334E" w:rsidP="00E46180">
            <w:pPr>
              <w:pStyle w:val="Small"/>
              <w:snapToGrid w:val="0"/>
            </w:pPr>
            <w:r>
              <w:t>Information  Association Update Instruction</w:t>
            </w:r>
          </w:p>
        </w:tc>
        <w:tc>
          <w:tcPr>
            <w:tcW w:w="795" w:type="dxa"/>
            <w:tcBorders>
              <w:top w:val="single" w:sz="4" w:space="0" w:color="000000"/>
              <w:left w:val="single" w:sz="4" w:space="0" w:color="000000"/>
              <w:bottom w:val="single" w:sz="4" w:space="0" w:color="000000"/>
            </w:tcBorders>
          </w:tcPr>
          <w:p w14:paraId="573AB807" w14:textId="77777777" w:rsidR="00F2334E" w:rsidRDefault="00F2334E" w:rsidP="00C53B69">
            <w:pPr>
              <w:pStyle w:val="Small"/>
              <w:snapToGrid w:val="0"/>
              <w:jc w:val="both"/>
            </w:pPr>
            <w:r>
              <w:t>IUIN</w:t>
            </w:r>
          </w:p>
        </w:tc>
        <w:tc>
          <w:tcPr>
            <w:tcW w:w="795" w:type="dxa"/>
            <w:tcBorders>
              <w:top w:val="single" w:sz="4" w:space="0" w:color="000000"/>
              <w:left w:val="single" w:sz="4" w:space="0" w:color="000000"/>
              <w:bottom w:val="single" w:sz="4" w:space="0" w:color="000000"/>
              <w:right w:val="single" w:sz="4" w:space="0" w:color="000000"/>
            </w:tcBorders>
          </w:tcPr>
          <w:p w14:paraId="02B2BB77"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1DCE6C52" w14:textId="77777777" w:rsidR="00F2334E" w:rsidRDefault="00F2334E" w:rsidP="00C53B69">
            <w:pPr>
              <w:pStyle w:val="Small"/>
              <w:snapToGrid w:val="0"/>
              <w:jc w:val="both"/>
            </w:pPr>
            <w:r>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31E4017" w14:textId="77777777" w:rsidR="00F2334E" w:rsidRDefault="00F2334E" w:rsidP="00C53B69">
            <w:pPr>
              <w:pStyle w:val="Small"/>
              <w:snapToGrid w:val="0"/>
              <w:jc w:val="both"/>
            </w:pPr>
            <w:r>
              <w:t>{1} - Insert</w:t>
            </w:r>
          </w:p>
          <w:p w14:paraId="0A8D629D" w14:textId="77777777" w:rsidR="00F2334E" w:rsidRDefault="00F2334E" w:rsidP="00C53B69">
            <w:pPr>
              <w:pStyle w:val="Small"/>
              <w:jc w:val="both"/>
            </w:pPr>
            <w:r>
              <w:t>{2} – Delete</w:t>
            </w:r>
          </w:p>
          <w:p w14:paraId="6D0CD39C" w14:textId="77777777" w:rsidR="00F2334E" w:rsidRDefault="00F2334E" w:rsidP="00C53B69">
            <w:pPr>
              <w:pStyle w:val="Small"/>
              <w:jc w:val="both"/>
            </w:pPr>
            <w:r>
              <w:t>{3} - Modify</w:t>
            </w:r>
          </w:p>
        </w:tc>
      </w:tr>
      <w:tr w:rsidR="00F2334E" w14:paraId="0A2273E4" w14:textId="77777777">
        <w:tc>
          <w:tcPr>
            <w:tcW w:w="3129" w:type="dxa"/>
            <w:tcBorders>
              <w:top w:val="single" w:sz="4" w:space="0" w:color="000000"/>
              <w:left w:val="single" w:sz="4" w:space="0" w:color="000000"/>
              <w:bottom w:val="single" w:sz="4" w:space="0" w:color="000000"/>
            </w:tcBorders>
          </w:tcPr>
          <w:p w14:paraId="5F3C2831" w14:textId="72F27AAD" w:rsidR="00F2334E" w:rsidRDefault="00F2334E" w:rsidP="00C53B69">
            <w:pPr>
              <w:pStyle w:val="Small"/>
              <w:snapToGrid w:val="0"/>
              <w:jc w:val="both"/>
            </w:pPr>
            <w:r>
              <w:t>Numeric attribute code</w:t>
            </w:r>
          </w:p>
        </w:tc>
        <w:tc>
          <w:tcPr>
            <w:tcW w:w="795" w:type="dxa"/>
            <w:tcBorders>
              <w:top w:val="single" w:sz="4" w:space="0" w:color="000000"/>
              <w:left w:val="single" w:sz="4" w:space="0" w:color="000000"/>
              <w:bottom w:val="single" w:sz="4" w:space="0" w:color="000000"/>
            </w:tcBorders>
          </w:tcPr>
          <w:p w14:paraId="21DEB778" w14:textId="5B59323C" w:rsidR="00F2334E" w:rsidRDefault="00F2334E" w:rsidP="00C53B69">
            <w:pPr>
              <w:pStyle w:val="Small"/>
              <w:snapToGrid w:val="0"/>
              <w:jc w:val="both"/>
            </w:pPr>
            <w:r>
              <w:t>*NATC</w:t>
            </w:r>
          </w:p>
        </w:tc>
        <w:tc>
          <w:tcPr>
            <w:tcW w:w="795" w:type="dxa"/>
            <w:tcBorders>
              <w:top w:val="single" w:sz="4" w:space="0" w:color="000000"/>
              <w:left w:val="single" w:sz="4" w:space="0" w:color="000000"/>
              <w:bottom w:val="single" w:sz="4" w:space="0" w:color="000000"/>
              <w:right w:val="single" w:sz="4" w:space="0" w:color="000000"/>
            </w:tcBorders>
          </w:tcPr>
          <w:p w14:paraId="78313DFF"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142463D0"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5315E5EC" w14:textId="07E91D83" w:rsidR="00F2334E" w:rsidRDefault="00F2334E" w:rsidP="00C53B69">
            <w:pPr>
              <w:pStyle w:val="Small"/>
              <w:snapToGrid w:val="0"/>
              <w:jc w:val="both"/>
            </w:pPr>
            <w:r>
              <w:t>A valid attribute code as defined in the ATCS field of the Dataset General Information Record</w:t>
            </w:r>
          </w:p>
        </w:tc>
      </w:tr>
      <w:tr w:rsidR="00F2334E" w:rsidRPr="003611F3" w14:paraId="2FC8C5AB" w14:textId="77777777">
        <w:tc>
          <w:tcPr>
            <w:tcW w:w="3129" w:type="dxa"/>
            <w:tcBorders>
              <w:top w:val="single" w:sz="4" w:space="0" w:color="000000"/>
              <w:left w:val="single" w:sz="4" w:space="0" w:color="000000"/>
              <w:bottom w:val="single" w:sz="4" w:space="0" w:color="000000"/>
            </w:tcBorders>
          </w:tcPr>
          <w:p w14:paraId="66C4AD8B" w14:textId="77777777" w:rsidR="00F2334E" w:rsidRDefault="00F2334E" w:rsidP="00C53B69">
            <w:pPr>
              <w:pStyle w:val="Small"/>
              <w:snapToGrid w:val="0"/>
              <w:jc w:val="both"/>
            </w:pPr>
            <w:r>
              <w:t>Attribute index</w:t>
            </w:r>
          </w:p>
        </w:tc>
        <w:tc>
          <w:tcPr>
            <w:tcW w:w="795" w:type="dxa"/>
            <w:tcBorders>
              <w:top w:val="single" w:sz="4" w:space="0" w:color="000000"/>
              <w:left w:val="single" w:sz="4" w:space="0" w:color="000000"/>
              <w:bottom w:val="single" w:sz="4" w:space="0" w:color="000000"/>
            </w:tcBorders>
          </w:tcPr>
          <w:p w14:paraId="2242A4C9" w14:textId="77777777" w:rsidR="00F2334E" w:rsidRDefault="00F2334E" w:rsidP="00C53B69">
            <w:pPr>
              <w:pStyle w:val="Small"/>
              <w:snapToGrid w:val="0"/>
              <w:jc w:val="both"/>
            </w:pPr>
            <w:r>
              <w:t>ATIX</w:t>
            </w:r>
          </w:p>
        </w:tc>
        <w:tc>
          <w:tcPr>
            <w:tcW w:w="795" w:type="dxa"/>
            <w:tcBorders>
              <w:top w:val="single" w:sz="4" w:space="0" w:color="000000"/>
              <w:left w:val="single" w:sz="4" w:space="0" w:color="000000"/>
              <w:bottom w:val="single" w:sz="4" w:space="0" w:color="000000"/>
              <w:right w:val="single" w:sz="4" w:space="0" w:color="000000"/>
            </w:tcBorders>
          </w:tcPr>
          <w:p w14:paraId="71B86D16"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4B3DDC6D"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1F3E301F" w14:textId="77777777" w:rsidR="00F2334E" w:rsidRDefault="00F2334E" w:rsidP="00C53B69">
            <w:pPr>
              <w:pStyle w:val="Small"/>
              <w:snapToGrid w:val="0"/>
              <w:jc w:val="both"/>
            </w:pPr>
            <w:r>
              <w:t>Index (position) of the attribute in the sequence of attributes with the same code and the same parent (starting with 1).</w:t>
            </w:r>
          </w:p>
        </w:tc>
      </w:tr>
      <w:tr w:rsidR="00F2334E" w:rsidRPr="003611F3" w14:paraId="29666C5F" w14:textId="77777777">
        <w:tc>
          <w:tcPr>
            <w:tcW w:w="3129" w:type="dxa"/>
            <w:tcBorders>
              <w:top w:val="single" w:sz="4" w:space="0" w:color="000000"/>
              <w:left w:val="single" w:sz="4" w:space="0" w:color="000000"/>
              <w:bottom w:val="single" w:sz="4" w:space="0" w:color="000000"/>
            </w:tcBorders>
          </w:tcPr>
          <w:p w14:paraId="4453F1A2" w14:textId="77777777" w:rsidR="00F2334E" w:rsidRDefault="00F2334E" w:rsidP="00C53B69">
            <w:pPr>
              <w:pStyle w:val="Small"/>
              <w:snapToGrid w:val="0"/>
              <w:jc w:val="both"/>
            </w:pPr>
            <w:r>
              <w:t>Parent index</w:t>
            </w:r>
          </w:p>
        </w:tc>
        <w:tc>
          <w:tcPr>
            <w:tcW w:w="795" w:type="dxa"/>
            <w:tcBorders>
              <w:top w:val="single" w:sz="4" w:space="0" w:color="000000"/>
              <w:left w:val="single" w:sz="4" w:space="0" w:color="000000"/>
              <w:bottom w:val="single" w:sz="4" w:space="0" w:color="000000"/>
            </w:tcBorders>
          </w:tcPr>
          <w:p w14:paraId="6369BCC0" w14:textId="77777777" w:rsidR="00F2334E" w:rsidRDefault="00F2334E" w:rsidP="00C53B69">
            <w:pPr>
              <w:pStyle w:val="Small"/>
              <w:snapToGrid w:val="0"/>
              <w:jc w:val="both"/>
            </w:pPr>
            <w:r>
              <w:t>PAIX</w:t>
            </w:r>
          </w:p>
        </w:tc>
        <w:tc>
          <w:tcPr>
            <w:tcW w:w="795" w:type="dxa"/>
            <w:tcBorders>
              <w:top w:val="single" w:sz="4" w:space="0" w:color="000000"/>
              <w:left w:val="single" w:sz="4" w:space="0" w:color="000000"/>
              <w:bottom w:val="single" w:sz="4" w:space="0" w:color="000000"/>
              <w:right w:val="single" w:sz="4" w:space="0" w:color="000000"/>
            </w:tcBorders>
          </w:tcPr>
          <w:p w14:paraId="6A7AF6FA"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0A61BDE0"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62BDE0D0" w14:textId="37EB0C2F" w:rsidR="00F2334E" w:rsidRDefault="00F2334E" w:rsidP="00C53B69">
            <w:pPr>
              <w:pStyle w:val="Small"/>
              <w:snapToGrid w:val="0"/>
              <w:jc w:val="both"/>
            </w:pPr>
            <w:r>
              <w:t>Index (position) of the parent complex attribute wi</w:t>
            </w:r>
            <w:r w:rsidR="00E46180">
              <w:t xml:space="preserve">thin this INAS field (starting </w:t>
            </w:r>
            <w:r>
              <w:t>with 1). If the attribute has no parent (top level attribute) the value is 0.</w:t>
            </w:r>
          </w:p>
        </w:tc>
      </w:tr>
      <w:tr w:rsidR="00F2334E" w14:paraId="708DED66" w14:textId="77777777">
        <w:tc>
          <w:tcPr>
            <w:tcW w:w="3129" w:type="dxa"/>
            <w:tcBorders>
              <w:top w:val="single" w:sz="4" w:space="0" w:color="000000"/>
              <w:left w:val="single" w:sz="4" w:space="0" w:color="000000"/>
              <w:bottom w:val="single" w:sz="4" w:space="0" w:color="000000"/>
            </w:tcBorders>
          </w:tcPr>
          <w:p w14:paraId="59584610" w14:textId="77777777" w:rsidR="00F2334E" w:rsidRDefault="00F2334E" w:rsidP="00C53B69">
            <w:pPr>
              <w:pStyle w:val="Small"/>
              <w:snapToGrid w:val="0"/>
              <w:jc w:val="both"/>
            </w:pPr>
            <w:r>
              <w:t>Attribute Instruction</w:t>
            </w:r>
          </w:p>
        </w:tc>
        <w:tc>
          <w:tcPr>
            <w:tcW w:w="795" w:type="dxa"/>
            <w:tcBorders>
              <w:top w:val="single" w:sz="4" w:space="0" w:color="000000"/>
              <w:left w:val="single" w:sz="4" w:space="0" w:color="000000"/>
              <w:bottom w:val="single" w:sz="4" w:space="0" w:color="000000"/>
            </w:tcBorders>
          </w:tcPr>
          <w:p w14:paraId="2A84AD94" w14:textId="77777777" w:rsidR="00F2334E" w:rsidRDefault="00F2334E" w:rsidP="00C53B69">
            <w:pPr>
              <w:pStyle w:val="Small"/>
              <w:snapToGrid w:val="0"/>
              <w:jc w:val="both"/>
            </w:pPr>
            <w:r>
              <w:t>ATIN</w:t>
            </w:r>
          </w:p>
        </w:tc>
        <w:tc>
          <w:tcPr>
            <w:tcW w:w="795" w:type="dxa"/>
            <w:tcBorders>
              <w:top w:val="single" w:sz="4" w:space="0" w:color="000000"/>
              <w:left w:val="single" w:sz="4" w:space="0" w:color="000000"/>
              <w:bottom w:val="single" w:sz="4" w:space="0" w:color="000000"/>
              <w:right w:val="single" w:sz="4" w:space="0" w:color="000000"/>
            </w:tcBorders>
          </w:tcPr>
          <w:p w14:paraId="3F03D178"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1087C61C" w14:textId="77777777" w:rsidR="00F2334E" w:rsidRDefault="00F2334E" w:rsidP="00C53B69">
            <w:pPr>
              <w:pStyle w:val="Small"/>
              <w:snapToGrid w:val="0"/>
              <w:jc w:val="both"/>
            </w:pPr>
            <w:r>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43C7C7A9" w14:textId="77777777" w:rsidR="00F2334E" w:rsidRDefault="00F2334E" w:rsidP="00C53B69">
            <w:pPr>
              <w:pStyle w:val="Small"/>
              <w:snapToGrid w:val="0"/>
              <w:jc w:val="both"/>
            </w:pPr>
            <w:r>
              <w:t>{1} - Insert</w:t>
            </w:r>
          </w:p>
          <w:p w14:paraId="62436DAB" w14:textId="77777777" w:rsidR="00F2334E" w:rsidRDefault="00F2334E" w:rsidP="00C53B69">
            <w:pPr>
              <w:pStyle w:val="Small"/>
              <w:jc w:val="both"/>
            </w:pPr>
            <w:r>
              <w:t>{2} - Delete</w:t>
            </w:r>
          </w:p>
          <w:p w14:paraId="4FD319B4" w14:textId="77777777" w:rsidR="00F2334E" w:rsidRDefault="00F2334E" w:rsidP="00C53B69">
            <w:pPr>
              <w:pStyle w:val="Small"/>
              <w:snapToGrid w:val="0"/>
              <w:jc w:val="both"/>
            </w:pPr>
            <w:r>
              <w:t>{3} - Modify</w:t>
            </w:r>
          </w:p>
        </w:tc>
      </w:tr>
      <w:tr w:rsidR="00F2334E" w:rsidRPr="003611F3" w14:paraId="544127E8" w14:textId="77777777">
        <w:tc>
          <w:tcPr>
            <w:tcW w:w="3129" w:type="dxa"/>
            <w:tcBorders>
              <w:top w:val="single" w:sz="4" w:space="0" w:color="000000"/>
              <w:left w:val="single" w:sz="4" w:space="0" w:color="000000"/>
              <w:bottom w:val="single" w:sz="4" w:space="0" w:color="000000"/>
            </w:tcBorders>
          </w:tcPr>
          <w:p w14:paraId="0FD9482F" w14:textId="77777777" w:rsidR="00F2334E" w:rsidRDefault="00F2334E" w:rsidP="00C53B69">
            <w:pPr>
              <w:pStyle w:val="Small"/>
              <w:snapToGrid w:val="0"/>
              <w:jc w:val="both"/>
            </w:pPr>
            <w:r>
              <w:t>Attribute value</w:t>
            </w:r>
          </w:p>
        </w:tc>
        <w:tc>
          <w:tcPr>
            <w:tcW w:w="795" w:type="dxa"/>
            <w:tcBorders>
              <w:top w:val="single" w:sz="4" w:space="0" w:color="000000"/>
              <w:left w:val="single" w:sz="4" w:space="0" w:color="000000"/>
              <w:bottom w:val="single" w:sz="4" w:space="0" w:color="000000"/>
            </w:tcBorders>
          </w:tcPr>
          <w:p w14:paraId="1DB2FCBB" w14:textId="77777777" w:rsidR="00F2334E" w:rsidRDefault="00F2334E" w:rsidP="00C53B69">
            <w:pPr>
              <w:pStyle w:val="Small"/>
              <w:snapToGrid w:val="0"/>
              <w:jc w:val="both"/>
            </w:pPr>
            <w:r>
              <w:t>ATVL</w:t>
            </w:r>
          </w:p>
        </w:tc>
        <w:tc>
          <w:tcPr>
            <w:tcW w:w="795" w:type="dxa"/>
            <w:tcBorders>
              <w:top w:val="single" w:sz="4" w:space="0" w:color="000000"/>
              <w:left w:val="single" w:sz="4" w:space="0" w:color="000000"/>
              <w:bottom w:val="single" w:sz="4" w:space="0" w:color="000000"/>
              <w:right w:val="single" w:sz="4" w:space="0" w:color="000000"/>
            </w:tcBorders>
          </w:tcPr>
          <w:p w14:paraId="76965A9C"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011F1A39" w14:textId="77777777" w:rsidR="00F2334E" w:rsidRDefault="00F2334E" w:rsidP="00C53B69">
            <w:pPr>
              <w:pStyle w:val="Small"/>
              <w:snapToGrid w:val="0"/>
              <w:jc w:val="both"/>
            </w:pPr>
            <w:r>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213DA073" w14:textId="77777777" w:rsidR="00F2334E" w:rsidRDefault="00F2334E" w:rsidP="00C53B69">
            <w:pPr>
              <w:pStyle w:val="Small"/>
              <w:snapToGrid w:val="0"/>
              <w:jc w:val="both"/>
            </w:pPr>
            <w:r>
              <w:t>A string containing a valid value for the domain of the attribute specified by the subfields above.</w:t>
            </w:r>
          </w:p>
        </w:tc>
      </w:tr>
    </w:tbl>
    <w:p w14:paraId="62A4C33D" w14:textId="77777777" w:rsidR="003B6E33" w:rsidRPr="003B6E33" w:rsidRDefault="003B6E33" w:rsidP="00C53B69"/>
    <w:p w14:paraId="65E2D61F" w14:textId="77777777" w:rsidR="00ED5B79" w:rsidRPr="002B00CA" w:rsidRDefault="00ED5B79" w:rsidP="002B00CA">
      <w:pPr>
        <w:pStyle w:val="ListContinue3"/>
        <w:rPr>
          <w:b/>
        </w:rPr>
      </w:pPr>
      <w:r w:rsidRPr="002B00CA">
        <w:rPr>
          <w:b/>
        </w:rPr>
        <w:t>Coordinate Reference</w:t>
      </w:r>
      <w:r w:rsidR="00173519" w:rsidRPr="002B00CA">
        <w:rPr>
          <w:b/>
        </w:rPr>
        <w:t xml:space="preserve"> System Record Identifier field</w:t>
      </w:r>
      <w:r w:rsidR="00852DE3" w:rsidRPr="002B00CA">
        <w:rPr>
          <w:b/>
        </w:rPr>
        <w:t xml:space="preserve"> - C</w:t>
      </w:r>
      <w:r w:rsidR="009319E7" w:rsidRPr="002B00CA">
        <w:rPr>
          <w:b/>
        </w:rPr>
        <w:t>S</w:t>
      </w:r>
      <w:r w:rsidR="00852DE3" w:rsidRPr="002B00CA">
        <w:rPr>
          <w:b/>
        </w:rPr>
        <w:t>ID</w:t>
      </w:r>
    </w:p>
    <w:tbl>
      <w:tblPr>
        <w:tblW w:w="0" w:type="auto"/>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A318B0" w:rsidRPr="008233BF" w14:paraId="4B411790" w14:textId="77777777" w:rsidTr="002B00CA">
        <w:tc>
          <w:tcPr>
            <w:tcW w:w="3459" w:type="dxa"/>
            <w:tcBorders>
              <w:top w:val="double" w:sz="7" w:space="0" w:color="000000"/>
              <w:left w:val="double" w:sz="7" w:space="0" w:color="000000"/>
              <w:bottom w:val="double" w:sz="7" w:space="0" w:color="000000"/>
              <w:right w:val="single" w:sz="7" w:space="0" w:color="000000"/>
            </w:tcBorders>
            <w:vAlign w:val="center"/>
          </w:tcPr>
          <w:p w14:paraId="4A3D50BB" w14:textId="77777777" w:rsidR="00A318B0" w:rsidRPr="008233BF" w:rsidRDefault="00A318B0"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2D4EFE3C" w14:textId="77777777" w:rsidR="00A318B0" w:rsidRPr="008233BF" w:rsidRDefault="00A318B0"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4A7C17A4" w14:textId="77777777" w:rsidR="00A318B0" w:rsidRPr="008233BF" w:rsidRDefault="00A318B0"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15A3D23C" w14:textId="77777777" w:rsidR="00A318B0" w:rsidRPr="008233BF" w:rsidRDefault="00A318B0"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48C5119A" w14:textId="77777777" w:rsidR="00A318B0" w:rsidRPr="008233BF" w:rsidRDefault="0019003C" w:rsidP="00C53B69">
            <w:pPr>
              <w:pStyle w:val="Small"/>
              <w:jc w:val="both"/>
            </w:pPr>
            <w:r>
              <w:t>Comment</w:t>
            </w:r>
          </w:p>
        </w:tc>
      </w:tr>
      <w:tr w:rsidR="00A318B0" w:rsidRPr="008233BF" w14:paraId="54E2AF3B" w14:textId="77777777" w:rsidTr="002B00CA">
        <w:tc>
          <w:tcPr>
            <w:tcW w:w="3459" w:type="dxa"/>
            <w:tcBorders>
              <w:top w:val="single" w:sz="7" w:space="0" w:color="000000"/>
              <w:left w:val="single" w:sz="7" w:space="0" w:color="000000"/>
              <w:bottom w:val="single" w:sz="7" w:space="0" w:color="000000"/>
              <w:right w:val="single" w:sz="7" w:space="0" w:color="000000"/>
            </w:tcBorders>
          </w:tcPr>
          <w:p w14:paraId="1B31C841" w14:textId="77777777" w:rsidR="00A318B0" w:rsidRPr="008233BF" w:rsidRDefault="00A318B0"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5FDC3064" w14:textId="77777777" w:rsidR="00A318B0" w:rsidRPr="008233BF" w:rsidRDefault="00A318B0"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1D3950CF" w14:textId="77777777" w:rsidR="00A318B0" w:rsidRPr="008233BF" w:rsidRDefault="0019003C" w:rsidP="00C53B69">
            <w:pPr>
              <w:pStyle w:val="Small"/>
              <w:jc w:val="both"/>
            </w:pPr>
            <w:r>
              <w:t>{15}</w:t>
            </w:r>
          </w:p>
        </w:tc>
        <w:tc>
          <w:tcPr>
            <w:tcW w:w="794" w:type="dxa"/>
            <w:tcBorders>
              <w:top w:val="single" w:sz="7" w:space="0" w:color="000000"/>
              <w:left w:val="single" w:sz="7" w:space="0" w:color="000000"/>
              <w:bottom w:val="single" w:sz="7" w:space="0" w:color="000000"/>
              <w:right w:val="single" w:sz="7" w:space="0" w:color="000000"/>
            </w:tcBorders>
          </w:tcPr>
          <w:p w14:paraId="3ADDDEEE" w14:textId="77777777" w:rsidR="00A318B0" w:rsidRPr="008233BF" w:rsidRDefault="00A318B0"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6CBE201B" w14:textId="77777777" w:rsidR="00A318B0" w:rsidRPr="008233BF" w:rsidRDefault="00A318B0" w:rsidP="00C53B69">
            <w:pPr>
              <w:pStyle w:val="Small"/>
              <w:jc w:val="both"/>
            </w:pPr>
            <w:r w:rsidRPr="008233BF">
              <w:t>{15} - Coordinate Reference System Identifier</w:t>
            </w:r>
          </w:p>
        </w:tc>
      </w:tr>
      <w:tr w:rsidR="00A318B0" w:rsidRPr="008233BF" w14:paraId="209010FF" w14:textId="77777777" w:rsidTr="002B00CA">
        <w:tc>
          <w:tcPr>
            <w:tcW w:w="3459" w:type="dxa"/>
            <w:tcBorders>
              <w:top w:val="single" w:sz="7" w:space="0" w:color="000000"/>
              <w:left w:val="single" w:sz="7" w:space="0" w:color="000000"/>
              <w:bottom w:val="single" w:sz="7" w:space="0" w:color="000000"/>
              <w:right w:val="single" w:sz="7" w:space="0" w:color="000000"/>
            </w:tcBorders>
          </w:tcPr>
          <w:p w14:paraId="17695B5A" w14:textId="77777777" w:rsidR="00A318B0" w:rsidRPr="008233BF" w:rsidRDefault="00A318B0"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FE25B45" w14:textId="77777777" w:rsidR="00A318B0" w:rsidRPr="008233BF" w:rsidRDefault="00A318B0"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69D43C28" w14:textId="77777777" w:rsidR="00A318B0" w:rsidRPr="008233BF" w:rsidRDefault="0019003C"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0E14BF6C" w14:textId="77777777" w:rsidR="00A318B0" w:rsidRPr="008233BF" w:rsidRDefault="00A318B0"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D00537F" w14:textId="77777777" w:rsidR="00A318B0" w:rsidRPr="008233BF" w:rsidRDefault="0019003C" w:rsidP="00C53B69">
            <w:pPr>
              <w:pStyle w:val="Small"/>
              <w:jc w:val="both"/>
            </w:pPr>
            <w:r>
              <w:t>Only one record</w:t>
            </w:r>
          </w:p>
        </w:tc>
      </w:tr>
      <w:tr w:rsidR="00A318B0" w:rsidRPr="008233BF" w14:paraId="3BA30A57" w14:textId="77777777" w:rsidTr="002B00CA">
        <w:tc>
          <w:tcPr>
            <w:tcW w:w="3459" w:type="dxa"/>
            <w:tcBorders>
              <w:top w:val="single" w:sz="7" w:space="0" w:color="000000"/>
              <w:left w:val="single" w:sz="7" w:space="0" w:color="000000"/>
              <w:bottom w:val="single" w:sz="7" w:space="0" w:color="000000"/>
              <w:right w:val="single" w:sz="7" w:space="0" w:color="000000"/>
            </w:tcBorders>
          </w:tcPr>
          <w:p w14:paraId="51E8C2A7" w14:textId="77777777" w:rsidR="00A318B0" w:rsidRPr="008233BF" w:rsidRDefault="00A318B0" w:rsidP="00C53B69">
            <w:pPr>
              <w:pStyle w:val="Small"/>
              <w:jc w:val="both"/>
            </w:pPr>
            <w:r w:rsidRPr="008233BF">
              <w:t>Number of CRS Components</w:t>
            </w:r>
          </w:p>
        </w:tc>
        <w:tc>
          <w:tcPr>
            <w:tcW w:w="794" w:type="dxa"/>
            <w:tcBorders>
              <w:top w:val="single" w:sz="7" w:space="0" w:color="000000"/>
              <w:left w:val="single" w:sz="7" w:space="0" w:color="000000"/>
              <w:bottom w:val="single" w:sz="7" w:space="0" w:color="000000"/>
              <w:right w:val="single" w:sz="7" w:space="0" w:color="000000"/>
            </w:tcBorders>
          </w:tcPr>
          <w:p w14:paraId="69806D76" w14:textId="77777777" w:rsidR="00A318B0" w:rsidRPr="008233BF" w:rsidRDefault="00A318B0" w:rsidP="00C53B69">
            <w:pPr>
              <w:pStyle w:val="Small"/>
              <w:jc w:val="both"/>
            </w:pPr>
            <w:r w:rsidRPr="008233BF">
              <w:t>NCRC</w:t>
            </w:r>
          </w:p>
        </w:tc>
        <w:tc>
          <w:tcPr>
            <w:tcW w:w="794" w:type="dxa"/>
            <w:tcBorders>
              <w:top w:val="single" w:sz="7" w:space="0" w:color="000000"/>
              <w:left w:val="single" w:sz="7" w:space="0" w:color="000000"/>
              <w:bottom w:val="single" w:sz="7" w:space="0" w:color="000000"/>
              <w:right w:val="single" w:sz="7" w:space="0" w:color="000000"/>
            </w:tcBorders>
          </w:tcPr>
          <w:p w14:paraId="7EF43E2D" w14:textId="77777777" w:rsidR="00A318B0" w:rsidRPr="008233BF" w:rsidRDefault="00A318B0"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B023D47" w14:textId="77777777" w:rsidR="00A318B0" w:rsidRPr="008233BF" w:rsidRDefault="00A318B0"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1FF5D397" w14:textId="4F3F2736" w:rsidR="00A318B0" w:rsidRPr="008233BF" w:rsidRDefault="00A318B0" w:rsidP="00C53B69">
            <w:pPr>
              <w:pStyle w:val="Small"/>
              <w:jc w:val="both"/>
            </w:pPr>
            <w:r w:rsidRPr="008233BF">
              <w:t>{1} - Single CRS</w:t>
            </w:r>
            <w:r w:rsidR="00E46180">
              <w:t xml:space="preserve"> (No C3IT or C3IL fields in the dataset)</w:t>
            </w:r>
          </w:p>
          <w:p w14:paraId="34C31901" w14:textId="77777777" w:rsidR="00A318B0" w:rsidRPr="008233BF" w:rsidRDefault="0019003C" w:rsidP="00C53B69">
            <w:pPr>
              <w:pStyle w:val="Small"/>
              <w:jc w:val="both"/>
            </w:pPr>
            <w:r>
              <w:t>&gt;</w:t>
            </w:r>
            <w:r w:rsidR="00A318B0" w:rsidRPr="008233BF">
              <w:t>{</w:t>
            </w:r>
            <w:r>
              <w:t>1</w:t>
            </w:r>
            <w:r w:rsidR="00A318B0" w:rsidRPr="008233BF">
              <w:t xml:space="preserve">} - Compound CRS </w:t>
            </w:r>
          </w:p>
        </w:tc>
      </w:tr>
    </w:tbl>
    <w:p w14:paraId="78D07050" w14:textId="77777777" w:rsidR="00ED5B79" w:rsidRPr="008233BF" w:rsidRDefault="00ED5B79" w:rsidP="00C53B69">
      <w:pPr>
        <w:rPr>
          <w:b/>
        </w:rPr>
      </w:pPr>
    </w:p>
    <w:p w14:paraId="6F719C8E" w14:textId="77777777" w:rsidR="00ED5B79" w:rsidRPr="002B00CA" w:rsidRDefault="00ED5B79" w:rsidP="002B00CA">
      <w:pPr>
        <w:pStyle w:val="ListContinue3"/>
        <w:rPr>
          <w:b/>
        </w:rPr>
      </w:pPr>
      <w:r w:rsidRPr="002B00CA">
        <w:rPr>
          <w:b/>
        </w:rPr>
        <w:t xml:space="preserve">Coordinate Reference System Header field </w:t>
      </w:r>
      <w:r w:rsidR="00852DE3" w:rsidRPr="002B00CA">
        <w:rPr>
          <w:b/>
        </w:rPr>
        <w:t>- CRSH</w:t>
      </w:r>
    </w:p>
    <w:tbl>
      <w:tblPr>
        <w:tblW w:w="9867" w:type="dxa"/>
        <w:tblInd w:w="-244" w:type="dxa"/>
        <w:tblLayout w:type="fixed"/>
        <w:tblCellMar>
          <w:left w:w="57" w:type="dxa"/>
          <w:right w:w="57" w:type="dxa"/>
        </w:tblCellMar>
        <w:tblLook w:val="0000" w:firstRow="0" w:lastRow="0" w:firstColumn="0" w:lastColumn="0" w:noHBand="0" w:noVBand="0"/>
      </w:tblPr>
      <w:tblGrid>
        <w:gridCol w:w="2286"/>
        <w:gridCol w:w="992"/>
        <w:gridCol w:w="2410"/>
        <w:gridCol w:w="850"/>
        <w:gridCol w:w="3329"/>
      </w:tblGrid>
      <w:tr w:rsidR="00A318B0" w:rsidRPr="008233BF" w14:paraId="71E7B8C1" w14:textId="77777777">
        <w:tc>
          <w:tcPr>
            <w:tcW w:w="2286" w:type="dxa"/>
            <w:tcBorders>
              <w:top w:val="double" w:sz="7" w:space="0" w:color="000000"/>
              <w:left w:val="double" w:sz="7" w:space="0" w:color="000000"/>
              <w:bottom w:val="double" w:sz="7" w:space="0" w:color="000000"/>
              <w:right w:val="single" w:sz="7" w:space="0" w:color="000000"/>
            </w:tcBorders>
            <w:vAlign w:val="center"/>
          </w:tcPr>
          <w:p w14:paraId="748FD836" w14:textId="77777777" w:rsidR="00A318B0" w:rsidRPr="008233BF" w:rsidRDefault="00A318B0" w:rsidP="00C53B69">
            <w:pPr>
              <w:pStyle w:val="Small"/>
              <w:jc w:val="both"/>
            </w:pPr>
            <w:r w:rsidRPr="008233BF">
              <w:t>Subfield name</w:t>
            </w:r>
          </w:p>
        </w:tc>
        <w:tc>
          <w:tcPr>
            <w:tcW w:w="992" w:type="dxa"/>
            <w:tcBorders>
              <w:top w:val="double" w:sz="7" w:space="0" w:color="000000"/>
              <w:left w:val="single" w:sz="7" w:space="0" w:color="000000"/>
              <w:bottom w:val="double" w:sz="7" w:space="0" w:color="000000"/>
              <w:right w:val="single" w:sz="7" w:space="0" w:color="000000"/>
            </w:tcBorders>
            <w:vAlign w:val="center"/>
          </w:tcPr>
          <w:p w14:paraId="4D668DB9" w14:textId="77777777" w:rsidR="00A318B0" w:rsidRPr="008233BF" w:rsidRDefault="00A318B0" w:rsidP="00C53B69">
            <w:pPr>
              <w:pStyle w:val="Small"/>
              <w:jc w:val="both"/>
            </w:pPr>
            <w:r w:rsidRPr="008233BF">
              <w:t>Label</w:t>
            </w:r>
          </w:p>
        </w:tc>
        <w:tc>
          <w:tcPr>
            <w:tcW w:w="2410" w:type="dxa"/>
            <w:tcBorders>
              <w:top w:val="double" w:sz="7" w:space="0" w:color="000000"/>
              <w:left w:val="single" w:sz="7" w:space="0" w:color="000000"/>
              <w:bottom w:val="double" w:sz="7" w:space="0" w:color="000000"/>
              <w:right w:val="single" w:sz="7" w:space="0" w:color="000000"/>
            </w:tcBorders>
          </w:tcPr>
          <w:p w14:paraId="7257C0A7" w14:textId="77777777" w:rsidR="00A318B0" w:rsidRPr="008233BF" w:rsidRDefault="00A318B0" w:rsidP="00C53B69">
            <w:pPr>
              <w:pStyle w:val="Small"/>
              <w:jc w:val="both"/>
            </w:pPr>
            <w:r>
              <w:t>Value</w:t>
            </w:r>
          </w:p>
        </w:tc>
        <w:tc>
          <w:tcPr>
            <w:tcW w:w="850" w:type="dxa"/>
            <w:tcBorders>
              <w:top w:val="double" w:sz="7" w:space="0" w:color="000000"/>
              <w:left w:val="single" w:sz="7" w:space="0" w:color="000000"/>
              <w:bottom w:val="double" w:sz="7" w:space="0" w:color="000000"/>
              <w:right w:val="single" w:sz="7" w:space="0" w:color="000000"/>
            </w:tcBorders>
            <w:vAlign w:val="center"/>
          </w:tcPr>
          <w:p w14:paraId="2B86CDB1" w14:textId="77777777" w:rsidR="00A318B0" w:rsidRPr="008233BF" w:rsidRDefault="00A318B0" w:rsidP="00C53B69">
            <w:pPr>
              <w:pStyle w:val="Small"/>
              <w:jc w:val="both"/>
            </w:pPr>
            <w:r w:rsidRPr="008233BF">
              <w:t>Format</w:t>
            </w:r>
          </w:p>
        </w:tc>
        <w:tc>
          <w:tcPr>
            <w:tcW w:w="3329" w:type="dxa"/>
            <w:tcBorders>
              <w:top w:val="double" w:sz="7" w:space="0" w:color="000000"/>
              <w:left w:val="single" w:sz="7" w:space="0" w:color="000000"/>
              <w:bottom w:val="double" w:sz="7" w:space="0" w:color="000000"/>
              <w:right w:val="double" w:sz="7" w:space="0" w:color="000000"/>
            </w:tcBorders>
            <w:vAlign w:val="center"/>
          </w:tcPr>
          <w:p w14:paraId="6D8DBF10" w14:textId="77777777" w:rsidR="00A318B0" w:rsidRPr="008233BF" w:rsidRDefault="00F071E7" w:rsidP="00C53B69">
            <w:pPr>
              <w:pStyle w:val="Small"/>
              <w:jc w:val="both"/>
            </w:pPr>
            <w:r>
              <w:t>Comment</w:t>
            </w:r>
          </w:p>
        </w:tc>
      </w:tr>
      <w:tr w:rsidR="0019003C" w:rsidRPr="008233BF" w14:paraId="03DAB60C" w14:textId="77777777">
        <w:tc>
          <w:tcPr>
            <w:tcW w:w="2286" w:type="dxa"/>
            <w:tcBorders>
              <w:top w:val="single" w:sz="7" w:space="0" w:color="000000"/>
              <w:left w:val="single" w:sz="7" w:space="0" w:color="000000"/>
              <w:bottom w:val="single" w:sz="7" w:space="0" w:color="000000"/>
              <w:right w:val="single" w:sz="7" w:space="0" w:color="000000"/>
            </w:tcBorders>
          </w:tcPr>
          <w:p w14:paraId="61A7AC56" w14:textId="77777777" w:rsidR="0019003C" w:rsidRPr="008233BF" w:rsidRDefault="0019003C" w:rsidP="00C53B69">
            <w:pPr>
              <w:pStyle w:val="Small"/>
              <w:jc w:val="both"/>
            </w:pPr>
            <w:r>
              <w:t>CRS index</w:t>
            </w:r>
          </w:p>
        </w:tc>
        <w:tc>
          <w:tcPr>
            <w:tcW w:w="992" w:type="dxa"/>
            <w:tcBorders>
              <w:top w:val="single" w:sz="7" w:space="0" w:color="000000"/>
              <w:left w:val="single" w:sz="7" w:space="0" w:color="000000"/>
              <w:bottom w:val="single" w:sz="7" w:space="0" w:color="000000"/>
              <w:right w:val="single" w:sz="7" w:space="0" w:color="000000"/>
            </w:tcBorders>
          </w:tcPr>
          <w:p w14:paraId="788B528E" w14:textId="77777777" w:rsidR="0019003C" w:rsidRPr="008233BF" w:rsidRDefault="0019003C" w:rsidP="00C53B69">
            <w:pPr>
              <w:pStyle w:val="Small"/>
              <w:jc w:val="both"/>
            </w:pPr>
            <w:r>
              <w:t>CRIX</w:t>
            </w:r>
          </w:p>
        </w:tc>
        <w:tc>
          <w:tcPr>
            <w:tcW w:w="2410" w:type="dxa"/>
            <w:tcBorders>
              <w:top w:val="single" w:sz="7" w:space="0" w:color="000000"/>
              <w:left w:val="single" w:sz="7" w:space="0" w:color="000000"/>
              <w:bottom w:val="single" w:sz="7" w:space="0" w:color="000000"/>
              <w:right w:val="single" w:sz="7" w:space="0" w:color="000000"/>
            </w:tcBorders>
          </w:tcPr>
          <w:p w14:paraId="13EB0055" w14:textId="77777777" w:rsidR="0019003C" w:rsidRDefault="0019003C"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39788257" w14:textId="77777777" w:rsidR="0019003C" w:rsidRPr="008233BF" w:rsidRDefault="00F84C9A" w:rsidP="00C53B69">
            <w:pPr>
              <w:pStyle w:val="Small"/>
              <w:jc w:val="both"/>
            </w:pPr>
            <w:r>
              <w:t>b11</w:t>
            </w:r>
          </w:p>
        </w:tc>
        <w:tc>
          <w:tcPr>
            <w:tcW w:w="3329" w:type="dxa"/>
            <w:tcBorders>
              <w:top w:val="single" w:sz="7" w:space="0" w:color="000000"/>
              <w:left w:val="single" w:sz="7" w:space="0" w:color="000000"/>
              <w:bottom w:val="single" w:sz="7" w:space="0" w:color="000000"/>
              <w:right w:val="single" w:sz="7" w:space="0" w:color="000000"/>
            </w:tcBorders>
          </w:tcPr>
          <w:p w14:paraId="5F2D05B1" w14:textId="77777777" w:rsidR="0019003C" w:rsidRDefault="0019003C" w:rsidP="00C53B69">
            <w:pPr>
              <w:pStyle w:val="Small"/>
              <w:jc w:val="both"/>
            </w:pPr>
            <w:r>
              <w:t>1 – for the horizontal CRS</w:t>
            </w:r>
          </w:p>
          <w:p w14:paraId="5D403915" w14:textId="77777777" w:rsidR="0019003C" w:rsidRPr="008233BF" w:rsidRDefault="0019003C" w:rsidP="00C53B69">
            <w:pPr>
              <w:pStyle w:val="Small"/>
              <w:jc w:val="both"/>
            </w:pPr>
            <w:r>
              <w:t>&gt;1 – for the vertical CRS’s</w:t>
            </w:r>
          </w:p>
        </w:tc>
      </w:tr>
      <w:tr w:rsidR="00A318B0" w:rsidRPr="008233BF" w14:paraId="521CE15F" w14:textId="77777777">
        <w:tc>
          <w:tcPr>
            <w:tcW w:w="2286" w:type="dxa"/>
            <w:tcBorders>
              <w:top w:val="single" w:sz="7" w:space="0" w:color="000000"/>
              <w:left w:val="single" w:sz="7" w:space="0" w:color="000000"/>
              <w:bottom w:val="single" w:sz="7" w:space="0" w:color="000000"/>
              <w:right w:val="single" w:sz="7" w:space="0" w:color="000000"/>
            </w:tcBorders>
          </w:tcPr>
          <w:p w14:paraId="78868E8C" w14:textId="77777777" w:rsidR="00A318B0" w:rsidRPr="008233BF" w:rsidRDefault="00A318B0" w:rsidP="00C53B69">
            <w:pPr>
              <w:pStyle w:val="Small"/>
              <w:jc w:val="both"/>
            </w:pPr>
            <w:r w:rsidRPr="008233BF">
              <w:lastRenderedPageBreak/>
              <w:t>CRS Type</w:t>
            </w:r>
          </w:p>
        </w:tc>
        <w:tc>
          <w:tcPr>
            <w:tcW w:w="992" w:type="dxa"/>
            <w:tcBorders>
              <w:top w:val="single" w:sz="7" w:space="0" w:color="000000"/>
              <w:left w:val="single" w:sz="7" w:space="0" w:color="000000"/>
              <w:bottom w:val="single" w:sz="7" w:space="0" w:color="000000"/>
              <w:right w:val="single" w:sz="7" w:space="0" w:color="000000"/>
            </w:tcBorders>
          </w:tcPr>
          <w:p w14:paraId="5D1786CC" w14:textId="77777777" w:rsidR="00A318B0" w:rsidRPr="008233BF" w:rsidRDefault="00A318B0" w:rsidP="00C53B69">
            <w:pPr>
              <w:pStyle w:val="Small"/>
              <w:jc w:val="both"/>
            </w:pPr>
            <w:r w:rsidRPr="008233BF">
              <w:t>CRST</w:t>
            </w:r>
          </w:p>
        </w:tc>
        <w:tc>
          <w:tcPr>
            <w:tcW w:w="2410" w:type="dxa"/>
            <w:tcBorders>
              <w:top w:val="single" w:sz="7" w:space="0" w:color="000000"/>
              <w:left w:val="single" w:sz="7" w:space="0" w:color="000000"/>
              <w:bottom w:val="single" w:sz="7" w:space="0" w:color="000000"/>
              <w:right w:val="single" w:sz="7" w:space="0" w:color="000000"/>
            </w:tcBorders>
          </w:tcPr>
          <w:p w14:paraId="6A9B1659" w14:textId="77777777" w:rsidR="00A318B0" w:rsidRPr="008233BF" w:rsidRDefault="0019003C" w:rsidP="00C53B69">
            <w:pPr>
              <w:pStyle w:val="Small"/>
              <w:jc w:val="both"/>
            </w:pPr>
            <w:r>
              <w:t>{1} or {5}</w:t>
            </w:r>
          </w:p>
        </w:tc>
        <w:tc>
          <w:tcPr>
            <w:tcW w:w="850" w:type="dxa"/>
            <w:tcBorders>
              <w:top w:val="single" w:sz="7" w:space="0" w:color="000000"/>
              <w:left w:val="single" w:sz="7" w:space="0" w:color="000000"/>
              <w:bottom w:val="single" w:sz="7" w:space="0" w:color="000000"/>
              <w:right w:val="single" w:sz="7" w:space="0" w:color="000000"/>
            </w:tcBorders>
          </w:tcPr>
          <w:p w14:paraId="5AB55728" w14:textId="77777777" w:rsidR="00A318B0" w:rsidRPr="008233BF" w:rsidRDefault="00A318B0" w:rsidP="00C53B69">
            <w:pPr>
              <w:pStyle w:val="Small"/>
              <w:jc w:val="both"/>
            </w:pPr>
            <w:r w:rsidRPr="008233BF">
              <w:t>b11</w:t>
            </w:r>
          </w:p>
        </w:tc>
        <w:tc>
          <w:tcPr>
            <w:tcW w:w="3329" w:type="dxa"/>
            <w:tcBorders>
              <w:top w:val="single" w:sz="7" w:space="0" w:color="000000"/>
              <w:left w:val="single" w:sz="7" w:space="0" w:color="000000"/>
              <w:bottom w:val="single" w:sz="7" w:space="0" w:color="000000"/>
              <w:right w:val="single" w:sz="7" w:space="0" w:color="000000"/>
            </w:tcBorders>
          </w:tcPr>
          <w:p w14:paraId="79DD78E9" w14:textId="77777777" w:rsidR="00A318B0" w:rsidRDefault="0019003C" w:rsidP="00C53B69">
            <w:pPr>
              <w:pStyle w:val="Small"/>
              <w:jc w:val="both"/>
            </w:pPr>
            <w:r>
              <w:t>{1} – 2D Geographic</w:t>
            </w:r>
          </w:p>
          <w:p w14:paraId="40748B9D" w14:textId="77777777" w:rsidR="0019003C" w:rsidRPr="008233BF" w:rsidRDefault="0019003C" w:rsidP="00C53B69">
            <w:pPr>
              <w:pStyle w:val="Small"/>
              <w:jc w:val="both"/>
            </w:pPr>
            <w:r>
              <w:t>{5} - Vertical</w:t>
            </w:r>
          </w:p>
        </w:tc>
      </w:tr>
      <w:tr w:rsidR="00A318B0" w:rsidRPr="008233BF" w14:paraId="2C9E2D3F" w14:textId="77777777">
        <w:tc>
          <w:tcPr>
            <w:tcW w:w="2286" w:type="dxa"/>
            <w:tcBorders>
              <w:top w:val="single" w:sz="7" w:space="0" w:color="000000"/>
              <w:left w:val="single" w:sz="7" w:space="0" w:color="000000"/>
              <w:bottom w:val="single" w:sz="7" w:space="0" w:color="000000"/>
              <w:right w:val="single" w:sz="7" w:space="0" w:color="000000"/>
            </w:tcBorders>
          </w:tcPr>
          <w:p w14:paraId="38FEE376" w14:textId="77777777" w:rsidR="00A318B0" w:rsidRPr="008233BF" w:rsidRDefault="00A318B0" w:rsidP="00C53B69">
            <w:pPr>
              <w:pStyle w:val="Small"/>
              <w:jc w:val="both"/>
            </w:pPr>
            <w:r w:rsidRPr="008233BF">
              <w:t>Coordinate System Type</w:t>
            </w:r>
          </w:p>
        </w:tc>
        <w:tc>
          <w:tcPr>
            <w:tcW w:w="992" w:type="dxa"/>
            <w:tcBorders>
              <w:top w:val="single" w:sz="7" w:space="0" w:color="000000"/>
              <w:left w:val="single" w:sz="7" w:space="0" w:color="000000"/>
              <w:bottom w:val="single" w:sz="7" w:space="0" w:color="000000"/>
              <w:right w:val="single" w:sz="7" w:space="0" w:color="000000"/>
            </w:tcBorders>
          </w:tcPr>
          <w:p w14:paraId="2568F990" w14:textId="77777777" w:rsidR="00A318B0" w:rsidRPr="008233BF" w:rsidRDefault="00A318B0" w:rsidP="00C53B69">
            <w:pPr>
              <w:pStyle w:val="Small"/>
              <w:jc w:val="both"/>
            </w:pPr>
            <w:r w:rsidRPr="008233BF">
              <w:t>CSTY</w:t>
            </w:r>
          </w:p>
        </w:tc>
        <w:tc>
          <w:tcPr>
            <w:tcW w:w="2410" w:type="dxa"/>
            <w:tcBorders>
              <w:top w:val="single" w:sz="7" w:space="0" w:color="000000"/>
              <w:left w:val="single" w:sz="7" w:space="0" w:color="000000"/>
              <w:bottom w:val="single" w:sz="7" w:space="0" w:color="000000"/>
              <w:right w:val="single" w:sz="7" w:space="0" w:color="000000"/>
            </w:tcBorders>
          </w:tcPr>
          <w:p w14:paraId="473ADF08" w14:textId="77777777" w:rsidR="00A318B0" w:rsidRPr="008233BF" w:rsidRDefault="0019003C" w:rsidP="00C53B69">
            <w:pPr>
              <w:pStyle w:val="Small"/>
              <w:jc w:val="both"/>
            </w:pPr>
            <w:r>
              <w:t>{1} or {3}</w:t>
            </w:r>
          </w:p>
        </w:tc>
        <w:tc>
          <w:tcPr>
            <w:tcW w:w="850" w:type="dxa"/>
            <w:tcBorders>
              <w:top w:val="single" w:sz="7" w:space="0" w:color="000000"/>
              <w:left w:val="single" w:sz="7" w:space="0" w:color="000000"/>
              <w:bottom w:val="single" w:sz="7" w:space="0" w:color="000000"/>
              <w:right w:val="single" w:sz="7" w:space="0" w:color="000000"/>
            </w:tcBorders>
          </w:tcPr>
          <w:p w14:paraId="388B07F4" w14:textId="77777777" w:rsidR="00A318B0" w:rsidRPr="008233BF" w:rsidRDefault="00A318B0" w:rsidP="00C53B69">
            <w:pPr>
              <w:pStyle w:val="Small"/>
              <w:jc w:val="both"/>
            </w:pPr>
            <w:r w:rsidRPr="008233BF">
              <w:t>b11</w:t>
            </w:r>
          </w:p>
        </w:tc>
        <w:tc>
          <w:tcPr>
            <w:tcW w:w="3329" w:type="dxa"/>
            <w:tcBorders>
              <w:top w:val="single" w:sz="7" w:space="0" w:color="000000"/>
              <w:left w:val="single" w:sz="7" w:space="0" w:color="000000"/>
              <w:bottom w:val="single" w:sz="7" w:space="0" w:color="000000"/>
              <w:right w:val="single" w:sz="7" w:space="0" w:color="000000"/>
            </w:tcBorders>
          </w:tcPr>
          <w:p w14:paraId="48BCF182" w14:textId="77777777" w:rsidR="00A318B0" w:rsidRPr="008233BF" w:rsidRDefault="00A318B0" w:rsidP="00C53B69">
            <w:pPr>
              <w:pStyle w:val="Small"/>
              <w:jc w:val="both"/>
            </w:pPr>
            <w:r w:rsidRPr="008233BF">
              <w:t>{1} - Ellipsoidal CS</w:t>
            </w:r>
          </w:p>
          <w:p w14:paraId="1389E836" w14:textId="77777777" w:rsidR="00A318B0" w:rsidRPr="008233BF" w:rsidRDefault="00A318B0" w:rsidP="00C53B69">
            <w:pPr>
              <w:pStyle w:val="Small"/>
              <w:jc w:val="both"/>
            </w:pPr>
            <w:r w:rsidRPr="008233BF">
              <w:t>{3} - Vertical CS</w:t>
            </w:r>
          </w:p>
        </w:tc>
      </w:tr>
      <w:tr w:rsidR="00A318B0" w:rsidRPr="008233BF" w14:paraId="032AE48B" w14:textId="77777777">
        <w:tc>
          <w:tcPr>
            <w:tcW w:w="2286" w:type="dxa"/>
            <w:tcBorders>
              <w:top w:val="single" w:sz="7" w:space="0" w:color="000000"/>
              <w:left w:val="single" w:sz="7" w:space="0" w:color="000000"/>
              <w:bottom w:val="single" w:sz="7" w:space="0" w:color="000000"/>
              <w:right w:val="single" w:sz="7" w:space="0" w:color="000000"/>
            </w:tcBorders>
          </w:tcPr>
          <w:p w14:paraId="4B3A8441" w14:textId="77777777" w:rsidR="00A318B0" w:rsidRPr="008233BF" w:rsidRDefault="00A318B0" w:rsidP="00C53B69">
            <w:pPr>
              <w:pStyle w:val="Small"/>
              <w:jc w:val="both"/>
            </w:pPr>
            <w:r w:rsidRPr="008233BF">
              <w:t>CRS Name</w:t>
            </w:r>
          </w:p>
        </w:tc>
        <w:tc>
          <w:tcPr>
            <w:tcW w:w="992" w:type="dxa"/>
            <w:tcBorders>
              <w:top w:val="single" w:sz="7" w:space="0" w:color="000000"/>
              <w:left w:val="single" w:sz="7" w:space="0" w:color="000000"/>
              <w:bottom w:val="single" w:sz="7" w:space="0" w:color="000000"/>
              <w:right w:val="single" w:sz="7" w:space="0" w:color="000000"/>
            </w:tcBorders>
          </w:tcPr>
          <w:p w14:paraId="1EF09E90" w14:textId="77777777" w:rsidR="00A318B0" w:rsidRPr="008233BF" w:rsidRDefault="00A318B0" w:rsidP="00C53B69">
            <w:pPr>
              <w:pStyle w:val="Small"/>
              <w:jc w:val="both"/>
            </w:pPr>
            <w:r w:rsidRPr="008233BF">
              <w:t>CRNM</w:t>
            </w:r>
          </w:p>
        </w:tc>
        <w:tc>
          <w:tcPr>
            <w:tcW w:w="2410" w:type="dxa"/>
            <w:tcBorders>
              <w:top w:val="single" w:sz="7" w:space="0" w:color="000000"/>
              <w:left w:val="single" w:sz="7" w:space="0" w:color="000000"/>
              <w:bottom w:val="single" w:sz="7" w:space="0" w:color="000000"/>
              <w:right w:val="single" w:sz="7" w:space="0" w:color="000000"/>
            </w:tcBorders>
          </w:tcPr>
          <w:p w14:paraId="0FFFB1D6" w14:textId="77777777" w:rsidR="00A318B0" w:rsidRDefault="009D6080" w:rsidP="00C53B69">
            <w:pPr>
              <w:pStyle w:val="Small"/>
              <w:jc w:val="both"/>
            </w:pPr>
            <w:r>
              <w:t>“WGS84” for horizontal CRS</w:t>
            </w:r>
          </w:p>
          <w:p w14:paraId="5F562912" w14:textId="77777777" w:rsidR="00F071E7" w:rsidRPr="008233BF" w:rsidRDefault="00F071E7" w:rsidP="00C53B69">
            <w:pPr>
              <w:pStyle w:val="Small"/>
              <w:jc w:val="both"/>
            </w:pPr>
            <w:r>
              <w:t>“Depth - *” for vertical CRS where * is the name of the vertical datum</w:t>
            </w:r>
          </w:p>
        </w:tc>
        <w:tc>
          <w:tcPr>
            <w:tcW w:w="850" w:type="dxa"/>
            <w:tcBorders>
              <w:top w:val="single" w:sz="7" w:space="0" w:color="000000"/>
              <w:left w:val="single" w:sz="7" w:space="0" w:color="000000"/>
              <w:bottom w:val="single" w:sz="7" w:space="0" w:color="000000"/>
              <w:right w:val="single" w:sz="7" w:space="0" w:color="000000"/>
            </w:tcBorders>
          </w:tcPr>
          <w:p w14:paraId="07727893" w14:textId="77777777" w:rsidR="00A318B0" w:rsidRPr="008233BF" w:rsidRDefault="00A318B0" w:rsidP="00C53B69">
            <w:pPr>
              <w:pStyle w:val="Small"/>
              <w:jc w:val="both"/>
            </w:pPr>
            <w:r w:rsidRPr="008233BF">
              <w:t>A()</w:t>
            </w:r>
          </w:p>
        </w:tc>
        <w:tc>
          <w:tcPr>
            <w:tcW w:w="3329" w:type="dxa"/>
            <w:tcBorders>
              <w:top w:val="single" w:sz="7" w:space="0" w:color="000000"/>
              <w:left w:val="single" w:sz="7" w:space="0" w:color="000000"/>
              <w:bottom w:val="single" w:sz="7" w:space="0" w:color="000000"/>
              <w:right w:val="single" w:sz="7" w:space="0" w:color="000000"/>
            </w:tcBorders>
          </w:tcPr>
          <w:p w14:paraId="4D885B7F" w14:textId="77777777" w:rsidR="00A318B0" w:rsidRPr="008233BF" w:rsidRDefault="00A318B0" w:rsidP="00C53B69">
            <w:pPr>
              <w:pStyle w:val="Small"/>
              <w:jc w:val="both"/>
            </w:pPr>
          </w:p>
        </w:tc>
      </w:tr>
      <w:tr w:rsidR="00A318B0" w:rsidRPr="008233BF" w14:paraId="2A8B3CF6" w14:textId="77777777">
        <w:tc>
          <w:tcPr>
            <w:tcW w:w="2286" w:type="dxa"/>
            <w:tcBorders>
              <w:top w:val="single" w:sz="7" w:space="0" w:color="000000"/>
              <w:left w:val="single" w:sz="7" w:space="0" w:color="000000"/>
              <w:bottom w:val="single" w:sz="7" w:space="0" w:color="000000"/>
              <w:right w:val="single" w:sz="7" w:space="0" w:color="000000"/>
            </w:tcBorders>
          </w:tcPr>
          <w:p w14:paraId="1F8E4DF6" w14:textId="77777777" w:rsidR="00A318B0" w:rsidRPr="008233BF" w:rsidRDefault="00A318B0" w:rsidP="00C53B69">
            <w:pPr>
              <w:pStyle w:val="Small"/>
              <w:jc w:val="both"/>
            </w:pPr>
            <w:r w:rsidRPr="008233BF">
              <w:t>CRS  Identifier</w:t>
            </w:r>
          </w:p>
        </w:tc>
        <w:tc>
          <w:tcPr>
            <w:tcW w:w="992" w:type="dxa"/>
            <w:tcBorders>
              <w:top w:val="single" w:sz="7" w:space="0" w:color="000000"/>
              <w:left w:val="single" w:sz="7" w:space="0" w:color="000000"/>
              <w:bottom w:val="single" w:sz="7" w:space="0" w:color="000000"/>
              <w:right w:val="single" w:sz="7" w:space="0" w:color="000000"/>
            </w:tcBorders>
          </w:tcPr>
          <w:p w14:paraId="3151A951" w14:textId="77777777" w:rsidR="00A318B0" w:rsidRPr="008233BF" w:rsidRDefault="00A318B0" w:rsidP="00C53B69">
            <w:pPr>
              <w:pStyle w:val="Small"/>
              <w:jc w:val="both"/>
            </w:pPr>
            <w:r w:rsidRPr="008233BF">
              <w:t>CRSI</w:t>
            </w:r>
          </w:p>
        </w:tc>
        <w:tc>
          <w:tcPr>
            <w:tcW w:w="2410" w:type="dxa"/>
            <w:tcBorders>
              <w:top w:val="single" w:sz="7" w:space="0" w:color="000000"/>
              <w:left w:val="single" w:sz="7" w:space="0" w:color="000000"/>
              <w:bottom w:val="single" w:sz="7" w:space="0" w:color="000000"/>
              <w:right w:val="single" w:sz="7" w:space="0" w:color="000000"/>
            </w:tcBorders>
          </w:tcPr>
          <w:p w14:paraId="24D955D4" w14:textId="77777777" w:rsidR="00A318B0" w:rsidRDefault="009D6080" w:rsidP="00C53B69">
            <w:pPr>
              <w:pStyle w:val="Small"/>
              <w:jc w:val="both"/>
            </w:pPr>
            <w:r>
              <w:t>“4326” – for horizontal CRS</w:t>
            </w:r>
          </w:p>
          <w:p w14:paraId="40BE71D8" w14:textId="77777777" w:rsidR="009D6080" w:rsidRPr="008233BF" w:rsidRDefault="009D6080" w:rsidP="00C53B69">
            <w:pPr>
              <w:pStyle w:val="Small"/>
              <w:jc w:val="both"/>
            </w:pPr>
            <w:r>
              <w:t>“</w:t>
            </w:r>
            <w:r w:rsidR="00F071E7">
              <w:t xml:space="preserve">omitted </w:t>
            </w:r>
            <w:r>
              <w:t xml:space="preserve">for vertical CRS </w:t>
            </w:r>
          </w:p>
        </w:tc>
        <w:tc>
          <w:tcPr>
            <w:tcW w:w="850" w:type="dxa"/>
            <w:tcBorders>
              <w:top w:val="single" w:sz="7" w:space="0" w:color="000000"/>
              <w:left w:val="single" w:sz="7" w:space="0" w:color="000000"/>
              <w:bottom w:val="single" w:sz="7" w:space="0" w:color="000000"/>
              <w:right w:val="single" w:sz="7" w:space="0" w:color="000000"/>
            </w:tcBorders>
          </w:tcPr>
          <w:p w14:paraId="65223E6A" w14:textId="77777777" w:rsidR="00A318B0" w:rsidRPr="008233BF" w:rsidRDefault="00A318B0" w:rsidP="00C53B69">
            <w:pPr>
              <w:pStyle w:val="Small"/>
              <w:jc w:val="both"/>
            </w:pPr>
            <w:r w:rsidRPr="008233BF">
              <w:t>A()</w:t>
            </w:r>
          </w:p>
        </w:tc>
        <w:tc>
          <w:tcPr>
            <w:tcW w:w="3329" w:type="dxa"/>
            <w:tcBorders>
              <w:top w:val="single" w:sz="7" w:space="0" w:color="000000"/>
              <w:left w:val="single" w:sz="7" w:space="0" w:color="000000"/>
              <w:bottom w:val="single" w:sz="7" w:space="0" w:color="000000"/>
              <w:right w:val="single" w:sz="7" w:space="0" w:color="000000"/>
            </w:tcBorders>
          </w:tcPr>
          <w:p w14:paraId="6DC14544" w14:textId="77777777" w:rsidR="00A318B0" w:rsidRPr="008233BF" w:rsidRDefault="00A318B0" w:rsidP="00C53B69">
            <w:pPr>
              <w:pStyle w:val="Small"/>
              <w:jc w:val="both"/>
            </w:pPr>
          </w:p>
        </w:tc>
      </w:tr>
      <w:tr w:rsidR="00A318B0" w:rsidRPr="008233BF" w14:paraId="33FF6599" w14:textId="77777777">
        <w:tc>
          <w:tcPr>
            <w:tcW w:w="2286" w:type="dxa"/>
            <w:tcBorders>
              <w:top w:val="single" w:sz="7" w:space="0" w:color="000000"/>
              <w:left w:val="single" w:sz="7" w:space="0" w:color="000000"/>
              <w:bottom w:val="single" w:sz="7" w:space="0" w:color="000000"/>
              <w:right w:val="single" w:sz="7" w:space="0" w:color="000000"/>
            </w:tcBorders>
          </w:tcPr>
          <w:p w14:paraId="3AAE7B90" w14:textId="77777777" w:rsidR="00A318B0" w:rsidRPr="008233BF" w:rsidRDefault="00A318B0" w:rsidP="00C53B69">
            <w:pPr>
              <w:pStyle w:val="Small"/>
              <w:jc w:val="both"/>
            </w:pPr>
            <w:r w:rsidRPr="008233BF">
              <w:t>CRS Source</w:t>
            </w:r>
          </w:p>
        </w:tc>
        <w:tc>
          <w:tcPr>
            <w:tcW w:w="992" w:type="dxa"/>
            <w:tcBorders>
              <w:top w:val="single" w:sz="7" w:space="0" w:color="000000"/>
              <w:left w:val="single" w:sz="7" w:space="0" w:color="000000"/>
              <w:bottom w:val="single" w:sz="7" w:space="0" w:color="000000"/>
              <w:right w:val="single" w:sz="7" w:space="0" w:color="000000"/>
            </w:tcBorders>
          </w:tcPr>
          <w:p w14:paraId="52C7271E" w14:textId="77777777" w:rsidR="00A318B0" w:rsidRPr="008233BF" w:rsidRDefault="00A318B0" w:rsidP="00C53B69">
            <w:pPr>
              <w:pStyle w:val="Small"/>
              <w:jc w:val="both"/>
            </w:pPr>
            <w:r w:rsidRPr="008233BF">
              <w:t>CRSS</w:t>
            </w:r>
          </w:p>
        </w:tc>
        <w:tc>
          <w:tcPr>
            <w:tcW w:w="2410" w:type="dxa"/>
            <w:tcBorders>
              <w:top w:val="single" w:sz="7" w:space="0" w:color="000000"/>
              <w:left w:val="single" w:sz="7" w:space="0" w:color="000000"/>
              <w:bottom w:val="single" w:sz="7" w:space="0" w:color="000000"/>
              <w:right w:val="single" w:sz="7" w:space="0" w:color="000000"/>
            </w:tcBorders>
          </w:tcPr>
          <w:p w14:paraId="3D3481A4" w14:textId="719CA404" w:rsidR="00A318B0" w:rsidRDefault="00B42A99" w:rsidP="00C53B69">
            <w:pPr>
              <w:pStyle w:val="Small"/>
              <w:jc w:val="both"/>
            </w:pPr>
            <w:r>
              <w:t>{2</w:t>
            </w:r>
            <w:r w:rsidR="009D6080">
              <w:t>} for horizontal CRS</w:t>
            </w:r>
          </w:p>
          <w:p w14:paraId="225E3EF5" w14:textId="77777777" w:rsidR="009D6080" w:rsidRPr="008233BF" w:rsidRDefault="009D6080" w:rsidP="00C53B69">
            <w:pPr>
              <w:pStyle w:val="Small"/>
              <w:jc w:val="both"/>
            </w:pPr>
            <w:r>
              <w:t>{</w:t>
            </w:r>
            <w:r w:rsidR="00F071E7">
              <w:t>255</w:t>
            </w:r>
            <w:r>
              <w:t>} for vertical</w:t>
            </w:r>
            <w:r w:rsidR="00F071E7">
              <w:t xml:space="preserve"> CRS</w:t>
            </w:r>
          </w:p>
        </w:tc>
        <w:tc>
          <w:tcPr>
            <w:tcW w:w="850" w:type="dxa"/>
            <w:tcBorders>
              <w:top w:val="single" w:sz="7" w:space="0" w:color="000000"/>
              <w:left w:val="single" w:sz="7" w:space="0" w:color="000000"/>
              <w:bottom w:val="single" w:sz="7" w:space="0" w:color="000000"/>
              <w:right w:val="single" w:sz="7" w:space="0" w:color="000000"/>
            </w:tcBorders>
          </w:tcPr>
          <w:p w14:paraId="14A1F055" w14:textId="77777777" w:rsidR="00A318B0" w:rsidRPr="008233BF" w:rsidRDefault="00A318B0" w:rsidP="00C53B69">
            <w:pPr>
              <w:pStyle w:val="Small"/>
              <w:jc w:val="both"/>
            </w:pPr>
            <w:r w:rsidRPr="008233BF">
              <w:t>b11</w:t>
            </w:r>
          </w:p>
        </w:tc>
        <w:tc>
          <w:tcPr>
            <w:tcW w:w="3329" w:type="dxa"/>
            <w:tcBorders>
              <w:top w:val="single" w:sz="7" w:space="0" w:color="000000"/>
              <w:left w:val="single" w:sz="7" w:space="0" w:color="000000"/>
              <w:bottom w:val="single" w:sz="7" w:space="0" w:color="000000"/>
              <w:right w:val="single" w:sz="7" w:space="0" w:color="000000"/>
            </w:tcBorders>
          </w:tcPr>
          <w:p w14:paraId="238DB09E" w14:textId="192E9DE6" w:rsidR="009D6080" w:rsidRDefault="009D6080" w:rsidP="00C53B69">
            <w:pPr>
              <w:pStyle w:val="Small"/>
              <w:jc w:val="both"/>
            </w:pPr>
            <w:r>
              <w:t>{</w:t>
            </w:r>
            <w:r w:rsidR="00753BA2">
              <w:t>2</w:t>
            </w:r>
            <w:r>
              <w:t>} - EPSG</w:t>
            </w:r>
          </w:p>
          <w:p w14:paraId="0DBD58AC" w14:textId="77777777" w:rsidR="00A318B0" w:rsidRPr="008233BF" w:rsidRDefault="009D6080" w:rsidP="00C53B69">
            <w:pPr>
              <w:pStyle w:val="Small"/>
              <w:jc w:val="both"/>
            </w:pPr>
            <w:r>
              <w:t>{255} - Not Applicable</w:t>
            </w:r>
          </w:p>
        </w:tc>
      </w:tr>
      <w:tr w:rsidR="00A318B0" w:rsidRPr="008233BF" w14:paraId="383DA815" w14:textId="77777777">
        <w:tc>
          <w:tcPr>
            <w:tcW w:w="2286" w:type="dxa"/>
            <w:tcBorders>
              <w:top w:val="single" w:sz="7" w:space="0" w:color="000000"/>
              <w:left w:val="single" w:sz="7" w:space="0" w:color="000000"/>
              <w:bottom w:val="single" w:sz="7" w:space="0" w:color="000000"/>
              <w:right w:val="single" w:sz="7" w:space="0" w:color="000000"/>
            </w:tcBorders>
          </w:tcPr>
          <w:p w14:paraId="67E97160" w14:textId="77777777" w:rsidR="00A318B0" w:rsidRPr="008233BF" w:rsidRDefault="00A318B0" w:rsidP="00C53B69">
            <w:pPr>
              <w:pStyle w:val="Small"/>
              <w:jc w:val="both"/>
            </w:pPr>
            <w:r w:rsidRPr="008233BF">
              <w:t>CRS Source Information</w:t>
            </w:r>
          </w:p>
        </w:tc>
        <w:tc>
          <w:tcPr>
            <w:tcW w:w="992" w:type="dxa"/>
            <w:tcBorders>
              <w:top w:val="single" w:sz="7" w:space="0" w:color="000000"/>
              <w:left w:val="single" w:sz="7" w:space="0" w:color="000000"/>
              <w:bottom w:val="single" w:sz="7" w:space="0" w:color="000000"/>
              <w:right w:val="single" w:sz="7" w:space="0" w:color="000000"/>
            </w:tcBorders>
          </w:tcPr>
          <w:p w14:paraId="01AF6511" w14:textId="77777777" w:rsidR="00A318B0" w:rsidRPr="008233BF" w:rsidRDefault="00A318B0" w:rsidP="00C53B69">
            <w:pPr>
              <w:pStyle w:val="Small"/>
              <w:jc w:val="both"/>
            </w:pPr>
            <w:r w:rsidRPr="008233BF">
              <w:t>SCRI</w:t>
            </w:r>
          </w:p>
        </w:tc>
        <w:tc>
          <w:tcPr>
            <w:tcW w:w="2410" w:type="dxa"/>
            <w:tcBorders>
              <w:top w:val="single" w:sz="7" w:space="0" w:color="000000"/>
              <w:left w:val="single" w:sz="7" w:space="0" w:color="000000"/>
              <w:bottom w:val="single" w:sz="7" w:space="0" w:color="000000"/>
              <w:right w:val="single" w:sz="7" w:space="0" w:color="000000"/>
            </w:tcBorders>
          </w:tcPr>
          <w:p w14:paraId="40C4F3F3" w14:textId="77777777" w:rsidR="00A318B0" w:rsidRPr="008233BF" w:rsidRDefault="009D6080" w:rsidP="00C53B69">
            <w:pPr>
              <w:pStyle w:val="Small"/>
              <w:jc w:val="both"/>
            </w:pPr>
            <w:r>
              <w:t>omitted</w:t>
            </w:r>
          </w:p>
        </w:tc>
        <w:tc>
          <w:tcPr>
            <w:tcW w:w="850" w:type="dxa"/>
            <w:tcBorders>
              <w:top w:val="single" w:sz="7" w:space="0" w:color="000000"/>
              <w:left w:val="single" w:sz="7" w:space="0" w:color="000000"/>
              <w:bottom w:val="single" w:sz="7" w:space="0" w:color="000000"/>
              <w:right w:val="single" w:sz="7" w:space="0" w:color="000000"/>
            </w:tcBorders>
          </w:tcPr>
          <w:p w14:paraId="5ECF82A6" w14:textId="77777777" w:rsidR="00A318B0" w:rsidRPr="008233BF" w:rsidRDefault="00A318B0" w:rsidP="00C53B69">
            <w:pPr>
              <w:pStyle w:val="Small"/>
              <w:jc w:val="both"/>
            </w:pPr>
            <w:r w:rsidRPr="008233BF">
              <w:t>A()</w:t>
            </w:r>
          </w:p>
        </w:tc>
        <w:tc>
          <w:tcPr>
            <w:tcW w:w="3329" w:type="dxa"/>
            <w:tcBorders>
              <w:top w:val="single" w:sz="7" w:space="0" w:color="000000"/>
              <w:left w:val="single" w:sz="7" w:space="0" w:color="000000"/>
              <w:bottom w:val="single" w:sz="7" w:space="0" w:color="000000"/>
              <w:right w:val="single" w:sz="7" w:space="0" w:color="000000"/>
            </w:tcBorders>
          </w:tcPr>
          <w:p w14:paraId="59D41530" w14:textId="77777777" w:rsidR="00A318B0" w:rsidRPr="008233BF" w:rsidRDefault="00A318B0" w:rsidP="00C53B69">
            <w:pPr>
              <w:pStyle w:val="Small"/>
              <w:jc w:val="both"/>
            </w:pPr>
          </w:p>
        </w:tc>
      </w:tr>
    </w:tbl>
    <w:p w14:paraId="3065F8B5" w14:textId="77777777" w:rsidR="00ED5B79" w:rsidRPr="008233BF" w:rsidRDefault="00ED5B79" w:rsidP="00C53B69">
      <w:pPr>
        <w:rPr>
          <w:b/>
        </w:rPr>
      </w:pPr>
    </w:p>
    <w:p w14:paraId="530311BE" w14:textId="77777777" w:rsidR="00ED5B79" w:rsidRPr="002B00CA" w:rsidRDefault="00ED5B79" w:rsidP="002B00CA">
      <w:pPr>
        <w:pStyle w:val="ListContinue3"/>
        <w:rPr>
          <w:b/>
        </w:rPr>
      </w:pPr>
      <w:r w:rsidRPr="002B00CA">
        <w:rPr>
          <w:b/>
        </w:rPr>
        <w:t xml:space="preserve">Coordinate System Axes field </w:t>
      </w:r>
      <w:r w:rsidR="00852DE3" w:rsidRPr="002B00CA">
        <w:rPr>
          <w:b/>
        </w:rPr>
        <w:t>- CSAX</w:t>
      </w:r>
    </w:p>
    <w:p w14:paraId="37CC85A2" w14:textId="77777777" w:rsidR="009D6080" w:rsidRPr="009D6080" w:rsidRDefault="00F071E7" w:rsidP="00C53B69">
      <w:r>
        <w:t>This field is only used for vertical CRS.</w:t>
      </w:r>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593338E3"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3C2F6900"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01DBF3FB"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6E2B8287"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163B648B"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7F8CD779" w14:textId="77777777" w:rsidR="003B0C74" w:rsidRPr="008233BF" w:rsidRDefault="00F071E7" w:rsidP="00C53B69">
            <w:pPr>
              <w:pStyle w:val="Small"/>
              <w:jc w:val="both"/>
            </w:pPr>
            <w:r>
              <w:t>Comment</w:t>
            </w:r>
          </w:p>
        </w:tc>
      </w:tr>
      <w:tr w:rsidR="003B0C74" w:rsidRPr="008233BF" w14:paraId="1F000E43" w14:textId="77777777">
        <w:tc>
          <w:tcPr>
            <w:tcW w:w="3459" w:type="dxa"/>
            <w:tcBorders>
              <w:top w:val="single" w:sz="7" w:space="0" w:color="000000"/>
              <w:left w:val="single" w:sz="7" w:space="0" w:color="000000"/>
              <w:bottom w:val="single" w:sz="7" w:space="0" w:color="000000"/>
              <w:right w:val="single" w:sz="7" w:space="0" w:color="000000"/>
            </w:tcBorders>
          </w:tcPr>
          <w:p w14:paraId="1D1A4717" w14:textId="77777777" w:rsidR="003B0C74" w:rsidRPr="008233BF" w:rsidRDefault="003B0C74" w:rsidP="00C53B69">
            <w:pPr>
              <w:pStyle w:val="Small"/>
              <w:jc w:val="both"/>
            </w:pPr>
            <w:r w:rsidRPr="008233BF">
              <w:t>Axis Type</w:t>
            </w:r>
          </w:p>
        </w:tc>
        <w:tc>
          <w:tcPr>
            <w:tcW w:w="794" w:type="dxa"/>
            <w:tcBorders>
              <w:top w:val="single" w:sz="7" w:space="0" w:color="000000"/>
              <w:left w:val="single" w:sz="7" w:space="0" w:color="000000"/>
              <w:bottom w:val="single" w:sz="7" w:space="0" w:color="000000"/>
              <w:right w:val="single" w:sz="7" w:space="0" w:color="000000"/>
            </w:tcBorders>
          </w:tcPr>
          <w:p w14:paraId="1426030B" w14:textId="77777777" w:rsidR="003B0C74" w:rsidRPr="008233BF" w:rsidRDefault="003B0C74" w:rsidP="00C53B69">
            <w:pPr>
              <w:pStyle w:val="Small"/>
              <w:jc w:val="both"/>
            </w:pPr>
            <w:r w:rsidRPr="008233BF">
              <w:t>*AXTY</w:t>
            </w:r>
          </w:p>
        </w:tc>
        <w:tc>
          <w:tcPr>
            <w:tcW w:w="794" w:type="dxa"/>
            <w:tcBorders>
              <w:top w:val="single" w:sz="7" w:space="0" w:color="000000"/>
              <w:left w:val="single" w:sz="7" w:space="0" w:color="000000"/>
              <w:bottom w:val="single" w:sz="7" w:space="0" w:color="000000"/>
              <w:right w:val="single" w:sz="7" w:space="0" w:color="000000"/>
            </w:tcBorders>
          </w:tcPr>
          <w:p w14:paraId="114F6DA1" w14:textId="77777777" w:rsidR="003B0C74" w:rsidRPr="008233BF" w:rsidRDefault="00F071E7" w:rsidP="00C53B69">
            <w:pPr>
              <w:pStyle w:val="Small"/>
              <w:jc w:val="both"/>
            </w:pPr>
            <w:r>
              <w:t>{12}</w:t>
            </w:r>
          </w:p>
        </w:tc>
        <w:tc>
          <w:tcPr>
            <w:tcW w:w="794" w:type="dxa"/>
            <w:tcBorders>
              <w:top w:val="single" w:sz="7" w:space="0" w:color="000000"/>
              <w:left w:val="single" w:sz="7" w:space="0" w:color="000000"/>
              <w:bottom w:val="single" w:sz="7" w:space="0" w:color="000000"/>
              <w:right w:val="single" w:sz="7" w:space="0" w:color="000000"/>
            </w:tcBorders>
          </w:tcPr>
          <w:p w14:paraId="2F2D688B"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7C107907" w14:textId="77777777" w:rsidR="003B0C74" w:rsidRPr="008233BF" w:rsidRDefault="00F071E7" w:rsidP="00C53B69">
            <w:pPr>
              <w:pStyle w:val="Small"/>
              <w:jc w:val="both"/>
            </w:pPr>
            <w:r>
              <w:t>{12} – Gravity related depth (orientation down)</w:t>
            </w:r>
          </w:p>
        </w:tc>
      </w:tr>
      <w:tr w:rsidR="003B0C74" w:rsidRPr="008233BF" w14:paraId="2BCF4382" w14:textId="77777777">
        <w:tc>
          <w:tcPr>
            <w:tcW w:w="3459" w:type="dxa"/>
            <w:tcBorders>
              <w:top w:val="single" w:sz="7" w:space="0" w:color="000000"/>
              <w:left w:val="single" w:sz="7" w:space="0" w:color="000000"/>
              <w:bottom w:val="single" w:sz="7" w:space="0" w:color="000000"/>
              <w:right w:val="single" w:sz="7" w:space="0" w:color="000000"/>
            </w:tcBorders>
          </w:tcPr>
          <w:p w14:paraId="602FD89C" w14:textId="77777777" w:rsidR="003B0C74" w:rsidRPr="008233BF" w:rsidRDefault="003B0C74" w:rsidP="00C53B69">
            <w:pPr>
              <w:pStyle w:val="Small"/>
              <w:jc w:val="both"/>
            </w:pPr>
            <w:r w:rsidRPr="008233BF">
              <w:t>Axis Unit of Measure</w:t>
            </w:r>
          </w:p>
        </w:tc>
        <w:tc>
          <w:tcPr>
            <w:tcW w:w="794" w:type="dxa"/>
            <w:tcBorders>
              <w:top w:val="single" w:sz="7" w:space="0" w:color="000000"/>
              <w:left w:val="single" w:sz="7" w:space="0" w:color="000000"/>
              <w:bottom w:val="single" w:sz="7" w:space="0" w:color="000000"/>
              <w:right w:val="single" w:sz="7" w:space="0" w:color="000000"/>
            </w:tcBorders>
          </w:tcPr>
          <w:p w14:paraId="2695C253" w14:textId="77777777" w:rsidR="003B0C74" w:rsidRPr="008233BF" w:rsidRDefault="003B0C74" w:rsidP="00C53B69">
            <w:pPr>
              <w:pStyle w:val="Small"/>
              <w:jc w:val="both"/>
            </w:pPr>
            <w:r w:rsidRPr="008233BF">
              <w:t>AXUM</w:t>
            </w:r>
          </w:p>
        </w:tc>
        <w:tc>
          <w:tcPr>
            <w:tcW w:w="794" w:type="dxa"/>
            <w:tcBorders>
              <w:top w:val="single" w:sz="7" w:space="0" w:color="000000"/>
              <w:left w:val="single" w:sz="7" w:space="0" w:color="000000"/>
              <w:bottom w:val="single" w:sz="7" w:space="0" w:color="000000"/>
              <w:right w:val="single" w:sz="7" w:space="0" w:color="000000"/>
            </w:tcBorders>
          </w:tcPr>
          <w:p w14:paraId="5A4CA1F9" w14:textId="77777777" w:rsidR="003B0C74" w:rsidRPr="008233BF" w:rsidRDefault="00F071E7" w:rsidP="00C53B69">
            <w:pPr>
              <w:pStyle w:val="Small"/>
              <w:jc w:val="both"/>
            </w:pPr>
            <w:r>
              <w:t>{4}</w:t>
            </w:r>
          </w:p>
        </w:tc>
        <w:tc>
          <w:tcPr>
            <w:tcW w:w="794" w:type="dxa"/>
            <w:tcBorders>
              <w:top w:val="single" w:sz="7" w:space="0" w:color="000000"/>
              <w:left w:val="single" w:sz="7" w:space="0" w:color="000000"/>
              <w:bottom w:val="single" w:sz="7" w:space="0" w:color="000000"/>
              <w:right w:val="single" w:sz="7" w:space="0" w:color="000000"/>
            </w:tcBorders>
          </w:tcPr>
          <w:p w14:paraId="48EEB3A9"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086F2AF2" w14:textId="77777777" w:rsidR="003B0C74" w:rsidRPr="008233BF" w:rsidRDefault="003B0C74" w:rsidP="00C53B69">
            <w:pPr>
              <w:pStyle w:val="Small"/>
              <w:jc w:val="both"/>
            </w:pPr>
            <w:r w:rsidRPr="008233BF">
              <w:t>{4} - Metre</w:t>
            </w:r>
          </w:p>
        </w:tc>
      </w:tr>
    </w:tbl>
    <w:p w14:paraId="495D918A" w14:textId="77777777" w:rsidR="00ED5B79" w:rsidRPr="008233BF" w:rsidRDefault="00ED5B79" w:rsidP="00C53B69">
      <w:pPr>
        <w:ind w:left="-284"/>
        <w:rPr>
          <w:b/>
        </w:rPr>
      </w:pPr>
    </w:p>
    <w:p w14:paraId="25A547A2" w14:textId="77777777" w:rsidR="00ED5B79" w:rsidRPr="008233BF" w:rsidRDefault="00ED5B79" w:rsidP="00C53B69">
      <w:pPr>
        <w:ind w:left="-284"/>
        <w:rPr>
          <w:b/>
        </w:rPr>
      </w:pPr>
    </w:p>
    <w:p w14:paraId="50B9C5ED" w14:textId="77777777" w:rsidR="00ED5B79" w:rsidRPr="002B00CA" w:rsidRDefault="00F071E7" w:rsidP="002B00CA">
      <w:pPr>
        <w:pStyle w:val="ListContinue3"/>
        <w:rPr>
          <w:b/>
        </w:rPr>
      </w:pPr>
      <w:r w:rsidRPr="002B00CA">
        <w:rPr>
          <w:b/>
        </w:rPr>
        <w:t>Vertical Datum field</w:t>
      </w:r>
      <w:r w:rsidR="00852DE3" w:rsidRPr="002B00CA">
        <w:rPr>
          <w:b/>
        </w:rPr>
        <w:t xml:space="preserve"> </w:t>
      </w:r>
      <w:r w:rsidR="001F644E" w:rsidRPr="002B00CA">
        <w:rPr>
          <w:b/>
        </w:rPr>
        <w:t>–</w:t>
      </w:r>
      <w:r w:rsidR="00852DE3" w:rsidRPr="002B00CA">
        <w:rPr>
          <w:b/>
        </w:rPr>
        <w:t xml:space="preserve"> VDAT</w:t>
      </w:r>
    </w:p>
    <w:p w14:paraId="01EAF828" w14:textId="77777777" w:rsidR="001F644E" w:rsidRPr="001F644E" w:rsidRDefault="001F644E" w:rsidP="00C53B69">
      <w:pPr>
        <w:pStyle w:val="Bibliography1"/>
        <w:numPr>
          <w:ilvl w:val="0"/>
          <w:numId w:val="0"/>
        </w:numPr>
        <w:ind w:left="660" w:hanging="660"/>
      </w:pPr>
      <w:r>
        <w:t>This field is only used for vertical CRS.</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3813DEEE"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2E3ECEF4"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3A9637DE"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FEA063B"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3FFDE352"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0A068B1F" w14:textId="77777777" w:rsidR="003B0C74" w:rsidRPr="008233BF" w:rsidRDefault="00F071E7" w:rsidP="00C53B69">
            <w:pPr>
              <w:pStyle w:val="Small"/>
              <w:jc w:val="both"/>
            </w:pPr>
            <w:r>
              <w:t>Comment</w:t>
            </w:r>
          </w:p>
        </w:tc>
      </w:tr>
      <w:tr w:rsidR="003B0C74" w:rsidRPr="008233BF" w14:paraId="215208CF" w14:textId="77777777">
        <w:tc>
          <w:tcPr>
            <w:tcW w:w="3459" w:type="dxa"/>
            <w:tcBorders>
              <w:top w:val="single" w:sz="7" w:space="0" w:color="000000"/>
              <w:left w:val="single" w:sz="7" w:space="0" w:color="000000"/>
              <w:bottom w:val="single" w:sz="7" w:space="0" w:color="000000"/>
              <w:right w:val="single" w:sz="7" w:space="0" w:color="000000"/>
            </w:tcBorders>
          </w:tcPr>
          <w:p w14:paraId="6D5C32EA" w14:textId="77777777" w:rsidR="003B0C74" w:rsidRPr="008233BF" w:rsidRDefault="003B0C74" w:rsidP="00C53B69">
            <w:pPr>
              <w:pStyle w:val="Small"/>
              <w:jc w:val="both"/>
            </w:pPr>
            <w:r w:rsidRPr="008233BF">
              <w:t>Datum Name</w:t>
            </w:r>
          </w:p>
        </w:tc>
        <w:tc>
          <w:tcPr>
            <w:tcW w:w="794" w:type="dxa"/>
            <w:tcBorders>
              <w:top w:val="single" w:sz="7" w:space="0" w:color="000000"/>
              <w:left w:val="single" w:sz="7" w:space="0" w:color="000000"/>
              <w:bottom w:val="single" w:sz="7" w:space="0" w:color="000000"/>
              <w:right w:val="single" w:sz="7" w:space="0" w:color="000000"/>
            </w:tcBorders>
          </w:tcPr>
          <w:p w14:paraId="051A2EC7" w14:textId="77777777" w:rsidR="003B0C74" w:rsidRPr="008233BF" w:rsidRDefault="003B0C74" w:rsidP="00C53B69">
            <w:pPr>
              <w:pStyle w:val="Small"/>
              <w:jc w:val="both"/>
            </w:pPr>
            <w:r w:rsidRPr="008233BF">
              <w:t>DTNM</w:t>
            </w:r>
          </w:p>
        </w:tc>
        <w:tc>
          <w:tcPr>
            <w:tcW w:w="794" w:type="dxa"/>
            <w:tcBorders>
              <w:top w:val="single" w:sz="7" w:space="0" w:color="000000"/>
              <w:left w:val="single" w:sz="7" w:space="0" w:color="000000"/>
              <w:bottom w:val="single" w:sz="7" w:space="0" w:color="000000"/>
              <w:right w:val="single" w:sz="7" w:space="0" w:color="000000"/>
            </w:tcBorders>
          </w:tcPr>
          <w:p w14:paraId="58812DD5"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EC81E4A" w14:textId="77777777" w:rsidR="003B0C74" w:rsidRPr="008233BF" w:rsidRDefault="003B0C74" w:rsidP="00C53B69">
            <w:pPr>
              <w:pStyle w:val="Small"/>
              <w:jc w:val="both"/>
            </w:pPr>
            <w:r w:rsidRPr="008233BF">
              <w:t>A()</w:t>
            </w:r>
          </w:p>
        </w:tc>
        <w:tc>
          <w:tcPr>
            <w:tcW w:w="4026" w:type="dxa"/>
            <w:tcBorders>
              <w:top w:val="single" w:sz="7" w:space="0" w:color="000000"/>
              <w:left w:val="single" w:sz="7" w:space="0" w:color="000000"/>
              <w:bottom w:val="single" w:sz="7" w:space="0" w:color="000000"/>
              <w:right w:val="single" w:sz="7" w:space="0" w:color="000000"/>
            </w:tcBorders>
          </w:tcPr>
          <w:p w14:paraId="0E3EFBE4" w14:textId="77777777" w:rsidR="003B0C74" w:rsidRPr="008233BF" w:rsidRDefault="00F071E7" w:rsidP="00C53B69">
            <w:pPr>
              <w:pStyle w:val="Small"/>
              <w:jc w:val="both"/>
            </w:pPr>
            <w:r>
              <w:t>Name of the enumeration value of the attribute VERDAT</w:t>
            </w:r>
          </w:p>
        </w:tc>
      </w:tr>
      <w:tr w:rsidR="003B0C74" w:rsidRPr="008233BF" w14:paraId="50518B77" w14:textId="77777777">
        <w:tc>
          <w:tcPr>
            <w:tcW w:w="3459" w:type="dxa"/>
            <w:tcBorders>
              <w:top w:val="single" w:sz="7" w:space="0" w:color="000000"/>
              <w:left w:val="single" w:sz="7" w:space="0" w:color="000000"/>
              <w:bottom w:val="single" w:sz="7" w:space="0" w:color="000000"/>
              <w:right w:val="single" w:sz="7" w:space="0" w:color="000000"/>
            </w:tcBorders>
          </w:tcPr>
          <w:p w14:paraId="6328C2C4" w14:textId="77777777" w:rsidR="003B0C74" w:rsidRPr="008233BF" w:rsidRDefault="003B0C74" w:rsidP="00C53B69">
            <w:pPr>
              <w:pStyle w:val="Small"/>
              <w:jc w:val="both"/>
            </w:pPr>
            <w:r w:rsidRPr="008233BF">
              <w:t>Datum Identifier</w:t>
            </w:r>
          </w:p>
        </w:tc>
        <w:tc>
          <w:tcPr>
            <w:tcW w:w="794" w:type="dxa"/>
            <w:tcBorders>
              <w:top w:val="single" w:sz="7" w:space="0" w:color="000000"/>
              <w:left w:val="single" w:sz="7" w:space="0" w:color="000000"/>
              <w:bottom w:val="single" w:sz="7" w:space="0" w:color="000000"/>
              <w:right w:val="single" w:sz="7" w:space="0" w:color="000000"/>
            </w:tcBorders>
          </w:tcPr>
          <w:p w14:paraId="2DC4C3AD" w14:textId="77777777" w:rsidR="003B0C74" w:rsidRPr="008233BF" w:rsidRDefault="003B0C74" w:rsidP="00C53B69">
            <w:pPr>
              <w:pStyle w:val="Small"/>
              <w:jc w:val="both"/>
            </w:pPr>
            <w:r w:rsidRPr="008233BF">
              <w:t>DTID</w:t>
            </w:r>
          </w:p>
        </w:tc>
        <w:tc>
          <w:tcPr>
            <w:tcW w:w="794" w:type="dxa"/>
            <w:tcBorders>
              <w:top w:val="single" w:sz="7" w:space="0" w:color="000000"/>
              <w:left w:val="single" w:sz="7" w:space="0" w:color="000000"/>
              <w:bottom w:val="single" w:sz="7" w:space="0" w:color="000000"/>
              <w:right w:val="single" w:sz="7" w:space="0" w:color="000000"/>
            </w:tcBorders>
          </w:tcPr>
          <w:p w14:paraId="7093A1F4"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AB9133C" w14:textId="77777777" w:rsidR="003B0C74" w:rsidRPr="008233BF" w:rsidRDefault="003B0C74" w:rsidP="00C53B69">
            <w:pPr>
              <w:pStyle w:val="Small"/>
              <w:jc w:val="both"/>
            </w:pPr>
            <w:r w:rsidRPr="008233BF">
              <w:t>A()</w:t>
            </w:r>
          </w:p>
        </w:tc>
        <w:tc>
          <w:tcPr>
            <w:tcW w:w="4026" w:type="dxa"/>
            <w:tcBorders>
              <w:top w:val="single" w:sz="7" w:space="0" w:color="000000"/>
              <w:left w:val="single" w:sz="7" w:space="0" w:color="000000"/>
              <w:bottom w:val="single" w:sz="7" w:space="0" w:color="000000"/>
              <w:right w:val="single" w:sz="7" w:space="0" w:color="000000"/>
            </w:tcBorders>
          </w:tcPr>
          <w:p w14:paraId="5923DFE7" w14:textId="77777777" w:rsidR="003B0C74" w:rsidRPr="008233BF" w:rsidRDefault="00387500" w:rsidP="00C53B69">
            <w:pPr>
              <w:pStyle w:val="Small"/>
              <w:jc w:val="both"/>
            </w:pPr>
            <w:r>
              <w:t>Enumeration value of the attribute VERDAT</w:t>
            </w:r>
          </w:p>
        </w:tc>
      </w:tr>
      <w:tr w:rsidR="003B0C74" w:rsidRPr="008233BF" w14:paraId="6E750F5F" w14:textId="77777777">
        <w:tc>
          <w:tcPr>
            <w:tcW w:w="3459" w:type="dxa"/>
            <w:tcBorders>
              <w:top w:val="single" w:sz="7" w:space="0" w:color="000000"/>
              <w:left w:val="single" w:sz="7" w:space="0" w:color="000000"/>
              <w:bottom w:val="single" w:sz="7" w:space="0" w:color="000000"/>
              <w:right w:val="single" w:sz="7" w:space="0" w:color="000000"/>
            </w:tcBorders>
          </w:tcPr>
          <w:p w14:paraId="6360394F" w14:textId="77777777" w:rsidR="003B0C74" w:rsidRPr="008233BF" w:rsidRDefault="003B0C74" w:rsidP="00C53B69">
            <w:pPr>
              <w:pStyle w:val="Small"/>
              <w:jc w:val="both"/>
            </w:pPr>
            <w:r w:rsidRPr="008233BF">
              <w:t>Datum Source</w:t>
            </w:r>
          </w:p>
        </w:tc>
        <w:tc>
          <w:tcPr>
            <w:tcW w:w="794" w:type="dxa"/>
            <w:tcBorders>
              <w:top w:val="single" w:sz="7" w:space="0" w:color="000000"/>
              <w:left w:val="single" w:sz="7" w:space="0" w:color="000000"/>
              <w:bottom w:val="single" w:sz="7" w:space="0" w:color="000000"/>
              <w:right w:val="single" w:sz="7" w:space="0" w:color="000000"/>
            </w:tcBorders>
          </w:tcPr>
          <w:p w14:paraId="7D8366CF" w14:textId="77777777" w:rsidR="003B0C74" w:rsidRPr="008233BF" w:rsidRDefault="003B0C74" w:rsidP="00C53B69">
            <w:pPr>
              <w:pStyle w:val="Small"/>
              <w:jc w:val="both"/>
            </w:pPr>
            <w:r w:rsidRPr="008233BF">
              <w:t>DTSR</w:t>
            </w:r>
          </w:p>
        </w:tc>
        <w:tc>
          <w:tcPr>
            <w:tcW w:w="794" w:type="dxa"/>
            <w:tcBorders>
              <w:top w:val="single" w:sz="7" w:space="0" w:color="000000"/>
              <w:left w:val="single" w:sz="7" w:space="0" w:color="000000"/>
              <w:bottom w:val="single" w:sz="7" w:space="0" w:color="000000"/>
              <w:right w:val="single" w:sz="7" w:space="0" w:color="000000"/>
            </w:tcBorders>
          </w:tcPr>
          <w:p w14:paraId="350C0E9B" w14:textId="77777777" w:rsidR="003B0C74" w:rsidRPr="008233BF" w:rsidRDefault="00387500" w:rsidP="00C53B69">
            <w:pPr>
              <w:pStyle w:val="Small"/>
              <w:jc w:val="both"/>
            </w:pPr>
            <w:r>
              <w:t>{2}</w:t>
            </w:r>
          </w:p>
        </w:tc>
        <w:tc>
          <w:tcPr>
            <w:tcW w:w="794" w:type="dxa"/>
            <w:tcBorders>
              <w:top w:val="single" w:sz="7" w:space="0" w:color="000000"/>
              <w:left w:val="single" w:sz="7" w:space="0" w:color="000000"/>
              <w:bottom w:val="single" w:sz="7" w:space="0" w:color="000000"/>
              <w:right w:val="single" w:sz="7" w:space="0" w:color="000000"/>
            </w:tcBorders>
          </w:tcPr>
          <w:p w14:paraId="2A993071"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1E43A9D" w14:textId="77777777" w:rsidR="003B0C74" w:rsidRPr="008233BF" w:rsidRDefault="003B0C74" w:rsidP="00C53B69">
            <w:pPr>
              <w:pStyle w:val="Small"/>
              <w:jc w:val="both"/>
            </w:pPr>
            <w:r w:rsidRPr="008233BF">
              <w:t>{2} - Feature Catalogue</w:t>
            </w:r>
          </w:p>
          <w:p w14:paraId="3BA97187" w14:textId="77777777" w:rsidR="003B0C74" w:rsidRPr="008233BF" w:rsidRDefault="003B0C74" w:rsidP="00C53B69">
            <w:pPr>
              <w:pStyle w:val="Small"/>
              <w:jc w:val="both"/>
            </w:pPr>
          </w:p>
        </w:tc>
      </w:tr>
      <w:tr w:rsidR="003B0C74" w:rsidRPr="008233BF" w14:paraId="18D06889" w14:textId="77777777">
        <w:tc>
          <w:tcPr>
            <w:tcW w:w="3459" w:type="dxa"/>
            <w:tcBorders>
              <w:top w:val="single" w:sz="7" w:space="0" w:color="000000"/>
              <w:left w:val="single" w:sz="7" w:space="0" w:color="000000"/>
              <w:bottom w:val="single" w:sz="7" w:space="0" w:color="000000"/>
              <w:right w:val="single" w:sz="7" w:space="0" w:color="000000"/>
            </w:tcBorders>
          </w:tcPr>
          <w:p w14:paraId="1BDBACB8" w14:textId="77777777" w:rsidR="003B0C74" w:rsidRPr="008233BF" w:rsidRDefault="003B0C74" w:rsidP="00C53B69">
            <w:pPr>
              <w:pStyle w:val="Small"/>
              <w:jc w:val="both"/>
            </w:pPr>
            <w:r w:rsidRPr="008233BF">
              <w:t>Datum Source Information</w:t>
            </w:r>
          </w:p>
        </w:tc>
        <w:tc>
          <w:tcPr>
            <w:tcW w:w="794" w:type="dxa"/>
            <w:tcBorders>
              <w:top w:val="single" w:sz="7" w:space="0" w:color="000000"/>
              <w:left w:val="single" w:sz="7" w:space="0" w:color="000000"/>
              <w:bottom w:val="single" w:sz="7" w:space="0" w:color="000000"/>
              <w:right w:val="single" w:sz="7" w:space="0" w:color="000000"/>
            </w:tcBorders>
          </w:tcPr>
          <w:p w14:paraId="557DD666" w14:textId="77777777" w:rsidR="003B0C74" w:rsidRPr="008233BF" w:rsidRDefault="003B0C74" w:rsidP="00C53B69">
            <w:pPr>
              <w:pStyle w:val="Small"/>
              <w:jc w:val="both"/>
            </w:pPr>
            <w:r w:rsidRPr="008233BF">
              <w:t>SCRI</w:t>
            </w:r>
          </w:p>
        </w:tc>
        <w:tc>
          <w:tcPr>
            <w:tcW w:w="794" w:type="dxa"/>
            <w:tcBorders>
              <w:top w:val="single" w:sz="7" w:space="0" w:color="000000"/>
              <w:left w:val="single" w:sz="7" w:space="0" w:color="000000"/>
              <w:bottom w:val="single" w:sz="7" w:space="0" w:color="000000"/>
              <w:right w:val="single" w:sz="7" w:space="0" w:color="000000"/>
            </w:tcBorders>
          </w:tcPr>
          <w:p w14:paraId="5796F2CD" w14:textId="77777777" w:rsidR="003B0C74" w:rsidRPr="008233BF" w:rsidRDefault="00387500" w:rsidP="00C53B69">
            <w:pPr>
              <w:pStyle w:val="Small"/>
              <w:jc w:val="both"/>
            </w:pPr>
            <w:r>
              <w:t>omitted</w:t>
            </w:r>
          </w:p>
        </w:tc>
        <w:tc>
          <w:tcPr>
            <w:tcW w:w="794" w:type="dxa"/>
            <w:tcBorders>
              <w:top w:val="single" w:sz="7" w:space="0" w:color="000000"/>
              <w:left w:val="single" w:sz="7" w:space="0" w:color="000000"/>
              <w:bottom w:val="single" w:sz="7" w:space="0" w:color="000000"/>
              <w:right w:val="single" w:sz="7" w:space="0" w:color="000000"/>
            </w:tcBorders>
          </w:tcPr>
          <w:p w14:paraId="54ED83F4" w14:textId="77777777" w:rsidR="003B0C74" w:rsidRPr="008233BF" w:rsidRDefault="003B0C74" w:rsidP="00C53B69">
            <w:pPr>
              <w:pStyle w:val="Small"/>
              <w:jc w:val="both"/>
            </w:pPr>
            <w:r w:rsidRPr="008233BF">
              <w:t>A()</w:t>
            </w:r>
          </w:p>
        </w:tc>
        <w:tc>
          <w:tcPr>
            <w:tcW w:w="4026" w:type="dxa"/>
            <w:tcBorders>
              <w:top w:val="single" w:sz="7" w:space="0" w:color="000000"/>
              <w:left w:val="single" w:sz="7" w:space="0" w:color="000000"/>
              <w:bottom w:val="single" w:sz="7" w:space="0" w:color="000000"/>
              <w:right w:val="single" w:sz="7" w:space="0" w:color="000000"/>
            </w:tcBorders>
          </w:tcPr>
          <w:p w14:paraId="36EC0D8B" w14:textId="77777777" w:rsidR="003B0C74" w:rsidRPr="008233BF" w:rsidRDefault="003B0C74" w:rsidP="00C53B69">
            <w:pPr>
              <w:pStyle w:val="Small"/>
              <w:jc w:val="both"/>
            </w:pPr>
          </w:p>
        </w:tc>
      </w:tr>
    </w:tbl>
    <w:p w14:paraId="0E471DD9" w14:textId="77777777" w:rsidR="00D83513" w:rsidRPr="002B00CA" w:rsidRDefault="00D83513" w:rsidP="00C53B69">
      <w:pPr>
        <w:rPr>
          <w:b/>
        </w:rPr>
      </w:pPr>
      <w:bookmarkStart w:id="1340" w:name="_Toc207617037"/>
      <w:bookmarkEnd w:id="1339"/>
    </w:p>
    <w:p w14:paraId="5950CBA6" w14:textId="77777777" w:rsidR="00D83513" w:rsidRPr="002B00CA" w:rsidRDefault="002B00CA" w:rsidP="002B00CA">
      <w:pPr>
        <w:pStyle w:val="ListContinue3"/>
        <w:rPr>
          <w:b/>
        </w:rPr>
      </w:pPr>
      <w:bookmarkStart w:id="1341" w:name="_Toc225648369"/>
      <w:bookmarkStart w:id="1342" w:name="_Toc225065226"/>
      <w:r>
        <w:t xml:space="preserve">   </w:t>
      </w:r>
      <w:r w:rsidR="00D83513" w:rsidRPr="002B00CA">
        <w:rPr>
          <w:b/>
        </w:rPr>
        <w:t>Information Type Identifier field</w:t>
      </w:r>
      <w:bookmarkEnd w:id="1340"/>
      <w:bookmarkEnd w:id="1341"/>
      <w:bookmarkEnd w:id="1342"/>
      <w:r w:rsidR="00852DE3" w:rsidRPr="002B00CA">
        <w:rPr>
          <w:b/>
        </w:rPr>
        <w:t xml:space="preserve"> - IRID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3D038E26" w14:textId="77777777" w:rsidTr="00F2334E">
        <w:tc>
          <w:tcPr>
            <w:tcW w:w="3459" w:type="dxa"/>
            <w:tcBorders>
              <w:top w:val="double" w:sz="7" w:space="0" w:color="000000"/>
              <w:left w:val="double" w:sz="7" w:space="0" w:color="000000"/>
              <w:bottom w:val="double" w:sz="7" w:space="0" w:color="000000"/>
              <w:right w:val="single" w:sz="7" w:space="0" w:color="000000"/>
            </w:tcBorders>
            <w:vAlign w:val="center"/>
          </w:tcPr>
          <w:p w14:paraId="0BA17387"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4BD9BBD0"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B06F61F"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551D021D"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54E7004E" w14:textId="77777777" w:rsidR="003B0C74" w:rsidRPr="008233BF" w:rsidRDefault="00732C39" w:rsidP="00C53B69">
            <w:pPr>
              <w:pStyle w:val="Small"/>
              <w:jc w:val="both"/>
            </w:pPr>
            <w:r>
              <w:t>Comment</w:t>
            </w:r>
          </w:p>
        </w:tc>
      </w:tr>
      <w:tr w:rsidR="003B0C74" w:rsidRPr="008233BF" w14:paraId="221CDED4" w14:textId="77777777" w:rsidTr="00F2334E">
        <w:tc>
          <w:tcPr>
            <w:tcW w:w="3459" w:type="dxa"/>
            <w:tcBorders>
              <w:top w:val="single" w:sz="7" w:space="0" w:color="000000"/>
              <w:left w:val="single" w:sz="7" w:space="0" w:color="000000"/>
              <w:bottom w:val="single" w:sz="7" w:space="0" w:color="000000"/>
              <w:right w:val="single" w:sz="7" w:space="0" w:color="000000"/>
            </w:tcBorders>
          </w:tcPr>
          <w:p w14:paraId="4C710B2A" w14:textId="77777777" w:rsidR="003B0C74" w:rsidRPr="008233BF" w:rsidRDefault="003B0C74"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27C62F6A" w14:textId="77777777" w:rsidR="003B0C74" w:rsidRPr="008233BF" w:rsidRDefault="003B0C74"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7915B139" w14:textId="77777777" w:rsidR="003B0C74" w:rsidRPr="008233BF" w:rsidRDefault="003C635B" w:rsidP="00C53B69">
            <w:pPr>
              <w:pStyle w:val="Small"/>
              <w:jc w:val="both"/>
            </w:pPr>
            <w:r>
              <w:t>{150}</w:t>
            </w:r>
          </w:p>
        </w:tc>
        <w:tc>
          <w:tcPr>
            <w:tcW w:w="794" w:type="dxa"/>
            <w:tcBorders>
              <w:top w:val="single" w:sz="7" w:space="0" w:color="000000"/>
              <w:left w:val="single" w:sz="7" w:space="0" w:color="000000"/>
              <w:bottom w:val="single" w:sz="7" w:space="0" w:color="000000"/>
              <w:right w:val="single" w:sz="7" w:space="0" w:color="000000"/>
            </w:tcBorders>
          </w:tcPr>
          <w:p w14:paraId="503CCEFE"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47DDC6B5" w14:textId="77777777" w:rsidR="003B0C74" w:rsidRPr="008233BF" w:rsidRDefault="003B0C74" w:rsidP="00C53B69">
            <w:pPr>
              <w:pStyle w:val="Small"/>
              <w:jc w:val="both"/>
            </w:pPr>
            <w:r w:rsidRPr="008233BF">
              <w:t>{150} - Information Type</w:t>
            </w:r>
          </w:p>
        </w:tc>
      </w:tr>
      <w:tr w:rsidR="003B0C74" w:rsidRPr="008233BF" w14:paraId="2E4D5405" w14:textId="77777777" w:rsidTr="00F2334E">
        <w:tc>
          <w:tcPr>
            <w:tcW w:w="3459" w:type="dxa"/>
            <w:tcBorders>
              <w:top w:val="single" w:sz="7" w:space="0" w:color="000000"/>
              <w:left w:val="single" w:sz="7" w:space="0" w:color="000000"/>
              <w:bottom w:val="single" w:sz="7" w:space="0" w:color="000000"/>
              <w:right w:val="single" w:sz="7" w:space="0" w:color="000000"/>
            </w:tcBorders>
          </w:tcPr>
          <w:p w14:paraId="489D3306" w14:textId="77777777" w:rsidR="003B0C74" w:rsidRPr="008233BF" w:rsidRDefault="003B0C74"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51BB3602" w14:textId="77777777" w:rsidR="003B0C74" w:rsidRPr="008233BF" w:rsidRDefault="003B0C74"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1613D9D9"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2991B9F" w14:textId="77777777" w:rsidR="003B0C74" w:rsidRPr="008233BF" w:rsidRDefault="003B0C74"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16C568AC" w14:textId="77777777" w:rsidR="003B0C74" w:rsidRPr="008233BF" w:rsidRDefault="003B0C74" w:rsidP="00C53B69">
            <w:pPr>
              <w:pStyle w:val="Small"/>
              <w:jc w:val="both"/>
            </w:pPr>
            <w:r w:rsidRPr="008233BF">
              <w:t>Range: 1 to 2</w:t>
            </w:r>
            <w:r w:rsidRPr="008233BF">
              <w:rPr>
                <w:vertAlign w:val="superscript"/>
              </w:rPr>
              <w:t>32</w:t>
            </w:r>
            <w:r w:rsidRPr="008233BF">
              <w:noBreakHyphen/>
              <w:t>2</w:t>
            </w:r>
          </w:p>
        </w:tc>
      </w:tr>
      <w:tr w:rsidR="00F2334E" w:rsidRPr="008233BF" w14:paraId="224D3E7F" w14:textId="77777777" w:rsidTr="00F2334E">
        <w:tc>
          <w:tcPr>
            <w:tcW w:w="3459" w:type="dxa"/>
            <w:tcBorders>
              <w:top w:val="single" w:sz="7" w:space="0" w:color="000000"/>
              <w:left w:val="single" w:sz="7" w:space="0" w:color="000000"/>
              <w:bottom w:val="single" w:sz="7" w:space="0" w:color="000000"/>
              <w:right w:val="single" w:sz="7" w:space="0" w:color="000000"/>
            </w:tcBorders>
          </w:tcPr>
          <w:p w14:paraId="679D0CDF" w14:textId="01A9661B" w:rsidR="00F2334E" w:rsidRPr="008233BF" w:rsidRDefault="00F2334E" w:rsidP="00C53B69">
            <w:pPr>
              <w:pStyle w:val="Small"/>
              <w:jc w:val="both"/>
            </w:pPr>
            <w:r>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0F03A4AD" w14:textId="5ABEDA9F" w:rsidR="00F2334E" w:rsidRPr="008233BF" w:rsidRDefault="00F2334E" w:rsidP="00C53B69">
            <w:pPr>
              <w:pStyle w:val="Small"/>
              <w:jc w:val="both"/>
            </w:pPr>
            <w:r>
              <w:t>NITC</w:t>
            </w:r>
          </w:p>
        </w:tc>
        <w:tc>
          <w:tcPr>
            <w:tcW w:w="794" w:type="dxa"/>
            <w:tcBorders>
              <w:top w:val="single" w:sz="7" w:space="0" w:color="000000"/>
              <w:left w:val="single" w:sz="7" w:space="0" w:color="000000"/>
              <w:bottom w:val="single" w:sz="7" w:space="0" w:color="000000"/>
              <w:right w:val="single" w:sz="7" w:space="0" w:color="000000"/>
            </w:tcBorders>
          </w:tcPr>
          <w:p w14:paraId="19D13646" w14:textId="77777777" w:rsidR="00F2334E" w:rsidRPr="008233BF" w:rsidRDefault="00F2334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A1BE277" w14:textId="77777777" w:rsidR="00F2334E" w:rsidRPr="008233BF" w:rsidRDefault="00F2334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6ACBAA32" w14:textId="243D4F40" w:rsidR="00F2334E" w:rsidRPr="008233BF" w:rsidRDefault="00F2334E" w:rsidP="00C53B69">
            <w:pPr>
              <w:pStyle w:val="Small"/>
              <w:jc w:val="both"/>
            </w:pPr>
            <w:r>
              <w:t>A valid information type code as defined in the ITCS field of the Dataset General Information Record</w:t>
            </w:r>
          </w:p>
        </w:tc>
      </w:tr>
      <w:tr w:rsidR="003B0C74" w:rsidRPr="008233BF" w14:paraId="2E467361" w14:textId="77777777" w:rsidTr="00F2334E">
        <w:tc>
          <w:tcPr>
            <w:tcW w:w="3459" w:type="dxa"/>
            <w:tcBorders>
              <w:top w:val="single" w:sz="7" w:space="0" w:color="000000"/>
              <w:left w:val="single" w:sz="7" w:space="0" w:color="000000"/>
              <w:bottom w:val="single" w:sz="7" w:space="0" w:color="000000"/>
              <w:right w:val="single" w:sz="7" w:space="0" w:color="000000"/>
            </w:tcBorders>
          </w:tcPr>
          <w:p w14:paraId="08634B35" w14:textId="77777777" w:rsidR="003B0C74" w:rsidRPr="008233BF" w:rsidRDefault="003B0C74"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6448E527" w14:textId="77777777" w:rsidR="003B0C74" w:rsidRPr="008233BF" w:rsidRDefault="003B0C74"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5B8BEC26"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1EF459F" w14:textId="77777777" w:rsidR="003B0C74" w:rsidRPr="008233BF" w:rsidRDefault="003B0C74"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734EBA1A" w14:textId="77777777" w:rsidR="003B0C74" w:rsidRPr="008233BF" w:rsidRDefault="003B0C74" w:rsidP="00C53B69">
            <w:pPr>
              <w:pStyle w:val="Small"/>
              <w:jc w:val="both"/>
            </w:pPr>
            <w:r w:rsidRPr="008233BF">
              <w:t>RVER contains the serial number of the record edition</w:t>
            </w:r>
          </w:p>
        </w:tc>
      </w:tr>
      <w:tr w:rsidR="003B0C74" w:rsidRPr="008233BF" w14:paraId="0C575478" w14:textId="77777777" w:rsidTr="00F2334E">
        <w:tc>
          <w:tcPr>
            <w:tcW w:w="3459" w:type="dxa"/>
            <w:tcBorders>
              <w:top w:val="single" w:sz="7" w:space="0" w:color="000000"/>
              <w:left w:val="single" w:sz="7" w:space="0" w:color="000000"/>
              <w:bottom w:val="single" w:sz="7" w:space="0" w:color="000000"/>
              <w:right w:val="single" w:sz="7" w:space="0" w:color="000000"/>
            </w:tcBorders>
          </w:tcPr>
          <w:p w14:paraId="5FC5147F" w14:textId="77777777" w:rsidR="003B0C74" w:rsidRPr="008233BF" w:rsidRDefault="003B0C74"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26B0382F" w14:textId="77777777" w:rsidR="003B0C74" w:rsidRPr="008233BF" w:rsidRDefault="003B0C74"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51683A11" w14:textId="77777777" w:rsidR="003B0C74" w:rsidRPr="008233BF" w:rsidRDefault="003C635B"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26887399"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BC76AC1" w14:textId="77777777" w:rsidR="003B0C74" w:rsidRPr="008233BF" w:rsidRDefault="003B0C74" w:rsidP="00C53B69">
            <w:pPr>
              <w:pStyle w:val="Small"/>
              <w:ind w:left="17"/>
              <w:jc w:val="both"/>
            </w:pPr>
            <w:r w:rsidRPr="008233BF">
              <w:t>{1} - Insert</w:t>
            </w:r>
          </w:p>
        </w:tc>
      </w:tr>
    </w:tbl>
    <w:p w14:paraId="59764331" w14:textId="77777777" w:rsidR="00D83513" w:rsidRPr="008233BF" w:rsidRDefault="00D83513" w:rsidP="00C53B69"/>
    <w:p w14:paraId="28FC953B" w14:textId="77777777" w:rsidR="00D83513" w:rsidRPr="002B00CA" w:rsidRDefault="002B00CA" w:rsidP="002B00CA">
      <w:pPr>
        <w:pStyle w:val="ListContinue3"/>
        <w:rPr>
          <w:b/>
        </w:rPr>
      </w:pPr>
      <w:bookmarkStart w:id="1343" w:name="_Toc207617049"/>
      <w:r>
        <w:t xml:space="preserve"> </w:t>
      </w:r>
      <w:r w:rsidR="00D83513" w:rsidRPr="002B00CA">
        <w:rPr>
          <w:b/>
        </w:rPr>
        <w:t xml:space="preserve">Point Record Identifier field </w:t>
      </w:r>
      <w:bookmarkEnd w:id="1343"/>
      <w:r w:rsidR="00732C39" w:rsidRPr="002B00CA">
        <w:rPr>
          <w:b/>
        </w:rPr>
        <w:t>- PRID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3FE6744E" w14:textId="77777777">
        <w:tc>
          <w:tcPr>
            <w:tcW w:w="3459" w:type="dxa"/>
            <w:tcBorders>
              <w:top w:val="double" w:sz="7" w:space="0" w:color="000000"/>
              <w:left w:val="double" w:sz="7" w:space="0" w:color="000000"/>
              <w:bottom w:val="double" w:sz="7" w:space="0" w:color="000000"/>
              <w:right w:val="single" w:sz="7" w:space="0" w:color="000000"/>
            </w:tcBorders>
          </w:tcPr>
          <w:p w14:paraId="7CF5B785"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798E6745"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671CA8F1"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518A0E86"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85C16E0" w14:textId="77777777" w:rsidR="003B0C74" w:rsidRPr="008233BF" w:rsidRDefault="00732C39" w:rsidP="00C53B69">
            <w:pPr>
              <w:pStyle w:val="Small"/>
              <w:jc w:val="both"/>
            </w:pPr>
            <w:r>
              <w:t>Comment</w:t>
            </w:r>
          </w:p>
        </w:tc>
      </w:tr>
      <w:tr w:rsidR="003B0C74" w:rsidRPr="008233BF" w14:paraId="4462157A" w14:textId="77777777">
        <w:tc>
          <w:tcPr>
            <w:tcW w:w="3459" w:type="dxa"/>
            <w:tcBorders>
              <w:top w:val="single" w:sz="7" w:space="0" w:color="000000"/>
              <w:left w:val="single" w:sz="7" w:space="0" w:color="000000"/>
              <w:bottom w:val="single" w:sz="7" w:space="0" w:color="000000"/>
              <w:right w:val="single" w:sz="7" w:space="0" w:color="000000"/>
            </w:tcBorders>
          </w:tcPr>
          <w:p w14:paraId="0708A184" w14:textId="77777777" w:rsidR="003B0C74" w:rsidRPr="008233BF" w:rsidRDefault="003B0C74"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7128FBDF" w14:textId="77777777" w:rsidR="003B0C74" w:rsidRPr="008233BF" w:rsidRDefault="003B0C74"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4C539FAF" w14:textId="77777777" w:rsidR="003B0C74" w:rsidRPr="008233BF" w:rsidRDefault="00732C39" w:rsidP="00C53B69">
            <w:pPr>
              <w:pStyle w:val="Small"/>
              <w:jc w:val="both"/>
            </w:pPr>
            <w:r>
              <w:t>{110}</w:t>
            </w:r>
          </w:p>
        </w:tc>
        <w:tc>
          <w:tcPr>
            <w:tcW w:w="794" w:type="dxa"/>
            <w:tcBorders>
              <w:top w:val="single" w:sz="7" w:space="0" w:color="000000"/>
              <w:left w:val="single" w:sz="7" w:space="0" w:color="000000"/>
              <w:bottom w:val="single" w:sz="7" w:space="0" w:color="000000"/>
              <w:right w:val="single" w:sz="7" w:space="0" w:color="000000"/>
            </w:tcBorders>
          </w:tcPr>
          <w:p w14:paraId="3F21D836"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10706F14" w14:textId="77777777" w:rsidR="003B0C74" w:rsidRPr="008233BF" w:rsidRDefault="003B0C74" w:rsidP="00C53B69">
            <w:pPr>
              <w:pStyle w:val="Small"/>
              <w:jc w:val="both"/>
            </w:pPr>
            <w:r w:rsidRPr="008233BF">
              <w:t>{110} - Point</w:t>
            </w:r>
          </w:p>
        </w:tc>
      </w:tr>
      <w:tr w:rsidR="003B0C74" w:rsidRPr="008233BF" w14:paraId="173C94AC" w14:textId="77777777">
        <w:tc>
          <w:tcPr>
            <w:tcW w:w="3459" w:type="dxa"/>
            <w:tcBorders>
              <w:top w:val="single" w:sz="7" w:space="0" w:color="000000"/>
              <w:left w:val="single" w:sz="7" w:space="0" w:color="000000"/>
              <w:bottom w:val="single" w:sz="7" w:space="0" w:color="000000"/>
              <w:right w:val="single" w:sz="7" w:space="0" w:color="000000"/>
            </w:tcBorders>
          </w:tcPr>
          <w:p w14:paraId="01DEC08A" w14:textId="77777777" w:rsidR="003B0C74" w:rsidRPr="008233BF" w:rsidRDefault="003B0C74"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598D3217" w14:textId="77777777" w:rsidR="003B0C74" w:rsidRPr="008233BF" w:rsidRDefault="003B0C74"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18C792E6"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B5B334F" w14:textId="77777777" w:rsidR="003B0C74" w:rsidRPr="008233BF" w:rsidRDefault="003B0C74"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34CC288E" w14:textId="77777777" w:rsidR="003B0C74" w:rsidRPr="008233BF" w:rsidRDefault="003B0C74" w:rsidP="00C53B69">
            <w:pPr>
              <w:pStyle w:val="Small"/>
              <w:jc w:val="both"/>
            </w:pPr>
            <w:r w:rsidRPr="008233BF">
              <w:t>Range: 1 to 2</w:t>
            </w:r>
            <w:r w:rsidRPr="008233BF">
              <w:rPr>
                <w:vertAlign w:val="superscript"/>
              </w:rPr>
              <w:t>32</w:t>
            </w:r>
            <w:r w:rsidRPr="008233BF">
              <w:noBreakHyphen/>
              <w:t>2</w:t>
            </w:r>
          </w:p>
        </w:tc>
      </w:tr>
      <w:tr w:rsidR="003B0C74" w:rsidRPr="008233BF" w14:paraId="6E95392E" w14:textId="77777777">
        <w:tc>
          <w:tcPr>
            <w:tcW w:w="3459" w:type="dxa"/>
            <w:tcBorders>
              <w:top w:val="single" w:sz="7" w:space="0" w:color="000000"/>
              <w:left w:val="single" w:sz="7" w:space="0" w:color="000000"/>
              <w:bottom w:val="single" w:sz="7" w:space="0" w:color="000000"/>
              <w:right w:val="single" w:sz="7" w:space="0" w:color="000000"/>
            </w:tcBorders>
          </w:tcPr>
          <w:p w14:paraId="0A205019" w14:textId="77777777" w:rsidR="003B0C74" w:rsidRPr="008233BF" w:rsidRDefault="003B0C74"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14AD78BF" w14:textId="77777777" w:rsidR="003B0C74" w:rsidRPr="008233BF" w:rsidRDefault="003B0C74"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5DFDEA90"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1C7279" w14:textId="77777777" w:rsidR="003B0C74" w:rsidRPr="008233BF" w:rsidRDefault="003B0C74"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6B6075D4" w14:textId="77777777" w:rsidR="003B0C74" w:rsidRPr="008233BF" w:rsidRDefault="003B0C74" w:rsidP="00C53B69">
            <w:pPr>
              <w:pStyle w:val="Small"/>
              <w:jc w:val="both"/>
            </w:pPr>
            <w:r w:rsidRPr="008233BF">
              <w:t>RVER contains the serial number of the record edition</w:t>
            </w:r>
          </w:p>
        </w:tc>
      </w:tr>
      <w:tr w:rsidR="003B0C74" w:rsidRPr="008233BF" w14:paraId="06C53352" w14:textId="77777777">
        <w:tc>
          <w:tcPr>
            <w:tcW w:w="3459" w:type="dxa"/>
            <w:tcBorders>
              <w:top w:val="single" w:sz="7" w:space="0" w:color="000000"/>
              <w:left w:val="single" w:sz="7" w:space="0" w:color="000000"/>
              <w:bottom w:val="single" w:sz="7" w:space="0" w:color="000000"/>
              <w:right w:val="single" w:sz="7" w:space="0" w:color="000000"/>
            </w:tcBorders>
          </w:tcPr>
          <w:p w14:paraId="6DBF7A97" w14:textId="77777777" w:rsidR="003B0C74" w:rsidRPr="008233BF" w:rsidRDefault="003B0C74"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5CEEDD0" w14:textId="77777777" w:rsidR="003B0C74" w:rsidRPr="008233BF" w:rsidRDefault="003B0C74"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4E862140" w14:textId="77777777" w:rsidR="003B0C74" w:rsidRPr="008233BF" w:rsidRDefault="00732C39"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0AB6622E"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11E12E98" w14:textId="77777777" w:rsidR="003B0C74" w:rsidRPr="008233BF" w:rsidRDefault="003B0C74" w:rsidP="00C53B69">
            <w:pPr>
              <w:pStyle w:val="Small"/>
              <w:jc w:val="both"/>
            </w:pPr>
            <w:r w:rsidRPr="008233BF">
              <w:t xml:space="preserve">{1} </w:t>
            </w:r>
            <w:r w:rsidR="00732C39">
              <w:t>–</w:t>
            </w:r>
            <w:r w:rsidRPr="008233BF">
              <w:t xml:space="preserve"> Insert</w:t>
            </w:r>
          </w:p>
        </w:tc>
      </w:tr>
    </w:tbl>
    <w:p w14:paraId="564E89CF" w14:textId="77777777" w:rsidR="00732C39" w:rsidRDefault="00732C39" w:rsidP="00C53B69">
      <w:pPr>
        <w:pStyle w:val="Heading4"/>
        <w:numPr>
          <w:ilvl w:val="0"/>
          <w:numId w:val="0"/>
        </w:numPr>
        <w:jc w:val="both"/>
      </w:pPr>
      <w:bookmarkStart w:id="1344" w:name="_Toc207617053"/>
    </w:p>
    <w:p w14:paraId="1E09ACCF" w14:textId="77777777" w:rsidR="002B00CA" w:rsidRPr="008233BF" w:rsidRDefault="002B00CA" w:rsidP="002B00CA">
      <w:pPr>
        <w:pStyle w:val="Heading3"/>
        <w:numPr>
          <w:ilvl w:val="2"/>
          <w:numId w:val="1"/>
        </w:numPr>
        <w:jc w:val="both"/>
      </w:pPr>
      <w:bookmarkStart w:id="1345" w:name="_Toc207617042"/>
      <w:bookmarkStart w:id="1346" w:name="_Toc225648371"/>
      <w:bookmarkStart w:id="1347" w:name="_Toc225065228"/>
      <w:r>
        <w:t xml:space="preserve">   </w:t>
      </w:r>
      <w:bookmarkStart w:id="1348" w:name="_Toc439685339"/>
      <w:r w:rsidRPr="008233BF">
        <w:t>2</w:t>
      </w:r>
      <w:r w:rsidRPr="008233BF">
        <w:noBreakHyphen/>
        <w:t>D Integer Coordinate</w:t>
      </w:r>
      <w:r>
        <w:t xml:space="preserve"> Tuple</w:t>
      </w:r>
      <w:r w:rsidRPr="008233BF">
        <w:t xml:space="preserve"> field</w:t>
      </w:r>
      <w:r>
        <w:t xml:space="preserve"> structure</w:t>
      </w:r>
      <w:r w:rsidRPr="008233BF">
        <w:t xml:space="preserve"> </w:t>
      </w:r>
      <w:bookmarkEnd w:id="1345"/>
      <w:bookmarkEnd w:id="1346"/>
      <w:bookmarkEnd w:id="1347"/>
      <w:r>
        <w:t>– C2IT</w:t>
      </w:r>
      <w:bookmarkEnd w:id="1348"/>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2B00CA" w:rsidRPr="008233BF" w14:paraId="68529FB2" w14:textId="77777777" w:rsidTr="00EF5BF2">
        <w:tc>
          <w:tcPr>
            <w:tcW w:w="3459" w:type="dxa"/>
            <w:tcBorders>
              <w:top w:val="double" w:sz="7" w:space="0" w:color="000000"/>
              <w:left w:val="double" w:sz="7" w:space="0" w:color="000000"/>
              <w:bottom w:val="double" w:sz="7" w:space="0" w:color="000000"/>
              <w:right w:val="single" w:sz="7" w:space="0" w:color="000000"/>
            </w:tcBorders>
          </w:tcPr>
          <w:p w14:paraId="7437362C" w14:textId="77777777" w:rsidR="002B00CA" w:rsidRPr="008233BF" w:rsidRDefault="002B00CA" w:rsidP="00EF5BF2">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05261FF0" w14:textId="77777777" w:rsidR="002B00CA" w:rsidRPr="008233BF" w:rsidRDefault="002B00CA" w:rsidP="00EF5BF2">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2A3E7AC" w14:textId="77777777" w:rsidR="002B00CA" w:rsidRPr="008233BF" w:rsidRDefault="002B00CA" w:rsidP="00EF5BF2">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04FB6EC8" w14:textId="77777777" w:rsidR="002B00CA" w:rsidRPr="008233BF" w:rsidRDefault="002B00CA" w:rsidP="00EF5BF2">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CD59219" w14:textId="77777777" w:rsidR="002B00CA" w:rsidRPr="008233BF" w:rsidRDefault="002B00CA" w:rsidP="00EF5BF2">
            <w:pPr>
              <w:pStyle w:val="Small"/>
              <w:jc w:val="both"/>
            </w:pPr>
            <w:r>
              <w:t>Comment</w:t>
            </w:r>
          </w:p>
        </w:tc>
      </w:tr>
      <w:tr w:rsidR="002B00CA" w:rsidRPr="008233BF" w14:paraId="08646AA8"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44C56EF8" w14:textId="77777777" w:rsidR="002B00CA" w:rsidRPr="008233BF" w:rsidRDefault="002B00CA" w:rsidP="00EF5BF2">
            <w:pPr>
              <w:pStyle w:val="Small"/>
              <w:jc w:val="both"/>
            </w:pPr>
            <w:r w:rsidRPr="008233BF">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653EEADF" w14:textId="77777777" w:rsidR="002B00CA" w:rsidRPr="008233BF" w:rsidRDefault="002B00CA" w:rsidP="00EF5BF2">
            <w:pPr>
              <w:pStyle w:val="Small"/>
              <w:jc w:val="both"/>
            </w:pPr>
            <w:r w:rsidRPr="008233BF">
              <w:t>*YCOO</w:t>
            </w:r>
          </w:p>
        </w:tc>
        <w:tc>
          <w:tcPr>
            <w:tcW w:w="794" w:type="dxa"/>
            <w:tcBorders>
              <w:top w:val="single" w:sz="7" w:space="0" w:color="000000"/>
              <w:left w:val="single" w:sz="7" w:space="0" w:color="000000"/>
              <w:bottom w:val="single" w:sz="7" w:space="0" w:color="000000"/>
              <w:right w:val="single" w:sz="7" w:space="0" w:color="000000"/>
            </w:tcBorders>
          </w:tcPr>
          <w:p w14:paraId="39C5517E"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1D41880" w14:textId="77777777" w:rsidR="002B00CA" w:rsidRPr="008233BF" w:rsidRDefault="002B00CA"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20BCDC84" w14:textId="039C4CB4" w:rsidR="002B00CA" w:rsidRPr="008233BF" w:rsidRDefault="00E46180" w:rsidP="00EF5BF2">
            <w:pPr>
              <w:pStyle w:val="Small"/>
              <w:jc w:val="both"/>
            </w:pPr>
            <w:r>
              <w:t xml:space="preserve">Y-coordinate </w:t>
            </w:r>
            <w:r w:rsidR="002B00CA" w:rsidRPr="008233BF">
              <w:t xml:space="preserve"> </w:t>
            </w:r>
            <w:r>
              <w:t>(</w:t>
            </w:r>
            <w:r w:rsidR="002B00CA" w:rsidRPr="008233BF">
              <w:t>latitude</w:t>
            </w:r>
            <w:r>
              <w:t>)</w:t>
            </w:r>
          </w:p>
        </w:tc>
      </w:tr>
      <w:tr w:rsidR="002B00CA" w:rsidRPr="008233BF" w14:paraId="224CC8B5"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0F5C5313" w14:textId="77777777" w:rsidR="002B00CA" w:rsidRPr="008233BF" w:rsidRDefault="002B00CA" w:rsidP="00EF5BF2">
            <w:pPr>
              <w:pStyle w:val="Small"/>
              <w:jc w:val="both"/>
            </w:pPr>
            <w:r w:rsidRPr="008233BF">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63EBC18A" w14:textId="77777777" w:rsidR="002B00CA" w:rsidRPr="008233BF" w:rsidRDefault="002B00CA" w:rsidP="00EF5BF2">
            <w:pPr>
              <w:pStyle w:val="Small"/>
              <w:jc w:val="both"/>
            </w:pPr>
            <w:r w:rsidRPr="008233BF">
              <w:t>XCOO</w:t>
            </w:r>
          </w:p>
        </w:tc>
        <w:tc>
          <w:tcPr>
            <w:tcW w:w="794" w:type="dxa"/>
            <w:tcBorders>
              <w:top w:val="single" w:sz="7" w:space="0" w:color="000000"/>
              <w:left w:val="single" w:sz="7" w:space="0" w:color="000000"/>
              <w:bottom w:val="single" w:sz="7" w:space="0" w:color="000000"/>
              <w:right w:val="single" w:sz="7" w:space="0" w:color="000000"/>
            </w:tcBorders>
          </w:tcPr>
          <w:p w14:paraId="666CA977"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1AE2E5E" w14:textId="77777777" w:rsidR="002B00CA" w:rsidRPr="008233BF" w:rsidRDefault="002B00CA"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4235BAD1" w14:textId="773C36DC" w:rsidR="002B00CA" w:rsidRPr="008233BF" w:rsidRDefault="00E46180" w:rsidP="00E46180">
            <w:pPr>
              <w:pStyle w:val="Small"/>
              <w:jc w:val="both"/>
            </w:pPr>
            <w:r>
              <w:t xml:space="preserve">X-coordinate </w:t>
            </w:r>
            <w:r w:rsidR="002B00CA" w:rsidRPr="008233BF">
              <w:t xml:space="preserve"> </w:t>
            </w:r>
            <w:r>
              <w:t>(</w:t>
            </w:r>
            <w:r w:rsidR="002B00CA" w:rsidRPr="008233BF">
              <w:t>longitude</w:t>
            </w:r>
            <w:r>
              <w:t>)</w:t>
            </w:r>
          </w:p>
        </w:tc>
      </w:tr>
    </w:tbl>
    <w:p w14:paraId="76BC86FE" w14:textId="77777777" w:rsidR="002B00CA" w:rsidRPr="008233BF" w:rsidRDefault="002B00CA" w:rsidP="002B00CA">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3993A3CD" w14:textId="77777777" w:rsidR="002B00CA" w:rsidRPr="008233BF" w:rsidRDefault="002B00CA" w:rsidP="002B00CA">
      <w:pPr>
        <w:pStyle w:val="Heading3"/>
        <w:numPr>
          <w:ilvl w:val="2"/>
          <w:numId w:val="1"/>
        </w:numPr>
        <w:jc w:val="both"/>
      </w:pPr>
      <w:bookmarkStart w:id="1349" w:name="_Toc207617043"/>
      <w:bookmarkStart w:id="1350" w:name="_Toc225648372"/>
      <w:bookmarkStart w:id="1351" w:name="_Toc225065229"/>
      <w:r>
        <w:t xml:space="preserve">  </w:t>
      </w:r>
      <w:bookmarkStart w:id="1352" w:name="_Toc439685340"/>
      <w:r w:rsidRPr="008233BF">
        <w:t>3</w:t>
      </w:r>
      <w:r w:rsidRPr="008233BF">
        <w:noBreakHyphen/>
        <w:t>D Integer Coordinate</w:t>
      </w:r>
      <w:r>
        <w:t xml:space="preserve"> Tuple</w:t>
      </w:r>
      <w:r w:rsidRPr="008233BF">
        <w:t xml:space="preserve"> field</w:t>
      </w:r>
      <w:bookmarkEnd w:id="1349"/>
      <w:bookmarkEnd w:id="1350"/>
      <w:bookmarkEnd w:id="1351"/>
      <w:r>
        <w:t xml:space="preserve"> structure– C3IT</w:t>
      </w:r>
      <w:bookmarkEnd w:id="1352"/>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2B00CA" w:rsidRPr="008233BF" w14:paraId="298F2E3A" w14:textId="77777777" w:rsidTr="00EF5BF2">
        <w:tc>
          <w:tcPr>
            <w:tcW w:w="3459" w:type="dxa"/>
            <w:tcBorders>
              <w:top w:val="double" w:sz="7" w:space="0" w:color="000000"/>
              <w:left w:val="double" w:sz="7" w:space="0" w:color="000000"/>
              <w:bottom w:val="double" w:sz="7" w:space="0" w:color="000000"/>
              <w:right w:val="single" w:sz="7" w:space="0" w:color="000000"/>
            </w:tcBorders>
          </w:tcPr>
          <w:p w14:paraId="6FFFCE1B" w14:textId="77777777" w:rsidR="002B00CA" w:rsidRPr="008233BF" w:rsidRDefault="002B00CA" w:rsidP="00EF5BF2">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4392CB75" w14:textId="77777777" w:rsidR="002B00CA" w:rsidRPr="008233BF" w:rsidRDefault="002B00CA" w:rsidP="00EF5BF2">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19425D6" w14:textId="77777777" w:rsidR="002B00CA" w:rsidRPr="008233BF" w:rsidRDefault="002B00CA" w:rsidP="00EF5BF2">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5B7C76E1" w14:textId="77777777" w:rsidR="002B00CA" w:rsidRPr="008233BF" w:rsidRDefault="002B00CA" w:rsidP="00EF5BF2">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50E9848E" w14:textId="77777777" w:rsidR="002B00CA" w:rsidRPr="008233BF" w:rsidRDefault="002B00CA" w:rsidP="00EF5BF2">
            <w:pPr>
              <w:pStyle w:val="Small"/>
              <w:jc w:val="both"/>
            </w:pPr>
            <w:r>
              <w:t>Comment</w:t>
            </w:r>
          </w:p>
        </w:tc>
      </w:tr>
      <w:tr w:rsidR="002B00CA" w:rsidRPr="008233BF" w14:paraId="1DAFE2C2"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74ED3D76" w14:textId="77777777" w:rsidR="002B00CA" w:rsidRPr="008233BF" w:rsidRDefault="002B00CA" w:rsidP="00EF5BF2">
            <w:pPr>
              <w:pStyle w:val="Small"/>
              <w:jc w:val="both"/>
            </w:pPr>
            <w:r w:rsidRPr="008233BF">
              <w:t xml:space="preserve">Vertical </w:t>
            </w:r>
            <w:r>
              <w:t>CRS</w:t>
            </w:r>
            <w:r w:rsidRPr="008233BF">
              <w:t xml:space="preserve"> Id</w:t>
            </w:r>
          </w:p>
        </w:tc>
        <w:tc>
          <w:tcPr>
            <w:tcW w:w="794" w:type="dxa"/>
            <w:tcBorders>
              <w:top w:val="single" w:sz="7" w:space="0" w:color="000000"/>
              <w:left w:val="single" w:sz="7" w:space="0" w:color="000000"/>
              <w:bottom w:val="single" w:sz="7" w:space="0" w:color="000000"/>
              <w:right w:val="single" w:sz="7" w:space="0" w:color="000000"/>
            </w:tcBorders>
          </w:tcPr>
          <w:p w14:paraId="4C5BC244" w14:textId="77777777" w:rsidR="002B00CA" w:rsidRPr="008233BF" w:rsidRDefault="002B00CA" w:rsidP="00EF5BF2">
            <w:pPr>
              <w:pStyle w:val="Small"/>
              <w:jc w:val="both"/>
            </w:pPr>
            <w:r w:rsidRPr="008233BF">
              <w:t>V</w:t>
            </w:r>
            <w:r>
              <w:t>C</w:t>
            </w:r>
            <w:r w:rsidRPr="008233BF">
              <w:t>ID</w:t>
            </w:r>
          </w:p>
        </w:tc>
        <w:tc>
          <w:tcPr>
            <w:tcW w:w="794" w:type="dxa"/>
            <w:tcBorders>
              <w:top w:val="single" w:sz="7" w:space="0" w:color="000000"/>
              <w:left w:val="single" w:sz="7" w:space="0" w:color="000000"/>
              <w:bottom w:val="single" w:sz="7" w:space="0" w:color="000000"/>
              <w:right w:val="single" w:sz="7" w:space="0" w:color="000000"/>
            </w:tcBorders>
          </w:tcPr>
          <w:p w14:paraId="773881D7"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DDA1ED3" w14:textId="77777777" w:rsidR="002B00CA" w:rsidRPr="008233BF" w:rsidRDefault="002B00CA" w:rsidP="00EF5BF2">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43DD5919" w14:textId="77777777" w:rsidR="002B00CA" w:rsidRPr="008233BF" w:rsidRDefault="002B00CA" w:rsidP="00EF5BF2">
            <w:pPr>
              <w:pStyle w:val="Small"/>
              <w:jc w:val="both"/>
            </w:pPr>
            <w:r w:rsidRPr="008233BF">
              <w:t xml:space="preserve">Internal identifier of the Vertical </w:t>
            </w:r>
            <w:r>
              <w:t>CRS</w:t>
            </w:r>
          </w:p>
        </w:tc>
      </w:tr>
      <w:tr w:rsidR="002B00CA" w:rsidRPr="008233BF" w14:paraId="7A1F972A"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7F9AFBAC" w14:textId="77777777" w:rsidR="002B00CA" w:rsidRPr="008233BF" w:rsidRDefault="002B00CA" w:rsidP="00EF5BF2">
            <w:pPr>
              <w:pStyle w:val="Small"/>
              <w:jc w:val="both"/>
            </w:pPr>
            <w:r w:rsidRPr="008233BF">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77B5F575" w14:textId="77777777" w:rsidR="002B00CA" w:rsidRPr="008233BF" w:rsidRDefault="002B00CA" w:rsidP="00EF5BF2">
            <w:pPr>
              <w:pStyle w:val="Small"/>
              <w:jc w:val="both"/>
            </w:pPr>
            <w:r w:rsidRPr="008233BF">
              <w:t>*YCOO</w:t>
            </w:r>
          </w:p>
        </w:tc>
        <w:tc>
          <w:tcPr>
            <w:tcW w:w="794" w:type="dxa"/>
            <w:tcBorders>
              <w:top w:val="single" w:sz="7" w:space="0" w:color="000000"/>
              <w:left w:val="single" w:sz="7" w:space="0" w:color="000000"/>
              <w:bottom w:val="single" w:sz="7" w:space="0" w:color="000000"/>
              <w:right w:val="single" w:sz="7" w:space="0" w:color="000000"/>
            </w:tcBorders>
          </w:tcPr>
          <w:p w14:paraId="1A969300"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D922677" w14:textId="77777777" w:rsidR="002B00CA" w:rsidRPr="008233BF" w:rsidRDefault="002B00CA"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0ADA774E" w14:textId="52F8E2BD" w:rsidR="002B00CA" w:rsidRPr="008233BF" w:rsidRDefault="00E46180" w:rsidP="00EF5BF2">
            <w:pPr>
              <w:pStyle w:val="Small"/>
              <w:jc w:val="both"/>
            </w:pPr>
            <w:r>
              <w:t xml:space="preserve">Y- coordinate </w:t>
            </w:r>
            <w:r w:rsidR="002B00CA" w:rsidRPr="008233BF">
              <w:t xml:space="preserve"> </w:t>
            </w:r>
            <w:r>
              <w:t>(</w:t>
            </w:r>
            <w:r w:rsidR="002B00CA" w:rsidRPr="008233BF">
              <w:t>latitude</w:t>
            </w:r>
            <w:r>
              <w:t>)</w:t>
            </w:r>
          </w:p>
        </w:tc>
      </w:tr>
      <w:tr w:rsidR="002B00CA" w:rsidRPr="008233BF" w14:paraId="01BDFACF"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28F7306D" w14:textId="77777777" w:rsidR="002B00CA" w:rsidRPr="008233BF" w:rsidRDefault="002B00CA" w:rsidP="00EF5BF2">
            <w:pPr>
              <w:pStyle w:val="Small"/>
              <w:jc w:val="both"/>
            </w:pPr>
            <w:r w:rsidRPr="008233BF">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2E099D57" w14:textId="77777777" w:rsidR="002B00CA" w:rsidRPr="008233BF" w:rsidRDefault="002B00CA" w:rsidP="00EF5BF2">
            <w:pPr>
              <w:pStyle w:val="Small"/>
              <w:jc w:val="both"/>
            </w:pPr>
            <w:r w:rsidRPr="008233BF">
              <w:t>XCOO</w:t>
            </w:r>
          </w:p>
        </w:tc>
        <w:tc>
          <w:tcPr>
            <w:tcW w:w="794" w:type="dxa"/>
            <w:tcBorders>
              <w:top w:val="single" w:sz="7" w:space="0" w:color="000000"/>
              <w:left w:val="single" w:sz="7" w:space="0" w:color="000000"/>
              <w:bottom w:val="single" w:sz="7" w:space="0" w:color="000000"/>
              <w:right w:val="single" w:sz="7" w:space="0" w:color="000000"/>
            </w:tcBorders>
          </w:tcPr>
          <w:p w14:paraId="41E5E0FB"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AF4D6E0" w14:textId="77777777" w:rsidR="002B00CA" w:rsidRPr="008233BF" w:rsidRDefault="002B00CA"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0DE4131D" w14:textId="4BC4347A" w:rsidR="002B00CA" w:rsidRPr="008233BF" w:rsidRDefault="00E46180" w:rsidP="00EF5BF2">
            <w:pPr>
              <w:pStyle w:val="Small"/>
              <w:jc w:val="both"/>
            </w:pPr>
            <w:r>
              <w:t>X- coordinate (</w:t>
            </w:r>
            <w:r w:rsidR="002B00CA" w:rsidRPr="008233BF">
              <w:t>longitude</w:t>
            </w:r>
            <w:r>
              <w:t>)</w:t>
            </w:r>
          </w:p>
        </w:tc>
      </w:tr>
      <w:tr w:rsidR="002B00CA" w:rsidRPr="008233BF" w14:paraId="465371DA"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704B7E4F" w14:textId="77777777" w:rsidR="002B00CA" w:rsidRPr="008233BF" w:rsidRDefault="002B00CA" w:rsidP="00EF5BF2">
            <w:pPr>
              <w:pStyle w:val="Small"/>
              <w:jc w:val="both"/>
            </w:pPr>
            <w:r w:rsidRPr="008233BF">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1B3995DD" w14:textId="77777777" w:rsidR="002B00CA" w:rsidRPr="008233BF" w:rsidRDefault="002B00CA" w:rsidP="00EF5BF2">
            <w:pPr>
              <w:pStyle w:val="Small"/>
              <w:jc w:val="both"/>
            </w:pPr>
            <w:r w:rsidRPr="008233BF">
              <w:t>ZCOO</w:t>
            </w:r>
          </w:p>
        </w:tc>
        <w:tc>
          <w:tcPr>
            <w:tcW w:w="794" w:type="dxa"/>
            <w:tcBorders>
              <w:top w:val="single" w:sz="7" w:space="0" w:color="000000"/>
              <w:left w:val="single" w:sz="7" w:space="0" w:color="000000"/>
              <w:bottom w:val="single" w:sz="7" w:space="0" w:color="000000"/>
              <w:right w:val="single" w:sz="7" w:space="0" w:color="000000"/>
            </w:tcBorders>
          </w:tcPr>
          <w:p w14:paraId="0B36FEC1" w14:textId="77777777" w:rsidR="002B00CA" w:rsidRPr="008233BF" w:rsidRDefault="002B00CA"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7D7DFD2" w14:textId="77777777" w:rsidR="002B00CA" w:rsidRPr="008233BF" w:rsidRDefault="002B00CA"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0FB24D7D" w14:textId="77777777" w:rsidR="002B00CA" w:rsidRPr="008233BF" w:rsidRDefault="002B00CA" w:rsidP="00EF5BF2">
            <w:pPr>
              <w:pStyle w:val="Small"/>
              <w:jc w:val="both"/>
            </w:pPr>
            <w:r w:rsidRPr="008233BF">
              <w:t>Z - coordinate (depth)</w:t>
            </w:r>
          </w:p>
        </w:tc>
      </w:tr>
    </w:tbl>
    <w:p w14:paraId="0A438FF1" w14:textId="77777777" w:rsidR="002B00CA" w:rsidRPr="002B00CA" w:rsidRDefault="002B00CA" w:rsidP="002B00CA"/>
    <w:p w14:paraId="5CF5B890" w14:textId="77777777" w:rsidR="00D83513" w:rsidRPr="002B00CA" w:rsidRDefault="002B00CA" w:rsidP="002B00CA">
      <w:pPr>
        <w:pStyle w:val="ListContinue3"/>
        <w:rPr>
          <w:b/>
        </w:rPr>
      </w:pPr>
      <w:r>
        <w:t xml:space="preserve">   </w:t>
      </w:r>
      <w:r w:rsidR="00D83513" w:rsidRPr="002B00CA">
        <w:rPr>
          <w:b/>
        </w:rPr>
        <w:t xml:space="preserve">Multi Point Record Identifier field </w:t>
      </w:r>
      <w:bookmarkEnd w:id="1344"/>
      <w:r w:rsidR="00732C39" w:rsidRPr="002B00CA">
        <w:rPr>
          <w:b/>
        </w:rPr>
        <w:t>- MRID</w:t>
      </w:r>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4B55054C" w14:textId="77777777">
        <w:tc>
          <w:tcPr>
            <w:tcW w:w="3459" w:type="dxa"/>
            <w:tcBorders>
              <w:top w:val="double" w:sz="7" w:space="0" w:color="000000"/>
              <w:left w:val="double" w:sz="7" w:space="0" w:color="000000"/>
              <w:bottom w:val="double" w:sz="7" w:space="0" w:color="000000"/>
              <w:right w:val="single" w:sz="7" w:space="0" w:color="000000"/>
            </w:tcBorders>
          </w:tcPr>
          <w:p w14:paraId="59B64600"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40A85819"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54898B7"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1D1771F5"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277B96CD" w14:textId="77777777" w:rsidR="003B0C74" w:rsidRPr="008233BF" w:rsidRDefault="00732C39" w:rsidP="00C53B69">
            <w:pPr>
              <w:pStyle w:val="Small"/>
              <w:jc w:val="both"/>
            </w:pPr>
            <w:r>
              <w:t>Comment</w:t>
            </w:r>
          </w:p>
        </w:tc>
      </w:tr>
      <w:tr w:rsidR="003B0C74" w:rsidRPr="008233BF" w14:paraId="3108495B" w14:textId="77777777">
        <w:tc>
          <w:tcPr>
            <w:tcW w:w="3459" w:type="dxa"/>
            <w:tcBorders>
              <w:top w:val="single" w:sz="7" w:space="0" w:color="000000"/>
              <w:left w:val="single" w:sz="7" w:space="0" w:color="000000"/>
              <w:bottom w:val="single" w:sz="7" w:space="0" w:color="000000"/>
              <w:right w:val="single" w:sz="7" w:space="0" w:color="000000"/>
            </w:tcBorders>
          </w:tcPr>
          <w:p w14:paraId="17B911BF" w14:textId="77777777" w:rsidR="003B0C74" w:rsidRPr="008233BF" w:rsidRDefault="003B0C74"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31EA9DC3" w14:textId="77777777" w:rsidR="003B0C74" w:rsidRPr="008233BF" w:rsidRDefault="003B0C74"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10B2FF5C" w14:textId="77777777" w:rsidR="003B0C74" w:rsidRPr="008233BF" w:rsidRDefault="00732C39" w:rsidP="00C53B69">
            <w:pPr>
              <w:pStyle w:val="Small"/>
              <w:jc w:val="both"/>
            </w:pPr>
            <w:r>
              <w:t>{115}</w:t>
            </w:r>
          </w:p>
        </w:tc>
        <w:tc>
          <w:tcPr>
            <w:tcW w:w="794" w:type="dxa"/>
            <w:tcBorders>
              <w:top w:val="single" w:sz="7" w:space="0" w:color="000000"/>
              <w:left w:val="single" w:sz="7" w:space="0" w:color="000000"/>
              <w:bottom w:val="single" w:sz="7" w:space="0" w:color="000000"/>
              <w:right w:val="single" w:sz="7" w:space="0" w:color="000000"/>
            </w:tcBorders>
          </w:tcPr>
          <w:p w14:paraId="3DFB24C5"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66BE63D1" w14:textId="77777777" w:rsidR="003B0C74" w:rsidRPr="008233BF" w:rsidRDefault="003B0C74" w:rsidP="00C53B69">
            <w:pPr>
              <w:pStyle w:val="Small"/>
              <w:jc w:val="both"/>
            </w:pPr>
            <w:r w:rsidRPr="008233BF">
              <w:t>{115} - Multi Point</w:t>
            </w:r>
          </w:p>
        </w:tc>
      </w:tr>
      <w:tr w:rsidR="003B0C74" w:rsidRPr="008233BF" w14:paraId="5AB6A6D2" w14:textId="77777777">
        <w:tc>
          <w:tcPr>
            <w:tcW w:w="3459" w:type="dxa"/>
            <w:tcBorders>
              <w:top w:val="single" w:sz="7" w:space="0" w:color="000000"/>
              <w:left w:val="single" w:sz="7" w:space="0" w:color="000000"/>
              <w:bottom w:val="single" w:sz="7" w:space="0" w:color="000000"/>
              <w:right w:val="single" w:sz="7" w:space="0" w:color="000000"/>
            </w:tcBorders>
          </w:tcPr>
          <w:p w14:paraId="25F2E846" w14:textId="77777777" w:rsidR="003B0C74" w:rsidRPr="008233BF" w:rsidRDefault="003B0C74"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2C59274" w14:textId="77777777" w:rsidR="003B0C74" w:rsidRPr="008233BF" w:rsidRDefault="003B0C74"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209061DB"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E06CFD2" w14:textId="77777777" w:rsidR="003B0C74" w:rsidRPr="008233BF" w:rsidRDefault="003B0C74"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65F8D25" w14:textId="77777777" w:rsidR="003B0C74" w:rsidRPr="008233BF" w:rsidRDefault="003B0C74" w:rsidP="00C53B69">
            <w:pPr>
              <w:pStyle w:val="Small"/>
              <w:jc w:val="both"/>
            </w:pPr>
            <w:r w:rsidRPr="008233BF">
              <w:t>Range: 1 to 2</w:t>
            </w:r>
            <w:r w:rsidRPr="008233BF">
              <w:rPr>
                <w:vertAlign w:val="superscript"/>
              </w:rPr>
              <w:t>32</w:t>
            </w:r>
            <w:r w:rsidRPr="008233BF">
              <w:noBreakHyphen/>
              <w:t>2</w:t>
            </w:r>
          </w:p>
        </w:tc>
      </w:tr>
      <w:tr w:rsidR="003B0C74" w:rsidRPr="008233BF" w14:paraId="2F7562AB" w14:textId="77777777">
        <w:tc>
          <w:tcPr>
            <w:tcW w:w="3459" w:type="dxa"/>
            <w:tcBorders>
              <w:top w:val="single" w:sz="7" w:space="0" w:color="000000"/>
              <w:left w:val="single" w:sz="7" w:space="0" w:color="000000"/>
              <w:bottom w:val="single" w:sz="7" w:space="0" w:color="000000"/>
              <w:right w:val="single" w:sz="7" w:space="0" w:color="000000"/>
            </w:tcBorders>
          </w:tcPr>
          <w:p w14:paraId="2C2AB316" w14:textId="77777777" w:rsidR="003B0C74" w:rsidRPr="008233BF" w:rsidRDefault="003B0C74"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7D2522F0" w14:textId="77777777" w:rsidR="003B0C74" w:rsidRPr="008233BF" w:rsidRDefault="003B0C74"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14BA4A20"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9BA67B2" w14:textId="77777777" w:rsidR="003B0C74" w:rsidRPr="008233BF" w:rsidRDefault="003B0C74"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0F28E8BD" w14:textId="77777777" w:rsidR="003B0C74" w:rsidRPr="008233BF" w:rsidRDefault="003B0C74" w:rsidP="00C53B69">
            <w:pPr>
              <w:pStyle w:val="Small"/>
              <w:jc w:val="both"/>
            </w:pPr>
            <w:r w:rsidRPr="008233BF">
              <w:t>RVER contains the serial number of the record edition</w:t>
            </w:r>
          </w:p>
        </w:tc>
      </w:tr>
      <w:tr w:rsidR="003B0C74" w:rsidRPr="008233BF" w14:paraId="562BA3DB" w14:textId="77777777">
        <w:tc>
          <w:tcPr>
            <w:tcW w:w="3459" w:type="dxa"/>
            <w:tcBorders>
              <w:top w:val="single" w:sz="7" w:space="0" w:color="000000"/>
              <w:left w:val="single" w:sz="7" w:space="0" w:color="000000"/>
              <w:bottom w:val="single" w:sz="7" w:space="0" w:color="000000"/>
              <w:right w:val="single" w:sz="7" w:space="0" w:color="000000"/>
            </w:tcBorders>
          </w:tcPr>
          <w:p w14:paraId="455702F4" w14:textId="77777777" w:rsidR="003B0C74" w:rsidRPr="008233BF" w:rsidRDefault="003B0C74"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36191366" w14:textId="77777777" w:rsidR="003B0C74" w:rsidRPr="008233BF" w:rsidRDefault="003B0C74"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7B09F1D7" w14:textId="77777777" w:rsidR="003B0C74" w:rsidRPr="008233BF" w:rsidRDefault="00732C39"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478FB160"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6E949BD8" w14:textId="77777777" w:rsidR="003B0C74" w:rsidRPr="008233BF" w:rsidRDefault="003B0C74" w:rsidP="00C53B69">
            <w:pPr>
              <w:pStyle w:val="Small"/>
              <w:jc w:val="both"/>
            </w:pPr>
            <w:r w:rsidRPr="008233BF">
              <w:t>{1} - Insert</w:t>
            </w:r>
          </w:p>
        </w:tc>
      </w:tr>
    </w:tbl>
    <w:p w14:paraId="296CF566" w14:textId="77777777" w:rsidR="002B00CA" w:rsidRPr="008233BF" w:rsidRDefault="002B00CA" w:rsidP="00C53B69"/>
    <w:p w14:paraId="540F16C8" w14:textId="77777777" w:rsidR="002B00CA" w:rsidRPr="0015134C" w:rsidRDefault="002B00CA" w:rsidP="002B00CA">
      <w:pPr>
        <w:pStyle w:val="ListContinue3"/>
        <w:rPr>
          <w:b/>
        </w:rPr>
      </w:pPr>
      <w:bookmarkStart w:id="1353" w:name="_Toc207617057"/>
      <w:r w:rsidRPr="002B00CA">
        <w:rPr>
          <w:color w:val="FF0000"/>
        </w:rPr>
        <w:t xml:space="preserve">  </w:t>
      </w:r>
      <w:r w:rsidRPr="0015134C">
        <w:rPr>
          <w:b/>
        </w:rPr>
        <w:t>2-D Integer Coordinate List field structure – C2IL</w:t>
      </w:r>
    </w:p>
    <w:tbl>
      <w:tblPr>
        <w:tblW w:w="9532" w:type="dxa"/>
        <w:tblInd w:w="52"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3032"/>
        <w:gridCol w:w="765"/>
        <w:gridCol w:w="751"/>
        <w:gridCol w:w="751"/>
        <w:gridCol w:w="4233"/>
      </w:tblGrid>
      <w:tr w:rsidR="0015134C" w:rsidRPr="0015134C" w14:paraId="2D413E95" w14:textId="77777777" w:rsidTr="0015134C">
        <w:trPr>
          <w:trHeight w:val="184"/>
        </w:trPr>
        <w:tc>
          <w:tcPr>
            <w:tcW w:w="3032" w:type="dxa"/>
            <w:tcBorders>
              <w:top w:val="double" w:sz="4" w:space="0" w:color="auto"/>
              <w:left w:val="double" w:sz="4" w:space="0" w:color="auto"/>
              <w:bottom w:val="double" w:sz="4" w:space="0" w:color="auto"/>
            </w:tcBorders>
          </w:tcPr>
          <w:p w14:paraId="61E9D07E" w14:textId="77777777" w:rsidR="002B00CA" w:rsidRPr="0015134C" w:rsidRDefault="002B00CA" w:rsidP="00EF5BF2">
            <w:pPr>
              <w:pStyle w:val="Small"/>
              <w:snapToGrid w:val="0"/>
            </w:pPr>
            <w:r w:rsidRPr="0015134C">
              <w:t>Subfield name</w:t>
            </w:r>
          </w:p>
        </w:tc>
        <w:tc>
          <w:tcPr>
            <w:tcW w:w="765" w:type="dxa"/>
            <w:tcBorders>
              <w:top w:val="double" w:sz="4" w:space="0" w:color="auto"/>
              <w:bottom w:val="double" w:sz="4" w:space="0" w:color="auto"/>
            </w:tcBorders>
          </w:tcPr>
          <w:p w14:paraId="61F069CF" w14:textId="77777777" w:rsidR="002B00CA" w:rsidRPr="0015134C" w:rsidRDefault="002B00CA" w:rsidP="00EF5BF2">
            <w:pPr>
              <w:pStyle w:val="Small"/>
              <w:snapToGrid w:val="0"/>
            </w:pPr>
            <w:r w:rsidRPr="0015134C">
              <w:t>Label</w:t>
            </w:r>
          </w:p>
        </w:tc>
        <w:tc>
          <w:tcPr>
            <w:tcW w:w="751" w:type="dxa"/>
            <w:tcBorders>
              <w:top w:val="double" w:sz="4" w:space="0" w:color="auto"/>
              <w:bottom w:val="double" w:sz="4" w:space="0" w:color="auto"/>
            </w:tcBorders>
          </w:tcPr>
          <w:p w14:paraId="5F180396" w14:textId="77777777" w:rsidR="002B00CA" w:rsidRPr="0015134C" w:rsidRDefault="002B00CA" w:rsidP="00EF5BF2">
            <w:pPr>
              <w:pStyle w:val="Small"/>
              <w:snapToGrid w:val="0"/>
            </w:pPr>
            <w:r w:rsidRPr="0015134C">
              <w:t>Value</w:t>
            </w:r>
          </w:p>
        </w:tc>
        <w:tc>
          <w:tcPr>
            <w:tcW w:w="751" w:type="dxa"/>
            <w:tcBorders>
              <w:top w:val="double" w:sz="4" w:space="0" w:color="auto"/>
              <w:bottom w:val="double" w:sz="4" w:space="0" w:color="auto"/>
            </w:tcBorders>
          </w:tcPr>
          <w:p w14:paraId="374E8615" w14:textId="77777777" w:rsidR="002B00CA" w:rsidRPr="0015134C" w:rsidRDefault="002B00CA" w:rsidP="00EF5BF2">
            <w:pPr>
              <w:pStyle w:val="Small"/>
              <w:snapToGrid w:val="0"/>
            </w:pPr>
            <w:r w:rsidRPr="0015134C">
              <w:t>Format</w:t>
            </w:r>
          </w:p>
        </w:tc>
        <w:tc>
          <w:tcPr>
            <w:tcW w:w="4233" w:type="dxa"/>
            <w:tcBorders>
              <w:top w:val="double" w:sz="4" w:space="0" w:color="auto"/>
              <w:bottom w:val="double" w:sz="4" w:space="0" w:color="auto"/>
              <w:right w:val="double" w:sz="4" w:space="0" w:color="auto"/>
            </w:tcBorders>
          </w:tcPr>
          <w:p w14:paraId="5A7A9F61" w14:textId="77777777" w:rsidR="002B00CA" w:rsidRPr="0015134C" w:rsidRDefault="002B00CA" w:rsidP="00EF5BF2">
            <w:pPr>
              <w:pStyle w:val="Small"/>
              <w:snapToGrid w:val="0"/>
            </w:pPr>
            <w:r w:rsidRPr="0015134C">
              <w:t>Subfield content and specification</w:t>
            </w:r>
          </w:p>
        </w:tc>
      </w:tr>
      <w:tr w:rsidR="0015134C" w:rsidRPr="0015134C" w14:paraId="760572C7" w14:textId="77777777" w:rsidTr="0015134C">
        <w:trPr>
          <w:trHeight w:val="296"/>
        </w:trPr>
        <w:tc>
          <w:tcPr>
            <w:tcW w:w="3032" w:type="dxa"/>
            <w:tcBorders>
              <w:top w:val="double" w:sz="4" w:space="0" w:color="auto"/>
            </w:tcBorders>
          </w:tcPr>
          <w:p w14:paraId="3B0A94A6" w14:textId="77777777" w:rsidR="002B00CA" w:rsidRPr="0015134C" w:rsidRDefault="002B00CA" w:rsidP="00EF5BF2">
            <w:pPr>
              <w:pStyle w:val="Small"/>
              <w:snapToGrid w:val="0"/>
            </w:pPr>
            <w:r w:rsidRPr="0015134C">
              <w:t>Coordinate in Y axis</w:t>
            </w:r>
          </w:p>
        </w:tc>
        <w:tc>
          <w:tcPr>
            <w:tcW w:w="765" w:type="dxa"/>
            <w:tcBorders>
              <w:top w:val="double" w:sz="4" w:space="0" w:color="auto"/>
            </w:tcBorders>
          </w:tcPr>
          <w:p w14:paraId="1FF578D3" w14:textId="77777777" w:rsidR="002B00CA" w:rsidRPr="0015134C" w:rsidRDefault="002B00CA" w:rsidP="00EF5BF2">
            <w:pPr>
              <w:pStyle w:val="Small"/>
              <w:snapToGrid w:val="0"/>
            </w:pPr>
            <w:r w:rsidRPr="0015134C">
              <w:t>*YCOO</w:t>
            </w:r>
          </w:p>
        </w:tc>
        <w:tc>
          <w:tcPr>
            <w:tcW w:w="751" w:type="dxa"/>
            <w:tcBorders>
              <w:top w:val="double" w:sz="4" w:space="0" w:color="auto"/>
            </w:tcBorders>
          </w:tcPr>
          <w:p w14:paraId="27290C4C" w14:textId="77777777" w:rsidR="002B00CA" w:rsidRPr="0015134C" w:rsidRDefault="002B00CA" w:rsidP="00EF5BF2">
            <w:pPr>
              <w:pStyle w:val="Small"/>
              <w:snapToGrid w:val="0"/>
            </w:pPr>
          </w:p>
        </w:tc>
        <w:tc>
          <w:tcPr>
            <w:tcW w:w="751" w:type="dxa"/>
            <w:tcBorders>
              <w:top w:val="double" w:sz="4" w:space="0" w:color="auto"/>
            </w:tcBorders>
          </w:tcPr>
          <w:p w14:paraId="6CC98AAF" w14:textId="77777777" w:rsidR="002B00CA" w:rsidRPr="0015134C" w:rsidRDefault="002B00CA" w:rsidP="00EF5BF2">
            <w:pPr>
              <w:pStyle w:val="Small"/>
              <w:snapToGrid w:val="0"/>
            </w:pPr>
            <w:r w:rsidRPr="0015134C">
              <w:t>b24</w:t>
            </w:r>
          </w:p>
        </w:tc>
        <w:tc>
          <w:tcPr>
            <w:tcW w:w="4233" w:type="dxa"/>
            <w:tcBorders>
              <w:top w:val="double" w:sz="4" w:space="0" w:color="auto"/>
            </w:tcBorders>
          </w:tcPr>
          <w:p w14:paraId="0ADA5BEE" w14:textId="77777777" w:rsidR="002B00CA" w:rsidRPr="0015134C" w:rsidRDefault="002B00CA" w:rsidP="00EF5BF2">
            <w:pPr>
              <w:pStyle w:val="Small"/>
              <w:snapToGrid w:val="0"/>
            </w:pPr>
            <w:r w:rsidRPr="0015134C">
              <w:t>Y-coordinate or latitude</w:t>
            </w:r>
          </w:p>
        </w:tc>
      </w:tr>
      <w:tr w:rsidR="0015134C" w:rsidRPr="0015134C" w14:paraId="73E31799" w14:textId="77777777" w:rsidTr="0015134C">
        <w:trPr>
          <w:trHeight w:val="266"/>
        </w:trPr>
        <w:tc>
          <w:tcPr>
            <w:tcW w:w="3032" w:type="dxa"/>
          </w:tcPr>
          <w:p w14:paraId="4A113AC6" w14:textId="77777777" w:rsidR="002B00CA" w:rsidRPr="0015134C" w:rsidRDefault="002B00CA" w:rsidP="00EF5BF2">
            <w:pPr>
              <w:pStyle w:val="Small"/>
              <w:snapToGrid w:val="0"/>
            </w:pPr>
            <w:r w:rsidRPr="0015134C">
              <w:t>Coordinate in X axis</w:t>
            </w:r>
          </w:p>
        </w:tc>
        <w:tc>
          <w:tcPr>
            <w:tcW w:w="765" w:type="dxa"/>
          </w:tcPr>
          <w:p w14:paraId="120888C9" w14:textId="77777777" w:rsidR="002B00CA" w:rsidRPr="0015134C" w:rsidRDefault="002B00CA" w:rsidP="00EF5BF2">
            <w:pPr>
              <w:pStyle w:val="Small"/>
              <w:snapToGrid w:val="0"/>
            </w:pPr>
            <w:r w:rsidRPr="0015134C">
              <w:t>XCOO</w:t>
            </w:r>
          </w:p>
        </w:tc>
        <w:tc>
          <w:tcPr>
            <w:tcW w:w="751" w:type="dxa"/>
          </w:tcPr>
          <w:p w14:paraId="6C744C1A" w14:textId="77777777" w:rsidR="002B00CA" w:rsidRPr="0015134C" w:rsidRDefault="002B00CA" w:rsidP="00EF5BF2">
            <w:pPr>
              <w:pStyle w:val="Small"/>
              <w:snapToGrid w:val="0"/>
            </w:pPr>
          </w:p>
        </w:tc>
        <w:tc>
          <w:tcPr>
            <w:tcW w:w="751" w:type="dxa"/>
          </w:tcPr>
          <w:p w14:paraId="44986D6B" w14:textId="77777777" w:rsidR="002B00CA" w:rsidRPr="0015134C" w:rsidRDefault="002B00CA" w:rsidP="00EF5BF2">
            <w:pPr>
              <w:pStyle w:val="Small"/>
              <w:snapToGrid w:val="0"/>
            </w:pPr>
            <w:r w:rsidRPr="0015134C">
              <w:t>b24</w:t>
            </w:r>
          </w:p>
        </w:tc>
        <w:tc>
          <w:tcPr>
            <w:tcW w:w="4233" w:type="dxa"/>
          </w:tcPr>
          <w:p w14:paraId="26AA71F9" w14:textId="77777777" w:rsidR="002B00CA" w:rsidRPr="0015134C" w:rsidRDefault="002B00CA" w:rsidP="00EF5BF2">
            <w:pPr>
              <w:pStyle w:val="Small"/>
              <w:snapToGrid w:val="0"/>
            </w:pPr>
            <w:r w:rsidRPr="0015134C">
              <w:t>X-coordinate or longitude</w:t>
            </w:r>
          </w:p>
        </w:tc>
      </w:tr>
    </w:tbl>
    <w:p w14:paraId="6A0D46FC" w14:textId="77777777" w:rsidR="002B00CA" w:rsidRPr="002B00CA" w:rsidRDefault="002B00CA" w:rsidP="002B00CA"/>
    <w:p w14:paraId="1A691BDF" w14:textId="77777777" w:rsidR="002B00CA" w:rsidRPr="0015134C" w:rsidRDefault="002B00CA" w:rsidP="002B00CA">
      <w:pPr>
        <w:pStyle w:val="ListContinue3"/>
        <w:rPr>
          <w:b/>
        </w:rPr>
      </w:pPr>
      <w:r>
        <w:t xml:space="preserve"> </w:t>
      </w:r>
      <w:r w:rsidRPr="0015134C">
        <w:rPr>
          <w:b/>
        </w:rPr>
        <w:t>3-D Integer Coordinate List field structure – C3IL</w:t>
      </w:r>
    </w:p>
    <w:tbl>
      <w:tblPr>
        <w:tblW w:w="0" w:type="auto"/>
        <w:tblInd w:w="67" w:type="dxa"/>
        <w:tblLayout w:type="fixed"/>
        <w:tblCellMar>
          <w:left w:w="57" w:type="dxa"/>
          <w:right w:w="57" w:type="dxa"/>
        </w:tblCellMar>
        <w:tblLook w:val="0000" w:firstRow="0" w:lastRow="0" w:firstColumn="0" w:lastColumn="0" w:noHBand="0" w:noVBand="0"/>
      </w:tblPr>
      <w:tblGrid>
        <w:gridCol w:w="3134"/>
        <w:gridCol w:w="795"/>
        <w:gridCol w:w="780"/>
        <w:gridCol w:w="4381"/>
      </w:tblGrid>
      <w:tr w:rsidR="0015134C" w:rsidRPr="0015134C" w14:paraId="0D23B314" w14:textId="77777777" w:rsidTr="0015134C">
        <w:tc>
          <w:tcPr>
            <w:tcW w:w="3134" w:type="dxa"/>
            <w:tcBorders>
              <w:top w:val="double" w:sz="4" w:space="0" w:color="auto"/>
              <w:left w:val="double" w:sz="4" w:space="0" w:color="auto"/>
              <w:bottom w:val="double" w:sz="4" w:space="0" w:color="auto"/>
              <w:right w:val="single" w:sz="4" w:space="0" w:color="000000"/>
            </w:tcBorders>
          </w:tcPr>
          <w:p w14:paraId="4D5F0A2F" w14:textId="77777777" w:rsidR="002B00CA" w:rsidRPr="0015134C" w:rsidRDefault="002B00CA" w:rsidP="00EF5BF2">
            <w:pPr>
              <w:pStyle w:val="Small"/>
              <w:snapToGrid w:val="0"/>
            </w:pPr>
            <w:r w:rsidRPr="0015134C">
              <w:t>Subfield name</w:t>
            </w:r>
          </w:p>
        </w:tc>
        <w:tc>
          <w:tcPr>
            <w:tcW w:w="795" w:type="dxa"/>
            <w:tcBorders>
              <w:top w:val="double" w:sz="4" w:space="0" w:color="auto"/>
              <w:left w:val="single" w:sz="4" w:space="0" w:color="000000"/>
              <w:bottom w:val="double" w:sz="4" w:space="0" w:color="auto"/>
              <w:right w:val="single" w:sz="4" w:space="0" w:color="000000"/>
            </w:tcBorders>
          </w:tcPr>
          <w:p w14:paraId="5216948D" w14:textId="77777777" w:rsidR="002B00CA" w:rsidRPr="0015134C" w:rsidRDefault="002B00CA" w:rsidP="00EF5BF2">
            <w:pPr>
              <w:pStyle w:val="Small"/>
              <w:snapToGrid w:val="0"/>
            </w:pPr>
            <w:r w:rsidRPr="0015134C">
              <w:t>Label</w:t>
            </w:r>
          </w:p>
        </w:tc>
        <w:tc>
          <w:tcPr>
            <w:tcW w:w="780" w:type="dxa"/>
            <w:tcBorders>
              <w:top w:val="double" w:sz="4" w:space="0" w:color="auto"/>
              <w:left w:val="single" w:sz="4" w:space="0" w:color="000000"/>
              <w:bottom w:val="double" w:sz="4" w:space="0" w:color="auto"/>
              <w:right w:val="single" w:sz="4" w:space="0" w:color="000000"/>
            </w:tcBorders>
          </w:tcPr>
          <w:p w14:paraId="474DB924" w14:textId="77777777" w:rsidR="002B00CA" w:rsidRPr="0015134C" w:rsidRDefault="002B00CA" w:rsidP="00EF5BF2">
            <w:pPr>
              <w:pStyle w:val="Small"/>
              <w:snapToGrid w:val="0"/>
            </w:pPr>
            <w:r w:rsidRPr="0015134C">
              <w:t>Format</w:t>
            </w:r>
          </w:p>
        </w:tc>
        <w:tc>
          <w:tcPr>
            <w:tcW w:w="4381" w:type="dxa"/>
            <w:tcBorders>
              <w:top w:val="double" w:sz="4" w:space="0" w:color="auto"/>
              <w:left w:val="single" w:sz="4" w:space="0" w:color="000000"/>
              <w:bottom w:val="double" w:sz="4" w:space="0" w:color="auto"/>
              <w:right w:val="double" w:sz="4" w:space="0" w:color="auto"/>
            </w:tcBorders>
          </w:tcPr>
          <w:p w14:paraId="0BC484B4" w14:textId="77777777" w:rsidR="002B00CA" w:rsidRPr="0015134C" w:rsidRDefault="002B00CA" w:rsidP="00EF5BF2">
            <w:pPr>
              <w:pStyle w:val="Small"/>
              <w:snapToGrid w:val="0"/>
            </w:pPr>
            <w:r w:rsidRPr="0015134C">
              <w:t>Subfield content and specification</w:t>
            </w:r>
          </w:p>
        </w:tc>
      </w:tr>
      <w:tr w:rsidR="0015134C" w:rsidRPr="0015134C" w14:paraId="1F734CAB" w14:textId="77777777" w:rsidTr="0015134C">
        <w:tc>
          <w:tcPr>
            <w:tcW w:w="3134" w:type="dxa"/>
            <w:tcBorders>
              <w:top w:val="double" w:sz="4" w:space="0" w:color="auto"/>
              <w:left w:val="single" w:sz="4" w:space="0" w:color="000000"/>
              <w:bottom w:val="single" w:sz="4" w:space="0" w:color="000000"/>
            </w:tcBorders>
          </w:tcPr>
          <w:p w14:paraId="2D99B6E5" w14:textId="77777777" w:rsidR="002B00CA" w:rsidRPr="0015134C" w:rsidRDefault="002B00CA" w:rsidP="00EF5BF2">
            <w:pPr>
              <w:pStyle w:val="Small"/>
              <w:snapToGrid w:val="0"/>
            </w:pPr>
            <w:r w:rsidRPr="0015134C">
              <w:t>Vertical CRS Id</w:t>
            </w:r>
          </w:p>
        </w:tc>
        <w:tc>
          <w:tcPr>
            <w:tcW w:w="795" w:type="dxa"/>
            <w:tcBorders>
              <w:top w:val="double" w:sz="4" w:space="0" w:color="auto"/>
              <w:left w:val="single" w:sz="4" w:space="0" w:color="000000"/>
              <w:bottom w:val="single" w:sz="4" w:space="0" w:color="000000"/>
            </w:tcBorders>
          </w:tcPr>
          <w:p w14:paraId="7D0A449B" w14:textId="77777777" w:rsidR="002B00CA" w:rsidRPr="0015134C" w:rsidRDefault="002B00CA" w:rsidP="00EF5BF2">
            <w:pPr>
              <w:pStyle w:val="Small"/>
              <w:snapToGrid w:val="0"/>
            </w:pPr>
            <w:r w:rsidRPr="0015134C">
              <w:t>VCID</w:t>
            </w:r>
          </w:p>
        </w:tc>
        <w:tc>
          <w:tcPr>
            <w:tcW w:w="780" w:type="dxa"/>
            <w:tcBorders>
              <w:top w:val="double" w:sz="4" w:space="0" w:color="auto"/>
              <w:left w:val="single" w:sz="4" w:space="0" w:color="000000"/>
              <w:bottom w:val="single" w:sz="4" w:space="0" w:color="000000"/>
            </w:tcBorders>
          </w:tcPr>
          <w:p w14:paraId="0DF6F136" w14:textId="77777777" w:rsidR="002B00CA" w:rsidRPr="0015134C" w:rsidRDefault="002B00CA" w:rsidP="00EF5BF2">
            <w:pPr>
              <w:pStyle w:val="Small"/>
              <w:snapToGrid w:val="0"/>
            </w:pPr>
            <w:r w:rsidRPr="0015134C">
              <w:t>b11</w:t>
            </w:r>
          </w:p>
        </w:tc>
        <w:tc>
          <w:tcPr>
            <w:tcW w:w="4381" w:type="dxa"/>
            <w:tcBorders>
              <w:top w:val="double" w:sz="4" w:space="0" w:color="auto"/>
              <w:left w:val="single" w:sz="4" w:space="0" w:color="000000"/>
              <w:bottom w:val="single" w:sz="4" w:space="0" w:color="000000"/>
              <w:right w:val="single" w:sz="4" w:space="0" w:color="000000"/>
            </w:tcBorders>
          </w:tcPr>
          <w:p w14:paraId="559064AE" w14:textId="77777777" w:rsidR="002B00CA" w:rsidRPr="0015134C" w:rsidRDefault="002B00CA" w:rsidP="00EF5BF2">
            <w:pPr>
              <w:pStyle w:val="Small"/>
              <w:snapToGrid w:val="0"/>
            </w:pPr>
            <w:r w:rsidRPr="0015134C">
              <w:t>Internal identifier of the Vertical CRS</w:t>
            </w:r>
          </w:p>
        </w:tc>
      </w:tr>
      <w:tr w:rsidR="002B00CA" w:rsidRPr="0015134C" w14:paraId="78953C89" w14:textId="77777777" w:rsidTr="00EF5BF2">
        <w:tc>
          <w:tcPr>
            <w:tcW w:w="3134" w:type="dxa"/>
            <w:tcBorders>
              <w:top w:val="single" w:sz="4" w:space="0" w:color="000000"/>
              <w:left w:val="single" w:sz="4" w:space="0" w:color="000000"/>
              <w:bottom w:val="single" w:sz="4" w:space="0" w:color="000000"/>
            </w:tcBorders>
          </w:tcPr>
          <w:p w14:paraId="2550ED5A" w14:textId="77777777" w:rsidR="002B00CA" w:rsidRPr="0015134C" w:rsidRDefault="002B00CA" w:rsidP="00EF5BF2">
            <w:pPr>
              <w:pStyle w:val="Small"/>
              <w:snapToGrid w:val="0"/>
            </w:pPr>
            <w:r w:rsidRPr="0015134C">
              <w:t>Coordinate in Y axis</w:t>
            </w:r>
          </w:p>
        </w:tc>
        <w:tc>
          <w:tcPr>
            <w:tcW w:w="795" w:type="dxa"/>
            <w:tcBorders>
              <w:top w:val="single" w:sz="4" w:space="0" w:color="000000"/>
              <w:left w:val="single" w:sz="4" w:space="0" w:color="000000"/>
              <w:bottom w:val="single" w:sz="4" w:space="0" w:color="000000"/>
            </w:tcBorders>
          </w:tcPr>
          <w:p w14:paraId="2CAE5623" w14:textId="77777777" w:rsidR="002B00CA" w:rsidRPr="0015134C" w:rsidRDefault="002B00CA" w:rsidP="00EF5BF2">
            <w:pPr>
              <w:pStyle w:val="Small"/>
              <w:snapToGrid w:val="0"/>
            </w:pPr>
            <w:r w:rsidRPr="0015134C">
              <w:t>*YCOO</w:t>
            </w:r>
          </w:p>
        </w:tc>
        <w:tc>
          <w:tcPr>
            <w:tcW w:w="780" w:type="dxa"/>
            <w:tcBorders>
              <w:top w:val="single" w:sz="4" w:space="0" w:color="000000"/>
              <w:left w:val="single" w:sz="4" w:space="0" w:color="000000"/>
              <w:bottom w:val="single" w:sz="4" w:space="0" w:color="000000"/>
            </w:tcBorders>
          </w:tcPr>
          <w:p w14:paraId="372B3849" w14:textId="77777777" w:rsidR="002B00CA" w:rsidRPr="0015134C" w:rsidRDefault="002B00CA" w:rsidP="00EF5BF2">
            <w:pPr>
              <w:pStyle w:val="Small"/>
              <w:snapToGrid w:val="0"/>
            </w:pPr>
            <w:r w:rsidRPr="0015134C">
              <w:t>b24</w:t>
            </w:r>
          </w:p>
        </w:tc>
        <w:tc>
          <w:tcPr>
            <w:tcW w:w="4381" w:type="dxa"/>
            <w:tcBorders>
              <w:top w:val="single" w:sz="4" w:space="0" w:color="000000"/>
              <w:left w:val="single" w:sz="4" w:space="0" w:color="000000"/>
              <w:bottom w:val="single" w:sz="4" w:space="0" w:color="000000"/>
              <w:right w:val="single" w:sz="4" w:space="0" w:color="000000"/>
            </w:tcBorders>
          </w:tcPr>
          <w:p w14:paraId="101B0B82" w14:textId="77777777" w:rsidR="002B00CA" w:rsidRPr="0015134C" w:rsidRDefault="002B00CA" w:rsidP="00EF5BF2">
            <w:pPr>
              <w:pStyle w:val="Small"/>
              <w:snapToGrid w:val="0"/>
            </w:pPr>
            <w:r w:rsidRPr="0015134C">
              <w:t>Y- coordinate or latitude</w:t>
            </w:r>
          </w:p>
        </w:tc>
      </w:tr>
      <w:tr w:rsidR="002B00CA" w:rsidRPr="0015134C" w14:paraId="5077341F" w14:textId="77777777" w:rsidTr="00EF5BF2">
        <w:tc>
          <w:tcPr>
            <w:tcW w:w="3134" w:type="dxa"/>
            <w:tcBorders>
              <w:top w:val="single" w:sz="4" w:space="0" w:color="000000"/>
              <w:left w:val="single" w:sz="4" w:space="0" w:color="000000"/>
              <w:bottom w:val="single" w:sz="4" w:space="0" w:color="000000"/>
            </w:tcBorders>
          </w:tcPr>
          <w:p w14:paraId="10404A76" w14:textId="77777777" w:rsidR="002B00CA" w:rsidRPr="0015134C" w:rsidRDefault="002B00CA" w:rsidP="00EF5BF2">
            <w:pPr>
              <w:pStyle w:val="Small"/>
              <w:snapToGrid w:val="0"/>
            </w:pPr>
            <w:r w:rsidRPr="0015134C">
              <w:t>Coordinate in X axis</w:t>
            </w:r>
          </w:p>
        </w:tc>
        <w:tc>
          <w:tcPr>
            <w:tcW w:w="795" w:type="dxa"/>
            <w:tcBorders>
              <w:top w:val="single" w:sz="4" w:space="0" w:color="000000"/>
              <w:left w:val="single" w:sz="4" w:space="0" w:color="000000"/>
              <w:bottom w:val="single" w:sz="4" w:space="0" w:color="000000"/>
            </w:tcBorders>
          </w:tcPr>
          <w:p w14:paraId="0D75398F" w14:textId="77777777" w:rsidR="002B00CA" w:rsidRPr="0015134C" w:rsidRDefault="002B00CA" w:rsidP="00EF5BF2">
            <w:pPr>
              <w:pStyle w:val="Small"/>
              <w:snapToGrid w:val="0"/>
            </w:pPr>
            <w:r w:rsidRPr="0015134C">
              <w:t>XCOO</w:t>
            </w:r>
          </w:p>
        </w:tc>
        <w:tc>
          <w:tcPr>
            <w:tcW w:w="780" w:type="dxa"/>
            <w:tcBorders>
              <w:top w:val="single" w:sz="4" w:space="0" w:color="000000"/>
              <w:left w:val="single" w:sz="4" w:space="0" w:color="000000"/>
              <w:bottom w:val="single" w:sz="4" w:space="0" w:color="000000"/>
            </w:tcBorders>
          </w:tcPr>
          <w:p w14:paraId="652DC843" w14:textId="77777777" w:rsidR="002B00CA" w:rsidRPr="0015134C" w:rsidRDefault="002B00CA" w:rsidP="00EF5BF2">
            <w:pPr>
              <w:pStyle w:val="Small"/>
              <w:snapToGrid w:val="0"/>
            </w:pPr>
            <w:r w:rsidRPr="0015134C">
              <w:t>b24</w:t>
            </w:r>
          </w:p>
        </w:tc>
        <w:tc>
          <w:tcPr>
            <w:tcW w:w="4381" w:type="dxa"/>
            <w:tcBorders>
              <w:top w:val="single" w:sz="4" w:space="0" w:color="000000"/>
              <w:left w:val="single" w:sz="4" w:space="0" w:color="000000"/>
              <w:bottom w:val="single" w:sz="4" w:space="0" w:color="000000"/>
              <w:right w:val="single" w:sz="4" w:space="0" w:color="000000"/>
            </w:tcBorders>
          </w:tcPr>
          <w:p w14:paraId="28689DB7" w14:textId="77777777" w:rsidR="002B00CA" w:rsidRPr="0015134C" w:rsidRDefault="002B00CA" w:rsidP="00EF5BF2">
            <w:pPr>
              <w:pStyle w:val="Small"/>
              <w:snapToGrid w:val="0"/>
            </w:pPr>
            <w:r w:rsidRPr="0015134C">
              <w:t>X- coordinate or longitude</w:t>
            </w:r>
          </w:p>
        </w:tc>
      </w:tr>
      <w:tr w:rsidR="002B00CA" w:rsidRPr="0015134C" w14:paraId="0CCBBCE2" w14:textId="77777777" w:rsidTr="00EF5BF2">
        <w:tc>
          <w:tcPr>
            <w:tcW w:w="3134" w:type="dxa"/>
            <w:tcBorders>
              <w:top w:val="single" w:sz="4" w:space="0" w:color="000000"/>
              <w:left w:val="single" w:sz="4" w:space="0" w:color="000000"/>
              <w:bottom w:val="single" w:sz="4" w:space="0" w:color="000000"/>
            </w:tcBorders>
          </w:tcPr>
          <w:p w14:paraId="08175D69" w14:textId="77777777" w:rsidR="002B00CA" w:rsidRPr="0015134C" w:rsidRDefault="002B00CA" w:rsidP="00EF5BF2">
            <w:pPr>
              <w:pStyle w:val="Small"/>
              <w:snapToGrid w:val="0"/>
            </w:pPr>
            <w:r w:rsidRPr="0015134C">
              <w:t>Coordinate in Z axis</w:t>
            </w:r>
          </w:p>
        </w:tc>
        <w:tc>
          <w:tcPr>
            <w:tcW w:w="795" w:type="dxa"/>
            <w:tcBorders>
              <w:top w:val="single" w:sz="4" w:space="0" w:color="000000"/>
              <w:left w:val="single" w:sz="4" w:space="0" w:color="000000"/>
              <w:bottom w:val="single" w:sz="4" w:space="0" w:color="000000"/>
            </w:tcBorders>
          </w:tcPr>
          <w:p w14:paraId="036737F3" w14:textId="77777777" w:rsidR="002B00CA" w:rsidRPr="0015134C" w:rsidRDefault="002B00CA" w:rsidP="00EF5BF2">
            <w:pPr>
              <w:pStyle w:val="Small"/>
              <w:snapToGrid w:val="0"/>
            </w:pPr>
            <w:r w:rsidRPr="0015134C">
              <w:t>ZCOO</w:t>
            </w:r>
          </w:p>
        </w:tc>
        <w:tc>
          <w:tcPr>
            <w:tcW w:w="780" w:type="dxa"/>
            <w:tcBorders>
              <w:top w:val="single" w:sz="4" w:space="0" w:color="000000"/>
              <w:left w:val="single" w:sz="4" w:space="0" w:color="000000"/>
              <w:bottom w:val="single" w:sz="4" w:space="0" w:color="000000"/>
            </w:tcBorders>
          </w:tcPr>
          <w:p w14:paraId="29DA1E99" w14:textId="77777777" w:rsidR="002B00CA" w:rsidRPr="0015134C" w:rsidRDefault="002B00CA" w:rsidP="00EF5BF2">
            <w:pPr>
              <w:pStyle w:val="Small"/>
              <w:snapToGrid w:val="0"/>
            </w:pPr>
            <w:r w:rsidRPr="0015134C">
              <w:t>b24</w:t>
            </w:r>
          </w:p>
        </w:tc>
        <w:tc>
          <w:tcPr>
            <w:tcW w:w="4381" w:type="dxa"/>
            <w:tcBorders>
              <w:top w:val="single" w:sz="4" w:space="0" w:color="000000"/>
              <w:left w:val="single" w:sz="4" w:space="0" w:color="000000"/>
              <w:bottom w:val="single" w:sz="4" w:space="0" w:color="000000"/>
              <w:right w:val="single" w:sz="4" w:space="0" w:color="000000"/>
            </w:tcBorders>
          </w:tcPr>
          <w:p w14:paraId="2FD4ABB3" w14:textId="77777777" w:rsidR="002B00CA" w:rsidRPr="0015134C" w:rsidRDefault="002B00CA" w:rsidP="00EF5BF2">
            <w:pPr>
              <w:pStyle w:val="Small"/>
              <w:snapToGrid w:val="0"/>
            </w:pPr>
            <w:r w:rsidRPr="0015134C">
              <w:t>Z - coordinate (depth or height)</w:t>
            </w:r>
          </w:p>
        </w:tc>
      </w:tr>
    </w:tbl>
    <w:p w14:paraId="7F19EF2F" w14:textId="77777777" w:rsidR="002B00CA" w:rsidRDefault="002B00CA" w:rsidP="002B00CA">
      <w:pPr>
        <w:pStyle w:val="ListContinue3"/>
        <w:numPr>
          <w:ilvl w:val="0"/>
          <w:numId w:val="0"/>
        </w:numPr>
      </w:pPr>
    </w:p>
    <w:p w14:paraId="20F9CA0C" w14:textId="77777777" w:rsidR="00D83513" w:rsidRPr="002B00CA" w:rsidRDefault="00221F2B" w:rsidP="002B00CA">
      <w:pPr>
        <w:pStyle w:val="ListContinue3"/>
        <w:rPr>
          <w:b/>
        </w:rPr>
      </w:pPr>
      <w:r>
        <w:rPr>
          <w:b/>
        </w:rPr>
        <w:t xml:space="preserve">  </w:t>
      </w:r>
      <w:r w:rsidR="00D83513" w:rsidRPr="002B00CA">
        <w:rPr>
          <w:b/>
        </w:rPr>
        <w:t xml:space="preserve">Curve Record Identifier field </w:t>
      </w:r>
      <w:bookmarkEnd w:id="1353"/>
      <w:r w:rsidR="00732C39" w:rsidRPr="002B00CA">
        <w:rPr>
          <w:b/>
        </w:rPr>
        <w:t>- CRID</w:t>
      </w:r>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3B0C74" w:rsidRPr="008233BF" w14:paraId="703A0661" w14:textId="77777777">
        <w:tc>
          <w:tcPr>
            <w:tcW w:w="3459" w:type="dxa"/>
            <w:tcBorders>
              <w:top w:val="double" w:sz="7" w:space="0" w:color="000000"/>
              <w:left w:val="double" w:sz="7" w:space="0" w:color="000000"/>
              <w:bottom w:val="double" w:sz="7" w:space="0" w:color="000000"/>
              <w:right w:val="single" w:sz="7" w:space="0" w:color="000000"/>
            </w:tcBorders>
          </w:tcPr>
          <w:p w14:paraId="29C8FE76" w14:textId="77777777" w:rsidR="003B0C74" w:rsidRPr="008233BF" w:rsidRDefault="003B0C74"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1ED6AF04" w14:textId="77777777" w:rsidR="003B0C74" w:rsidRPr="008233BF" w:rsidRDefault="003B0C74"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D04DE22" w14:textId="77777777" w:rsidR="003B0C74" w:rsidRPr="008233BF" w:rsidRDefault="003B0C74"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2ECA823D" w14:textId="77777777" w:rsidR="003B0C74" w:rsidRPr="008233BF" w:rsidRDefault="003B0C74"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29F3275E" w14:textId="77777777" w:rsidR="003B0C74" w:rsidRPr="008233BF" w:rsidRDefault="00732C39" w:rsidP="00C53B69">
            <w:pPr>
              <w:pStyle w:val="Small"/>
              <w:jc w:val="both"/>
            </w:pPr>
            <w:r>
              <w:t>Comment</w:t>
            </w:r>
          </w:p>
        </w:tc>
      </w:tr>
      <w:tr w:rsidR="003B0C74" w:rsidRPr="008233BF" w14:paraId="39CA41D0" w14:textId="77777777">
        <w:tc>
          <w:tcPr>
            <w:tcW w:w="3459" w:type="dxa"/>
            <w:tcBorders>
              <w:top w:val="single" w:sz="7" w:space="0" w:color="000000"/>
              <w:left w:val="single" w:sz="7" w:space="0" w:color="000000"/>
              <w:bottom w:val="single" w:sz="7" w:space="0" w:color="000000"/>
              <w:right w:val="single" w:sz="7" w:space="0" w:color="000000"/>
            </w:tcBorders>
          </w:tcPr>
          <w:p w14:paraId="7D13B125" w14:textId="77777777" w:rsidR="003B0C74" w:rsidRPr="008233BF" w:rsidRDefault="003B0C74"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777FC6A8" w14:textId="77777777" w:rsidR="003B0C74" w:rsidRPr="008233BF" w:rsidRDefault="003B0C74"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7BF522B9" w14:textId="77777777" w:rsidR="003B0C74" w:rsidRPr="008233BF" w:rsidRDefault="00732C39" w:rsidP="00C53B69">
            <w:pPr>
              <w:pStyle w:val="Small"/>
              <w:jc w:val="both"/>
            </w:pPr>
            <w:r>
              <w:t>{120}</w:t>
            </w:r>
          </w:p>
        </w:tc>
        <w:tc>
          <w:tcPr>
            <w:tcW w:w="794" w:type="dxa"/>
            <w:tcBorders>
              <w:top w:val="single" w:sz="7" w:space="0" w:color="000000"/>
              <w:left w:val="single" w:sz="7" w:space="0" w:color="000000"/>
              <w:bottom w:val="single" w:sz="7" w:space="0" w:color="000000"/>
              <w:right w:val="single" w:sz="7" w:space="0" w:color="000000"/>
            </w:tcBorders>
          </w:tcPr>
          <w:p w14:paraId="0642119D"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FAA77FF" w14:textId="77777777" w:rsidR="003B0C74" w:rsidRPr="008233BF" w:rsidRDefault="003B0C74" w:rsidP="00C53B69">
            <w:pPr>
              <w:pStyle w:val="Small"/>
              <w:jc w:val="both"/>
            </w:pPr>
            <w:r w:rsidRPr="008233BF">
              <w:t>{120} - Curve</w:t>
            </w:r>
          </w:p>
        </w:tc>
      </w:tr>
      <w:tr w:rsidR="003B0C74" w:rsidRPr="008233BF" w14:paraId="16D4B350" w14:textId="77777777">
        <w:tc>
          <w:tcPr>
            <w:tcW w:w="3459" w:type="dxa"/>
            <w:tcBorders>
              <w:top w:val="single" w:sz="7" w:space="0" w:color="000000"/>
              <w:left w:val="single" w:sz="7" w:space="0" w:color="000000"/>
              <w:bottom w:val="single" w:sz="7" w:space="0" w:color="000000"/>
              <w:right w:val="single" w:sz="7" w:space="0" w:color="000000"/>
            </w:tcBorders>
          </w:tcPr>
          <w:p w14:paraId="1F4B89AD" w14:textId="77777777" w:rsidR="003B0C74" w:rsidRPr="008233BF" w:rsidRDefault="003B0C74"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FED85C5" w14:textId="77777777" w:rsidR="003B0C74" w:rsidRPr="008233BF" w:rsidRDefault="003B0C74"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46319AD3"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80D7CB2" w14:textId="77777777" w:rsidR="003B0C74" w:rsidRPr="008233BF" w:rsidRDefault="003B0C74"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3875B605" w14:textId="77777777" w:rsidR="003B0C74" w:rsidRPr="008233BF" w:rsidRDefault="003B0C74" w:rsidP="00C53B69">
            <w:pPr>
              <w:pStyle w:val="Small"/>
              <w:jc w:val="both"/>
            </w:pPr>
            <w:r w:rsidRPr="008233BF">
              <w:t>Range: 1 to 2</w:t>
            </w:r>
            <w:r w:rsidRPr="008233BF">
              <w:rPr>
                <w:vertAlign w:val="superscript"/>
              </w:rPr>
              <w:t>32</w:t>
            </w:r>
            <w:r w:rsidRPr="008233BF">
              <w:noBreakHyphen/>
              <w:t>2</w:t>
            </w:r>
          </w:p>
        </w:tc>
      </w:tr>
      <w:tr w:rsidR="003B0C74" w:rsidRPr="008233BF" w14:paraId="26B7FEA4" w14:textId="77777777">
        <w:tc>
          <w:tcPr>
            <w:tcW w:w="3459" w:type="dxa"/>
            <w:tcBorders>
              <w:top w:val="single" w:sz="7" w:space="0" w:color="000000"/>
              <w:left w:val="single" w:sz="7" w:space="0" w:color="000000"/>
              <w:bottom w:val="single" w:sz="7" w:space="0" w:color="000000"/>
              <w:right w:val="single" w:sz="7" w:space="0" w:color="000000"/>
            </w:tcBorders>
          </w:tcPr>
          <w:p w14:paraId="78EFC133" w14:textId="77777777" w:rsidR="003B0C74" w:rsidRPr="008233BF" w:rsidRDefault="003B0C74"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20D3CA20" w14:textId="77777777" w:rsidR="003B0C74" w:rsidRPr="008233BF" w:rsidRDefault="003B0C74"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77FDE631" w14:textId="77777777" w:rsidR="003B0C74" w:rsidRPr="008233BF" w:rsidRDefault="003B0C74"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274EB52" w14:textId="77777777" w:rsidR="003B0C74" w:rsidRPr="008233BF" w:rsidRDefault="003B0C74"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3A749D01" w14:textId="77777777" w:rsidR="003B0C74" w:rsidRPr="008233BF" w:rsidRDefault="003B0C74" w:rsidP="00C53B69">
            <w:pPr>
              <w:pStyle w:val="Small"/>
              <w:jc w:val="both"/>
            </w:pPr>
            <w:r w:rsidRPr="008233BF">
              <w:t>RVER contains the serial number of the record edition</w:t>
            </w:r>
          </w:p>
        </w:tc>
      </w:tr>
      <w:tr w:rsidR="003B0C74" w:rsidRPr="008233BF" w14:paraId="68DC588B" w14:textId="77777777">
        <w:tc>
          <w:tcPr>
            <w:tcW w:w="3459" w:type="dxa"/>
            <w:tcBorders>
              <w:top w:val="single" w:sz="7" w:space="0" w:color="000000"/>
              <w:left w:val="single" w:sz="7" w:space="0" w:color="000000"/>
              <w:bottom w:val="single" w:sz="7" w:space="0" w:color="000000"/>
              <w:right w:val="single" w:sz="7" w:space="0" w:color="000000"/>
            </w:tcBorders>
          </w:tcPr>
          <w:p w14:paraId="7BB093CB" w14:textId="77777777" w:rsidR="003B0C74" w:rsidRPr="008233BF" w:rsidRDefault="003B0C74"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022D81E" w14:textId="77777777" w:rsidR="003B0C74" w:rsidRPr="008233BF" w:rsidRDefault="003B0C74"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13C9DD07" w14:textId="77777777" w:rsidR="003B0C74" w:rsidRPr="008233BF" w:rsidRDefault="00732C39"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42311F1F" w14:textId="77777777" w:rsidR="003B0C74" w:rsidRPr="008233BF" w:rsidRDefault="003B0C74"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7183D056" w14:textId="77777777" w:rsidR="003B0C74" w:rsidRPr="008233BF" w:rsidRDefault="003B0C74" w:rsidP="00C53B69">
            <w:pPr>
              <w:pStyle w:val="Small"/>
              <w:jc w:val="both"/>
            </w:pPr>
            <w:r w:rsidRPr="008233BF">
              <w:t>{1} - Insert</w:t>
            </w:r>
          </w:p>
        </w:tc>
      </w:tr>
    </w:tbl>
    <w:p w14:paraId="683DBC83" w14:textId="77777777" w:rsidR="00D83513" w:rsidRPr="008233BF" w:rsidRDefault="00D83513" w:rsidP="00C53B69">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2375DCA3" w14:textId="77777777" w:rsidR="00D83513" w:rsidRPr="00221F2B" w:rsidRDefault="00221F2B" w:rsidP="00221F2B">
      <w:pPr>
        <w:pStyle w:val="ListContinue3"/>
        <w:rPr>
          <w:b/>
        </w:rPr>
      </w:pPr>
      <w:bookmarkStart w:id="1354" w:name="_Toc207617058"/>
      <w:r>
        <w:rPr>
          <w:b/>
        </w:rPr>
        <w:t xml:space="preserve">  </w:t>
      </w:r>
      <w:r w:rsidR="00D83513" w:rsidRPr="00221F2B">
        <w:rPr>
          <w:b/>
        </w:rPr>
        <w:t xml:space="preserve">Point Association field </w:t>
      </w:r>
      <w:bookmarkEnd w:id="1354"/>
      <w:r w:rsidR="003C6471" w:rsidRPr="00221F2B">
        <w:rPr>
          <w:b/>
        </w:rPr>
        <w:t>- PTAS</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3C6471" w:rsidRPr="008233BF" w14:paraId="16B9B798"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7B9E1408" w14:textId="77777777" w:rsidR="003C6471" w:rsidRPr="008233BF" w:rsidRDefault="003C6471"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7A73674C" w14:textId="77777777" w:rsidR="003C6471" w:rsidRPr="008233BF" w:rsidRDefault="003C6471"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384EBA22" w14:textId="77777777" w:rsidR="003C6471" w:rsidRPr="008233BF" w:rsidRDefault="003C6471"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3F477701" w14:textId="77777777" w:rsidR="003C6471" w:rsidRPr="008233BF" w:rsidRDefault="003C6471"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33AD343C" w14:textId="77777777" w:rsidR="003C6471" w:rsidRPr="008233BF" w:rsidRDefault="003C6471" w:rsidP="00C53B69">
            <w:pPr>
              <w:pStyle w:val="Small"/>
              <w:jc w:val="both"/>
            </w:pPr>
            <w:r>
              <w:t>Comment</w:t>
            </w:r>
          </w:p>
        </w:tc>
      </w:tr>
      <w:tr w:rsidR="007F1898" w:rsidRPr="008233BF" w14:paraId="390B52C5"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DC4F4DE"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7F2E0C2"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7BA552E8"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06A85B8"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198ABFF" w14:textId="77777777" w:rsidR="007F1898" w:rsidRPr="008233BF" w:rsidRDefault="007F1898" w:rsidP="00C53B69">
            <w:pPr>
              <w:pStyle w:val="Small"/>
              <w:jc w:val="both"/>
            </w:pPr>
            <w:r w:rsidRPr="008233BF">
              <w:t>Record name of the referenced record</w:t>
            </w:r>
          </w:p>
        </w:tc>
      </w:tr>
      <w:tr w:rsidR="007F1898" w:rsidRPr="008233BF" w14:paraId="687E5057"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2731015"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133CB82B"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1B72087E"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0BC7D1A"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A18122E" w14:textId="77777777" w:rsidR="007F1898" w:rsidRPr="008233BF" w:rsidRDefault="007F1898" w:rsidP="00C53B69">
            <w:pPr>
              <w:pStyle w:val="Small"/>
              <w:jc w:val="both"/>
            </w:pPr>
            <w:r w:rsidRPr="008233BF">
              <w:t>Record identifier of the referenced record</w:t>
            </w:r>
          </w:p>
        </w:tc>
      </w:tr>
      <w:tr w:rsidR="007F1898" w:rsidRPr="008233BF" w14:paraId="2F147B33"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50DD18E8" w14:textId="77777777" w:rsidR="007F1898" w:rsidRPr="008233BF" w:rsidRDefault="007F1898" w:rsidP="00C53B69">
            <w:pPr>
              <w:pStyle w:val="Small"/>
              <w:jc w:val="both"/>
            </w:pPr>
            <w:r w:rsidRPr="008233BF">
              <w:lastRenderedPageBreak/>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4D116D6C" w14:textId="77777777" w:rsidR="007F1898" w:rsidRPr="008233BF" w:rsidRDefault="007F1898" w:rsidP="00C53B69">
            <w:pPr>
              <w:pStyle w:val="Small"/>
              <w:jc w:val="both"/>
            </w:pPr>
            <w:r w:rsidRPr="008233BF">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309FACB7"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B1B235"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40E9144" w14:textId="77777777" w:rsidR="007F1898" w:rsidRPr="008233BF" w:rsidRDefault="007F1898" w:rsidP="00C53B69">
            <w:pPr>
              <w:pStyle w:val="Small"/>
              <w:jc w:val="both"/>
            </w:pPr>
            <w:r w:rsidRPr="008233BF">
              <w:t>{1} - Beginning point</w:t>
            </w:r>
          </w:p>
          <w:p w14:paraId="4DE7BAD7" w14:textId="77777777" w:rsidR="007F1898" w:rsidRPr="008233BF" w:rsidRDefault="007F1898" w:rsidP="00C53B69">
            <w:pPr>
              <w:pStyle w:val="Small"/>
              <w:jc w:val="both"/>
            </w:pPr>
            <w:r w:rsidRPr="008233BF">
              <w:t>{2} - End point</w:t>
            </w:r>
          </w:p>
          <w:p w14:paraId="4DF79B7A" w14:textId="77777777" w:rsidR="007F1898" w:rsidRPr="008233BF" w:rsidRDefault="007F1898" w:rsidP="00C53B69">
            <w:pPr>
              <w:pStyle w:val="Small"/>
              <w:jc w:val="both"/>
            </w:pPr>
            <w:r w:rsidRPr="008233BF">
              <w:t>{3} - Beginning &amp; End point</w:t>
            </w:r>
          </w:p>
        </w:tc>
      </w:tr>
    </w:tbl>
    <w:p w14:paraId="3FC7323D" w14:textId="77777777" w:rsidR="00D83513" w:rsidRPr="00E0506B" w:rsidRDefault="00D83513" w:rsidP="00C53B69">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57DF186A" w14:textId="77777777" w:rsidR="00D83513" w:rsidRPr="00E0506B" w:rsidRDefault="00E0506B" w:rsidP="00E0506B">
      <w:pPr>
        <w:pStyle w:val="ListContinue3"/>
        <w:rPr>
          <w:b/>
        </w:rPr>
      </w:pPr>
      <w:bookmarkStart w:id="1355" w:name="_Toc207617060"/>
      <w:r w:rsidRPr="00E0506B">
        <w:rPr>
          <w:b/>
        </w:rPr>
        <w:t xml:space="preserve"> </w:t>
      </w:r>
      <w:r w:rsidR="00D83513" w:rsidRPr="00E0506B">
        <w:rPr>
          <w:b/>
        </w:rPr>
        <w:t xml:space="preserve">Segment Header field </w:t>
      </w:r>
      <w:bookmarkEnd w:id="1355"/>
      <w:r w:rsidR="005A1812" w:rsidRPr="00E0506B">
        <w:rPr>
          <w:b/>
        </w:rPr>
        <w:t>- SEGH</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7F1898" w:rsidRPr="008233BF" w14:paraId="5841D01E" w14:textId="77777777" w:rsidTr="00E46180">
        <w:tc>
          <w:tcPr>
            <w:tcW w:w="3459" w:type="dxa"/>
            <w:tcBorders>
              <w:top w:val="double" w:sz="7" w:space="0" w:color="000000"/>
              <w:left w:val="double" w:sz="7" w:space="0" w:color="000000"/>
              <w:bottom w:val="double" w:sz="7" w:space="0" w:color="000000"/>
              <w:right w:val="single" w:sz="7" w:space="0" w:color="000000"/>
            </w:tcBorders>
          </w:tcPr>
          <w:p w14:paraId="24B87493" w14:textId="77777777" w:rsidR="007F1898" w:rsidRPr="008233BF" w:rsidRDefault="007F1898"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535CEB9D" w14:textId="77777777" w:rsidR="007F1898" w:rsidRPr="008233BF" w:rsidRDefault="007F1898"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EC7D96D" w14:textId="77777777" w:rsidR="007F1898" w:rsidRPr="008233BF" w:rsidRDefault="007F1898"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43ECF9F2" w14:textId="77777777" w:rsidR="007F1898" w:rsidRPr="008233BF" w:rsidRDefault="007F1898"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753DA076" w14:textId="77777777" w:rsidR="007F1898" w:rsidRPr="008233BF" w:rsidRDefault="00C13C44" w:rsidP="00C53B69">
            <w:pPr>
              <w:pStyle w:val="Small"/>
              <w:jc w:val="both"/>
            </w:pPr>
            <w:r>
              <w:t>Comment</w:t>
            </w:r>
          </w:p>
        </w:tc>
      </w:tr>
      <w:tr w:rsidR="007F1898" w:rsidRPr="008233BF" w14:paraId="3261A613"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6FD9F579" w14:textId="77777777" w:rsidR="007F1898" w:rsidRPr="008233BF" w:rsidRDefault="007F1898" w:rsidP="00C53B69">
            <w:pPr>
              <w:pStyle w:val="Small"/>
              <w:jc w:val="both"/>
            </w:pPr>
            <w:r w:rsidRPr="008233BF">
              <w:t>Interpolation</w:t>
            </w:r>
          </w:p>
        </w:tc>
        <w:tc>
          <w:tcPr>
            <w:tcW w:w="794" w:type="dxa"/>
            <w:tcBorders>
              <w:top w:val="single" w:sz="7" w:space="0" w:color="000000"/>
              <w:left w:val="single" w:sz="7" w:space="0" w:color="000000"/>
              <w:bottom w:val="single" w:sz="7" w:space="0" w:color="000000"/>
              <w:right w:val="single" w:sz="7" w:space="0" w:color="000000"/>
            </w:tcBorders>
          </w:tcPr>
          <w:p w14:paraId="17AB1659" w14:textId="77777777" w:rsidR="007F1898" w:rsidRPr="008233BF" w:rsidRDefault="007F1898" w:rsidP="00C53B69">
            <w:pPr>
              <w:pStyle w:val="Small"/>
              <w:jc w:val="both"/>
            </w:pPr>
            <w:r w:rsidRPr="008233BF">
              <w:t>INTP</w:t>
            </w:r>
          </w:p>
        </w:tc>
        <w:tc>
          <w:tcPr>
            <w:tcW w:w="794" w:type="dxa"/>
            <w:tcBorders>
              <w:top w:val="single" w:sz="7" w:space="0" w:color="000000"/>
              <w:left w:val="single" w:sz="7" w:space="0" w:color="000000"/>
              <w:bottom w:val="single" w:sz="7" w:space="0" w:color="000000"/>
              <w:right w:val="single" w:sz="7" w:space="0" w:color="000000"/>
            </w:tcBorders>
          </w:tcPr>
          <w:p w14:paraId="198523AF" w14:textId="77777777" w:rsidR="007F1898" w:rsidRPr="008233BF" w:rsidRDefault="00C13C44" w:rsidP="00C53B69">
            <w:pPr>
              <w:pStyle w:val="Small"/>
              <w:jc w:val="both"/>
            </w:pPr>
            <w:r>
              <w:t>{4}</w:t>
            </w:r>
          </w:p>
        </w:tc>
        <w:tc>
          <w:tcPr>
            <w:tcW w:w="794" w:type="dxa"/>
            <w:tcBorders>
              <w:top w:val="single" w:sz="7" w:space="0" w:color="000000"/>
              <w:left w:val="single" w:sz="7" w:space="0" w:color="000000"/>
              <w:bottom w:val="single" w:sz="7" w:space="0" w:color="000000"/>
              <w:right w:val="single" w:sz="7" w:space="0" w:color="000000"/>
            </w:tcBorders>
          </w:tcPr>
          <w:p w14:paraId="23B6B1C4"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32CE60BB" w14:textId="77777777" w:rsidR="007F1898" w:rsidRPr="008233BF" w:rsidRDefault="007F1898" w:rsidP="00C53B69">
            <w:pPr>
              <w:pStyle w:val="Small"/>
              <w:jc w:val="both"/>
            </w:pPr>
            <w:r w:rsidRPr="008233BF">
              <w:t>{4} - Loxodromic</w:t>
            </w:r>
          </w:p>
        </w:tc>
      </w:tr>
      <w:tr w:rsidR="00E46180" w:rsidRPr="008233BF" w14:paraId="14BEF4CF"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30781398" w14:textId="77777777" w:rsidR="00E46180" w:rsidRPr="008233BF" w:rsidRDefault="00E46180" w:rsidP="001E5997">
            <w:pPr>
              <w:pStyle w:val="Small"/>
              <w:jc w:val="both"/>
            </w:pPr>
            <w:r>
              <w:t>Circle or  arc</w:t>
            </w:r>
          </w:p>
        </w:tc>
        <w:tc>
          <w:tcPr>
            <w:tcW w:w="794" w:type="dxa"/>
            <w:tcBorders>
              <w:top w:val="single" w:sz="7" w:space="0" w:color="000000"/>
              <w:left w:val="single" w:sz="7" w:space="0" w:color="000000"/>
              <w:bottom w:val="single" w:sz="7" w:space="0" w:color="000000"/>
              <w:right w:val="single" w:sz="7" w:space="0" w:color="000000"/>
            </w:tcBorders>
          </w:tcPr>
          <w:p w14:paraId="09946F43" w14:textId="77777777" w:rsidR="00E46180" w:rsidRPr="008233BF" w:rsidRDefault="00E46180" w:rsidP="001E5997">
            <w:pPr>
              <w:pStyle w:val="Small"/>
              <w:jc w:val="both"/>
            </w:pPr>
            <w:r>
              <w:t>CIRC</w:t>
            </w:r>
          </w:p>
        </w:tc>
        <w:tc>
          <w:tcPr>
            <w:tcW w:w="794" w:type="dxa"/>
            <w:tcBorders>
              <w:top w:val="single" w:sz="7" w:space="0" w:color="000000"/>
              <w:left w:val="single" w:sz="7" w:space="0" w:color="000000"/>
              <w:bottom w:val="single" w:sz="7" w:space="0" w:color="000000"/>
              <w:right w:val="single" w:sz="7" w:space="0" w:color="000000"/>
            </w:tcBorders>
          </w:tcPr>
          <w:p w14:paraId="1E7D03EE" w14:textId="77777777" w:rsidR="00E46180" w:rsidRDefault="00E46180" w:rsidP="001E5997">
            <w:pPr>
              <w:pStyle w:val="Small"/>
              <w:jc w:val="both"/>
            </w:pPr>
            <w:r>
              <w:t>{255}</w:t>
            </w:r>
          </w:p>
        </w:tc>
        <w:tc>
          <w:tcPr>
            <w:tcW w:w="794" w:type="dxa"/>
            <w:tcBorders>
              <w:top w:val="single" w:sz="7" w:space="0" w:color="000000"/>
              <w:left w:val="single" w:sz="7" w:space="0" w:color="000000"/>
              <w:bottom w:val="single" w:sz="7" w:space="0" w:color="000000"/>
              <w:right w:val="single" w:sz="7" w:space="0" w:color="000000"/>
            </w:tcBorders>
          </w:tcPr>
          <w:p w14:paraId="3D0C89D8" w14:textId="77777777" w:rsidR="00E46180" w:rsidRPr="008233BF" w:rsidRDefault="00E46180" w:rsidP="001E5997">
            <w:pPr>
              <w:pStyle w:val="Small"/>
              <w:jc w:val="both"/>
            </w:pPr>
            <w:r>
              <w:t>b11</w:t>
            </w:r>
          </w:p>
        </w:tc>
        <w:tc>
          <w:tcPr>
            <w:tcW w:w="4026" w:type="dxa"/>
            <w:tcBorders>
              <w:top w:val="single" w:sz="7" w:space="0" w:color="000000"/>
              <w:left w:val="single" w:sz="7" w:space="0" w:color="000000"/>
              <w:bottom w:val="single" w:sz="7" w:space="0" w:color="000000"/>
              <w:right w:val="single" w:sz="7" w:space="0" w:color="000000"/>
            </w:tcBorders>
          </w:tcPr>
          <w:p w14:paraId="2510E8C8" w14:textId="77777777" w:rsidR="00E46180" w:rsidRPr="008233BF" w:rsidRDefault="00E46180" w:rsidP="001E5997">
            <w:pPr>
              <w:pStyle w:val="Small"/>
              <w:jc w:val="both"/>
            </w:pPr>
            <w:r>
              <w:t>omitted</w:t>
            </w:r>
          </w:p>
        </w:tc>
      </w:tr>
      <w:tr w:rsidR="00E46180" w:rsidRPr="008233BF" w14:paraId="1A3940F5"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7CC26CDB" w14:textId="77777777" w:rsidR="00E46180" w:rsidRPr="008233BF" w:rsidRDefault="00E46180" w:rsidP="001E5997">
            <w:pPr>
              <w:pStyle w:val="Small"/>
              <w:jc w:val="both"/>
            </w:pPr>
            <w:r>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49D70E96" w14:textId="77777777" w:rsidR="00E46180" w:rsidRPr="008233BF" w:rsidRDefault="00E46180" w:rsidP="001E5997">
            <w:pPr>
              <w:pStyle w:val="Small"/>
              <w:jc w:val="both"/>
            </w:pPr>
            <w:r>
              <w:t>YCOO</w:t>
            </w:r>
          </w:p>
        </w:tc>
        <w:tc>
          <w:tcPr>
            <w:tcW w:w="794" w:type="dxa"/>
            <w:tcBorders>
              <w:top w:val="single" w:sz="7" w:space="0" w:color="000000"/>
              <w:left w:val="single" w:sz="7" w:space="0" w:color="000000"/>
              <w:bottom w:val="single" w:sz="7" w:space="0" w:color="000000"/>
              <w:right w:val="single" w:sz="7" w:space="0" w:color="000000"/>
            </w:tcBorders>
          </w:tcPr>
          <w:p w14:paraId="5A576216"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55ADEC6" w14:textId="77777777" w:rsidR="00E46180" w:rsidRPr="008233BF"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6A214AA3" w14:textId="77777777" w:rsidR="00E46180" w:rsidRPr="008233BF" w:rsidRDefault="00E46180" w:rsidP="001E5997">
            <w:pPr>
              <w:pStyle w:val="Small"/>
              <w:jc w:val="both"/>
            </w:pPr>
            <w:r>
              <w:t>omitted</w:t>
            </w:r>
          </w:p>
        </w:tc>
      </w:tr>
      <w:tr w:rsidR="00E46180" w:rsidRPr="008233BF" w14:paraId="762B45C6"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217DC681" w14:textId="77777777" w:rsidR="00E46180" w:rsidRPr="008233BF" w:rsidRDefault="00E46180" w:rsidP="001E5997">
            <w:pPr>
              <w:pStyle w:val="Small"/>
              <w:jc w:val="both"/>
            </w:pPr>
            <w:r>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713511FC" w14:textId="77777777" w:rsidR="00E46180" w:rsidRPr="008233BF" w:rsidRDefault="00E46180" w:rsidP="001E5997">
            <w:pPr>
              <w:pStyle w:val="Small"/>
              <w:jc w:val="both"/>
            </w:pPr>
            <w:r>
              <w:t>XCOO</w:t>
            </w:r>
          </w:p>
        </w:tc>
        <w:tc>
          <w:tcPr>
            <w:tcW w:w="794" w:type="dxa"/>
            <w:tcBorders>
              <w:top w:val="single" w:sz="7" w:space="0" w:color="000000"/>
              <w:left w:val="single" w:sz="7" w:space="0" w:color="000000"/>
              <w:bottom w:val="single" w:sz="7" w:space="0" w:color="000000"/>
              <w:right w:val="single" w:sz="7" w:space="0" w:color="000000"/>
            </w:tcBorders>
          </w:tcPr>
          <w:p w14:paraId="1BFFE98F"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3AFD3EA" w14:textId="77777777" w:rsidR="00E46180" w:rsidRPr="008233BF"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4B617DFE" w14:textId="77777777" w:rsidR="00E46180" w:rsidRPr="008233BF" w:rsidRDefault="00E46180" w:rsidP="001E5997">
            <w:pPr>
              <w:pStyle w:val="Small"/>
              <w:jc w:val="both"/>
            </w:pPr>
            <w:r>
              <w:t>omitted</w:t>
            </w:r>
          </w:p>
        </w:tc>
      </w:tr>
      <w:tr w:rsidR="00E46180" w:rsidRPr="008233BF" w14:paraId="243EA6F0"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7520A839" w14:textId="77777777" w:rsidR="00E46180" w:rsidRPr="008233BF" w:rsidRDefault="00E46180" w:rsidP="001E5997">
            <w:pPr>
              <w:pStyle w:val="Small"/>
              <w:jc w:val="both"/>
            </w:pPr>
            <w:r>
              <w:t>Distance</w:t>
            </w:r>
          </w:p>
        </w:tc>
        <w:tc>
          <w:tcPr>
            <w:tcW w:w="794" w:type="dxa"/>
            <w:tcBorders>
              <w:top w:val="single" w:sz="7" w:space="0" w:color="000000"/>
              <w:left w:val="single" w:sz="7" w:space="0" w:color="000000"/>
              <w:bottom w:val="single" w:sz="7" w:space="0" w:color="000000"/>
              <w:right w:val="single" w:sz="7" w:space="0" w:color="000000"/>
            </w:tcBorders>
          </w:tcPr>
          <w:p w14:paraId="00E2971C" w14:textId="77777777" w:rsidR="00E46180" w:rsidRPr="008233BF" w:rsidRDefault="00E46180" w:rsidP="001E5997">
            <w:pPr>
              <w:pStyle w:val="Small"/>
              <w:jc w:val="both"/>
            </w:pPr>
            <w:r>
              <w:t>DIST</w:t>
            </w:r>
          </w:p>
        </w:tc>
        <w:tc>
          <w:tcPr>
            <w:tcW w:w="794" w:type="dxa"/>
            <w:tcBorders>
              <w:top w:val="single" w:sz="7" w:space="0" w:color="000000"/>
              <w:left w:val="single" w:sz="7" w:space="0" w:color="000000"/>
              <w:bottom w:val="single" w:sz="7" w:space="0" w:color="000000"/>
              <w:right w:val="single" w:sz="7" w:space="0" w:color="000000"/>
            </w:tcBorders>
          </w:tcPr>
          <w:p w14:paraId="0FCBBF27"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670F491" w14:textId="77777777" w:rsidR="00E46180" w:rsidRPr="008233BF"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066322E7" w14:textId="77777777" w:rsidR="00E46180" w:rsidRPr="008233BF" w:rsidRDefault="00E46180" w:rsidP="001E5997">
            <w:pPr>
              <w:pStyle w:val="Small"/>
              <w:jc w:val="both"/>
            </w:pPr>
            <w:r>
              <w:t>omitted</w:t>
            </w:r>
          </w:p>
        </w:tc>
      </w:tr>
      <w:tr w:rsidR="00E46180" w:rsidRPr="008233BF" w14:paraId="447D60F0"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12970B10" w14:textId="77777777" w:rsidR="00E46180" w:rsidRPr="008233BF" w:rsidRDefault="00E46180" w:rsidP="001E5997">
            <w:pPr>
              <w:pStyle w:val="Small"/>
              <w:jc w:val="both"/>
            </w:pPr>
            <w:r>
              <w:t>Distance unit</w:t>
            </w:r>
          </w:p>
        </w:tc>
        <w:tc>
          <w:tcPr>
            <w:tcW w:w="794" w:type="dxa"/>
            <w:tcBorders>
              <w:top w:val="single" w:sz="7" w:space="0" w:color="000000"/>
              <w:left w:val="single" w:sz="7" w:space="0" w:color="000000"/>
              <w:bottom w:val="single" w:sz="7" w:space="0" w:color="000000"/>
              <w:right w:val="single" w:sz="7" w:space="0" w:color="000000"/>
            </w:tcBorders>
          </w:tcPr>
          <w:p w14:paraId="479013AE" w14:textId="77777777" w:rsidR="00E46180" w:rsidRPr="008233BF" w:rsidRDefault="00E46180" w:rsidP="001E5997">
            <w:pPr>
              <w:pStyle w:val="Small"/>
              <w:jc w:val="both"/>
            </w:pPr>
            <w:r>
              <w:t>DISU</w:t>
            </w:r>
          </w:p>
        </w:tc>
        <w:tc>
          <w:tcPr>
            <w:tcW w:w="794" w:type="dxa"/>
            <w:tcBorders>
              <w:top w:val="single" w:sz="7" w:space="0" w:color="000000"/>
              <w:left w:val="single" w:sz="7" w:space="0" w:color="000000"/>
              <w:bottom w:val="single" w:sz="7" w:space="0" w:color="000000"/>
              <w:right w:val="single" w:sz="7" w:space="0" w:color="000000"/>
            </w:tcBorders>
          </w:tcPr>
          <w:p w14:paraId="7D4FD881" w14:textId="77777777" w:rsidR="00E46180" w:rsidRDefault="00E46180" w:rsidP="001E5997">
            <w:pPr>
              <w:pStyle w:val="Small"/>
              <w:jc w:val="both"/>
            </w:pPr>
            <w:r>
              <w:t>{255}</w:t>
            </w:r>
          </w:p>
        </w:tc>
        <w:tc>
          <w:tcPr>
            <w:tcW w:w="794" w:type="dxa"/>
            <w:tcBorders>
              <w:top w:val="single" w:sz="7" w:space="0" w:color="000000"/>
              <w:left w:val="single" w:sz="7" w:space="0" w:color="000000"/>
              <w:bottom w:val="single" w:sz="7" w:space="0" w:color="000000"/>
              <w:right w:val="single" w:sz="7" w:space="0" w:color="000000"/>
            </w:tcBorders>
          </w:tcPr>
          <w:p w14:paraId="7B31D0BC" w14:textId="77777777" w:rsidR="00E46180" w:rsidRPr="008233BF" w:rsidRDefault="00E46180" w:rsidP="001E5997">
            <w:pPr>
              <w:pStyle w:val="Small"/>
              <w:jc w:val="both"/>
            </w:pPr>
            <w:r>
              <w:t>b11</w:t>
            </w:r>
          </w:p>
        </w:tc>
        <w:tc>
          <w:tcPr>
            <w:tcW w:w="4026" w:type="dxa"/>
            <w:tcBorders>
              <w:top w:val="single" w:sz="7" w:space="0" w:color="000000"/>
              <w:left w:val="single" w:sz="7" w:space="0" w:color="000000"/>
              <w:bottom w:val="single" w:sz="7" w:space="0" w:color="000000"/>
              <w:right w:val="single" w:sz="7" w:space="0" w:color="000000"/>
            </w:tcBorders>
          </w:tcPr>
          <w:p w14:paraId="4121B083" w14:textId="77777777" w:rsidR="00E46180" w:rsidRPr="008233BF" w:rsidRDefault="00E46180" w:rsidP="001E5997">
            <w:pPr>
              <w:pStyle w:val="Small"/>
              <w:jc w:val="both"/>
            </w:pPr>
            <w:r>
              <w:t>omitted</w:t>
            </w:r>
          </w:p>
        </w:tc>
      </w:tr>
      <w:tr w:rsidR="00E46180" w:rsidRPr="008233BF" w14:paraId="6C28D05D"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18FCBEBE" w14:textId="77777777" w:rsidR="00E46180" w:rsidRPr="008233BF" w:rsidRDefault="00E46180" w:rsidP="001E5997">
            <w:pPr>
              <w:pStyle w:val="Small"/>
              <w:jc w:val="both"/>
            </w:pPr>
            <w:r>
              <w:t>Start Bearing Angle</w:t>
            </w:r>
          </w:p>
        </w:tc>
        <w:tc>
          <w:tcPr>
            <w:tcW w:w="794" w:type="dxa"/>
            <w:tcBorders>
              <w:top w:val="single" w:sz="7" w:space="0" w:color="000000"/>
              <w:left w:val="single" w:sz="7" w:space="0" w:color="000000"/>
              <w:bottom w:val="single" w:sz="7" w:space="0" w:color="000000"/>
              <w:right w:val="single" w:sz="7" w:space="0" w:color="000000"/>
            </w:tcBorders>
          </w:tcPr>
          <w:p w14:paraId="332E338D" w14:textId="77777777" w:rsidR="00E46180" w:rsidRPr="008233BF" w:rsidRDefault="00E46180" w:rsidP="001E5997">
            <w:pPr>
              <w:pStyle w:val="Small"/>
              <w:jc w:val="both"/>
            </w:pPr>
            <w:r>
              <w:t>SBRG</w:t>
            </w:r>
          </w:p>
        </w:tc>
        <w:tc>
          <w:tcPr>
            <w:tcW w:w="794" w:type="dxa"/>
            <w:tcBorders>
              <w:top w:val="single" w:sz="7" w:space="0" w:color="000000"/>
              <w:left w:val="single" w:sz="7" w:space="0" w:color="000000"/>
              <w:bottom w:val="single" w:sz="7" w:space="0" w:color="000000"/>
              <w:right w:val="single" w:sz="7" w:space="0" w:color="000000"/>
            </w:tcBorders>
          </w:tcPr>
          <w:p w14:paraId="0E7C685D"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5BC7DD8" w14:textId="77777777" w:rsidR="00E46180" w:rsidRPr="008233BF"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3B349AF1" w14:textId="77777777" w:rsidR="00E46180" w:rsidRPr="008233BF" w:rsidRDefault="00E46180" w:rsidP="001E5997">
            <w:pPr>
              <w:pStyle w:val="Small"/>
              <w:jc w:val="both"/>
            </w:pPr>
            <w:r>
              <w:t>omitted</w:t>
            </w:r>
          </w:p>
        </w:tc>
      </w:tr>
      <w:tr w:rsidR="00E46180" w:rsidRPr="008233BF" w14:paraId="58A0AFB3"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74CE5E31" w14:textId="77777777" w:rsidR="00E46180" w:rsidRPr="008233BF" w:rsidRDefault="00E46180" w:rsidP="001E5997">
            <w:pPr>
              <w:pStyle w:val="Small"/>
              <w:jc w:val="both"/>
            </w:pPr>
            <w:r>
              <w:t>Angular distance</w:t>
            </w:r>
          </w:p>
        </w:tc>
        <w:tc>
          <w:tcPr>
            <w:tcW w:w="794" w:type="dxa"/>
            <w:tcBorders>
              <w:top w:val="single" w:sz="7" w:space="0" w:color="000000"/>
              <w:left w:val="single" w:sz="7" w:space="0" w:color="000000"/>
              <w:bottom w:val="single" w:sz="7" w:space="0" w:color="000000"/>
              <w:right w:val="single" w:sz="7" w:space="0" w:color="000000"/>
            </w:tcBorders>
          </w:tcPr>
          <w:p w14:paraId="2C0078E9" w14:textId="77777777" w:rsidR="00E46180" w:rsidRPr="008233BF" w:rsidRDefault="00E46180" w:rsidP="001E5997">
            <w:pPr>
              <w:pStyle w:val="Small"/>
              <w:jc w:val="both"/>
            </w:pPr>
            <w:r>
              <w:t>ANGL</w:t>
            </w:r>
          </w:p>
        </w:tc>
        <w:tc>
          <w:tcPr>
            <w:tcW w:w="794" w:type="dxa"/>
            <w:tcBorders>
              <w:top w:val="single" w:sz="7" w:space="0" w:color="000000"/>
              <w:left w:val="single" w:sz="7" w:space="0" w:color="000000"/>
              <w:bottom w:val="single" w:sz="7" w:space="0" w:color="000000"/>
              <w:right w:val="single" w:sz="7" w:space="0" w:color="000000"/>
            </w:tcBorders>
          </w:tcPr>
          <w:p w14:paraId="292B46E8"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C4BF7F6" w14:textId="77777777" w:rsidR="00E46180" w:rsidRPr="008233BF"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097495BA" w14:textId="77777777" w:rsidR="00E46180" w:rsidRPr="008233BF" w:rsidRDefault="00E46180" w:rsidP="001E5997">
            <w:pPr>
              <w:pStyle w:val="Small"/>
              <w:jc w:val="both"/>
            </w:pPr>
            <w:r>
              <w:t>omitted</w:t>
            </w:r>
          </w:p>
        </w:tc>
      </w:tr>
    </w:tbl>
    <w:p w14:paraId="672CECF5" w14:textId="77777777" w:rsidR="00D83513" w:rsidRPr="008233BF" w:rsidRDefault="00D83513" w:rsidP="00C53B69">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418B6CD6" w14:textId="77777777" w:rsidR="00FE4B4C" w:rsidRPr="00E0506B" w:rsidRDefault="00E0506B" w:rsidP="00E0506B">
      <w:pPr>
        <w:pStyle w:val="ListContinue3"/>
        <w:rPr>
          <w:b/>
        </w:rPr>
      </w:pPr>
      <w:bookmarkStart w:id="1356" w:name="_Toc207617064"/>
      <w:r>
        <w:t xml:space="preserve"> </w:t>
      </w:r>
      <w:r w:rsidR="00FE4B4C" w:rsidRPr="00E0506B">
        <w:rPr>
          <w:b/>
        </w:rPr>
        <w:t xml:space="preserve">Composite Curve Record Identifier field </w:t>
      </w:r>
      <w:bookmarkEnd w:id="1356"/>
      <w:r w:rsidR="005A1812" w:rsidRPr="00E0506B">
        <w:rPr>
          <w:b/>
        </w:rPr>
        <w:t>- CCID</w:t>
      </w:r>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7F1898" w:rsidRPr="008233BF" w14:paraId="18B18B4C" w14:textId="77777777">
        <w:tc>
          <w:tcPr>
            <w:tcW w:w="3459" w:type="dxa"/>
            <w:tcBorders>
              <w:top w:val="double" w:sz="7" w:space="0" w:color="000000"/>
              <w:left w:val="double" w:sz="7" w:space="0" w:color="000000"/>
              <w:bottom w:val="double" w:sz="7" w:space="0" w:color="000000"/>
              <w:right w:val="single" w:sz="7" w:space="0" w:color="000000"/>
            </w:tcBorders>
          </w:tcPr>
          <w:p w14:paraId="1CDB34EC" w14:textId="77777777" w:rsidR="007F1898" w:rsidRPr="008233BF" w:rsidRDefault="007F1898"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2089F9C8" w14:textId="77777777" w:rsidR="007F1898" w:rsidRPr="008233BF" w:rsidRDefault="007F1898"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68404266" w14:textId="77777777" w:rsidR="007F1898" w:rsidRPr="008233BF" w:rsidRDefault="007F1898"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04402D9B" w14:textId="77777777" w:rsidR="007F1898" w:rsidRPr="008233BF" w:rsidRDefault="007F1898"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2D225206" w14:textId="77777777" w:rsidR="007F1898" w:rsidRPr="008233BF" w:rsidRDefault="005A1812" w:rsidP="00C53B69">
            <w:pPr>
              <w:pStyle w:val="Small"/>
              <w:jc w:val="both"/>
            </w:pPr>
            <w:r>
              <w:t>Comment</w:t>
            </w:r>
          </w:p>
        </w:tc>
      </w:tr>
      <w:tr w:rsidR="007F1898" w:rsidRPr="008233BF" w14:paraId="38DFF5C4" w14:textId="77777777">
        <w:tc>
          <w:tcPr>
            <w:tcW w:w="3459" w:type="dxa"/>
            <w:tcBorders>
              <w:top w:val="single" w:sz="7" w:space="0" w:color="000000"/>
              <w:left w:val="single" w:sz="7" w:space="0" w:color="000000"/>
              <w:bottom w:val="single" w:sz="7" w:space="0" w:color="000000"/>
              <w:right w:val="single" w:sz="7" w:space="0" w:color="000000"/>
            </w:tcBorders>
          </w:tcPr>
          <w:p w14:paraId="6E39914A" w14:textId="77777777" w:rsidR="007F1898" w:rsidRPr="008233BF" w:rsidRDefault="007F1898"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3187A3F1" w14:textId="77777777" w:rsidR="007F1898" w:rsidRPr="008233BF" w:rsidRDefault="007F1898"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3BA9294C" w14:textId="77777777" w:rsidR="007F1898" w:rsidRPr="008233BF" w:rsidRDefault="005A1812" w:rsidP="00C53B69">
            <w:pPr>
              <w:pStyle w:val="Small"/>
              <w:jc w:val="both"/>
            </w:pPr>
            <w:r>
              <w:t>{125}</w:t>
            </w:r>
          </w:p>
        </w:tc>
        <w:tc>
          <w:tcPr>
            <w:tcW w:w="794" w:type="dxa"/>
            <w:tcBorders>
              <w:top w:val="single" w:sz="7" w:space="0" w:color="000000"/>
              <w:left w:val="single" w:sz="7" w:space="0" w:color="000000"/>
              <w:bottom w:val="single" w:sz="7" w:space="0" w:color="000000"/>
              <w:right w:val="single" w:sz="7" w:space="0" w:color="000000"/>
            </w:tcBorders>
          </w:tcPr>
          <w:p w14:paraId="63A20CCB"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AD1ACD3" w14:textId="77777777" w:rsidR="007F1898" w:rsidRPr="008233BF" w:rsidRDefault="007F1898" w:rsidP="00C53B69">
            <w:pPr>
              <w:pStyle w:val="Small"/>
              <w:jc w:val="both"/>
            </w:pPr>
            <w:r w:rsidRPr="008233BF">
              <w:t>{125} - Composite Curve</w:t>
            </w:r>
          </w:p>
        </w:tc>
      </w:tr>
      <w:tr w:rsidR="007F1898" w:rsidRPr="008233BF" w14:paraId="7AD79664" w14:textId="77777777">
        <w:tc>
          <w:tcPr>
            <w:tcW w:w="3459" w:type="dxa"/>
            <w:tcBorders>
              <w:top w:val="single" w:sz="7" w:space="0" w:color="000000"/>
              <w:left w:val="single" w:sz="7" w:space="0" w:color="000000"/>
              <w:bottom w:val="single" w:sz="7" w:space="0" w:color="000000"/>
              <w:right w:val="single" w:sz="7" w:space="0" w:color="000000"/>
            </w:tcBorders>
          </w:tcPr>
          <w:p w14:paraId="02E43540" w14:textId="77777777" w:rsidR="007F1898" w:rsidRPr="008233BF" w:rsidRDefault="007F1898"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07DB91F3" w14:textId="77777777" w:rsidR="007F1898" w:rsidRPr="008233BF" w:rsidRDefault="007F1898"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0D7AC584"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9F7FFD5" w14:textId="77777777" w:rsidR="007F1898" w:rsidRPr="008233BF" w:rsidRDefault="007F1898"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7A1E6362" w14:textId="77777777" w:rsidR="007F1898" w:rsidRPr="008233BF" w:rsidRDefault="007F1898" w:rsidP="00C53B69">
            <w:pPr>
              <w:pStyle w:val="Small"/>
              <w:jc w:val="both"/>
            </w:pPr>
            <w:r w:rsidRPr="008233BF">
              <w:t>Range: 1 to 2</w:t>
            </w:r>
            <w:r w:rsidRPr="008233BF">
              <w:rPr>
                <w:vertAlign w:val="superscript"/>
              </w:rPr>
              <w:t>32</w:t>
            </w:r>
            <w:r w:rsidRPr="008233BF">
              <w:noBreakHyphen/>
              <w:t>2</w:t>
            </w:r>
          </w:p>
        </w:tc>
      </w:tr>
      <w:tr w:rsidR="007F1898" w:rsidRPr="008233BF" w14:paraId="6F5027E8" w14:textId="77777777">
        <w:tc>
          <w:tcPr>
            <w:tcW w:w="3459" w:type="dxa"/>
            <w:tcBorders>
              <w:top w:val="single" w:sz="7" w:space="0" w:color="000000"/>
              <w:left w:val="single" w:sz="7" w:space="0" w:color="000000"/>
              <w:bottom w:val="single" w:sz="7" w:space="0" w:color="000000"/>
              <w:right w:val="single" w:sz="7" w:space="0" w:color="000000"/>
            </w:tcBorders>
          </w:tcPr>
          <w:p w14:paraId="3BB17AD5" w14:textId="77777777" w:rsidR="007F1898" w:rsidRPr="008233BF" w:rsidRDefault="007F1898"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22C204A3" w14:textId="77777777" w:rsidR="007F1898" w:rsidRPr="008233BF" w:rsidRDefault="007F1898"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0838B118"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EE8AF6" w14:textId="77777777" w:rsidR="007F1898" w:rsidRPr="008233BF" w:rsidRDefault="007F1898"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3755BD69" w14:textId="77777777" w:rsidR="007F1898" w:rsidRPr="008233BF" w:rsidRDefault="007F1898" w:rsidP="00C53B69">
            <w:pPr>
              <w:pStyle w:val="Small"/>
              <w:jc w:val="both"/>
            </w:pPr>
            <w:r w:rsidRPr="008233BF">
              <w:t>RVER contains the serial number of the record edition</w:t>
            </w:r>
          </w:p>
        </w:tc>
      </w:tr>
      <w:tr w:rsidR="007F1898" w:rsidRPr="008233BF" w14:paraId="0E5A2322" w14:textId="77777777">
        <w:tc>
          <w:tcPr>
            <w:tcW w:w="3459" w:type="dxa"/>
            <w:tcBorders>
              <w:top w:val="single" w:sz="7" w:space="0" w:color="000000"/>
              <w:left w:val="single" w:sz="7" w:space="0" w:color="000000"/>
              <w:bottom w:val="single" w:sz="7" w:space="0" w:color="000000"/>
              <w:right w:val="single" w:sz="7" w:space="0" w:color="000000"/>
            </w:tcBorders>
          </w:tcPr>
          <w:p w14:paraId="7117DA0D" w14:textId="77777777" w:rsidR="007F1898" w:rsidRPr="008233BF" w:rsidRDefault="007F1898"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3B151EC8" w14:textId="77777777" w:rsidR="007F1898" w:rsidRPr="008233BF" w:rsidRDefault="007F1898"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344AB473" w14:textId="77777777" w:rsidR="007F1898" w:rsidRPr="008233BF" w:rsidRDefault="005A1812"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30F978CB"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6D9BD57E" w14:textId="77777777" w:rsidR="007F1898" w:rsidRPr="008233BF" w:rsidRDefault="007F1898" w:rsidP="00C53B69">
            <w:pPr>
              <w:pStyle w:val="Small"/>
              <w:jc w:val="both"/>
            </w:pPr>
            <w:r w:rsidRPr="008233BF">
              <w:t>{1} - Insert</w:t>
            </w:r>
          </w:p>
        </w:tc>
      </w:tr>
    </w:tbl>
    <w:p w14:paraId="3302999B" w14:textId="77777777" w:rsidR="00FE4B4C" w:rsidRDefault="00FE4B4C" w:rsidP="00C53B69">
      <w:pPr>
        <w:pStyle w:val="NoSpacing2"/>
        <w:jc w:val="both"/>
      </w:pPr>
    </w:p>
    <w:p w14:paraId="05CBA960" w14:textId="77777777" w:rsidR="00FE4B4C" w:rsidRPr="008233BF" w:rsidRDefault="00FE4B4C" w:rsidP="00C53B69">
      <w:pPr>
        <w:pStyle w:val="NoSpacing2"/>
        <w:jc w:val="both"/>
      </w:pPr>
    </w:p>
    <w:p w14:paraId="712D8816" w14:textId="77777777" w:rsidR="00FE4B4C" w:rsidRPr="00E0506B" w:rsidRDefault="00E0506B" w:rsidP="00E0506B">
      <w:pPr>
        <w:pStyle w:val="ListContinue3"/>
        <w:rPr>
          <w:b/>
        </w:rPr>
      </w:pPr>
      <w:bookmarkStart w:id="1357" w:name="_Toc207617066"/>
      <w:r>
        <w:t xml:space="preserve"> </w:t>
      </w:r>
      <w:r w:rsidR="00FE4B4C" w:rsidRPr="00E0506B">
        <w:rPr>
          <w:b/>
        </w:rPr>
        <w:t xml:space="preserve">Curve Component field </w:t>
      </w:r>
      <w:bookmarkEnd w:id="1357"/>
      <w:r w:rsidR="005A1812" w:rsidRPr="00E0506B">
        <w:rPr>
          <w:b/>
        </w:rPr>
        <w:t>- CUCO</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7F1898" w:rsidRPr="008233BF" w14:paraId="3A531E7F"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7ACAA761" w14:textId="77777777" w:rsidR="007F1898" w:rsidRPr="008233BF" w:rsidRDefault="007F1898"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4B8429F3" w14:textId="77777777" w:rsidR="007F1898" w:rsidRPr="008233BF" w:rsidRDefault="007F1898"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284A36E8" w14:textId="77777777" w:rsidR="007F1898" w:rsidRPr="008233BF" w:rsidRDefault="007F1898"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42291DC6" w14:textId="77777777" w:rsidR="007F1898" w:rsidRPr="008233BF" w:rsidRDefault="007F1898"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3E681750" w14:textId="77777777" w:rsidR="007F1898" w:rsidRPr="008233BF" w:rsidRDefault="005A1812" w:rsidP="00C53B69">
            <w:pPr>
              <w:pStyle w:val="Small"/>
              <w:jc w:val="both"/>
            </w:pPr>
            <w:r>
              <w:t>Comment</w:t>
            </w:r>
          </w:p>
        </w:tc>
      </w:tr>
      <w:tr w:rsidR="007F1898" w:rsidRPr="008233BF" w14:paraId="71832FCC"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1C5BE16"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A1A2490"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7F98899"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AFA18B7"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47931B18" w14:textId="77777777" w:rsidR="007F1898" w:rsidRPr="008233BF" w:rsidRDefault="007F1898" w:rsidP="00C53B69">
            <w:pPr>
              <w:pStyle w:val="Small"/>
              <w:jc w:val="both"/>
            </w:pPr>
            <w:r w:rsidRPr="008233BF">
              <w:t>Record name of the referenced record</w:t>
            </w:r>
          </w:p>
        </w:tc>
      </w:tr>
      <w:tr w:rsidR="007F1898" w:rsidRPr="008233BF" w14:paraId="7E9E91F8"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0CD9B45"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7ACA9123"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482EDB35"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89C64E2"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2D709C5" w14:textId="77777777" w:rsidR="007F1898" w:rsidRPr="008233BF" w:rsidRDefault="007F1898" w:rsidP="00C53B69">
            <w:pPr>
              <w:pStyle w:val="Small"/>
              <w:jc w:val="both"/>
            </w:pPr>
            <w:r w:rsidRPr="008233BF">
              <w:t>Record identifier of the referenced record</w:t>
            </w:r>
          </w:p>
        </w:tc>
      </w:tr>
      <w:tr w:rsidR="007F1898" w:rsidRPr="008233BF" w14:paraId="5AE8E09D"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452DB45" w14:textId="77777777" w:rsidR="007F1898" w:rsidRPr="008233BF" w:rsidRDefault="007F1898"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9B2A96E" w14:textId="77777777" w:rsidR="007F1898" w:rsidRPr="008233BF" w:rsidRDefault="007F1898"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761A9FBF"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66F6AD4"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B623E61" w14:textId="77777777" w:rsidR="007F1898" w:rsidRPr="008233BF" w:rsidRDefault="007F1898" w:rsidP="00C53B69">
            <w:pPr>
              <w:pStyle w:val="Small"/>
              <w:jc w:val="both"/>
            </w:pPr>
            <w:r w:rsidRPr="008233BF">
              <w:t>{1} - Forward</w:t>
            </w:r>
          </w:p>
          <w:p w14:paraId="72FFD059" w14:textId="77777777" w:rsidR="007F1898" w:rsidRPr="008233BF" w:rsidRDefault="007F1898" w:rsidP="00C53B69">
            <w:pPr>
              <w:pStyle w:val="Small"/>
              <w:jc w:val="both"/>
            </w:pPr>
            <w:r w:rsidRPr="008233BF">
              <w:t>{2} - Reverse</w:t>
            </w:r>
          </w:p>
        </w:tc>
      </w:tr>
    </w:tbl>
    <w:p w14:paraId="32FDD1A9" w14:textId="77777777" w:rsidR="00FE4B4C" w:rsidRPr="008233BF" w:rsidRDefault="00FE4B4C" w:rsidP="00C53B69"/>
    <w:p w14:paraId="4E610614" w14:textId="77777777" w:rsidR="00FE4B4C" w:rsidRPr="00E0506B" w:rsidRDefault="00E0506B" w:rsidP="00E0506B">
      <w:pPr>
        <w:pStyle w:val="ListContinue3"/>
        <w:rPr>
          <w:b/>
        </w:rPr>
      </w:pPr>
      <w:bookmarkStart w:id="1358" w:name="_Toc207617070"/>
      <w:r>
        <w:t xml:space="preserve">  </w:t>
      </w:r>
      <w:r w:rsidR="00FE4B4C" w:rsidRPr="00E0506B">
        <w:rPr>
          <w:b/>
        </w:rPr>
        <w:t xml:space="preserve">Surface Record Identifier field </w:t>
      </w:r>
      <w:bookmarkEnd w:id="1358"/>
      <w:r w:rsidR="005A1812" w:rsidRPr="00E0506B">
        <w:rPr>
          <w:b/>
        </w:rPr>
        <w:t>- SRID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7F1898" w:rsidRPr="008233BF" w14:paraId="4343D872" w14:textId="77777777">
        <w:tc>
          <w:tcPr>
            <w:tcW w:w="3459" w:type="dxa"/>
            <w:tcBorders>
              <w:top w:val="double" w:sz="7" w:space="0" w:color="000000"/>
              <w:left w:val="double" w:sz="7" w:space="0" w:color="000000"/>
              <w:bottom w:val="double" w:sz="7" w:space="0" w:color="000000"/>
              <w:right w:val="single" w:sz="7" w:space="0" w:color="000000"/>
            </w:tcBorders>
          </w:tcPr>
          <w:p w14:paraId="7B330441" w14:textId="77777777" w:rsidR="007F1898" w:rsidRPr="008233BF" w:rsidRDefault="007F1898"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6F372D64" w14:textId="77777777" w:rsidR="007F1898" w:rsidRPr="008233BF" w:rsidRDefault="007F1898"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32D5583B" w14:textId="77777777" w:rsidR="007F1898" w:rsidRPr="008233BF" w:rsidRDefault="007F1898"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3DA68F7F" w14:textId="77777777" w:rsidR="007F1898" w:rsidRPr="008233BF" w:rsidRDefault="007F1898"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9DBE097" w14:textId="77777777" w:rsidR="007F1898" w:rsidRPr="008233BF" w:rsidRDefault="005A1812" w:rsidP="00C53B69">
            <w:pPr>
              <w:pStyle w:val="Small"/>
              <w:jc w:val="both"/>
            </w:pPr>
            <w:r>
              <w:t>Comment</w:t>
            </w:r>
          </w:p>
        </w:tc>
      </w:tr>
      <w:tr w:rsidR="007F1898" w:rsidRPr="008233BF" w14:paraId="45BC52ED" w14:textId="77777777">
        <w:tc>
          <w:tcPr>
            <w:tcW w:w="3459" w:type="dxa"/>
            <w:tcBorders>
              <w:top w:val="single" w:sz="7" w:space="0" w:color="000000"/>
              <w:left w:val="single" w:sz="7" w:space="0" w:color="000000"/>
              <w:bottom w:val="single" w:sz="7" w:space="0" w:color="000000"/>
              <w:right w:val="single" w:sz="7" w:space="0" w:color="000000"/>
            </w:tcBorders>
          </w:tcPr>
          <w:p w14:paraId="1CD37438" w14:textId="77777777" w:rsidR="007F1898" w:rsidRPr="008233BF" w:rsidRDefault="007F1898"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771E43E9" w14:textId="77777777" w:rsidR="007F1898" w:rsidRPr="008233BF" w:rsidRDefault="007F1898"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5F202AFE" w14:textId="77777777" w:rsidR="007F1898" w:rsidRPr="008233BF" w:rsidRDefault="005A1812" w:rsidP="00C53B69">
            <w:pPr>
              <w:pStyle w:val="Small"/>
              <w:jc w:val="both"/>
            </w:pPr>
            <w:r>
              <w:t>{130}</w:t>
            </w:r>
          </w:p>
        </w:tc>
        <w:tc>
          <w:tcPr>
            <w:tcW w:w="794" w:type="dxa"/>
            <w:tcBorders>
              <w:top w:val="single" w:sz="7" w:space="0" w:color="000000"/>
              <w:left w:val="single" w:sz="7" w:space="0" w:color="000000"/>
              <w:bottom w:val="single" w:sz="7" w:space="0" w:color="000000"/>
              <w:right w:val="single" w:sz="7" w:space="0" w:color="000000"/>
            </w:tcBorders>
          </w:tcPr>
          <w:p w14:paraId="701E3B18"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2CE0C57" w14:textId="77777777" w:rsidR="007F1898" w:rsidRPr="008233BF" w:rsidRDefault="007F1898" w:rsidP="00C53B69">
            <w:pPr>
              <w:pStyle w:val="Small"/>
              <w:jc w:val="both"/>
            </w:pPr>
            <w:r w:rsidRPr="008233BF">
              <w:t>{130} - Surface</w:t>
            </w:r>
          </w:p>
        </w:tc>
      </w:tr>
      <w:tr w:rsidR="007F1898" w:rsidRPr="008233BF" w14:paraId="3E0F028A" w14:textId="77777777">
        <w:tc>
          <w:tcPr>
            <w:tcW w:w="3459" w:type="dxa"/>
            <w:tcBorders>
              <w:top w:val="single" w:sz="7" w:space="0" w:color="000000"/>
              <w:left w:val="single" w:sz="7" w:space="0" w:color="000000"/>
              <w:bottom w:val="single" w:sz="7" w:space="0" w:color="000000"/>
              <w:right w:val="single" w:sz="7" w:space="0" w:color="000000"/>
            </w:tcBorders>
          </w:tcPr>
          <w:p w14:paraId="64C62876" w14:textId="77777777" w:rsidR="007F1898" w:rsidRPr="008233BF" w:rsidRDefault="007F1898"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10B12F5" w14:textId="77777777" w:rsidR="007F1898" w:rsidRPr="008233BF" w:rsidRDefault="007F1898"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40E2FD8C"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F25B4B5" w14:textId="77777777" w:rsidR="007F1898" w:rsidRPr="008233BF" w:rsidRDefault="007F1898"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4925D38" w14:textId="77777777" w:rsidR="007F1898" w:rsidRPr="008233BF" w:rsidRDefault="007F1898" w:rsidP="00C53B69">
            <w:pPr>
              <w:pStyle w:val="Small"/>
              <w:jc w:val="both"/>
            </w:pPr>
            <w:r w:rsidRPr="008233BF">
              <w:t>Range: 1 to 2</w:t>
            </w:r>
            <w:r w:rsidRPr="008233BF">
              <w:rPr>
                <w:vertAlign w:val="superscript"/>
              </w:rPr>
              <w:t>32</w:t>
            </w:r>
            <w:r w:rsidRPr="008233BF">
              <w:noBreakHyphen/>
              <w:t>2</w:t>
            </w:r>
          </w:p>
        </w:tc>
      </w:tr>
      <w:tr w:rsidR="007F1898" w:rsidRPr="008233BF" w14:paraId="51856242" w14:textId="77777777">
        <w:tc>
          <w:tcPr>
            <w:tcW w:w="3459" w:type="dxa"/>
            <w:tcBorders>
              <w:top w:val="single" w:sz="7" w:space="0" w:color="000000"/>
              <w:left w:val="single" w:sz="7" w:space="0" w:color="000000"/>
              <w:bottom w:val="single" w:sz="7" w:space="0" w:color="000000"/>
              <w:right w:val="single" w:sz="7" w:space="0" w:color="000000"/>
            </w:tcBorders>
          </w:tcPr>
          <w:p w14:paraId="60E12FC3" w14:textId="77777777" w:rsidR="007F1898" w:rsidRPr="008233BF" w:rsidRDefault="007F1898"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39F23E8E" w14:textId="77777777" w:rsidR="007F1898" w:rsidRPr="008233BF" w:rsidRDefault="007F1898"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1D56AAF3"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0E8EC32" w14:textId="77777777" w:rsidR="007F1898" w:rsidRPr="008233BF" w:rsidRDefault="007F1898"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22B9EB52" w14:textId="77777777" w:rsidR="007F1898" w:rsidRPr="008233BF" w:rsidRDefault="007F1898" w:rsidP="00C53B69">
            <w:pPr>
              <w:pStyle w:val="Small"/>
              <w:jc w:val="both"/>
            </w:pPr>
            <w:r w:rsidRPr="008233BF">
              <w:t>RVER contains the serial number of the record edition</w:t>
            </w:r>
          </w:p>
        </w:tc>
      </w:tr>
      <w:tr w:rsidR="007F1898" w:rsidRPr="008233BF" w14:paraId="12A05765" w14:textId="77777777">
        <w:tc>
          <w:tcPr>
            <w:tcW w:w="3459" w:type="dxa"/>
            <w:tcBorders>
              <w:top w:val="single" w:sz="7" w:space="0" w:color="000000"/>
              <w:left w:val="single" w:sz="7" w:space="0" w:color="000000"/>
              <w:bottom w:val="single" w:sz="7" w:space="0" w:color="000000"/>
              <w:right w:val="single" w:sz="7" w:space="0" w:color="000000"/>
            </w:tcBorders>
          </w:tcPr>
          <w:p w14:paraId="05176408" w14:textId="77777777" w:rsidR="007F1898" w:rsidRPr="008233BF" w:rsidRDefault="007F1898"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D654984" w14:textId="77777777" w:rsidR="007F1898" w:rsidRPr="008233BF" w:rsidRDefault="007F1898"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61C23926" w14:textId="77777777" w:rsidR="007F1898" w:rsidRPr="008233BF" w:rsidRDefault="005A1812"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73174BBB"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FC13879" w14:textId="77777777" w:rsidR="007F1898" w:rsidRPr="008233BF" w:rsidRDefault="007F1898" w:rsidP="00C53B69">
            <w:pPr>
              <w:pStyle w:val="Small"/>
              <w:jc w:val="both"/>
            </w:pPr>
            <w:r w:rsidRPr="008233BF">
              <w:t xml:space="preserve">{1} </w:t>
            </w:r>
            <w:r w:rsidR="005A1812">
              <w:t>–</w:t>
            </w:r>
            <w:r w:rsidRPr="008233BF">
              <w:t xml:space="preserve"> Insert</w:t>
            </w:r>
          </w:p>
        </w:tc>
      </w:tr>
    </w:tbl>
    <w:p w14:paraId="2C458493" w14:textId="77777777" w:rsidR="00FE4B4C" w:rsidRPr="008233BF" w:rsidRDefault="00FE4B4C" w:rsidP="00C53B69"/>
    <w:p w14:paraId="01FBCECD" w14:textId="77777777" w:rsidR="00FE4B4C" w:rsidRPr="00E0506B" w:rsidRDefault="00E0506B" w:rsidP="00E0506B">
      <w:pPr>
        <w:pStyle w:val="ListContinue3"/>
        <w:rPr>
          <w:b/>
        </w:rPr>
      </w:pPr>
      <w:bookmarkStart w:id="1359" w:name="_Toc207617071"/>
      <w:r>
        <w:t xml:space="preserve">  </w:t>
      </w:r>
      <w:r w:rsidR="00FE4B4C" w:rsidRPr="00E0506B">
        <w:rPr>
          <w:b/>
        </w:rPr>
        <w:t xml:space="preserve">Ring Association field </w:t>
      </w:r>
      <w:bookmarkEnd w:id="1359"/>
      <w:r w:rsidR="005A1812" w:rsidRPr="00E0506B">
        <w:rPr>
          <w:b/>
        </w:rPr>
        <w:t>- RIAS</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7F1898" w:rsidRPr="008233BF" w14:paraId="476EDC57"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4394851" w14:textId="77777777" w:rsidR="007F1898" w:rsidRPr="008233BF" w:rsidRDefault="007F1898"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14982DF6" w14:textId="77777777" w:rsidR="007F1898" w:rsidRPr="008233BF" w:rsidRDefault="007F1898"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2D27FB61" w14:textId="77777777" w:rsidR="007F1898" w:rsidRPr="008233BF" w:rsidRDefault="007F1898"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71E376E0" w14:textId="77777777" w:rsidR="007F1898" w:rsidRPr="008233BF" w:rsidRDefault="007F1898"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3E5469E2" w14:textId="77777777" w:rsidR="007F1898" w:rsidRPr="008233BF" w:rsidRDefault="005A1812" w:rsidP="00C53B69">
            <w:pPr>
              <w:pStyle w:val="Small"/>
              <w:jc w:val="both"/>
            </w:pPr>
            <w:r>
              <w:t>Comment</w:t>
            </w:r>
          </w:p>
        </w:tc>
      </w:tr>
      <w:tr w:rsidR="007F1898" w:rsidRPr="008233BF" w14:paraId="742A66FA"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307DC43"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5F99A3F8"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43452B0"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6550282"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064DDD2B" w14:textId="77777777" w:rsidR="007F1898" w:rsidRPr="008233BF" w:rsidRDefault="007F1898" w:rsidP="00C53B69">
            <w:pPr>
              <w:pStyle w:val="Small"/>
              <w:jc w:val="both"/>
            </w:pPr>
            <w:r w:rsidRPr="008233BF">
              <w:t>Record name of the referenced record</w:t>
            </w:r>
          </w:p>
        </w:tc>
      </w:tr>
      <w:tr w:rsidR="007F1898" w:rsidRPr="008233BF" w14:paraId="76598140"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9BD730B"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13F327F8"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725106B2"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97ABDF2"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64D5BA50" w14:textId="77777777" w:rsidR="007F1898" w:rsidRPr="008233BF" w:rsidRDefault="007F1898" w:rsidP="00C53B69">
            <w:pPr>
              <w:pStyle w:val="Small"/>
              <w:jc w:val="both"/>
            </w:pPr>
            <w:r w:rsidRPr="008233BF">
              <w:t>Record identifier of the referenced record</w:t>
            </w:r>
          </w:p>
        </w:tc>
      </w:tr>
      <w:tr w:rsidR="007F1898" w:rsidRPr="008233BF" w14:paraId="1AB8462A"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2C06D8F" w14:textId="77777777" w:rsidR="007F1898" w:rsidRPr="008233BF" w:rsidRDefault="007F1898"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B37E3CA" w14:textId="77777777" w:rsidR="007F1898" w:rsidRPr="008233BF" w:rsidRDefault="007F1898"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7A2A71E1"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95FB91A"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84CF7BA" w14:textId="77777777" w:rsidR="007F1898" w:rsidRPr="008233BF" w:rsidRDefault="007F1898" w:rsidP="00C53B69">
            <w:pPr>
              <w:pStyle w:val="Small"/>
              <w:jc w:val="both"/>
            </w:pPr>
            <w:r w:rsidRPr="008233BF">
              <w:t>{1} - Forward</w:t>
            </w:r>
          </w:p>
          <w:p w14:paraId="3BC8A03E" w14:textId="77777777" w:rsidR="007F1898" w:rsidRPr="008233BF" w:rsidRDefault="007F1898" w:rsidP="00C53B69">
            <w:pPr>
              <w:pStyle w:val="Small"/>
              <w:jc w:val="both"/>
            </w:pPr>
            <w:r w:rsidRPr="008233BF">
              <w:t>{2} - Reverse</w:t>
            </w:r>
          </w:p>
        </w:tc>
      </w:tr>
      <w:tr w:rsidR="007F1898" w:rsidRPr="008233BF" w14:paraId="051EB23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A68725B" w14:textId="77777777" w:rsidR="007F1898" w:rsidRPr="008233BF" w:rsidRDefault="007F1898" w:rsidP="00C53B69">
            <w:pPr>
              <w:pStyle w:val="Small"/>
              <w:jc w:val="both"/>
            </w:pPr>
            <w:r w:rsidRPr="008233BF">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03F7D046" w14:textId="77777777" w:rsidR="007F1898" w:rsidRPr="008233BF" w:rsidRDefault="007F1898" w:rsidP="00C53B69">
            <w:pPr>
              <w:pStyle w:val="Small"/>
              <w:jc w:val="both"/>
            </w:pPr>
            <w:r w:rsidRPr="008233BF">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54FDBE48"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579BA7B"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49F3D0DB" w14:textId="77777777" w:rsidR="007F1898" w:rsidRPr="008233BF" w:rsidRDefault="007F1898" w:rsidP="00C53B69">
            <w:pPr>
              <w:pStyle w:val="Small"/>
              <w:jc w:val="both"/>
            </w:pPr>
            <w:r w:rsidRPr="008233BF">
              <w:t>{1} - Exterior</w:t>
            </w:r>
          </w:p>
          <w:p w14:paraId="29A04909" w14:textId="77777777" w:rsidR="007F1898" w:rsidRPr="008233BF" w:rsidRDefault="007F1898" w:rsidP="00C53B69">
            <w:pPr>
              <w:pStyle w:val="Small"/>
              <w:jc w:val="both"/>
            </w:pPr>
            <w:r w:rsidRPr="008233BF">
              <w:t>{2} - Interior</w:t>
            </w:r>
          </w:p>
        </w:tc>
      </w:tr>
      <w:tr w:rsidR="007F1898" w:rsidRPr="008233BF" w14:paraId="1C8E76C8"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05A6C610" w14:textId="77777777" w:rsidR="007F1898" w:rsidRPr="008233BF" w:rsidRDefault="007F1898" w:rsidP="00C53B69">
            <w:pPr>
              <w:pStyle w:val="Small"/>
              <w:jc w:val="both"/>
            </w:pPr>
            <w:r w:rsidRPr="008233BF">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A09197E" w14:textId="77777777" w:rsidR="007F1898" w:rsidRPr="008233BF" w:rsidRDefault="007F1898" w:rsidP="00C53B69">
            <w:pPr>
              <w:pStyle w:val="Small"/>
              <w:jc w:val="both"/>
            </w:pPr>
            <w:r w:rsidRPr="008233BF">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7A23F420" w14:textId="77777777" w:rsidR="007F1898" w:rsidRPr="008233BF" w:rsidRDefault="005A1812" w:rsidP="00C53B69">
            <w:pPr>
              <w:pStyle w:val="Small"/>
              <w:jc w:val="both"/>
            </w:pPr>
            <w:r>
              <w:t>{1}</w:t>
            </w:r>
          </w:p>
        </w:tc>
        <w:tc>
          <w:tcPr>
            <w:tcW w:w="794" w:type="dxa"/>
            <w:gridSpan w:val="2"/>
            <w:tcBorders>
              <w:top w:val="single" w:sz="7" w:space="0" w:color="000000"/>
              <w:left w:val="single" w:sz="7" w:space="0" w:color="000000"/>
              <w:bottom w:val="single" w:sz="7" w:space="0" w:color="000000"/>
              <w:right w:val="single" w:sz="7" w:space="0" w:color="000000"/>
            </w:tcBorders>
          </w:tcPr>
          <w:p w14:paraId="50596B68"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17A5152" w14:textId="77777777" w:rsidR="007F1898" w:rsidRPr="008233BF" w:rsidRDefault="007F1898" w:rsidP="00C53B69">
            <w:pPr>
              <w:pStyle w:val="Small"/>
              <w:jc w:val="both"/>
            </w:pPr>
            <w:r w:rsidRPr="008233BF">
              <w:t xml:space="preserve">{1} </w:t>
            </w:r>
            <w:r w:rsidR="005A1812">
              <w:t>–</w:t>
            </w:r>
            <w:r w:rsidRPr="008233BF">
              <w:t xml:space="preserve"> Insert</w:t>
            </w:r>
          </w:p>
        </w:tc>
      </w:tr>
    </w:tbl>
    <w:p w14:paraId="206F8EC8" w14:textId="77777777" w:rsidR="001F644E" w:rsidRDefault="001F644E" w:rsidP="00C53B69">
      <w:pPr>
        <w:pStyle w:val="Heading3"/>
        <w:numPr>
          <w:ilvl w:val="0"/>
          <w:numId w:val="0"/>
        </w:numPr>
        <w:jc w:val="both"/>
      </w:pPr>
      <w:bookmarkStart w:id="1360" w:name="_Toc207617075"/>
      <w:bookmarkStart w:id="1361" w:name="_Toc225648375"/>
      <w:bookmarkStart w:id="1362" w:name="_Toc225065232"/>
    </w:p>
    <w:p w14:paraId="72C54401" w14:textId="77777777" w:rsidR="00FE4B4C" w:rsidRPr="008233BF" w:rsidRDefault="00E0506B" w:rsidP="00C53B69">
      <w:pPr>
        <w:pStyle w:val="Heading3"/>
        <w:numPr>
          <w:ilvl w:val="2"/>
          <w:numId w:val="1"/>
        </w:numPr>
        <w:jc w:val="both"/>
      </w:pPr>
      <w:r>
        <w:t xml:space="preserve"> </w:t>
      </w:r>
      <w:bookmarkStart w:id="1363" w:name="_Toc439685341"/>
      <w:r w:rsidR="00FE4B4C" w:rsidRPr="008233BF">
        <w:t xml:space="preserve">Feature Type Record Identifier field </w:t>
      </w:r>
      <w:bookmarkEnd w:id="1360"/>
      <w:bookmarkEnd w:id="1361"/>
      <w:bookmarkEnd w:id="1362"/>
      <w:r w:rsidR="005A1812">
        <w:t>- FRID</w:t>
      </w:r>
      <w:bookmarkEnd w:id="1363"/>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7F1898" w:rsidRPr="008233BF" w14:paraId="2623B8CC"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14CEC0CB" w14:textId="77777777" w:rsidR="007F1898" w:rsidRPr="008233BF" w:rsidRDefault="007F1898"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5AC6EAE9" w14:textId="77777777" w:rsidR="007F1898" w:rsidRPr="008233BF" w:rsidRDefault="007F1898"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C2ECB35" w14:textId="77777777" w:rsidR="007F1898" w:rsidRPr="008233BF" w:rsidRDefault="007F1898"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4A366C92" w14:textId="77777777" w:rsidR="007F1898" w:rsidRPr="008233BF" w:rsidRDefault="007F1898"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24EFFF59" w14:textId="77777777" w:rsidR="007F1898" w:rsidRPr="008233BF" w:rsidRDefault="005A1812" w:rsidP="00C53B69">
            <w:pPr>
              <w:pStyle w:val="Small"/>
              <w:jc w:val="both"/>
            </w:pPr>
            <w:r>
              <w:t>Comment</w:t>
            </w:r>
          </w:p>
        </w:tc>
      </w:tr>
      <w:tr w:rsidR="007F1898" w:rsidRPr="008233BF" w14:paraId="0A3A312D" w14:textId="77777777">
        <w:tc>
          <w:tcPr>
            <w:tcW w:w="3459" w:type="dxa"/>
            <w:tcBorders>
              <w:top w:val="single" w:sz="7" w:space="0" w:color="000000"/>
              <w:left w:val="single" w:sz="7" w:space="0" w:color="000000"/>
              <w:bottom w:val="single" w:sz="7" w:space="0" w:color="000000"/>
              <w:right w:val="single" w:sz="7" w:space="0" w:color="000000"/>
            </w:tcBorders>
          </w:tcPr>
          <w:p w14:paraId="43753E2E" w14:textId="77777777" w:rsidR="007F1898" w:rsidRPr="008233BF" w:rsidRDefault="007F1898"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03DF3CE9" w14:textId="77777777" w:rsidR="007F1898" w:rsidRPr="008233BF" w:rsidRDefault="007F1898"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26307416" w14:textId="77777777" w:rsidR="007F1898" w:rsidRPr="008233BF" w:rsidRDefault="005A1812" w:rsidP="00C53B69">
            <w:pPr>
              <w:pStyle w:val="Small"/>
              <w:jc w:val="both"/>
            </w:pPr>
            <w:r>
              <w:t>{100}</w:t>
            </w:r>
          </w:p>
        </w:tc>
        <w:tc>
          <w:tcPr>
            <w:tcW w:w="794" w:type="dxa"/>
            <w:tcBorders>
              <w:top w:val="single" w:sz="7" w:space="0" w:color="000000"/>
              <w:left w:val="single" w:sz="7" w:space="0" w:color="000000"/>
              <w:bottom w:val="single" w:sz="7" w:space="0" w:color="000000"/>
              <w:right w:val="single" w:sz="7" w:space="0" w:color="000000"/>
            </w:tcBorders>
          </w:tcPr>
          <w:p w14:paraId="2BE247BC"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2E6C5AD" w14:textId="77777777" w:rsidR="007F1898" w:rsidRPr="008233BF" w:rsidRDefault="007F1898" w:rsidP="00C53B69">
            <w:pPr>
              <w:pStyle w:val="Small"/>
              <w:jc w:val="both"/>
            </w:pPr>
            <w:r w:rsidRPr="008233BF">
              <w:t>{100}  - Feature type</w:t>
            </w:r>
          </w:p>
        </w:tc>
      </w:tr>
      <w:tr w:rsidR="007F1898" w:rsidRPr="008233BF" w14:paraId="44D71952" w14:textId="77777777">
        <w:tc>
          <w:tcPr>
            <w:tcW w:w="3459" w:type="dxa"/>
            <w:tcBorders>
              <w:top w:val="single" w:sz="7" w:space="0" w:color="000000"/>
              <w:left w:val="single" w:sz="7" w:space="0" w:color="000000"/>
              <w:bottom w:val="single" w:sz="7" w:space="0" w:color="000000"/>
              <w:right w:val="single" w:sz="7" w:space="0" w:color="000000"/>
            </w:tcBorders>
          </w:tcPr>
          <w:p w14:paraId="757D4F14" w14:textId="77777777" w:rsidR="007F1898" w:rsidRPr="008233BF" w:rsidRDefault="007F1898"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634FBA42" w14:textId="77777777" w:rsidR="007F1898" w:rsidRPr="008233BF" w:rsidRDefault="007F1898"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04A969E5"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2502997" w14:textId="77777777" w:rsidR="007F1898" w:rsidRPr="008233BF" w:rsidRDefault="007F1898"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085876ED" w14:textId="77777777" w:rsidR="007F1898" w:rsidRPr="008233BF" w:rsidRDefault="007F1898" w:rsidP="00C53B69">
            <w:pPr>
              <w:pStyle w:val="Small"/>
              <w:jc w:val="both"/>
            </w:pPr>
            <w:r w:rsidRPr="008233BF">
              <w:t>Range: 1 to 2</w:t>
            </w:r>
            <w:r w:rsidRPr="008233BF">
              <w:rPr>
                <w:vertAlign w:val="superscript"/>
              </w:rPr>
              <w:t>32</w:t>
            </w:r>
            <w:r w:rsidRPr="008233BF">
              <w:noBreakHyphen/>
              <w:t>2</w:t>
            </w:r>
          </w:p>
        </w:tc>
      </w:tr>
      <w:tr w:rsidR="00F2334E" w:rsidRPr="008233BF" w14:paraId="09C81B54" w14:textId="77777777">
        <w:tc>
          <w:tcPr>
            <w:tcW w:w="3459" w:type="dxa"/>
            <w:tcBorders>
              <w:top w:val="single" w:sz="7" w:space="0" w:color="000000"/>
              <w:left w:val="single" w:sz="7" w:space="0" w:color="000000"/>
              <w:bottom w:val="single" w:sz="7" w:space="0" w:color="000000"/>
              <w:right w:val="single" w:sz="7" w:space="0" w:color="000000"/>
            </w:tcBorders>
          </w:tcPr>
          <w:p w14:paraId="0AF3339D" w14:textId="73584B8A" w:rsidR="00F2334E" w:rsidRPr="008233BF" w:rsidRDefault="00F2334E" w:rsidP="00C53B69">
            <w:pPr>
              <w:pStyle w:val="Small"/>
              <w:jc w:val="both"/>
            </w:pPr>
            <w:r>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F0FB2D4" w14:textId="1D56D476" w:rsidR="00F2334E" w:rsidRPr="008233BF" w:rsidRDefault="00F2334E" w:rsidP="00C53B69">
            <w:pPr>
              <w:pStyle w:val="Small"/>
              <w:jc w:val="both"/>
            </w:pPr>
            <w:r>
              <w:t>NFTC</w:t>
            </w:r>
          </w:p>
        </w:tc>
        <w:tc>
          <w:tcPr>
            <w:tcW w:w="794" w:type="dxa"/>
            <w:tcBorders>
              <w:top w:val="single" w:sz="7" w:space="0" w:color="000000"/>
              <w:left w:val="single" w:sz="7" w:space="0" w:color="000000"/>
              <w:bottom w:val="single" w:sz="7" w:space="0" w:color="000000"/>
              <w:right w:val="single" w:sz="7" w:space="0" w:color="000000"/>
            </w:tcBorders>
          </w:tcPr>
          <w:p w14:paraId="084C299D" w14:textId="77777777" w:rsidR="00F2334E" w:rsidRPr="008233BF" w:rsidRDefault="00F2334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CE52128" w14:textId="77777777" w:rsidR="00F2334E" w:rsidRPr="008233BF" w:rsidRDefault="00F2334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2D35F36B" w14:textId="5E3EAD9A" w:rsidR="00F2334E" w:rsidRPr="008233BF" w:rsidRDefault="00F2334E" w:rsidP="00C53B69">
            <w:pPr>
              <w:pStyle w:val="Small"/>
              <w:jc w:val="both"/>
            </w:pPr>
            <w:r>
              <w:t>A valid feature type code as defined in the FTCS field of the Dataset General Information Record</w:t>
            </w:r>
          </w:p>
        </w:tc>
      </w:tr>
      <w:tr w:rsidR="007F1898" w:rsidRPr="008233BF" w14:paraId="2640DD5D" w14:textId="77777777">
        <w:tc>
          <w:tcPr>
            <w:tcW w:w="3459" w:type="dxa"/>
            <w:tcBorders>
              <w:top w:val="single" w:sz="7" w:space="0" w:color="000000"/>
              <w:left w:val="single" w:sz="7" w:space="0" w:color="000000"/>
              <w:bottom w:val="single" w:sz="7" w:space="0" w:color="000000"/>
              <w:right w:val="single" w:sz="7" w:space="0" w:color="000000"/>
            </w:tcBorders>
          </w:tcPr>
          <w:p w14:paraId="5CCD159E" w14:textId="77777777" w:rsidR="007F1898" w:rsidRPr="008233BF" w:rsidRDefault="007F1898"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42C33FC4" w14:textId="77777777" w:rsidR="007F1898" w:rsidRPr="008233BF" w:rsidRDefault="007F1898"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57721539"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EA50F70" w14:textId="77777777" w:rsidR="007F1898" w:rsidRPr="008233BF" w:rsidRDefault="007F1898"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2D4E0C76" w14:textId="77777777" w:rsidR="007F1898" w:rsidRPr="008233BF" w:rsidRDefault="007F1898" w:rsidP="00C53B69">
            <w:pPr>
              <w:pStyle w:val="Small"/>
              <w:jc w:val="both"/>
            </w:pPr>
            <w:r w:rsidRPr="008233BF">
              <w:t>RVER contains the serial number of the record edition</w:t>
            </w:r>
          </w:p>
        </w:tc>
      </w:tr>
      <w:tr w:rsidR="007F1898" w:rsidRPr="008233BF" w14:paraId="1213F5CA" w14:textId="77777777">
        <w:tc>
          <w:tcPr>
            <w:tcW w:w="3459" w:type="dxa"/>
            <w:tcBorders>
              <w:top w:val="single" w:sz="7" w:space="0" w:color="000000"/>
              <w:left w:val="single" w:sz="7" w:space="0" w:color="000000"/>
              <w:bottom w:val="single" w:sz="7" w:space="0" w:color="000000"/>
              <w:right w:val="single" w:sz="7" w:space="0" w:color="000000"/>
            </w:tcBorders>
          </w:tcPr>
          <w:p w14:paraId="2179121A" w14:textId="77777777" w:rsidR="007F1898" w:rsidRPr="008233BF" w:rsidRDefault="007F1898"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3CB836B4" w14:textId="77777777" w:rsidR="007F1898" w:rsidRPr="008233BF" w:rsidRDefault="007F1898"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02176745" w14:textId="77777777" w:rsidR="007F1898" w:rsidRPr="008233BF" w:rsidRDefault="005A1812" w:rsidP="00C53B69">
            <w:pPr>
              <w:pStyle w:val="Small"/>
              <w:jc w:val="both"/>
            </w:pPr>
            <w:r>
              <w:t>{1}</w:t>
            </w:r>
          </w:p>
        </w:tc>
        <w:tc>
          <w:tcPr>
            <w:tcW w:w="794" w:type="dxa"/>
            <w:tcBorders>
              <w:top w:val="single" w:sz="7" w:space="0" w:color="000000"/>
              <w:left w:val="single" w:sz="7" w:space="0" w:color="000000"/>
              <w:bottom w:val="single" w:sz="7" w:space="0" w:color="000000"/>
              <w:right w:val="single" w:sz="7" w:space="0" w:color="000000"/>
            </w:tcBorders>
          </w:tcPr>
          <w:p w14:paraId="56E1674E" w14:textId="77777777" w:rsidR="007F1898" w:rsidRPr="008233BF" w:rsidRDefault="007F1898"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044FFBF" w14:textId="77777777" w:rsidR="007F1898" w:rsidRPr="008233BF" w:rsidRDefault="007F1898" w:rsidP="00C53B69">
            <w:pPr>
              <w:pStyle w:val="Small"/>
              <w:jc w:val="both"/>
            </w:pPr>
            <w:r w:rsidRPr="008233BF">
              <w:t>{1} - Insert</w:t>
            </w:r>
          </w:p>
        </w:tc>
      </w:tr>
    </w:tbl>
    <w:p w14:paraId="22C91117" w14:textId="77777777" w:rsidR="005A1812" w:rsidRDefault="005A1812" w:rsidP="00C53B69">
      <w:pPr>
        <w:pStyle w:val="Heading3"/>
        <w:numPr>
          <w:ilvl w:val="0"/>
          <w:numId w:val="0"/>
        </w:numPr>
        <w:jc w:val="both"/>
      </w:pPr>
      <w:bookmarkStart w:id="1364" w:name="_Toc207617076"/>
      <w:bookmarkStart w:id="1365" w:name="_Toc225648376"/>
      <w:bookmarkStart w:id="1366" w:name="_Toc225065233"/>
    </w:p>
    <w:p w14:paraId="16A15681" w14:textId="290FAD25" w:rsidR="00FE4B4C" w:rsidRPr="008233BF" w:rsidRDefault="00E0506B" w:rsidP="00C53B69">
      <w:pPr>
        <w:pStyle w:val="Heading3"/>
        <w:numPr>
          <w:ilvl w:val="2"/>
          <w:numId w:val="1"/>
        </w:numPr>
        <w:jc w:val="both"/>
      </w:pPr>
      <w:r>
        <w:t xml:space="preserve"> </w:t>
      </w:r>
      <w:bookmarkStart w:id="1367" w:name="_Toc439685342"/>
      <w:r w:rsidR="00FE4B4C" w:rsidRPr="008233BF">
        <w:t xml:space="preserve">Feature </w:t>
      </w:r>
      <w:r w:rsidR="00E46180">
        <w:t>Object</w:t>
      </w:r>
      <w:r w:rsidR="00FE4B4C" w:rsidRPr="008233BF">
        <w:t xml:space="preserve"> Identifier field </w:t>
      </w:r>
      <w:bookmarkEnd w:id="1364"/>
      <w:bookmarkEnd w:id="1365"/>
      <w:bookmarkEnd w:id="1366"/>
      <w:r w:rsidR="005A1812">
        <w:t>- FOID</w:t>
      </w:r>
      <w:bookmarkEnd w:id="1367"/>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7F1898" w:rsidRPr="008233BF" w14:paraId="4882F69D"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468060B7" w14:textId="77777777" w:rsidR="007F1898" w:rsidRPr="008233BF" w:rsidRDefault="007F1898"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460B1BC1" w14:textId="77777777" w:rsidR="007F1898" w:rsidRPr="008233BF" w:rsidRDefault="007F1898"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33349BB2" w14:textId="77777777" w:rsidR="007F1898" w:rsidRPr="008233BF" w:rsidRDefault="007F1898"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0445DAAD" w14:textId="77777777" w:rsidR="007F1898" w:rsidRPr="008233BF" w:rsidRDefault="007F1898"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06E2DE9E" w14:textId="77777777" w:rsidR="007F1898" w:rsidRPr="008233BF" w:rsidRDefault="005A1812" w:rsidP="00C53B69">
            <w:pPr>
              <w:pStyle w:val="Small"/>
              <w:jc w:val="both"/>
            </w:pPr>
            <w:r>
              <w:t>Comment</w:t>
            </w:r>
          </w:p>
        </w:tc>
      </w:tr>
      <w:tr w:rsidR="007F1898" w:rsidRPr="008233BF" w14:paraId="74039258" w14:textId="77777777">
        <w:tc>
          <w:tcPr>
            <w:tcW w:w="3459" w:type="dxa"/>
            <w:tcBorders>
              <w:top w:val="single" w:sz="7" w:space="0" w:color="000000"/>
              <w:left w:val="single" w:sz="7" w:space="0" w:color="000000"/>
              <w:bottom w:val="single" w:sz="7" w:space="0" w:color="000000"/>
              <w:right w:val="single" w:sz="7" w:space="0" w:color="000000"/>
            </w:tcBorders>
          </w:tcPr>
          <w:p w14:paraId="633BCD1C" w14:textId="77777777" w:rsidR="007F1898" w:rsidRPr="008233BF" w:rsidRDefault="007F1898" w:rsidP="00C53B69">
            <w:pPr>
              <w:pStyle w:val="Small"/>
              <w:jc w:val="both"/>
            </w:pPr>
            <w:r w:rsidRPr="008233BF">
              <w:t>Producing agency</w:t>
            </w:r>
          </w:p>
        </w:tc>
        <w:tc>
          <w:tcPr>
            <w:tcW w:w="794" w:type="dxa"/>
            <w:tcBorders>
              <w:top w:val="single" w:sz="7" w:space="0" w:color="000000"/>
              <w:left w:val="single" w:sz="7" w:space="0" w:color="000000"/>
              <w:bottom w:val="single" w:sz="7" w:space="0" w:color="000000"/>
              <w:right w:val="single" w:sz="7" w:space="0" w:color="000000"/>
            </w:tcBorders>
          </w:tcPr>
          <w:p w14:paraId="0838907B" w14:textId="77777777" w:rsidR="007F1898" w:rsidRPr="008233BF" w:rsidRDefault="007F1898" w:rsidP="00C53B69">
            <w:pPr>
              <w:pStyle w:val="Small"/>
              <w:jc w:val="both"/>
            </w:pPr>
            <w:r w:rsidRPr="008233BF">
              <w:t>AGEN</w:t>
            </w:r>
          </w:p>
        </w:tc>
        <w:tc>
          <w:tcPr>
            <w:tcW w:w="794" w:type="dxa"/>
            <w:tcBorders>
              <w:top w:val="single" w:sz="7" w:space="0" w:color="000000"/>
              <w:left w:val="single" w:sz="7" w:space="0" w:color="000000"/>
              <w:bottom w:val="single" w:sz="7" w:space="0" w:color="000000"/>
              <w:right w:val="single" w:sz="7" w:space="0" w:color="000000"/>
            </w:tcBorders>
          </w:tcPr>
          <w:p w14:paraId="7D0B61F9"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8BA7C80" w14:textId="77777777" w:rsidR="007F1898" w:rsidRPr="008233BF" w:rsidRDefault="007F1898"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65471BD4" w14:textId="77777777" w:rsidR="007F1898" w:rsidRPr="008233BF" w:rsidRDefault="007F1898" w:rsidP="00C53B69">
            <w:pPr>
              <w:pStyle w:val="Small"/>
              <w:jc w:val="both"/>
            </w:pPr>
            <w:r w:rsidRPr="008233BF">
              <w:t>Agency code</w:t>
            </w:r>
          </w:p>
        </w:tc>
      </w:tr>
      <w:tr w:rsidR="007F1898" w:rsidRPr="008233BF" w14:paraId="0B4C1560" w14:textId="77777777">
        <w:tc>
          <w:tcPr>
            <w:tcW w:w="3459" w:type="dxa"/>
            <w:tcBorders>
              <w:top w:val="single" w:sz="7" w:space="0" w:color="000000"/>
              <w:left w:val="single" w:sz="7" w:space="0" w:color="000000"/>
              <w:bottom w:val="single" w:sz="7" w:space="0" w:color="000000"/>
              <w:right w:val="single" w:sz="7" w:space="0" w:color="000000"/>
            </w:tcBorders>
          </w:tcPr>
          <w:p w14:paraId="48121D40" w14:textId="77777777" w:rsidR="007F1898" w:rsidRPr="008233BF" w:rsidRDefault="007F1898" w:rsidP="00C53B69">
            <w:pPr>
              <w:pStyle w:val="Small"/>
              <w:jc w:val="both"/>
            </w:pPr>
            <w:r w:rsidRPr="008233BF">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9F8EDA6" w14:textId="77777777" w:rsidR="007F1898" w:rsidRPr="008233BF" w:rsidRDefault="007F1898" w:rsidP="00C53B69">
            <w:pPr>
              <w:pStyle w:val="Small"/>
              <w:jc w:val="both"/>
            </w:pPr>
            <w:r w:rsidRPr="008233BF">
              <w:t>FIDN</w:t>
            </w:r>
          </w:p>
        </w:tc>
        <w:tc>
          <w:tcPr>
            <w:tcW w:w="794" w:type="dxa"/>
            <w:tcBorders>
              <w:top w:val="single" w:sz="7" w:space="0" w:color="000000"/>
              <w:left w:val="single" w:sz="7" w:space="0" w:color="000000"/>
              <w:bottom w:val="single" w:sz="7" w:space="0" w:color="000000"/>
              <w:right w:val="single" w:sz="7" w:space="0" w:color="000000"/>
            </w:tcBorders>
          </w:tcPr>
          <w:p w14:paraId="5DC1EB7E"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3743A14" w14:textId="77777777" w:rsidR="007F1898" w:rsidRPr="008233BF" w:rsidRDefault="007F1898"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CE51464" w14:textId="77777777" w:rsidR="007F1898" w:rsidRPr="008233BF" w:rsidRDefault="007F1898" w:rsidP="00C53B69">
            <w:pPr>
              <w:pStyle w:val="Small"/>
              <w:jc w:val="both"/>
            </w:pPr>
            <w:r w:rsidRPr="008233BF">
              <w:t>Range: 1 to 2</w:t>
            </w:r>
            <w:r w:rsidRPr="008233BF">
              <w:rPr>
                <w:vertAlign w:val="superscript"/>
              </w:rPr>
              <w:t>32</w:t>
            </w:r>
            <w:r w:rsidRPr="008233BF">
              <w:noBreakHyphen/>
              <w:t>2</w:t>
            </w:r>
          </w:p>
        </w:tc>
      </w:tr>
      <w:tr w:rsidR="007F1898" w:rsidRPr="008233BF" w14:paraId="51E56AB6" w14:textId="77777777">
        <w:tc>
          <w:tcPr>
            <w:tcW w:w="3459" w:type="dxa"/>
            <w:tcBorders>
              <w:top w:val="single" w:sz="7" w:space="0" w:color="000000"/>
              <w:left w:val="single" w:sz="7" w:space="0" w:color="000000"/>
              <w:bottom w:val="single" w:sz="7" w:space="0" w:color="000000"/>
              <w:right w:val="single" w:sz="7" w:space="0" w:color="000000"/>
            </w:tcBorders>
          </w:tcPr>
          <w:p w14:paraId="00DCBD93" w14:textId="77777777" w:rsidR="007F1898" w:rsidRPr="008233BF" w:rsidRDefault="007F1898" w:rsidP="00C53B69">
            <w:pPr>
              <w:pStyle w:val="Small"/>
              <w:jc w:val="both"/>
            </w:pPr>
            <w:r w:rsidRPr="008233BF">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2F615EA2" w14:textId="77777777" w:rsidR="007F1898" w:rsidRPr="008233BF" w:rsidRDefault="007F1898" w:rsidP="00C53B69">
            <w:pPr>
              <w:pStyle w:val="Small"/>
              <w:jc w:val="both"/>
            </w:pPr>
            <w:r w:rsidRPr="008233BF">
              <w:t>FIDS</w:t>
            </w:r>
          </w:p>
        </w:tc>
        <w:tc>
          <w:tcPr>
            <w:tcW w:w="794" w:type="dxa"/>
            <w:tcBorders>
              <w:top w:val="single" w:sz="7" w:space="0" w:color="000000"/>
              <w:left w:val="single" w:sz="7" w:space="0" w:color="000000"/>
              <w:bottom w:val="single" w:sz="7" w:space="0" w:color="000000"/>
              <w:right w:val="single" w:sz="7" w:space="0" w:color="000000"/>
            </w:tcBorders>
          </w:tcPr>
          <w:p w14:paraId="45784977" w14:textId="77777777" w:rsidR="007F1898" w:rsidRPr="008233BF" w:rsidRDefault="007F1898"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2A72CB1" w14:textId="77777777" w:rsidR="007F1898" w:rsidRPr="008233BF" w:rsidRDefault="007F1898"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526A44FC" w14:textId="77777777" w:rsidR="007F1898" w:rsidRPr="008233BF" w:rsidRDefault="007F1898" w:rsidP="00C53B69">
            <w:pPr>
              <w:pStyle w:val="Small"/>
              <w:jc w:val="both"/>
            </w:pPr>
            <w:r w:rsidRPr="008233BF">
              <w:t>Range: 1 to 2</w:t>
            </w:r>
            <w:r w:rsidRPr="008233BF">
              <w:rPr>
                <w:vertAlign w:val="superscript"/>
              </w:rPr>
              <w:t>16</w:t>
            </w:r>
            <w:r w:rsidRPr="008233BF">
              <w:noBreakHyphen/>
              <w:t>2</w:t>
            </w:r>
          </w:p>
        </w:tc>
      </w:tr>
    </w:tbl>
    <w:p w14:paraId="693BA8EC" w14:textId="77777777" w:rsidR="00FE4B4C" w:rsidRPr="008233BF" w:rsidRDefault="00FE4B4C" w:rsidP="00C53B69">
      <w:pPr>
        <w:ind w:left="-284"/>
        <w:rPr>
          <w:b/>
        </w:rPr>
      </w:pPr>
    </w:p>
    <w:p w14:paraId="30CC59A6" w14:textId="77777777" w:rsidR="00FE4B4C" w:rsidRPr="008233BF" w:rsidRDefault="00E0506B" w:rsidP="00C53B69">
      <w:pPr>
        <w:pStyle w:val="Heading3"/>
        <w:numPr>
          <w:ilvl w:val="2"/>
          <w:numId w:val="1"/>
        </w:numPr>
        <w:jc w:val="both"/>
      </w:pPr>
      <w:bookmarkStart w:id="1368" w:name="_Toc207617078"/>
      <w:bookmarkStart w:id="1369" w:name="_Toc225648377"/>
      <w:bookmarkStart w:id="1370" w:name="_Toc225065234"/>
      <w:r>
        <w:t xml:space="preserve"> </w:t>
      </w:r>
      <w:bookmarkStart w:id="1371" w:name="_Toc439685343"/>
      <w:r w:rsidR="00FE4B4C" w:rsidRPr="008233BF">
        <w:t xml:space="preserve">Spatial Association field </w:t>
      </w:r>
      <w:bookmarkEnd w:id="1368"/>
      <w:bookmarkEnd w:id="1369"/>
      <w:bookmarkEnd w:id="1370"/>
      <w:r w:rsidR="005A1812">
        <w:t>- SPAS</w:t>
      </w:r>
      <w:bookmarkEnd w:id="1371"/>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7F1898" w:rsidRPr="008233BF" w14:paraId="5F00E35A"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2A980F12" w14:textId="77777777" w:rsidR="007F1898" w:rsidRPr="008233BF" w:rsidRDefault="007F1898"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2686F03F" w14:textId="77777777" w:rsidR="007F1898" w:rsidRPr="008233BF" w:rsidRDefault="007F1898"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21BB5809" w14:textId="77777777" w:rsidR="007F1898" w:rsidRPr="008233BF" w:rsidRDefault="007F1898"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2B2D1F1F" w14:textId="77777777" w:rsidR="007F1898" w:rsidRPr="008233BF" w:rsidRDefault="007F1898"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7D0FB788" w14:textId="77777777" w:rsidR="007F1898" w:rsidRPr="008233BF" w:rsidRDefault="005A1812" w:rsidP="00C53B69">
            <w:pPr>
              <w:pStyle w:val="Small"/>
              <w:jc w:val="both"/>
            </w:pPr>
            <w:r>
              <w:t>Comment</w:t>
            </w:r>
          </w:p>
        </w:tc>
      </w:tr>
      <w:tr w:rsidR="007F1898" w:rsidRPr="008233BF" w14:paraId="0F2B8E2E"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401ED2C8"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9890963"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193A06CA"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223358B"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BC9FE3E" w14:textId="77777777" w:rsidR="007F1898" w:rsidRPr="008233BF" w:rsidRDefault="007F1898" w:rsidP="00C53B69">
            <w:pPr>
              <w:pStyle w:val="Small"/>
              <w:jc w:val="both"/>
            </w:pPr>
            <w:r w:rsidRPr="008233BF">
              <w:t>Record name of the referenced record</w:t>
            </w:r>
          </w:p>
        </w:tc>
      </w:tr>
      <w:tr w:rsidR="007F1898" w:rsidRPr="008233BF" w14:paraId="64F20810"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4FA45B8"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60515080"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A8A223B"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0500236"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68717DBF" w14:textId="77777777" w:rsidR="007F1898" w:rsidRPr="008233BF" w:rsidRDefault="007F1898" w:rsidP="00C53B69">
            <w:pPr>
              <w:pStyle w:val="Small"/>
              <w:jc w:val="both"/>
            </w:pPr>
            <w:r w:rsidRPr="008233BF">
              <w:t>Record identifier of the referenced record</w:t>
            </w:r>
          </w:p>
        </w:tc>
      </w:tr>
      <w:tr w:rsidR="007F1898" w:rsidRPr="008233BF" w14:paraId="3C764ACE"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342C3B6F" w14:textId="77777777" w:rsidR="007F1898" w:rsidRPr="008233BF" w:rsidRDefault="007F1898"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FF0E133" w14:textId="77777777" w:rsidR="007F1898" w:rsidRPr="008233BF" w:rsidRDefault="007F1898"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76FC2D21"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35C2F64"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4292F874" w14:textId="77777777" w:rsidR="007F1898" w:rsidRPr="008233BF" w:rsidRDefault="007F1898" w:rsidP="00C53B69">
            <w:pPr>
              <w:pStyle w:val="Small"/>
              <w:tabs>
                <w:tab w:val="left" w:pos="584"/>
              </w:tabs>
              <w:jc w:val="both"/>
            </w:pPr>
            <w:r w:rsidRPr="008233BF">
              <w:t>{1}</w:t>
            </w:r>
            <w:r w:rsidRPr="008233BF">
              <w:tab/>
              <w:t>Forward</w:t>
            </w:r>
          </w:p>
          <w:p w14:paraId="1B524DEA" w14:textId="77777777" w:rsidR="007F1898" w:rsidRPr="008233BF" w:rsidRDefault="007F1898" w:rsidP="00C53B69">
            <w:pPr>
              <w:pStyle w:val="Small"/>
              <w:tabs>
                <w:tab w:val="left" w:pos="584"/>
              </w:tabs>
              <w:jc w:val="both"/>
            </w:pPr>
            <w:r w:rsidRPr="008233BF">
              <w:t>{2}</w:t>
            </w:r>
            <w:r w:rsidRPr="008233BF">
              <w:tab/>
              <w:t>Reverse</w:t>
            </w:r>
          </w:p>
          <w:p w14:paraId="3F83C055" w14:textId="77777777" w:rsidR="007F1898" w:rsidRPr="008233BF" w:rsidRDefault="007F1898" w:rsidP="00C53B69">
            <w:pPr>
              <w:pStyle w:val="Small"/>
              <w:tabs>
                <w:tab w:val="left" w:pos="584"/>
              </w:tabs>
              <w:jc w:val="both"/>
            </w:pPr>
            <w:r w:rsidRPr="008233BF">
              <w:t>{255}</w:t>
            </w:r>
            <w:r w:rsidRPr="008233BF">
              <w:tab/>
              <w:t>NULL (Not Applicable)</w:t>
            </w:r>
          </w:p>
        </w:tc>
      </w:tr>
      <w:tr w:rsidR="007F1898" w:rsidRPr="008233BF" w14:paraId="0CF7FC02"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1209715" w14:textId="77777777" w:rsidR="007F1898" w:rsidRPr="008233BF" w:rsidRDefault="007F1898" w:rsidP="00C53B69">
            <w:pPr>
              <w:pStyle w:val="Small"/>
              <w:jc w:val="both"/>
            </w:pPr>
            <w:r w:rsidRPr="008233BF">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7A50B6B9" w14:textId="77777777" w:rsidR="007F1898" w:rsidRPr="008233BF" w:rsidRDefault="007F1898" w:rsidP="00C53B69">
            <w:pPr>
              <w:pStyle w:val="Small"/>
              <w:jc w:val="both"/>
            </w:pPr>
            <w:r w:rsidRPr="008233BF">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057EDCF5"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EEF5F52"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028AF18" w14:textId="62DEA03E" w:rsidR="007F1898" w:rsidRPr="008233BF" w:rsidRDefault="007F1898" w:rsidP="00C53B69">
            <w:pPr>
              <w:pStyle w:val="Small"/>
              <w:tabs>
                <w:tab w:val="left" w:pos="584"/>
              </w:tabs>
              <w:jc w:val="both"/>
            </w:pPr>
            <w:r w:rsidRPr="008233BF">
              <w:t xml:space="preserve">Denominator of the largest scale for which the feature type can be depicted by the referenced spatial </w:t>
            </w:r>
            <w:r w:rsidR="00F719EB">
              <w:t>feature</w:t>
            </w:r>
            <w:r w:rsidRPr="008233BF">
              <w:t>.</w:t>
            </w:r>
          </w:p>
          <w:p w14:paraId="63D2118B" w14:textId="77777777" w:rsidR="007F1898" w:rsidRPr="008233BF" w:rsidRDefault="007F1898" w:rsidP="00C53B69">
            <w:pPr>
              <w:pStyle w:val="Small"/>
              <w:tabs>
                <w:tab w:val="left" w:pos="584"/>
              </w:tabs>
              <w:jc w:val="both"/>
            </w:pPr>
            <w:r w:rsidRPr="008233BF">
              <w:t>If the value is 0 it does not apply.</w:t>
            </w:r>
          </w:p>
        </w:tc>
      </w:tr>
      <w:tr w:rsidR="007F1898" w:rsidRPr="008233BF" w14:paraId="2EA737EF"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08B8B88" w14:textId="77777777" w:rsidR="007F1898" w:rsidRPr="008233BF" w:rsidRDefault="007F1898" w:rsidP="00C53B69">
            <w:pPr>
              <w:pStyle w:val="Small"/>
              <w:jc w:val="both"/>
            </w:pPr>
            <w:r w:rsidRPr="008233BF">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247499BA" w14:textId="77777777" w:rsidR="007F1898" w:rsidRPr="008233BF" w:rsidRDefault="007F1898" w:rsidP="00C53B69">
            <w:pPr>
              <w:pStyle w:val="Small"/>
              <w:jc w:val="both"/>
            </w:pPr>
            <w:r w:rsidRPr="008233BF">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283A4CB0"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F9CC6CA"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C831ED5" w14:textId="1B325563" w:rsidR="007F1898" w:rsidRPr="008233BF" w:rsidRDefault="007F1898" w:rsidP="00C53B69">
            <w:pPr>
              <w:pStyle w:val="Small"/>
              <w:tabs>
                <w:tab w:val="left" w:pos="584"/>
              </w:tabs>
              <w:jc w:val="both"/>
            </w:pPr>
            <w:r w:rsidRPr="008233BF">
              <w:t xml:space="preserve">Denominator of the smallest scale for which the feature type can be depicted by the referenced spatial </w:t>
            </w:r>
            <w:r w:rsidR="00F719EB">
              <w:t>feature</w:t>
            </w:r>
            <w:r w:rsidRPr="008233BF">
              <w:t>.</w:t>
            </w:r>
          </w:p>
          <w:p w14:paraId="6D4296FC" w14:textId="77777777" w:rsidR="007F1898" w:rsidRPr="008233BF" w:rsidRDefault="007F1898" w:rsidP="00C53B69">
            <w:pPr>
              <w:pStyle w:val="Small"/>
              <w:tabs>
                <w:tab w:val="left" w:pos="584"/>
              </w:tabs>
              <w:jc w:val="both"/>
            </w:pPr>
            <w:r w:rsidRPr="008233BF">
              <w:t>If the value is 2</w:t>
            </w:r>
            <w:r w:rsidRPr="008233BF">
              <w:rPr>
                <w:vertAlign w:val="superscript"/>
              </w:rPr>
              <w:t>32</w:t>
            </w:r>
            <w:r w:rsidRPr="008233BF">
              <w:t>-1 it does not apply.</w:t>
            </w:r>
          </w:p>
        </w:tc>
      </w:tr>
      <w:tr w:rsidR="007F1898" w:rsidRPr="008233BF" w14:paraId="4CB61FC3"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019A55D" w14:textId="77777777" w:rsidR="007F1898" w:rsidRPr="008233BF" w:rsidRDefault="007F1898" w:rsidP="00C53B69">
            <w:pPr>
              <w:pStyle w:val="Small"/>
              <w:jc w:val="both"/>
            </w:pPr>
            <w:r w:rsidRPr="008233BF">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2E9BCF2" w14:textId="77777777" w:rsidR="007F1898" w:rsidRPr="008233BF" w:rsidRDefault="007F1898" w:rsidP="00C53B69">
            <w:pPr>
              <w:pStyle w:val="Small"/>
              <w:jc w:val="both"/>
            </w:pPr>
            <w:r w:rsidRPr="008233BF">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6C0279C9" w14:textId="77777777" w:rsidR="007F1898" w:rsidRPr="008233BF" w:rsidRDefault="001F644E" w:rsidP="00C53B69">
            <w:pPr>
              <w:pStyle w:val="Small"/>
              <w:jc w:val="both"/>
            </w:pPr>
            <w:r>
              <w:t>{1}</w:t>
            </w:r>
          </w:p>
        </w:tc>
        <w:tc>
          <w:tcPr>
            <w:tcW w:w="794" w:type="dxa"/>
            <w:gridSpan w:val="2"/>
            <w:tcBorders>
              <w:top w:val="single" w:sz="7" w:space="0" w:color="000000"/>
              <w:left w:val="single" w:sz="7" w:space="0" w:color="000000"/>
              <w:bottom w:val="single" w:sz="7" w:space="0" w:color="000000"/>
              <w:right w:val="single" w:sz="7" w:space="0" w:color="000000"/>
            </w:tcBorders>
          </w:tcPr>
          <w:p w14:paraId="3607071C"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46A89703" w14:textId="77777777" w:rsidR="007F1898" w:rsidRPr="008233BF" w:rsidRDefault="007F1898" w:rsidP="00C53B69">
            <w:pPr>
              <w:pStyle w:val="Small"/>
              <w:jc w:val="both"/>
            </w:pPr>
            <w:r w:rsidRPr="008233BF">
              <w:t>{1} - Insert</w:t>
            </w:r>
          </w:p>
        </w:tc>
      </w:tr>
    </w:tbl>
    <w:p w14:paraId="01ED553C" w14:textId="77777777" w:rsidR="001F644E" w:rsidRDefault="001F644E" w:rsidP="00C53B69">
      <w:pPr>
        <w:pStyle w:val="Heading3"/>
        <w:numPr>
          <w:ilvl w:val="0"/>
          <w:numId w:val="0"/>
        </w:numPr>
        <w:jc w:val="both"/>
      </w:pPr>
      <w:bookmarkStart w:id="1372" w:name="_Toc207617079"/>
      <w:bookmarkStart w:id="1373" w:name="_Toc225648378"/>
      <w:bookmarkStart w:id="1374" w:name="_Toc225065235"/>
    </w:p>
    <w:p w14:paraId="08EB86AA" w14:textId="77777777" w:rsidR="0092720F" w:rsidRPr="008233BF" w:rsidRDefault="00E0506B" w:rsidP="00C53B69">
      <w:pPr>
        <w:pStyle w:val="Heading3"/>
        <w:numPr>
          <w:ilvl w:val="2"/>
          <w:numId w:val="1"/>
        </w:numPr>
        <w:jc w:val="both"/>
      </w:pPr>
      <w:r>
        <w:t xml:space="preserve"> </w:t>
      </w:r>
      <w:bookmarkStart w:id="1375" w:name="_Toc439685344"/>
      <w:r w:rsidR="00FE4B4C" w:rsidRPr="008233BF">
        <w:t>Feature Association</w:t>
      </w:r>
      <w:r w:rsidR="00F84C9A">
        <w:t xml:space="preserve"> field</w:t>
      </w:r>
      <w:r w:rsidR="00FE4B4C" w:rsidRPr="008233BF">
        <w:t xml:space="preserve"> </w:t>
      </w:r>
      <w:bookmarkEnd w:id="1372"/>
      <w:bookmarkEnd w:id="1373"/>
      <w:bookmarkEnd w:id="1374"/>
      <w:r w:rsidR="001F644E">
        <w:t>– F</w:t>
      </w:r>
      <w:r w:rsidR="009718F9">
        <w:t>ASC</w:t>
      </w:r>
      <w:bookmarkEnd w:id="1375"/>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7F1898" w:rsidRPr="008233BF" w14:paraId="534C666D"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4E99CD26" w14:textId="77777777" w:rsidR="007F1898" w:rsidRPr="008233BF" w:rsidRDefault="007F1898"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7D600DC6" w14:textId="77777777" w:rsidR="007F1898" w:rsidRPr="008233BF" w:rsidRDefault="007F1898"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68FD53D2" w14:textId="77777777" w:rsidR="007F1898" w:rsidRPr="008233BF" w:rsidRDefault="007F1898"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598598E5" w14:textId="77777777" w:rsidR="007F1898" w:rsidRPr="008233BF" w:rsidRDefault="007F1898"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754781D3" w14:textId="77777777" w:rsidR="007F1898" w:rsidRPr="008233BF" w:rsidRDefault="001F644E" w:rsidP="00C53B69">
            <w:pPr>
              <w:pStyle w:val="Small"/>
              <w:jc w:val="both"/>
            </w:pPr>
            <w:r>
              <w:t>Comment</w:t>
            </w:r>
          </w:p>
        </w:tc>
      </w:tr>
      <w:tr w:rsidR="007F1898" w:rsidRPr="008233BF" w14:paraId="16EBA771"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502374B"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1100DF7"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4FF48EC7"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4163E28"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45B8AE1" w14:textId="77777777" w:rsidR="007F1898" w:rsidRPr="008233BF" w:rsidRDefault="007F1898" w:rsidP="00C53B69">
            <w:pPr>
              <w:pStyle w:val="Small"/>
              <w:jc w:val="both"/>
            </w:pPr>
            <w:r w:rsidRPr="008233BF">
              <w:t>Record name of the referenced record</w:t>
            </w:r>
          </w:p>
        </w:tc>
      </w:tr>
      <w:tr w:rsidR="007F1898" w:rsidRPr="008233BF" w14:paraId="200F0C76"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9835B63"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6F55CDC9"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49C49CA4"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6BA2CE7"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7F594DEA" w14:textId="77777777" w:rsidR="007F1898" w:rsidRPr="008233BF" w:rsidRDefault="007F1898" w:rsidP="00C53B69">
            <w:pPr>
              <w:pStyle w:val="Small"/>
              <w:jc w:val="both"/>
            </w:pPr>
            <w:r w:rsidRPr="008233BF">
              <w:t>Record identifier of the referenced record</w:t>
            </w:r>
          </w:p>
        </w:tc>
      </w:tr>
      <w:tr w:rsidR="00F2334E" w:rsidRPr="008233BF" w14:paraId="107F6ECE"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7C5DC77B" w14:textId="3A5C346B" w:rsidR="00F2334E" w:rsidRPr="008233BF" w:rsidRDefault="00F2334E" w:rsidP="00C53B69">
            <w:pPr>
              <w:pStyle w:val="Small"/>
              <w:jc w:val="both"/>
            </w:pPr>
            <w:r>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34BAB7DD" w14:textId="7E53C43C" w:rsidR="00F2334E" w:rsidRPr="008233BF" w:rsidRDefault="00F2334E" w:rsidP="00C53B69">
            <w:pPr>
              <w:pStyle w:val="Small"/>
              <w:jc w:val="both"/>
            </w:pPr>
            <w:r>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7A2C6EA0" w14:textId="77777777" w:rsidR="00F2334E" w:rsidRPr="008233BF" w:rsidRDefault="00F2334E"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59CEC0F" w14:textId="77777777" w:rsidR="00F2334E" w:rsidRPr="008233BF" w:rsidRDefault="00F2334E"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4018BFB6" w14:textId="0C4F3FD0" w:rsidR="00F2334E" w:rsidRPr="008233BF" w:rsidRDefault="00F2334E" w:rsidP="00C53B69">
            <w:pPr>
              <w:pStyle w:val="Small"/>
              <w:jc w:val="both"/>
            </w:pPr>
            <w:r>
              <w:t>A valid code for the feature association as defined in the FACS field of the Dataset General Information Record</w:t>
            </w:r>
          </w:p>
        </w:tc>
      </w:tr>
      <w:tr w:rsidR="007F1898" w:rsidRPr="008233BF" w14:paraId="5328F89F"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03CA8578" w14:textId="574FCF13" w:rsidR="007F1898" w:rsidRPr="008233BF" w:rsidRDefault="00F2334E" w:rsidP="00C53B69">
            <w:pPr>
              <w:pStyle w:val="Small"/>
              <w:jc w:val="both"/>
            </w:pPr>
            <w:r>
              <w:t xml:space="preserve">Numeric </w:t>
            </w:r>
            <w:proofErr w:type="spellStart"/>
            <w:r>
              <w:t>AssociationRole</w:t>
            </w:r>
            <w:proofErr w:type="spellEnd"/>
            <w:r>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0B6EFBA7" w14:textId="2BC7F4CE" w:rsidR="007F1898" w:rsidRPr="008233BF" w:rsidRDefault="00F2334E" w:rsidP="00C53B69">
            <w:pPr>
              <w:pStyle w:val="Small"/>
              <w:jc w:val="both"/>
            </w:pPr>
            <w:r>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3BB8EBD7"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03C7D75" w14:textId="77777777" w:rsidR="007F1898" w:rsidRPr="008233BF" w:rsidRDefault="007F1898"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BA5CFFC" w14:textId="310741B4" w:rsidR="007F1898" w:rsidRPr="008233BF" w:rsidRDefault="00F2334E" w:rsidP="00C53B69">
            <w:pPr>
              <w:pStyle w:val="Small"/>
              <w:jc w:val="both"/>
            </w:pPr>
            <w:r>
              <w:t>A valid code for the role as defined in the ARCS field of the Dataset General Information Record</w:t>
            </w:r>
          </w:p>
        </w:tc>
      </w:tr>
      <w:tr w:rsidR="007F1898" w:rsidRPr="008233BF" w14:paraId="385C4EC0"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5D6D230" w14:textId="77777777" w:rsidR="007F1898" w:rsidRPr="008233BF" w:rsidRDefault="007F1898" w:rsidP="00C53B69">
            <w:pPr>
              <w:pStyle w:val="Small"/>
              <w:jc w:val="both"/>
            </w:pPr>
            <w:r w:rsidRPr="008233BF">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7D4A60E3" w14:textId="77777777" w:rsidR="007F1898" w:rsidRPr="008233BF" w:rsidRDefault="007F1898" w:rsidP="00C53B69">
            <w:pPr>
              <w:pStyle w:val="Small"/>
              <w:jc w:val="both"/>
            </w:pPr>
            <w:r w:rsidRPr="008233BF">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2973E26C" w14:textId="77777777" w:rsidR="007F1898" w:rsidRPr="008233BF" w:rsidRDefault="001F644E" w:rsidP="00C53B69">
            <w:pPr>
              <w:pStyle w:val="Small"/>
              <w:jc w:val="both"/>
            </w:pPr>
            <w:r>
              <w:t>{1}</w:t>
            </w:r>
          </w:p>
        </w:tc>
        <w:tc>
          <w:tcPr>
            <w:tcW w:w="794" w:type="dxa"/>
            <w:gridSpan w:val="2"/>
            <w:tcBorders>
              <w:top w:val="single" w:sz="7" w:space="0" w:color="000000"/>
              <w:left w:val="single" w:sz="7" w:space="0" w:color="000000"/>
              <w:bottom w:val="single" w:sz="7" w:space="0" w:color="000000"/>
              <w:right w:val="single" w:sz="7" w:space="0" w:color="000000"/>
            </w:tcBorders>
          </w:tcPr>
          <w:p w14:paraId="5DC209BF"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7FCCD49" w14:textId="77777777" w:rsidR="007F1898" w:rsidRPr="008233BF" w:rsidRDefault="007F1898" w:rsidP="00C53B69">
            <w:pPr>
              <w:pStyle w:val="Small"/>
              <w:jc w:val="both"/>
            </w:pPr>
            <w:r w:rsidRPr="008233BF">
              <w:t>{1} - Insert</w:t>
            </w:r>
          </w:p>
        </w:tc>
      </w:tr>
      <w:tr w:rsidR="00E0506B" w:rsidRPr="008233BF" w14:paraId="4F14B6B0"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4845DE83" w14:textId="7E705913" w:rsidR="00E0506B" w:rsidRDefault="00F2334E" w:rsidP="00EF5BF2">
            <w:pPr>
              <w:pStyle w:val="Small"/>
              <w:snapToGrid w:val="0"/>
            </w:pPr>
            <w:r>
              <w:t>Numeric Attribute Code</w:t>
            </w:r>
          </w:p>
        </w:tc>
        <w:tc>
          <w:tcPr>
            <w:tcW w:w="794" w:type="dxa"/>
            <w:gridSpan w:val="2"/>
            <w:tcBorders>
              <w:top w:val="single" w:sz="7" w:space="0" w:color="000000"/>
              <w:left w:val="single" w:sz="7" w:space="0" w:color="000000"/>
              <w:bottom w:val="single" w:sz="7" w:space="0" w:color="000000"/>
              <w:right w:val="single" w:sz="7" w:space="0" w:color="000000"/>
            </w:tcBorders>
          </w:tcPr>
          <w:p w14:paraId="3B761B5C" w14:textId="37162111" w:rsidR="00E0506B" w:rsidRDefault="00F2334E" w:rsidP="00EF5BF2">
            <w:pPr>
              <w:pStyle w:val="Small"/>
              <w:snapToGrid w:val="0"/>
            </w:pPr>
            <w:r>
              <w:t>*NATC</w:t>
            </w:r>
          </w:p>
        </w:tc>
        <w:tc>
          <w:tcPr>
            <w:tcW w:w="794" w:type="dxa"/>
            <w:gridSpan w:val="2"/>
            <w:tcBorders>
              <w:top w:val="single" w:sz="7" w:space="0" w:color="000000"/>
              <w:left w:val="single" w:sz="7" w:space="0" w:color="000000"/>
              <w:bottom w:val="single" w:sz="7" w:space="0" w:color="000000"/>
              <w:right w:val="single" w:sz="7" w:space="0" w:color="000000"/>
            </w:tcBorders>
          </w:tcPr>
          <w:p w14:paraId="3D04751C" w14:textId="77777777" w:rsidR="00E0506B" w:rsidRDefault="00E0506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6F0D8118" w14:textId="77777777" w:rsidR="00E0506B" w:rsidRDefault="00E0506B"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41E7252" w14:textId="66FF6A0E" w:rsidR="00E0506B" w:rsidRDefault="00F2334E" w:rsidP="00EF5BF2">
            <w:pPr>
              <w:pStyle w:val="Small"/>
              <w:snapToGrid w:val="0"/>
            </w:pPr>
            <w:r>
              <w:t>A valid attribute code as defined in the ATCS field of the Dataset General Information Record</w:t>
            </w:r>
          </w:p>
        </w:tc>
      </w:tr>
      <w:tr w:rsidR="00E0506B" w:rsidRPr="008233BF" w14:paraId="27A4AE69"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8B1645D" w14:textId="77777777" w:rsidR="00E0506B" w:rsidRDefault="00E0506B" w:rsidP="00EF5BF2">
            <w:pPr>
              <w:pStyle w:val="Small"/>
              <w:snapToGrid w:val="0"/>
            </w:pPr>
            <w:r>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7864293C" w14:textId="77777777" w:rsidR="00E0506B" w:rsidRDefault="00E0506B" w:rsidP="00EF5BF2">
            <w:pPr>
              <w:pStyle w:val="Small"/>
              <w:snapToGrid w:val="0"/>
            </w:pPr>
            <w:r>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358EE0C1" w14:textId="77777777" w:rsidR="00E0506B" w:rsidRDefault="00E0506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5510CA0" w14:textId="77777777" w:rsidR="00E0506B" w:rsidRDefault="00E0506B"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515E3F06" w14:textId="77777777" w:rsidR="00E0506B" w:rsidRDefault="00E0506B" w:rsidP="00EF5BF2">
            <w:pPr>
              <w:pStyle w:val="Small"/>
              <w:snapToGrid w:val="0"/>
            </w:pPr>
            <w:r>
              <w:t>Index (position) of the attribute in the sequence of attributes with the same code and the same parent (starting with 1).</w:t>
            </w:r>
          </w:p>
        </w:tc>
      </w:tr>
      <w:tr w:rsidR="00E0506B" w:rsidRPr="008233BF" w14:paraId="14926B6B"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73C3B4D4" w14:textId="77777777" w:rsidR="00E0506B" w:rsidRDefault="00E0506B" w:rsidP="00EF5BF2">
            <w:pPr>
              <w:pStyle w:val="Small"/>
              <w:snapToGrid w:val="0"/>
            </w:pPr>
            <w:r>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35FD1C2E" w14:textId="77777777" w:rsidR="00E0506B" w:rsidRDefault="00E0506B" w:rsidP="00EF5BF2">
            <w:pPr>
              <w:pStyle w:val="Small"/>
              <w:snapToGrid w:val="0"/>
            </w:pPr>
            <w:r>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4A2EF198" w14:textId="77777777" w:rsidR="00E0506B" w:rsidRDefault="00E0506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5F728BE" w14:textId="77777777" w:rsidR="00E0506B" w:rsidRDefault="00E0506B"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75E2B04D" w14:textId="77777777" w:rsidR="00E0506B" w:rsidRDefault="00E0506B" w:rsidP="00EF5BF2">
            <w:pPr>
              <w:pStyle w:val="Small"/>
              <w:snapToGrid w:val="0"/>
            </w:pPr>
            <w:r>
              <w:t>Index (position) of the parent co</w:t>
            </w:r>
            <w:r w:rsidR="009718F9">
              <w:t>mplex attribute within this FASC</w:t>
            </w:r>
            <w:r>
              <w:t xml:space="preserve"> field (</w:t>
            </w:r>
            <w:proofErr w:type="gramStart"/>
            <w:r>
              <w:t>starting  with</w:t>
            </w:r>
            <w:proofErr w:type="gramEnd"/>
            <w:r>
              <w:t xml:space="preserve"> 1). If the attribute has no parent (top level attribute) the value is 0.</w:t>
            </w:r>
          </w:p>
        </w:tc>
      </w:tr>
      <w:tr w:rsidR="00E0506B" w:rsidRPr="008233BF" w14:paraId="38871666"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502F9BA5" w14:textId="77777777" w:rsidR="00E0506B" w:rsidRDefault="00E0506B" w:rsidP="00EF5BF2">
            <w:pPr>
              <w:pStyle w:val="Small"/>
              <w:snapToGrid w:val="0"/>
            </w:pPr>
            <w:r>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4D72F67C" w14:textId="77777777" w:rsidR="00E0506B" w:rsidRDefault="00E0506B" w:rsidP="00EF5BF2">
            <w:pPr>
              <w:pStyle w:val="Small"/>
              <w:snapToGrid w:val="0"/>
            </w:pPr>
            <w:r>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4E66E251" w14:textId="77777777" w:rsidR="00E0506B" w:rsidRDefault="00E0506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C050D26" w14:textId="77777777" w:rsidR="00E0506B" w:rsidRDefault="00E0506B" w:rsidP="00EF5BF2">
            <w:pPr>
              <w:pStyle w:val="Small"/>
              <w:snapToGrid w:val="0"/>
            </w:pPr>
            <w:r>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48D64ED5" w14:textId="77777777" w:rsidR="00E0506B" w:rsidRDefault="00E0506B" w:rsidP="00EF5BF2">
            <w:pPr>
              <w:pStyle w:val="Small"/>
              <w:snapToGrid w:val="0"/>
            </w:pPr>
            <w:r>
              <w:t>{1} - Insert</w:t>
            </w:r>
          </w:p>
          <w:p w14:paraId="609B2E06" w14:textId="77777777" w:rsidR="00E0506B" w:rsidRDefault="00E0506B" w:rsidP="00EF5BF2">
            <w:pPr>
              <w:pStyle w:val="Small"/>
            </w:pPr>
            <w:r>
              <w:t>{2} - Delete</w:t>
            </w:r>
          </w:p>
          <w:p w14:paraId="3C41848E" w14:textId="77777777" w:rsidR="00E0506B" w:rsidRDefault="00E0506B" w:rsidP="00EF5BF2">
            <w:pPr>
              <w:pStyle w:val="Small"/>
              <w:snapToGrid w:val="0"/>
            </w:pPr>
            <w:r>
              <w:t>{3} - Modify</w:t>
            </w:r>
          </w:p>
        </w:tc>
      </w:tr>
      <w:tr w:rsidR="00E0506B" w:rsidRPr="008233BF" w14:paraId="301B71E6"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31732697" w14:textId="77777777" w:rsidR="00E0506B" w:rsidRDefault="00E0506B" w:rsidP="00EF5BF2">
            <w:pPr>
              <w:pStyle w:val="Small"/>
              <w:snapToGrid w:val="0"/>
            </w:pPr>
            <w:r>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299C3909" w14:textId="77777777" w:rsidR="00E0506B" w:rsidRDefault="00E0506B" w:rsidP="00EF5BF2">
            <w:pPr>
              <w:pStyle w:val="Small"/>
              <w:snapToGrid w:val="0"/>
            </w:pPr>
            <w:r>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6944E15D" w14:textId="77777777" w:rsidR="00E0506B" w:rsidRDefault="00E0506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286977C" w14:textId="77777777" w:rsidR="00E0506B" w:rsidRDefault="00E0506B" w:rsidP="00EF5BF2">
            <w:pPr>
              <w:pStyle w:val="Small"/>
              <w:snapToGrid w:val="0"/>
            </w:pPr>
            <w:r>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06E3CB3" w14:textId="77777777" w:rsidR="00E0506B" w:rsidRDefault="00E0506B" w:rsidP="00EF5BF2">
            <w:pPr>
              <w:pStyle w:val="Small"/>
              <w:snapToGrid w:val="0"/>
            </w:pPr>
            <w:r>
              <w:t xml:space="preserve">A string containing a valid value for the domain of the </w:t>
            </w:r>
            <w:r>
              <w:lastRenderedPageBreak/>
              <w:t>attribute specified by the subfields above.</w:t>
            </w:r>
          </w:p>
        </w:tc>
      </w:tr>
    </w:tbl>
    <w:p w14:paraId="27ED5A59" w14:textId="77777777" w:rsidR="00FE4B4C" w:rsidRPr="008233BF" w:rsidRDefault="00FE4B4C" w:rsidP="00C53B69"/>
    <w:p w14:paraId="51C1847D" w14:textId="77777777" w:rsidR="001F644E" w:rsidRDefault="001F644E" w:rsidP="00C53B69">
      <w:pPr>
        <w:pStyle w:val="Heading3"/>
        <w:numPr>
          <w:ilvl w:val="0"/>
          <w:numId w:val="0"/>
        </w:numPr>
        <w:jc w:val="both"/>
      </w:pPr>
      <w:bookmarkStart w:id="1376" w:name="_Toc207617080"/>
      <w:bookmarkStart w:id="1377" w:name="_Toc225648380"/>
      <w:bookmarkStart w:id="1378" w:name="_Toc225065237"/>
    </w:p>
    <w:p w14:paraId="08049039" w14:textId="190C8ACE" w:rsidR="00FE4B4C" w:rsidRPr="008233BF" w:rsidRDefault="00FE4B4C" w:rsidP="00C53B69">
      <w:pPr>
        <w:pStyle w:val="Heading3"/>
        <w:numPr>
          <w:ilvl w:val="2"/>
          <w:numId w:val="1"/>
        </w:numPr>
        <w:jc w:val="both"/>
      </w:pPr>
      <w:bookmarkStart w:id="1379" w:name="_Toc439685345"/>
      <w:r w:rsidRPr="008233BF">
        <w:t xml:space="preserve">Masked Spatial Type field </w:t>
      </w:r>
      <w:bookmarkEnd w:id="1376"/>
      <w:bookmarkEnd w:id="1377"/>
      <w:bookmarkEnd w:id="1378"/>
      <w:r w:rsidR="001F644E">
        <w:t>- MASK</w:t>
      </w:r>
      <w:bookmarkEnd w:id="1379"/>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7F1898" w:rsidRPr="008233BF" w14:paraId="28923DDD"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21D81E5" w14:textId="77777777" w:rsidR="007F1898" w:rsidRPr="008233BF" w:rsidRDefault="007F1898"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310D07F5" w14:textId="77777777" w:rsidR="007F1898" w:rsidRPr="008233BF" w:rsidRDefault="007F1898"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5BF70CB5" w14:textId="77777777" w:rsidR="007F1898" w:rsidRPr="008233BF" w:rsidRDefault="007F1898"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2FAF5944" w14:textId="77777777" w:rsidR="007F1898" w:rsidRPr="008233BF" w:rsidRDefault="007F1898"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7500538D" w14:textId="77777777" w:rsidR="007F1898" w:rsidRPr="008233BF" w:rsidRDefault="001F644E" w:rsidP="00C53B69">
            <w:pPr>
              <w:pStyle w:val="Small"/>
              <w:jc w:val="both"/>
            </w:pPr>
            <w:r>
              <w:t>Comment</w:t>
            </w:r>
          </w:p>
        </w:tc>
      </w:tr>
      <w:tr w:rsidR="007F1898" w:rsidRPr="008233BF" w14:paraId="3FF45B00"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D5C01A8" w14:textId="77777777" w:rsidR="007F1898" w:rsidRPr="008233BF" w:rsidRDefault="007F1898"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DB8509E" w14:textId="77777777" w:rsidR="007F1898" w:rsidRPr="008233BF" w:rsidRDefault="007F1898"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42F974EC"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7074C0F" w14:textId="77777777" w:rsidR="007F1898" w:rsidRPr="008233BF" w:rsidRDefault="007F1898"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DFDE2D8" w14:textId="77777777" w:rsidR="007F1898" w:rsidRPr="008233BF" w:rsidRDefault="007F1898" w:rsidP="00C53B69">
            <w:pPr>
              <w:pStyle w:val="Small"/>
              <w:jc w:val="both"/>
            </w:pPr>
            <w:r w:rsidRPr="008233BF">
              <w:t>Record name of the referenced record</w:t>
            </w:r>
          </w:p>
        </w:tc>
      </w:tr>
      <w:tr w:rsidR="007F1898" w:rsidRPr="008233BF" w14:paraId="326796C9"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C53E372" w14:textId="77777777" w:rsidR="007F1898" w:rsidRPr="008233BF" w:rsidRDefault="007F1898"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59495B16" w14:textId="77777777" w:rsidR="007F1898" w:rsidRPr="008233BF" w:rsidRDefault="007F1898"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E38508D" w14:textId="77777777" w:rsidR="007F1898" w:rsidRPr="008233BF" w:rsidRDefault="007F1898"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1773134" w14:textId="77777777" w:rsidR="007F1898" w:rsidRPr="008233BF" w:rsidRDefault="007F1898"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4A754A8" w14:textId="77777777" w:rsidR="007F1898" w:rsidRPr="008233BF" w:rsidRDefault="007F1898" w:rsidP="00C53B69">
            <w:pPr>
              <w:pStyle w:val="Small"/>
              <w:jc w:val="both"/>
            </w:pPr>
            <w:r w:rsidRPr="008233BF">
              <w:t>Record identifier of the referenced record</w:t>
            </w:r>
          </w:p>
        </w:tc>
      </w:tr>
      <w:tr w:rsidR="00E0506B" w:rsidRPr="008233BF" w14:paraId="44ECA11B"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4B107596" w14:textId="77777777" w:rsidR="00E0506B" w:rsidRPr="008233BF" w:rsidRDefault="00E0506B" w:rsidP="00C53B69">
            <w:pPr>
              <w:pStyle w:val="Small"/>
              <w:jc w:val="both"/>
            </w:pPr>
            <w:r>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517BC9CB" w14:textId="77777777" w:rsidR="00E0506B" w:rsidRPr="008233BF" w:rsidRDefault="00E0506B" w:rsidP="00C53B69">
            <w:pPr>
              <w:pStyle w:val="Small"/>
              <w:jc w:val="both"/>
            </w:pPr>
            <w:r>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14F94378" w14:textId="77777777" w:rsidR="00E0506B" w:rsidRPr="008233BF" w:rsidRDefault="00675DE6" w:rsidP="00C53B69">
            <w:pPr>
              <w:pStyle w:val="Small"/>
              <w:jc w:val="both"/>
            </w:pPr>
            <w:r>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399E1A73" w14:textId="77777777" w:rsidR="00E0506B" w:rsidRDefault="00E0506B" w:rsidP="00EF5BF2">
            <w:pPr>
              <w:pStyle w:val="Small"/>
              <w:snapToGrid w:val="0"/>
            </w:pPr>
            <w:r>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01698F0A" w14:textId="77777777" w:rsidR="00E0506B" w:rsidRDefault="00E0506B" w:rsidP="00EF5BF2">
            <w:pPr>
              <w:pStyle w:val="Small"/>
              <w:snapToGrid w:val="0"/>
            </w:pPr>
            <w:r>
              <w:t>{1} – Truncated by the dataset limit</w:t>
            </w:r>
          </w:p>
          <w:p w14:paraId="49A11D44" w14:textId="77777777" w:rsidR="00E0506B" w:rsidRDefault="00E0506B" w:rsidP="00EF5BF2">
            <w:pPr>
              <w:pStyle w:val="Small"/>
              <w:snapToGrid w:val="0"/>
            </w:pPr>
            <w:r>
              <w:t>{2} – Supress portrayal</w:t>
            </w:r>
          </w:p>
        </w:tc>
      </w:tr>
      <w:tr w:rsidR="00E0506B" w:rsidRPr="008233BF" w14:paraId="54CF3976"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44ED6139" w14:textId="77777777" w:rsidR="00E0506B" w:rsidRPr="008233BF" w:rsidRDefault="00E0506B" w:rsidP="00C53B69">
            <w:pPr>
              <w:pStyle w:val="Small"/>
              <w:jc w:val="both"/>
            </w:pPr>
            <w:r w:rsidRPr="008233BF">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1B7AE6F" w14:textId="77777777" w:rsidR="00E0506B" w:rsidRPr="008233BF" w:rsidRDefault="00E0506B" w:rsidP="00C53B69">
            <w:pPr>
              <w:pStyle w:val="Small"/>
              <w:jc w:val="both"/>
            </w:pPr>
            <w:r w:rsidRPr="008233BF">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5EABB349" w14:textId="77777777" w:rsidR="00E0506B" w:rsidRDefault="00E0506B" w:rsidP="00C53B69">
            <w:pPr>
              <w:pStyle w:val="Small"/>
              <w:jc w:val="both"/>
            </w:pPr>
            <w:r>
              <w:t>{1}</w:t>
            </w:r>
          </w:p>
        </w:tc>
        <w:tc>
          <w:tcPr>
            <w:tcW w:w="794" w:type="dxa"/>
            <w:gridSpan w:val="2"/>
            <w:tcBorders>
              <w:top w:val="single" w:sz="7" w:space="0" w:color="000000"/>
              <w:left w:val="single" w:sz="7" w:space="0" w:color="000000"/>
              <w:bottom w:val="single" w:sz="7" w:space="0" w:color="000000"/>
              <w:right w:val="single" w:sz="7" w:space="0" w:color="000000"/>
            </w:tcBorders>
          </w:tcPr>
          <w:p w14:paraId="7C09E4FD" w14:textId="77777777" w:rsidR="00E0506B" w:rsidRPr="008233BF" w:rsidRDefault="00E0506B"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2A2A636" w14:textId="77777777" w:rsidR="00E0506B" w:rsidRPr="008233BF" w:rsidRDefault="00E0506B" w:rsidP="00C53B69">
            <w:pPr>
              <w:pStyle w:val="Small"/>
              <w:jc w:val="both"/>
            </w:pPr>
            <w:r w:rsidRPr="008233BF">
              <w:t>{1} - Insert</w:t>
            </w:r>
          </w:p>
        </w:tc>
      </w:tr>
    </w:tbl>
    <w:p w14:paraId="2CDC4786" w14:textId="77777777" w:rsidR="00D83513" w:rsidRPr="008233BF" w:rsidRDefault="00D83513" w:rsidP="00C53B69">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19B0A97D" w14:textId="77777777" w:rsidR="007F1898" w:rsidRDefault="007F1898" w:rsidP="00C53B69">
      <w:pPr>
        <w:pStyle w:val="Heading2"/>
        <w:numPr>
          <w:ilvl w:val="1"/>
          <w:numId w:val="1"/>
        </w:numPr>
        <w:rPr>
          <w:lang w:eastAsia="en-US"/>
        </w:rPr>
      </w:pPr>
      <w:bookmarkStart w:id="1380" w:name="_Toc439685346"/>
      <w:r>
        <w:rPr>
          <w:lang w:eastAsia="en-US"/>
        </w:rPr>
        <w:t>Update dataset</w:t>
      </w:r>
      <w:r w:rsidRPr="008233BF">
        <w:rPr>
          <w:lang w:eastAsia="en-US"/>
        </w:rPr>
        <w:t xml:space="preserve"> structure</w:t>
      </w:r>
      <w:bookmarkEnd w:id="1380"/>
    </w:p>
    <w:p w14:paraId="2962D0AA" w14:textId="77777777" w:rsidR="00B953DD" w:rsidRPr="002C36EC"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Update</w:t>
      </w:r>
      <w:r w:rsidRPr="002C36EC">
        <w:rPr>
          <w:rFonts w:ascii="Courier" w:eastAsia="Times New Roman" w:hAnsi="Courier" w:cs="Arial"/>
          <w:lang w:eastAsia="en-US"/>
        </w:rPr>
        <w:t xml:space="preserve"> </w:t>
      </w:r>
      <w:r>
        <w:rPr>
          <w:rFonts w:ascii="Courier" w:eastAsia="Times New Roman" w:hAnsi="Courier" w:cs="Arial"/>
          <w:lang w:eastAsia="en-US"/>
        </w:rPr>
        <w:t>dataset</w:t>
      </w:r>
      <w:r w:rsidRPr="002C36EC">
        <w:rPr>
          <w:rFonts w:ascii="Courier" w:eastAsia="Times New Roman" w:hAnsi="Courier" w:cs="Arial"/>
          <w:lang w:eastAsia="en-US"/>
        </w:rPr>
        <w:t xml:space="preserve"> file</w:t>
      </w:r>
    </w:p>
    <w:p w14:paraId="4EEBE2B2" w14:textId="77777777" w:rsidR="00B953DD" w:rsidRPr="002C36EC"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w:t>
      </w:r>
      <w:r w:rsidRPr="002C36EC">
        <w:rPr>
          <w:rFonts w:ascii="Courier" w:eastAsia="Times New Roman" w:hAnsi="Courier" w:cs="Arial"/>
          <w:lang w:eastAsia="en-US"/>
        </w:rPr>
        <w:t xml:space="preserve"> </w:t>
      </w:r>
    </w:p>
    <w:p w14:paraId="4A64B7CE" w14:textId="1D7A9A18" w:rsidR="00B953DD" w:rsidRPr="002C36EC" w:rsidRDefault="00B953DD" w:rsidP="00C53B69">
      <w:pPr>
        <w:pStyle w:val="NoSpacing2"/>
        <w:jc w:val="both"/>
        <w:rPr>
          <w:rFonts w:ascii="Courier" w:hAnsi="Courier"/>
        </w:rPr>
      </w:pPr>
      <w:r>
        <w:rPr>
          <w:rFonts w:ascii="Courier" w:hAnsi="Courier"/>
        </w:rPr>
        <w:t xml:space="preserve">   |--&lt;1&gt;- </w:t>
      </w:r>
      <w:r w:rsidR="00F53A98">
        <w:rPr>
          <w:rFonts w:ascii="Courier" w:hAnsi="Courier"/>
        </w:rPr>
        <w:t>Dataset</w:t>
      </w:r>
      <w:r w:rsidRPr="002C36EC">
        <w:rPr>
          <w:rFonts w:ascii="Courier" w:hAnsi="Courier"/>
        </w:rPr>
        <w:t xml:space="preserve"> General Information record</w:t>
      </w:r>
    </w:p>
    <w:p w14:paraId="14EC3E51" w14:textId="77777777" w:rsidR="00B953DD" w:rsidRDefault="00B953DD" w:rsidP="00C53B69">
      <w:pPr>
        <w:pStyle w:val="NoSpacing2"/>
        <w:jc w:val="both"/>
        <w:rPr>
          <w:rFonts w:ascii="Courier" w:hAnsi="Courier"/>
        </w:rPr>
      </w:pPr>
      <w:r>
        <w:rPr>
          <w:rFonts w:ascii="Courier" w:hAnsi="Courier"/>
        </w:rPr>
        <w:t xml:space="preserve">   |   |</w:t>
      </w:r>
    </w:p>
    <w:p w14:paraId="461F7328" w14:textId="6DFCEAA3" w:rsidR="00B953DD" w:rsidRPr="002C36EC" w:rsidRDefault="00B953DD" w:rsidP="00C53B69">
      <w:pPr>
        <w:pStyle w:val="NoSpacing2"/>
        <w:jc w:val="both"/>
        <w:rPr>
          <w:rFonts w:ascii="Courier" w:hAnsi="Courier"/>
        </w:rPr>
      </w:pPr>
      <w:r>
        <w:rPr>
          <w:rFonts w:ascii="Courier" w:hAnsi="Courier"/>
        </w:rPr>
        <w:t xml:space="preserve">   |   |--&lt;1&gt;</w:t>
      </w:r>
      <w:r w:rsidRPr="002C36EC">
        <w:rPr>
          <w:rFonts w:ascii="Courier" w:hAnsi="Courier"/>
        </w:rPr>
        <w:t>-DSID (</w:t>
      </w:r>
      <w:r w:rsidR="009319E7">
        <w:rPr>
          <w:rFonts w:ascii="Courier" w:hAnsi="Courier"/>
        </w:rPr>
        <w:t>13\\*1</w:t>
      </w:r>
      <w:r w:rsidRPr="002C36EC">
        <w:rPr>
          <w:rFonts w:ascii="Courier" w:hAnsi="Courier"/>
        </w:rPr>
        <w:t xml:space="preserve">): </w:t>
      </w:r>
      <w:r w:rsidR="00F53A98">
        <w:rPr>
          <w:rFonts w:ascii="Courier" w:hAnsi="Courier"/>
        </w:rPr>
        <w:t>Dataset</w:t>
      </w:r>
      <w:r w:rsidRPr="002C36EC">
        <w:rPr>
          <w:rFonts w:ascii="Courier" w:hAnsi="Courier"/>
        </w:rPr>
        <w:t xml:space="preserve"> Identification field</w:t>
      </w:r>
    </w:p>
    <w:p w14:paraId="3F91952E" w14:textId="77777777" w:rsidR="00B953DD" w:rsidRPr="002C36EC" w:rsidRDefault="00B953DD" w:rsidP="00C53B69">
      <w:pPr>
        <w:pStyle w:val="NoSpacing2"/>
        <w:jc w:val="both"/>
        <w:rPr>
          <w:rFonts w:ascii="Courier" w:hAnsi="Courier"/>
        </w:rPr>
      </w:pPr>
      <w:r>
        <w:rPr>
          <w:rFonts w:ascii="Courier" w:hAnsi="Courier"/>
        </w:rPr>
        <w:t xml:space="preserve">   |   |</w:t>
      </w:r>
    </w:p>
    <w:p w14:paraId="4F14E2C5" w14:textId="30DA2660" w:rsidR="00B953DD" w:rsidRPr="002C36EC" w:rsidRDefault="00B953DD" w:rsidP="00C53B69">
      <w:pPr>
        <w:pStyle w:val="NoSpacing2"/>
        <w:jc w:val="both"/>
        <w:rPr>
          <w:rFonts w:ascii="Courier" w:hAnsi="Courier"/>
        </w:rPr>
      </w:pPr>
      <w:r>
        <w:rPr>
          <w:rFonts w:ascii="Courier" w:hAnsi="Courier"/>
        </w:rPr>
        <w:t xml:space="preserve">   |   </w:t>
      </w:r>
      <w:r w:rsidRPr="002C36EC">
        <w:rPr>
          <w:rFonts w:ascii="Courier" w:hAnsi="Courier"/>
        </w:rPr>
        <w:t>|-</w:t>
      </w:r>
      <w:r>
        <w:rPr>
          <w:rFonts w:ascii="Courier" w:hAnsi="Courier"/>
        </w:rPr>
        <w:t>-&lt;1&gt;</w:t>
      </w:r>
      <w:r w:rsidRPr="002C36EC">
        <w:rPr>
          <w:rFonts w:ascii="Courier" w:hAnsi="Courier"/>
        </w:rPr>
        <w:t xml:space="preserve">-DSSI (13): </w:t>
      </w:r>
      <w:r w:rsidR="00F53A98">
        <w:rPr>
          <w:rFonts w:ascii="Courier" w:hAnsi="Courier"/>
        </w:rPr>
        <w:t>Dataset</w:t>
      </w:r>
      <w:r w:rsidRPr="002C36EC">
        <w:rPr>
          <w:rFonts w:ascii="Courier" w:hAnsi="Courier"/>
        </w:rPr>
        <w:t xml:space="preserve"> Structure Information field</w:t>
      </w:r>
    </w:p>
    <w:p w14:paraId="6F4C9055" w14:textId="77777777" w:rsidR="00B953DD" w:rsidRPr="002C36EC" w:rsidRDefault="00B953DD" w:rsidP="00C53B69">
      <w:pPr>
        <w:pStyle w:val="NoSpacing2"/>
        <w:jc w:val="both"/>
        <w:rPr>
          <w:rFonts w:ascii="Courier" w:hAnsi="Courier"/>
        </w:rPr>
      </w:pPr>
      <w:r>
        <w:rPr>
          <w:rFonts w:ascii="Courier" w:hAnsi="Courier"/>
        </w:rPr>
        <w:t xml:space="preserve">   |   </w:t>
      </w:r>
      <w:r w:rsidRPr="002C36EC">
        <w:rPr>
          <w:rFonts w:ascii="Courier" w:hAnsi="Courier"/>
        </w:rPr>
        <w:t>|</w:t>
      </w:r>
    </w:p>
    <w:p w14:paraId="6749F4E1" w14:textId="77777777" w:rsidR="00B953DD" w:rsidRDefault="00B953DD" w:rsidP="00C53B69">
      <w:pPr>
        <w:pStyle w:val="NoSpacing2"/>
        <w:jc w:val="both"/>
        <w:rPr>
          <w:rFonts w:ascii="Courier" w:hAnsi="Courier"/>
        </w:rPr>
      </w:pPr>
      <w:r>
        <w:rPr>
          <w:rFonts w:ascii="Courier" w:hAnsi="Courier"/>
        </w:rPr>
        <w:t xml:space="preserve">   |   </w:t>
      </w:r>
      <w:r w:rsidRPr="002C36EC">
        <w:rPr>
          <w:rFonts w:ascii="Courier" w:hAnsi="Courier"/>
        </w:rPr>
        <w:t>|</w:t>
      </w:r>
      <w:r>
        <w:rPr>
          <w:rFonts w:ascii="Courier" w:hAnsi="Courier"/>
        </w:rPr>
        <w:t>-</w:t>
      </w:r>
      <w:r w:rsidRPr="002C36EC">
        <w:rPr>
          <w:rFonts w:ascii="Courier" w:hAnsi="Courier"/>
        </w:rPr>
        <w:t>-&lt;0..*&gt;-ATTR (*5): Attribute field (Metadata)</w:t>
      </w:r>
    </w:p>
    <w:p w14:paraId="1B443A13" w14:textId="77777777" w:rsidR="00B953DD" w:rsidRPr="002C36EC" w:rsidRDefault="00B953DD" w:rsidP="00C53B69">
      <w:pPr>
        <w:pStyle w:val="NoSpacing2"/>
        <w:jc w:val="both"/>
        <w:rPr>
          <w:rFonts w:ascii="Courier" w:hAnsi="Courier"/>
        </w:rPr>
      </w:pPr>
      <w:r>
        <w:rPr>
          <w:rFonts w:ascii="Courier" w:hAnsi="Courier"/>
        </w:rPr>
        <w:t xml:space="preserve">   |</w:t>
      </w:r>
    </w:p>
    <w:p w14:paraId="2374B8AE" w14:textId="77777777" w:rsidR="00B953DD" w:rsidRPr="00B953DD"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w:t>
      </w:r>
    </w:p>
    <w:p w14:paraId="4FDDB384" w14:textId="77777777" w:rsidR="00B953DD" w:rsidRPr="005F5014" w:rsidRDefault="00B953DD" w:rsidP="00C53B69">
      <w:pPr>
        <w:autoSpaceDE w:val="0"/>
        <w:autoSpaceDN w:val="0"/>
        <w:adjustRightInd w:val="0"/>
        <w:spacing w:after="0" w:line="240" w:lineRule="auto"/>
        <w:rPr>
          <w:rFonts w:ascii="Courier" w:hAnsi="Courier"/>
        </w:rPr>
      </w:pPr>
      <w:r>
        <w:rPr>
          <w:rFonts w:ascii="Courier" w:hAnsi="Courier"/>
        </w:rPr>
        <w:t xml:space="preserve">   </w:t>
      </w:r>
      <w:r w:rsidRPr="005F5014">
        <w:rPr>
          <w:rFonts w:ascii="Courier" w:hAnsi="Courier"/>
        </w:rPr>
        <w:t>|--&lt;</w:t>
      </w:r>
      <w:r>
        <w:rPr>
          <w:rFonts w:ascii="Courier" w:hAnsi="Courier"/>
        </w:rPr>
        <w:t>0</w:t>
      </w:r>
      <w:proofErr w:type="gramStart"/>
      <w:r>
        <w:rPr>
          <w:rFonts w:ascii="Courier" w:hAnsi="Courier"/>
        </w:rPr>
        <w:t>..*</w:t>
      </w:r>
      <w:proofErr w:type="gramEnd"/>
      <w:r w:rsidRPr="005F5014">
        <w:rPr>
          <w:rFonts w:ascii="Courier" w:hAnsi="Courier"/>
        </w:rPr>
        <w:t>&gt;--Information record</w:t>
      </w:r>
    </w:p>
    <w:p w14:paraId="073CB3A9" w14:textId="77777777" w:rsidR="00B953DD" w:rsidRPr="005F5014"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   </w:t>
      </w:r>
      <w:r w:rsidRPr="005F5014">
        <w:rPr>
          <w:rFonts w:ascii="Courier" w:eastAsia="Times New Roman" w:hAnsi="Courier" w:cs="Arial"/>
          <w:lang w:eastAsia="en-US"/>
        </w:rPr>
        <w:t>|</w:t>
      </w:r>
    </w:p>
    <w:p w14:paraId="3EC512AB" w14:textId="77777777" w:rsidR="00B953DD" w:rsidRDefault="00B953DD" w:rsidP="00C53B69">
      <w:pPr>
        <w:autoSpaceDE w:val="0"/>
        <w:autoSpaceDN w:val="0"/>
        <w:adjustRightInd w:val="0"/>
        <w:spacing w:after="0" w:line="240" w:lineRule="auto"/>
        <w:rPr>
          <w:rFonts w:ascii="Courier" w:hAnsi="Courier"/>
        </w:rPr>
      </w:pPr>
      <w:r>
        <w:rPr>
          <w:rFonts w:ascii="Courier" w:eastAsia="Times New Roman" w:hAnsi="Courier" w:cs="Arial"/>
          <w:lang w:eastAsia="en-US"/>
        </w:rPr>
        <w:t xml:space="preserve">   |</w:t>
      </w:r>
      <w:r>
        <w:rPr>
          <w:rFonts w:ascii="Courier" w:hAnsi="Courier"/>
        </w:rPr>
        <w:t xml:space="preserve">   |--&lt;1&gt;-IRID (5): Information Type Record Identifier field</w:t>
      </w:r>
    </w:p>
    <w:p w14:paraId="2969ED69" w14:textId="77777777" w:rsidR="00B953DD" w:rsidRPr="005F5014" w:rsidRDefault="00B953DD" w:rsidP="00C53B69">
      <w:pPr>
        <w:autoSpaceDE w:val="0"/>
        <w:autoSpaceDN w:val="0"/>
        <w:adjustRightInd w:val="0"/>
        <w:spacing w:after="0" w:line="240" w:lineRule="auto"/>
        <w:rPr>
          <w:rFonts w:ascii="Courier" w:hAnsi="Courier"/>
        </w:rPr>
      </w:pPr>
      <w:r>
        <w:rPr>
          <w:rFonts w:ascii="Courier" w:hAnsi="Courier"/>
        </w:rPr>
        <w:t xml:space="preserve">   |      |</w:t>
      </w:r>
    </w:p>
    <w:p w14:paraId="5FC58CF7" w14:textId="77777777" w:rsidR="00B953DD" w:rsidRPr="0015134C" w:rsidRDefault="00B953DD" w:rsidP="00C53B69">
      <w:pPr>
        <w:autoSpaceDE w:val="0"/>
        <w:autoSpaceDN w:val="0"/>
        <w:adjustRightInd w:val="0"/>
        <w:spacing w:after="0" w:line="240" w:lineRule="auto"/>
        <w:rPr>
          <w:rFonts w:ascii="Courier" w:hAnsi="Courier"/>
        </w:rPr>
      </w:pPr>
      <w:r>
        <w:rPr>
          <w:rFonts w:ascii="Courier" w:hAnsi="Courier"/>
        </w:rPr>
        <w:t xml:space="preserve">   |      </w:t>
      </w:r>
      <w:r w:rsidRPr="0015134C">
        <w:rPr>
          <w:rFonts w:ascii="Courier" w:hAnsi="Courier"/>
        </w:rPr>
        <w:t>|--&lt;0</w:t>
      </w:r>
      <w:proofErr w:type="gramStart"/>
      <w:r w:rsidRPr="0015134C">
        <w:rPr>
          <w:rFonts w:ascii="Courier" w:hAnsi="Courier"/>
        </w:rPr>
        <w:t>..*</w:t>
      </w:r>
      <w:proofErr w:type="gramEnd"/>
      <w:r w:rsidRPr="0015134C">
        <w:rPr>
          <w:rFonts w:ascii="Courier" w:hAnsi="Courier"/>
        </w:rPr>
        <w:t>&gt;- ATTR (*5): Attribute field</w:t>
      </w:r>
    </w:p>
    <w:p w14:paraId="38BDC5EF"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hAnsi="Courier"/>
        </w:rPr>
        <w:t xml:space="preserve">   |      |</w:t>
      </w:r>
      <w:r w:rsidRPr="0015134C">
        <w:rPr>
          <w:rFonts w:ascii="Courier" w:hAnsi="Courier"/>
        </w:rPr>
        <w:tab/>
      </w:r>
      <w:r w:rsidRPr="0015134C">
        <w:rPr>
          <w:rFonts w:ascii="Courier" w:hAnsi="Courier"/>
        </w:rPr>
        <w:tab/>
      </w:r>
      <w:r w:rsidRPr="0015134C">
        <w:rPr>
          <w:rFonts w:ascii="Courier" w:hAnsi="Courier"/>
        </w:rPr>
        <w:tab/>
      </w:r>
    </w:p>
    <w:p w14:paraId="635F325F"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hAnsi="Courier"/>
        </w:rPr>
        <w:t xml:space="preserve">   |      |--&lt;0</w:t>
      </w:r>
      <w:proofErr w:type="gramStart"/>
      <w:r w:rsidRPr="0015134C">
        <w:rPr>
          <w:rFonts w:ascii="Courier" w:hAnsi="Courier"/>
        </w:rPr>
        <w:t>..*</w:t>
      </w:r>
      <w:proofErr w:type="gramEnd"/>
      <w:r w:rsidRPr="0015134C">
        <w:rPr>
          <w:rFonts w:ascii="Courier" w:hAnsi="Courier"/>
        </w:rPr>
        <w:t>&gt;- INAS (</w:t>
      </w:r>
      <w:r w:rsidR="009319E7" w:rsidRPr="0015134C">
        <w:rPr>
          <w:rFonts w:ascii="Courier" w:hAnsi="Courier"/>
        </w:rPr>
        <w:t>5\\*5</w:t>
      </w:r>
      <w:r w:rsidRPr="0015134C">
        <w:rPr>
          <w:rFonts w:ascii="Courier" w:hAnsi="Courier"/>
        </w:rPr>
        <w:t>): Information Association field</w:t>
      </w:r>
    </w:p>
    <w:p w14:paraId="561C4A77"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hAnsi="Courier"/>
        </w:rPr>
        <w:t xml:space="preserve">   |</w:t>
      </w:r>
    </w:p>
    <w:p w14:paraId="16619CE9"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hAnsi="Courier"/>
        </w:rPr>
        <w:t xml:space="preserve">   |</w:t>
      </w:r>
    </w:p>
    <w:p w14:paraId="39CD5CC7"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&gt;-- Point record</w:t>
      </w:r>
    </w:p>
    <w:p w14:paraId="166D18BC"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725AA0FC"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|--&lt;1&gt;-PRID (4): Point Record Identifier field</w:t>
      </w:r>
    </w:p>
    <w:p w14:paraId="19DEE8B2"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1791C5F7"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|-&lt;0</w:t>
      </w:r>
      <w:proofErr w:type="gramStart"/>
      <w:r w:rsidRPr="0015134C">
        <w:rPr>
          <w:rFonts w:ascii="Courier" w:eastAsia="Times New Roman" w:hAnsi="Courier" w:cs="Arial"/>
          <w:lang w:eastAsia="en-US"/>
        </w:rPr>
        <w:t>..*</w:t>
      </w:r>
      <w:proofErr w:type="gramEnd"/>
      <w:r w:rsidRPr="0015134C">
        <w:rPr>
          <w:rFonts w:ascii="Courier" w:eastAsia="Times New Roman" w:hAnsi="Courier" w:cs="Arial"/>
          <w:lang w:eastAsia="en-US"/>
        </w:rPr>
        <w:t>&gt;-</w:t>
      </w:r>
      <w:r w:rsidRPr="0015134C">
        <w:rPr>
          <w:rFonts w:ascii="Courier" w:hAnsi="Courier"/>
        </w:rPr>
        <w:t xml:space="preserve">INAS </w:t>
      </w:r>
      <w:r w:rsidR="00E0506B" w:rsidRPr="0015134C">
        <w:rPr>
          <w:rFonts w:ascii="Courier" w:hAnsi="Courier"/>
        </w:rPr>
        <w:t>(5\\*5</w:t>
      </w:r>
      <w:r w:rsidRPr="0015134C">
        <w:rPr>
          <w:rFonts w:ascii="Courier" w:hAnsi="Courier"/>
        </w:rPr>
        <w:t>): Information Association field</w:t>
      </w:r>
    </w:p>
    <w:p w14:paraId="4E644B47"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78A8C59F"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hAnsi="Courier" w:cs="Arial"/>
        </w:rPr>
        <w:t xml:space="preserve"> alternate coordinate representations</w:t>
      </w:r>
    </w:p>
    <w:p w14:paraId="7DB25500"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3D73E519"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hAnsi="Courier" w:cs="Arial"/>
        </w:rPr>
        <w:t>*-&lt;1&gt;</w:t>
      </w:r>
      <w:r w:rsidR="00E0506B" w:rsidRPr="0015134C">
        <w:rPr>
          <w:rFonts w:ascii="Courier" w:hAnsi="Courier" w:cs="Arial"/>
        </w:rPr>
        <w:t>-C2IT</w:t>
      </w:r>
      <w:r w:rsidRPr="0015134C">
        <w:rPr>
          <w:rFonts w:ascii="Courier" w:hAnsi="Courier" w:cs="Arial"/>
        </w:rPr>
        <w:t xml:space="preserve"> (2): 2-D Integer Coordinate</w:t>
      </w:r>
      <w:r w:rsidR="00E0506B" w:rsidRPr="0015134C">
        <w:rPr>
          <w:rFonts w:ascii="Courier" w:hAnsi="Courier" w:cs="Arial"/>
        </w:rPr>
        <w:t xml:space="preserve"> Tuple</w:t>
      </w:r>
      <w:r w:rsidRPr="0015134C">
        <w:rPr>
          <w:rFonts w:ascii="Courier" w:hAnsi="Courier" w:cs="Arial"/>
        </w:rPr>
        <w:t xml:space="preserve"> field</w:t>
      </w:r>
    </w:p>
    <w:p w14:paraId="2228D2EA"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133024E4"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eastAsia="Times New Roman" w:hAnsi="Courier" w:cs="Arial"/>
          <w:lang w:eastAsia="en-US"/>
        </w:rPr>
        <w:t xml:space="preserve">   |      </w:t>
      </w:r>
      <w:r w:rsidRPr="0015134C">
        <w:rPr>
          <w:rFonts w:ascii="Courier" w:hAnsi="Courier" w:cs="Arial"/>
        </w:rPr>
        <w:t>*-&lt;1&gt;-C</w:t>
      </w:r>
      <w:r w:rsidR="00E0506B" w:rsidRPr="0015134C">
        <w:rPr>
          <w:rFonts w:ascii="Courier" w:hAnsi="Courier" w:cs="Arial"/>
        </w:rPr>
        <w:t>3IT</w:t>
      </w:r>
      <w:r w:rsidRPr="0015134C">
        <w:rPr>
          <w:rFonts w:ascii="Courier" w:hAnsi="Courier" w:cs="Arial"/>
        </w:rPr>
        <w:t xml:space="preserve"> (4): 3-D Integer Coordinate </w:t>
      </w:r>
      <w:r w:rsidR="00E0506B" w:rsidRPr="0015134C">
        <w:rPr>
          <w:rFonts w:ascii="Courier" w:hAnsi="Courier" w:cs="Arial"/>
        </w:rPr>
        <w:t xml:space="preserve">Tuple </w:t>
      </w:r>
      <w:r w:rsidRPr="0015134C">
        <w:rPr>
          <w:rFonts w:ascii="Courier" w:hAnsi="Courier" w:cs="Arial"/>
        </w:rPr>
        <w:t>field</w:t>
      </w:r>
    </w:p>
    <w:p w14:paraId="3903F60D"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cs="Arial"/>
        </w:rPr>
        <w:t xml:space="preserve">   |</w:t>
      </w:r>
    </w:p>
    <w:p w14:paraId="6803258A"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p>
    <w:p w14:paraId="5BC410A6"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 xml:space="preserve">&gt;-- Multi Point record </w:t>
      </w:r>
    </w:p>
    <w:p w14:paraId="0BBF9144"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4F3492D4" w14:textId="77777777" w:rsidR="00B953DD" w:rsidRPr="0015134C" w:rsidRDefault="00B953DD" w:rsidP="00C53B69">
      <w:pPr>
        <w:spacing w:after="0" w:line="240" w:lineRule="auto"/>
        <w:rPr>
          <w:rFonts w:ascii="Courier" w:hAnsi="Courier"/>
        </w:rPr>
      </w:pPr>
      <w:r w:rsidRPr="0015134C">
        <w:rPr>
          <w:rFonts w:ascii="Courier" w:hAnsi="Courier"/>
        </w:rPr>
        <w:t xml:space="preserve">   |   |--&lt;1&gt;-MRID (4): Multi Point Record Identifier field</w:t>
      </w:r>
    </w:p>
    <w:p w14:paraId="2EF1A08A"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06A89997" w14:textId="77777777" w:rsidR="00B953DD" w:rsidRPr="0015134C" w:rsidRDefault="00B953DD" w:rsidP="00C53B69">
      <w:pPr>
        <w:autoSpaceDE w:val="0"/>
        <w:autoSpaceDN w:val="0"/>
        <w:adjustRightInd w:val="0"/>
        <w:spacing w:after="0" w:line="240" w:lineRule="auto"/>
        <w:rPr>
          <w:rFonts w:ascii="Courier" w:hAnsi="Courier"/>
        </w:rPr>
      </w:pPr>
      <w:r w:rsidRPr="0015134C">
        <w:rPr>
          <w:rFonts w:ascii="Courier" w:eastAsia="Times New Roman" w:hAnsi="Courier" w:cs="Arial"/>
          <w:lang w:eastAsia="en-US"/>
        </w:rPr>
        <w:t xml:space="preserve">   |      |-&lt;0</w:t>
      </w:r>
      <w:proofErr w:type="gramStart"/>
      <w:r w:rsidRPr="0015134C">
        <w:rPr>
          <w:rFonts w:ascii="Courier" w:eastAsia="Times New Roman" w:hAnsi="Courier" w:cs="Arial"/>
          <w:lang w:eastAsia="en-US"/>
        </w:rPr>
        <w:t>..*</w:t>
      </w:r>
      <w:proofErr w:type="gramEnd"/>
      <w:r w:rsidRPr="0015134C">
        <w:rPr>
          <w:rFonts w:ascii="Courier" w:eastAsia="Times New Roman" w:hAnsi="Courier" w:cs="Arial"/>
          <w:lang w:eastAsia="en-US"/>
        </w:rPr>
        <w:t>&gt;-</w:t>
      </w:r>
      <w:r w:rsidRPr="0015134C">
        <w:rPr>
          <w:rFonts w:ascii="Courier" w:hAnsi="Courier"/>
        </w:rPr>
        <w:t xml:space="preserve">INAS </w:t>
      </w:r>
      <w:r w:rsidR="00E0506B" w:rsidRPr="0015134C">
        <w:rPr>
          <w:rFonts w:ascii="Courier" w:hAnsi="Courier"/>
        </w:rPr>
        <w:t>(5\\*5</w:t>
      </w:r>
      <w:r w:rsidRPr="0015134C">
        <w:rPr>
          <w:rFonts w:ascii="Courier" w:hAnsi="Courier"/>
        </w:rPr>
        <w:t>): Information Association field</w:t>
      </w:r>
    </w:p>
    <w:p w14:paraId="0D18E5F6" w14:textId="77777777" w:rsidR="005A30FF" w:rsidRPr="0015134C" w:rsidRDefault="005A30FF" w:rsidP="00C53B69">
      <w:pPr>
        <w:autoSpaceDE w:val="0"/>
        <w:autoSpaceDN w:val="0"/>
        <w:adjustRightInd w:val="0"/>
        <w:spacing w:after="0" w:line="240" w:lineRule="auto"/>
        <w:rPr>
          <w:rFonts w:ascii="Courier" w:hAnsi="Courier"/>
        </w:rPr>
      </w:pPr>
      <w:r w:rsidRPr="0015134C">
        <w:rPr>
          <w:rFonts w:ascii="Courier" w:hAnsi="Courier"/>
        </w:rPr>
        <w:t xml:space="preserve">   |      |</w:t>
      </w:r>
    </w:p>
    <w:p w14:paraId="0F3AD960" w14:textId="77777777" w:rsidR="005A30FF" w:rsidRPr="0015134C" w:rsidRDefault="005A30FF"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|-&lt;0</w:t>
      </w:r>
      <w:proofErr w:type="gramStart"/>
      <w:r w:rsidRPr="0015134C">
        <w:rPr>
          <w:rFonts w:ascii="Courier" w:eastAsia="Times New Roman" w:hAnsi="Courier" w:cs="Arial"/>
          <w:lang w:eastAsia="en-US"/>
        </w:rPr>
        <w:t>..1</w:t>
      </w:r>
      <w:proofErr w:type="gramEnd"/>
      <w:r w:rsidRPr="0015134C">
        <w:rPr>
          <w:rFonts w:ascii="Courier" w:eastAsia="Times New Roman" w:hAnsi="Courier" w:cs="Arial"/>
          <w:lang w:eastAsia="en-US"/>
        </w:rPr>
        <w:t>&gt;-COCC (3): Coordinate Control field</w:t>
      </w:r>
    </w:p>
    <w:p w14:paraId="5FB1E488"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46991923"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hAnsi="Courier" w:cs="Arial"/>
        </w:rPr>
        <w:t xml:space="preserve"> alternate coordinate representations</w:t>
      </w:r>
    </w:p>
    <w:p w14:paraId="7A66247C"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3B92A1E8"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hAnsi="Courier" w:cs="Arial"/>
        </w:rPr>
        <w:t>*-&lt;0</w:t>
      </w:r>
      <w:proofErr w:type="gramStart"/>
      <w:r w:rsidRPr="0015134C">
        <w:rPr>
          <w:rFonts w:ascii="Courier" w:hAnsi="Courier" w:cs="Arial"/>
        </w:rPr>
        <w:t>..*</w:t>
      </w:r>
      <w:proofErr w:type="gramEnd"/>
      <w:r w:rsidRPr="0015134C">
        <w:rPr>
          <w:rFonts w:ascii="Courier" w:hAnsi="Courier" w:cs="Arial"/>
        </w:rPr>
        <w:t>&gt;</w:t>
      </w:r>
      <w:r w:rsidR="00E0506B" w:rsidRPr="0015134C">
        <w:rPr>
          <w:rFonts w:ascii="Courier" w:hAnsi="Courier" w:cs="Arial"/>
        </w:rPr>
        <w:t>-C2IL</w:t>
      </w:r>
      <w:r w:rsidRPr="0015134C">
        <w:rPr>
          <w:rFonts w:ascii="Courier" w:hAnsi="Courier" w:cs="Arial"/>
        </w:rPr>
        <w:t xml:space="preserve"> (*2): 2-D Integer Coordinate </w:t>
      </w:r>
      <w:r w:rsidR="00E0506B" w:rsidRPr="0015134C">
        <w:rPr>
          <w:rFonts w:ascii="Courier" w:hAnsi="Courier" w:cs="Arial"/>
        </w:rPr>
        <w:t xml:space="preserve">List </w:t>
      </w:r>
      <w:r w:rsidRPr="0015134C">
        <w:rPr>
          <w:rFonts w:ascii="Courier" w:hAnsi="Courier" w:cs="Arial"/>
        </w:rPr>
        <w:t>field</w:t>
      </w:r>
    </w:p>
    <w:p w14:paraId="035A1AAD"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32BE06B6"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eastAsia="Times New Roman" w:hAnsi="Courier" w:cs="Arial"/>
          <w:lang w:eastAsia="en-US"/>
        </w:rPr>
        <w:t xml:space="preserve">   |      </w:t>
      </w:r>
      <w:r w:rsidRPr="0015134C">
        <w:rPr>
          <w:rFonts w:ascii="Courier" w:hAnsi="Courier" w:cs="Arial"/>
        </w:rPr>
        <w:t>*-&lt;0</w:t>
      </w:r>
      <w:proofErr w:type="gramStart"/>
      <w:r w:rsidRPr="0015134C">
        <w:rPr>
          <w:rFonts w:ascii="Courier" w:hAnsi="Courier" w:cs="Arial"/>
        </w:rPr>
        <w:t>..*</w:t>
      </w:r>
      <w:proofErr w:type="gramEnd"/>
      <w:r w:rsidRPr="0015134C">
        <w:rPr>
          <w:rFonts w:ascii="Courier" w:hAnsi="Courier" w:cs="Arial"/>
        </w:rPr>
        <w:t>&gt;</w:t>
      </w:r>
      <w:r w:rsidR="00E0506B" w:rsidRPr="0015134C">
        <w:rPr>
          <w:rFonts w:ascii="Courier" w:hAnsi="Courier" w:cs="Arial"/>
        </w:rPr>
        <w:t>-C3IL</w:t>
      </w:r>
      <w:r w:rsidRPr="0015134C">
        <w:rPr>
          <w:rFonts w:ascii="Courier" w:hAnsi="Courier" w:cs="Arial"/>
        </w:rPr>
        <w:t xml:space="preserve"> (</w:t>
      </w:r>
      <w:r w:rsidR="00F026B6" w:rsidRPr="0015134C">
        <w:rPr>
          <w:rFonts w:ascii="Courier" w:hAnsi="Courier" w:cs="Arial"/>
        </w:rPr>
        <w:t>1\\*3</w:t>
      </w:r>
      <w:r w:rsidRPr="0015134C">
        <w:rPr>
          <w:rFonts w:ascii="Courier" w:hAnsi="Courier" w:cs="Arial"/>
        </w:rPr>
        <w:t>): 3-D Integer Coordinate</w:t>
      </w:r>
      <w:r w:rsidR="00E0506B" w:rsidRPr="0015134C">
        <w:rPr>
          <w:rFonts w:ascii="Courier" w:hAnsi="Courier" w:cs="Arial"/>
        </w:rPr>
        <w:t xml:space="preserve"> List</w:t>
      </w:r>
      <w:r w:rsidRPr="0015134C">
        <w:rPr>
          <w:rFonts w:ascii="Courier" w:hAnsi="Courier" w:cs="Arial"/>
        </w:rPr>
        <w:t xml:space="preserve"> field</w:t>
      </w:r>
    </w:p>
    <w:p w14:paraId="3F143FDF"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cs="Arial"/>
        </w:rPr>
        <w:t xml:space="preserve">   |</w:t>
      </w:r>
    </w:p>
    <w:p w14:paraId="06E319FE"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p>
    <w:p w14:paraId="5168DFCB"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rPr>
        <w:lastRenderedPageBreak/>
        <w:t xml:space="preserve">   |--&lt;0</w:t>
      </w:r>
      <w:proofErr w:type="gramStart"/>
      <w:r w:rsidRPr="0015134C">
        <w:rPr>
          <w:rFonts w:ascii="Courier" w:hAnsi="Courier"/>
        </w:rPr>
        <w:t>..*</w:t>
      </w:r>
      <w:proofErr w:type="gramEnd"/>
      <w:r w:rsidRPr="0015134C">
        <w:rPr>
          <w:rFonts w:ascii="Courier" w:hAnsi="Courier"/>
        </w:rPr>
        <w:t xml:space="preserve">&gt;-- Curve record </w:t>
      </w:r>
    </w:p>
    <w:p w14:paraId="3F5E4344" w14:textId="77777777" w:rsidR="00B953DD" w:rsidRPr="005F3DE4" w:rsidRDefault="00B953DD" w:rsidP="00C53B69">
      <w:pPr>
        <w:spacing w:after="0" w:line="240" w:lineRule="auto"/>
        <w:rPr>
          <w:rFonts w:ascii="Courier" w:hAnsi="Courier"/>
        </w:rPr>
      </w:pPr>
      <w:r>
        <w:rPr>
          <w:rFonts w:ascii="Courier" w:hAnsi="Courier"/>
        </w:rPr>
        <w:t xml:space="preserve">   |   </w:t>
      </w:r>
      <w:r w:rsidRPr="005F3DE4">
        <w:rPr>
          <w:rFonts w:ascii="Courier" w:hAnsi="Courier"/>
        </w:rPr>
        <w:t>|</w:t>
      </w:r>
    </w:p>
    <w:p w14:paraId="1E475D59" w14:textId="77777777" w:rsidR="00B953DD" w:rsidRDefault="00B953DD" w:rsidP="00C53B69">
      <w:pPr>
        <w:spacing w:after="0" w:line="240" w:lineRule="auto"/>
        <w:rPr>
          <w:rFonts w:ascii="Courier" w:hAnsi="Courier"/>
        </w:rPr>
      </w:pPr>
      <w:r>
        <w:rPr>
          <w:rFonts w:ascii="Courier" w:hAnsi="Courier"/>
        </w:rPr>
        <w:t xml:space="preserve">   |   </w:t>
      </w:r>
      <w:r w:rsidRPr="005F3DE4">
        <w:rPr>
          <w:rFonts w:ascii="Courier" w:hAnsi="Courier"/>
        </w:rPr>
        <w:t>|--</w:t>
      </w:r>
      <w:r>
        <w:rPr>
          <w:rFonts w:ascii="Courier" w:hAnsi="Courier"/>
        </w:rPr>
        <w:t>&lt;1&gt;</w:t>
      </w:r>
      <w:r w:rsidRPr="005F3DE4">
        <w:rPr>
          <w:rFonts w:ascii="Courier" w:hAnsi="Courier"/>
        </w:rPr>
        <w:t xml:space="preserve">-CRID </w:t>
      </w:r>
      <w:r>
        <w:rPr>
          <w:rFonts w:ascii="Courier" w:hAnsi="Courier"/>
        </w:rPr>
        <w:t>(4):</w:t>
      </w:r>
      <w:r w:rsidRPr="005F3DE4">
        <w:rPr>
          <w:rFonts w:ascii="Courier" w:hAnsi="Courier"/>
        </w:rPr>
        <w:t xml:space="preserve"> Curve Record Identifier field</w:t>
      </w:r>
    </w:p>
    <w:p w14:paraId="32D4EA69" w14:textId="77777777" w:rsidR="00B953DD" w:rsidRPr="005F3DE4" w:rsidRDefault="00B953DD" w:rsidP="00C53B69">
      <w:pPr>
        <w:spacing w:after="0" w:line="240" w:lineRule="auto"/>
        <w:rPr>
          <w:rFonts w:ascii="Courier" w:hAnsi="Courier"/>
        </w:rPr>
      </w:pPr>
      <w:r>
        <w:rPr>
          <w:rFonts w:ascii="Courier" w:hAnsi="Courier"/>
        </w:rPr>
        <w:t xml:space="preserve">   |      |</w:t>
      </w:r>
    </w:p>
    <w:p w14:paraId="2D319823" w14:textId="77777777" w:rsidR="00B953DD" w:rsidRPr="005F5014"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      |-</w:t>
      </w:r>
      <w:r w:rsidRPr="005F5014">
        <w:rPr>
          <w:rFonts w:ascii="Courier" w:eastAsia="Times New Roman" w:hAnsi="Courier" w:cs="Arial"/>
          <w:lang w:eastAsia="en-US"/>
        </w:rPr>
        <w:t>&lt;</w:t>
      </w:r>
      <w:r>
        <w:rPr>
          <w:rFonts w:ascii="Courier" w:eastAsia="Times New Roman" w:hAnsi="Courier" w:cs="Arial"/>
          <w:lang w:eastAsia="en-US"/>
        </w:rPr>
        <w:t>0</w:t>
      </w:r>
      <w:proofErr w:type="gramStart"/>
      <w:r>
        <w:rPr>
          <w:rFonts w:ascii="Courier" w:eastAsia="Times New Roman" w:hAnsi="Courier" w:cs="Arial"/>
          <w:lang w:eastAsia="en-US"/>
        </w:rPr>
        <w:t>..*</w:t>
      </w:r>
      <w:proofErr w:type="gramEnd"/>
      <w:r>
        <w:rPr>
          <w:rFonts w:ascii="Courier" w:eastAsia="Times New Roman" w:hAnsi="Courier" w:cs="Arial"/>
          <w:lang w:eastAsia="en-US"/>
        </w:rPr>
        <w:t>&gt;</w:t>
      </w:r>
      <w:r w:rsidRPr="005F5014">
        <w:rPr>
          <w:rFonts w:ascii="Courier" w:eastAsia="Times New Roman" w:hAnsi="Courier" w:cs="Arial"/>
          <w:lang w:eastAsia="en-US"/>
        </w:rPr>
        <w:t>-</w:t>
      </w:r>
      <w:r>
        <w:rPr>
          <w:rFonts w:ascii="Courier" w:hAnsi="Courier"/>
        </w:rPr>
        <w:t>INAS</w:t>
      </w:r>
      <w:r w:rsidRPr="005F5014">
        <w:rPr>
          <w:rFonts w:ascii="Courier" w:hAnsi="Courier"/>
        </w:rPr>
        <w:t xml:space="preserve"> </w:t>
      </w:r>
      <w:r w:rsidR="00E0506B">
        <w:rPr>
          <w:rFonts w:ascii="Courier" w:hAnsi="Courier"/>
        </w:rPr>
        <w:t>(5\\*5</w:t>
      </w:r>
      <w:r>
        <w:rPr>
          <w:rFonts w:ascii="Courier" w:hAnsi="Courier"/>
        </w:rPr>
        <w:t xml:space="preserve">): </w:t>
      </w:r>
      <w:r w:rsidRPr="005F5014">
        <w:rPr>
          <w:rFonts w:ascii="Courier" w:hAnsi="Courier"/>
        </w:rPr>
        <w:t>Information Association field</w:t>
      </w:r>
    </w:p>
    <w:p w14:paraId="62A62FF5"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      </w:t>
      </w:r>
      <w:r w:rsidRPr="005F5014">
        <w:rPr>
          <w:rFonts w:ascii="Courier" w:eastAsia="Times New Roman" w:hAnsi="Courier" w:cs="Arial"/>
          <w:lang w:eastAsia="en-US"/>
        </w:rPr>
        <w:t>|</w:t>
      </w:r>
    </w:p>
    <w:p w14:paraId="1C8AC184" w14:textId="77777777" w:rsidR="00B953DD" w:rsidRPr="0015134C" w:rsidRDefault="00B953DD" w:rsidP="00C53B69">
      <w:pPr>
        <w:spacing w:after="0" w:line="240" w:lineRule="auto"/>
        <w:rPr>
          <w:rFonts w:ascii="Courier" w:hAnsi="Courier"/>
        </w:rPr>
      </w:pPr>
      <w:r w:rsidRPr="0015134C">
        <w:rPr>
          <w:rFonts w:ascii="Courier" w:eastAsia="Times New Roman" w:hAnsi="Courier" w:cs="Arial"/>
          <w:lang w:eastAsia="en-US"/>
        </w:rPr>
        <w:t xml:space="preserve">   </w:t>
      </w:r>
      <w:r w:rsidRPr="0015134C">
        <w:rPr>
          <w:rFonts w:ascii="Courier" w:hAnsi="Courier"/>
        </w:rPr>
        <w:t>|      |-&lt;1&gt;-PTAS (*3): Point Association field</w:t>
      </w:r>
    </w:p>
    <w:p w14:paraId="122EB3EE"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24B9762C" w14:textId="77777777" w:rsidR="00D9588F" w:rsidRPr="0015134C" w:rsidRDefault="00B953DD" w:rsidP="00C53B69">
      <w:pPr>
        <w:spacing w:after="0" w:line="240" w:lineRule="auto"/>
        <w:rPr>
          <w:rFonts w:ascii="Courier" w:hAnsi="Courier"/>
        </w:rPr>
      </w:pPr>
      <w:r w:rsidRPr="0015134C">
        <w:rPr>
          <w:rFonts w:ascii="Courier" w:hAnsi="Courier"/>
        </w:rPr>
        <w:t xml:space="preserve">   </w:t>
      </w:r>
      <w:r w:rsidR="00D9588F" w:rsidRPr="0015134C">
        <w:rPr>
          <w:rFonts w:ascii="Courier" w:hAnsi="Courier"/>
        </w:rPr>
        <w:t>|      |-&lt;0</w:t>
      </w:r>
      <w:proofErr w:type="gramStart"/>
      <w:r w:rsidR="00D9588F" w:rsidRPr="0015134C">
        <w:rPr>
          <w:rFonts w:ascii="Courier" w:hAnsi="Courier"/>
        </w:rPr>
        <w:t>..1</w:t>
      </w:r>
      <w:proofErr w:type="gramEnd"/>
      <w:r w:rsidR="00D9588F" w:rsidRPr="0015134C">
        <w:rPr>
          <w:rFonts w:ascii="Courier" w:hAnsi="Courier"/>
        </w:rPr>
        <w:t>&gt;-SECC (3): Segment Control field</w:t>
      </w:r>
    </w:p>
    <w:p w14:paraId="79F73F1C" w14:textId="77777777" w:rsidR="00D9588F" w:rsidRPr="0015134C" w:rsidRDefault="00D9588F" w:rsidP="00C53B69">
      <w:pPr>
        <w:spacing w:after="0" w:line="240" w:lineRule="auto"/>
        <w:rPr>
          <w:rFonts w:ascii="Courier" w:hAnsi="Courier"/>
        </w:rPr>
      </w:pPr>
      <w:r w:rsidRPr="0015134C">
        <w:rPr>
          <w:rFonts w:ascii="Courier" w:hAnsi="Courier"/>
        </w:rPr>
        <w:t xml:space="preserve">   |      |</w:t>
      </w:r>
    </w:p>
    <w:p w14:paraId="1D3D202B" w14:textId="77777777" w:rsidR="00B953DD" w:rsidRPr="0015134C" w:rsidRDefault="00D9588F" w:rsidP="00C53B69">
      <w:pPr>
        <w:spacing w:after="0" w:line="240" w:lineRule="auto"/>
        <w:rPr>
          <w:rFonts w:ascii="Courier" w:hAnsi="Courier" w:cs="Arial"/>
        </w:rPr>
      </w:pPr>
      <w:r w:rsidRPr="0015134C">
        <w:rPr>
          <w:rFonts w:ascii="Courier" w:hAnsi="Courier"/>
        </w:rPr>
        <w:t xml:space="preserve">   </w:t>
      </w:r>
      <w:r w:rsidR="00B953DD" w:rsidRPr="0015134C">
        <w:rPr>
          <w:rFonts w:ascii="Courier" w:hAnsi="Courier"/>
        </w:rPr>
        <w:t>|      |</w:t>
      </w:r>
      <w:r w:rsidR="00B953DD" w:rsidRPr="0015134C">
        <w:rPr>
          <w:rFonts w:ascii="Courier" w:hAnsi="Courier" w:cs="Arial"/>
        </w:rPr>
        <w:t>-&lt;1&gt;-SEGH (1): Segment Header field</w:t>
      </w:r>
    </w:p>
    <w:p w14:paraId="4D07C300" w14:textId="77777777" w:rsidR="00B953DD" w:rsidRPr="0015134C" w:rsidRDefault="00B953DD" w:rsidP="00C53B69">
      <w:pPr>
        <w:spacing w:after="0" w:line="240" w:lineRule="auto"/>
        <w:rPr>
          <w:rFonts w:ascii="Courier" w:hAnsi="Courier" w:cs="Arial"/>
        </w:rPr>
      </w:pPr>
      <w:r w:rsidRPr="0015134C">
        <w:rPr>
          <w:rFonts w:ascii="Courier" w:hAnsi="Courier" w:cs="Arial"/>
        </w:rPr>
        <w:t xml:space="preserve">   |          |</w:t>
      </w:r>
    </w:p>
    <w:p w14:paraId="3DD0A560" w14:textId="77777777" w:rsidR="00D9588F"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w:t>
      </w:r>
      <w:r w:rsidR="00D9588F" w:rsidRPr="0015134C">
        <w:rPr>
          <w:rFonts w:ascii="Courier" w:eastAsia="Times New Roman" w:hAnsi="Courier" w:cs="Arial"/>
          <w:lang w:val="de-DE" w:eastAsia="en-US"/>
        </w:rPr>
        <w:t>|          |-&lt;0..1&gt;-COCC (3): Coordinate Control Field</w:t>
      </w:r>
      <w:r w:rsidR="00D9588F" w:rsidRPr="0015134C">
        <w:rPr>
          <w:rFonts w:ascii="Courier" w:eastAsia="Times New Roman" w:hAnsi="Courier" w:cs="Arial"/>
          <w:lang w:eastAsia="en-US"/>
        </w:rPr>
        <w:t xml:space="preserve"> </w:t>
      </w:r>
    </w:p>
    <w:p w14:paraId="08652D91" w14:textId="77777777" w:rsidR="00D9588F" w:rsidRPr="0015134C" w:rsidRDefault="00D9588F"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2C91D76A" w14:textId="77777777" w:rsidR="00B953DD" w:rsidRPr="0015134C" w:rsidRDefault="00D9588F" w:rsidP="00C53B69">
      <w:pPr>
        <w:autoSpaceDE w:val="0"/>
        <w:autoSpaceDN w:val="0"/>
        <w:adjustRightInd w:val="0"/>
        <w:spacing w:after="0" w:line="240" w:lineRule="auto"/>
        <w:rPr>
          <w:rFonts w:ascii="Courier" w:hAnsi="Courier" w:cs="Arial"/>
        </w:rPr>
      </w:pPr>
      <w:r w:rsidRPr="0015134C">
        <w:rPr>
          <w:rFonts w:ascii="Courier" w:eastAsia="Times New Roman" w:hAnsi="Courier" w:cs="Arial"/>
          <w:lang w:eastAsia="en-US"/>
        </w:rPr>
        <w:t xml:space="preserve">   </w:t>
      </w:r>
      <w:r w:rsidR="00B953DD" w:rsidRPr="0015134C">
        <w:rPr>
          <w:rFonts w:ascii="Courier" w:eastAsia="Times New Roman" w:hAnsi="Courier" w:cs="Arial"/>
          <w:lang w:eastAsia="en-US"/>
        </w:rPr>
        <w:t xml:space="preserve">|          </w:t>
      </w:r>
      <w:r w:rsidR="00B953DD" w:rsidRPr="0015134C">
        <w:rPr>
          <w:rFonts w:ascii="Courier" w:hAnsi="Courier" w:cs="Arial"/>
        </w:rPr>
        <w:t>|-&lt;1</w:t>
      </w:r>
      <w:proofErr w:type="gramStart"/>
      <w:r w:rsidR="00B953DD" w:rsidRPr="0015134C">
        <w:rPr>
          <w:rFonts w:ascii="Courier" w:hAnsi="Courier" w:cs="Arial"/>
        </w:rPr>
        <w:t>..*</w:t>
      </w:r>
      <w:proofErr w:type="gramEnd"/>
      <w:r w:rsidR="00B953DD" w:rsidRPr="0015134C">
        <w:rPr>
          <w:rFonts w:ascii="Courier" w:hAnsi="Courier" w:cs="Arial"/>
        </w:rPr>
        <w:t>&gt;</w:t>
      </w:r>
      <w:r w:rsidR="00AE1833" w:rsidRPr="0015134C">
        <w:rPr>
          <w:rFonts w:ascii="Courier" w:hAnsi="Courier" w:cs="Arial"/>
        </w:rPr>
        <w:t>-C2IL</w:t>
      </w:r>
      <w:r w:rsidR="00B953DD" w:rsidRPr="0015134C">
        <w:rPr>
          <w:rFonts w:ascii="Courier" w:hAnsi="Courier" w:cs="Arial"/>
        </w:rPr>
        <w:t xml:space="preserve"> (*</w:t>
      </w:r>
      <w:r w:rsidR="00AE1833" w:rsidRPr="0015134C">
        <w:rPr>
          <w:rFonts w:ascii="Courier" w:hAnsi="Courier" w:cs="Arial"/>
        </w:rPr>
        <w:t xml:space="preserve">2): 2-D Integer Coordinate List </w:t>
      </w:r>
      <w:r w:rsidR="00B953DD" w:rsidRPr="0015134C">
        <w:rPr>
          <w:rFonts w:ascii="Courier" w:hAnsi="Courier" w:cs="Arial"/>
        </w:rPr>
        <w:t>field</w:t>
      </w:r>
    </w:p>
    <w:p w14:paraId="7201B8C6"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hAnsi="Courier" w:cs="Arial"/>
        </w:rPr>
        <w:t xml:space="preserve">   |</w:t>
      </w:r>
    </w:p>
    <w:p w14:paraId="471A77C5"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w:t>
      </w:r>
    </w:p>
    <w:p w14:paraId="5D719383"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 xml:space="preserve">&gt;-- Composite Curve record </w:t>
      </w:r>
    </w:p>
    <w:p w14:paraId="6934E559"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2D4F8297" w14:textId="77777777" w:rsidR="00B953DD" w:rsidRPr="0015134C" w:rsidRDefault="00B953DD" w:rsidP="00C53B69">
      <w:pPr>
        <w:spacing w:after="0" w:line="240" w:lineRule="auto"/>
        <w:rPr>
          <w:rFonts w:ascii="Courier" w:hAnsi="Courier"/>
        </w:rPr>
      </w:pPr>
      <w:r w:rsidRPr="0015134C">
        <w:rPr>
          <w:rFonts w:ascii="Courier" w:hAnsi="Courier"/>
        </w:rPr>
        <w:t xml:space="preserve">   |   |--&lt;1&gt;-CCID (4): Composite Curve Record Identifier field</w:t>
      </w:r>
    </w:p>
    <w:p w14:paraId="5E51ACFA"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7E65CFA7" w14:textId="77777777" w:rsidR="00B953DD" w:rsidRPr="0015134C" w:rsidRDefault="00B953DD" w:rsidP="00C53B69">
      <w:pPr>
        <w:spacing w:after="0" w:line="240" w:lineRule="auto"/>
        <w:rPr>
          <w:rFonts w:ascii="Courier" w:hAnsi="Courier" w:cs="Arial"/>
        </w:rPr>
      </w:pPr>
      <w:r w:rsidRPr="0015134C">
        <w:rPr>
          <w:rFonts w:ascii="Courier" w:hAnsi="Courier"/>
        </w:rPr>
        <w:t xml:space="preserve">   |      |</w:t>
      </w:r>
      <w:r w:rsidRPr="0015134C">
        <w:rPr>
          <w:rFonts w:ascii="Courier" w:hAnsi="Courier" w:cs="Arial"/>
        </w:rPr>
        <w:t>-&lt;0</w:t>
      </w:r>
      <w:proofErr w:type="gramStart"/>
      <w:r w:rsidRPr="0015134C">
        <w:rPr>
          <w:rFonts w:ascii="Courier" w:hAnsi="Courier" w:cs="Arial"/>
        </w:rPr>
        <w:t>..*</w:t>
      </w:r>
      <w:proofErr w:type="gramEnd"/>
      <w:r w:rsidRPr="0015134C">
        <w:rPr>
          <w:rFonts w:ascii="Courier" w:hAnsi="Courier" w:cs="Arial"/>
        </w:rPr>
        <w:t xml:space="preserve">&gt;-INAS </w:t>
      </w:r>
      <w:r w:rsidR="00AE1833" w:rsidRPr="0015134C">
        <w:rPr>
          <w:rFonts w:ascii="Courier" w:hAnsi="Courier" w:cs="Arial"/>
        </w:rPr>
        <w:t>(5\\*5</w:t>
      </w:r>
      <w:r w:rsidRPr="0015134C">
        <w:rPr>
          <w:rFonts w:ascii="Courier" w:hAnsi="Courier" w:cs="Arial"/>
        </w:rPr>
        <w:t>): Information Association field</w:t>
      </w:r>
    </w:p>
    <w:p w14:paraId="22DC3BE5"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75F28E57" w14:textId="77777777" w:rsidR="00DF3FBB" w:rsidRPr="0015134C" w:rsidRDefault="00DF3FBB"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|-&lt;0</w:t>
      </w:r>
      <w:proofErr w:type="gramStart"/>
      <w:r w:rsidRPr="0015134C">
        <w:rPr>
          <w:rFonts w:ascii="Courier" w:eastAsia="Times New Roman" w:hAnsi="Courier" w:cs="Arial"/>
          <w:lang w:eastAsia="en-US"/>
        </w:rPr>
        <w:t>..1</w:t>
      </w:r>
      <w:proofErr w:type="gramEnd"/>
      <w:r w:rsidRPr="0015134C">
        <w:rPr>
          <w:rFonts w:ascii="Courier" w:eastAsia="Times New Roman" w:hAnsi="Courier" w:cs="Arial"/>
          <w:lang w:eastAsia="en-US"/>
        </w:rPr>
        <w:t>&gt;-CCOC (3): Curve Component Control field</w:t>
      </w:r>
    </w:p>
    <w:p w14:paraId="754B8AC0" w14:textId="77777777" w:rsidR="00DF3FBB" w:rsidRPr="0015134C" w:rsidRDefault="00DF3FBB"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p>
    <w:p w14:paraId="6E16DE5C"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eastAsia="Times New Roman" w:hAnsi="Courier" w:cs="Arial"/>
          <w:lang w:eastAsia="en-US"/>
        </w:rPr>
        <w:t xml:space="preserve">   |      </w:t>
      </w:r>
      <w:r w:rsidRPr="0015134C">
        <w:rPr>
          <w:rFonts w:ascii="Courier" w:hAnsi="Courier" w:cs="Arial"/>
        </w:rPr>
        <w:t>|-&lt;0</w:t>
      </w:r>
      <w:proofErr w:type="gramStart"/>
      <w:r w:rsidRPr="0015134C">
        <w:rPr>
          <w:rFonts w:ascii="Courier" w:hAnsi="Courier" w:cs="Arial"/>
        </w:rPr>
        <w:t>..*</w:t>
      </w:r>
      <w:proofErr w:type="gramEnd"/>
      <w:r w:rsidRPr="0015134C">
        <w:rPr>
          <w:rFonts w:ascii="Courier" w:hAnsi="Courier" w:cs="Arial"/>
        </w:rPr>
        <w:t>&gt;-CUCO (*3): Curve Component field</w:t>
      </w:r>
    </w:p>
    <w:p w14:paraId="7E5D5DF0"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hAnsi="Courier" w:cs="Arial"/>
        </w:rPr>
        <w:t xml:space="preserve">   |</w:t>
      </w:r>
    </w:p>
    <w:p w14:paraId="5EE9BD64"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eastAsia="Times New Roman" w:hAnsi="Courier" w:cs="Arial"/>
          <w:lang w:eastAsia="en-US"/>
        </w:rPr>
        <w:t xml:space="preserve">   | </w:t>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r w:rsidRPr="0015134C">
        <w:rPr>
          <w:rFonts w:ascii="Courier" w:eastAsia="Times New Roman" w:hAnsi="Courier" w:cs="Arial"/>
          <w:lang w:eastAsia="en-US"/>
        </w:rPr>
        <w:tab/>
      </w:r>
    </w:p>
    <w:p w14:paraId="4813933F" w14:textId="77777777" w:rsidR="00B953DD" w:rsidRPr="0015134C" w:rsidRDefault="00B953DD" w:rsidP="00C53B69">
      <w:pPr>
        <w:autoSpaceDE w:val="0"/>
        <w:autoSpaceDN w:val="0"/>
        <w:adjustRightInd w:val="0"/>
        <w:spacing w:after="0" w:line="240" w:lineRule="auto"/>
        <w:rPr>
          <w:rFonts w:ascii="Courier" w:eastAsia="Times New Roman" w:hAnsi="Courier" w:cs="Arial"/>
          <w:lang w:eastAsia="en-US"/>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 xml:space="preserve">&gt;-- Surface record </w:t>
      </w:r>
    </w:p>
    <w:p w14:paraId="3204C3A3"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7BD1FF54" w14:textId="77777777" w:rsidR="00B953DD" w:rsidRPr="0015134C" w:rsidRDefault="00B953DD" w:rsidP="00C53B69">
      <w:pPr>
        <w:spacing w:after="0" w:line="240" w:lineRule="auto"/>
        <w:rPr>
          <w:rFonts w:ascii="Courier" w:hAnsi="Courier"/>
        </w:rPr>
      </w:pPr>
      <w:r w:rsidRPr="0015134C">
        <w:rPr>
          <w:rFonts w:ascii="Courier" w:hAnsi="Courier"/>
        </w:rPr>
        <w:t xml:space="preserve">   |   |--&lt;1&gt;-SRID (4): Surface Record Identifier field</w:t>
      </w:r>
    </w:p>
    <w:p w14:paraId="423D45C8"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43AAE4B2" w14:textId="77777777" w:rsidR="00B953DD" w:rsidRPr="0015134C" w:rsidRDefault="00B953DD" w:rsidP="00C53B69">
      <w:pPr>
        <w:spacing w:after="0" w:line="240" w:lineRule="auto"/>
        <w:rPr>
          <w:rFonts w:ascii="Courier" w:hAnsi="Courier" w:cs="Arial"/>
        </w:rPr>
      </w:pPr>
      <w:r w:rsidRPr="0015134C">
        <w:rPr>
          <w:rFonts w:ascii="Courier" w:hAnsi="Courier"/>
        </w:rPr>
        <w:t xml:space="preserve">   |      |</w:t>
      </w:r>
      <w:r w:rsidRPr="0015134C">
        <w:rPr>
          <w:rFonts w:ascii="Courier" w:hAnsi="Courier" w:cs="Arial"/>
        </w:rPr>
        <w:t>-&lt;0</w:t>
      </w:r>
      <w:proofErr w:type="gramStart"/>
      <w:r w:rsidRPr="0015134C">
        <w:rPr>
          <w:rFonts w:ascii="Courier" w:hAnsi="Courier" w:cs="Arial"/>
        </w:rPr>
        <w:t>..*</w:t>
      </w:r>
      <w:proofErr w:type="gramEnd"/>
      <w:r w:rsidRPr="0015134C">
        <w:rPr>
          <w:rFonts w:ascii="Courier" w:hAnsi="Courier" w:cs="Arial"/>
        </w:rPr>
        <w:t xml:space="preserve">&gt;-INAS </w:t>
      </w:r>
      <w:r w:rsidR="00AE1833" w:rsidRPr="0015134C">
        <w:rPr>
          <w:rFonts w:ascii="Courier" w:hAnsi="Courier" w:cs="Arial"/>
        </w:rPr>
        <w:t>(5\\*5</w:t>
      </w:r>
      <w:r w:rsidRPr="0015134C">
        <w:rPr>
          <w:rFonts w:ascii="Courier" w:hAnsi="Courier" w:cs="Arial"/>
        </w:rPr>
        <w:t>): Information Association field</w:t>
      </w:r>
    </w:p>
    <w:p w14:paraId="0E144EBE" w14:textId="77777777" w:rsidR="00B953DD" w:rsidRPr="0015134C" w:rsidRDefault="00B953DD" w:rsidP="00C53B69">
      <w:pPr>
        <w:spacing w:after="0" w:line="240" w:lineRule="auto"/>
        <w:rPr>
          <w:rFonts w:ascii="Courier" w:hAnsi="Courier"/>
        </w:rPr>
      </w:pPr>
      <w:r w:rsidRPr="0015134C">
        <w:rPr>
          <w:rFonts w:ascii="Courier" w:hAnsi="Courier"/>
        </w:rPr>
        <w:t xml:space="preserve">   |      |</w:t>
      </w:r>
    </w:p>
    <w:p w14:paraId="3C1D8CD7" w14:textId="77777777" w:rsidR="00B953DD" w:rsidRPr="0015134C" w:rsidRDefault="00B953DD" w:rsidP="00C53B69">
      <w:pPr>
        <w:autoSpaceDE w:val="0"/>
        <w:autoSpaceDN w:val="0"/>
        <w:adjustRightInd w:val="0"/>
        <w:spacing w:after="0" w:line="240" w:lineRule="auto"/>
        <w:rPr>
          <w:rFonts w:ascii="Courier" w:hAnsi="Courier" w:cs="Arial"/>
        </w:rPr>
      </w:pPr>
      <w:r w:rsidRPr="0015134C">
        <w:rPr>
          <w:rFonts w:ascii="Courier" w:eastAsia="Times New Roman" w:hAnsi="Courier" w:cs="Arial"/>
          <w:lang w:eastAsia="en-US"/>
        </w:rPr>
        <w:t xml:space="preserve">   |      </w:t>
      </w:r>
      <w:r w:rsidRPr="0015134C">
        <w:rPr>
          <w:rFonts w:ascii="Courier" w:hAnsi="Courier" w:cs="Arial"/>
        </w:rPr>
        <w:t>|-&lt;1</w:t>
      </w:r>
      <w:proofErr w:type="gramStart"/>
      <w:r w:rsidRPr="0015134C">
        <w:rPr>
          <w:rFonts w:ascii="Courier" w:hAnsi="Courier" w:cs="Arial"/>
        </w:rPr>
        <w:t>..*</w:t>
      </w:r>
      <w:proofErr w:type="gramEnd"/>
      <w:r w:rsidRPr="0015134C">
        <w:rPr>
          <w:rFonts w:ascii="Courier" w:hAnsi="Courier" w:cs="Arial"/>
        </w:rPr>
        <w:t>&gt;-RIAS (*5):</w:t>
      </w:r>
      <w:r w:rsidR="00D9588F" w:rsidRPr="0015134C">
        <w:rPr>
          <w:rFonts w:ascii="Courier" w:hAnsi="Courier" w:cs="Arial"/>
        </w:rPr>
        <w:t xml:space="preserve"> Ring Association Field</w:t>
      </w:r>
    </w:p>
    <w:p w14:paraId="54B0E853" w14:textId="77777777" w:rsidR="00D9588F" w:rsidRPr="00A547FC" w:rsidRDefault="00D9588F" w:rsidP="00C53B69">
      <w:pPr>
        <w:autoSpaceDE w:val="0"/>
        <w:autoSpaceDN w:val="0"/>
        <w:adjustRightInd w:val="0"/>
        <w:spacing w:after="0" w:line="240" w:lineRule="auto"/>
        <w:rPr>
          <w:rFonts w:ascii="Courier" w:hAnsi="Courier" w:cs="Arial"/>
        </w:rPr>
      </w:pPr>
      <w:r>
        <w:rPr>
          <w:rFonts w:ascii="Courier" w:hAnsi="Courier" w:cs="Arial"/>
        </w:rPr>
        <w:t xml:space="preserve">   |</w:t>
      </w:r>
    </w:p>
    <w:p w14:paraId="21CD984A" w14:textId="77777777" w:rsidR="00B953DD" w:rsidRPr="00A547FC" w:rsidRDefault="00B953DD" w:rsidP="00C53B69">
      <w:pPr>
        <w:autoSpaceDE w:val="0"/>
        <w:autoSpaceDN w:val="0"/>
        <w:adjustRightInd w:val="0"/>
        <w:spacing w:after="0" w:line="240" w:lineRule="auto"/>
        <w:rPr>
          <w:rFonts w:ascii="Courier" w:hAnsi="Courier"/>
        </w:rPr>
      </w:pPr>
      <w:r>
        <w:rPr>
          <w:rFonts w:ascii="Courier" w:hAnsi="Courier"/>
        </w:rPr>
        <w:t xml:space="preserve">   </w:t>
      </w:r>
      <w:r w:rsidRPr="00A547FC">
        <w:rPr>
          <w:rFonts w:ascii="Courier" w:hAnsi="Courier"/>
        </w:rPr>
        <w:t>|</w:t>
      </w:r>
    </w:p>
    <w:p w14:paraId="67580414" w14:textId="77777777" w:rsidR="00B953DD" w:rsidRPr="00567193" w:rsidRDefault="00B953DD" w:rsidP="00C53B69">
      <w:pPr>
        <w:autoSpaceDE w:val="0"/>
        <w:autoSpaceDN w:val="0"/>
        <w:adjustRightInd w:val="0"/>
        <w:spacing w:after="0" w:line="240" w:lineRule="auto"/>
        <w:rPr>
          <w:rFonts w:ascii="Courier" w:eastAsia="Times New Roman" w:hAnsi="Courier" w:cs="Arial"/>
          <w:lang w:eastAsia="en-US"/>
        </w:rPr>
      </w:pPr>
      <w:r>
        <w:rPr>
          <w:rFonts w:ascii="Courier" w:hAnsi="Courier"/>
        </w:rPr>
        <w:t xml:space="preserve">   </w:t>
      </w:r>
      <w:r w:rsidRPr="00567193">
        <w:rPr>
          <w:rFonts w:ascii="Courier" w:hAnsi="Courier"/>
        </w:rPr>
        <w:t>|--&lt;</w:t>
      </w:r>
      <w:r>
        <w:rPr>
          <w:rFonts w:ascii="Courier" w:hAnsi="Courier"/>
        </w:rPr>
        <w:t>0</w:t>
      </w:r>
      <w:proofErr w:type="gramStart"/>
      <w:r>
        <w:rPr>
          <w:rFonts w:ascii="Courier" w:hAnsi="Courier"/>
        </w:rPr>
        <w:t>..*</w:t>
      </w:r>
      <w:proofErr w:type="gramEnd"/>
      <w:r w:rsidRPr="00567193">
        <w:rPr>
          <w:rFonts w:ascii="Courier" w:hAnsi="Courier"/>
        </w:rPr>
        <w:t xml:space="preserve">&gt;-- Feature Type record </w:t>
      </w:r>
    </w:p>
    <w:p w14:paraId="36A1721F" w14:textId="77777777" w:rsidR="00B953DD" w:rsidRPr="00567193" w:rsidRDefault="00B953DD" w:rsidP="00C53B69">
      <w:pPr>
        <w:spacing w:after="0" w:line="240" w:lineRule="auto"/>
        <w:rPr>
          <w:rFonts w:ascii="Courier" w:hAnsi="Courier"/>
        </w:rPr>
      </w:pPr>
      <w:r>
        <w:rPr>
          <w:rFonts w:ascii="Courier" w:hAnsi="Courier"/>
        </w:rPr>
        <w:t xml:space="preserve">       </w:t>
      </w:r>
      <w:r w:rsidRPr="00567193">
        <w:rPr>
          <w:rFonts w:ascii="Courier" w:hAnsi="Courier"/>
        </w:rPr>
        <w:t>|</w:t>
      </w:r>
    </w:p>
    <w:p w14:paraId="6AA3D697" w14:textId="77777777" w:rsidR="00B953DD" w:rsidRPr="00567193" w:rsidRDefault="00B953DD" w:rsidP="00C53B69">
      <w:pPr>
        <w:spacing w:after="0" w:line="240" w:lineRule="auto"/>
        <w:rPr>
          <w:rFonts w:ascii="Courier" w:hAnsi="Courier"/>
        </w:rPr>
      </w:pPr>
      <w:r>
        <w:rPr>
          <w:rFonts w:ascii="Courier" w:hAnsi="Courier"/>
        </w:rPr>
        <w:t xml:space="preserve">       |--&lt;1&gt;</w:t>
      </w:r>
      <w:r w:rsidRPr="00567193">
        <w:rPr>
          <w:rFonts w:ascii="Courier" w:hAnsi="Courier"/>
        </w:rPr>
        <w:t xml:space="preserve">-FRID </w:t>
      </w:r>
      <w:r>
        <w:rPr>
          <w:rFonts w:ascii="Courier" w:hAnsi="Courier"/>
        </w:rPr>
        <w:t xml:space="preserve">(5): </w:t>
      </w:r>
      <w:r w:rsidRPr="00567193">
        <w:rPr>
          <w:rFonts w:ascii="Courier" w:hAnsi="Courier"/>
        </w:rPr>
        <w:t xml:space="preserve">Feature Type Record Identifier field </w:t>
      </w:r>
    </w:p>
    <w:p w14:paraId="2A6C5C10" w14:textId="77777777" w:rsidR="00B953DD" w:rsidRPr="00567193" w:rsidRDefault="00B953DD" w:rsidP="00C53B69">
      <w:pPr>
        <w:spacing w:after="0" w:line="240" w:lineRule="auto"/>
        <w:rPr>
          <w:rFonts w:ascii="Courier" w:hAnsi="Courier"/>
        </w:rPr>
      </w:pPr>
      <w:r>
        <w:rPr>
          <w:rFonts w:ascii="Courier" w:hAnsi="Courier"/>
        </w:rPr>
        <w:t xml:space="preserve">          </w:t>
      </w:r>
      <w:r w:rsidRPr="00567193">
        <w:rPr>
          <w:rFonts w:ascii="Courier" w:hAnsi="Courier"/>
        </w:rPr>
        <w:t>|</w:t>
      </w:r>
      <w:r w:rsidRPr="00567193">
        <w:rPr>
          <w:rFonts w:ascii="Courier" w:hAnsi="Courier"/>
        </w:rPr>
        <w:tab/>
      </w:r>
      <w:r w:rsidRPr="00567193">
        <w:rPr>
          <w:rFonts w:ascii="Courier" w:hAnsi="Courier"/>
        </w:rPr>
        <w:tab/>
      </w:r>
    </w:p>
    <w:p w14:paraId="1A14994C" w14:textId="531A0DD7" w:rsidR="00B953DD" w:rsidRPr="00567193" w:rsidRDefault="00B953DD" w:rsidP="00C53B69">
      <w:pPr>
        <w:spacing w:after="0" w:line="240" w:lineRule="auto"/>
        <w:rPr>
          <w:rFonts w:ascii="Courier" w:hAnsi="Courier"/>
        </w:rPr>
      </w:pPr>
      <w:r>
        <w:rPr>
          <w:rFonts w:ascii="Courier" w:hAnsi="Courier"/>
        </w:rPr>
        <w:t xml:space="preserve">          </w:t>
      </w:r>
      <w:r w:rsidRPr="00567193">
        <w:rPr>
          <w:rFonts w:ascii="Courier" w:hAnsi="Courier"/>
        </w:rPr>
        <w:t>|-</w:t>
      </w:r>
      <w:r>
        <w:rPr>
          <w:rFonts w:ascii="Courier" w:hAnsi="Courier"/>
        </w:rPr>
        <w:t>&lt;1&gt;</w:t>
      </w:r>
      <w:r w:rsidRPr="00567193">
        <w:rPr>
          <w:rFonts w:ascii="Courier" w:hAnsi="Courier"/>
        </w:rPr>
        <w:t xml:space="preserve">-FOID </w:t>
      </w:r>
      <w:r>
        <w:rPr>
          <w:rFonts w:ascii="Courier" w:hAnsi="Courier"/>
        </w:rPr>
        <w:t>(3):</w:t>
      </w:r>
      <w:r w:rsidRPr="00567193">
        <w:rPr>
          <w:rFonts w:ascii="Courier" w:hAnsi="Courier"/>
        </w:rPr>
        <w:t xml:space="preserve"> Feature </w:t>
      </w:r>
      <w:r w:rsidR="00E46180">
        <w:rPr>
          <w:rFonts w:ascii="Courier" w:hAnsi="Courier"/>
        </w:rPr>
        <w:t>Object</w:t>
      </w:r>
      <w:r w:rsidRPr="00567193">
        <w:rPr>
          <w:rFonts w:ascii="Courier" w:hAnsi="Courier"/>
        </w:rPr>
        <w:t xml:space="preserve"> Identifier field</w:t>
      </w:r>
    </w:p>
    <w:p w14:paraId="2349B707" w14:textId="77777777" w:rsidR="00B953DD" w:rsidRPr="0015134C" w:rsidRDefault="00B953DD" w:rsidP="00C53B69">
      <w:pPr>
        <w:spacing w:after="0" w:line="240" w:lineRule="auto"/>
        <w:rPr>
          <w:rFonts w:ascii="Courier" w:hAnsi="Courier"/>
        </w:rPr>
      </w:pPr>
      <w:r>
        <w:rPr>
          <w:rFonts w:ascii="Courier" w:hAnsi="Courier"/>
        </w:rPr>
        <w:t xml:space="preserve">          </w:t>
      </w:r>
      <w:r w:rsidRPr="00567193">
        <w:rPr>
          <w:rFonts w:ascii="Courier" w:hAnsi="Courier"/>
        </w:rPr>
        <w:t>|</w:t>
      </w:r>
    </w:p>
    <w:p w14:paraId="5DFF46C8" w14:textId="77777777" w:rsidR="00B953DD" w:rsidRPr="0015134C" w:rsidRDefault="00B953DD" w:rsidP="00C53B69">
      <w:pPr>
        <w:spacing w:after="0" w:line="240" w:lineRule="auto"/>
        <w:rPr>
          <w:rFonts w:ascii="Courier" w:hAnsi="Courier"/>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&gt;-ATTR (*5): Attribute field</w:t>
      </w:r>
    </w:p>
    <w:p w14:paraId="254B4C30" w14:textId="77777777" w:rsidR="00B953DD" w:rsidRPr="0015134C" w:rsidRDefault="00B953DD" w:rsidP="00C53B69">
      <w:pPr>
        <w:spacing w:after="0" w:line="240" w:lineRule="auto"/>
        <w:rPr>
          <w:rFonts w:ascii="Courier" w:hAnsi="Courier"/>
        </w:rPr>
      </w:pPr>
      <w:r w:rsidRPr="0015134C">
        <w:rPr>
          <w:rFonts w:ascii="Courier" w:hAnsi="Courier"/>
        </w:rPr>
        <w:t xml:space="preserve">          |</w:t>
      </w:r>
    </w:p>
    <w:p w14:paraId="54B685A2" w14:textId="77777777" w:rsidR="00B953DD" w:rsidRPr="0015134C" w:rsidRDefault="00B953DD" w:rsidP="00C53B69">
      <w:pPr>
        <w:spacing w:after="0" w:line="240" w:lineRule="auto"/>
        <w:rPr>
          <w:rFonts w:ascii="Courier" w:hAnsi="Courier"/>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 xml:space="preserve">&gt;-INAS </w:t>
      </w:r>
      <w:r w:rsidR="00AE1833" w:rsidRPr="0015134C">
        <w:rPr>
          <w:rFonts w:ascii="Courier" w:hAnsi="Courier"/>
        </w:rPr>
        <w:t>(5\\*5</w:t>
      </w:r>
      <w:r w:rsidRPr="0015134C">
        <w:rPr>
          <w:rFonts w:ascii="Courier" w:hAnsi="Courier"/>
        </w:rPr>
        <w:t>): Information Association field</w:t>
      </w:r>
    </w:p>
    <w:p w14:paraId="79317A87" w14:textId="77777777" w:rsidR="00B953DD" w:rsidRPr="0015134C" w:rsidRDefault="00B953DD" w:rsidP="00C53B69">
      <w:pPr>
        <w:spacing w:after="0" w:line="240" w:lineRule="auto"/>
        <w:rPr>
          <w:rFonts w:ascii="Courier" w:hAnsi="Courier"/>
        </w:rPr>
      </w:pPr>
      <w:r w:rsidRPr="0015134C">
        <w:rPr>
          <w:rFonts w:ascii="Courier" w:hAnsi="Courier"/>
        </w:rPr>
        <w:t xml:space="preserve">          |</w:t>
      </w:r>
    </w:p>
    <w:p w14:paraId="7A3695B5" w14:textId="77777777" w:rsidR="00B953DD" w:rsidRPr="0015134C" w:rsidRDefault="00B953DD" w:rsidP="00C53B69">
      <w:pPr>
        <w:spacing w:after="0" w:line="240" w:lineRule="auto"/>
        <w:rPr>
          <w:rFonts w:ascii="Courier" w:hAnsi="Courier"/>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&gt;-SPAS (*6): Spatial Association field</w:t>
      </w:r>
    </w:p>
    <w:p w14:paraId="1B1A4CF3" w14:textId="77777777" w:rsidR="00B953DD" w:rsidRPr="0015134C" w:rsidRDefault="00B953DD" w:rsidP="00C53B69">
      <w:pPr>
        <w:spacing w:after="0" w:line="240" w:lineRule="auto"/>
        <w:rPr>
          <w:rFonts w:ascii="Courier" w:hAnsi="Courier"/>
        </w:rPr>
      </w:pPr>
      <w:r w:rsidRPr="0015134C">
        <w:rPr>
          <w:rFonts w:ascii="Courier" w:hAnsi="Courier"/>
        </w:rPr>
        <w:t xml:space="preserve">          |</w:t>
      </w:r>
    </w:p>
    <w:p w14:paraId="645772B7" w14:textId="573F6935" w:rsidR="00B953DD" w:rsidRPr="00567193" w:rsidRDefault="00B953DD" w:rsidP="00C53B69">
      <w:pPr>
        <w:spacing w:after="0" w:line="240" w:lineRule="auto"/>
        <w:rPr>
          <w:rFonts w:ascii="Courier" w:hAnsi="Courier"/>
        </w:rPr>
      </w:pPr>
      <w:r w:rsidRPr="0015134C">
        <w:rPr>
          <w:rFonts w:ascii="Courier" w:hAnsi="Courier"/>
        </w:rPr>
        <w:t xml:space="preserve">          |-&lt;0</w:t>
      </w:r>
      <w:proofErr w:type="gramStart"/>
      <w:r w:rsidRPr="0015134C">
        <w:rPr>
          <w:rFonts w:ascii="Courier" w:hAnsi="Courier"/>
        </w:rPr>
        <w:t>..*</w:t>
      </w:r>
      <w:proofErr w:type="gramEnd"/>
      <w:r w:rsidRPr="0015134C">
        <w:rPr>
          <w:rFonts w:ascii="Courier" w:hAnsi="Courier"/>
        </w:rPr>
        <w:t>&gt;</w:t>
      </w:r>
      <w:r w:rsidR="009718F9" w:rsidRPr="0015134C">
        <w:rPr>
          <w:rFonts w:ascii="Courier" w:hAnsi="Courier"/>
        </w:rPr>
        <w:t>-FASC</w:t>
      </w:r>
      <w:r w:rsidRPr="0015134C">
        <w:rPr>
          <w:rFonts w:ascii="Courier" w:hAnsi="Courier"/>
        </w:rPr>
        <w:t xml:space="preserve"> (*5): Feature Association field</w:t>
      </w:r>
    </w:p>
    <w:p w14:paraId="09D8D4F7" w14:textId="77777777" w:rsidR="00B953DD" w:rsidRPr="00567193" w:rsidRDefault="00B953DD" w:rsidP="00C53B69">
      <w:pPr>
        <w:spacing w:after="0" w:line="240" w:lineRule="auto"/>
        <w:rPr>
          <w:rFonts w:ascii="Courier" w:hAnsi="Courier"/>
        </w:rPr>
      </w:pPr>
      <w:r>
        <w:rPr>
          <w:rFonts w:ascii="Courier" w:hAnsi="Courier"/>
        </w:rPr>
        <w:t xml:space="preserve">          </w:t>
      </w:r>
      <w:r w:rsidRPr="00567193">
        <w:rPr>
          <w:rFonts w:ascii="Courier" w:hAnsi="Courier"/>
        </w:rPr>
        <w:t>|</w:t>
      </w:r>
    </w:p>
    <w:p w14:paraId="5E6EAC38" w14:textId="77777777" w:rsidR="00B953DD" w:rsidRPr="00567193" w:rsidRDefault="00B953DD" w:rsidP="00C53B69">
      <w:pPr>
        <w:spacing w:after="0" w:line="240" w:lineRule="auto"/>
        <w:rPr>
          <w:rFonts w:ascii="Courier" w:hAnsi="Courier"/>
        </w:rPr>
      </w:pPr>
      <w:r>
        <w:rPr>
          <w:rFonts w:ascii="Courier" w:hAnsi="Courier"/>
        </w:rPr>
        <w:t xml:space="preserve">          </w:t>
      </w:r>
      <w:r w:rsidRPr="00567193">
        <w:rPr>
          <w:rFonts w:ascii="Courier" w:hAnsi="Courier"/>
        </w:rPr>
        <w:t>|-&lt;</w:t>
      </w:r>
      <w:r>
        <w:rPr>
          <w:rFonts w:ascii="Courier" w:hAnsi="Courier"/>
        </w:rPr>
        <w:t>0</w:t>
      </w:r>
      <w:proofErr w:type="gramStart"/>
      <w:r>
        <w:rPr>
          <w:rFonts w:ascii="Courier" w:hAnsi="Courier"/>
        </w:rPr>
        <w:t>..*</w:t>
      </w:r>
      <w:proofErr w:type="gramEnd"/>
      <w:r w:rsidRPr="00567193">
        <w:rPr>
          <w:rFonts w:ascii="Courier" w:hAnsi="Courier"/>
        </w:rPr>
        <w:t>&gt;-MASK (*</w:t>
      </w:r>
      <w:r>
        <w:rPr>
          <w:rFonts w:ascii="Courier" w:hAnsi="Courier"/>
        </w:rPr>
        <w:t>4</w:t>
      </w:r>
      <w:r w:rsidRPr="00567193">
        <w:rPr>
          <w:rFonts w:ascii="Courier" w:hAnsi="Courier"/>
        </w:rPr>
        <w:t>): Masked Spatial Type field</w:t>
      </w:r>
    </w:p>
    <w:p w14:paraId="56D1CBCA" w14:textId="77777777" w:rsidR="00B953DD" w:rsidRPr="008233BF" w:rsidRDefault="00B953DD" w:rsidP="00C53B69">
      <w:r w:rsidRPr="008233BF">
        <w:tab/>
      </w:r>
      <w:r w:rsidRPr="008233BF">
        <w:tab/>
      </w:r>
      <w:r w:rsidRPr="008233BF">
        <w:tab/>
      </w:r>
      <w:r w:rsidRPr="008233BF">
        <w:tab/>
      </w:r>
      <w:r w:rsidRPr="008233BF">
        <w:tab/>
      </w:r>
    </w:p>
    <w:p w14:paraId="4983F05B" w14:textId="77777777" w:rsidR="00B953DD" w:rsidRPr="008233BF" w:rsidRDefault="00B953DD" w:rsidP="00C53B69">
      <w:pPr>
        <w:pStyle w:val="NoSpacing2"/>
        <w:jc w:val="both"/>
        <w:rPr>
          <w:rFonts w:ascii="Arial" w:hAnsi="Arial" w:cs="Arial"/>
        </w:rPr>
      </w:pPr>
    </w:p>
    <w:p w14:paraId="65A8A314" w14:textId="77777777" w:rsidR="00B953DD" w:rsidRPr="008233BF" w:rsidRDefault="00B953DD" w:rsidP="00C53B69">
      <w:pPr>
        <w:pStyle w:val="NoSpacing2"/>
        <w:jc w:val="both"/>
        <w:rPr>
          <w:rFonts w:ascii="Arial" w:hAnsi="Arial" w:cs="Arial"/>
        </w:rPr>
      </w:pPr>
    </w:p>
    <w:p w14:paraId="1185362C" w14:textId="77777777" w:rsidR="00B953DD" w:rsidRPr="008233BF" w:rsidRDefault="00B953DD" w:rsidP="00C53B69">
      <w:pPr>
        <w:pStyle w:val="NoSpacing2"/>
        <w:jc w:val="both"/>
        <w:rPr>
          <w:rFonts w:ascii="Arial" w:hAnsi="Arial" w:cs="Arial"/>
        </w:rPr>
      </w:pPr>
      <w:r w:rsidRPr="008233BF">
        <w:rPr>
          <w:rFonts w:ascii="Arial" w:hAnsi="Arial" w:cs="Arial"/>
        </w:rPr>
        <w:tab/>
      </w:r>
    </w:p>
    <w:p w14:paraId="3E7BEBC9" w14:textId="77777777" w:rsidR="006E4207" w:rsidRPr="006E4207" w:rsidRDefault="006E4207" w:rsidP="00C53B69">
      <w:pPr>
        <w:pStyle w:val="Heading3"/>
        <w:numPr>
          <w:ilvl w:val="2"/>
          <w:numId w:val="1"/>
        </w:numPr>
        <w:jc w:val="both"/>
      </w:pPr>
      <w:bookmarkStart w:id="1381" w:name="_Toc439685347"/>
      <w:r w:rsidRPr="006E4207">
        <w:rPr>
          <w:rFonts w:cs="Arial"/>
          <w:sz w:val="22"/>
        </w:rPr>
        <w:t>Field Content</w:t>
      </w:r>
      <w:bookmarkEnd w:id="1381"/>
    </w:p>
    <w:p w14:paraId="33114188" w14:textId="432DF5F0" w:rsidR="00B953DD" w:rsidRPr="008233BF" w:rsidRDefault="00F53A98" w:rsidP="00C53B69">
      <w:pPr>
        <w:pStyle w:val="Heading3"/>
        <w:numPr>
          <w:ilvl w:val="2"/>
          <w:numId w:val="1"/>
        </w:numPr>
        <w:jc w:val="both"/>
      </w:pPr>
      <w:bookmarkStart w:id="1382" w:name="_Toc439685348"/>
      <w:r>
        <w:t>Dataset</w:t>
      </w:r>
      <w:r w:rsidR="00B953DD" w:rsidRPr="008233BF">
        <w:t xml:space="preserve"> Identification field </w:t>
      </w:r>
      <w:r w:rsidR="00B953DD">
        <w:t>- DSID</w:t>
      </w:r>
      <w:bookmarkEnd w:id="1382"/>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B953DD" w:rsidRPr="008233BF" w14:paraId="6F0BAEB3" w14:textId="77777777">
        <w:trPr>
          <w:trHeight w:val="212"/>
        </w:trPr>
        <w:tc>
          <w:tcPr>
            <w:tcW w:w="2428" w:type="dxa"/>
            <w:tcBorders>
              <w:top w:val="double" w:sz="7" w:space="0" w:color="000000"/>
              <w:left w:val="double" w:sz="7" w:space="0" w:color="000000"/>
              <w:bottom w:val="double" w:sz="7" w:space="0" w:color="000000"/>
              <w:right w:val="single" w:sz="7" w:space="0" w:color="000000"/>
            </w:tcBorders>
            <w:vAlign w:val="center"/>
          </w:tcPr>
          <w:p w14:paraId="380BCB22" w14:textId="77777777" w:rsidR="00B953DD" w:rsidRPr="008233BF" w:rsidRDefault="00B953DD" w:rsidP="00C53B69">
            <w:pPr>
              <w:pStyle w:val="Small"/>
              <w:jc w:val="both"/>
            </w:pPr>
            <w:r w:rsidRPr="008233BF">
              <w:t>Subfield name</w:t>
            </w:r>
          </w:p>
        </w:tc>
        <w:tc>
          <w:tcPr>
            <w:tcW w:w="850" w:type="dxa"/>
            <w:tcBorders>
              <w:top w:val="double" w:sz="7" w:space="0" w:color="000000"/>
              <w:left w:val="single" w:sz="7" w:space="0" w:color="000000"/>
              <w:bottom w:val="double" w:sz="7" w:space="0" w:color="000000"/>
              <w:right w:val="single" w:sz="7" w:space="0" w:color="000000"/>
            </w:tcBorders>
            <w:vAlign w:val="center"/>
          </w:tcPr>
          <w:p w14:paraId="377CB131" w14:textId="77777777" w:rsidR="00B953DD" w:rsidRPr="008233BF" w:rsidRDefault="00B953DD" w:rsidP="00C53B69">
            <w:pPr>
              <w:pStyle w:val="Small"/>
              <w:jc w:val="both"/>
            </w:pPr>
            <w:r w:rsidRPr="008233BF">
              <w:t>Label</w:t>
            </w:r>
          </w:p>
        </w:tc>
        <w:tc>
          <w:tcPr>
            <w:tcW w:w="1985" w:type="dxa"/>
            <w:tcBorders>
              <w:top w:val="double" w:sz="7" w:space="0" w:color="000000"/>
              <w:left w:val="single" w:sz="7" w:space="0" w:color="000000"/>
              <w:bottom w:val="double" w:sz="7" w:space="0" w:color="000000"/>
              <w:right w:val="single" w:sz="7" w:space="0" w:color="000000"/>
            </w:tcBorders>
          </w:tcPr>
          <w:p w14:paraId="45A67679" w14:textId="77777777" w:rsidR="00B953DD" w:rsidRPr="008233BF" w:rsidRDefault="00B953DD" w:rsidP="00C53B69">
            <w:pPr>
              <w:pStyle w:val="Small"/>
              <w:jc w:val="both"/>
            </w:pPr>
            <w:r>
              <w:t>Value</w:t>
            </w:r>
          </w:p>
        </w:tc>
        <w:tc>
          <w:tcPr>
            <w:tcW w:w="850" w:type="dxa"/>
            <w:tcBorders>
              <w:top w:val="double" w:sz="7" w:space="0" w:color="000000"/>
              <w:left w:val="single" w:sz="7" w:space="0" w:color="000000"/>
              <w:bottom w:val="double" w:sz="7" w:space="0" w:color="000000"/>
              <w:right w:val="single" w:sz="7" w:space="0" w:color="000000"/>
            </w:tcBorders>
            <w:vAlign w:val="center"/>
          </w:tcPr>
          <w:p w14:paraId="1E1BD959" w14:textId="77777777" w:rsidR="00B953DD" w:rsidRPr="008233BF" w:rsidRDefault="00B953DD" w:rsidP="00C53B69">
            <w:pPr>
              <w:pStyle w:val="Small"/>
              <w:jc w:val="both"/>
            </w:pPr>
            <w:r w:rsidRPr="008233BF">
              <w:t>Format</w:t>
            </w:r>
          </w:p>
        </w:tc>
        <w:tc>
          <w:tcPr>
            <w:tcW w:w="3273" w:type="dxa"/>
            <w:tcBorders>
              <w:top w:val="double" w:sz="7" w:space="0" w:color="000000"/>
              <w:left w:val="single" w:sz="7" w:space="0" w:color="000000"/>
              <w:bottom w:val="double" w:sz="7" w:space="0" w:color="000000"/>
              <w:right w:val="double" w:sz="7" w:space="0" w:color="000000"/>
            </w:tcBorders>
            <w:vAlign w:val="center"/>
          </w:tcPr>
          <w:p w14:paraId="2D6DF98F" w14:textId="77777777" w:rsidR="00B953DD" w:rsidRPr="008233BF" w:rsidRDefault="00B953DD" w:rsidP="00C53B69">
            <w:pPr>
              <w:pStyle w:val="Small"/>
              <w:jc w:val="both"/>
            </w:pPr>
            <w:r>
              <w:t>Comment</w:t>
            </w:r>
          </w:p>
        </w:tc>
      </w:tr>
      <w:tr w:rsidR="00B953DD" w:rsidRPr="008233BF" w14:paraId="460AF5F6"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E39FB5F" w14:textId="77777777" w:rsidR="00B953DD" w:rsidRPr="008233BF" w:rsidRDefault="00B953DD" w:rsidP="00C53B69">
            <w:pPr>
              <w:pStyle w:val="Small"/>
              <w:jc w:val="both"/>
            </w:pPr>
            <w:r w:rsidRPr="008233BF">
              <w:t>Record name</w:t>
            </w:r>
          </w:p>
        </w:tc>
        <w:tc>
          <w:tcPr>
            <w:tcW w:w="850" w:type="dxa"/>
            <w:tcBorders>
              <w:top w:val="single" w:sz="7" w:space="0" w:color="000000"/>
              <w:left w:val="single" w:sz="7" w:space="0" w:color="000000"/>
              <w:bottom w:val="single" w:sz="7" w:space="0" w:color="000000"/>
              <w:right w:val="single" w:sz="7" w:space="0" w:color="000000"/>
            </w:tcBorders>
          </w:tcPr>
          <w:p w14:paraId="016D262F" w14:textId="77777777" w:rsidR="00B953DD" w:rsidRPr="008233BF" w:rsidRDefault="00B953DD" w:rsidP="00C53B69">
            <w:pPr>
              <w:pStyle w:val="Small"/>
              <w:jc w:val="both"/>
            </w:pPr>
            <w:r w:rsidRPr="008233BF">
              <w:t>RCNM</w:t>
            </w:r>
          </w:p>
        </w:tc>
        <w:tc>
          <w:tcPr>
            <w:tcW w:w="1985" w:type="dxa"/>
            <w:tcBorders>
              <w:top w:val="single" w:sz="7" w:space="0" w:color="000000"/>
              <w:left w:val="single" w:sz="7" w:space="0" w:color="000000"/>
              <w:bottom w:val="single" w:sz="7" w:space="0" w:color="000000"/>
              <w:right w:val="single" w:sz="7" w:space="0" w:color="000000"/>
            </w:tcBorders>
          </w:tcPr>
          <w:p w14:paraId="535E952A" w14:textId="77777777" w:rsidR="00B953DD" w:rsidRPr="008233BF" w:rsidRDefault="00B953DD" w:rsidP="00C53B69">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6E8D6005" w14:textId="77777777" w:rsidR="00B953DD" w:rsidRPr="008233BF" w:rsidRDefault="00B953DD" w:rsidP="00C53B69">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40A99D79" w14:textId="2FE92932" w:rsidR="00B953DD" w:rsidRPr="008233BF" w:rsidRDefault="00B953DD" w:rsidP="00C53B69">
            <w:pPr>
              <w:pStyle w:val="Small"/>
              <w:jc w:val="both"/>
            </w:pPr>
            <w:r w:rsidRPr="008233BF">
              <w:t xml:space="preserve">{10} - </w:t>
            </w:r>
            <w:r w:rsidR="00F53A98">
              <w:t>Dataset</w:t>
            </w:r>
            <w:r w:rsidRPr="008233BF">
              <w:t xml:space="preserve"> Identification</w:t>
            </w:r>
          </w:p>
        </w:tc>
      </w:tr>
      <w:tr w:rsidR="00B953DD" w:rsidRPr="008233BF" w14:paraId="52BBA196"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2D8AB164" w14:textId="77777777" w:rsidR="00B953DD" w:rsidRPr="008233BF" w:rsidRDefault="00B953DD" w:rsidP="00C53B69">
            <w:pPr>
              <w:pStyle w:val="Small"/>
              <w:jc w:val="both"/>
            </w:pPr>
            <w:r w:rsidRPr="008233BF">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3CC406B2" w14:textId="77777777" w:rsidR="00B953DD" w:rsidRPr="008233BF" w:rsidRDefault="00B953DD" w:rsidP="00C53B69">
            <w:pPr>
              <w:pStyle w:val="Small"/>
              <w:jc w:val="both"/>
            </w:pPr>
            <w:r w:rsidRPr="008233BF">
              <w:t>RCID</w:t>
            </w:r>
          </w:p>
        </w:tc>
        <w:tc>
          <w:tcPr>
            <w:tcW w:w="1985" w:type="dxa"/>
            <w:tcBorders>
              <w:top w:val="single" w:sz="7" w:space="0" w:color="000000"/>
              <w:left w:val="single" w:sz="7" w:space="0" w:color="000000"/>
              <w:bottom w:val="single" w:sz="7" w:space="0" w:color="000000"/>
              <w:right w:val="single" w:sz="7" w:space="0" w:color="000000"/>
            </w:tcBorders>
          </w:tcPr>
          <w:p w14:paraId="4741AB70" w14:textId="77777777" w:rsidR="00B953DD" w:rsidRPr="008233BF" w:rsidRDefault="00B953DD" w:rsidP="00C53B69">
            <w:pPr>
              <w:pStyle w:val="Small"/>
              <w:jc w:val="both"/>
            </w:pPr>
            <w:r>
              <w:t>{1}</w:t>
            </w:r>
          </w:p>
        </w:tc>
        <w:tc>
          <w:tcPr>
            <w:tcW w:w="850" w:type="dxa"/>
            <w:tcBorders>
              <w:top w:val="single" w:sz="7" w:space="0" w:color="000000"/>
              <w:left w:val="single" w:sz="7" w:space="0" w:color="000000"/>
              <w:bottom w:val="single" w:sz="7" w:space="0" w:color="000000"/>
              <w:right w:val="single" w:sz="7" w:space="0" w:color="000000"/>
            </w:tcBorders>
          </w:tcPr>
          <w:p w14:paraId="3D5ABA2F" w14:textId="77777777" w:rsidR="00B953DD" w:rsidRPr="008233BF" w:rsidRDefault="00B953DD" w:rsidP="00C53B69">
            <w:pPr>
              <w:pStyle w:val="Small"/>
              <w:jc w:val="both"/>
            </w:pPr>
            <w:r w:rsidRPr="008233BF">
              <w:t>b14</w:t>
            </w:r>
          </w:p>
        </w:tc>
        <w:tc>
          <w:tcPr>
            <w:tcW w:w="3273" w:type="dxa"/>
            <w:tcBorders>
              <w:top w:val="single" w:sz="7" w:space="0" w:color="000000"/>
              <w:left w:val="single" w:sz="7" w:space="0" w:color="000000"/>
              <w:bottom w:val="single" w:sz="7" w:space="0" w:color="000000"/>
              <w:right w:val="single" w:sz="7" w:space="0" w:color="000000"/>
            </w:tcBorders>
          </w:tcPr>
          <w:p w14:paraId="5CA57663" w14:textId="77777777" w:rsidR="00B953DD" w:rsidRPr="008233BF" w:rsidRDefault="00B953DD" w:rsidP="00C53B69">
            <w:pPr>
              <w:pStyle w:val="Small"/>
              <w:jc w:val="both"/>
            </w:pPr>
            <w:r>
              <w:t>Only one record</w:t>
            </w:r>
          </w:p>
        </w:tc>
      </w:tr>
      <w:tr w:rsidR="00B953DD" w:rsidRPr="008233BF" w14:paraId="23386693"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0332C75F" w14:textId="77777777" w:rsidR="00B953DD" w:rsidRPr="008233BF" w:rsidRDefault="00B953DD" w:rsidP="00C53B69">
            <w:pPr>
              <w:pStyle w:val="Small"/>
              <w:jc w:val="both"/>
            </w:pPr>
            <w:r w:rsidRPr="008233BF">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4E172CC0" w14:textId="77777777" w:rsidR="00B953DD" w:rsidRPr="008233BF" w:rsidRDefault="00B953DD" w:rsidP="00C53B69">
            <w:pPr>
              <w:pStyle w:val="Small"/>
              <w:jc w:val="both"/>
            </w:pPr>
            <w:r w:rsidRPr="008233BF">
              <w:t>ENSP</w:t>
            </w:r>
          </w:p>
        </w:tc>
        <w:tc>
          <w:tcPr>
            <w:tcW w:w="1985" w:type="dxa"/>
            <w:tcBorders>
              <w:top w:val="single" w:sz="7" w:space="0" w:color="000000"/>
              <w:left w:val="single" w:sz="7" w:space="0" w:color="000000"/>
              <w:bottom w:val="single" w:sz="7" w:space="0" w:color="000000"/>
              <w:right w:val="single" w:sz="7" w:space="0" w:color="000000"/>
            </w:tcBorders>
          </w:tcPr>
          <w:p w14:paraId="6A1CA627" w14:textId="77777777" w:rsidR="00B953DD" w:rsidRPr="008233BF" w:rsidRDefault="00B953DD" w:rsidP="00C53B69">
            <w:pPr>
              <w:pStyle w:val="Small"/>
              <w:jc w:val="both"/>
            </w:pPr>
            <w:r>
              <w:t>‘S-100 Part 10a’</w:t>
            </w:r>
          </w:p>
        </w:tc>
        <w:tc>
          <w:tcPr>
            <w:tcW w:w="850" w:type="dxa"/>
            <w:tcBorders>
              <w:top w:val="single" w:sz="7" w:space="0" w:color="000000"/>
              <w:left w:val="single" w:sz="7" w:space="0" w:color="000000"/>
              <w:bottom w:val="single" w:sz="7" w:space="0" w:color="000000"/>
              <w:right w:val="single" w:sz="7" w:space="0" w:color="000000"/>
            </w:tcBorders>
          </w:tcPr>
          <w:p w14:paraId="681F264B"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0E0CFC51" w14:textId="77777777" w:rsidR="00B953DD" w:rsidRPr="008233BF" w:rsidRDefault="00B953DD" w:rsidP="00C53B69">
            <w:pPr>
              <w:pStyle w:val="Small"/>
              <w:jc w:val="both"/>
            </w:pPr>
            <w:r w:rsidRPr="008233BF">
              <w:t>Encoding specification that defines the encoding</w:t>
            </w:r>
          </w:p>
        </w:tc>
      </w:tr>
      <w:tr w:rsidR="00B953DD" w:rsidRPr="008233BF" w14:paraId="71AC285F"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5C3E341" w14:textId="77777777" w:rsidR="00B953DD" w:rsidRPr="008233BF" w:rsidRDefault="00B953DD" w:rsidP="00C53B69">
            <w:pPr>
              <w:pStyle w:val="Small"/>
              <w:jc w:val="both"/>
            </w:pPr>
            <w:r w:rsidRPr="008233BF">
              <w:lastRenderedPageBreak/>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06F203E4" w14:textId="77777777" w:rsidR="00B953DD" w:rsidRPr="008233BF" w:rsidRDefault="00B953DD" w:rsidP="00C53B69">
            <w:pPr>
              <w:pStyle w:val="Small"/>
              <w:jc w:val="both"/>
            </w:pPr>
            <w:r w:rsidRPr="008233BF">
              <w:t>ENED</w:t>
            </w:r>
          </w:p>
        </w:tc>
        <w:tc>
          <w:tcPr>
            <w:tcW w:w="1985" w:type="dxa"/>
            <w:tcBorders>
              <w:top w:val="single" w:sz="7" w:space="0" w:color="000000"/>
              <w:left w:val="single" w:sz="7" w:space="0" w:color="000000"/>
              <w:bottom w:val="single" w:sz="7" w:space="0" w:color="000000"/>
              <w:right w:val="single" w:sz="7" w:space="0" w:color="000000"/>
            </w:tcBorders>
          </w:tcPr>
          <w:p w14:paraId="0D8BFC0D" w14:textId="77777777" w:rsidR="00B953DD" w:rsidRPr="008233BF" w:rsidRDefault="00B953DD" w:rsidP="00C53B69">
            <w:pPr>
              <w:pStyle w:val="Small"/>
              <w:jc w:val="both"/>
            </w:pPr>
            <w:r>
              <w:t>“1.1”</w:t>
            </w:r>
          </w:p>
        </w:tc>
        <w:tc>
          <w:tcPr>
            <w:tcW w:w="850" w:type="dxa"/>
            <w:tcBorders>
              <w:top w:val="single" w:sz="7" w:space="0" w:color="000000"/>
              <w:left w:val="single" w:sz="7" w:space="0" w:color="000000"/>
              <w:bottom w:val="single" w:sz="7" w:space="0" w:color="000000"/>
              <w:right w:val="single" w:sz="7" w:space="0" w:color="000000"/>
            </w:tcBorders>
          </w:tcPr>
          <w:p w14:paraId="4E51375E"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1CC5F747" w14:textId="77777777" w:rsidR="00B953DD" w:rsidRPr="008233BF" w:rsidRDefault="00B953DD" w:rsidP="00C53B69">
            <w:pPr>
              <w:pStyle w:val="Small"/>
              <w:jc w:val="both"/>
            </w:pPr>
            <w:r w:rsidRPr="008233BF">
              <w:t>Edition of the encoding specification</w:t>
            </w:r>
          </w:p>
        </w:tc>
      </w:tr>
      <w:tr w:rsidR="00B953DD" w:rsidRPr="008233BF" w14:paraId="6D28761E"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7495AC96" w14:textId="77777777" w:rsidR="00B953DD" w:rsidRPr="008233BF" w:rsidRDefault="00B953DD" w:rsidP="00C53B69">
            <w:pPr>
              <w:pStyle w:val="Small"/>
              <w:jc w:val="both"/>
            </w:pPr>
            <w:r w:rsidRPr="008233BF">
              <w:t>Product identifier</w:t>
            </w:r>
          </w:p>
        </w:tc>
        <w:tc>
          <w:tcPr>
            <w:tcW w:w="850" w:type="dxa"/>
            <w:tcBorders>
              <w:top w:val="single" w:sz="7" w:space="0" w:color="000000"/>
              <w:left w:val="single" w:sz="7" w:space="0" w:color="000000"/>
              <w:bottom w:val="single" w:sz="7" w:space="0" w:color="000000"/>
              <w:right w:val="single" w:sz="7" w:space="0" w:color="000000"/>
            </w:tcBorders>
          </w:tcPr>
          <w:p w14:paraId="2D0ADBDF" w14:textId="77777777" w:rsidR="00B953DD" w:rsidRPr="008233BF" w:rsidRDefault="00B953DD" w:rsidP="00C53B69">
            <w:pPr>
              <w:pStyle w:val="Small"/>
              <w:jc w:val="both"/>
            </w:pPr>
            <w:r w:rsidRPr="008233BF">
              <w:t>PRSP</w:t>
            </w:r>
          </w:p>
        </w:tc>
        <w:tc>
          <w:tcPr>
            <w:tcW w:w="1985" w:type="dxa"/>
            <w:tcBorders>
              <w:top w:val="single" w:sz="7" w:space="0" w:color="000000"/>
              <w:left w:val="single" w:sz="7" w:space="0" w:color="000000"/>
              <w:bottom w:val="single" w:sz="7" w:space="0" w:color="000000"/>
              <w:right w:val="single" w:sz="7" w:space="0" w:color="000000"/>
            </w:tcBorders>
          </w:tcPr>
          <w:p w14:paraId="14A1CAB6" w14:textId="77777777" w:rsidR="00B953DD" w:rsidRPr="008233BF" w:rsidRDefault="00B953DD" w:rsidP="00C53B69">
            <w:pPr>
              <w:pStyle w:val="Small"/>
              <w:jc w:val="both"/>
            </w:pPr>
            <w:r>
              <w:t>“INT.IHO.S-101.1.0”</w:t>
            </w:r>
          </w:p>
        </w:tc>
        <w:tc>
          <w:tcPr>
            <w:tcW w:w="850" w:type="dxa"/>
            <w:tcBorders>
              <w:top w:val="single" w:sz="7" w:space="0" w:color="000000"/>
              <w:left w:val="single" w:sz="7" w:space="0" w:color="000000"/>
              <w:bottom w:val="single" w:sz="7" w:space="0" w:color="000000"/>
              <w:right w:val="single" w:sz="7" w:space="0" w:color="000000"/>
            </w:tcBorders>
          </w:tcPr>
          <w:p w14:paraId="1DEA73A6"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6635E60" w14:textId="77777777" w:rsidR="00B953DD" w:rsidRPr="008233BF" w:rsidRDefault="00B953DD" w:rsidP="00C53B69">
            <w:pPr>
              <w:pStyle w:val="Small"/>
              <w:jc w:val="both"/>
            </w:pPr>
            <w:r w:rsidRPr="008233BF">
              <w:t>Unique identifier for the data product as specified in the product specification</w:t>
            </w:r>
          </w:p>
        </w:tc>
      </w:tr>
      <w:tr w:rsidR="00B953DD" w:rsidRPr="008233BF" w14:paraId="4EAB9BA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444856A8" w14:textId="77777777" w:rsidR="00B953DD" w:rsidRPr="008233BF" w:rsidRDefault="00B953DD" w:rsidP="00C53B69">
            <w:pPr>
              <w:pStyle w:val="Small"/>
              <w:jc w:val="both"/>
            </w:pPr>
            <w:r w:rsidRPr="008233BF">
              <w:t>Product edition</w:t>
            </w:r>
          </w:p>
        </w:tc>
        <w:tc>
          <w:tcPr>
            <w:tcW w:w="850" w:type="dxa"/>
            <w:tcBorders>
              <w:top w:val="single" w:sz="7" w:space="0" w:color="000000"/>
              <w:left w:val="single" w:sz="7" w:space="0" w:color="000000"/>
              <w:bottom w:val="single" w:sz="7" w:space="0" w:color="000000"/>
              <w:right w:val="single" w:sz="7" w:space="0" w:color="000000"/>
            </w:tcBorders>
          </w:tcPr>
          <w:p w14:paraId="26314B51" w14:textId="77777777" w:rsidR="00B953DD" w:rsidRPr="008233BF" w:rsidRDefault="00B953DD" w:rsidP="00C53B69">
            <w:pPr>
              <w:pStyle w:val="Small"/>
              <w:jc w:val="both"/>
            </w:pPr>
            <w:r w:rsidRPr="008233BF">
              <w:t>PRED</w:t>
            </w:r>
          </w:p>
        </w:tc>
        <w:tc>
          <w:tcPr>
            <w:tcW w:w="1985" w:type="dxa"/>
            <w:tcBorders>
              <w:top w:val="single" w:sz="7" w:space="0" w:color="000000"/>
              <w:left w:val="single" w:sz="7" w:space="0" w:color="000000"/>
              <w:bottom w:val="single" w:sz="7" w:space="0" w:color="000000"/>
              <w:right w:val="single" w:sz="7" w:space="0" w:color="000000"/>
            </w:tcBorders>
          </w:tcPr>
          <w:p w14:paraId="4C232590" w14:textId="77777777" w:rsidR="00B953DD" w:rsidRPr="008233BF" w:rsidRDefault="00B953DD" w:rsidP="00C53B69">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7B64D58F"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6661BD64" w14:textId="77777777" w:rsidR="00B953DD" w:rsidRPr="008233BF" w:rsidRDefault="00B953DD" w:rsidP="00C53B69">
            <w:pPr>
              <w:pStyle w:val="Small"/>
              <w:jc w:val="both"/>
            </w:pPr>
            <w:r w:rsidRPr="008233BF">
              <w:t>Edition of the product specification</w:t>
            </w:r>
          </w:p>
        </w:tc>
      </w:tr>
      <w:tr w:rsidR="00B953DD" w:rsidRPr="008233BF" w14:paraId="3A099E24"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87EB527" w14:textId="77777777" w:rsidR="00B953DD" w:rsidRPr="008233BF" w:rsidRDefault="00B953DD" w:rsidP="00C53B69">
            <w:pPr>
              <w:pStyle w:val="Small"/>
              <w:jc w:val="both"/>
            </w:pPr>
            <w:r w:rsidRPr="008233BF">
              <w:t>Application profile</w:t>
            </w:r>
          </w:p>
        </w:tc>
        <w:tc>
          <w:tcPr>
            <w:tcW w:w="850" w:type="dxa"/>
            <w:tcBorders>
              <w:top w:val="single" w:sz="7" w:space="0" w:color="000000"/>
              <w:left w:val="single" w:sz="7" w:space="0" w:color="000000"/>
              <w:bottom w:val="single" w:sz="7" w:space="0" w:color="000000"/>
              <w:right w:val="single" w:sz="7" w:space="0" w:color="000000"/>
            </w:tcBorders>
          </w:tcPr>
          <w:p w14:paraId="1FF85317" w14:textId="77777777" w:rsidR="00B953DD" w:rsidRPr="008233BF" w:rsidRDefault="00B953DD" w:rsidP="00C53B69">
            <w:pPr>
              <w:pStyle w:val="Small"/>
              <w:jc w:val="both"/>
            </w:pPr>
            <w:r w:rsidRPr="008233BF">
              <w:t>PROF</w:t>
            </w:r>
          </w:p>
        </w:tc>
        <w:tc>
          <w:tcPr>
            <w:tcW w:w="1985" w:type="dxa"/>
            <w:tcBorders>
              <w:top w:val="single" w:sz="7" w:space="0" w:color="000000"/>
              <w:left w:val="single" w:sz="7" w:space="0" w:color="000000"/>
              <w:bottom w:val="single" w:sz="7" w:space="0" w:color="000000"/>
              <w:right w:val="single" w:sz="7" w:space="0" w:color="000000"/>
            </w:tcBorders>
          </w:tcPr>
          <w:p w14:paraId="14985C7F" w14:textId="77777777" w:rsidR="00B953DD" w:rsidRPr="008233BF" w:rsidRDefault="00DD4FF3" w:rsidP="00C53B69">
            <w:pPr>
              <w:pStyle w:val="Small"/>
              <w:jc w:val="both"/>
            </w:pPr>
            <w:r>
              <w:t>“</w:t>
            </w:r>
            <w:r w:rsidR="005A30FF">
              <w:t>2</w:t>
            </w:r>
            <w:r>
              <w:t>”</w:t>
            </w:r>
          </w:p>
        </w:tc>
        <w:tc>
          <w:tcPr>
            <w:tcW w:w="850" w:type="dxa"/>
            <w:tcBorders>
              <w:top w:val="single" w:sz="7" w:space="0" w:color="000000"/>
              <w:left w:val="single" w:sz="7" w:space="0" w:color="000000"/>
              <w:bottom w:val="single" w:sz="7" w:space="0" w:color="000000"/>
              <w:right w:val="single" w:sz="7" w:space="0" w:color="000000"/>
            </w:tcBorders>
          </w:tcPr>
          <w:p w14:paraId="34211E06"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5899442" w14:textId="77777777" w:rsidR="00B953DD" w:rsidRPr="008233BF" w:rsidRDefault="00DD4FF3" w:rsidP="00C53B69">
            <w:pPr>
              <w:pStyle w:val="Small"/>
              <w:jc w:val="both"/>
            </w:pPr>
            <w:r>
              <w:t>“2”</w:t>
            </w:r>
            <w:r w:rsidR="00B953DD">
              <w:t xml:space="preserve"> – E</w:t>
            </w:r>
            <w:r w:rsidR="005A30FF">
              <w:t>R</w:t>
            </w:r>
            <w:r w:rsidR="00B953DD">
              <w:t xml:space="preserve"> Profile</w:t>
            </w:r>
          </w:p>
        </w:tc>
      </w:tr>
      <w:tr w:rsidR="00B953DD" w:rsidRPr="008233BF" w14:paraId="12DF42B1"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E048FCA" w14:textId="77777777" w:rsidR="00B953DD" w:rsidRPr="008233BF" w:rsidRDefault="00B953DD" w:rsidP="00C53B69">
            <w:pPr>
              <w:pStyle w:val="Small"/>
              <w:jc w:val="both"/>
            </w:pPr>
            <w:r w:rsidRPr="008233BF">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300D0184" w14:textId="77777777" w:rsidR="00B953DD" w:rsidRPr="008233BF" w:rsidRDefault="00B953DD" w:rsidP="00C53B69">
            <w:pPr>
              <w:pStyle w:val="Small"/>
              <w:jc w:val="both"/>
            </w:pPr>
            <w:r w:rsidRPr="008233BF">
              <w:t>DSNM</w:t>
            </w:r>
          </w:p>
        </w:tc>
        <w:tc>
          <w:tcPr>
            <w:tcW w:w="1985" w:type="dxa"/>
            <w:tcBorders>
              <w:top w:val="single" w:sz="7" w:space="0" w:color="000000"/>
              <w:left w:val="single" w:sz="7" w:space="0" w:color="000000"/>
              <w:bottom w:val="single" w:sz="7" w:space="0" w:color="000000"/>
              <w:right w:val="single" w:sz="7" w:space="0" w:color="000000"/>
            </w:tcBorders>
          </w:tcPr>
          <w:p w14:paraId="7DFFE337" w14:textId="77777777" w:rsidR="00B953DD" w:rsidRPr="008233BF" w:rsidRDefault="00B953DD"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CBCB302"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E2C41A5" w14:textId="77777777" w:rsidR="00B953DD" w:rsidRPr="008233BF" w:rsidRDefault="00B953DD" w:rsidP="00C53B69">
            <w:pPr>
              <w:pStyle w:val="Small"/>
              <w:jc w:val="both"/>
            </w:pPr>
            <w:r w:rsidRPr="008233BF">
              <w:t xml:space="preserve">The file </w:t>
            </w:r>
            <w:r>
              <w:t>name including the extension but excluding any path information</w:t>
            </w:r>
          </w:p>
        </w:tc>
      </w:tr>
      <w:tr w:rsidR="00B953DD" w:rsidRPr="008233BF" w14:paraId="7B88B0B0"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A0E3B6C" w14:textId="77777777" w:rsidR="00B953DD" w:rsidRPr="008233BF" w:rsidRDefault="00B953DD" w:rsidP="00C53B69">
            <w:pPr>
              <w:pStyle w:val="Small"/>
              <w:jc w:val="both"/>
            </w:pPr>
            <w:r w:rsidRPr="008233BF">
              <w:t>Dataset title</w:t>
            </w:r>
          </w:p>
        </w:tc>
        <w:tc>
          <w:tcPr>
            <w:tcW w:w="850" w:type="dxa"/>
            <w:tcBorders>
              <w:top w:val="single" w:sz="7" w:space="0" w:color="000000"/>
              <w:left w:val="single" w:sz="7" w:space="0" w:color="000000"/>
              <w:bottom w:val="single" w:sz="7" w:space="0" w:color="000000"/>
              <w:right w:val="single" w:sz="7" w:space="0" w:color="000000"/>
            </w:tcBorders>
          </w:tcPr>
          <w:p w14:paraId="2F0A5DC6" w14:textId="77777777" w:rsidR="00B953DD" w:rsidRPr="008233BF" w:rsidRDefault="00B953DD" w:rsidP="00C53B69">
            <w:pPr>
              <w:pStyle w:val="Small"/>
              <w:jc w:val="both"/>
            </w:pPr>
            <w:r w:rsidRPr="008233BF">
              <w:t>DSTL</w:t>
            </w:r>
          </w:p>
        </w:tc>
        <w:tc>
          <w:tcPr>
            <w:tcW w:w="1985" w:type="dxa"/>
            <w:tcBorders>
              <w:top w:val="single" w:sz="7" w:space="0" w:color="000000"/>
              <w:left w:val="single" w:sz="7" w:space="0" w:color="000000"/>
              <w:bottom w:val="single" w:sz="7" w:space="0" w:color="000000"/>
              <w:right w:val="single" w:sz="7" w:space="0" w:color="000000"/>
            </w:tcBorders>
          </w:tcPr>
          <w:p w14:paraId="3BBC4FF8" w14:textId="77777777" w:rsidR="00B953DD" w:rsidRPr="008233BF" w:rsidRDefault="00B953DD"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4254AB2B"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53774CD" w14:textId="77777777" w:rsidR="00B953DD" w:rsidRPr="008233BF" w:rsidRDefault="00B953DD" w:rsidP="00C53B69">
            <w:pPr>
              <w:pStyle w:val="Small"/>
              <w:jc w:val="both"/>
            </w:pPr>
            <w:r w:rsidRPr="008233BF">
              <w:t>The title of the dataset</w:t>
            </w:r>
          </w:p>
        </w:tc>
      </w:tr>
      <w:tr w:rsidR="00B953DD" w:rsidRPr="008233BF" w14:paraId="6F386BA4"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5EF566F" w14:textId="77777777" w:rsidR="00B953DD" w:rsidRPr="008233BF" w:rsidRDefault="00B953DD" w:rsidP="00C53B69">
            <w:pPr>
              <w:pStyle w:val="Small"/>
              <w:jc w:val="both"/>
            </w:pPr>
            <w:r w:rsidRPr="008233BF">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09D3BBF7" w14:textId="77777777" w:rsidR="00B953DD" w:rsidRPr="008233BF" w:rsidRDefault="00B953DD" w:rsidP="00C53B69">
            <w:pPr>
              <w:pStyle w:val="Small"/>
              <w:jc w:val="both"/>
            </w:pPr>
            <w:r w:rsidRPr="008233BF">
              <w:t>DSRD</w:t>
            </w:r>
          </w:p>
        </w:tc>
        <w:tc>
          <w:tcPr>
            <w:tcW w:w="1985" w:type="dxa"/>
            <w:tcBorders>
              <w:top w:val="single" w:sz="7" w:space="0" w:color="000000"/>
              <w:left w:val="single" w:sz="7" w:space="0" w:color="000000"/>
              <w:bottom w:val="single" w:sz="7" w:space="0" w:color="000000"/>
              <w:right w:val="single" w:sz="7" w:space="0" w:color="000000"/>
            </w:tcBorders>
          </w:tcPr>
          <w:p w14:paraId="1ADEABD4" w14:textId="77777777" w:rsidR="00B953DD" w:rsidRPr="008233BF" w:rsidRDefault="00B953DD"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6B72A739" w14:textId="77777777" w:rsidR="00B953DD" w:rsidRPr="008233BF" w:rsidRDefault="00B953DD" w:rsidP="00C53B69">
            <w:pPr>
              <w:pStyle w:val="Small"/>
              <w:jc w:val="both"/>
            </w:pPr>
            <w:r w:rsidRPr="008233BF">
              <w:t>A(8)</w:t>
            </w:r>
          </w:p>
        </w:tc>
        <w:tc>
          <w:tcPr>
            <w:tcW w:w="3273" w:type="dxa"/>
            <w:tcBorders>
              <w:top w:val="single" w:sz="7" w:space="0" w:color="000000"/>
              <w:left w:val="single" w:sz="7" w:space="0" w:color="000000"/>
              <w:bottom w:val="single" w:sz="7" w:space="0" w:color="000000"/>
              <w:right w:val="single" w:sz="7" w:space="0" w:color="000000"/>
            </w:tcBorders>
          </w:tcPr>
          <w:p w14:paraId="2886334A" w14:textId="77777777" w:rsidR="00B953DD" w:rsidRPr="008233BF" w:rsidRDefault="00B953DD" w:rsidP="00C53B69">
            <w:pPr>
              <w:pStyle w:val="Small"/>
              <w:jc w:val="both"/>
            </w:pPr>
            <w:r w:rsidRPr="008233BF">
              <w:t>The reference date of the dataset</w:t>
            </w:r>
          </w:p>
          <w:p w14:paraId="3F6A61D8" w14:textId="77777777" w:rsidR="00B953DD" w:rsidRPr="008233BF" w:rsidRDefault="00B953DD" w:rsidP="00C53B69">
            <w:pPr>
              <w:pStyle w:val="Small"/>
              <w:jc w:val="both"/>
            </w:pPr>
            <w:r w:rsidRPr="008233BF">
              <w:t>Format: YYYYMMDD according to ISO 8601</w:t>
            </w:r>
          </w:p>
        </w:tc>
      </w:tr>
      <w:tr w:rsidR="00B953DD" w:rsidRPr="008233BF" w14:paraId="4EDDB08E"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62865A0D" w14:textId="77777777" w:rsidR="00B953DD" w:rsidRPr="008233BF" w:rsidRDefault="00B953DD" w:rsidP="00C53B69">
            <w:pPr>
              <w:pStyle w:val="Small"/>
              <w:jc w:val="both"/>
            </w:pPr>
            <w:r w:rsidRPr="008233BF">
              <w:t>Dataset language</w:t>
            </w:r>
          </w:p>
        </w:tc>
        <w:tc>
          <w:tcPr>
            <w:tcW w:w="850" w:type="dxa"/>
            <w:tcBorders>
              <w:top w:val="single" w:sz="7" w:space="0" w:color="000000"/>
              <w:left w:val="single" w:sz="7" w:space="0" w:color="000000"/>
              <w:bottom w:val="single" w:sz="7" w:space="0" w:color="000000"/>
              <w:right w:val="single" w:sz="7" w:space="0" w:color="000000"/>
            </w:tcBorders>
          </w:tcPr>
          <w:p w14:paraId="57399F14" w14:textId="77777777" w:rsidR="00B953DD" w:rsidRPr="008233BF" w:rsidRDefault="00B953DD" w:rsidP="00C53B69">
            <w:pPr>
              <w:pStyle w:val="Small"/>
              <w:jc w:val="both"/>
            </w:pPr>
            <w:r w:rsidRPr="008233BF">
              <w:t>DSLG</w:t>
            </w:r>
          </w:p>
        </w:tc>
        <w:tc>
          <w:tcPr>
            <w:tcW w:w="1985" w:type="dxa"/>
            <w:tcBorders>
              <w:top w:val="single" w:sz="7" w:space="0" w:color="000000"/>
              <w:left w:val="single" w:sz="7" w:space="0" w:color="000000"/>
              <w:bottom w:val="single" w:sz="7" w:space="0" w:color="000000"/>
              <w:right w:val="single" w:sz="7" w:space="0" w:color="000000"/>
            </w:tcBorders>
          </w:tcPr>
          <w:p w14:paraId="5898B3DB" w14:textId="77777777" w:rsidR="00B953DD" w:rsidRPr="008233BF" w:rsidRDefault="00B953DD" w:rsidP="00C53B69">
            <w:pPr>
              <w:pStyle w:val="Small"/>
              <w:jc w:val="both"/>
            </w:pPr>
            <w:r>
              <w:t>“EN”</w:t>
            </w:r>
          </w:p>
        </w:tc>
        <w:tc>
          <w:tcPr>
            <w:tcW w:w="850" w:type="dxa"/>
            <w:tcBorders>
              <w:top w:val="single" w:sz="7" w:space="0" w:color="000000"/>
              <w:left w:val="single" w:sz="7" w:space="0" w:color="000000"/>
              <w:bottom w:val="single" w:sz="7" w:space="0" w:color="000000"/>
              <w:right w:val="single" w:sz="7" w:space="0" w:color="000000"/>
            </w:tcBorders>
          </w:tcPr>
          <w:p w14:paraId="7538C07B"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1D3D2C6A" w14:textId="77777777" w:rsidR="00B953DD" w:rsidRPr="008233BF" w:rsidRDefault="00B953DD" w:rsidP="00C53B69">
            <w:pPr>
              <w:pStyle w:val="Small"/>
              <w:jc w:val="both"/>
            </w:pPr>
            <w:r w:rsidRPr="008233BF">
              <w:t>The (primary) language used in this dataset</w:t>
            </w:r>
          </w:p>
        </w:tc>
      </w:tr>
      <w:tr w:rsidR="00B953DD" w:rsidRPr="008233BF" w14:paraId="371148E0"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9CB0D75" w14:textId="77777777" w:rsidR="00B953DD" w:rsidRPr="008233BF" w:rsidRDefault="00B953DD" w:rsidP="00C53B69">
            <w:pPr>
              <w:pStyle w:val="Small"/>
              <w:jc w:val="both"/>
            </w:pPr>
            <w:r w:rsidRPr="008233BF">
              <w:t>Dataset abstract</w:t>
            </w:r>
          </w:p>
        </w:tc>
        <w:tc>
          <w:tcPr>
            <w:tcW w:w="850" w:type="dxa"/>
            <w:tcBorders>
              <w:top w:val="single" w:sz="7" w:space="0" w:color="000000"/>
              <w:left w:val="single" w:sz="7" w:space="0" w:color="000000"/>
              <w:bottom w:val="single" w:sz="7" w:space="0" w:color="000000"/>
              <w:right w:val="single" w:sz="7" w:space="0" w:color="000000"/>
            </w:tcBorders>
          </w:tcPr>
          <w:p w14:paraId="6DCFFB1F" w14:textId="77777777" w:rsidR="00B953DD" w:rsidRPr="008233BF" w:rsidRDefault="00B953DD" w:rsidP="00C53B69">
            <w:pPr>
              <w:pStyle w:val="Small"/>
              <w:jc w:val="both"/>
            </w:pPr>
            <w:r w:rsidRPr="008233BF">
              <w:t>DSAB</w:t>
            </w:r>
          </w:p>
        </w:tc>
        <w:tc>
          <w:tcPr>
            <w:tcW w:w="1985" w:type="dxa"/>
            <w:tcBorders>
              <w:top w:val="single" w:sz="7" w:space="0" w:color="000000"/>
              <w:left w:val="single" w:sz="7" w:space="0" w:color="000000"/>
              <w:bottom w:val="single" w:sz="7" w:space="0" w:color="000000"/>
              <w:right w:val="single" w:sz="7" w:space="0" w:color="000000"/>
            </w:tcBorders>
          </w:tcPr>
          <w:p w14:paraId="5EE1C840" w14:textId="77777777" w:rsidR="00B953DD" w:rsidRPr="008233BF" w:rsidRDefault="00B953DD" w:rsidP="00C53B69">
            <w:pPr>
              <w:pStyle w:val="Small"/>
              <w:jc w:val="both"/>
            </w:pPr>
            <w:r>
              <w:t>omitted</w:t>
            </w:r>
          </w:p>
        </w:tc>
        <w:tc>
          <w:tcPr>
            <w:tcW w:w="850" w:type="dxa"/>
            <w:tcBorders>
              <w:top w:val="single" w:sz="7" w:space="0" w:color="000000"/>
              <w:left w:val="single" w:sz="7" w:space="0" w:color="000000"/>
              <w:bottom w:val="single" w:sz="7" w:space="0" w:color="000000"/>
              <w:right w:val="single" w:sz="7" w:space="0" w:color="000000"/>
            </w:tcBorders>
          </w:tcPr>
          <w:p w14:paraId="16CC1FFC"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2FF3CD21" w14:textId="77777777" w:rsidR="00B953DD" w:rsidRPr="008233BF" w:rsidRDefault="00B953DD" w:rsidP="00C53B69">
            <w:pPr>
              <w:pStyle w:val="Small"/>
              <w:jc w:val="both"/>
            </w:pPr>
            <w:r w:rsidRPr="008233BF">
              <w:t>The abstract of the dataset</w:t>
            </w:r>
          </w:p>
        </w:tc>
      </w:tr>
      <w:tr w:rsidR="00B953DD" w:rsidRPr="008233BF" w14:paraId="3CF3894A"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2D2583B5" w14:textId="77777777" w:rsidR="00B953DD" w:rsidRPr="008233BF" w:rsidRDefault="00B953DD" w:rsidP="00C53B69">
            <w:pPr>
              <w:pStyle w:val="Small"/>
              <w:jc w:val="both"/>
            </w:pPr>
            <w:r w:rsidRPr="008233BF">
              <w:t>Dataset edition</w:t>
            </w:r>
          </w:p>
        </w:tc>
        <w:tc>
          <w:tcPr>
            <w:tcW w:w="850" w:type="dxa"/>
            <w:tcBorders>
              <w:top w:val="single" w:sz="7" w:space="0" w:color="000000"/>
              <w:left w:val="single" w:sz="7" w:space="0" w:color="000000"/>
              <w:bottom w:val="single" w:sz="7" w:space="0" w:color="000000"/>
              <w:right w:val="single" w:sz="7" w:space="0" w:color="000000"/>
            </w:tcBorders>
          </w:tcPr>
          <w:p w14:paraId="133A716D" w14:textId="77777777" w:rsidR="00B953DD" w:rsidRPr="008233BF" w:rsidRDefault="00B953DD" w:rsidP="00C53B69">
            <w:pPr>
              <w:pStyle w:val="Small"/>
              <w:jc w:val="both"/>
            </w:pPr>
            <w:r w:rsidRPr="008233BF">
              <w:t>DSED</w:t>
            </w:r>
          </w:p>
        </w:tc>
        <w:tc>
          <w:tcPr>
            <w:tcW w:w="1985" w:type="dxa"/>
            <w:tcBorders>
              <w:top w:val="single" w:sz="7" w:space="0" w:color="000000"/>
              <w:left w:val="single" w:sz="7" w:space="0" w:color="000000"/>
              <w:bottom w:val="single" w:sz="7" w:space="0" w:color="000000"/>
              <w:right w:val="single" w:sz="7" w:space="0" w:color="000000"/>
            </w:tcBorders>
          </w:tcPr>
          <w:p w14:paraId="441E1EB1" w14:textId="77777777" w:rsidR="00B953DD" w:rsidRPr="008233BF" w:rsidRDefault="00B953DD" w:rsidP="00C53B69">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528C39B3" w14:textId="77777777" w:rsidR="00B953DD" w:rsidRPr="008233BF" w:rsidRDefault="00B953DD" w:rsidP="00C53B69">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688E7A37" w14:textId="73572CD7" w:rsidR="00B953DD" w:rsidRPr="008233BF" w:rsidRDefault="00E46180" w:rsidP="00C53B69">
            <w:pPr>
              <w:pStyle w:val="Small"/>
              <w:jc w:val="both"/>
            </w:pPr>
            <w:r>
              <w:t xml:space="preserve">[edition number].[update number] </w:t>
            </w:r>
            <w:proofErr w:type="spellStart"/>
            <w:r>
              <w:t>eg</w:t>
            </w:r>
            <w:proofErr w:type="spellEnd"/>
            <w:r>
              <w:t xml:space="preserve"> 4.20</w:t>
            </w:r>
          </w:p>
        </w:tc>
      </w:tr>
      <w:tr w:rsidR="00B953DD" w:rsidRPr="008233BF" w14:paraId="25B83EA1"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65E6B8A4" w14:textId="77777777" w:rsidR="00B953DD" w:rsidRPr="008233BF" w:rsidRDefault="00B953DD" w:rsidP="00C53B69">
            <w:pPr>
              <w:pStyle w:val="Small"/>
              <w:jc w:val="both"/>
            </w:pPr>
            <w:r w:rsidRPr="008233BF">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F4666D5" w14:textId="77777777" w:rsidR="00B953DD" w:rsidRPr="008233BF" w:rsidRDefault="00B953DD" w:rsidP="00C53B69">
            <w:pPr>
              <w:pStyle w:val="Small"/>
              <w:jc w:val="both"/>
            </w:pPr>
            <w:r w:rsidRPr="008233BF">
              <w:t>*DSTC</w:t>
            </w:r>
          </w:p>
        </w:tc>
        <w:tc>
          <w:tcPr>
            <w:tcW w:w="1985" w:type="dxa"/>
            <w:tcBorders>
              <w:top w:val="single" w:sz="7" w:space="0" w:color="000000"/>
              <w:left w:val="single" w:sz="7" w:space="0" w:color="000000"/>
              <w:bottom w:val="single" w:sz="7" w:space="0" w:color="000000"/>
              <w:right w:val="single" w:sz="7" w:space="0" w:color="000000"/>
            </w:tcBorders>
          </w:tcPr>
          <w:p w14:paraId="2AE3F1DD" w14:textId="77777777" w:rsidR="00B953DD" w:rsidRPr="008233BF" w:rsidRDefault="00B953DD" w:rsidP="00C53B69">
            <w:pPr>
              <w:pStyle w:val="Small"/>
              <w:jc w:val="both"/>
            </w:pPr>
            <w:r>
              <w:t>{14}{18}</w:t>
            </w:r>
          </w:p>
        </w:tc>
        <w:tc>
          <w:tcPr>
            <w:tcW w:w="850" w:type="dxa"/>
            <w:tcBorders>
              <w:top w:val="single" w:sz="7" w:space="0" w:color="000000"/>
              <w:left w:val="single" w:sz="7" w:space="0" w:color="000000"/>
              <w:bottom w:val="single" w:sz="7" w:space="0" w:color="000000"/>
              <w:right w:val="single" w:sz="7" w:space="0" w:color="000000"/>
            </w:tcBorders>
          </w:tcPr>
          <w:p w14:paraId="05C28820" w14:textId="77777777" w:rsidR="00B953DD" w:rsidRPr="008233BF" w:rsidRDefault="00B953DD" w:rsidP="00C53B69">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12ECE920" w14:textId="77777777" w:rsidR="00B953DD" w:rsidRPr="008233BF" w:rsidRDefault="00B953DD" w:rsidP="00C53B69">
            <w:pPr>
              <w:pStyle w:val="Small"/>
              <w:jc w:val="both"/>
            </w:pPr>
            <w:r w:rsidRPr="008233BF">
              <w:t>A set of topic categories</w:t>
            </w:r>
          </w:p>
        </w:tc>
      </w:tr>
    </w:tbl>
    <w:p w14:paraId="14C32587" w14:textId="77777777" w:rsidR="00E6325F" w:rsidRDefault="00E6325F" w:rsidP="00E6325F">
      <w:pPr>
        <w:pStyle w:val="Heading3"/>
        <w:numPr>
          <w:ilvl w:val="0"/>
          <w:numId w:val="0"/>
        </w:numPr>
        <w:spacing w:after="0"/>
        <w:jc w:val="both"/>
      </w:pPr>
    </w:p>
    <w:p w14:paraId="54D48495" w14:textId="4B47EA08" w:rsidR="00B953DD" w:rsidRPr="008233BF" w:rsidRDefault="00F53A98" w:rsidP="00C53B69">
      <w:pPr>
        <w:pStyle w:val="Heading3"/>
        <w:numPr>
          <w:ilvl w:val="2"/>
          <w:numId w:val="1"/>
        </w:numPr>
        <w:jc w:val="both"/>
      </w:pPr>
      <w:bookmarkStart w:id="1383" w:name="_Toc439685349"/>
      <w:r>
        <w:t>Dataset</w:t>
      </w:r>
      <w:r w:rsidR="00B953DD" w:rsidRPr="008233BF">
        <w:t xml:space="preserve"> Structure Information field</w:t>
      </w:r>
      <w:r w:rsidR="00B953DD">
        <w:t xml:space="preserve"> - DSSI</w:t>
      </w:r>
      <w:bookmarkEnd w:id="1383"/>
    </w:p>
    <w:tbl>
      <w:tblPr>
        <w:tblW w:w="9493" w:type="dxa"/>
        <w:tblInd w:w="-244" w:type="dxa"/>
        <w:tblLayout w:type="fixed"/>
        <w:tblCellMar>
          <w:left w:w="57" w:type="dxa"/>
          <w:right w:w="57" w:type="dxa"/>
        </w:tblCellMar>
        <w:tblLook w:val="0000" w:firstRow="0" w:lastRow="0" w:firstColumn="0" w:lastColumn="0" w:noHBand="0" w:noVBand="0"/>
      </w:tblPr>
      <w:tblGrid>
        <w:gridCol w:w="3278"/>
        <w:gridCol w:w="709"/>
        <w:gridCol w:w="1134"/>
        <w:gridCol w:w="709"/>
        <w:gridCol w:w="3663"/>
      </w:tblGrid>
      <w:tr w:rsidR="00B953DD" w:rsidRPr="008233BF" w14:paraId="6C1B7D68" w14:textId="77777777">
        <w:trPr>
          <w:trHeight w:val="210"/>
        </w:trPr>
        <w:tc>
          <w:tcPr>
            <w:tcW w:w="3278" w:type="dxa"/>
            <w:tcBorders>
              <w:top w:val="double" w:sz="7" w:space="0" w:color="000000"/>
              <w:left w:val="double" w:sz="7" w:space="0" w:color="000000"/>
              <w:bottom w:val="double" w:sz="7" w:space="0" w:color="000000"/>
              <w:right w:val="single" w:sz="7" w:space="0" w:color="000000"/>
            </w:tcBorders>
            <w:vAlign w:val="center"/>
          </w:tcPr>
          <w:p w14:paraId="77EF27E2" w14:textId="77777777" w:rsidR="00B953DD" w:rsidRPr="008233BF" w:rsidRDefault="00B953DD" w:rsidP="00C53B69">
            <w:pPr>
              <w:pStyle w:val="Small"/>
              <w:jc w:val="both"/>
            </w:pPr>
            <w:r w:rsidRPr="008233BF">
              <w:t>Subfield name</w:t>
            </w:r>
          </w:p>
        </w:tc>
        <w:tc>
          <w:tcPr>
            <w:tcW w:w="709" w:type="dxa"/>
            <w:tcBorders>
              <w:top w:val="double" w:sz="7" w:space="0" w:color="000000"/>
              <w:left w:val="single" w:sz="7" w:space="0" w:color="000000"/>
              <w:bottom w:val="double" w:sz="7" w:space="0" w:color="000000"/>
              <w:right w:val="single" w:sz="7" w:space="0" w:color="000000"/>
            </w:tcBorders>
            <w:vAlign w:val="center"/>
          </w:tcPr>
          <w:p w14:paraId="2CDA0E8D" w14:textId="77777777" w:rsidR="00B953DD" w:rsidRPr="008233BF" w:rsidRDefault="00B953DD" w:rsidP="00C53B69">
            <w:pPr>
              <w:pStyle w:val="Small"/>
              <w:jc w:val="both"/>
            </w:pPr>
            <w:r w:rsidRPr="008233BF">
              <w:t>Label</w:t>
            </w:r>
          </w:p>
        </w:tc>
        <w:tc>
          <w:tcPr>
            <w:tcW w:w="1134" w:type="dxa"/>
            <w:tcBorders>
              <w:top w:val="double" w:sz="7" w:space="0" w:color="000000"/>
              <w:left w:val="single" w:sz="7" w:space="0" w:color="000000"/>
              <w:bottom w:val="double" w:sz="7" w:space="0" w:color="000000"/>
              <w:right w:val="single" w:sz="7" w:space="0" w:color="000000"/>
            </w:tcBorders>
          </w:tcPr>
          <w:p w14:paraId="446CFE08" w14:textId="77777777" w:rsidR="00B953DD" w:rsidRPr="008233BF" w:rsidRDefault="00B953DD" w:rsidP="00C53B69">
            <w:pPr>
              <w:pStyle w:val="Small"/>
              <w:jc w:val="both"/>
            </w:pPr>
            <w:r>
              <w:t>Value</w:t>
            </w:r>
          </w:p>
        </w:tc>
        <w:tc>
          <w:tcPr>
            <w:tcW w:w="709" w:type="dxa"/>
            <w:tcBorders>
              <w:top w:val="double" w:sz="7" w:space="0" w:color="000000"/>
              <w:left w:val="single" w:sz="7" w:space="0" w:color="000000"/>
              <w:bottom w:val="double" w:sz="7" w:space="0" w:color="000000"/>
              <w:right w:val="single" w:sz="7" w:space="0" w:color="000000"/>
            </w:tcBorders>
            <w:vAlign w:val="center"/>
          </w:tcPr>
          <w:p w14:paraId="245A4556" w14:textId="77777777" w:rsidR="00B953DD" w:rsidRPr="008233BF" w:rsidRDefault="00B953DD" w:rsidP="00C53B69">
            <w:pPr>
              <w:pStyle w:val="Small"/>
              <w:jc w:val="both"/>
            </w:pPr>
            <w:r w:rsidRPr="008233BF">
              <w:t>Format</w:t>
            </w:r>
          </w:p>
        </w:tc>
        <w:tc>
          <w:tcPr>
            <w:tcW w:w="3663" w:type="dxa"/>
            <w:tcBorders>
              <w:top w:val="double" w:sz="7" w:space="0" w:color="000000"/>
              <w:left w:val="single" w:sz="7" w:space="0" w:color="000000"/>
              <w:bottom w:val="double" w:sz="7" w:space="0" w:color="000000"/>
              <w:right w:val="double" w:sz="7" w:space="0" w:color="000000"/>
            </w:tcBorders>
            <w:vAlign w:val="center"/>
          </w:tcPr>
          <w:p w14:paraId="3622B235" w14:textId="77777777" w:rsidR="00B953DD" w:rsidRPr="008233BF" w:rsidRDefault="00B953DD" w:rsidP="00C53B69">
            <w:pPr>
              <w:pStyle w:val="Small"/>
              <w:jc w:val="both"/>
            </w:pPr>
            <w:r>
              <w:t>Comment</w:t>
            </w:r>
          </w:p>
        </w:tc>
      </w:tr>
      <w:tr w:rsidR="00B953DD" w:rsidRPr="008233BF" w14:paraId="6709704E"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75A6FD08" w14:textId="77777777" w:rsidR="00B953DD" w:rsidRPr="008233BF" w:rsidRDefault="00B953DD" w:rsidP="00C53B69">
            <w:pPr>
              <w:rPr>
                <w:sz w:val="16"/>
              </w:rPr>
            </w:pPr>
            <w:r w:rsidRPr="008233BF">
              <w:rPr>
                <w:sz w:val="16"/>
              </w:rPr>
              <w:t>Dataset Coordinate Origin X</w:t>
            </w:r>
          </w:p>
        </w:tc>
        <w:tc>
          <w:tcPr>
            <w:tcW w:w="709" w:type="dxa"/>
            <w:tcBorders>
              <w:top w:val="single" w:sz="7" w:space="0" w:color="000000"/>
              <w:left w:val="single" w:sz="7" w:space="0" w:color="000000"/>
              <w:bottom w:val="single" w:sz="7" w:space="0" w:color="000000"/>
              <w:right w:val="single" w:sz="7" w:space="0" w:color="000000"/>
            </w:tcBorders>
          </w:tcPr>
          <w:p w14:paraId="22461EA9" w14:textId="77777777" w:rsidR="00B953DD" w:rsidRPr="008233BF" w:rsidRDefault="00B953DD" w:rsidP="00C53B69">
            <w:pPr>
              <w:rPr>
                <w:sz w:val="16"/>
              </w:rPr>
            </w:pPr>
            <w:r w:rsidRPr="008233BF">
              <w:rPr>
                <w:sz w:val="16"/>
              </w:rPr>
              <w:t>DCOX</w:t>
            </w:r>
          </w:p>
        </w:tc>
        <w:tc>
          <w:tcPr>
            <w:tcW w:w="1134" w:type="dxa"/>
            <w:tcBorders>
              <w:top w:val="single" w:sz="7" w:space="0" w:color="000000"/>
              <w:left w:val="single" w:sz="7" w:space="0" w:color="000000"/>
              <w:bottom w:val="single" w:sz="7" w:space="0" w:color="000000"/>
              <w:right w:val="single" w:sz="7" w:space="0" w:color="000000"/>
            </w:tcBorders>
          </w:tcPr>
          <w:p w14:paraId="7712EB85" w14:textId="77777777" w:rsidR="00B953DD" w:rsidRPr="008233BF" w:rsidRDefault="00B953DD"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2BE23B03" w14:textId="77777777" w:rsidR="00B953DD" w:rsidRPr="008233BF" w:rsidRDefault="00B953DD"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20FEB8EF" w14:textId="77777777" w:rsidR="00B953DD" w:rsidRPr="008233BF" w:rsidRDefault="00B953DD" w:rsidP="00C53B69">
            <w:pPr>
              <w:rPr>
                <w:sz w:val="16"/>
              </w:rPr>
            </w:pPr>
            <w:r w:rsidRPr="008233BF">
              <w:rPr>
                <w:sz w:val="16"/>
              </w:rPr>
              <w:t>Shift used to adjust x-coordinate before encoding</w:t>
            </w:r>
          </w:p>
        </w:tc>
      </w:tr>
      <w:tr w:rsidR="00B953DD" w:rsidRPr="008233BF" w14:paraId="05610502"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7026451D" w14:textId="77777777" w:rsidR="00B953DD" w:rsidRPr="008233BF" w:rsidRDefault="00B953DD" w:rsidP="00C53B69">
            <w:pPr>
              <w:rPr>
                <w:sz w:val="16"/>
              </w:rPr>
            </w:pPr>
            <w:r w:rsidRPr="008233BF">
              <w:rPr>
                <w:sz w:val="16"/>
              </w:rPr>
              <w:t>Dataset Coordinate Origin Y</w:t>
            </w:r>
          </w:p>
        </w:tc>
        <w:tc>
          <w:tcPr>
            <w:tcW w:w="709" w:type="dxa"/>
            <w:tcBorders>
              <w:top w:val="single" w:sz="7" w:space="0" w:color="000000"/>
              <w:left w:val="single" w:sz="7" w:space="0" w:color="000000"/>
              <w:bottom w:val="single" w:sz="7" w:space="0" w:color="000000"/>
              <w:right w:val="single" w:sz="7" w:space="0" w:color="000000"/>
            </w:tcBorders>
          </w:tcPr>
          <w:p w14:paraId="07364F24" w14:textId="77777777" w:rsidR="00B953DD" w:rsidRPr="008233BF" w:rsidRDefault="00B953DD" w:rsidP="00C53B69">
            <w:pPr>
              <w:rPr>
                <w:sz w:val="16"/>
              </w:rPr>
            </w:pPr>
            <w:r w:rsidRPr="008233BF">
              <w:rPr>
                <w:sz w:val="16"/>
              </w:rPr>
              <w:t>DCOY</w:t>
            </w:r>
          </w:p>
        </w:tc>
        <w:tc>
          <w:tcPr>
            <w:tcW w:w="1134" w:type="dxa"/>
            <w:tcBorders>
              <w:top w:val="single" w:sz="7" w:space="0" w:color="000000"/>
              <w:left w:val="single" w:sz="7" w:space="0" w:color="000000"/>
              <w:bottom w:val="single" w:sz="7" w:space="0" w:color="000000"/>
              <w:right w:val="single" w:sz="7" w:space="0" w:color="000000"/>
            </w:tcBorders>
          </w:tcPr>
          <w:p w14:paraId="4986D73E" w14:textId="77777777" w:rsidR="00B953DD" w:rsidRPr="008233BF" w:rsidRDefault="00B953DD"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54FC4415" w14:textId="77777777" w:rsidR="00B953DD" w:rsidRPr="008233BF" w:rsidRDefault="00B953DD"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6CCCBC4F" w14:textId="77777777" w:rsidR="00B953DD" w:rsidRPr="008233BF" w:rsidRDefault="00B953DD" w:rsidP="00C53B69">
            <w:pPr>
              <w:rPr>
                <w:sz w:val="16"/>
              </w:rPr>
            </w:pPr>
            <w:r w:rsidRPr="008233BF">
              <w:rPr>
                <w:sz w:val="16"/>
              </w:rPr>
              <w:t>Shift used to adjust y-coordinate before encoding</w:t>
            </w:r>
          </w:p>
        </w:tc>
      </w:tr>
      <w:tr w:rsidR="00B953DD" w:rsidRPr="008233BF" w14:paraId="7435AD78"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7609DD30" w14:textId="77777777" w:rsidR="00B953DD" w:rsidRPr="008233BF" w:rsidRDefault="00B953DD" w:rsidP="00C53B69">
            <w:pPr>
              <w:rPr>
                <w:sz w:val="16"/>
              </w:rPr>
            </w:pPr>
            <w:r w:rsidRPr="008233BF">
              <w:rPr>
                <w:sz w:val="16"/>
              </w:rPr>
              <w:t>Dataset Coordinate Origin Z</w:t>
            </w:r>
          </w:p>
        </w:tc>
        <w:tc>
          <w:tcPr>
            <w:tcW w:w="709" w:type="dxa"/>
            <w:tcBorders>
              <w:top w:val="single" w:sz="7" w:space="0" w:color="000000"/>
              <w:left w:val="single" w:sz="7" w:space="0" w:color="000000"/>
              <w:bottom w:val="single" w:sz="7" w:space="0" w:color="000000"/>
              <w:right w:val="single" w:sz="7" w:space="0" w:color="000000"/>
            </w:tcBorders>
          </w:tcPr>
          <w:p w14:paraId="737774DE" w14:textId="77777777" w:rsidR="00B953DD" w:rsidRPr="008233BF" w:rsidRDefault="00B953DD" w:rsidP="00C53B69">
            <w:pPr>
              <w:rPr>
                <w:sz w:val="16"/>
              </w:rPr>
            </w:pPr>
            <w:r w:rsidRPr="008233BF">
              <w:rPr>
                <w:sz w:val="16"/>
              </w:rPr>
              <w:t>DCOZ</w:t>
            </w:r>
          </w:p>
        </w:tc>
        <w:tc>
          <w:tcPr>
            <w:tcW w:w="1134" w:type="dxa"/>
            <w:tcBorders>
              <w:top w:val="single" w:sz="7" w:space="0" w:color="000000"/>
              <w:left w:val="single" w:sz="7" w:space="0" w:color="000000"/>
              <w:bottom w:val="single" w:sz="7" w:space="0" w:color="000000"/>
              <w:right w:val="single" w:sz="7" w:space="0" w:color="000000"/>
            </w:tcBorders>
          </w:tcPr>
          <w:p w14:paraId="48CB615C" w14:textId="77777777" w:rsidR="00B953DD" w:rsidRPr="008233BF" w:rsidRDefault="00B953DD" w:rsidP="00C53B69">
            <w:pPr>
              <w:rPr>
                <w:sz w:val="16"/>
              </w:rPr>
            </w:pPr>
            <w:r>
              <w:rPr>
                <w:sz w:val="16"/>
              </w:rPr>
              <w:t>{0.0}</w:t>
            </w:r>
          </w:p>
        </w:tc>
        <w:tc>
          <w:tcPr>
            <w:tcW w:w="709" w:type="dxa"/>
            <w:tcBorders>
              <w:top w:val="single" w:sz="7" w:space="0" w:color="000000"/>
              <w:left w:val="single" w:sz="7" w:space="0" w:color="000000"/>
              <w:bottom w:val="single" w:sz="7" w:space="0" w:color="000000"/>
              <w:right w:val="single" w:sz="7" w:space="0" w:color="000000"/>
            </w:tcBorders>
          </w:tcPr>
          <w:p w14:paraId="3D62D1E0" w14:textId="77777777" w:rsidR="00B953DD" w:rsidRPr="008233BF" w:rsidRDefault="00B953DD" w:rsidP="00C53B69">
            <w:pPr>
              <w:rPr>
                <w:sz w:val="16"/>
              </w:rPr>
            </w:pPr>
            <w:r w:rsidRPr="008233BF">
              <w:rPr>
                <w:sz w:val="16"/>
              </w:rPr>
              <w:t>b48</w:t>
            </w:r>
          </w:p>
        </w:tc>
        <w:tc>
          <w:tcPr>
            <w:tcW w:w="3663" w:type="dxa"/>
            <w:tcBorders>
              <w:top w:val="single" w:sz="7" w:space="0" w:color="000000"/>
              <w:left w:val="single" w:sz="7" w:space="0" w:color="000000"/>
              <w:bottom w:val="single" w:sz="7" w:space="0" w:color="000000"/>
              <w:right w:val="single" w:sz="7" w:space="0" w:color="000000"/>
            </w:tcBorders>
          </w:tcPr>
          <w:p w14:paraId="131A54D8" w14:textId="77777777" w:rsidR="00B953DD" w:rsidRPr="008233BF" w:rsidRDefault="00B953DD" w:rsidP="00C53B69">
            <w:pPr>
              <w:rPr>
                <w:sz w:val="16"/>
              </w:rPr>
            </w:pPr>
            <w:r w:rsidRPr="008233BF">
              <w:rPr>
                <w:sz w:val="16"/>
              </w:rPr>
              <w:t>Shift used to adjust z-coordinate before encoding</w:t>
            </w:r>
          </w:p>
        </w:tc>
      </w:tr>
      <w:tr w:rsidR="00B953DD" w:rsidRPr="008233BF" w14:paraId="21A0B108" w14:textId="77777777">
        <w:trPr>
          <w:trHeight w:val="689"/>
        </w:trPr>
        <w:tc>
          <w:tcPr>
            <w:tcW w:w="3278" w:type="dxa"/>
            <w:tcBorders>
              <w:top w:val="single" w:sz="7" w:space="0" w:color="000000"/>
              <w:left w:val="single" w:sz="7" w:space="0" w:color="000000"/>
              <w:bottom w:val="single" w:sz="7" w:space="0" w:color="000000"/>
              <w:right w:val="single" w:sz="7" w:space="0" w:color="000000"/>
            </w:tcBorders>
          </w:tcPr>
          <w:p w14:paraId="4A4CCDFA" w14:textId="77777777" w:rsidR="00B953DD" w:rsidRPr="008233BF" w:rsidRDefault="00B953DD" w:rsidP="00C53B69">
            <w:pPr>
              <w:rPr>
                <w:sz w:val="16"/>
              </w:rPr>
            </w:pPr>
            <w:r w:rsidRPr="008233BF">
              <w:rPr>
                <w:sz w:val="16"/>
              </w:rPr>
              <w:t>Coordinate multiplication factor for x-coordinate</w:t>
            </w:r>
          </w:p>
        </w:tc>
        <w:tc>
          <w:tcPr>
            <w:tcW w:w="709" w:type="dxa"/>
            <w:tcBorders>
              <w:top w:val="single" w:sz="7" w:space="0" w:color="000000"/>
              <w:left w:val="single" w:sz="7" w:space="0" w:color="000000"/>
              <w:bottom w:val="single" w:sz="7" w:space="0" w:color="000000"/>
              <w:right w:val="single" w:sz="7" w:space="0" w:color="000000"/>
            </w:tcBorders>
          </w:tcPr>
          <w:p w14:paraId="7F86D38C" w14:textId="77777777" w:rsidR="00B953DD" w:rsidRPr="008233BF" w:rsidRDefault="00B953DD" w:rsidP="00C53B69">
            <w:pPr>
              <w:rPr>
                <w:sz w:val="16"/>
              </w:rPr>
            </w:pPr>
            <w:r w:rsidRPr="008233BF">
              <w:rPr>
                <w:sz w:val="16"/>
              </w:rPr>
              <w:t>CMFX</w:t>
            </w:r>
          </w:p>
        </w:tc>
        <w:tc>
          <w:tcPr>
            <w:tcW w:w="1134" w:type="dxa"/>
            <w:tcBorders>
              <w:top w:val="single" w:sz="7" w:space="0" w:color="000000"/>
              <w:left w:val="single" w:sz="7" w:space="0" w:color="000000"/>
              <w:bottom w:val="single" w:sz="7" w:space="0" w:color="000000"/>
              <w:right w:val="single" w:sz="7" w:space="0" w:color="000000"/>
            </w:tcBorders>
          </w:tcPr>
          <w:p w14:paraId="726E98FE" w14:textId="77777777" w:rsidR="00B953DD" w:rsidRPr="00173519" w:rsidRDefault="00B953DD" w:rsidP="00C53B69">
            <w:pPr>
              <w:rPr>
                <w:sz w:val="16"/>
                <w:vertAlign w:val="superscript"/>
              </w:rPr>
            </w:pPr>
            <w:r>
              <w:rPr>
                <w:sz w:val="16"/>
              </w:rPr>
              <w:t>{10</w:t>
            </w:r>
            <w:r>
              <w:rPr>
                <w:sz w:val="16"/>
                <w:vertAlign w:val="superscript"/>
              </w:rPr>
              <w:t>7</w:t>
            </w:r>
            <w:r w:rsidRPr="00B953DD">
              <w:rPr>
                <w:sz w:val="16"/>
              </w:rPr>
              <w:t>}</w:t>
            </w:r>
          </w:p>
        </w:tc>
        <w:tc>
          <w:tcPr>
            <w:tcW w:w="709" w:type="dxa"/>
            <w:tcBorders>
              <w:top w:val="single" w:sz="7" w:space="0" w:color="000000"/>
              <w:left w:val="single" w:sz="7" w:space="0" w:color="000000"/>
              <w:bottom w:val="single" w:sz="7" w:space="0" w:color="000000"/>
              <w:right w:val="single" w:sz="7" w:space="0" w:color="000000"/>
            </w:tcBorders>
          </w:tcPr>
          <w:p w14:paraId="17F04149"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77054E7B" w14:textId="77777777" w:rsidR="00B953DD" w:rsidRPr="008233BF" w:rsidRDefault="00B953DD" w:rsidP="00C53B69">
            <w:pPr>
              <w:rPr>
                <w:sz w:val="16"/>
              </w:rPr>
            </w:pPr>
            <w:r w:rsidRPr="008233BF">
              <w:rPr>
                <w:sz w:val="16"/>
              </w:rPr>
              <w:t>Floating point to integer multiplication factor for the x-coordinate or longitude</w:t>
            </w:r>
          </w:p>
        </w:tc>
      </w:tr>
      <w:tr w:rsidR="00B953DD" w:rsidRPr="008233BF" w14:paraId="6ABF4F4B" w14:textId="77777777">
        <w:trPr>
          <w:trHeight w:val="704"/>
        </w:trPr>
        <w:tc>
          <w:tcPr>
            <w:tcW w:w="3278" w:type="dxa"/>
            <w:tcBorders>
              <w:top w:val="single" w:sz="7" w:space="0" w:color="000000"/>
              <w:left w:val="single" w:sz="7" w:space="0" w:color="000000"/>
              <w:bottom w:val="single" w:sz="7" w:space="0" w:color="000000"/>
              <w:right w:val="single" w:sz="7" w:space="0" w:color="000000"/>
            </w:tcBorders>
          </w:tcPr>
          <w:p w14:paraId="2CB44C8F" w14:textId="77777777" w:rsidR="00B953DD" w:rsidRPr="008233BF" w:rsidRDefault="00B953DD" w:rsidP="00C53B69">
            <w:pPr>
              <w:rPr>
                <w:sz w:val="16"/>
              </w:rPr>
            </w:pPr>
            <w:r w:rsidRPr="008233BF">
              <w:rPr>
                <w:sz w:val="16"/>
              </w:rPr>
              <w:t>Coordinate multiplication factor for y-coordinate</w:t>
            </w:r>
          </w:p>
        </w:tc>
        <w:tc>
          <w:tcPr>
            <w:tcW w:w="709" w:type="dxa"/>
            <w:tcBorders>
              <w:top w:val="single" w:sz="7" w:space="0" w:color="000000"/>
              <w:left w:val="single" w:sz="7" w:space="0" w:color="000000"/>
              <w:bottom w:val="single" w:sz="7" w:space="0" w:color="000000"/>
              <w:right w:val="single" w:sz="7" w:space="0" w:color="000000"/>
            </w:tcBorders>
          </w:tcPr>
          <w:p w14:paraId="1BE9DCD3" w14:textId="77777777" w:rsidR="00B953DD" w:rsidRPr="008233BF" w:rsidRDefault="00B953DD" w:rsidP="00C53B69">
            <w:pPr>
              <w:rPr>
                <w:sz w:val="16"/>
              </w:rPr>
            </w:pPr>
            <w:r w:rsidRPr="008233BF">
              <w:rPr>
                <w:sz w:val="16"/>
              </w:rPr>
              <w:t>CMFY</w:t>
            </w:r>
          </w:p>
        </w:tc>
        <w:tc>
          <w:tcPr>
            <w:tcW w:w="1134" w:type="dxa"/>
            <w:tcBorders>
              <w:top w:val="single" w:sz="7" w:space="0" w:color="000000"/>
              <w:left w:val="single" w:sz="7" w:space="0" w:color="000000"/>
              <w:bottom w:val="single" w:sz="7" w:space="0" w:color="000000"/>
              <w:right w:val="single" w:sz="7" w:space="0" w:color="000000"/>
            </w:tcBorders>
          </w:tcPr>
          <w:p w14:paraId="75C93A14" w14:textId="77777777" w:rsidR="00B953DD" w:rsidRPr="00173519" w:rsidRDefault="00B953DD" w:rsidP="00C53B69">
            <w:pPr>
              <w:rPr>
                <w:sz w:val="16"/>
                <w:vertAlign w:val="superscript"/>
              </w:rPr>
            </w:pPr>
            <w:r>
              <w:rPr>
                <w:sz w:val="16"/>
              </w:rPr>
              <w:t>{10</w:t>
            </w:r>
            <w:r>
              <w:rPr>
                <w:sz w:val="16"/>
                <w:vertAlign w:val="superscript"/>
              </w:rPr>
              <w:t>7</w:t>
            </w:r>
            <w:r w:rsidRPr="00B953DD">
              <w:rPr>
                <w:sz w:val="16"/>
              </w:rPr>
              <w:t>}</w:t>
            </w:r>
          </w:p>
        </w:tc>
        <w:tc>
          <w:tcPr>
            <w:tcW w:w="709" w:type="dxa"/>
            <w:tcBorders>
              <w:top w:val="single" w:sz="7" w:space="0" w:color="000000"/>
              <w:left w:val="single" w:sz="7" w:space="0" w:color="000000"/>
              <w:bottom w:val="single" w:sz="7" w:space="0" w:color="000000"/>
              <w:right w:val="single" w:sz="7" w:space="0" w:color="000000"/>
            </w:tcBorders>
          </w:tcPr>
          <w:p w14:paraId="43C610A5"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20795BB1" w14:textId="77777777" w:rsidR="00B953DD" w:rsidRPr="008233BF" w:rsidRDefault="00B953DD" w:rsidP="00C53B69">
            <w:pPr>
              <w:rPr>
                <w:sz w:val="16"/>
              </w:rPr>
            </w:pPr>
            <w:r w:rsidRPr="008233BF">
              <w:rPr>
                <w:sz w:val="16"/>
              </w:rPr>
              <w:t>Floating point to integer multiplication factor for the y-coordinate or latitude</w:t>
            </w:r>
          </w:p>
        </w:tc>
      </w:tr>
      <w:tr w:rsidR="00B953DD" w:rsidRPr="008233BF" w14:paraId="3B13211E" w14:textId="77777777">
        <w:trPr>
          <w:trHeight w:val="532"/>
        </w:trPr>
        <w:tc>
          <w:tcPr>
            <w:tcW w:w="3278" w:type="dxa"/>
            <w:tcBorders>
              <w:top w:val="single" w:sz="7" w:space="0" w:color="000000"/>
              <w:left w:val="single" w:sz="7" w:space="0" w:color="000000"/>
              <w:bottom w:val="single" w:sz="7" w:space="0" w:color="000000"/>
              <w:right w:val="single" w:sz="7" w:space="0" w:color="000000"/>
            </w:tcBorders>
          </w:tcPr>
          <w:p w14:paraId="4851E0B7" w14:textId="77777777" w:rsidR="00B953DD" w:rsidRPr="008233BF" w:rsidRDefault="00B953DD" w:rsidP="00C53B69">
            <w:pPr>
              <w:rPr>
                <w:sz w:val="16"/>
              </w:rPr>
            </w:pPr>
            <w:r w:rsidRPr="008233BF">
              <w:rPr>
                <w:sz w:val="16"/>
              </w:rPr>
              <w:t>Coordinate multiplication factor for z-coordinate</w:t>
            </w:r>
          </w:p>
        </w:tc>
        <w:tc>
          <w:tcPr>
            <w:tcW w:w="709" w:type="dxa"/>
            <w:tcBorders>
              <w:top w:val="single" w:sz="7" w:space="0" w:color="000000"/>
              <w:left w:val="single" w:sz="7" w:space="0" w:color="000000"/>
              <w:bottom w:val="single" w:sz="7" w:space="0" w:color="000000"/>
              <w:right w:val="single" w:sz="7" w:space="0" w:color="000000"/>
            </w:tcBorders>
          </w:tcPr>
          <w:p w14:paraId="0826989D" w14:textId="77777777" w:rsidR="00B953DD" w:rsidRPr="008233BF" w:rsidRDefault="00B953DD" w:rsidP="00C53B69">
            <w:pPr>
              <w:rPr>
                <w:sz w:val="16"/>
              </w:rPr>
            </w:pPr>
            <w:r w:rsidRPr="008233BF">
              <w:rPr>
                <w:sz w:val="16"/>
              </w:rPr>
              <w:t>CMFZ</w:t>
            </w:r>
          </w:p>
        </w:tc>
        <w:tc>
          <w:tcPr>
            <w:tcW w:w="1134" w:type="dxa"/>
            <w:tcBorders>
              <w:top w:val="single" w:sz="7" w:space="0" w:color="000000"/>
              <w:left w:val="single" w:sz="7" w:space="0" w:color="000000"/>
              <w:bottom w:val="single" w:sz="7" w:space="0" w:color="000000"/>
              <w:right w:val="single" w:sz="7" w:space="0" w:color="000000"/>
            </w:tcBorders>
          </w:tcPr>
          <w:p w14:paraId="4BB96121" w14:textId="77777777" w:rsidR="00B953DD" w:rsidRPr="008233BF" w:rsidRDefault="00B953DD" w:rsidP="00C53B69">
            <w:pPr>
              <w:rPr>
                <w:sz w:val="16"/>
              </w:rPr>
            </w:pPr>
            <w:r>
              <w:rPr>
                <w:sz w:val="16"/>
              </w:rPr>
              <w:t>{10</w:t>
            </w:r>
            <w:r w:rsidR="00AC441E">
              <w:rPr>
                <w:sz w:val="16"/>
              </w:rPr>
              <w:t>0</w:t>
            </w:r>
            <w:r>
              <w:rPr>
                <w:sz w:val="16"/>
              </w:rPr>
              <w:t xml:space="preserve">} </w:t>
            </w:r>
          </w:p>
        </w:tc>
        <w:tc>
          <w:tcPr>
            <w:tcW w:w="709" w:type="dxa"/>
            <w:tcBorders>
              <w:top w:val="single" w:sz="7" w:space="0" w:color="000000"/>
              <w:left w:val="single" w:sz="7" w:space="0" w:color="000000"/>
              <w:bottom w:val="single" w:sz="7" w:space="0" w:color="000000"/>
              <w:right w:val="single" w:sz="7" w:space="0" w:color="000000"/>
            </w:tcBorders>
          </w:tcPr>
          <w:p w14:paraId="21CFFB44"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42E73618" w14:textId="77777777" w:rsidR="00B953DD" w:rsidRPr="008233BF" w:rsidRDefault="00B953DD" w:rsidP="00C53B69">
            <w:pPr>
              <w:rPr>
                <w:sz w:val="16"/>
              </w:rPr>
            </w:pPr>
            <w:r w:rsidRPr="008233BF">
              <w:rPr>
                <w:sz w:val="16"/>
              </w:rPr>
              <w:t>Floating point to integer multiplication factor for the z-coordinate or depths or height</w:t>
            </w:r>
          </w:p>
        </w:tc>
      </w:tr>
      <w:tr w:rsidR="00B953DD" w:rsidRPr="008233BF" w14:paraId="3D58B859"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67EA530A" w14:textId="77777777" w:rsidR="00B953DD" w:rsidRPr="008233BF" w:rsidRDefault="00B953DD" w:rsidP="00C53B69">
            <w:pPr>
              <w:rPr>
                <w:sz w:val="16"/>
              </w:rPr>
            </w:pPr>
            <w:r w:rsidRPr="008233BF">
              <w:rPr>
                <w:sz w:val="16"/>
              </w:rPr>
              <w:t>Number of Information Type records</w:t>
            </w:r>
          </w:p>
        </w:tc>
        <w:tc>
          <w:tcPr>
            <w:tcW w:w="709" w:type="dxa"/>
            <w:tcBorders>
              <w:top w:val="single" w:sz="7" w:space="0" w:color="000000"/>
              <w:left w:val="single" w:sz="7" w:space="0" w:color="000000"/>
              <w:bottom w:val="single" w:sz="7" w:space="0" w:color="000000"/>
              <w:right w:val="single" w:sz="7" w:space="0" w:color="000000"/>
            </w:tcBorders>
          </w:tcPr>
          <w:p w14:paraId="238089FD" w14:textId="77777777" w:rsidR="00B953DD" w:rsidRPr="008233BF" w:rsidRDefault="00B953DD" w:rsidP="00C53B69">
            <w:pPr>
              <w:rPr>
                <w:sz w:val="16"/>
              </w:rPr>
            </w:pPr>
            <w:r w:rsidRPr="008233BF">
              <w:rPr>
                <w:sz w:val="16"/>
              </w:rPr>
              <w:t>NOIR</w:t>
            </w:r>
          </w:p>
        </w:tc>
        <w:tc>
          <w:tcPr>
            <w:tcW w:w="1134" w:type="dxa"/>
            <w:tcBorders>
              <w:top w:val="single" w:sz="7" w:space="0" w:color="000000"/>
              <w:left w:val="single" w:sz="7" w:space="0" w:color="000000"/>
              <w:bottom w:val="single" w:sz="7" w:space="0" w:color="000000"/>
              <w:right w:val="single" w:sz="7" w:space="0" w:color="000000"/>
            </w:tcBorders>
          </w:tcPr>
          <w:p w14:paraId="153A8335"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00C848FF"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1EA50FB8" w14:textId="4E80E458" w:rsidR="00B953DD" w:rsidRPr="008233BF" w:rsidRDefault="00B953DD" w:rsidP="00C53B69">
            <w:pPr>
              <w:rPr>
                <w:sz w:val="16"/>
              </w:rPr>
            </w:pPr>
            <w:r w:rsidRPr="008233BF">
              <w:rPr>
                <w:sz w:val="16"/>
              </w:rPr>
              <w:t xml:space="preserve">Number of information records in the </w:t>
            </w:r>
            <w:r w:rsidR="00F53A98">
              <w:rPr>
                <w:sz w:val="16"/>
              </w:rPr>
              <w:t>dataset</w:t>
            </w:r>
          </w:p>
        </w:tc>
      </w:tr>
      <w:tr w:rsidR="00B953DD" w:rsidRPr="008233BF" w14:paraId="0C3D8912" w14:textId="77777777">
        <w:trPr>
          <w:trHeight w:val="464"/>
        </w:trPr>
        <w:tc>
          <w:tcPr>
            <w:tcW w:w="3278" w:type="dxa"/>
            <w:tcBorders>
              <w:top w:val="single" w:sz="7" w:space="0" w:color="000000"/>
              <w:left w:val="single" w:sz="7" w:space="0" w:color="000000"/>
              <w:bottom w:val="single" w:sz="7" w:space="0" w:color="000000"/>
              <w:right w:val="single" w:sz="7" w:space="0" w:color="000000"/>
            </w:tcBorders>
          </w:tcPr>
          <w:p w14:paraId="0FA4FDA6" w14:textId="77777777" w:rsidR="00B953DD" w:rsidRPr="008233BF" w:rsidRDefault="00B953DD" w:rsidP="00C53B69">
            <w:pPr>
              <w:rPr>
                <w:sz w:val="16"/>
              </w:rPr>
            </w:pPr>
            <w:r w:rsidRPr="008233BF">
              <w:rPr>
                <w:sz w:val="16"/>
              </w:rPr>
              <w:t>Number of Point records</w:t>
            </w:r>
          </w:p>
        </w:tc>
        <w:tc>
          <w:tcPr>
            <w:tcW w:w="709" w:type="dxa"/>
            <w:tcBorders>
              <w:top w:val="single" w:sz="7" w:space="0" w:color="000000"/>
              <w:left w:val="single" w:sz="7" w:space="0" w:color="000000"/>
              <w:bottom w:val="single" w:sz="7" w:space="0" w:color="000000"/>
              <w:right w:val="single" w:sz="7" w:space="0" w:color="000000"/>
            </w:tcBorders>
          </w:tcPr>
          <w:p w14:paraId="47A373DD" w14:textId="77777777" w:rsidR="00B953DD" w:rsidRPr="008233BF" w:rsidRDefault="00B953DD" w:rsidP="00C53B69">
            <w:pPr>
              <w:rPr>
                <w:sz w:val="16"/>
              </w:rPr>
            </w:pPr>
            <w:r w:rsidRPr="008233BF">
              <w:rPr>
                <w:sz w:val="16"/>
              </w:rPr>
              <w:t>NOPN</w:t>
            </w:r>
          </w:p>
        </w:tc>
        <w:tc>
          <w:tcPr>
            <w:tcW w:w="1134" w:type="dxa"/>
            <w:tcBorders>
              <w:top w:val="single" w:sz="7" w:space="0" w:color="000000"/>
              <w:left w:val="single" w:sz="7" w:space="0" w:color="000000"/>
              <w:bottom w:val="single" w:sz="7" w:space="0" w:color="000000"/>
              <w:right w:val="single" w:sz="7" w:space="0" w:color="000000"/>
            </w:tcBorders>
          </w:tcPr>
          <w:p w14:paraId="64A0C5B7"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06CDF4EC"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2639A361" w14:textId="36F45197" w:rsidR="00B953DD" w:rsidRPr="008233BF" w:rsidRDefault="00B953DD" w:rsidP="00C53B69">
            <w:pPr>
              <w:rPr>
                <w:sz w:val="16"/>
              </w:rPr>
            </w:pPr>
            <w:r w:rsidRPr="008233BF">
              <w:rPr>
                <w:sz w:val="16"/>
              </w:rPr>
              <w:t xml:space="preserve">Number of point records in the </w:t>
            </w:r>
            <w:r w:rsidR="00F53A98">
              <w:rPr>
                <w:sz w:val="16"/>
              </w:rPr>
              <w:t>dataset</w:t>
            </w:r>
          </w:p>
        </w:tc>
      </w:tr>
      <w:tr w:rsidR="00B953DD" w:rsidRPr="008233BF" w14:paraId="324B5B07" w14:textId="77777777">
        <w:trPr>
          <w:trHeight w:val="464"/>
        </w:trPr>
        <w:tc>
          <w:tcPr>
            <w:tcW w:w="3278" w:type="dxa"/>
            <w:tcBorders>
              <w:top w:val="single" w:sz="7" w:space="0" w:color="000000"/>
              <w:left w:val="single" w:sz="7" w:space="0" w:color="000000"/>
              <w:bottom w:val="single" w:sz="7" w:space="0" w:color="000000"/>
              <w:right w:val="single" w:sz="7" w:space="0" w:color="000000"/>
            </w:tcBorders>
          </w:tcPr>
          <w:p w14:paraId="2FC0404C" w14:textId="77777777" w:rsidR="00B953DD" w:rsidRPr="008233BF" w:rsidRDefault="00B953DD" w:rsidP="00C53B69">
            <w:pPr>
              <w:rPr>
                <w:sz w:val="16"/>
              </w:rPr>
            </w:pPr>
            <w:r w:rsidRPr="008233BF">
              <w:rPr>
                <w:sz w:val="16"/>
              </w:rPr>
              <w:t>Number of Multi Point records</w:t>
            </w:r>
          </w:p>
        </w:tc>
        <w:tc>
          <w:tcPr>
            <w:tcW w:w="709" w:type="dxa"/>
            <w:tcBorders>
              <w:top w:val="single" w:sz="7" w:space="0" w:color="000000"/>
              <w:left w:val="single" w:sz="7" w:space="0" w:color="000000"/>
              <w:bottom w:val="single" w:sz="7" w:space="0" w:color="000000"/>
              <w:right w:val="single" w:sz="7" w:space="0" w:color="000000"/>
            </w:tcBorders>
          </w:tcPr>
          <w:p w14:paraId="7D6F6565" w14:textId="77777777" w:rsidR="00B953DD" w:rsidRPr="008233BF" w:rsidRDefault="00B953DD" w:rsidP="00C53B69">
            <w:pPr>
              <w:rPr>
                <w:sz w:val="16"/>
              </w:rPr>
            </w:pPr>
            <w:r w:rsidRPr="008233BF">
              <w:rPr>
                <w:sz w:val="16"/>
              </w:rPr>
              <w:t>NOMN</w:t>
            </w:r>
          </w:p>
        </w:tc>
        <w:tc>
          <w:tcPr>
            <w:tcW w:w="1134" w:type="dxa"/>
            <w:tcBorders>
              <w:top w:val="single" w:sz="7" w:space="0" w:color="000000"/>
              <w:left w:val="single" w:sz="7" w:space="0" w:color="000000"/>
              <w:bottom w:val="single" w:sz="7" w:space="0" w:color="000000"/>
              <w:right w:val="single" w:sz="7" w:space="0" w:color="000000"/>
            </w:tcBorders>
          </w:tcPr>
          <w:p w14:paraId="3591BFF7"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337E2C57"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0A77D5A2" w14:textId="2E155CDE" w:rsidR="00B953DD" w:rsidRPr="008233BF" w:rsidRDefault="00B953DD" w:rsidP="00C53B69">
            <w:pPr>
              <w:rPr>
                <w:sz w:val="16"/>
              </w:rPr>
            </w:pPr>
            <w:r w:rsidRPr="008233BF">
              <w:rPr>
                <w:sz w:val="16"/>
              </w:rPr>
              <w:t xml:space="preserve">Number of multi point records in the </w:t>
            </w:r>
            <w:r w:rsidR="00F53A98">
              <w:rPr>
                <w:sz w:val="16"/>
              </w:rPr>
              <w:t>dataset</w:t>
            </w:r>
          </w:p>
        </w:tc>
      </w:tr>
      <w:tr w:rsidR="00B953DD" w:rsidRPr="008233BF" w14:paraId="45B432D5"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0FEFF7B5" w14:textId="77777777" w:rsidR="00B953DD" w:rsidRPr="008233BF" w:rsidRDefault="00B953DD" w:rsidP="00C53B69">
            <w:pPr>
              <w:rPr>
                <w:sz w:val="16"/>
              </w:rPr>
            </w:pPr>
            <w:r w:rsidRPr="008233BF">
              <w:rPr>
                <w:sz w:val="16"/>
              </w:rPr>
              <w:t>Number of Curve records</w:t>
            </w:r>
          </w:p>
        </w:tc>
        <w:tc>
          <w:tcPr>
            <w:tcW w:w="709" w:type="dxa"/>
            <w:tcBorders>
              <w:top w:val="single" w:sz="7" w:space="0" w:color="000000"/>
              <w:left w:val="single" w:sz="7" w:space="0" w:color="000000"/>
              <w:bottom w:val="single" w:sz="7" w:space="0" w:color="000000"/>
              <w:right w:val="single" w:sz="7" w:space="0" w:color="000000"/>
            </w:tcBorders>
          </w:tcPr>
          <w:p w14:paraId="03FE9E45" w14:textId="77777777" w:rsidR="00B953DD" w:rsidRPr="008233BF" w:rsidRDefault="00B953DD" w:rsidP="00C53B69">
            <w:pPr>
              <w:rPr>
                <w:sz w:val="16"/>
              </w:rPr>
            </w:pPr>
            <w:r w:rsidRPr="008233BF">
              <w:rPr>
                <w:sz w:val="16"/>
              </w:rPr>
              <w:t>NOCN</w:t>
            </w:r>
          </w:p>
        </w:tc>
        <w:tc>
          <w:tcPr>
            <w:tcW w:w="1134" w:type="dxa"/>
            <w:tcBorders>
              <w:top w:val="single" w:sz="7" w:space="0" w:color="000000"/>
              <w:left w:val="single" w:sz="7" w:space="0" w:color="000000"/>
              <w:bottom w:val="single" w:sz="7" w:space="0" w:color="000000"/>
              <w:right w:val="single" w:sz="7" w:space="0" w:color="000000"/>
            </w:tcBorders>
          </w:tcPr>
          <w:p w14:paraId="5A0A636E"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5B954CCC"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09B02626" w14:textId="66798375" w:rsidR="00B953DD" w:rsidRPr="008233BF" w:rsidRDefault="00B953DD" w:rsidP="00C53B69">
            <w:pPr>
              <w:rPr>
                <w:sz w:val="16"/>
              </w:rPr>
            </w:pPr>
            <w:r w:rsidRPr="008233BF">
              <w:rPr>
                <w:sz w:val="16"/>
              </w:rPr>
              <w:t xml:space="preserve">Number of curve records in the </w:t>
            </w:r>
            <w:r w:rsidR="00F53A98">
              <w:rPr>
                <w:sz w:val="16"/>
              </w:rPr>
              <w:t>dataset</w:t>
            </w:r>
          </w:p>
        </w:tc>
      </w:tr>
      <w:tr w:rsidR="00B953DD" w:rsidRPr="008233BF" w14:paraId="0602095B" w14:textId="77777777">
        <w:trPr>
          <w:trHeight w:val="464"/>
        </w:trPr>
        <w:tc>
          <w:tcPr>
            <w:tcW w:w="3278" w:type="dxa"/>
            <w:tcBorders>
              <w:top w:val="single" w:sz="7" w:space="0" w:color="000000"/>
              <w:left w:val="single" w:sz="7" w:space="0" w:color="000000"/>
              <w:bottom w:val="single" w:sz="7" w:space="0" w:color="000000"/>
              <w:right w:val="single" w:sz="7" w:space="0" w:color="000000"/>
            </w:tcBorders>
          </w:tcPr>
          <w:p w14:paraId="2D0EE39B" w14:textId="77777777" w:rsidR="00B953DD" w:rsidRPr="008233BF" w:rsidRDefault="00B953DD" w:rsidP="00C53B69">
            <w:pPr>
              <w:rPr>
                <w:sz w:val="16"/>
              </w:rPr>
            </w:pPr>
            <w:r w:rsidRPr="008233BF">
              <w:rPr>
                <w:sz w:val="16"/>
              </w:rPr>
              <w:t>Number of Composite Curve records</w:t>
            </w:r>
          </w:p>
        </w:tc>
        <w:tc>
          <w:tcPr>
            <w:tcW w:w="709" w:type="dxa"/>
            <w:tcBorders>
              <w:top w:val="single" w:sz="7" w:space="0" w:color="000000"/>
              <w:left w:val="single" w:sz="7" w:space="0" w:color="000000"/>
              <w:bottom w:val="single" w:sz="7" w:space="0" w:color="000000"/>
              <w:right w:val="single" w:sz="7" w:space="0" w:color="000000"/>
            </w:tcBorders>
          </w:tcPr>
          <w:p w14:paraId="2F3E7D10" w14:textId="77777777" w:rsidR="00B953DD" w:rsidRPr="008233BF" w:rsidRDefault="00B953DD" w:rsidP="00C53B69">
            <w:pPr>
              <w:rPr>
                <w:sz w:val="16"/>
              </w:rPr>
            </w:pPr>
            <w:r w:rsidRPr="008233BF">
              <w:rPr>
                <w:sz w:val="16"/>
              </w:rPr>
              <w:t>NOXN</w:t>
            </w:r>
          </w:p>
        </w:tc>
        <w:tc>
          <w:tcPr>
            <w:tcW w:w="1134" w:type="dxa"/>
            <w:tcBorders>
              <w:top w:val="single" w:sz="7" w:space="0" w:color="000000"/>
              <w:left w:val="single" w:sz="7" w:space="0" w:color="000000"/>
              <w:bottom w:val="single" w:sz="7" w:space="0" w:color="000000"/>
              <w:right w:val="single" w:sz="7" w:space="0" w:color="000000"/>
            </w:tcBorders>
          </w:tcPr>
          <w:p w14:paraId="0B509ACB"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2E4F1844"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2B62BD39" w14:textId="62A5B5EB" w:rsidR="00B953DD" w:rsidRPr="008233BF" w:rsidRDefault="00B953DD" w:rsidP="00C53B69">
            <w:pPr>
              <w:rPr>
                <w:sz w:val="16"/>
              </w:rPr>
            </w:pPr>
            <w:r w:rsidRPr="008233BF">
              <w:rPr>
                <w:sz w:val="16"/>
              </w:rPr>
              <w:t xml:space="preserve">Number of composite curve records in the </w:t>
            </w:r>
            <w:r w:rsidR="00F53A98">
              <w:rPr>
                <w:sz w:val="16"/>
              </w:rPr>
              <w:t>dataset</w:t>
            </w:r>
          </w:p>
        </w:tc>
      </w:tr>
      <w:tr w:rsidR="00B953DD" w:rsidRPr="008233BF" w14:paraId="1A3A126C"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172D8CC7" w14:textId="77777777" w:rsidR="00B953DD" w:rsidRPr="008233BF" w:rsidRDefault="00B953DD" w:rsidP="00C53B69">
            <w:pPr>
              <w:rPr>
                <w:sz w:val="16"/>
              </w:rPr>
            </w:pPr>
            <w:r w:rsidRPr="008233BF">
              <w:rPr>
                <w:sz w:val="16"/>
              </w:rPr>
              <w:t>Number of Surface records</w:t>
            </w:r>
          </w:p>
        </w:tc>
        <w:tc>
          <w:tcPr>
            <w:tcW w:w="709" w:type="dxa"/>
            <w:tcBorders>
              <w:top w:val="single" w:sz="7" w:space="0" w:color="000000"/>
              <w:left w:val="single" w:sz="7" w:space="0" w:color="000000"/>
              <w:bottom w:val="single" w:sz="7" w:space="0" w:color="000000"/>
              <w:right w:val="single" w:sz="7" w:space="0" w:color="000000"/>
            </w:tcBorders>
          </w:tcPr>
          <w:p w14:paraId="497E61EB" w14:textId="77777777" w:rsidR="00B953DD" w:rsidRPr="008233BF" w:rsidRDefault="00B953DD" w:rsidP="00C53B69">
            <w:pPr>
              <w:rPr>
                <w:sz w:val="16"/>
              </w:rPr>
            </w:pPr>
            <w:r w:rsidRPr="008233BF">
              <w:rPr>
                <w:sz w:val="16"/>
              </w:rPr>
              <w:t>NOSN</w:t>
            </w:r>
          </w:p>
        </w:tc>
        <w:tc>
          <w:tcPr>
            <w:tcW w:w="1134" w:type="dxa"/>
            <w:tcBorders>
              <w:top w:val="single" w:sz="7" w:space="0" w:color="000000"/>
              <w:left w:val="single" w:sz="7" w:space="0" w:color="000000"/>
              <w:bottom w:val="single" w:sz="7" w:space="0" w:color="000000"/>
              <w:right w:val="single" w:sz="7" w:space="0" w:color="000000"/>
            </w:tcBorders>
          </w:tcPr>
          <w:p w14:paraId="107F53FC"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7FC59554"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59FEACDA" w14:textId="78761D9E" w:rsidR="00B953DD" w:rsidRPr="008233BF" w:rsidRDefault="00B953DD" w:rsidP="00C53B69">
            <w:pPr>
              <w:rPr>
                <w:sz w:val="16"/>
              </w:rPr>
            </w:pPr>
            <w:r w:rsidRPr="008233BF">
              <w:rPr>
                <w:sz w:val="16"/>
              </w:rPr>
              <w:t xml:space="preserve">Number of surface records in the </w:t>
            </w:r>
            <w:r w:rsidR="00F53A98">
              <w:rPr>
                <w:sz w:val="16"/>
              </w:rPr>
              <w:t>dataset</w:t>
            </w:r>
          </w:p>
        </w:tc>
      </w:tr>
      <w:tr w:rsidR="00B953DD" w:rsidRPr="008233BF" w14:paraId="1CD275D5" w14:textId="77777777">
        <w:trPr>
          <w:trHeight w:val="479"/>
        </w:trPr>
        <w:tc>
          <w:tcPr>
            <w:tcW w:w="3278" w:type="dxa"/>
            <w:tcBorders>
              <w:top w:val="single" w:sz="7" w:space="0" w:color="000000"/>
              <w:left w:val="single" w:sz="7" w:space="0" w:color="000000"/>
              <w:bottom w:val="single" w:sz="7" w:space="0" w:color="000000"/>
              <w:right w:val="single" w:sz="7" w:space="0" w:color="000000"/>
            </w:tcBorders>
          </w:tcPr>
          <w:p w14:paraId="40E169F0" w14:textId="77777777" w:rsidR="00B953DD" w:rsidRPr="008233BF" w:rsidRDefault="00B953DD" w:rsidP="00C53B69">
            <w:pPr>
              <w:rPr>
                <w:sz w:val="16"/>
              </w:rPr>
            </w:pPr>
            <w:r w:rsidRPr="008233BF">
              <w:rPr>
                <w:sz w:val="16"/>
              </w:rPr>
              <w:t>Number of Feature Type records</w:t>
            </w:r>
          </w:p>
        </w:tc>
        <w:tc>
          <w:tcPr>
            <w:tcW w:w="709" w:type="dxa"/>
            <w:tcBorders>
              <w:top w:val="single" w:sz="7" w:space="0" w:color="000000"/>
              <w:left w:val="single" w:sz="7" w:space="0" w:color="000000"/>
              <w:bottom w:val="single" w:sz="7" w:space="0" w:color="000000"/>
              <w:right w:val="single" w:sz="7" w:space="0" w:color="000000"/>
            </w:tcBorders>
          </w:tcPr>
          <w:p w14:paraId="22A9F894" w14:textId="77777777" w:rsidR="00B953DD" w:rsidRPr="008233BF" w:rsidRDefault="00B953DD" w:rsidP="00C53B69">
            <w:pPr>
              <w:rPr>
                <w:sz w:val="16"/>
              </w:rPr>
            </w:pPr>
            <w:r w:rsidRPr="008233BF">
              <w:rPr>
                <w:sz w:val="16"/>
              </w:rPr>
              <w:t>NOFR</w:t>
            </w:r>
          </w:p>
        </w:tc>
        <w:tc>
          <w:tcPr>
            <w:tcW w:w="1134" w:type="dxa"/>
            <w:tcBorders>
              <w:top w:val="single" w:sz="7" w:space="0" w:color="000000"/>
              <w:left w:val="single" w:sz="7" w:space="0" w:color="000000"/>
              <w:bottom w:val="single" w:sz="7" w:space="0" w:color="000000"/>
              <w:right w:val="single" w:sz="7" w:space="0" w:color="000000"/>
            </w:tcBorders>
          </w:tcPr>
          <w:p w14:paraId="6DB1F7D1" w14:textId="77777777" w:rsidR="00B953DD" w:rsidRPr="008233BF" w:rsidRDefault="00B953DD" w:rsidP="00C53B69">
            <w:pPr>
              <w:rPr>
                <w:sz w:val="16"/>
              </w:rPr>
            </w:pPr>
          </w:p>
        </w:tc>
        <w:tc>
          <w:tcPr>
            <w:tcW w:w="709" w:type="dxa"/>
            <w:tcBorders>
              <w:top w:val="single" w:sz="7" w:space="0" w:color="000000"/>
              <w:left w:val="single" w:sz="7" w:space="0" w:color="000000"/>
              <w:bottom w:val="single" w:sz="7" w:space="0" w:color="000000"/>
              <w:right w:val="single" w:sz="7" w:space="0" w:color="000000"/>
            </w:tcBorders>
          </w:tcPr>
          <w:p w14:paraId="5F7CF3A7" w14:textId="77777777" w:rsidR="00B953DD" w:rsidRPr="008233BF" w:rsidRDefault="00B953DD" w:rsidP="00C53B69">
            <w:pPr>
              <w:rPr>
                <w:sz w:val="16"/>
              </w:rPr>
            </w:pPr>
            <w:r w:rsidRPr="008233BF">
              <w:rPr>
                <w:sz w:val="16"/>
              </w:rPr>
              <w:t>b14</w:t>
            </w:r>
          </w:p>
        </w:tc>
        <w:tc>
          <w:tcPr>
            <w:tcW w:w="3663" w:type="dxa"/>
            <w:tcBorders>
              <w:top w:val="single" w:sz="7" w:space="0" w:color="000000"/>
              <w:left w:val="single" w:sz="7" w:space="0" w:color="000000"/>
              <w:bottom w:val="single" w:sz="7" w:space="0" w:color="000000"/>
              <w:right w:val="single" w:sz="7" w:space="0" w:color="000000"/>
            </w:tcBorders>
          </w:tcPr>
          <w:p w14:paraId="579C28B4" w14:textId="50E38ACD" w:rsidR="00B953DD" w:rsidRPr="008233BF" w:rsidRDefault="00B953DD" w:rsidP="00C53B69">
            <w:pPr>
              <w:rPr>
                <w:sz w:val="16"/>
              </w:rPr>
            </w:pPr>
            <w:r w:rsidRPr="008233BF">
              <w:rPr>
                <w:sz w:val="16"/>
              </w:rPr>
              <w:t xml:space="preserve">Number of feature records in the </w:t>
            </w:r>
            <w:r w:rsidR="00F53A98">
              <w:rPr>
                <w:sz w:val="16"/>
              </w:rPr>
              <w:t>dataset</w:t>
            </w:r>
          </w:p>
        </w:tc>
      </w:tr>
    </w:tbl>
    <w:p w14:paraId="50FF2A32" w14:textId="77777777" w:rsidR="00B953DD" w:rsidRPr="008233BF" w:rsidRDefault="00B953DD" w:rsidP="00E6325F">
      <w:pPr>
        <w:spacing w:after="0"/>
        <w:rPr>
          <w:b/>
        </w:rPr>
      </w:pPr>
    </w:p>
    <w:p w14:paraId="68029462" w14:textId="77777777" w:rsidR="00B953DD" w:rsidRPr="008233BF" w:rsidRDefault="00B953DD" w:rsidP="00C53B69">
      <w:pPr>
        <w:pStyle w:val="Heading3"/>
        <w:numPr>
          <w:ilvl w:val="2"/>
          <w:numId w:val="1"/>
        </w:numPr>
        <w:jc w:val="both"/>
      </w:pPr>
      <w:bookmarkStart w:id="1384" w:name="_Toc439685350"/>
      <w:r w:rsidRPr="008233BF">
        <w:t>Attribute field</w:t>
      </w:r>
      <w:r>
        <w:t xml:space="preserve"> - ATTR</w:t>
      </w:r>
      <w:bookmarkEnd w:id="1384"/>
    </w:p>
    <w:tbl>
      <w:tblPr>
        <w:tblW w:w="9858" w:type="dxa"/>
        <w:tblInd w:w="-244" w:type="dxa"/>
        <w:tblLayout w:type="fixed"/>
        <w:tblCellMar>
          <w:left w:w="57" w:type="dxa"/>
          <w:right w:w="57" w:type="dxa"/>
        </w:tblCellMar>
        <w:tblLook w:val="0000" w:firstRow="0" w:lastRow="0" w:firstColumn="0" w:lastColumn="0" w:noHBand="0" w:noVBand="0"/>
      </w:tblPr>
      <w:tblGrid>
        <w:gridCol w:w="3450"/>
        <w:gridCol w:w="794"/>
        <w:gridCol w:w="794"/>
        <w:gridCol w:w="794"/>
        <w:gridCol w:w="4026"/>
      </w:tblGrid>
      <w:tr w:rsidR="00B953DD" w:rsidRPr="008233BF" w14:paraId="30A596D6" w14:textId="77777777" w:rsidTr="00F2334E">
        <w:tc>
          <w:tcPr>
            <w:tcW w:w="3450" w:type="dxa"/>
            <w:tcBorders>
              <w:top w:val="double" w:sz="7" w:space="0" w:color="000000"/>
              <w:left w:val="double" w:sz="7" w:space="0" w:color="000000"/>
              <w:bottom w:val="double" w:sz="7" w:space="0" w:color="000000"/>
              <w:right w:val="single" w:sz="7" w:space="0" w:color="000000"/>
            </w:tcBorders>
            <w:vAlign w:val="center"/>
          </w:tcPr>
          <w:p w14:paraId="460353BC"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08B02EDD"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6A028669"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7DEB57D6"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4895A9F2" w14:textId="77777777" w:rsidR="00B953DD" w:rsidRPr="008233BF" w:rsidRDefault="00B953DD" w:rsidP="00C53B69">
            <w:pPr>
              <w:pStyle w:val="Small"/>
              <w:jc w:val="both"/>
            </w:pPr>
            <w:r>
              <w:t>Comment</w:t>
            </w:r>
          </w:p>
        </w:tc>
      </w:tr>
      <w:tr w:rsidR="00F2334E" w:rsidRPr="008233BF" w14:paraId="7A37C67C"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5B985520" w14:textId="6D0BEBBE" w:rsidR="00F2334E" w:rsidRPr="008233BF" w:rsidRDefault="00F2334E" w:rsidP="00C53B69">
            <w:pPr>
              <w:pStyle w:val="Small"/>
              <w:jc w:val="both"/>
            </w:pPr>
            <w:r>
              <w:t>Numeric attribute code</w:t>
            </w:r>
          </w:p>
        </w:tc>
        <w:tc>
          <w:tcPr>
            <w:tcW w:w="794" w:type="dxa"/>
            <w:tcBorders>
              <w:top w:val="single" w:sz="7" w:space="0" w:color="000000"/>
              <w:left w:val="single" w:sz="7" w:space="0" w:color="000000"/>
              <w:bottom w:val="single" w:sz="7" w:space="0" w:color="000000"/>
              <w:right w:val="single" w:sz="7" w:space="0" w:color="000000"/>
            </w:tcBorders>
          </w:tcPr>
          <w:p w14:paraId="7E068E1A" w14:textId="7D5FB84E" w:rsidR="00F2334E" w:rsidRPr="008233BF" w:rsidRDefault="00F2334E" w:rsidP="00C53B69">
            <w:pPr>
              <w:pStyle w:val="Small"/>
              <w:jc w:val="both"/>
            </w:pPr>
            <w:r>
              <w:t>*NATC</w:t>
            </w:r>
          </w:p>
        </w:tc>
        <w:tc>
          <w:tcPr>
            <w:tcW w:w="794" w:type="dxa"/>
            <w:tcBorders>
              <w:top w:val="single" w:sz="7" w:space="0" w:color="000000"/>
              <w:left w:val="single" w:sz="7" w:space="0" w:color="000000"/>
              <w:bottom w:val="single" w:sz="7" w:space="0" w:color="000000"/>
              <w:right w:val="single" w:sz="7" w:space="0" w:color="000000"/>
            </w:tcBorders>
          </w:tcPr>
          <w:p w14:paraId="5C8687B6" w14:textId="77777777" w:rsidR="00F2334E" w:rsidRPr="008233BF" w:rsidRDefault="00F2334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vAlign w:val="center"/>
          </w:tcPr>
          <w:p w14:paraId="30112C28" w14:textId="77777777" w:rsidR="00F2334E" w:rsidRPr="008233BF" w:rsidRDefault="00F2334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1DD7C89C" w14:textId="5C2E71E9" w:rsidR="00F2334E" w:rsidRPr="008233BF" w:rsidRDefault="00F2334E" w:rsidP="00C53B69">
            <w:pPr>
              <w:pStyle w:val="Small"/>
              <w:jc w:val="both"/>
            </w:pPr>
            <w:r>
              <w:t>A valid attribute code as defined in the ATCS field of the Dataset General Information Record</w:t>
            </w:r>
          </w:p>
        </w:tc>
      </w:tr>
      <w:tr w:rsidR="00B953DD" w:rsidRPr="008233BF" w14:paraId="48835591"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48C67DA1" w14:textId="77777777" w:rsidR="00B953DD" w:rsidRPr="008233BF" w:rsidRDefault="00B953DD" w:rsidP="00C53B69">
            <w:pPr>
              <w:pStyle w:val="Small"/>
              <w:jc w:val="both"/>
            </w:pPr>
            <w:r w:rsidRPr="008233BF">
              <w:t>Attribute index</w:t>
            </w:r>
          </w:p>
        </w:tc>
        <w:tc>
          <w:tcPr>
            <w:tcW w:w="794" w:type="dxa"/>
            <w:tcBorders>
              <w:top w:val="single" w:sz="7" w:space="0" w:color="000000"/>
              <w:left w:val="single" w:sz="7" w:space="0" w:color="000000"/>
              <w:bottom w:val="single" w:sz="7" w:space="0" w:color="000000"/>
              <w:right w:val="single" w:sz="7" w:space="0" w:color="000000"/>
            </w:tcBorders>
          </w:tcPr>
          <w:p w14:paraId="01CE69A0" w14:textId="77777777" w:rsidR="00B953DD" w:rsidRPr="008233BF" w:rsidRDefault="00B953DD" w:rsidP="00C53B69">
            <w:pPr>
              <w:pStyle w:val="Small"/>
              <w:jc w:val="both"/>
            </w:pPr>
            <w:r w:rsidRPr="008233BF">
              <w:t>ATIX</w:t>
            </w:r>
          </w:p>
        </w:tc>
        <w:tc>
          <w:tcPr>
            <w:tcW w:w="794" w:type="dxa"/>
            <w:tcBorders>
              <w:top w:val="single" w:sz="7" w:space="0" w:color="000000"/>
              <w:left w:val="single" w:sz="7" w:space="0" w:color="000000"/>
              <w:bottom w:val="single" w:sz="7" w:space="0" w:color="000000"/>
              <w:right w:val="single" w:sz="7" w:space="0" w:color="000000"/>
            </w:tcBorders>
          </w:tcPr>
          <w:p w14:paraId="66B6D452"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EFC4CA6"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00153448" w14:textId="77777777" w:rsidR="00B953DD" w:rsidRPr="008233BF" w:rsidRDefault="00B953DD" w:rsidP="00C53B69">
            <w:pPr>
              <w:pStyle w:val="Small"/>
              <w:jc w:val="both"/>
            </w:pPr>
            <w:r w:rsidRPr="008233BF">
              <w:t>Index (position) of the attribute in the sequence of attributes with the same code and the same parent (starting with 1).</w:t>
            </w:r>
          </w:p>
        </w:tc>
      </w:tr>
      <w:tr w:rsidR="00B953DD" w:rsidRPr="008233BF" w14:paraId="14507FA8"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71768A58" w14:textId="77777777" w:rsidR="00B953DD" w:rsidRPr="008233BF" w:rsidRDefault="00B953DD" w:rsidP="00C53B69">
            <w:pPr>
              <w:pStyle w:val="Small"/>
              <w:jc w:val="both"/>
            </w:pPr>
            <w:r w:rsidRPr="008233BF">
              <w:t>Parent index</w:t>
            </w:r>
          </w:p>
        </w:tc>
        <w:tc>
          <w:tcPr>
            <w:tcW w:w="794" w:type="dxa"/>
            <w:tcBorders>
              <w:top w:val="single" w:sz="7" w:space="0" w:color="000000"/>
              <w:left w:val="single" w:sz="7" w:space="0" w:color="000000"/>
              <w:bottom w:val="single" w:sz="7" w:space="0" w:color="000000"/>
              <w:right w:val="single" w:sz="7" w:space="0" w:color="000000"/>
            </w:tcBorders>
          </w:tcPr>
          <w:p w14:paraId="6BA6444F" w14:textId="77777777" w:rsidR="00B953DD" w:rsidRPr="008233BF" w:rsidRDefault="00B953DD" w:rsidP="00C53B69">
            <w:pPr>
              <w:pStyle w:val="Small"/>
              <w:jc w:val="both"/>
            </w:pPr>
            <w:r w:rsidRPr="008233BF">
              <w:t>PAIX</w:t>
            </w:r>
          </w:p>
        </w:tc>
        <w:tc>
          <w:tcPr>
            <w:tcW w:w="794" w:type="dxa"/>
            <w:tcBorders>
              <w:top w:val="single" w:sz="7" w:space="0" w:color="000000"/>
              <w:left w:val="single" w:sz="7" w:space="0" w:color="000000"/>
              <w:bottom w:val="single" w:sz="7" w:space="0" w:color="000000"/>
              <w:right w:val="single" w:sz="7" w:space="0" w:color="000000"/>
            </w:tcBorders>
          </w:tcPr>
          <w:p w14:paraId="64976BBB"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00CC777"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vAlign w:val="center"/>
          </w:tcPr>
          <w:p w14:paraId="254CF49A" w14:textId="77777777" w:rsidR="00B953DD" w:rsidRPr="008233BF" w:rsidRDefault="00B953DD" w:rsidP="00C53B69">
            <w:pPr>
              <w:pStyle w:val="Small"/>
              <w:jc w:val="both"/>
            </w:pPr>
            <w:r w:rsidRPr="008233BF">
              <w:t xml:space="preserve">Index (position) of the parent complex attribute within </w:t>
            </w:r>
            <w:r w:rsidRPr="008233BF">
              <w:lastRenderedPageBreak/>
              <w:t>this ATTR field (</w:t>
            </w:r>
            <w:proofErr w:type="gramStart"/>
            <w:r w:rsidRPr="008233BF">
              <w:t>starting  with</w:t>
            </w:r>
            <w:proofErr w:type="gramEnd"/>
            <w:r w:rsidRPr="008233BF">
              <w:t xml:space="preserve"> 1). If the attribute has no parent (top level attribute) the value is 0.</w:t>
            </w:r>
          </w:p>
        </w:tc>
      </w:tr>
      <w:tr w:rsidR="00B953DD" w:rsidRPr="008233BF" w14:paraId="762E13AA"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6F3DFCFC" w14:textId="77777777" w:rsidR="00B953DD" w:rsidRPr="008233BF" w:rsidRDefault="00B953DD" w:rsidP="00C53B69">
            <w:pPr>
              <w:pStyle w:val="Small"/>
              <w:jc w:val="both"/>
            </w:pPr>
            <w:r w:rsidRPr="008233BF">
              <w:lastRenderedPageBreak/>
              <w:t>Attribute Instruction</w:t>
            </w:r>
          </w:p>
        </w:tc>
        <w:tc>
          <w:tcPr>
            <w:tcW w:w="794" w:type="dxa"/>
            <w:tcBorders>
              <w:top w:val="single" w:sz="7" w:space="0" w:color="000000"/>
              <w:left w:val="single" w:sz="7" w:space="0" w:color="000000"/>
              <w:bottom w:val="single" w:sz="7" w:space="0" w:color="000000"/>
              <w:right w:val="single" w:sz="7" w:space="0" w:color="000000"/>
            </w:tcBorders>
          </w:tcPr>
          <w:p w14:paraId="381F4F27" w14:textId="77777777" w:rsidR="00B953DD" w:rsidRPr="008233BF" w:rsidRDefault="00B953DD" w:rsidP="00C53B69">
            <w:pPr>
              <w:pStyle w:val="Small"/>
              <w:jc w:val="both"/>
            </w:pPr>
            <w:r w:rsidRPr="008233BF">
              <w:t>ATIN</w:t>
            </w:r>
          </w:p>
        </w:tc>
        <w:tc>
          <w:tcPr>
            <w:tcW w:w="794" w:type="dxa"/>
            <w:tcBorders>
              <w:top w:val="single" w:sz="7" w:space="0" w:color="000000"/>
              <w:left w:val="single" w:sz="7" w:space="0" w:color="000000"/>
              <w:bottom w:val="single" w:sz="7" w:space="0" w:color="000000"/>
              <w:right w:val="single" w:sz="7" w:space="0" w:color="000000"/>
            </w:tcBorders>
          </w:tcPr>
          <w:p w14:paraId="242C4B89" w14:textId="77777777" w:rsidR="00B953DD" w:rsidRPr="008233BF" w:rsidRDefault="00B953DD" w:rsidP="00C53B69">
            <w:pPr>
              <w:pStyle w:val="Small"/>
              <w:jc w:val="both"/>
            </w:pPr>
            <w:r>
              <w:t>{1}</w:t>
            </w:r>
            <w:r w:rsidR="005A30FF">
              <w:t>, {2} or {3}</w:t>
            </w:r>
          </w:p>
        </w:tc>
        <w:tc>
          <w:tcPr>
            <w:tcW w:w="794" w:type="dxa"/>
            <w:tcBorders>
              <w:top w:val="single" w:sz="7" w:space="0" w:color="000000"/>
              <w:left w:val="single" w:sz="7" w:space="0" w:color="000000"/>
              <w:bottom w:val="single" w:sz="7" w:space="0" w:color="000000"/>
              <w:right w:val="single" w:sz="7" w:space="0" w:color="000000"/>
            </w:tcBorders>
          </w:tcPr>
          <w:p w14:paraId="525A7B5E"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vAlign w:val="center"/>
          </w:tcPr>
          <w:p w14:paraId="743BB29E" w14:textId="77777777" w:rsidR="005A30FF" w:rsidRDefault="005A30FF" w:rsidP="00C53B69">
            <w:pPr>
              <w:pStyle w:val="Small"/>
              <w:snapToGrid w:val="0"/>
              <w:jc w:val="both"/>
            </w:pPr>
            <w:r>
              <w:t>{1} - Insert</w:t>
            </w:r>
          </w:p>
          <w:p w14:paraId="31403FB3" w14:textId="77777777" w:rsidR="005A30FF" w:rsidRDefault="005A30FF" w:rsidP="00C53B69">
            <w:pPr>
              <w:pStyle w:val="Small"/>
              <w:jc w:val="both"/>
            </w:pPr>
            <w:r>
              <w:t>{2} - Delete</w:t>
            </w:r>
          </w:p>
          <w:p w14:paraId="08D889E0" w14:textId="77777777" w:rsidR="00B953DD" w:rsidRPr="008233BF" w:rsidRDefault="005A30FF" w:rsidP="00C53B69">
            <w:pPr>
              <w:pStyle w:val="Small"/>
              <w:jc w:val="both"/>
            </w:pPr>
            <w:r>
              <w:t>{3} - Modify</w:t>
            </w:r>
          </w:p>
        </w:tc>
      </w:tr>
      <w:tr w:rsidR="00B953DD" w:rsidRPr="008233BF" w14:paraId="76D44A22" w14:textId="77777777" w:rsidTr="00F2334E">
        <w:tc>
          <w:tcPr>
            <w:tcW w:w="3450" w:type="dxa"/>
            <w:tcBorders>
              <w:top w:val="single" w:sz="7" w:space="0" w:color="000000"/>
              <w:left w:val="single" w:sz="7" w:space="0" w:color="000000"/>
              <w:bottom w:val="single" w:sz="7" w:space="0" w:color="000000"/>
              <w:right w:val="single" w:sz="7" w:space="0" w:color="000000"/>
            </w:tcBorders>
          </w:tcPr>
          <w:p w14:paraId="60B550EC" w14:textId="77777777" w:rsidR="00B953DD" w:rsidRPr="008233BF" w:rsidRDefault="00B953DD" w:rsidP="00C53B69">
            <w:pPr>
              <w:pStyle w:val="Small"/>
              <w:jc w:val="both"/>
            </w:pPr>
            <w:r w:rsidRPr="008233BF">
              <w:t>Attribute value</w:t>
            </w:r>
          </w:p>
        </w:tc>
        <w:tc>
          <w:tcPr>
            <w:tcW w:w="794" w:type="dxa"/>
            <w:tcBorders>
              <w:top w:val="single" w:sz="7" w:space="0" w:color="000000"/>
              <w:left w:val="single" w:sz="7" w:space="0" w:color="000000"/>
              <w:bottom w:val="single" w:sz="7" w:space="0" w:color="000000"/>
              <w:right w:val="single" w:sz="7" w:space="0" w:color="000000"/>
            </w:tcBorders>
          </w:tcPr>
          <w:p w14:paraId="26EE6ACB" w14:textId="77777777" w:rsidR="00B953DD" w:rsidRPr="008233BF" w:rsidRDefault="00B953DD" w:rsidP="00C53B69">
            <w:pPr>
              <w:pStyle w:val="Small"/>
              <w:jc w:val="both"/>
            </w:pPr>
            <w:r w:rsidRPr="008233BF">
              <w:t>ATVL</w:t>
            </w:r>
          </w:p>
        </w:tc>
        <w:tc>
          <w:tcPr>
            <w:tcW w:w="794" w:type="dxa"/>
            <w:tcBorders>
              <w:top w:val="single" w:sz="7" w:space="0" w:color="000000"/>
              <w:left w:val="single" w:sz="7" w:space="0" w:color="000000"/>
              <w:bottom w:val="single" w:sz="7" w:space="0" w:color="000000"/>
              <w:right w:val="single" w:sz="7" w:space="0" w:color="000000"/>
            </w:tcBorders>
          </w:tcPr>
          <w:p w14:paraId="2383A74B"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CB5AEE8" w14:textId="77777777" w:rsidR="00B953DD" w:rsidRPr="008233BF" w:rsidRDefault="00B953DD" w:rsidP="00C53B69">
            <w:pPr>
              <w:pStyle w:val="Small"/>
              <w:jc w:val="both"/>
            </w:pPr>
            <w:r w:rsidRPr="008233BF">
              <w:t>A()</w:t>
            </w:r>
          </w:p>
        </w:tc>
        <w:tc>
          <w:tcPr>
            <w:tcW w:w="4026" w:type="dxa"/>
            <w:tcBorders>
              <w:top w:val="single" w:sz="7" w:space="0" w:color="000000"/>
              <w:left w:val="single" w:sz="7" w:space="0" w:color="000000"/>
              <w:bottom w:val="single" w:sz="7" w:space="0" w:color="000000"/>
              <w:right w:val="single" w:sz="7" w:space="0" w:color="000000"/>
            </w:tcBorders>
            <w:vAlign w:val="center"/>
          </w:tcPr>
          <w:p w14:paraId="3103B8C6" w14:textId="77777777" w:rsidR="00B953DD" w:rsidRPr="008233BF" w:rsidRDefault="00B953DD" w:rsidP="00C53B69">
            <w:pPr>
              <w:pStyle w:val="Small"/>
              <w:jc w:val="both"/>
            </w:pPr>
            <w:r w:rsidRPr="008233BF">
              <w:t>A string containing a valid value for the domain of the attribute specified by the subfields above.</w:t>
            </w:r>
          </w:p>
        </w:tc>
      </w:tr>
    </w:tbl>
    <w:p w14:paraId="5EB73E32" w14:textId="77777777" w:rsidR="00B953DD" w:rsidRPr="00BA6F41" w:rsidRDefault="00B953DD" w:rsidP="00C53B69">
      <w:pPr>
        <w:rPr>
          <w:b/>
        </w:rPr>
      </w:pPr>
    </w:p>
    <w:p w14:paraId="36D9E353" w14:textId="77777777" w:rsidR="003B6E33" w:rsidRDefault="003B6E33" w:rsidP="00C53B69">
      <w:pPr>
        <w:pStyle w:val="Heading3"/>
        <w:numPr>
          <w:ilvl w:val="2"/>
          <w:numId w:val="1"/>
        </w:numPr>
        <w:jc w:val="both"/>
      </w:pPr>
      <w:bookmarkStart w:id="1385" w:name="_Toc439685351"/>
      <w:r>
        <w:t>Information Association field</w:t>
      </w:r>
      <w:bookmarkEnd w:id="1385"/>
    </w:p>
    <w:tbl>
      <w:tblPr>
        <w:tblW w:w="0" w:type="auto"/>
        <w:tblInd w:w="67" w:type="dxa"/>
        <w:tblLayout w:type="fixed"/>
        <w:tblCellMar>
          <w:left w:w="57" w:type="dxa"/>
          <w:right w:w="57" w:type="dxa"/>
        </w:tblCellMar>
        <w:tblLook w:val="0000" w:firstRow="0" w:lastRow="0" w:firstColumn="0" w:lastColumn="0" w:noHBand="0" w:noVBand="0"/>
      </w:tblPr>
      <w:tblGrid>
        <w:gridCol w:w="3149"/>
        <w:gridCol w:w="5941"/>
      </w:tblGrid>
      <w:tr w:rsidR="003B6E33" w14:paraId="0EDC9805" w14:textId="77777777">
        <w:trPr>
          <w:trHeight w:hRule="exact" w:val="397"/>
        </w:trPr>
        <w:tc>
          <w:tcPr>
            <w:tcW w:w="3149" w:type="dxa"/>
            <w:tcBorders>
              <w:top w:val="single" w:sz="8" w:space="0" w:color="000000"/>
              <w:left w:val="single" w:sz="8" w:space="0" w:color="000000"/>
              <w:bottom w:val="single" w:sz="8" w:space="0" w:color="000000"/>
            </w:tcBorders>
            <w:vAlign w:val="center"/>
          </w:tcPr>
          <w:p w14:paraId="5FF2B4DA" w14:textId="77777777" w:rsidR="003B6E33" w:rsidRDefault="003B6E33" w:rsidP="00C53B69">
            <w:pPr>
              <w:pStyle w:val="Small"/>
              <w:snapToGrid w:val="0"/>
              <w:jc w:val="both"/>
              <w:rPr>
                <w:b/>
              </w:rPr>
            </w:pPr>
            <w:r>
              <w:t xml:space="preserve">Field Tag: </w:t>
            </w:r>
            <w:r>
              <w:rPr>
                <w:b/>
              </w:rPr>
              <w:t>INAS</w:t>
            </w:r>
          </w:p>
        </w:tc>
        <w:tc>
          <w:tcPr>
            <w:tcW w:w="5941" w:type="dxa"/>
            <w:tcBorders>
              <w:top w:val="single" w:sz="8" w:space="0" w:color="000000"/>
              <w:left w:val="single" w:sz="8" w:space="0" w:color="000000"/>
              <w:bottom w:val="single" w:sz="8" w:space="0" w:color="000000"/>
              <w:right w:val="single" w:sz="8" w:space="0" w:color="000000"/>
            </w:tcBorders>
            <w:vAlign w:val="center"/>
          </w:tcPr>
          <w:p w14:paraId="7D10F6E5" w14:textId="77777777" w:rsidR="003B6E33" w:rsidRDefault="003B6E33" w:rsidP="00C53B69">
            <w:pPr>
              <w:pStyle w:val="Small"/>
              <w:snapToGrid w:val="0"/>
              <w:jc w:val="both"/>
            </w:pPr>
            <w:r>
              <w:t>Field Name: Information Association</w:t>
            </w:r>
          </w:p>
        </w:tc>
      </w:tr>
    </w:tbl>
    <w:p w14:paraId="3FC0AFCA" w14:textId="77777777" w:rsidR="003B6E33" w:rsidRDefault="003B6E33" w:rsidP="00C53B69">
      <w:pPr>
        <w:pStyle w:val="Bibliography1"/>
        <w:numPr>
          <w:ilvl w:val="0"/>
          <w:numId w:val="0"/>
        </w:numPr>
        <w:ind w:left="660"/>
      </w:pPr>
    </w:p>
    <w:tbl>
      <w:tblPr>
        <w:tblW w:w="9885" w:type="dxa"/>
        <w:tblInd w:w="67" w:type="dxa"/>
        <w:tblLayout w:type="fixed"/>
        <w:tblCellMar>
          <w:left w:w="57" w:type="dxa"/>
          <w:right w:w="57" w:type="dxa"/>
        </w:tblCellMar>
        <w:tblLook w:val="0000" w:firstRow="0" w:lastRow="0" w:firstColumn="0" w:lastColumn="0" w:noHBand="0" w:noVBand="0"/>
      </w:tblPr>
      <w:tblGrid>
        <w:gridCol w:w="3119"/>
        <w:gridCol w:w="795"/>
        <w:gridCol w:w="795"/>
        <w:gridCol w:w="795"/>
        <w:gridCol w:w="4381"/>
      </w:tblGrid>
      <w:tr w:rsidR="002D27A8" w14:paraId="0BA4BBD7" w14:textId="77777777">
        <w:trPr>
          <w:trHeight w:val="81"/>
        </w:trPr>
        <w:tc>
          <w:tcPr>
            <w:tcW w:w="3119" w:type="dxa"/>
            <w:vAlign w:val="center"/>
          </w:tcPr>
          <w:p w14:paraId="5E24A628" w14:textId="77777777" w:rsidR="003B6E33" w:rsidRDefault="003B6E33" w:rsidP="00C53B69">
            <w:pPr>
              <w:pStyle w:val="Small"/>
              <w:snapToGrid w:val="0"/>
              <w:jc w:val="both"/>
            </w:pPr>
            <w:r>
              <w:t>Subfield name</w:t>
            </w:r>
          </w:p>
        </w:tc>
        <w:tc>
          <w:tcPr>
            <w:tcW w:w="795" w:type="dxa"/>
            <w:vAlign w:val="center"/>
          </w:tcPr>
          <w:p w14:paraId="3F073B33" w14:textId="77777777" w:rsidR="003B6E33" w:rsidRDefault="003B6E33" w:rsidP="00C53B69">
            <w:pPr>
              <w:pStyle w:val="Small"/>
              <w:snapToGrid w:val="0"/>
              <w:jc w:val="both"/>
            </w:pPr>
            <w:r>
              <w:t>Label</w:t>
            </w:r>
          </w:p>
        </w:tc>
        <w:tc>
          <w:tcPr>
            <w:tcW w:w="795" w:type="dxa"/>
          </w:tcPr>
          <w:p w14:paraId="1376F83C" w14:textId="77777777" w:rsidR="003B6E33" w:rsidRDefault="003B6E33" w:rsidP="00C53B69">
            <w:pPr>
              <w:pStyle w:val="Small"/>
              <w:snapToGrid w:val="0"/>
              <w:jc w:val="both"/>
            </w:pPr>
            <w:r>
              <w:t>Value</w:t>
            </w:r>
          </w:p>
        </w:tc>
        <w:tc>
          <w:tcPr>
            <w:tcW w:w="795" w:type="dxa"/>
            <w:vAlign w:val="center"/>
          </w:tcPr>
          <w:p w14:paraId="561DCE11" w14:textId="77777777" w:rsidR="003B6E33" w:rsidRDefault="003B6E33" w:rsidP="00C53B69">
            <w:pPr>
              <w:pStyle w:val="Small"/>
              <w:snapToGrid w:val="0"/>
              <w:jc w:val="both"/>
            </w:pPr>
            <w:r>
              <w:t>Format</w:t>
            </w:r>
          </w:p>
        </w:tc>
        <w:tc>
          <w:tcPr>
            <w:tcW w:w="4381" w:type="dxa"/>
            <w:vAlign w:val="center"/>
          </w:tcPr>
          <w:p w14:paraId="50774BD3" w14:textId="77777777" w:rsidR="003B6E33" w:rsidRDefault="003B6E33" w:rsidP="00C53B69">
            <w:pPr>
              <w:pStyle w:val="Small"/>
              <w:snapToGrid w:val="0"/>
              <w:jc w:val="both"/>
            </w:pPr>
            <w:r>
              <w:t>Subfield content and specification</w:t>
            </w:r>
          </w:p>
        </w:tc>
      </w:tr>
      <w:tr w:rsidR="003B6E33" w14:paraId="1FB5B04B" w14:textId="77777777">
        <w:tc>
          <w:tcPr>
            <w:tcW w:w="3119" w:type="dxa"/>
            <w:tcBorders>
              <w:top w:val="single" w:sz="4" w:space="0" w:color="000000"/>
              <w:left w:val="single" w:sz="4" w:space="0" w:color="000000"/>
              <w:bottom w:val="single" w:sz="4" w:space="0" w:color="000000"/>
            </w:tcBorders>
          </w:tcPr>
          <w:p w14:paraId="49C6E6F2" w14:textId="77777777" w:rsidR="003B6E33" w:rsidRDefault="003B6E33" w:rsidP="00C53B69">
            <w:pPr>
              <w:pStyle w:val="Small"/>
              <w:snapToGrid w:val="0"/>
              <w:jc w:val="both"/>
            </w:pPr>
            <w:r>
              <w:t>Referenced Record name</w:t>
            </w:r>
          </w:p>
        </w:tc>
        <w:tc>
          <w:tcPr>
            <w:tcW w:w="795" w:type="dxa"/>
            <w:tcBorders>
              <w:top w:val="single" w:sz="4" w:space="0" w:color="000000"/>
              <w:left w:val="single" w:sz="4" w:space="0" w:color="000000"/>
              <w:bottom w:val="single" w:sz="4" w:space="0" w:color="000000"/>
            </w:tcBorders>
          </w:tcPr>
          <w:p w14:paraId="6E96A276" w14:textId="77777777" w:rsidR="003B6E33" w:rsidRDefault="00AE1833" w:rsidP="00C53B69">
            <w:pPr>
              <w:pStyle w:val="Small"/>
              <w:snapToGrid w:val="0"/>
              <w:jc w:val="both"/>
            </w:pPr>
            <w:r>
              <w:t>*</w:t>
            </w:r>
            <w:r w:rsidR="003B6E33">
              <w:t>RRNM</w:t>
            </w:r>
          </w:p>
        </w:tc>
        <w:tc>
          <w:tcPr>
            <w:tcW w:w="795" w:type="dxa"/>
            <w:tcBorders>
              <w:top w:val="single" w:sz="4" w:space="0" w:color="000000"/>
              <w:left w:val="single" w:sz="4" w:space="0" w:color="000000"/>
              <w:bottom w:val="single" w:sz="4" w:space="0" w:color="000000"/>
              <w:right w:val="single" w:sz="4" w:space="0" w:color="000000"/>
            </w:tcBorders>
          </w:tcPr>
          <w:p w14:paraId="23E36CD3"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66D29A1D" w14:textId="77777777" w:rsidR="003B6E33" w:rsidRDefault="003B6E33" w:rsidP="00C53B69">
            <w:pPr>
              <w:pStyle w:val="Small"/>
              <w:snapToGrid w:val="0"/>
              <w:jc w:val="both"/>
            </w:pPr>
            <w:r>
              <w:t>b11</w:t>
            </w:r>
          </w:p>
        </w:tc>
        <w:tc>
          <w:tcPr>
            <w:tcW w:w="4381" w:type="dxa"/>
            <w:tcBorders>
              <w:top w:val="single" w:sz="4" w:space="0" w:color="000000"/>
              <w:left w:val="single" w:sz="4" w:space="0" w:color="000000"/>
              <w:bottom w:val="single" w:sz="4" w:space="0" w:color="000000"/>
              <w:right w:val="single" w:sz="4" w:space="0" w:color="000000"/>
            </w:tcBorders>
          </w:tcPr>
          <w:p w14:paraId="386F44F8" w14:textId="77777777" w:rsidR="003B6E33" w:rsidRDefault="003B6E33" w:rsidP="00C53B69">
            <w:pPr>
              <w:pStyle w:val="Small"/>
              <w:snapToGrid w:val="0"/>
              <w:jc w:val="both"/>
            </w:pPr>
            <w:r>
              <w:t>Record name of the referenced record</w:t>
            </w:r>
          </w:p>
        </w:tc>
      </w:tr>
      <w:tr w:rsidR="003B6E33" w14:paraId="62EA9ED4" w14:textId="77777777">
        <w:tc>
          <w:tcPr>
            <w:tcW w:w="3119" w:type="dxa"/>
            <w:tcBorders>
              <w:top w:val="single" w:sz="4" w:space="0" w:color="000000"/>
              <w:left w:val="single" w:sz="4" w:space="0" w:color="000000"/>
              <w:bottom w:val="single" w:sz="4" w:space="0" w:color="000000"/>
            </w:tcBorders>
          </w:tcPr>
          <w:p w14:paraId="1838EAB1" w14:textId="77777777" w:rsidR="003B6E33" w:rsidRDefault="003B6E33" w:rsidP="00C53B69">
            <w:pPr>
              <w:pStyle w:val="Small"/>
              <w:snapToGrid w:val="0"/>
              <w:jc w:val="both"/>
            </w:pPr>
            <w:r>
              <w:t>Referenced Record identifier</w:t>
            </w:r>
          </w:p>
        </w:tc>
        <w:tc>
          <w:tcPr>
            <w:tcW w:w="795" w:type="dxa"/>
            <w:tcBorders>
              <w:top w:val="single" w:sz="4" w:space="0" w:color="000000"/>
              <w:left w:val="single" w:sz="4" w:space="0" w:color="000000"/>
              <w:bottom w:val="single" w:sz="4" w:space="0" w:color="000000"/>
            </w:tcBorders>
          </w:tcPr>
          <w:p w14:paraId="5A9039AD" w14:textId="77777777" w:rsidR="003B6E33" w:rsidRDefault="003B6E33" w:rsidP="00C53B69">
            <w:pPr>
              <w:pStyle w:val="Small"/>
              <w:snapToGrid w:val="0"/>
              <w:jc w:val="both"/>
            </w:pPr>
            <w:r>
              <w:t>RRID</w:t>
            </w:r>
          </w:p>
        </w:tc>
        <w:tc>
          <w:tcPr>
            <w:tcW w:w="795" w:type="dxa"/>
            <w:tcBorders>
              <w:top w:val="single" w:sz="4" w:space="0" w:color="000000"/>
              <w:left w:val="single" w:sz="4" w:space="0" w:color="000000"/>
              <w:bottom w:val="single" w:sz="4" w:space="0" w:color="000000"/>
              <w:right w:val="single" w:sz="4" w:space="0" w:color="000000"/>
            </w:tcBorders>
          </w:tcPr>
          <w:p w14:paraId="6A019695"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59FAD22E" w14:textId="77777777" w:rsidR="003B6E33" w:rsidRDefault="003B6E33" w:rsidP="00C53B69">
            <w:pPr>
              <w:pStyle w:val="Small"/>
              <w:snapToGrid w:val="0"/>
              <w:jc w:val="both"/>
            </w:pPr>
            <w:r>
              <w:t>b14</w:t>
            </w:r>
          </w:p>
        </w:tc>
        <w:tc>
          <w:tcPr>
            <w:tcW w:w="4381" w:type="dxa"/>
            <w:tcBorders>
              <w:top w:val="single" w:sz="4" w:space="0" w:color="000000"/>
              <w:left w:val="single" w:sz="4" w:space="0" w:color="000000"/>
              <w:bottom w:val="single" w:sz="4" w:space="0" w:color="000000"/>
              <w:right w:val="single" w:sz="4" w:space="0" w:color="000000"/>
            </w:tcBorders>
          </w:tcPr>
          <w:p w14:paraId="065E18D0" w14:textId="77777777" w:rsidR="003B6E33" w:rsidRDefault="003B6E33" w:rsidP="00C53B69">
            <w:pPr>
              <w:pStyle w:val="Small"/>
              <w:snapToGrid w:val="0"/>
              <w:jc w:val="both"/>
            </w:pPr>
            <w:r>
              <w:t>Record identifier of the referenced record</w:t>
            </w:r>
          </w:p>
        </w:tc>
      </w:tr>
      <w:tr w:rsidR="00F2334E" w:rsidRPr="00B01D0E" w14:paraId="6013F849" w14:textId="77777777">
        <w:tc>
          <w:tcPr>
            <w:tcW w:w="3119" w:type="dxa"/>
            <w:tcBorders>
              <w:top w:val="single" w:sz="4" w:space="0" w:color="000000"/>
              <w:left w:val="single" w:sz="4" w:space="0" w:color="000000"/>
              <w:bottom w:val="single" w:sz="4" w:space="0" w:color="000000"/>
            </w:tcBorders>
          </w:tcPr>
          <w:p w14:paraId="5DDC1EDA" w14:textId="7CD4CEEF" w:rsidR="00F2334E" w:rsidRDefault="00F2334E" w:rsidP="00C53B69">
            <w:pPr>
              <w:pStyle w:val="Small"/>
              <w:snapToGrid w:val="0"/>
              <w:jc w:val="both"/>
            </w:pPr>
            <w:r>
              <w:t>Numeric Information Association Code</w:t>
            </w:r>
          </w:p>
        </w:tc>
        <w:tc>
          <w:tcPr>
            <w:tcW w:w="795" w:type="dxa"/>
            <w:tcBorders>
              <w:top w:val="single" w:sz="4" w:space="0" w:color="000000"/>
              <w:left w:val="single" w:sz="4" w:space="0" w:color="000000"/>
              <w:bottom w:val="single" w:sz="4" w:space="0" w:color="000000"/>
            </w:tcBorders>
          </w:tcPr>
          <w:p w14:paraId="60988A5A" w14:textId="0B13981F" w:rsidR="00F2334E" w:rsidRDefault="00F2334E" w:rsidP="00C53B69">
            <w:pPr>
              <w:pStyle w:val="Small"/>
              <w:snapToGrid w:val="0"/>
              <w:jc w:val="both"/>
            </w:pPr>
            <w:r>
              <w:t>NIAC</w:t>
            </w:r>
          </w:p>
        </w:tc>
        <w:tc>
          <w:tcPr>
            <w:tcW w:w="795" w:type="dxa"/>
            <w:tcBorders>
              <w:top w:val="single" w:sz="4" w:space="0" w:color="000000"/>
              <w:left w:val="single" w:sz="4" w:space="0" w:color="000000"/>
              <w:bottom w:val="single" w:sz="4" w:space="0" w:color="000000"/>
              <w:right w:val="single" w:sz="4" w:space="0" w:color="000000"/>
            </w:tcBorders>
          </w:tcPr>
          <w:p w14:paraId="570093E2"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4C36223D"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53CC4F88" w14:textId="09BF82F4" w:rsidR="00F2334E" w:rsidRDefault="00F2334E" w:rsidP="00C53B69">
            <w:pPr>
              <w:pStyle w:val="Small"/>
              <w:snapToGrid w:val="0"/>
              <w:jc w:val="both"/>
            </w:pPr>
            <w:r>
              <w:t>A valid code for the information association as defined in the IACS field of the Dataset General Information Record</w:t>
            </w:r>
          </w:p>
        </w:tc>
      </w:tr>
      <w:tr w:rsidR="00F2334E" w14:paraId="2A3C614D" w14:textId="77777777">
        <w:tc>
          <w:tcPr>
            <w:tcW w:w="3119" w:type="dxa"/>
            <w:tcBorders>
              <w:top w:val="single" w:sz="4" w:space="0" w:color="000000"/>
              <w:left w:val="single" w:sz="4" w:space="0" w:color="000000"/>
              <w:bottom w:val="single" w:sz="4" w:space="0" w:color="000000"/>
            </w:tcBorders>
          </w:tcPr>
          <w:p w14:paraId="7928E73A" w14:textId="130F8C22" w:rsidR="00F2334E" w:rsidRDefault="00F2334E" w:rsidP="00C53B69">
            <w:pPr>
              <w:pStyle w:val="Small"/>
              <w:snapToGrid w:val="0"/>
              <w:jc w:val="both"/>
            </w:pPr>
            <w:r>
              <w:t xml:space="preserve">Numeric </w:t>
            </w:r>
            <w:proofErr w:type="spellStart"/>
            <w:r>
              <w:t>AssociationRole</w:t>
            </w:r>
            <w:proofErr w:type="spellEnd"/>
            <w:r>
              <w:t xml:space="preserve"> code</w:t>
            </w:r>
          </w:p>
        </w:tc>
        <w:tc>
          <w:tcPr>
            <w:tcW w:w="795" w:type="dxa"/>
            <w:tcBorders>
              <w:top w:val="single" w:sz="4" w:space="0" w:color="000000"/>
              <w:left w:val="single" w:sz="4" w:space="0" w:color="000000"/>
              <w:bottom w:val="single" w:sz="4" w:space="0" w:color="000000"/>
            </w:tcBorders>
          </w:tcPr>
          <w:p w14:paraId="313B8CB0" w14:textId="567F9E63" w:rsidR="00F2334E" w:rsidRDefault="00F2334E" w:rsidP="00C53B69">
            <w:pPr>
              <w:pStyle w:val="Small"/>
              <w:snapToGrid w:val="0"/>
              <w:jc w:val="both"/>
            </w:pPr>
            <w:r>
              <w:t>NARC</w:t>
            </w:r>
          </w:p>
        </w:tc>
        <w:tc>
          <w:tcPr>
            <w:tcW w:w="795" w:type="dxa"/>
            <w:tcBorders>
              <w:top w:val="single" w:sz="4" w:space="0" w:color="000000"/>
              <w:left w:val="single" w:sz="4" w:space="0" w:color="000000"/>
              <w:bottom w:val="single" w:sz="4" w:space="0" w:color="000000"/>
              <w:right w:val="single" w:sz="4" w:space="0" w:color="000000"/>
            </w:tcBorders>
          </w:tcPr>
          <w:p w14:paraId="54911613"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5D08C472"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346538AF" w14:textId="78EC11FB" w:rsidR="00F2334E" w:rsidRDefault="00F2334E" w:rsidP="00C53B69">
            <w:pPr>
              <w:pStyle w:val="Small"/>
              <w:snapToGrid w:val="0"/>
              <w:jc w:val="both"/>
            </w:pPr>
            <w:r>
              <w:t>A valid code for the role as defined in the ARCS field of the Dataset General Information Record</w:t>
            </w:r>
          </w:p>
        </w:tc>
      </w:tr>
      <w:tr w:rsidR="003B6E33" w14:paraId="3BCEFD46" w14:textId="77777777">
        <w:tc>
          <w:tcPr>
            <w:tcW w:w="3119" w:type="dxa"/>
            <w:tcBorders>
              <w:top w:val="single" w:sz="4" w:space="0" w:color="000000"/>
              <w:left w:val="single" w:sz="4" w:space="0" w:color="000000"/>
              <w:bottom w:val="single" w:sz="4" w:space="0" w:color="000000"/>
            </w:tcBorders>
          </w:tcPr>
          <w:p w14:paraId="696D84A3" w14:textId="77777777" w:rsidR="003B6E33" w:rsidRDefault="003B6E33" w:rsidP="00C53B69">
            <w:pPr>
              <w:pStyle w:val="Small"/>
              <w:snapToGrid w:val="0"/>
              <w:jc w:val="both"/>
            </w:pPr>
            <w:r>
              <w:t>Information  Association Update Instruction</w:t>
            </w:r>
          </w:p>
        </w:tc>
        <w:tc>
          <w:tcPr>
            <w:tcW w:w="795" w:type="dxa"/>
            <w:tcBorders>
              <w:top w:val="single" w:sz="4" w:space="0" w:color="000000"/>
              <w:left w:val="single" w:sz="4" w:space="0" w:color="000000"/>
              <w:bottom w:val="single" w:sz="4" w:space="0" w:color="000000"/>
            </w:tcBorders>
          </w:tcPr>
          <w:p w14:paraId="29864DDD" w14:textId="77777777" w:rsidR="003B6E33" w:rsidRDefault="003B6E33" w:rsidP="00C53B69">
            <w:pPr>
              <w:pStyle w:val="Small"/>
              <w:snapToGrid w:val="0"/>
              <w:jc w:val="both"/>
            </w:pPr>
            <w:r>
              <w:t>IUIN</w:t>
            </w:r>
          </w:p>
        </w:tc>
        <w:tc>
          <w:tcPr>
            <w:tcW w:w="795" w:type="dxa"/>
            <w:tcBorders>
              <w:top w:val="single" w:sz="4" w:space="0" w:color="000000"/>
              <w:left w:val="single" w:sz="4" w:space="0" w:color="000000"/>
              <w:bottom w:val="single" w:sz="4" w:space="0" w:color="000000"/>
              <w:right w:val="single" w:sz="4" w:space="0" w:color="000000"/>
            </w:tcBorders>
          </w:tcPr>
          <w:p w14:paraId="2065D94D"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7E4E136B" w14:textId="77777777" w:rsidR="003B6E33" w:rsidRDefault="003B6E33" w:rsidP="00C53B69">
            <w:pPr>
              <w:pStyle w:val="Small"/>
              <w:snapToGrid w:val="0"/>
              <w:jc w:val="both"/>
            </w:pPr>
            <w:r>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4BF5C5" w14:textId="77777777" w:rsidR="003B6E33" w:rsidRDefault="003B6E33" w:rsidP="00C53B69">
            <w:pPr>
              <w:pStyle w:val="Small"/>
              <w:snapToGrid w:val="0"/>
              <w:jc w:val="both"/>
            </w:pPr>
            <w:r>
              <w:t>{1} - Insert</w:t>
            </w:r>
          </w:p>
          <w:p w14:paraId="412050D2" w14:textId="77777777" w:rsidR="003B6E33" w:rsidRDefault="003B6E33" w:rsidP="00C53B69">
            <w:pPr>
              <w:pStyle w:val="Small"/>
              <w:jc w:val="both"/>
            </w:pPr>
            <w:r>
              <w:t>{2} – Delete</w:t>
            </w:r>
          </w:p>
          <w:p w14:paraId="0FC9625B" w14:textId="77777777" w:rsidR="003B6E33" w:rsidRDefault="003B6E33" w:rsidP="00C53B69">
            <w:pPr>
              <w:pStyle w:val="Small"/>
              <w:jc w:val="both"/>
            </w:pPr>
            <w:r>
              <w:t>{3} - Modify</w:t>
            </w:r>
          </w:p>
        </w:tc>
      </w:tr>
      <w:tr w:rsidR="00F2334E" w14:paraId="61F943A9" w14:textId="77777777">
        <w:tc>
          <w:tcPr>
            <w:tcW w:w="3119" w:type="dxa"/>
            <w:tcBorders>
              <w:top w:val="single" w:sz="4" w:space="0" w:color="000000"/>
              <w:left w:val="single" w:sz="4" w:space="0" w:color="000000"/>
              <w:bottom w:val="single" w:sz="4" w:space="0" w:color="000000"/>
            </w:tcBorders>
          </w:tcPr>
          <w:p w14:paraId="0ED73376" w14:textId="137AB81B" w:rsidR="00F2334E" w:rsidRDefault="00F2334E" w:rsidP="00C53B69">
            <w:pPr>
              <w:pStyle w:val="Small"/>
              <w:snapToGrid w:val="0"/>
              <w:jc w:val="both"/>
            </w:pPr>
            <w:r>
              <w:t>Numeric attribute code</w:t>
            </w:r>
          </w:p>
        </w:tc>
        <w:tc>
          <w:tcPr>
            <w:tcW w:w="795" w:type="dxa"/>
            <w:tcBorders>
              <w:top w:val="single" w:sz="4" w:space="0" w:color="000000"/>
              <w:left w:val="single" w:sz="4" w:space="0" w:color="000000"/>
              <w:bottom w:val="single" w:sz="4" w:space="0" w:color="000000"/>
            </w:tcBorders>
          </w:tcPr>
          <w:p w14:paraId="70DDDEDA" w14:textId="65F5A944" w:rsidR="00F2334E" w:rsidRDefault="00F2334E" w:rsidP="00C53B69">
            <w:pPr>
              <w:pStyle w:val="Small"/>
              <w:snapToGrid w:val="0"/>
              <w:jc w:val="both"/>
            </w:pPr>
            <w:r>
              <w:t>*NATC</w:t>
            </w:r>
          </w:p>
        </w:tc>
        <w:tc>
          <w:tcPr>
            <w:tcW w:w="795" w:type="dxa"/>
            <w:tcBorders>
              <w:top w:val="single" w:sz="4" w:space="0" w:color="000000"/>
              <w:left w:val="single" w:sz="4" w:space="0" w:color="000000"/>
              <w:bottom w:val="single" w:sz="4" w:space="0" w:color="000000"/>
              <w:right w:val="single" w:sz="4" w:space="0" w:color="000000"/>
            </w:tcBorders>
          </w:tcPr>
          <w:p w14:paraId="0ABB38C0" w14:textId="77777777" w:rsidR="00F2334E" w:rsidRDefault="00F2334E" w:rsidP="00C53B69">
            <w:pPr>
              <w:pStyle w:val="Small"/>
              <w:snapToGrid w:val="0"/>
              <w:jc w:val="both"/>
            </w:pPr>
          </w:p>
        </w:tc>
        <w:tc>
          <w:tcPr>
            <w:tcW w:w="795" w:type="dxa"/>
            <w:tcBorders>
              <w:top w:val="single" w:sz="4" w:space="0" w:color="000000"/>
              <w:left w:val="single" w:sz="4" w:space="0" w:color="000000"/>
              <w:bottom w:val="single" w:sz="4" w:space="0" w:color="000000"/>
            </w:tcBorders>
            <w:vAlign w:val="center"/>
          </w:tcPr>
          <w:p w14:paraId="4B7CD26D" w14:textId="77777777" w:rsidR="00F2334E" w:rsidRDefault="00F2334E"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EA16DAD" w14:textId="1C6B7E28" w:rsidR="00F2334E" w:rsidRDefault="00F2334E" w:rsidP="00C53B69">
            <w:pPr>
              <w:pStyle w:val="Small"/>
              <w:snapToGrid w:val="0"/>
              <w:jc w:val="both"/>
            </w:pPr>
            <w:r>
              <w:t>A valid attribute code as defined in the ATCS field of the Dataset General Information Record</w:t>
            </w:r>
          </w:p>
        </w:tc>
      </w:tr>
      <w:tr w:rsidR="003B6E33" w:rsidRPr="003611F3" w14:paraId="010BA6AC" w14:textId="77777777">
        <w:tc>
          <w:tcPr>
            <w:tcW w:w="3119" w:type="dxa"/>
            <w:tcBorders>
              <w:top w:val="single" w:sz="4" w:space="0" w:color="000000"/>
              <w:left w:val="single" w:sz="4" w:space="0" w:color="000000"/>
              <w:bottom w:val="single" w:sz="4" w:space="0" w:color="000000"/>
            </w:tcBorders>
          </w:tcPr>
          <w:p w14:paraId="32A5A4FA" w14:textId="77777777" w:rsidR="003B6E33" w:rsidRDefault="003B6E33" w:rsidP="00C53B69">
            <w:pPr>
              <w:pStyle w:val="Small"/>
              <w:snapToGrid w:val="0"/>
              <w:jc w:val="both"/>
            </w:pPr>
            <w:r>
              <w:t>Attribute index</w:t>
            </w:r>
          </w:p>
        </w:tc>
        <w:tc>
          <w:tcPr>
            <w:tcW w:w="795" w:type="dxa"/>
            <w:tcBorders>
              <w:top w:val="single" w:sz="4" w:space="0" w:color="000000"/>
              <w:left w:val="single" w:sz="4" w:space="0" w:color="000000"/>
              <w:bottom w:val="single" w:sz="4" w:space="0" w:color="000000"/>
            </w:tcBorders>
          </w:tcPr>
          <w:p w14:paraId="17B6EAF5" w14:textId="77777777" w:rsidR="003B6E33" w:rsidRDefault="003B6E33" w:rsidP="00C53B69">
            <w:pPr>
              <w:pStyle w:val="Small"/>
              <w:snapToGrid w:val="0"/>
              <w:jc w:val="both"/>
            </w:pPr>
            <w:r>
              <w:t>ATIX</w:t>
            </w:r>
          </w:p>
        </w:tc>
        <w:tc>
          <w:tcPr>
            <w:tcW w:w="795" w:type="dxa"/>
            <w:tcBorders>
              <w:top w:val="single" w:sz="4" w:space="0" w:color="000000"/>
              <w:left w:val="single" w:sz="4" w:space="0" w:color="000000"/>
              <w:bottom w:val="single" w:sz="4" w:space="0" w:color="000000"/>
              <w:right w:val="single" w:sz="4" w:space="0" w:color="000000"/>
            </w:tcBorders>
          </w:tcPr>
          <w:p w14:paraId="5F606E34"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11709962" w14:textId="77777777" w:rsidR="003B6E33" w:rsidRDefault="003B6E33"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27B90BEF" w14:textId="77777777" w:rsidR="003B6E33" w:rsidRDefault="003B6E33" w:rsidP="00C53B69">
            <w:pPr>
              <w:pStyle w:val="Small"/>
              <w:snapToGrid w:val="0"/>
              <w:jc w:val="both"/>
            </w:pPr>
            <w:r>
              <w:t>Index (position) of the attribute in the sequence of attributes with the same code and the same parent (starting with 1).</w:t>
            </w:r>
          </w:p>
        </w:tc>
      </w:tr>
      <w:tr w:rsidR="003B6E33" w:rsidRPr="003611F3" w14:paraId="08C70C96" w14:textId="77777777">
        <w:tc>
          <w:tcPr>
            <w:tcW w:w="3119" w:type="dxa"/>
            <w:tcBorders>
              <w:top w:val="single" w:sz="4" w:space="0" w:color="000000"/>
              <w:left w:val="single" w:sz="4" w:space="0" w:color="000000"/>
              <w:bottom w:val="single" w:sz="4" w:space="0" w:color="000000"/>
            </w:tcBorders>
          </w:tcPr>
          <w:p w14:paraId="3705B59B" w14:textId="77777777" w:rsidR="003B6E33" w:rsidRDefault="003B6E33" w:rsidP="00C53B69">
            <w:pPr>
              <w:pStyle w:val="Small"/>
              <w:snapToGrid w:val="0"/>
              <w:jc w:val="both"/>
            </w:pPr>
            <w:r>
              <w:t>Parent index</w:t>
            </w:r>
          </w:p>
        </w:tc>
        <w:tc>
          <w:tcPr>
            <w:tcW w:w="795" w:type="dxa"/>
            <w:tcBorders>
              <w:top w:val="single" w:sz="4" w:space="0" w:color="000000"/>
              <w:left w:val="single" w:sz="4" w:space="0" w:color="000000"/>
              <w:bottom w:val="single" w:sz="4" w:space="0" w:color="000000"/>
            </w:tcBorders>
          </w:tcPr>
          <w:p w14:paraId="7114B9B9" w14:textId="77777777" w:rsidR="003B6E33" w:rsidRDefault="003B6E33" w:rsidP="00C53B69">
            <w:pPr>
              <w:pStyle w:val="Small"/>
              <w:snapToGrid w:val="0"/>
              <w:jc w:val="both"/>
            </w:pPr>
            <w:r>
              <w:t>PAIX</w:t>
            </w:r>
          </w:p>
        </w:tc>
        <w:tc>
          <w:tcPr>
            <w:tcW w:w="795" w:type="dxa"/>
            <w:tcBorders>
              <w:top w:val="single" w:sz="4" w:space="0" w:color="000000"/>
              <w:left w:val="single" w:sz="4" w:space="0" w:color="000000"/>
              <w:bottom w:val="single" w:sz="4" w:space="0" w:color="000000"/>
              <w:right w:val="single" w:sz="4" w:space="0" w:color="000000"/>
            </w:tcBorders>
          </w:tcPr>
          <w:p w14:paraId="4325DF46"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1EF35E04" w14:textId="77777777" w:rsidR="003B6E33" w:rsidRDefault="003B6E33" w:rsidP="00C53B69">
            <w:pPr>
              <w:pStyle w:val="Small"/>
              <w:snapToGrid w:val="0"/>
              <w:jc w:val="both"/>
            </w:pPr>
            <w:r>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796A9445" w14:textId="77777777" w:rsidR="003B6E33" w:rsidRDefault="003B6E33" w:rsidP="00C53B69">
            <w:pPr>
              <w:pStyle w:val="Small"/>
              <w:snapToGrid w:val="0"/>
              <w:jc w:val="both"/>
            </w:pPr>
            <w:r>
              <w:t>Index (position) of the parent complex attribute within this ATTR field (</w:t>
            </w:r>
            <w:proofErr w:type="gramStart"/>
            <w:r>
              <w:t>starting  with</w:t>
            </w:r>
            <w:proofErr w:type="gramEnd"/>
            <w:r>
              <w:t xml:space="preserve"> 1). If the attribute has no parent (top level attribute) the value is 0.</w:t>
            </w:r>
          </w:p>
        </w:tc>
      </w:tr>
      <w:tr w:rsidR="003B6E33" w14:paraId="72D2B6E2" w14:textId="77777777">
        <w:tc>
          <w:tcPr>
            <w:tcW w:w="3119" w:type="dxa"/>
            <w:tcBorders>
              <w:top w:val="single" w:sz="4" w:space="0" w:color="000000"/>
              <w:left w:val="single" w:sz="4" w:space="0" w:color="000000"/>
              <w:bottom w:val="single" w:sz="4" w:space="0" w:color="000000"/>
            </w:tcBorders>
          </w:tcPr>
          <w:p w14:paraId="573A9129" w14:textId="77777777" w:rsidR="003B6E33" w:rsidRDefault="003B6E33" w:rsidP="00C53B69">
            <w:pPr>
              <w:pStyle w:val="Small"/>
              <w:snapToGrid w:val="0"/>
              <w:jc w:val="both"/>
            </w:pPr>
            <w:r>
              <w:t>Attribute Instruction</w:t>
            </w:r>
          </w:p>
        </w:tc>
        <w:tc>
          <w:tcPr>
            <w:tcW w:w="795" w:type="dxa"/>
            <w:tcBorders>
              <w:top w:val="single" w:sz="4" w:space="0" w:color="000000"/>
              <w:left w:val="single" w:sz="4" w:space="0" w:color="000000"/>
              <w:bottom w:val="single" w:sz="4" w:space="0" w:color="000000"/>
            </w:tcBorders>
          </w:tcPr>
          <w:p w14:paraId="7CDFB459" w14:textId="77777777" w:rsidR="003B6E33" w:rsidRDefault="003B6E33" w:rsidP="00C53B69">
            <w:pPr>
              <w:pStyle w:val="Small"/>
              <w:snapToGrid w:val="0"/>
              <w:jc w:val="both"/>
            </w:pPr>
            <w:r>
              <w:t>ATIN</w:t>
            </w:r>
          </w:p>
        </w:tc>
        <w:tc>
          <w:tcPr>
            <w:tcW w:w="795" w:type="dxa"/>
            <w:tcBorders>
              <w:top w:val="single" w:sz="4" w:space="0" w:color="000000"/>
              <w:left w:val="single" w:sz="4" w:space="0" w:color="000000"/>
              <w:bottom w:val="single" w:sz="4" w:space="0" w:color="000000"/>
              <w:right w:val="single" w:sz="4" w:space="0" w:color="000000"/>
            </w:tcBorders>
          </w:tcPr>
          <w:p w14:paraId="2D16AE19"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5A21C0FC" w14:textId="77777777" w:rsidR="003B6E33" w:rsidRDefault="003B6E33" w:rsidP="00C53B69">
            <w:pPr>
              <w:pStyle w:val="Small"/>
              <w:snapToGrid w:val="0"/>
              <w:jc w:val="both"/>
            </w:pPr>
            <w:r>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5BF55D76" w14:textId="77777777" w:rsidR="003B6E33" w:rsidRDefault="003B6E33" w:rsidP="00C53B69">
            <w:pPr>
              <w:pStyle w:val="Small"/>
              <w:snapToGrid w:val="0"/>
              <w:jc w:val="both"/>
            </w:pPr>
            <w:r>
              <w:t>{1} - Insert</w:t>
            </w:r>
          </w:p>
          <w:p w14:paraId="6F0F5081" w14:textId="77777777" w:rsidR="003B6E33" w:rsidRDefault="003B6E33" w:rsidP="00C53B69">
            <w:pPr>
              <w:pStyle w:val="Small"/>
              <w:jc w:val="both"/>
            </w:pPr>
            <w:r>
              <w:t>{2} - Delete</w:t>
            </w:r>
          </w:p>
          <w:p w14:paraId="3990607F" w14:textId="77777777" w:rsidR="003B6E33" w:rsidRDefault="003B6E33" w:rsidP="00C53B69">
            <w:pPr>
              <w:pStyle w:val="Small"/>
              <w:snapToGrid w:val="0"/>
              <w:jc w:val="both"/>
            </w:pPr>
            <w:r>
              <w:t>{3} - Modify</w:t>
            </w:r>
          </w:p>
        </w:tc>
      </w:tr>
      <w:tr w:rsidR="003B6E33" w:rsidRPr="003611F3" w14:paraId="60B76530" w14:textId="77777777">
        <w:tc>
          <w:tcPr>
            <w:tcW w:w="3119" w:type="dxa"/>
            <w:tcBorders>
              <w:top w:val="single" w:sz="4" w:space="0" w:color="000000"/>
              <w:left w:val="single" w:sz="4" w:space="0" w:color="000000"/>
              <w:bottom w:val="single" w:sz="4" w:space="0" w:color="000000"/>
            </w:tcBorders>
          </w:tcPr>
          <w:p w14:paraId="18BEF8A3" w14:textId="77777777" w:rsidR="003B6E33" w:rsidRDefault="003B6E33" w:rsidP="00C53B69">
            <w:pPr>
              <w:pStyle w:val="Small"/>
              <w:snapToGrid w:val="0"/>
              <w:jc w:val="both"/>
            </w:pPr>
            <w:r>
              <w:t>Attribute value</w:t>
            </w:r>
          </w:p>
        </w:tc>
        <w:tc>
          <w:tcPr>
            <w:tcW w:w="795" w:type="dxa"/>
            <w:tcBorders>
              <w:top w:val="single" w:sz="4" w:space="0" w:color="000000"/>
              <w:left w:val="single" w:sz="4" w:space="0" w:color="000000"/>
              <w:bottom w:val="single" w:sz="4" w:space="0" w:color="000000"/>
            </w:tcBorders>
          </w:tcPr>
          <w:p w14:paraId="7155347E" w14:textId="77777777" w:rsidR="003B6E33" w:rsidRDefault="003B6E33" w:rsidP="00C53B69">
            <w:pPr>
              <w:pStyle w:val="Small"/>
              <w:snapToGrid w:val="0"/>
              <w:jc w:val="both"/>
            </w:pPr>
            <w:r>
              <w:t>ATVL</w:t>
            </w:r>
          </w:p>
        </w:tc>
        <w:tc>
          <w:tcPr>
            <w:tcW w:w="795" w:type="dxa"/>
            <w:tcBorders>
              <w:top w:val="single" w:sz="4" w:space="0" w:color="000000"/>
              <w:left w:val="single" w:sz="4" w:space="0" w:color="000000"/>
              <w:bottom w:val="single" w:sz="4" w:space="0" w:color="000000"/>
              <w:right w:val="single" w:sz="4" w:space="0" w:color="000000"/>
            </w:tcBorders>
          </w:tcPr>
          <w:p w14:paraId="6CCBB736" w14:textId="77777777" w:rsidR="003B6E33" w:rsidRDefault="003B6E33" w:rsidP="00C53B69">
            <w:pPr>
              <w:pStyle w:val="Small"/>
              <w:snapToGrid w:val="0"/>
              <w:jc w:val="both"/>
            </w:pPr>
          </w:p>
        </w:tc>
        <w:tc>
          <w:tcPr>
            <w:tcW w:w="795" w:type="dxa"/>
            <w:tcBorders>
              <w:top w:val="single" w:sz="4" w:space="0" w:color="000000"/>
              <w:left w:val="single" w:sz="4" w:space="0" w:color="000000"/>
              <w:bottom w:val="single" w:sz="4" w:space="0" w:color="000000"/>
            </w:tcBorders>
          </w:tcPr>
          <w:p w14:paraId="5E40931E" w14:textId="77777777" w:rsidR="003B6E33" w:rsidRDefault="003B6E33" w:rsidP="00C53B69">
            <w:pPr>
              <w:pStyle w:val="Small"/>
              <w:snapToGrid w:val="0"/>
              <w:jc w:val="both"/>
            </w:pPr>
            <w:r>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6E58D384" w14:textId="77777777" w:rsidR="003B6E33" w:rsidRDefault="003B6E33" w:rsidP="00C53B69">
            <w:pPr>
              <w:pStyle w:val="Small"/>
              <w:snapToGrid w:val="0"/>
              <w:jc w:val="both"/>
            </w:pPr>
            <w:r>
              <w:t>A string containing a valid value for the domain of the attribute specified by the subfields above.</w:t>
            </w:r>
          </w:p>
        </w:tc>
      </w:tr>
    </w:tbl>
    <w:p w14:paraId="76B1D48D" w14:textId="77777777" w:rsidR="003B6E33" w:rsidRPr="003B6E33" w:rsidRDefault="003B6E33" w:rsidP="00C53B69"/>
    <w:p w14:paraId="1F341791" w14:textId="77777777" w:rsidR="00B953DD" w:rsidRPr="008233BF" w:rsidRDefault="00B953DD" w:rsidP="00C53B69">
      <w:pPr>
        <w:pStyle w:val="Heading3"/>
        <w:numPr>
          <w:ilvl w:val="2"/>
          <w:numId w:val="1"/>
        </w:numPr>
        <w:jc w:val="both"/>
      </w:pPr>
      <w:bookmarkStart w:id="1386" w:name="_Toc439685352"/>
      <w:r w:rsidRPr="008233BF">
        <w:t>Information Type Identifier field</w:t>
      </w:r>
      <w:r>
        <w:t xml:space="preserve"> - IRID</w:t>
      </w:r>
      <w:bookmarkEnd w:id="1386"/>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02C1E935"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2C78D059"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31DDA26D"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EACFD00"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6D72B4D3"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648FFBF6" w14:textId="77777777" w:rsidR="00B953DD" w:rsidRPr="008233BF" w:rsidRDefault="00B953DD" w:rsidP="00C53B69">
            <w:pPr>
              <w:pStyle w:val="Small"/>
              <w:jc w:val="both"/>
            </w:pPr>
            <w:r>
              <w:t>Comment</w:t>
            </w:r>
          </w:p>
        </w:tc>
      </w:tr>
      <w:tr w:rsidR="00B953DD" w:rsidRPr="008233BF" w14:paraId="0118C7DA" w14:textId="77777777">
        <w:tc>
          <w:tcPr>
            <w:tcW w:w="3459" w:type="dxa"/>
            <w:tcBorders>
              <w:top w:val="single" w:sz="7" w:space="0" w:color="000000"/>
              <w:left w:val="single" w:sz="7" w:space="0" w:color="000000"/>
              <w:bottom w:val="single" w:sz="7" w:space="0" w:color="000000"/>
              <w:right w:val="single" w:sz="7" w:space="0" w:color="000000"/>
            </w:tcBorders>
          </w:tcPr>
          <w:p w14:paraId="641C4BC0"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2C92F91E"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1D6BC1C0" w14:textId="77777777" w:rsidR="00B953DD" w:rsidRPr="008233BF" w:rsidRDefault="00B953DD" w:rsidP="00C53B69">
            <w:pPr>
              <w:pStyle w:val="Small"/>
              <w:jc w:val="both"/>
            </w:pPr>
            <w:r>
              <w:t>{150}</w:t>
            </w:r>
          </w:p>
        </w:tc>
        <w:tc>
          <w:tcPr>
            <w:tcW w:w="794" w:type="dxa"/>
            <w:tcBorders>
              <w:top w:val="single" w:sz="7" w:space="0" w:color="000000"/>
              <w:left w:val="single" w:sz="7" w:space="0" w:color="000000"/>
              <w:bottom w:val="single" w:sz="7" w:space="0" w:color="000000"/>
              <w:right w:val="single" w:sz="7" w:space="0" w:color="000000"/>
            </w:tcBorders>
          </w:tcPr>
          <w:p w14:paraId="49F4B206"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4B5E70C3" w14:textId="77777777" w:rsidR="00B953DD" w:rsidRPr="008233BF" w:rsidRDefault="00B953DD" w:rsidP="00C53B69">
            <w:pPr>
              <w:pStyle w:val="Small"/>
              <w:jc w:val="both"/>
            </w:pPr>
            <w:r w:rsidRPr="008233BF">
              <w:t>{150} - Information Type</w:t>
            </w:r>
          </w:p>
        </w:tc>
      </w:tr>
      <w:tr w:rsidR="00B953DD" w:rsidRPr="008233BF" w14:paraId="4FCE81F7" w14:textId="77777777">
        <w:tc>
          <w:tcPr>
            <w:tcW w:w="3459" w:type="dxa"/>
            <w:tcBorders>
              <w:top w:val="single" w:sz="7" w:space="0" w:color="000000"/>
              <w:left w:val="single" w:sz="7" w:space="0" w:color="000000"/>
              <w:bottom w:val="single" w:sz="7" w:space="0" w:color="000000"/>
              <w:right w:val="single" w:sz="7" w:space="0" w:color="000000"/>
            </w:tcBorders>
          </w:tcPr>
          <w:p w14:paraId="2EB7B5F6"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58CC67F2"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34BCA27E"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3B28966"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334DEECA"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3306031E" w14:textId="77777777">
        <w:tc>
          <w:tcPr>
            <w:tcW w:w="3459" w:type="dxa"/>
            <w:tcBorders>
              <w:top w:val="single" w:sz="7" w:space="0" w:color="000000"/>
              <w:left w:val="single" w:sz="7" w:space="0" w:color="000000"/>
              <w:bottom w:val="single" w:sz="7" w:space="0" w:color="000000"/>
              <w:right w:val="single" w:sz="7" w:space="0" w:color="000000"/>
            </w:tcBorders>
          </w:tcPr>
          <w:p w14:paraId="405CBE9E" w14:textId="66E068B0" w:rsidR="00B953DD" w:rsidRPr="008233BF" w:rsidRDefault="00F2334E" w:rsidP="00C53B69">
            <w:pPr>
              <w:pStyle w:val="Small"/>
              <w:jc w:val="both"/>
            </w:pPr>
            <w:r>
              <w:t>Numeric Information Type Code</w:t>
            </w:r>
          </w:p>
        </w:tc>
        <w:tc>
          <w:tcPr>
            <w:tcW w:w="794" w:type="dxa"/>
            <w:tcBorders>
              <w:top w:val="single" w:sz="7" w:space="0" w:color="000000"/>
              <w:left w:val="single" w:sz="7" w:space="0" w:color="000000"/>
              <w:bottom w:val="single" w:sz="7" w:space="0" w:color="000000"/>
              <w:right w:val="single" w:sz="7" w:space="0" w:color="000000"/>
            </w:tcBorders>
          </w:tcPr>
          <w:p w14:paraId="41097DBA" w14:textId="4A1D18DB" w:rsidR="00B953DD" w:rsidRPr="008233BF" w:rsidRDefault="00753BA2" w:rsidP="00C53B69">
            <w:pPr>
              <w:pStyle w:val="Small"/>
              <w:jc w:val="both"/>
            </w:pPr>
            <w:r>
              <w:t>NITC</w:t>
            </w:r>
          </w:p>
        </w:tc>
        <w:tc>
          <w:tcPr>
            <w:tcW w:w="794" w:type="dxa"/>
            <w:tcBorders>
              <w:top w:val="single" w:sz="7" w:space="0" w:color="000000"/>
              <w:left w:val="single" w:sz="7" w:space="0" w:color="000000"/>
              <w:bottom w:val="single" w:sz="7" w:space="0" w:color="000000"/>
              <w:right w:val="single" w:sz="7" w:space="0" w:color="000000"/>
            </w:tcBorders>
          </w:tcPr>
          <w:p w14:paraId="2429299B"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A2DDB66"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2C46CBD2" w14:textId="0B9CF0D1" w:rsidR="00B953DD" w:rsidRPr="008233BF" w:rsidRDefault="00F2334E" w:rsidP="00C53B69">
            <w:pPr>
              <w:pStyle w:val="Small"/>
              <w:jc w:val="both"/>
            </w:pPr>
            <w:r>
              <w:t>A valid information type code as defined in the ITCS field of the Dataset General Information Record</w:t>
            </w:r>
          </w:p>
        </w:tc>
      </w:tr>
      <w:tr w:rsidR="00B953DD" w:rsidRPr="008233BF" w14:paraId="5F522795" w14:textId="77777777">
        <w:tc>
          <w:tcPr>
            <w:tcW w:w="3459" w:type="dxa"/>
            <w:tcBorders>
              <w:top w:val="single" w:sz="7" w:space="0" w:color="000000"/>
              <w:left w:val="single" w:sz="7" w:space="0" w:color="000000"/>
              <w:bottom w:val="single" w:sz="7" w:space="0" w:color="000000"/>
              <w:right w:val="single" w:sz="7" w:space="0" w:color="000000"/>
            </w:tcBorders>
          </w:tcPr>
          <w:p w14:paraId="08B268D9"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3F6D033B"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5421C354"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E4F3FA3"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31492D0D" w14:textId="77777777" w:rsidR="00B953DD" w:rsidRPr="008233BF" w:rsidRDefault="00B953DD" w:rsidP="00C53B69">
            <w:pPr>
              <w:pStyle w:val="Small"/>
              <w:jc w:val="both"/>
            </w:pPr>
            <w:r w:rsidRPr="008233BF">
              <w:t>RVER contains the serial number of the record edition</w:t>
            </w:r>
          </w:p>
        </w:tc>
      </w:tr>
      <w:tr w:rsidR="00B953DD" w:rsidRPr="008233BF" w14:paraId="47DAC102" w14:textId="77777777">
        <w:tc>
          <w:tcPr>
            <w:tcW w:w="3459" w:type="dxa"/>
            <w:tcBorders>
              <w:top w:val="single" w:sz="7" w:space="0" w:color="000000"/>
              <w:left w:val="single" w:sz="7" w:space="0" w:color="000000"/>
              <w:bottom w:val="single" w:sz="7" w:space="0" w:color="000000"/>
              <w:right w:val="single" w:sz="7" w:space="0" w:color="000000"/>
            </w:tcBorders>
          </w:tcPr>
          <w:p w14:paraId="6DC5737D" w14:textId="77777777" w:rsidR="00B953DD" w:rsidRPr="008233BF" w:rsidRDefault="00B953DD"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4AEC85FC" w14:textId="77777777" w:rsidR="00B953DD" w:rsidRPr="008233BF" w:rsidRDefault="00B953DD"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6EDCECE3" w14:textId="77777777" w:rsidR="00B953DD" w:rsidRPr="008233BF" w:rsidRDefault="00B953DD" w:rsidP="00C53B69">
            <w:pPr>
              <w:pStyle w:val="Small"/>
              <w:jc w:val="both"/>
            </w:pPr>
            <w:r>
              <w:t>{1}</w:t>
            </w:r>
            <w:r w:rsidR="005A30FF">
              <w:t>,{2} or {3}</w:t>
            </w:r>
          </w:p>
        </w:tc>
        <w:tc>
          <w:tcPr>
            <w:tcW w:w="794" w:type="dxa"/>
            <w:tcBorders>
              <w:top w:val="single" w:sz="7" w:space="0" w:color="000000"/>
              <w:left w:val="single" w:sz="7" w:space="0" w:color="000000"/>
              <w:bottom w:val="single" w:sz="7" w:space="0" w:color="000000"/>
              <w:right w:val="single" w:sz="7" w:space="0" w:color="000000"/>
            </w:tcBorders>
          </w:tcPr>
          <w:p w14:paraId="2C78A03A"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AA789F1" w14:textId="77777777" w:rsidR="005A30FF" w:rsidRDefault="005A30FF" w:rsidP="00C53B69">
            <w:pPr>
              <w:pStyle w:val="Small"/>
              <w:snapToGrid w:val="0"/>
              <w:jc w:val="both"/>
            </w:pPr>
            <w:r>
              <w:t>{1} – Insert</w:t>
            </w:r>
          </w:p>
          <w:p w14:paraId="7863B737" w14:textId="77777777" w:rsidR="005A30FF" w:rsidRDefault="005A30FF" w:rsidP="00C53B69">
            <w:pPr>
              <w:pStyle w:val="Small"/>
              <w:snapToGrid w:val="0"/>
              <w:jc w:val="both"/>
            </w:pPr>
            <w:r>
              <w:t>{2} - Delete</w:t>
            </w:r>
          </w:p>
          <w:p w14:paraId="2478C2ED" w14:textId="77777777" w:rsidR="00B953DD" w:rsidRPr="008233BF" w:rsidRDefault="005A30FF" w:rsidP="00C53B69">
            <w:pPr>
              <w:pStyle w:val="Small"/>
              <w:jc w:val="both"/>
            </w:pPr>
            <w:r>
              <w:t>{3} - Modify</w:t>
            </w:r>
          </w:p>
        </w:tc>
      </w:tr>
    </w:tbl>
    <w:p w14:paraId="4DF9B5C5" w14:textId="77777777" w:rsidR="00B953DD" w:rsidRPr="00AE1833" w:rsidRDefault="00B953DD" w:rsidP="00C53B69">
      <w:pPr>
        <w:rPr>
          <w:b/>
        </w:rPr>
      </w:pPr>
    </w:p>
    <w:p w14:paraId="7FBF153D" w14:textId="77777777" w:rsidR="00B953DD" w:rsidRPr="00AE1833" w:rsidRDefault="00B953DD" w:rsidP="00AE1833">
      <w:pPr>
        <w:pStyle w:val="ListContinue3"/>
        <w:rPr>
          <w:b/>
        </w:rPr>
      </w:pPr>
      <w:r w:rsidRPr="00AE1833">
        <w:rPr>
          <w:b/>
        </w:rPr>
        <w:t>Point Record Identifier field - PRID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0966B2C3" w14:textId="77777777">
        <w:tc>
          <w:tcPr>
            <w:tcW w:w="3459" w:type="dxa"/>
            <w:tcBorders>
              <w:top w:val="double" w:sz="7" w:space="0" w:color="000000"/>
              <w:left w:val="double" w:sz="7" w:space="0" w:color="000000"/>
              <w:bottom w:val="double" w:sz="7" w:space="0" w:color="000000"/>
              <w:right w:val="single" w:sz="7" w:space="0" w:color="000000"/>
            </w:tcBorders>
          </w:tcPr>
          <w:p w14:paraId="609EBAB9"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446E24E5"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508A4F4A"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6510AB83"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4B90B46E" w14:textId="77777777" w:rsidR="00B953DD" w:rsidRPr="008233BF" w:rsidRDefault="00B953DD" w:rsidP="00C53B69">
            <w:pPr>
              <w:pStyle w:val="Small"/>
              <w:jc w:val="both"/>
            </w:pPr>
            <w:r>
              <w:t>Comment</w:t>
            </w:r>
          </w:p>
        </w:tc>
      </w:tr>
      <w:tr w:rsidR="00B953DD" w:rsidRPr="008233BF" w14:paraId="3FB42EBF" w14:textId="77777777">
        <w:tc>
          <w:tcPr>
            <w:tcW w:w="3459" w:type="dxa"/>
            <w:tcBorders>
              <w:top w:val="single" w:sz="7" w:space="0" w:color="000000"/>
              <w:left w:val="single" w:sz="7" w:space="0" w:color="000000"/>
              <w:bottom w:val="single" w:sz="7" w:space="0" w:color="000000"/>
              <w:right w:val="single" w:sz="7" w:space="0" w:color="000000"/>
            </w:tcBorders>
          </w:tcPr>
          <w:p w14:paraId="43E48B4D"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31C0E61C"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5048918B" w14:textId="77777777" w:rsidR="00B953DD" w:rsidRPr="008233BF" w:rsidRDefault="00B953DD" w:rsidP="00C53B69">
            <w:pPr>
              <w:pStyle w:val="Small"/>
              <w:jc w:val="both"/>
            </w:pPr>
            <w:r>
              <w:t>{110}</w:t>
            </w:r>
          </w:p>
        </w:tc>
        <w:tc>
          <w:tcPr>
            <w:tcW w:w="794" w:type="dxa"/>
            <w:tcBorders>
              <w:top w:val="single" w:sz="7" w:space="0" w:color="000000"/>
              <w:left w:val="single" w:sz="7" w:space="0" w:color="000000"/>
              <w:bottom w:val="single" w:sz="7" w:space="0" w:color="000000"/>
              <w:right w:val="single" w:sz="7" w:space="0" w:color="000000"/>
            </w:tcBorders>
          </w:tcPr>
          <w:p w14:paraId="0B046561"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42B1F296" w14:textId="77777777" w:rsidR="00B953DD" w:rsidRPr="008233BF" w:rsidRDefault="00B953DD" w:rsidP="00C53B69">
            <w:pPr>
              <w:pStyle w:val="Small"/>
              <w:jc w:val="both"/>
            </w:pPr>
            <w:r w:rsidRPr="008233BF">
              <w:t>{110} - Point</w:t>
            </w:r>
          </w:p>
        </w:tc>
      </w:tr>
      <w:tr w:rsidR="00B953DD" w:rsidRPr="008233BF" w14:paraId="65F1C883" w14:textId="77777777">
        <w:tc>
          <w:tcPr>
            <w:tcW w:w="3459" w:type="dxa"/>
            <w:tcBorders>
              <w:top w:val="single" w:sz="7" w:space="0" w:color="000000"/>
              <w:left w:val="single" w:sz="7" w:space="0" w:color="000000"/>
              <w:bottom w:val="single" w:sz="7" w:space="0" w:color="000000"/>
              <w:right w:val="single" w:sz="7" w:space="0" w:color="000000"/>
            </w:tcBorders>
          </w:tcPr>
          <w:p w14:paraId="7E722F72"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7D93355A"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1372B12A"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203484A"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2F902EB"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61AEBAF5" w14:textId="77777777">
        <w:tc>
          <w:tcPr>
            <w:tcW w:w="3459" w:type="dxa"/>
            <w:tcBorders>
              <w:top w:val="single" w:sz="7" w:space="0" w:color="000000"/>
              <w:left w:val="single" w:sz="7" w:space="0" w:color="000000"/>
              <w:bottom w:val="single" w:sz="7" w:space="0" w:color="000000"/>
              <w:right w:val="single" w:sz="7" w:space="0" w:color="000000"/>
            </w:tcBorders>
          </w:tcPr>
          <w:p w14:paraId="07A62CF3"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0D171436"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496F1C5B"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69FA680"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75C3555D" w14:textId="77777777" w:rsidR="00B953DD" w:rsidRPr="008233BF" w:rsidRDefault="00B953DD" w:rsidP="00C53B69">
            <w:pPr>
              <w:pStyle w:val="Small"/>
              <w:jc w:val="both"/>
            </w:pPr>
            <w:r w:rsidRPr="008233BF">
              <w:t>RVER contains the serial number of the record edition</w:t>
            </w:r>
          </w:p>
        </w:tc>
      </w:tr>
      <w:tr w:rsidR="005A30FF" w:rsidRPr="008233BF" w14:paraId="66ECD9CA" w14:textId="77777777">
        <w:tc>
          <w:tcPr>
            <w:tcW w:w="3459" w:type="dxa"/>
            <w:tcBorders>
              <w:top w:val="single" w:sz="7" w:space="0" w:color="000000"/>
              <w:left w:val="single" w:sz="7" w:space="0" w:color="000000"/>
              <w:bottom w:val="single" w:sz="7" w:space="0" w:color="000000"/>
              <w:right w:val="single" w:sz="7" w:space="0" w:color="000000"/>
            </w:tcBorders>
          </w:tcPr>
          <w:p w14:paraId="074731AF" w14:textId="77777777" w:rsidR="005A30FF" w:rsidRPr="008233BF" w:rsidRDefault="005A30FF"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5149B089" w14:textId="77777777" w:rsidR="005A30FF" w:rsidRPr="008233BF" w:rsidRDefault="005A30FF"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130646D2" w14:textId="77777777" w:rsidR="005A30FF" w:rsidRPr="008233BF" w:rsidRDefault="005A30FF"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72D7B1F7" w14:textId="77777777" w:rsidR="005A30FF" w:rsidRPr="008233BF" w:rsidRDefault="005A30FF"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7D33C1A" w14:textId="77777777" w:rsidR="005A30FF" w:rsidRDefault="005A30FF" w:rsidP="00C53B69">
            <w:pPr>
              <w:pStyle w:val="Small"/>
              <w:snapToGrid w:val="0"/>
              <w:jc w:val="both"/>
            </w:pPr>
            <w:r>
              <w:t>{1} – Insert</w:t>
            </w:r>
          </w:p>
          <w:p w14:paraId="5DB59686" w14:textId="77777777" w:rsidR="005A30FF" w:rsidRDefault="005A30FF" w:rsidP="00C53B69">
            <w:pPr>
              <w:pStyle w:val="Small"/>
              <w:snapToGrid w:val="0"/>
              <w:jc w:val="both"/>
            </w:pPr>
            <w:r>
              <w:t>{2} - Delete</w:t>
            </w:r>
          </w:p>
          <w:p w14:paraId="1A5C6DCC" w14:textId="77777777" w:rsidR="005A30FF" w:rsidRPr="008233BF" w:rsidRDefault="005A30FF" w:rsidP="00C53B69">
            <w:pPr>
              <w:pStyle w:val="Small"/>
              <w:jc w:val="both"/>
            </w:pPr>
            <w:r>
              <w:t>{3} - Modify</w:t>
            </w:r>
          </w:p>
        </w:tc>
      </w:tr>
    </w:tbl>
    <w:p w14:paraId="276BFA71" w14:textId="77777777" w:rsidR="00B953DD" w:rsidRDefault="00B953DD" w:rsidP="00DD4FF3">
      <w:pPr>
        <w:pStyle w:val="Heading4"/>
        <w:numPr>
          <w:ilvl w:val="0"/>
          <w:numId w:val="0"/>
        </w:numPr>
        <w:jc w:val="both"/>
      </w:pPr>
    </w:p>
    <w:p w14:paraId="747395A4" w14:textId="77777777" w:rsidR="00AE1833" w:rsidRPr="008233BF" w:rsidRDefault="00AE1833" w:rsidP="00AE1833">
      <w:pPr>
        <w:pStyle w:val="Heading3"/>
        <w:numPr>
          <w:ilvl w:val="2"/>
          <w:numId w:val="1"/>
        </w:numPr>
        <w:jc w:val="both"/>
      </w:pPr>
      <w:bookmarkStart w:id="1387" w:name="_Toc439685353"/>
      <w:r w:rsidRPr="008233BF">
        <w:t>2</w:t>
      </w:r>
      <w:r w:rsidRPr="008233BF">
        <w:noBreakHyphen/>
        <w:t xml:space="preserve">D Integer Coordinate </w:t>
      </w:r>
      <w:r>
        <w:t xml:space="preserve">Tuple </w:t>
      </w:r>
      <w:r w:rsidRPr="008233BF">
        <w:t xml:space="preserve">field </w:t>
      </w:r>
      <w:r>
        <w:t>structure – C2IT</w:t>
      </w:r>
      <w:bookmarkEnd w:id="1387"/>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AE1833" w:rsidRPr="008233BF" w14:paraId="564AB17B" w14:textId="77777777" w:rsidTr="00EF5BF2">
        <w:tc>
          <w:tcPr>
            <w:tcW w:w="3459" w:type="dxa"/>
            <w:tcBorders>
              <w:top w:val="double" w:sz="7" w:space="0" w:color="000000"/>
              <w:left w:val="double" w:sz="7" w:space="0" w:color="000000"/>
              <w:bottom w:val="double" w:sz="7" w:space="0" w:color="000000"/>
              <w:right w:val="single" w:sz="7" w:space="0" w:color="000000"/>
            </w:tcBorders>
          </w:tcPr>
          <w:p w14:paraId="1140B78E" w14:textId="77777777" w:rsidR="00AE1833" w:rsidRPr="008233BF" w:rsidRDefault="00AE1833" w:rsidP="00EF5BF2">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7ACE898A" w14:textId="77777777" w:rsidR="00AE1833" w:rsidRPr="008233BF" w:rsidRDefault="00AE1833" w:rsidP="00EF5BF2">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607F73DC" w14:textId="77777777" w:rsidR="00AE1833" w:rsidRPr="008233BF" w:rsidRDefault="00AE1833" w:rsidP="00EF5BF2">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148C9B29" w14:textId="77777777" w:rsidR="00AE1833" w:rsidRPr="008233BF" w:rsidRDefault="00AE1833" w:rsidP="00EF5BF2">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71293E5F" w14:textId="77777777" w:rsidR="00AE1833" w:rsidRPr="008233BF" w:rsidRDefault="00AE1833" w:rsidP="00EF5BF2">
            <w:pPr>
              <w:pStyle w:val="Small"/>
              <w:jc w:val="both"/>
            </w:pPr>
            <w:r>
              <w:t>Comment</w:t>
            </w:r>
          </w:p>
        </w:tc>
      </w:tr>
      <w:tr w:rsidR="00AE1833" w:rsidRPr="008233BF" w14:paraId="082F1B3E"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0A8795FA" w14:textId="77777777" w:rsidR="00AE1833" w:rsidRPr="008233BF" w:rsidRDefault="00AE1833" w:rsidP="00EF5BF2">
            <w:pPr>
              <w:pStyle w:val="Small"/>
              <w:jc w:val="both"/>
            </w:pPr>
            <w:r w:rsidRPr="008233BF">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E914694" w14:textId="77777777" w:rsidR="00AE1833" w:rsidRPr="008233BF" w:rsidRDefault="00AE1833" w:rsidP="00EF5BF2">
            <w:pPr>
              <w:pStyle w:val="Small"/>
              <w:jc w:val="both"/>
            </w:pPr>
            <w:r w:rsidRPr="008233BF">
              <w:t>*YCOO</w:t>
            </w:r>
          </w:p>
        </w:tc>
        <w:tc>
          <w:tcPr>
            <w:tcW w:w="794" w:type="dxa"/>
            <w:tcBorders>
              <w:top w:val="single" w:sz="7" w:space="0" w:color="000000"/>
              <w:left w:val="single" w:sz="7" w:space="0" w:color="000000"/>
              <w:bottom w:val="single" w:sz="7" w:space="0" w:color="000000"/>
              <w:right w:val="single" w:sz="7" w:space="0" w:color="000000"/>
            </w:tcBorders>
          </w:tcPr>
          <w:p w14:paraId="764D5C6D"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0DFB870" w14:textId="77777777" w:rsidR="00AE1833" w:rsidRPr="008233BF" w:rsidRDefault="00AE1833"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71B35775" w14:textId="77777777" w:rsidR="00AE1833" w:rsidRPr="008233BF" w:rsidRDefault="00AE1833" w:rsidP="00EF5BF2">
            <w:pPr>
              <w:pStyle w:val="Small"/>
              <w:jc w:val="both"/>
            </w:pPr>
            <w:r w:rsidRPr="008233BF">
              <w:t>Y-coordinate or latitude</w:t>
            </w:r>
          </w:p>
        </w:tc>
      </w:tr>
      <w:tr w:rsidR="00AE1833" w:rsidRPr="008233BF" w14:paraId="4B1D4948"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1234D731" w14:textId="77777777" w:rsidR="00AE1833" w:rsidRPr="008233BF" w:rsidRDefault="00AE1833" w:rsidP="00EF5BF2">
            <w:pPr>
              <w:pStyle w:val="Small"/>
              <w:jc w:val="both"/>
            </w:pPr>
            <w:r w:rsidRPr="008233BF">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10303916" w14:textId="77777777" w:rsidR="00AE1833" w:rsidRPr="008233BF" w:rsidRDefault="00AE1833" w:rsidP="00EF5BF2">
            <w:pPr>
              <w:pStyle w:val="Small"/>
              <w:jc w:val="both"/>
            </w:pPr>
            <w:r w:rsidRPr="008233BF">
              <w:t>XCOO</w:t>
            </w:r>
          </w:p>
        </w:tc>
        <w:tc>
          <w:tcPr>
            <w:tcW w:w="794" w:type="dxa"/>
            <w:tcBorders>
              <w:top w:val="single" w:sz="7" w:space="0" w:color="000000"/>
              <w:left w:val="single" w:sz="7" w:space="0" w:color="000000"/>
              <w:bottom w:val="single" w:sz="7" w:space="0" w:color="000000"/>
              <w:right w:val="single" w:sz="7" w:space="0" w:color="000000"/>
            </w:tcBorders>
          </w:tcPr>
          <w:p w14:paraId="250AC302"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8E7D82E" w14:textId="77777777" w:rsidR="00AE1833" w:rsidRPr="008233BF" w:rsidRDefault="00AE1833"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615D15E1" w14:textId="77777777" w:rsidR="00AE1833" w:rsidRPr="008233BF" w:rsidRDefault="00AE1833" w:rsidP="00EF5BF2">
            <w:pPr>
              <w:pStyle w:val="Small"/>
              <w:jc w:val="both"/>
            </w:pPr>
            <w:r w:rsidRPr="008233BF">
              <w:t>X-coordinate or longitude</w:t>
            </w:r>
          </w:p>
        </w:tc>
      </w:tr>
    </w:tbl>
    <w:p w14:paraId="3D912241" w14:textId="77777777" w:rsidR="00AE1833" w:rsidRPr="008233BF" w:rsidRDefault="00AE1833" w:rsidP="00AE1833">
      <w:pPr>
        <w:tabs>
          <w:tab w:val="left" w:pos="-144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ind w:left="-360"/>
        <w:rPr>
          <w:b/>
        </w:rPr>
      </w:pPr>
    </w:p>
    <w:p w14:paraId="03DBDBF4" w14:textId="77777777" w:rsidR="00AE1833" w:rsidRPr="008233BF" w:rsidRDefault="00AE1833" w:rsidP="00AE1833">
      <w:pPr>
        <w:pStyle w:val="Heading3"/>
        <w:numPr>
          <w:ilvl w:val="2"/>
          <w:numId w:val="1"/>
        </w:numPr>
        <w:jc w:val="both"/>
      </w:pPr>
      <w:bookmarkStart w:id="1388" w:name="_Toc439685354"/>
      <w:r w:rsidRPr="008233BF">
        <w:t>3</w:t>
      </w:r>
      <w:r w:rsidRPr="008233BF">
        <w:noBreakHyphen/>
        <w:t>D Integer Coordinate</w:t>
      </w:r>
      <w:r>
        <w:t xml:space="preserve"> Tuple</w:t>
      </w:r>
      <w:r w:rsidRPr="008233BF">
        <w:t xml:space="preserve"> field</w:t>
      </w:r>
      <w:r>
        <w:t xml:space="preserve"> structure – C3DI</w:t>
      </w:r>
      <w:bookmarkEnd w:id="1388"/>
    </w:p>
    <w:tbl>
      <w:tblPr>
        <w:tblW w:w="0" w:type="auto"/>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AE1833" w:rsidRPr="008233BF" w14:paraId="257C703F" w14:textId="77777777" w:rsidTr="00EF5BF2">
        <w:tc>
          <w:tcPr>
            <w:tcW w:w="3459" w:type="dxa"/>
            <w:tcBorders>
              <w:top w:val="double" w:sz="7" w:space="0" w:color="000000"/>
              <w:left w:val="double" w:sz="7" w:space="0" w:color="000000"/>
              <w:bottom w:val="double" w:sz="7" w:space="0" w:color="000000"/>
              <w:right w:val="single" w:sz="7" w:space="0" w:color="000000"/>
            </w:tcBorders>
          </w:tcPr>
          <w:p w14:paraId="2491C5EE" w14:textId="77777777" w:rsidR="00AE1833" w:rsidRPr="008233BF" w:rsidRDefault="00AE1833" w:rsidP="00EF5BF2">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07630E56" w14:textId="77777777" w:rsidR="00AE1833" w:rsidRPr="008233BF" w:rsidRDefault="00AE1833" w:rsidP="00EF5BF2">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E29A8AB" w14:textId="77777777" w:rsidR="00AE1833" w:rsidRPr="008233BF" w:rsidRDefault="00AE1833" w:rsidP="00EF5BF2">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1F38A780" w14:textId="77777777" w:rsidR="00AE1833" w:rsidRPr="008233BF" w:rsidRDefault="00AE1833" w:rsidP="00EF5BF2">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5B7EAB3F" w14:textId="77777777" w:rsidR="00AE1833" w:rsidRPr="008233BF" w:rsidRDefault="00AE1833" w:rsidP="00EF5BF2">
            <w:pPr>
              <w:pStyle w:val="Small"/>
              <w:jc w:val="both"/>
            </w:pPr>
            <w:r>
              <w:t>Comment</w:t>
            </w:r>
          </w:p>
        </w:tc>
      </w:tr>
      <w:tr w:rsidR="00AE1833" w:rsidRPr="008233BF" w14:paraId="648FC8D8"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31EAEAFE" w14:textId="77777777" w:rsidR="00AE1833" w:rsidRPr="008233BF" w:rsidRDefault="00AE1833" w:rsidP="00EF5BF2">
            <w:pPr>
              <w:pStyle w:val="Small"/>
              <w:jc w:val="both"/>
            </w:pPr>
            <w:r w:rsidRPr="008233BF">
              <w:t xml:space="preserve">Vertical </w:t>
            </w:r>
            <w:r>
              <w:t>CRS</w:t>
            </w:r>
            <w:r w:rsidRPr="008233BF">
              <w:t xml:space="preserve"> Id</w:t>
            </w:r>
          </w:p>
        </w:tc>
        <w:tc>
          <w:tcPr>
            <w:tcW w:w="794" w:type="dxa"/>
            <w:tcBorders>
              <w:top w:val="single" w:sz="7" w:space="0" w:color="000000"/>
              <w:left w:val="single" w:sz="7" w:space="0" w:color="000000"/>
              <w:bottom w:val="single" w:sz="7" w:space="0" w:color="000000"/>
              <w:right w:val="single" w:sz="7" w:space="0" w:color="000000"/>
            </w:tcBorders>
          </w:tcPr>
          <w:p w14:paraId="1C45DE67" w14:textId="77777777" w:rsidR="00AE1833" w:rsidRPr="008233BF" w:rsidRDefault="00AE1833" w:rsidP="00EF5BF2">
            <w:pPr>
              <w:pStyle w:val="Small"/>
              <w:jc w:val="both"/>
            </w:pPr>
            <w:r w:rsidRPr="008233BF">
              <w:t>V</w:t>
            </w:r>
            <w:r>
              <w:t>C</w:t>
            </w:r>
            <w:r w:rsidRPr="008233BF">
              <w:t>ID</w:t>
            </w:r>
          </w:p>
        </w:tc>
        <w:tc>
          <w:tcPr>
            <w:tcW w:w="794" w:type="dxa"/>
            <w:tcBorders>
              <w:top w:val="single" w:sz="7" w:space="0" w:color="000000"/>
              <w:left w:val="single" w:sz="7" w:space="0" w:color="000000"/>
              <w:bottom w:val="single" w:sz="7" w:space="0" w:color="000000"/>
              <w:right w:val="single" w:sz="7" w:space="0" w:color="000000"/>
            </w:tcBorders>
          </w:tcPr>
          <w:p w14:paraId="3F71DDE0"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E59A6A8" w14:textId="77777777" w:rsidR="00AE1833" w:rsidRPr="008233BF" w:rsidRDefault="00AE1833" w:rsidP="00EF5BF2">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05B2B10" w14:textId="77777777" w:rsidR="00AE1833" w:rsidRPr="008233BF" w:rsidRDefault="00AE1833" w:rsidP="00EF5BF2">
            <w:pPr>
              <w:pStyle w:val="Small"/>
              <w:jc w:val="both"/>
            </w:pPr>
            <w:r w:rsidRPr="008233BF">
              <w:t xml:space="preserve">Internal identifier of the Vertical </w:t>
            </w:r>
            <w:r>
              <w:t>CRS</w:t>
            </w:r>
          </w:p>
        </w:tc>
      </w:tr>
      <w:tr w:rsidR="00AE1833" w:rsidRPr="008233BF" w14:paraId="418CAA03"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7B1903F8" w14:textId="77777777" w:rsidR="00AE1833" w:rsidRPr="008233BF" w:rsidRDefault="00AE1833" w:rsidP="00EF5BF2">
            <w:pPr>
              <w:pStyle w:val="Small"/>
              <w:jc w:val="both"/>
            </w:pPr>
            <w:r w:rsidRPr="008233BF">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09BA4AD1" w14:textId="77777777" w:rsidR="00AE1833" w:rsidRPr="008233BF" w:rsidRDefault="00AE1833" w:rsidP="00EF5BF2">
            <w:pPr>
              <w:pStyle w:val="Small"/>
              <w:jc w:val="both"/>
            </w:pPr>
            <w:r w:rsidRPr="008233BF">
              <w:t>*YCOO</w:t>
            </w:r>
          </w:p>
        </w:tc>
        <w:tc>
          <w:tcPr>
            <w:tcW w:w="794" w:type="dxa"/>
            <w:tcBorders>
              <w:top w:val="single" w:sz="7" w:space="0" w:color="000000"/>
              <w:left w:val="single" w:sz="7" w:space="0" w:color="000000"/>
              <w:bottom w:val="single" w:sz="7" w:space="0" w:color="000000"/>
              <w:right w:val="single" w:sz="7" w:space="0" w:color="000000"/>
            </w:tcBorders>
          </w:tcPr>
          <w:p w14:paraId="4AD4E202"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EF3566" w14:textId="77777777" w:rsidR="00AE1833" w:rsidRPr="008233BF" w:rsidRDefault="00AE1833"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6AE07F9D" w14:textId="77777777" w:rsidR="00AE1833" w:rsidRPr="008233BF" w:rsidRDefault="00AE1833" w:rsidP="00EF5BF2">
            <w:pPr>
              <w:pStyle w:val="Small"/>
              <w:jc w:val="both"/>
            </w:pPr>
            <w:r w:rsidRPr="008233BF">
              <w:t>Y- coordinate or latitude</w:t>
            </w:r>
          </w:p>
        </w:tc>
      </w:tr>
      <w:tr w:rsidR="00AE1833" w:rsidRPr="008233BF" w14:paraId="7953F7BC"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4C631838" w14:textId="77777777" w:rsidR="00AE1833" w:rsidRPr="008233BF" w:rsidRDefault="00AE1833" w:rsidP="00EF5BF2">
            <w:pPr>
              <w:pStyle w:val="Small"/>
              <w:jc w:val="both"/>
            </w:pPr>
            <w:r w:rsidRPr="008233BF">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10A50219" w14:textId="77777777" w:rsidR="00AE1833" w:rsidRPr="008233BF" w:rsidRDefault="00AE1833" w:rsidP="00EF5BF2">
            <w:pPr>
              <w:pStyle w:val="Small"/>
              <w:jc w:val="both"/>
            </w:pPr>
            <w:r w:rsidRPr="008233BF">
              <w:t>XCOO</w:t>
            </w:r>
          </w:p>
        </w:tc>
        <w:tc>
          <w:tcPr>
            <w:tcW w:w="794" w:type="dxa"/>
            <w:tcBorders>
              <w:top w:val="single" w:sz="7" w:space="0" w:color="000000"/>
              <w:left w:val="single" w:sz="7" w:space="0" w:color="000000"/>
              <w:bottom w:val="single" w:sz="7" w:space="0" w:color="000000"/>
              <w:right w:val="single" w:sz="7" w:space="0" w:color="000000"/>
            </w:tcBorders>
          </w:tcPr>
          <w:p w14:paraId="254E462F"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6E74F64" w14:textId="77777777" w:rsidR="00AE1833" w:rsidRPr="008233BF" w:rsidRDefault="00AE1833"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32DD92C2" w14:textId="77777777" w:rsidR="00AE1833" w:rsidRPr="008233BF" w:rsidRDefault="00AE1833" w:rsidP="00EF5BF2">
            <w:pPr>
              <w:pStyle w:val="Small"/>
              <w:jc w:val="both"/>
            </w:pPr>
            <w:r w:rsidRPr="008233BF">
              <w:t>X- coordinate or longitude</w:t>
            </w:r>
          </w:p>
        </w:tc>
      </w:tr>
      <w:tr w:rsidR="00AE1833" w:rsidRPr="008233BF" w14:paraId="6A68009B" w14:textId="77777777" w:rsidTr="00EF5BF2">
        <w:tc>
          <w:tcPr>
            <w:tcW w:w="3459" w:type="dxa"/>
            <w:tcBorders>
              <w:top w:val="single" w:sz="7" w:space="0" w:color="000000"/>
              <w:left w:val="single" w:sz="7" w:space="0" w:color="000000"/>
              <w:bottom w:val="single" w:sz="7" w:space="0" w:color="000000"/>
              <w:right w:val="single" w:sz="7" w:space="0" w:color="000000"/>
            </w:tcBorders>
          </w:tcPr>
          <w:p w14:paraId="2553F0A4" w14:textId="77777777" w:rsidR="00AE1833" w:rsidRPr="008233BF" w:rsidRDefault="00AE1833" w:rsidP="00EF5BF2">
            <w:pPr>
              <w:pStyle w:val="Small"/>
              <w:jc w:val="both"/>
            </w:pPr>
            <w:r w:rsidRPr="008233BF">
              <w:t>Coordinate in Z axis</w:t>
            </w:r>
          </w:p>
        </w:tc>
        <w:tc>
          <w:tcPr>
            <w:tcW w:w="794" w:type="dxa"/>
            <w:tcBorders>
              <w:top w:val="single" w:sz="7" w:space="0" w:color="000000"/>
              <w:left w:val="single" w:sz="7" w:space="0" w:color="000000"/>
              <w:bottom w:val="single" w:sz="7" w:space="0" w:color="000000"/>
              <w:right w:val="single" w:sz="7" w:space="0" w:color="000000"/>
            </w:tcBorders>
          </w:tcPr>
          <w:p w14:paraId="20439B79" w14:textId="77777777" w:rsidR="00AE1833" w:rsidRPr="008233BF" w:rsidRDefault="00AE1833" w:rsidP="00EF5BF2">
            <w:pPr>
              <w:pStyle w:val="Small"/>
              <w:jc w:val="both"/>
            </w:pPr>
            <w:r w:rsidRPr="008233BF">
              <w:t>ZCOO</w:t>
            </w:r>
          </w:p>
        </w:tc>
        <w:tc>
          <w:tcPr>
            <w:tcW w:w="794" w:type="dxa"/>
            <w:tcBorders>
              <w:top w:val="single" w:sz="7" w:space="0" w:color="000000"/>
              <w:left w:val="single" w:sz="7" w:space="0" w:color="000000"/>
              <w:bottom w:val="single" w:sz="7" w:space="0" w:color="000000"/>
              <w:right w:val="single" w:sz="7" w:space="0" w:color="000000"/>
            </w:tcBorders>
          </w:tcPr>
          <w:p w14:paraId="5CB026E7" w14:textId="77777777" w:rsidR="00AE1833" w:rsidRPr="008233BF" w:rsidRDefault="00AE1833" w:rsidP="00EF5BF2">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CD163BA" w14:textId="77777777" w:rsidR="00AE1833" w:rsidRPr="008233BF" w:rsidRDefault="00AE1833" w:rsidP="00EF5BF2">
            <w:pPr>
              <w:pStyle w:val="Small"/>
              <w:jc w:val="both"/>
            </w:pPr>
            <w:r w:rsidRPr="008233BF">
              <w:t>b24</w:t>
            </w:r>
          </w:p>
        </w:tc>
        <w:tc>
          <w:tcPr>
            <w:tcW w:w="4026" w:type="dxa"/>
            <w:tcBorders>
              <w:top w:val="single" w:sz="7" w:space="0" w:color="000000"/>
              <w:left w:val="single" w:sz="7" w:space="0" w:color="000000"/>
              <w:bottom w:val="single" w:sz="7" w:space="0" w:color="000000"/>
              <w:right w:val="single" w:sz="7" w:space="0" w:color="000000"/>
            </w:tcBorders>
          </w:tcPr>
          <w:p w14:paraId="37EBC16B" w14:textId="77777777" w:rsidR="00AE1833" w:rsidRPr="008233BF" w:rsidRDefault="00AE1833" w:rsidP="00EF5BF2">
            <w:pPr>
              <w:pStyle w:val="Small"/>
              <w:jc w:val="both"/>
            </w:pPr>
            <w:r w:rsidRPr="008233BF">
              <w:t>Z - coordinate (depth)</w:t>
            </w:r>
          </w:p>
        </w:tc>
      </w:tr>
    </w:tbl>
    <w:p w14:paraId="32EC393D" w14:textId="77777777" w:rsidR="00AE1833" w:rsidRDefault="00AE1833" w:rsidP="00AE1833">
      <w:pPr>
        <w:pStyle w:val="Heading4"/>
        <w:numPr>
          <w:ilvl w:val="0"/>
          <w:numId w:val="0"/>
        </w:numPr>
        <w:jc w:val="both"/>
      </w:pPr>
    </w:p>
    <w:p w14:paraId="2B5CA776" w14:textId="77777777" w:rsidR="0027508E" w:rsidRPr="00AE1833" w:rsidRDefault="00AE1833" w:rsidP="00AE1833">
      <w:pPr>
        <w:pStyle w:val="ListContinue3"/>
        <w:rPr>
          <w:b/>
        </w:rPr>
      </w:pPr>
      <w:r>
        <w:t xml:space="preserve"> </w:t>
      </w:r>
      <w:r w:rsidR="0027508E" w:rsidRPr="00AE1833">
        <w:rPr>
          <w:b/>
        </w:rPr>
        <w:t>Multi Point Record Identifier field - MRID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27508E" w:rsidRPr="008233BF" w14:paraId="2DD4EB76" w14:textId="77777777">
        <w:tc>
          <w:tcPr>
            <w:tcW w:w="3459" w:type="dxa"/>
            <w:tcBorders>
              <w:top w:val="double" w:sz="7" w:space="0" w:color="000000"/>
              <w:left w:val="double" w:sz="7" w:space="0" w:color="000000"/>
              <w:bottom w:val="double" w:sz="7" w:space="0" w:color="000000"/>
              <w:right w:val="single" w:sz="7" w:space="0" w:color="000000"/>
            </w:tcBorders>
          </w:tcPr>
          <w:p w14:paraId="1C912C97" w14:textId="77777777" w:rsidR="0027508E" w:rsidRPr="008233BF" w:rsidRDefault="0027508E"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086864B7" w14:textId="77777777" w:rsidR="0027508E" w:rsidRPr="008233BF" w:rsidRDefault="0027508E"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7EC7B60" w14:textId="77777777" w:rsidR="0027508E" w:rsidRPr="008233BF" w:rsidRDefault="0027508E"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3645E2E0" w14:textId="77777777" w:rsidR="0027508E" w:rsidRPr="008233BF" w:rsidRDefault="0027508E"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21D6C6A" w14:textId="77777777" w:rsidR="0027508E" w:rsidRPr="008233BF" w:rsidRDefault="0027508E" w:rsidP="00C53B69">
            <w:pPr>
              <w:pStyle w:val="Small"/>
              <w:jc w:val="both"/>
            </w:pPr>
            <w:r>
              <w:t>Comment</w:t>
            </w:r>
          </w:p>
        </w:tc>
      </w:tr>
      <w:tr w:rsidR="0027508E" w:rsidRPr="008233BF" w14:paraId="6FB37E5E" w14:textId="77777777">
        <w:tc>
          <w:tcPr>
            <w:tcW w:w="3459" w:type="dxa"/>
            <w:tcBorders>
              <w:top w:val="single" w:sz="7" w:space="0" w:color="000000"/>
              <w:left w:val="single" w:sz="7" w:space="0" w:color="000000"/>
              <w:bottom w:val="single" w:sz="7" w:space="0" w:color="000000"/>
              <w:right w:val="single" w:sz="7" w:space="0" w:color="000000"/>
            </w:tcBorders>
          </w:tcPr>
          <w:p w14:paraId="5C59D63F" w14:textId="77777777" w:rsidR="0027508E" w:rsidRPr="008233BF" w:rsidRDefault="0027508E"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7D7D1A8E" w14:textId="77777777" w:rsidR="0027508E" w:rsidRPr="008233BF" w:rsidRDefault="0027508E"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4370BA76" w14:textId="77777777" w:rsidR="0027508E" w:rsidRPr="008233BF" w:rsidRDefault="0027508E" w:rsidP="00C53B69">
            <w:pPr>
              <w:pStyle w:val="Small"/>
              <w:jc w:val="both"/>
            </w:pPr>
            <w:r>
              <w:t>{115}</w:t>
            </w:r>
          </w:p>
        </w:tc>
        <w:tc>
          <w:tcPr>
            <w:tcW w:w="794" w:type="dxa"/>
            <w:tcBorders>
              <w:top w:val="single" w:sz="7" w:space="0" w:color="000000"/>
              <w:left w:val="single" w:sz="7" w:space="0" w:color="000000"/>
              <w:bottom w:val="single" w:sz="7" w:space="0" w:color="000000"/>
              <w:right w:val="single" w:sz="7" w:space="0" w:color="000000"/>
            </w:tcBorders>
          </w:tcPr>
          <w:p w14:paraId="56AE2AE4"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72B0477D" w14:textId="77777777" w:rsidR="0027508E" w:rsidRPr="008233BF" w:rsidRDefault="0027508E" w:rsidP="00C53B69">
            <w:pPr>
              <w:pStyle w:val="Small"/>
              <w:jc w:val="both"/>
            </w:pPr>
            <w:r w:rsidRPr="008233BF">
              <w:t>{115} - Multi Point</w:t>
            </w:r>
          </w:p>
        </w:tc>
      </w:tr>
      <w:tr w:rsidR="0027508E" w:rsidRPr="008233BF" w14:paraId="69684703" w14:textId="77777777">
        <w:tc>
          <w:tcPr>
            <w:tcW w:w="3459" w:type="dxa"/>
            <w:tcBorders>
              <w:top w:val="single" w:sz="7" w:space="0" w:color="000000"/>
              <w:left w:val="single" w:sz="7" w:space="0" w:color="000000"/>
              <w:bottom w:val="single" w:sz="7" w:space="0" w:color="000000"/>
              <w:right w:val="single" w:sz="7" w:space="0" w:color="000000"/>
            </w:tcBorders>
          </w:tcPr>
          <w:p w14:paraId="5403D502" w14:textId="77777777" w:rsidR="0027508E" w:rsidRPr="008233BF" w:rsidRDefault="0027508E"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20F871E" w14:textId="77777777" w:rsidR="0027508E" w:rsidRPr="008233BF" w:rsidRDefault="0027508E"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18BF5820" w14:textId="77777777" w:rsidR="0027508E" w:rsidRPr="008233BF" w:rsidRDefault="0027508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FA48F60" w14:textId="77777777" w:rsidR="0027508E" w:rsidRPr="008233BF" w:rsidRDefault="0027508E"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671D4837" w14:textId="77777777" w:rsidR="0027508E" w:rsidRPr="008233BF" w:rsidRDefault="0027508E" w:rsidP="00C53B69">
            <w:pPr>
              <w:pStyle w:val="Small"/>
              <w:jc w:val="both"/>
            </w:pPr>
            <w:r w:rsidRPr="008233BF">
              <w:t>Range: 1 to 2</w:t>
            </w:r>
            <w:r w:rsidRPr="008233BF">
              <w:rPr>
                <w:vertAlign w:val="superscript"/>
              </w:rPr>
              <w:t>32</w:t>
            </w:r>
            <w:r w:rsidRPr="008233BF">
              <w:noBreakHyphen/>
              <w:t>2</w:t>
            </w:r>
          </w:p>
        </w:tc>
      </w:tr>
      <w:tr w:rsidR="0027508E" w:rsidRPr="008233BF" w14:paraId="52BDF295" w14:textId="77777777">
        <w:tc>
          <w:tcPr>
            <w:tcW w:w="3459" w:type="dxa"/>
            <w:tcBorders>
              <w:top w:val="single" w:sz="7" w:space="0" w:color="000000"/>
              <w:left w:val="single" w:sz="7" w:space="0" w:color="000000"/>
              <w:bottom w:val="single" w:sz="7" w:space="0" w:color="000000"/>
              <w:right w:val="single" w:sz="7" w:space="0" w:color="000000"/>
            </w:tcBorders>
          </w:tcPr>
          <w:p w14:paraId="6079208B" w14:textId="77777777" w:rsidR="0027508E" w:rsidRPr="008233BF" w:rsidRDefault="0027508E"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21E26843" w14:textId="77777777" w:rsidR="0027508E" w:rsidRPr="008233BF" w:rsidRDefault="0027508E"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05C69E2C" w14:textId="77777777" w:rsidR="0027508E" w:rsidRPr="008233BF" w:rsidRDefault="0027508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2FAEAA91" w14:textId="77777777" w:rsidR="0027508E" w:rsidRPr="008233BF" w:rsidRDefault="0027508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5AD25970" w14:textId="77777777" w:rsidR="0027508E" w:rsidRPr="008233BF" w:rsidRDefault="0027508E" w:rsidP="00C53B69">
            <w:pPr>
              <w:pStyle w:val="Small"/>
              <w:jc w:val="both"/>
            </w:pPr>
            <w:r w:rsidRPr="008233BF">
              <w:t>RVER contains the serial number of the record edition</w:t>
            </w:r>
          </w:p>
        </w:tc>
      </w:tr>
      <w:tr w:rsidR="0027508E" w:rsidRPr="008233BF" w14:paraId="6C9AC868" w14:textId="77777777">
        <w:tc>
          <w:tcPr>
            <w:tcW w:w="3459" w:type="dxa"/>
            <w:tcBorders>
              <w:top w:val="single" w:sz="7" w:space="0" w:color="000000"/>
              <w:left w:val="single" w:sz="7" w:space="0" w:color="000000"/>
              <w:bottom w:val="single" w:sz="7" w:space="0" w:color="000000"/>
              <w:right w:val="single" w:sz="7" w:space="0" w:color="000000"/>
            </w:tcBorders>
          </w:tcPr>
          <w:p w14:paraId="5C101040" w14:textId="77777777" w:rsidR="0027508E" w:rsidRPr="008233BF" w:rsidRDefault="0027508E"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6F4C4415" w14:textId="77777777" w:rsidR="0027508E" w:rsidRPr="008233BF" w:rsidRDefault="0027508E"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5BDCDBDA"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42EB2EB5"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536BC0E7" w14:textId="77777777" w:rsidR="0027508E" w:rsidRDefault="0027508E" w:rsidP="00C53B69">
            <w:pPr>
              <w:pStyle w:val="Small"/>
              <w:snapToGrid w:val="0"/>
              <w:jc w:val="both"/>
            </w:pPr>
            <w:r>
              <w:t>{1} – Insert</w:t>
            </w:r>
          </w:p>
          <w:p w14:paraId="67D42E04" w14:textId="77777777" w:rsidR="0027508E" w:rsidRDefault="0027508E" w:rsidP="00C53B69">
            <w:pPr>
              <w:pStyle w:val="Small"/>
              <w:snapToGrid w:val="0"/>
              <w:jc w:val="both"/>
            </w:pPr>
            <w:r>
              <w:t>{2} - Delete</w:t>
            </w:r>
          </w:p>
          <w:p w14:paraId="51F62FF6" w14:textId="77777777" w:rsidR="0027508E" w:rsidRPr="008233BF" w:rsidRDefault="0027508E" w:rsidP="00C53B69">
            <w:pPr>
              <w:pStyle w:val="Small"/>
              <w:jc w:val="both"/>
            </w:pPr>
            <w:r>
              <w:t>{3} - Modify</w:t>
            </w:r>
          </w:p>
        </w:tc>
      </w:tr>
    </w:tbl>
    <w:p w14:paraId="09072809" w14:textId="77777777" w:rsidR="0027508E" w:rsidRPr="008233BF" w:rsidRDefault="0027508E" w:rsidP="00C53B69"/>
    <w:p w14:paraId="72978442" w14:textId="77777777" w:rsidR="00AE1833" w:rsidRPr="00CD222D" w:rsidRDefault="00AE1833" w:rsidP="00AE1833">
      <w:pPr>
        <w:pStyle w:val="ListContinue3"/>
        <w:rPr>
          <w:b/>
        </w:rPr>
      </w:pPr>
      <w:r w:rsidRPr="00CD222D">
        <w:t xml:space="preserve">  </w:t>
      </w:r>
      <w:r w:rsidRPr="00CD222D">
        <w:rPr>
          <w:b/>
        </w:rPr>
        <w:t>2-D Integer Coordinate List field structure – C2IL</w:t>
      </w:r>
    </w:p>
    <w:tbl>
      <w:tblPr>
        <w:tblW w:w="9532" w:type="dxa"/>
        <w:tblInd w:w="52" w:type="dxa"/>
        <w:tblLayout w:type="fixed"/>
        <w:tblCellMar>
          <w:left w:w="57" w:type="dxa"/>
          <w:right w:w="57" w:type="dxa"/>
        </w:tblCellMar>
        <w:tblLook w:val="0000" w:firstRow="0" w:lastRow="0" w:firstColumn="0" w:lastColumn="0" w:noHBand="0" w:noVBand="0"/>
      </w:tblPr>
      <w:tblGrid>
        <w:gridCol w:w="3032"/>
        <w:gridCol w:w="765"/>
        <w:gridCol w:w="751"/>
        <w:gridCol w:w="751"/>
        <w:gridCol w:w="4233"/>
      </w:tblGrid>
      <w:tr w:rsidR="00CD222D" w:rsidRPr="00CD222D" w14:paraId="48234BA8" w14:textId="77777777" w:rsidTr="00CD222D">
        <w:trPr>
          <w:trHeight w:val="184"/>
        </w:trPr>
        <w:tc>
          <w:tcPr>
            <w:tcW w:w="3032" w:type="dxa"/>
            <w:tcBorders>
              <w:top w:val="double" w:sz="4" w:space="0" w:color="auto"/>
              <w:left w:val="double" w:sz="4" w:space="0" w:color="auto"/>
              <w:bottom w:val="double" w:sz="4" w:space="0" w:color="auto"/>
              <w:right w:val="single" w:sz="4" w:space="0" w:color="000000"/>
            </w:tcBorders>
          </w:tcPr>
          <w:p w14:paraId="39B9D183" w14:textId="77777777" w:rsidR="00AE1833" w:rsidRPr="00CD222D" w:rsidRDefault="00AE1833" w:rsidP="00EF5BF2">
            <w:pPr>
              <w:pStyle w:val="Small"/>
              <w:snapToGrid w:val="0"/>
            </w:pPr>
            <w:r w:rsidRPr="00CD222D">
              <w:t>Subfield name</w:t>
            </w:r>
          </w:p>
        </w:tc>
        <w:tc>
          <w:tcPr>
            <w:tcW w:w="765" w:type="dxa"/>
            <w:tcBorders>
              <w:top w:val="double" w:sz="4" w:space="0" w:color="auto"/>
              <w:left w:val="single" w:sz="4" w:space="0" w:color="000000"/>
              <w:bottom w:val="double" w:sz="4" w:space="0" w:color="auto"/>
              <w:right w:val="single" w:sz="4" w:space="0" w:color="000000"/>
            </w:tcBorders>
          </w:tcPr>
          <w:p w14:paraId="28A75A0B" w14:textId="77777777" w:rsidR="00AE1833" w:rsidRPr="00CD222D" w:rsidRDefault="00AE1833" w:rsidP="00EF5BF2">
            <w:pPr>
              <w:pStyle w:val="Small"/>
              <w:snapToGrid w:val="0"/>
            </w:pPr>
            <w:r w:rsidRPr="00CD222D">
              <w:t>Label</w:t>
            </w:r>
          </w:p>
        </w:tc>
        <w:tc>
          <w:tcPr>
            <w:tcW w:w="751" w:type="dxa"/>
            <w:tcBorders>
              <w:top w:val="double" w:sz="4" w:space="0" w:color="auto"/>
              <w:left w:val="single" w:sz="4" w:space="0" w:color="000000"/>
              <w:bottom w:val="double" w:sz="4" w:space="0" w:color="auto"/>
              <w:right w:val="single" w:sz="4" w:space="0" w:color="000000"/>
            </w:tcBorders>
          </w:tcPr>
          <w:p w14:paraId="37362E77" w14:textId="77777777" w:rsidR="00AE1833" w:rsidRPr="00CD222D" w:rsidRDefault="00AE1833" w:rsidP="00EF5BF2">
            <w:pPr>
              <w:pStyle w:val="Small"/>
              <w:snapToGrid w:val="0"/>
            </w:pPr>
            <w:r w:rsidRPr="00CD222D">
              <w:t>Value</w:t>
            </w:r>
          </w:p>
        </w:tc>
        <w:tc>
          <w:tcPr>
            <w:tcW w:w="751" w:type="dxa"/>
            <w:tcBorders>
              <w:top w:val="double" w:sz="4" w:space="0" w:color="auto"/>
              <w:left w:val="single" w:sz="4" w:space="0" w:color="000000"/>
              <w:bottom w:val="double" w:sz="4" w:space="0" w:color="auto"/>
              <w:right w:val="single" w:sz="4" w:space="0" w:color="000000"/>
            </w:tcBorders>
          </w:tcPr>
          <w:p w14:paraId="34A1563C" w14:textId="77777777" w:rsidR="00AE1833" w:rsidRPr="00CD222D" w:rsidRDefault="00AE1833" w:rsidP="00EF5BF2">
            <w:pPr>
              <w:pStyle w:val="Small"/>
              <w:snapToGrid w:val="0"/>
            </w:pPr>
            <w:r w:rsidRPr="00CD222D">
              <w:t>Format</w:t>
            </w:r>
          </w:p>
        </w:tc>
        <w:tc>
          <w:tcPr>
            <w:tcW w:w="4233" w:type="dxa"/>
            <w:tcBorders>
              <w:top w:val="double" w:sz="4" w:space="0" w:color="auto"/>
              <w:left w:val="single" w:sz="4" w:space="0" w:color="000000"/>
              <w:bottom w:val="double" w:sz="4" w:space="0" w:color="auto"/>
              <w:right w:val="double" w:sz="4" w:space="0" w:color="auto"/>
            </w:tcBorders>
          </w:tcPr>
          <w:p w14:paraId="2C760ED2" w14:textId="77777777" w:rsidR="00AE1833" w:rsidRPr="00CD222D" w:rsidRDefault="00AE1833" w:rsidP="00EF5BF2">
            <w:pPr>
              <w:pStyle w:val="Small"/>
              <w:snapToGrid w:val="0"/>
            </w:pPr>
            <w:r w:rsidRPr="00CD222D">
              <w:t>Subfield content and specification</w:t>
            </w:r>
          </w:p>
        </w:tc>
      </w:tr>
      <w:tr w:rsidR="00CD222D" w:rsidRPr="00CD222D" w14:paraId="2E3AC8C7" w14:textId="77777777" w:rsidTr="00CD222D">
        <w:trPr>
          <w:trHeight w:val="296"/>
        </w:trPr>
        <w:tc>
          <w:tcPr>
            <w:tcW w:w="3032" w:type="dxa"/>
            <w:tcBorders>
              <w:top w:val="double" w:sz="4" w:space="0" w:color="auto"/>
              <w:left w:val="single" w:sz="4" w:space="0" w:color="000000"/>
              <w:bottom w:val="single" w:sz="4" w:space="0" w:color="000000"/>
            </w:tcBorders>
          </w:tcPr>
          <w:p w14:paraId="0D1A3CCF" w14:textId="77777777" w:rsidR="00AE1833" w:rsidRPr="00CD222D" w:rsidRDefault="00AE1833" w:rsidP="00EF5BF2">
            <w:pPr>
              <w:pStyle w:val="Small"/>
              <w:snapToGrid w:val="0"/>
            </w:pPr>
            <w:r w:rsidRPr="00CD222D">
              <w:t>Coordinate in Y axis</w:t>
            </w:r>
          </w:p>
        </w:tc>
        <w:tc>
          <w:tcPr>
            <w:tcW w:w="765" w:type="dxa"/>
            <w:tcBorders>
              <w:top w:val="double" w:sz="4" w:space="0" w:color="auto"/>
              <w:left w:val="single" w:sz="4" w:space="0" w:color="000000"/>
              <w:bottom w:val="single" w:sz="4" w:space="0" w:color="000000"/>
            </w:tcBorders>
          </w:tcPr>
          <w:p w14:paraId="429B7D55" w14:textId="77777777" w:rsidR="00AE1833" w:rsidRPr="00CD222D" w:rsidRDefault="00AE1833" w:rsidP="00EF5BF2">
            <w:pPr>
              <w:pStyle w:val="Small"/>
              <w:snapToGrid w:val="0"/>
            </w:pPr>
            <w:r w:rsidRPr="00CD222D">
              <w:t>*YCOO</w:t>
            </w:r>
          </w:p>
        </w:tc>
        <w:tc>
          <w:tcPr>
            <w:tcW w:w="751" w:type="dxa"/>
            <w:tcBorders>
              <w:top w:val="double" w:sz="4" w:space="0" w:color="auto"/>
              <w:left w:val="single" w:sz="4" w:space="0" w:color="000000"/>
              <w:bottom w:val="single" w:sz="4" w:space="0" w:color="000000"/>
              <w:right w:val="single" w:sz="4" w:space="0" w:color="000000"/>
            </w:tcBorders>
          </w:tcPr>
          <w:p w14:paraId="6223FF31" w14:textId="77777777" w:rsidR="00AE1833" w:rsidRPr="00CD222D" w:rsidRDefault="00AE1833" w:rsidP="00EF5BF2">
            <w:pPr>
              <w:pStyle w:val="Small"/>
              <w:snapToGrid w:val="0"/>
            </w:pPr>
          </w:p>
        </w:tc>
        <w:tc>
          <w:tcPr>
            <w:tcW w:w="751" w:type="dxa"/>
            <w:tcBorders>
              <w:top w:val="double" w:sz="4" w:space="0" w:color="auto"/>
              <w:left w:val="single" w:sz="4" w:space="0" w:color="000000"/>
              <w:bottom w:val="single" w:sz="4" w:space="0" w:color="000000"/>
            </w:tcBorders>
          </w:tcPr>
          <w:p w14:paraId="1A01E86C" w14:textId="77777777" w:rsidR="00AE1833" w:rsidRPr="00CD222D" w:rsidRDefault="00AE1833" w:rsidP="00EF5BF2">
            <w:pPr>
              <w:pStyle w:val="Small"/>
              <w:snapToGrid w:val="0"/>
            </w:pPr>
            <w:r w:rsidRPr="00CD222D">
              <w:t>b24</w:t>
            </w:r>
          </w:p>
        </w:tc>
        <w:tc>
          <w:tcPr>
            <w:tcW w:w="4233" w:type="dxa"/>
            <w:tcBorders>
              <w:top w:val="double" w:sz="4" w:space="0" w:color="auto"/>
              <w:left w:val="single" w:sz="4" w:space="0" w:color="000000"/>
              <w:bottom w:val="single" w:sz="4" w:space="0" w:color="000000"/>
              <w:right w:val="single" w:sz="4" w:space="0" w:color="000000"/>
            </w:tcBorders>
          </w:tcPr>
          <w:p w14:paraId="563E471B" w14:textId="77777777" w:rsidR="00AE1833" w:rsidRPr="00CD222D" w:rsidRDefault="00AE1833" w:rsidP="00EF5BF2">
            <w:pPr>
              <w:pStyle w:val="Small"/>
              <w:snapToGrid w:val="0"/>
            </w:pPr>
            <w:r w:rsidRPr="00CD222D">
              <w:t>Y-coordinate or latitude</w:t>
            </w:r>
          </w:p>
        </w:tc>
      </w:tr>
      <w:tr w:rsidR="00AE1833" w:rsidRPr="00CD222D" w14:paraId="3D6CDA31" w14:textId="77777777" w:rsidTr="00EF5BF2">
        <w:trPr>
          <w:trHeight w:val="266"/>
        </w:trPr>
        <w:tc>
          <w:tcPr>
            <w:tcW w:w="3032" w:type="dxa"/>
            <w:tcBorders>
              <w:top w:val="single" w:sz="4" w:space="0" w:color="000000"/>
              <w:left w:val="single" w:sz="4" w:space="0" w:color="000000"/>
              <w:bottom w:val="single" w:sz="4" w:space="0" w:color="000000"/>
            </w:tcBorders>
          </w:tcPr>
          <w:p w14:paraId="20353856" w14:textId="77777777" w:rsidR="00AE1833" w:rsidRPr="00CD222D" w:rsidRDefault="00AE1833" w:rsidP="00EF5BF2">
            <w:pPr>
              <w:pStyle w:val="Small"/>
              <w:snapToGrid w:val="0"/>
            </w:pPr>
            <w:r w:rsidRPr="00CD222D">
              <w:t>Coordinate in X axis</w:t>
            </w:r>
          </w:p>
        </w:tc>
        <w:tc>
          <w:tcPr>
            <w:tcW w:w="765" w:type="dxa"/>
            <w:tcBorders>
              <w:top w:val="single" w:sz="4" w:space="0" w:color="000000"/>
              <w:left w:val="single" w:sz="4" w:space="0" w:color="000000"/>
              <w:bottom w:val="single" w:sz="4" w:space="0" w:color="000000"/>
            </w:tcBorders>
          </w:tcPr>
          <w:p w14:paraId="34BEFE01" w14:textId="77777777" w:rsidR="00AE1833" w:rsidRPr="00CD222D" w:rsidRDefault="00AE1833" w:rsidP="00EF5BF2">
            <w:pPr>
              <w:pStyle w:val="Small"/>
              <w:snapToGrid w:val="0"/>
            </w:pPr>
            <w:r w:rsidRPr="00CD222D">
              <w:t>XCOO</w:t>
            </w:r>
          </w:p>
        </w:tc>
        <w:tc>
          <w:tcPr>
            <w:tcW w:w="751" w:type="dxa"/>
            <w:tcBorders>
              <w:top w:val="single" w:sz="4" w:space="0" w:color="000000"/>
              <w:left w:val="single" w:sz="4" w:space="0" w:color="000000"/>
              <w:bottom w:val="single" w:sz="4" w:space="0" w:color="000000"/>
              <w:right w:val="single" w:sz="4" w:space="0" w:color="000000"/>
            </w:tcBorders>
          </w:tcPr>
          <w:p w14:paraId="1E234023" w14:textId="77777777" w:rsidR="00AE1833" w:rsidRPr="00CD222D" w:rsidRDefault="00AE1833" w:rsidP="00EF5BF2">
            <w:pPr>
              <w:pStyle w:val="Small"/>
              <w:snapToGrid w:val="0"/>
            </w:pPr>
          </w:p>
        </w:tc>
        <w:tc>
          <w:tcPr>
            <w:tcW w:w="751" w:type="dxa"/>
            <w:tcBorders>
              <w:top w:val="single" w:sz="4" w:space="0" w:color="000000"/>
              <w:left w:val="single" w:sz="4" w:space="0" w:color="000000"/>
              <w:bottom w:val="single" w:sz="4" w:space="0" w:color="000000"/>
            </w:tcBorders>
          </w:tcPr>
          <w:p w14:paraId="4960350A" w14:textId="77777777" w:rsidR="00AE1833" w:rsidRPr="00CD222D" w:rsidRDefault="00AE1833" w:rsidP="00EF5BF2">
            <w:pPr>
              <w:pStyle w:val="Small"/>
              <w:snapToGrid w:val="0"/>
            </w:pPr>
            <w:r w:rsidRPr="00CD222D">
              <w:t>b24</w:t>
            </w:r>
          </w:p>
        </w:tc>
        <w:tc>
          <w:tcPr>
            <w:tcW w:w="4233" w:type="dxa"/>
            <w:tcBorders>
              <w:top w:val="single" w:sz="4" w:space="0" w:color="000000"/>
              <w:left w:val="single" w:sz="4" w:space="0" w:color="000000"/>
              <w:bottom w:val="single" w:sz="4" w:space="0" w:color="000000"/>
              <w:right w:val="single" w:sz="4" w:space="0" w:color="000000"/>
            </w:tcBorders>
          </w:tcPr>
          <w:p w14:paraId="0ADF8E90" w14:textId="77777777" w:rsidR="00AE1833" w:rsidRPr="00CD222D" w:rsidRDefault="00AE1833" w:rsidP="00EF5BF2">
            <w:pPr>
              <w:pStyle w:val="Small"/>
              <w:snapToGrid w:val="0"/>
            </w:pPr>
            <w:r w:rsidRPr="00CD222D">
              <w:t>X-coordinate or longitude</w:t>
            </w:r>
          </w:p>
        </w:tc>
      </w:tr>
    </w:tbl>
    <w:p w14:paraId="13FB6644" w14:textId="77777777" w:rsidR="00AE1833" w:rsidRPr="002B00CA" w:rsidRDefault="00AE1833" w:rsidP="00AE1833"/>
    <w:p w14:paraId="2E8EF7BA" w14:textId="77777777" w:rsidR="00AE1833" w:rsidRPr="00CD222D" w:rsidRDefault="00AE1833" w:rsidP="00AE1833">
      <w:pPr>
        <w:pStyle w:val="ListContinue3"/>
        <w:rPr>
          <w:b/>
        </w:rPr>
      </w:pPr>
      <w:r>
        <w:t xml:space="preserve"> </w:t>
      </w:r>
      <w:r w:rsidRPr="00CD222D">
        <w:rPr>
          <w:b/>
        </w:rPr>
        <w:t>3-D Integer Coordinate List field structure – C3IL</w:t>
      </w:r>
    </w:p>
    <w:tbl>
      <w:tblPr>
        <w:tblW w:w="0" w:type="auto"/>
        <w:tblInd w:w="67" w:type="dxa"/>
        <w:tblLayout w:type="fixed"/>
        <w:tblCellMar>
          <w:left w:w="57" w:type="dxa"/>
          <w:right w:w="57" w:type="dxa"/>
        </w:tblCellMar>
        <w:tblLook w:val="0000" w:firstRow="0" w:lastRow="0" w:firstColumn="0" w:lastColumn="0" w:noHBand="0" w:noVBand="0"/>
      </w:tblPr>
      <w:tblGrid>
        <w:gridCol w:w="3134"/>
        <w:gridCol w:w="795"/>
        <w:gridCol w:w="780"/>
        <w:gridCol w:w="4381"/>
      </w:tblGrid>
      <w:tr w:rsidR="00CD222D" w:rsidRPr="00CD222D" w14:paraId="285F48AB" w14:textId="77777777" w:rsidTr="00CD222D">
        <w:tc>
          <w:tcPr>
            <w:tcW w:w="3134" w:type="dxa"/>
            <w:tcBorders>
              <w:top w:val="double" w:sz="4" w:space="0" w:color="auto"/>
              <w:left w:val="double" w:sz="4" w:space="0" w:color="auto"/>
              <w:bottom w:val="double" w:sz="4" w:space="0" w:color="auto"/>
              <w:right w:val="single" w:sz="4" w:space="0" w:color="000000"/>
            </w:tcBorders>
          </w:tcPr>
          <w:p w14:paraId="3DC256D0" w14:textId="77777777" w:rsidR="00AE1833" w:rsidRPr="00CD222D" w:rsidRDefault="00AE1833" w:rsidP="00EF5BF2">
            <w:pPr>
              <w:pStyle w:val="Small"/>
              <w:snapToGrid w:val="0"/>
            </w:pPr>
            <w:r w:rsidRPr="00CD222D">
              <w:t>Subfield name</w:t>
            </w:r>
          </w:p>
        </w:tc>
        <w:tc>
          <w:tcPr>
            <w:tcW w:w="795" w:type="dxa"/>
            <w:tcBorders>
              <w:top w:val="double" w:sz="4" w:space="0" w:color="auto"/>
              <w:left w:val="single" w:sz="4" w:space="0" w:color="000000"/>
              <w:bottom w:val="double" w:sz="4" w:space="0" w:color="auto"/>
              <w:right w:val="single" w:sz="4" w:space="0" w:color="000000"/>
            </w:tcBorders>
          </w:tcPr>
          <w:p w14:paraId="638944E6" w14:textId="77777777" w:rsidR="00AE1833" w:rsidRPr="00CD222D" w:rsidRDefault="00AE1833" w:rsidP="00EF5BF2">
            <w:pPr>
              <w:pStyle w:val="Small"/>
              <w:snapToGrid w:val="0"/>
            </w:pPr>
            <w:r w:rsidRPr="00CD222D">
              <w:t>Label</w:t>
            </w:r>
          </w:p>
        </w:tc>
        <w:tc>
          <w:tcPr>
            <w:tcW w:w="780" w:type="dxa"/>
            <w:tcBorders>
              <w:top w:val="double" w:sz="4" w:space="0" w:color="auto"/>
              <w:left w:val="single" w:sz="4" w:space="0" w:color="000000"/>
              <w:bottom w:val="double" w:sz="4" w:space="0" w:color="auto"/>
              <w:right w:val="single" w:sz="4" w:space="0" w:color="000000"/>
            </w:tcBorders>
          </w:tcPr>
          <w:p w14:paraId="24251581" w14:textId="77777777" w:rsidR="00AE1833" w:rsidRPr="00CD222D" w:rsidRDefault="00AE1833" w:rsidP="00EF5BF2">
            <w:pPr>
              <w:pStyle w:val="Small"/>
              <w:snapToGrid w:val="0"/>
            </w:pPr>
            <w:r w:rsidRPr="00CD222D">
              <w:t>Format</w:t>
            </w:r>
          </w:p>
        </w:tc>
        <w:tc>
          <w:tcPr>
            <w:tcW w:w="4381" w:type="dxa"/>
            <w:tcBorders>
              <w:top w:val="double" w:sz="4" w:space="0" w:color="auto"/>
              <w:left w:val="single" w:sz="4" w:space="0" w:color="000000"/>
              <w:bottom w:val="double" w:sz="4" w:space="0" w:color="auto"/>
              <w:right w:val="double" w:sz="4" w:space="0" w:color="auto"/>
            </w:tcBorders>
          </w:tcPr>
          <w:p w14:paraId="3DB6C98F" w14:textId="77777777" w:rsidR="00AE1833" w:rsidRPr="00CD222D" w:rsidRDefault="00AE1833" w:rsidP="00EF5BF2">
            <w:pPr>
              <w:pStyle w:val="Small"/>
              <w:snapToGrid w:val="0"/>
            </w:pPr>
            <w:r w:rsidRPr="00CD222D">
              <w:t>Subfield content and specification</w:t>
            </w:r>
          </w:p>
        </w:tc>
      </w:tr>
      <w:tr w:rsidR="00CD222D" w:rsidRPr="00CD222D" w14:paraId="2750E408" w14:textId="77777777" w:rsidTr="00CD222D">
        <w:tc>
          <w:tcPr>
            <w:tcW w:w="3134" w:type="dxa"/>
            <w:tcBorders>
              <w:top w:val="double" w:sz="4" w:space="0" w:color="auto"/>
              <w:left w:val="single" w:sz="4" w:space="0" w:color="000000"/>
              <w:bottom w:val="single" w:sz="4" w:space="0" w:color="000000"/>
            </w:tcBorders>
          </w:tcPr>
          <w:p w14:paraId="6A739A2A" w14:textId="77777777" w:rsidR="00AE1833" w:rsidRPr="00CD222D" w:rsidRDefault="00AE1833" w:rsidP="00EF5BF2">
            <w:pPr>
              <w:pStyle w:val="Small"/>
              <w:snapToGrid w:val="0"/>
            </w:pPr>
            <w:r w:rsidRPr="00CD222D">
              <w:t>Vertical CRS Id</w:t>
            </w:r>
          </w:p>
        </w:tc>
        <w:tc>
          <w:tcPr>
            <w:tcW w:w="795" w:type="dxa"/>
            <w:tcBorders>
              <w:top w:val="double" w:sz="4" w:space="0" w:color="auto"/>
              <w:left w:val="single" w:sz="4" w:space="0" w:color="000000"/>
              <w:bottom w:val="single" w:sz="4" w:space="0" w:color="000000"/>
            </w:tcBorders>
          </w:tcPr>
          <w:p w14:paraId="6FEE397C" w14:textId="77777777" w:rsidR="00AE1833" w:rsidRPr="00CD222D" w:rsidRDefault="00AE1833" w:rsidP="00EF5BF2">
            <w:pPr>
              <w:pStyle w:val="Small"/>
              <w:snapToGrid w:val="0"/>
            </w:pPr>
            <w:r w:rsidRPr="00CD222D">
              <w:t>VCID</w:t>
            </w:r>
          </w:p>
        </w:tc>
        <w:tc>
          <w:tcPr>
            <w:tcW w:w="780" w:type="dxa"/>
            <w:tcBorders>
              <w:top w:val="double" w:sz="4" w:space="0" w:color="auto"/>
              <w:left w:val="single" w:sz="4" w:space="0" w:color="000000"/>
              <w:bottom w:val="single" w:sz="4" w:space="0" w:color="000000"/>
            </w:tcBorders>
          </w:tcPr>
          <w:p w14:paraId="21205065" w14:textId="77777777" w:rsidR="00AE1833" w:rsidRPr="00CD222D" w:rsidRDefault="00AE1833" w:rsidP="00EF5BF2">
            <w:pPr>
              <w:pStyle w:val="Small"/>
              <w:snapToGrid w:val="0"/>
            </w:pPr>
            <w:r w:rsidRPr="00CD222D">
              <w:t>b11</w:t>
            </w:r>
          </w:p>
        </w:tc>
        <w:tc>
          <w:tcPr>
            <w:tcW w:w="4381" w:type="dxa"/>
            <w:tcBorders>
              <w:top w:val="double" w:sz="4" w:space="0" w:color="auto"/>
              <w:left w:val="single" w:sz="4" w:space="0" w:color="000000"/>
              <w:bottom w:val="single" w:sz="4" w:space="0" w:color="000000"/>
              <w:right w:val="single" w:sz="4" w:space="0" w:color="000000"/>
            </w:tcBorders>
          </w:tcPr>
          <w:p w14:paraId="6FB90064" w14:textId="77777777" w:rsidR="00AE1833" w:rsidRPr="00CD222D" w:rsidRDefault="00AE1833" w:rsidP="00EF5BF2">
            <w:pPr>
              <w:pStyle w:val="Small"/>
              <w:snapToGrid w:val="0"/>
            </w:pPr>
            <w:r w:rsidRPr="00CD222D">
              <w:t>Internal identifier of the Vertical CRS</w:t>
            </w:r>
          </w:p>
        </w:tc>
      </w:tr>
      <w:tr w:rsidR="00AE1833" w:rsidRPr="00CD222D" w14:paraId="6E9A2881" w14:textId="77777777" w:rsidTr="00EF5BF2">
        <w:tc>
          <w:tcPr>
            <w:tcW w:w="3134" w:type="dxa"/>
            <w:tcBorders>
              <w:top w:val="single" w:sz="4" w:space="0" w:color="000000"/>
              <w:left w:val="single" w:sz="4" w:space="0" w:color="000000"/>
              <w:bottom w:val="single" w:sz="4" w:space="0" w:color="000000"/>
            </w:tcBorders>
          </w:tcPr>
          <w:p w14:paraId="6548C95E" w14:textId="77777777" w:rsidR="00AE1833" w:rsidRPr="00CD222D" w:rsidRDefault="00AE1833" w:rsidP="00EF5BF2">
            <w:pPr>
              <w:pStyle w:val="Small"/>
              <w:snapToGrid w:val="0"/>
            </w:pPr>
            <w:r w:rsidRPr="00CD222D">
              <w:t>Coordinate in Y axis</w:t>
            </w:r>
          </w:p>
        </w:tc>
        <w:tc>
          <w:tcPr>
            <w:tcW w:w="795" w:type="dxa"/>
            <w:tcBorders>
              <w:top w:val="single" w:sz="4" w:space="0" w:color="000000"/>
              <w:left w:val="single" w:sz="4" w:space="0" w:color="000000"/>
              <w:bottom w:val="single" w:sz="4" w:space="0" w:color="000000"/>
            </w:tcBorders>
          </w:tcPr>
          <w:p w14:paraId="3461F969" w14:textId="77777777" w:rsidR="00AE1833" w:rsidRPr="00CD222D" w:rsidRDefault="00AE1833" w:rsidP="00EF5BF2">
            <w:pPr>
              <w:pStyle w:val="Small"/>
              <w:snapToGrid w:val="0"/>
            </w:pPr>
            <w:r w:rsidRPr="00CD222D">
              <w:t>*YCOO</w:t>
            </w:r>
          </w:p>
        </w:tc>
        <w:tc>
          <w:tcPr>
            <w:tcW w:w="780" w:type="dxa"/>
            <w:tcBorders>
              <w:top w:val="single" w:sz="4" w:space="0" w:color="000000"/>
              <w:left w:val="single" w:sz="4" w:space="0" w:color="000000"/>
              <w:bottom w:val="single" w:sz="4" w:space="0" w:color="000000"/>
            </w:tcBorders>
          </w:tcPr>
          <w:p w14:paraId="2DA9F7F4" w14:textId="77777777" w:rsidR="00AE1833" w:rsidRPr="00CD222D" w:rsidRDefault="00AE1833" w:rsidP="00EF5BF2">
            <w:pPr>
              <w:pStyle w:val="Small"/>
              <w:snapToGrid w:val="0"/>
            </w:pPr>
            <w:r w:rsidRPr="00CD222D">
              <w:t>b24</w:t>
            </w:r>
          </w:p>
        </w:tc>
        <w:tc>
          <w:tcPr>
            <w:tcW w:w="4381" w:type="dxa"/>
            <w:tcBorders>
              <w:top w:val="single" w:sz="4" w:space="0" w:color="000000"/>
              <w:left w:val="single" w:sz="4" w:space="0" w:color="000000"/>
              <w:bottom w:val="single" w:sz="4" w:space="0" w:color="000000"/>
              <w:right w:val="single" w:sz="4" w:space="0" w:color="000000"/>
            </w:tcBorders>
          </w:tcPr>
          <w:p w14:paraId="6C9A1811" w14:textId="77777777" w:rsidR="00AE1833" w:rsidRPr="00CD222D" w:rsidRDefault="00AE1833" w:rsidP="00EF5BF2">
            <w:pPr>
              <w:pStyle w:val="Small"/>
              <w:snapToGrid w:val="0"/>
            </w:pPr>
            <w:r w:rsidRPr="00CD222D">
              <w:t>Y- coordinate or latitude</w:t>
            </w:r>
          </w:p>
        </w:tc>
      </w:tr>
      <w:tr w:rsidR="00AE1833" w:rsidRPr="00CD222D" w14:paraId="7CA66D2E" w14:textId="77777777" w:rsidTr="00EF5BF2">
        <w:tc>
          <w:tcPr>
            <w:tcW w:w="3134" w:type="dxa"/>
            <w:tcBorders>
              <w:top w:val="single" w:sz="4" w:space="0" w:color="000000"/>
              <w:left w:val="single" w:sz="4" w:space="0" w:color="000000"/>
              <w:bottom w:val="single" w:sz="4" w:space="0" w:color="000000"/>
            </w:tcBorders>
          </w:tcPr>
          <w:p w14:paraId="2B10BF19" w14:textId="77777777" w:rsidR="00AE1833" w:rsidRPr="00CD222D" w:rsidRDefault="00AE1833" w:rsidP="00EF5BF2">
            <w:pPr>
              <w:pStyle w:val="Small"/>
              <w:snapToGrid w:val="0"/>
            </w:pPr>
            <w:r w:rsidRPr="00CD222D">
              <w:t>Coordinate in X axis</w:t>
            </w:r>
          </w:p>
        </w:tc>
        <w:tc>
          <w:tcPr>
            <w:tcW w:w="795" w:type="dxa"/>
            <w:tcBorders>
              <w:top w:val="single" w:sz="4" w:space="0" w:color="000000"/>
              <w:left w:val="single" w:sz="4" w:space="0" w:color="000000"/>
              <w:bottom w:val="single" w:sz="4" w:space="0" w:color="000000"/>
            </w:tcBorders>
          </w:tcPr>
          <w:p w14:paraId="3C7FDAA7" w14:textId="77777777" w:rsidR="00AE1833" w:rsidRPr="00CD222D" w:rsidRDefault="00AE1833" w:rsidP="00EF5BF2">
            <w:pPr>
              <w:pStyle w:val="Small"/>
              <w:snapToGrid w:val="0"/>
            </w:pPr>
            <w:r w:rsidRPr="00CD222D">
              <w:t>XCOO</w:t>
            </w:r>
          </w:p>
        </w:tc>
        <w:tc>
          <w:tcPr>
            <w:tcW w:w="780" w:type="dxa"/>
            <w:tcBorders>
              <w:top w:val="single" w:sz="4" w:space="0" w:color="000000"/>
              <w:left w:val="single" w:sz="4" w:space="0" w:color="000000"/>
              <w:bottom w:val="single" w:sz="4" w:space="0" w:color="000000"/>
            </w:tcBorders>
          </w:tcPr>
          <w:p w14:paraId="0FF417D5" w14:textId="77777777" w:rsidR="00AE1833" w:rsidRPr="00CD222D" w:rsidRDefault="00AE1833" w:rsidP="00EF5BF2">
            <w:pPr>
              <w:pStyle w:val="Small"/>
              <w:snapToGrid w:val="0"/>
            </w:pPr>
            <w:r w:rsidRPr="00CD222D">
              <w:t>b24</w:t>
            </w:r>
          </w:p>
        </w:tc>
        <w:tc>
          <w:tcPr>
            <w:tcW w:w="4381" w:type="dxa"/>
            <w:tcBorders>
              <w:top w:val="single" w:sz="4" w:space="0" w:color="000000"/>
              <w:left w:val="single" w:sz="4" w:space="0" w:color="000000"/>
              <w:bottom w:val="single" w:sz="4" w:space="0" w:color="000000"/>
              <w:right w:val="single" w:sz="4" w:space="0" w:color="000000"/>
            </w:tcBorders>
          </w:tcPr>
          <w:p w14:paraId="2242EDB8" w14:textId="77777777" w:rsidR="00AE1833" w:rsidRPr="00CD222D" w:rsidRDefault="00AE1833" w:rsidP="00EF5BF2">
            <w:pPr>
              <w:pStyle w:val="Small"/>
              <w:snapToGrid w:val="0"/>
            </w:pPr>
            <w:r w:rsidRPr="00CD222D">
              <w:t>X- coordinate or longitude</w:t>
            </w:r>
          </w:p>
        </w:tc>
      </w:tr>
      <w:tr w:rsidR="00AE1833" w:rsidRPr="00CD222D" w14:paraId="6256D58D" w14:textId="77777777" w:rsidTr="00EF5BF2">
        <w:tc>
          <w:tcPr>
            <w:tcW w:w="3134" w:type="dxa"/>
            <w:tcBorders>
              <w:top w:val="single" w:sz="4" w:space="0" w:color="000000"/>
              <w:left w:val="single" w:sz="4" w:space="0" w:color="000000"/>
              <w:bottom w:val="single" w:sz="4" w:space="0" w:color="000000"/>
            </w:tcBorders>
          </w:tcPr>
          <w:p w14:paraId="17B7668A" w14:textId="77777777" w:rsidR="00AE1833" w:rsidRPr="00CD222D" w:rsidRDefault="00AE1833" w:rsidP="00EF5BF2">
            <w:pPr>
              <w:pStyle w:val="Small"/>
              <w:snapToGrid w:val="0"/>
            </w:pPr>
            <w:r w:rsidRPr="00CD222D">
              <w:t>Coordinate in Z axis</w:t>
            </w:r>
          </w:p>
        </w:tc>
        <w:tc>
          <w:tcPr>
            <w:tcW w:w="795" w:type="dxa"/>
            <w:tcBorders>
              <w:top w:val="single" w:sz="4" w:space="0" w:color="000000"/>
              <w:left w:val="single" w:sz="4" w:space="0" w:color="000000"/>
              <w:bottom w:val="single" w:sz="4" w:space="0" w:color="000000"/>
            </w:tcBorders>
          </w:tcPr>
          <w:p w14:paraId="71E5741A" w14:textId="77777777" w:rsidR="00AE1833" w:rsidRPr="00CD222D" w:rsidRDefault="00AE1833" w:rsidP="00EF5BF2">
            <w:pPr>
              <w:pStyle w:val="Small"/>
              <w:snapToGrid w:val="0"/>
            </w:pPr>
            <w:r w:rsidRPr="00CD222D">
              <w:t>ZCOO</w:t>
            </w:r>
          </w:p>
        </w:tc>
        <w:tc>
          <w:tcPr>
            <w:tcW w:w="780" w:type="dxa"/>
            <w:tcBorders>
              <w:top w:val="single" w:sz="4" w:space="0" w:color="000000"/>
              <w:left w:val="single" w:sz="4" w:space="0" w:color="000000"/>
              <w:bottom w:val="single" w:sz="4" w:space="0" w:color="000000"/>
            </w:tcBorders>
          </w:tcPr>
          <w:p w14:paraId="0AA3FD96" w14:textId="77777777" w:rsidR="00AE1833" w:rsidRPr="00CD222D" w:rsidRDefault="00AE1833" w:rsidP="00EF5BF2">
            <w:pPr>
              <w:pStyle w:val="Small"/>
              <w:snapToGrid w:val="0"/>
            </w:pPr>
            <w:r w:rsidRPr="00CD222D">
              <w:t>b24</w:t>
            </w:r>
          </w:p>
        </w:tc>
        <w:tc>
          <w:tcPr>
            <w:tcW w:w="4381" w:type="dxa"/>
            <w:tcBorders>
              <w:top w:val="single" w:sz="4" w:space="0" w:color="000000"/>
              <w:left w:val="single" w:sz="4" w:space="0" w:color="000000"/>
              <w:bottom w:val="single" w:sz="4" w:space="0" w:color="000000"/>
              <w:right w:val="single" w:sz="4" w:space="0" w:color="000000"/>
            </w:tcBorders>
          </w:tcPr>
          <w:p w14:paraId="50442BF2" w14:textId="77777777" w:rsidR="00AE1833" w:rsidRPr="00CD222D" w:rsidRDefault="00AE1833" w:rsidP="00EF5BF2">
            <w:pPr>
              <w:pStyle w:val="Small"/>
              <w:snapToGrid w:val="0"/>
            </w:pPr>
            <w:r w:rsidRPr="00CD222D">
              <w:t>Z - coordinate (depth or height)</w:t>
            </w:r>
          </w:p>
        </w:tc>
      </w:tr>
    </w:tbl>
    <w:p w14:paraId="384B7EFB" w14:textId="77777777" w:rsidR="00AE1833" w:rsidRDefault="00AE1833" w:rsidP="00AE1833">
      <w:pPr>
        <w:pStyle w:val="Heading4"/>
        <w:numPr>
          <w:ilvl w:val="0"/>
          <w:numId w:val="0"/>
        </w:numPr>
        <w:jc w:val="both"/>
      </w:pPr>
    </w:p>
    <w:p w14:paraId="43532738" w14:textId="77777777" w:rsidR="0027508E" w:rsidRPr="00675DE6" w:rsidRDefault="00675DE6" w:rsidP="00675DE6">
      <w:pPr>
        <w:pStyle w:val="ListContinue3"/>
        <w:rPr>
          <w:b/>
        </w:rPr>
      </w:pPr>
      <w:r>
        <w:t xml:space="preserve">  </w:t>
      </w:r>
      <w:r w:rsidR="0027508E" w:rsidRPr="00675DE6">
        <w:rPr>
          <w:b/>
        </w:rPr>
        <w:t>Coordinate Control field - COCC</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27508E" w:rsidRPr="008233BF" w14:paraId="6256F1C7" w14:textId="77777777">
        <w:tc>
          <w:tcPr>
            <w:tcW w:w="3459" w:type="dxa"/>
            <w:tcBorders>
              <w:top w:val="double" w:sz="7" w:space="0" w:color="000000"/>
              <w:left w:val="double" w:sz="7" w:space="0" w:color="000000"/>
              <w:bottom w:val="double" w:sz="7" w:space="0" w:color="000000"/>
              <w:right w:val="single" w:sz="7" w:space="0" w:color="000000"/>
            </w:tcBorders>
          </w:tcPr>
          <w:p w14:paraId="6814667C" w14:textId="77777777" w:rsidR="0027508E" w:rsidRPr="008233BF" w:rsidRDefault="0027508E"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71AC8666" w14:textId="77777777" w:rsidR="0027508E" w:rsidRPr="008233BF" w:rsidRDefault="0027508E"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02ACF1B7" w14:textId="77777777" w:rsidR="0027508E" w:rsidRPr="008233BF" w:rsidRDefault="0027508E"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3FC1BA4B" w14:textId="77777777" w:rsidR="0027508E" w:rsidRPr="008233BF" w:rsidRDefault="0027508E"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0614ADA9" w14:textId="77777777" w:rsidR="0027508E" w:rsidRPr="008233BF" w:rsidRDefault="0027508E" w:rsidP="00C53B69">
            <w:pPr>
              <w:pStyle w:val="Small"/>
              <w:jc w:val="both"/>
            </w:pPr>
            <w:r>
              <w:t>Comment</w:t>
            </w:r>
          </w:p>
        </w:tc>
      </w:tr>
      <w:tr w:rsidR="0027508E" w:rsidRPr="008233BF" w14:paraId="27D3415A" w14:textId="77777777">
        <w:tc>
          <w:tcPr>
            <w:tcW w:w="3459" w:type="dxa"/>
            <w:tcBorders>
              <w:top w:val="single" w:sz="7" w:space="0" w:color="000000"/>
              <w:left w:val="single" w:sz="7" w:space="0" w:color="000000"/>
              <w:bottom w:val="single" w:sz="7" w:space="0" w:color="000000"/>
              <w:right w:val="single" w:sz="7" w:space="0" w:color="000000"/>
            </w:tcBorders>
          </w:tcPr>
          <w:p w14:paraId="3C8640C6" w14:textId="77777777" w:rsidR="0027508E" w:rsidRDefault="0027508E" w:rsidP="00C53B69">
            <w:pPr>
              <w:pStyle w:val="Small"/>
              <w:snapToGrid w:val="0"/>
              <w:jc w:val="both"/>
            </w:pPr>
            <w:r>
              <w:t>Coordinate Update Instruction</w:t>
            </w:r>
          </w:p>
        </w:tc>
        <w:tc>
          <w:tcPr>
            <w:tcW w:w="794" w:type="dxa"/>
            <w:tcBorders>
              <w:top w:val="single" w:sz="7" w:space="0" w:color="000000"/>
              <w:left w:val="single" w:sz="7" w:space="0" w:color="000000"/>
              <w:bottom w:val="single" w:sz="7" w:space="0" w:color="000000"/>
              <w:right w:val="single" w:sz="7" w:space="0" w:color="000000"/>
            </w:tcBorders>
          </w:tcPr>
          <w:p w14:paraId="056FD1D6" w14:textId="77777777" w:rsidR="0027508E" w:rsidRDefault="0027508E" w:rsidP="00C53B69">
            <w:pPr>
              <w:pStyle w:val="Small"/>
              <w:snapToGrid w:val="0"/>
              <w:jc w:val="both"/>
            </w:pPr>
            <w:r>
              <w:t>COUI</w:t>
            </w:r>
          </w:p>
        </w:tc>
        <w:tc>
          <w:tcPr>
            <w:tcW w:w="794" w:type="dxa"/>
            <w:tcBorders>
              <w:top w:val="single" w:sz="7" w:space="0" w:color="000000"/>
              <w:left w:val="single" w:sz="7" w:space="0" w:color="000000"/>
              <w:bottom w:val="single" w:sz="7" w:space="0" w:color="000000"/>
              <w:right w:val="single" w:sz="7" w:space="0" w:color="000000"/>
            </w:tcBorders>
          </w:tcPr>
          <w:p w14:paraId="2DD1B36B"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60DCDDF2" w14:textId="77777777" w:rsidR="0027508E" w:rsidRDefault="0027508E" w:rsidP="00C53B69">
            <w:pPr>
              <w:pStyle w:val="Small"/>
              <w:snapToGrid w:val="0"/>
              <w:jc w:val="both"/>
            </w:pPr>
            <w:r>
              <w:t>b11</w:t>
            </w:r>
          </w:p>
        </w:tc>
        <w:tc>
          <w:tcPr>
            <w:tcW w:w="4026" w:type="dxa"/>
            <w:tcBorders>
              <w:top w:val="single" w:sz="7" w:space="0" w:color="000000"/>
              <w:left w:val="single" w:sz="7" w:space="0" w:color="000000"/>
              <w:bottom w:val="single" w:sz="7" w:space="0" w:color="000000"/>
              <w:right w:val="single" w:sz="7" w:space="0" w:color="000000"/>
            </w:tcBorders>
          </w:tcPr>
          <w:p w14:paraId="143B7119" w14:textId="77777777" w:rsidR="0027508E" w:rsidRDefault="0027508E" w:rsidP="00C53B69">
            <w:pPr>
              <w:pStyle w:val="Small"/>
              <w:snapToGrid w:val="0"/>
              <w:jc w:val="both"/>
            </w:pPr>
            <w:r>
              <w:t>{1} - Insert</w:t>
            </w:r>
          </w:p>
          <w:p w14:paraId="476E79F0" w14:textId="77777777" w:rsidR="0027508E" w:rsidRDefault="0027508E" w:rsidP="00C53B69">
            <w:pPr>
              <w:pStyle w:val="Small"/>
              <w:jc w:val="both"/>
            </w:pPr>
            <w:r>
              <w:t>{2} - Delete</w:t>
            </w:r>
          </w:p>
          <w:p w14:paraId="7448CC51" w14:textId="77777777" w:rsidR="0027508E" w:rsidRDefault="0027508E" w:rsidP="00C53B69">
            <w:pPr>
              <w:pStyle w:val="Small"/>
              <w:jc w:val="both"/>
            </w:pPr>
            <w:r>
              <w:t>{3} - Modify</w:t>
            </w:r>
          </w:p>
        </w:tc>
      </w:tr>
      <w:tr w:rsidR="0027508E" w:rsidRPr="008233BF" w14:paraId="340E78BD" w14:textId="77777777">
        <w:tc>
          <w:tcPr>
            <w:tcW w:w="3459" w:type="dxa"/>
            <w:tcBorders>
              <w:top w:val="single" w:sz="7" w:space="0" w:color="000000"/>
              <w:left w:val="single" w:sz="7" w:space="0" w:color="000000"/>
              <w:bottom w:val="single" w:sz="7" w:space="0" w:color="000000"/>
              <w:right w:val="single" w:sz="7" w:space="0" w:color="000000"/>
            </w:tcBorders>
          </w:tcPr>
          <w:p w14:paraId="6E7EF255" w14:textId="77777777" w:rsidR="0027508E" w:rsidRDefault="0027508E" w:rsidP="00C53B69">
            <w:pPr>
              <w:pStyle w:val="Small"/>
              <w:snapToGrid w:val="0"/>
              <w:jc w:val="both"/>
            </w:pPr>
            <w:r>
              <w:t>Coordinate Index</w:t>
            </w:r>
          </w:p>
        </w:tc>
        <w:tc>
          <w:tcPr>
            <w:tcW w:w="794" w:type="dxa"/>
            <w:tcBorders>
              <w:top w:val="single" w:sz="7" w:space="0" w:color="000000"/>
              <w:left w:val="single" w:sz="7" w:space="0" w:color="000000"/>
              <w:bottom w:val="single" w:sz="7" w:space="0" w:color="000000"/>
              <w:right w:val="single" w:sz="7" w:space="0" w:color="000000"/>
            </w:tcBorders>
          </w:tcPr>
          <w:p w14:paraId="1723A283" w14:textId="77777777" w:rsidR="0027508E" w:rsidRDefault="0027508E" w:rsidP="00C53B69">
            <w:pPr>
              <w:pStyle w:val="Small"/>
              <w:snapToGrid w:val="0"/>
              <w:jc w:val="both"/>
            </w:pPr>
            <w:r>
              <w:t>COIX</w:t>
            </w:r>
          </w:p>
        </w:tc>
        <w:tc>
          <w:tcPr>
            <w:tcW w:w="794" w:type="dxa"/>
            <w:tcBorders>
              <w:top w:val="single" w:sz="7" w:space="0" w:color="000000"/>
              <w:left w:val="single" w:sz="7" w:space="0" w:color="000000"/>
              <w:bottom w:val="single" w:sz="7" w:space="0" w:color="000000"/>
              <w:right w:val="single" w:sz="7" w:space="0" w:color="000000"/>
            </w:tcBorders>
          </w:tcPr>
          <w:p w14:paraId="4D1E4A57" w14:textId="77777777" w:rsidR="0027508E" w:rsidRPr="008233BF" w:rsidRDefault="0027508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1E16C1C7" w14:textId="77777777" w:rsidR="0027508E" w:rsidRDefault="0027508E" w:rsidP="00C53B69">
            <w:pPr>
              <w:pStyle w:val="Small"/>
              <w:snapToGrid w:val="0"/>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6A149E6C" w14:textId="77777777" w:rsidR="0027508E" w:rsidRDefault="0027508E" w:rsidP="00C53B69">
            <w:pPr>
              <w:pStyle w:val="Small"/>
              <w:snapToGrid w:val="0"/>
              <w:jc w:val="both"/>
            </w:pPr>
            <w:r>
              <w:t>Index (position) of the addressed coordinate tuple within the coordinate field(s) of the target record</w:t>
            </w:r>
          </w:p>
        </w:tc>
      </w:tr>
      <w:tr w:rsidR="0027508E" w:rsidRPr="008233BF" w14:paraId="59CF251A" w14:textId="77777777">
        <w:tc>
          <w:tcPr>
            <w:tcW w:w="3459" w:type="dxa"/>
            <w:tcBorders>
              <w:top w:val="single" w:sz="7" w:space="0" w:color="000000"/>
              <w:left w:val="single" w:sz="7" w:space="0" w:color="000000"/>
              <w:bottom w:val="single" w:sz="7" w:space="0" w:color="000000"/>
              <w:right w:val="single" w:sz="7" w:space="0" w:color="000000"/>
            </w:tcBorders>
          </w:tcPr>
          <w:p w14:paraId="2A3ACCE5" w14:textId="77777777" w:rsidR="0027508E" w:rsidRDefault="0027508E" w:rsidP="00C53B69">
            <w:pPr>
              <w:pStyle w:val="Small"/>
              <w:snapToGrid w:val="0"/>
              <w:jc w:val="both"/>
            </w:pPr>
            <w:r>
              <w:t>Number of Coordinates</w:t>
            </w:r>
          </w:p>
        </w:tc>
        <w:tc>
          <w:tcPr>
            <w:tcW w:w="794" w:type="dxa"/>
            <w:tcBorders>
              <w:top w:val="single" w:sz="7" w:space="0" w:color="000000"/>
              <w:left w:val="single" w:sz="7" w:space="0" w:color="000000"/>
              <w:bottom w:val="single" w:sz="7" w:space="0" w:color="000000"/>
              <w:right w:val="single" w:sz="7" w:space="0" w:color="000000"/>
            </w:tcBorders>
          </w:tcPr>
          <w:p w14:paraId="2CD325B0" w14:textId="77777777" w:rsidR="0027508E" w:rsidRDefault="0027508E" w:rsidP="00C53B69">
            <w:pPr>
              <w:pStyle w:val="Small"/>
              <w:snapToGrid w:val="0"/>
              <w:jc w:val="both"/>
            </w:pPr>
            <w:r>
              <w:t>NCOR</w:t>
            </w:r>
          </w:p>
        </w:tc>
        <w:tc>
          <w:tcPr>
            <w:tcW w:w="794" w:type="dxa"/>
            <w:tcBorders>
              <w:top w:val="single" w:sz="7" w:space="0" w:color="000000"/>
              <w:left w:val="single" w:sz="7" w:space="0" w:color="000000"/>
              <w:bottom w:val="single" w:sz="7" w:space="0" w:color="000000"/>
              <w:right w:val="single" w:sz="7" w:space="0" w:color="000000"/>
            </w:tcBorders>
          </w:tcPr>
          <w:p w14:paraId="3B59A921" w14:textId="77777777" w:rsidR="0027508E" w:rsidRPr="008233BF" w:rsidRDefault="0027508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9BA28CF" w14:textId="77777777" w:rsidR="0027508E" w:rsidRDefault="0027508E" w:rsidP="00C53B69">
            <w:pPr>
              <w:pStyle w:val="Small"/>
              <w:snapToGrid w:val="0"/>
              <w:jc w:val="both"/>
            </w:pPr>
            <w:r>
              <w:t>b12</w:t>
            </w:r>
          </w:p>
        </w:tc>
        <w:tc>
          <w:tcPr>
            <w:tcW w:w="4026" w:type="dxa"/>
            <w:tcBorders>
              <w:top w:val="single" w:sz="7" w:space="0" w:color="000000"/>
              <w:left w:val="single" w:sz="7" w:space="0" w:color="000000"/>
              <w:bottom w:val="single" w:sz="7" w:space="0" w:color="000000"/>
              <w:right w:val="single" w:sz="7" w:space="0" w:color="000000"/>
            </w:tcBorders>
          </w:tcPr>
          <w:p w14:paraId="75BC7486" w14:textId="77777777" w:rsidR="0027508E" w:rsidRDefault="0027508E" w:rsidP="00C53B69">
            <w:pPr>
              <w:pStyle w:val="Small"/>
              <w:snapToGrid w:val="0"/>
              <w:jc w:val="both"/>
            </w:pPr>
            <w:r>
              <w:t>Number of coordinate tuples in the coordinate field(s) of the update record</w:t>
            </w:r>
          </w:p>
        </w:tc>
      </w:tr>
    </w:tbl>
    <w:p w14:paraId="7ACF29FD" w14:textId="77777777" w:rsidR="0027508E" w:rsidRPr="008233BF" w:rsidRDefault="0027508E" w:rsidP="00C53B69"/>
    <w:p w14:paraId="788ABD0D" w14:textId="77777777" w:rsidR="00B953DD" w:rsidRPr="00675DE6" w:rsidRDefault="00675DE6" w:rsidP="00675DE6">
      <w:pPr>
        <w:pStyle w:val="ListContinue3"/>
        <w:rPr>
          <w:b/>
        </w:rPr>
      </w:pPr>
      <w:r>
        <w:t xml:space="preserve">  </w:t>
      </w:r>
      <w:r w:rsidR="00B953DD" w:rsidRPr="00675DE6">
        <w:rPr>
          <w:b/>
        </w:rPr>
        <w:t>Curve Record Identifier field - CRID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2BF059FB" w14:textId="77777777">
        <w:tc>
          <w:tcPr>
            <w:tcW w:w="3459" w:type="dxa"/>
            <w:tcBorders>
              <w:top w:val="double" w:sz="7" w:space="0" w:color="000000"/>
              <w:left w:val="double" w:sz="7" w:space="0" w:color="000000"/>
              <w:bottom w:val="double" w:sz="7" w:space="0" w:color="000000"/>
              <w:right w:val="single" w:sz="7" w:space="0" w:color="000000"/>
            </w:tcBorders>
          </w:tcPr>
          <w:p w14:paraId="7D839C85" w14:textId="77777777" w:rsidR="00B953DD" w:rsidRPr="008233BF" w:rsidRDefault="00B953DD" w:rsidP="00C53B69">
            <w:pPr>
              <w:pStyle w:val="Small"/>
              <w:jc w:val="both"/>
            </w:pPr>
            <w:r w:rsidRPr="008233BF">
              <w:lastRenderedPageBreak/>
              <w:t>Subfield name</w:t>
            </w:r>
          </w:p>
        </w:tc>
        <w:tc>
          <w:tcPr>
            <w:tcW w:w="794" w:type="dxa"/>
            <w:tcBorders>
              <w:top w:val="double" w:sz="7" w:space="0" w:color="000000"/>
              <w:left w:val="single" w:sz="7" w:space="0" w:color="000000"/>
              <w:bottom w:val="double" w:sz="7" w:space="0" w:color="000000"/>
              <w:right w:val="single" w:sz="7" w:space="0" w:color="000000"/>
            </w:tcBorders>
          </w:tcPr>
          <w:p w14:paraId="3D18A3CF"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5512206"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44933A9D"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5F3C6B61" w14:textId="77777777" w:rsidR="00B953DD" w:rsidRPr="008233BF" w:rsidRDefault="00B953DD" w:rsidP="00C53B69">
            <w:pPr>
              <w:pStyle w:val="Small"/>
              <w:jc w:val="both"/>
            </w:pPr>
            <w:r>
              <w:t>Comment</w:t>
            </w:r>
          </w:p>
        </w:tc>
      </w:tr>
      <w:tr w:rsidR="00B953DD" w:rsidRPr="008233BF" w14:paraId="4F392D78" w14:textId="77777777">
        <w:tc>
          <w:tcPr>
            <w:tcW w:w="3459" w:type="dxa"/>
            <w:tcBorders>
              <w:top w:val="single" w:sz="7" w:space="0" w:color="000000"/>
              <w:left w:val="single" w:sz="7" w:space="0" w:color="000000"/>
              <w:bottom w:val="single" w:sz="7" w:space="0" w:color="000000"/>
              <w:right w:val="single" w:sz="7" w:space="0" w:color="000000"/>
            </w:tcBorders>
          </w:tcPr>
          <w:p w14:paraId="3EB8C1AF"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50EB25B3"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681216AC" w14:textId="77777777" w:rsidR="00B953DD" w:rsidRPr="008233BF" w:rsidRDefault="00B953DD" w:rsidP="00C53B69">
            <w:pPr>
              <w:pStyle w:val="Small"/>
              <w:jc w:val="both"/>
            </w:pPr>
            <w:r>
              <w:t>{120}</w:t>
            </w:r>
          </w:p>
        </w:tc>
        <w:tc>
          <w:tcPr>
            <w:tcW w:w="794" w:type="dxa"/>
            <w:tcBorders>
              <w:top w:val="single" w:sz="7" w:space="0" w:color="000000"/>
              <w:left w:val="single" w:sz="7" w:space="0" w:color="000000"/>
              <w:bottom w:val="single" w:sz="7" w:space="0" w:color="000000"/>
              <w:right w:val="single" w:sz="7" w:space="0" w:color="000000"/>
            </w:tcBorders>
          </w:tcPr>
          <w:p w14:paraId="18FCABBD"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305530AD" w14:textId="77777777" w:rsidR="00B953DD" w:rsidRPr="008233BF" w:rsidRDefault="00B953DD" w:rsidP="00C53B69">
            <w:pPr>
              <w:pStyle w:val="Small"/>
              <w:jc w:val="both"/>
            </w:pPr>
            <w:r w:rsidRPr="008233BF">
              <w:t>{120} - Curve</w:t>
            </w:r>
          </w:p>
        </w:tc>
      </w:tr>
      <w:tr w:rsidR="00B953DD" w:rsidRPr="008233BF" w14:paraId="6B500C6F" w14:textId="77777777">
        <w:tc>
          <w:tcPr>
            <w:tcW w:w="3459" w:type="dxa"/>
            <w:tcBorders>
              <w:top w:val="single" w:sz="7" w:space="0" w:color="000000"/>
              <w:left w:val="single" w:sz="7" w:space="0" w:color="000000"/>
              <w:bottom w:val="single" w:sz="7" w:space="0" w:color="000000"/>
              <w:right w:val="single" w:sz="7" w:space="0" w:color="000000"/>
            </w:tcBorders>
          </w:tcPr>
          <w:p w14:paraId="5F923F84"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089B8C83"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526A4419"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1C34A00"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4BFAB073"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48976A4D" w14:textId="77777777">
        <w:tc>
          <w:tcPr>
            <w:tcW w:w="3459" w:type="dxa"/>
            <w:tcBorders>
              <w:top w:val="single" w:sz="7" w:space="0" w:color="000000"/>
              <w:left w:val="single" w:sz="7" w:space="0" w:color="000000"/>
              <w:bottom w:val="single" w:sz="7" w:space="0" w:color="000000"/>
              <w:right w:val="single" w:sz="7" w:space="0" w:color="000000"/>
            </w:tcBorders>
          </w:tcPr>
          <w:p w14:paraId="78F9E44C"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25B8400E"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287E2A16"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B214F09"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17E1B2DC" w14:textId="77777777" w:rsidR="00B953DD" w:rsidRPr="008233BF" w:rsidRDefault="00B953DD" w:rsidP="00C53B69">
            <w:pPr>
              <w:pStyle w:val="Small"/>
              <w:jc w:val="both"/>
            </w:pPr>
            <w:r w:rsidRPr="008233BF">
              <w:t>RVER contains the serial number of the record edition</w:t>
            </w:r>
          </w:p>
        </w:tc>
      </w:tr>
      <w:tr w:rsidR="0027508E" w:rsidRPr="008233BF" w14:paraId="4027A678" w14:textId="77777777">
        <w:tc>
          <w:tcPr>
            <w:tcW w:w="3459" w:type="dxa"/>
            <w:tcBorders>
              <w:top w:val="single" w:sz="7" w:space="0" w:color="000000"/>
              <w:left w:val="single" w:sz="7" w:space="0" w:color="000000"/>
              <w:bottom w:val="single" w:sz="7" w:space="0" w:color="000000"/>
              <w:right w:val="single" w:sz="7" w:space="0" w:color="000000"/>
            </w:tcBorders>
          </w:tcPr>
          <w:p w14:paraId="73D5F7A4" w14:textId="77777777" w:rsidR="0027508E" w:rsidRPr="008233BF" w:rsidRDefault="0027508E"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28A4F74" w14:textId="77777777" w:rsidR="0027508E" w:rsidRPr="008233BF" w:rsidRDefault="0027508E"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3F16FF2A"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7047C8FE"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0CF6B735" w14:textId="77777777" w:rsidR="0027508E" w:rsidRDefault="0027508E" w:rsidP="00C53B69">
            <w:pPr>
              <w:pStyle w:val="Small"/>
              <w:snapToGrid w:val="0"/>
              <w:jc w:val="both"/>
            </w:pPr>
            <w:r>
              <w:t>{1} - Insert</w:t>
            </w:r>
          </w:p>
          <w:p w14:paraId="6FDF1457" w14:textId="77777777" w:rsidR="0027508E" w:rsidRDefault="0027508E" w:rsidP="00C53B69">
            <w:pPr>
              <w:pStyle w:val="Small"/>
              <w:jc w:val="both"/>
            </w:pPr>
            <w:r>
              <w:t>{2} - Delete</w:t>
            </w:r>
          </w:p>
          <w:p w14:paraId="5C1C2E43" w14:textId="77777777" w:rsidR="0027508E" w:rsidRDefault="0027508E" w:rsidP="00C53B69">
            <w:pPr>
              <w:pStyle w:val="Small"/>
              <w:jc w:val="both"/>
            </w:pPr>
            <w:r>
              <w:t>{3} - Modify</w:t>
            </w:r>
          </w:p>
        </w:tc>
      </w:tr>
    </w:tbl>
    <w:p w14:paraId="4C2A132C" w14:textId="77777777" w:rsidR="00B953DD" w:rsidRPr="008233BF" w:rsidRDefault="00B953DD" w:rsidP="00C53B69">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052E6710" w14:textId="77777777" w:rsidR="00EE3862" w:rsidRPr="00675DE6" w:rsidRDefault="00675DE6" w:rsidP="00675DE6">
      <w:pPr>
        <w:pStyle w:val="ListContinue3"/>
        <w:rPr>
          <w:b/>
        </w:rPr>
      </w:pPr>
      <w:r>
        <w:t xml:space="preserve">  </w:t>
      </w:r>
      <w:r w:rsidR="00EE3862" w:rsidRPr="00675DE6">
        <w:rPr>
          <w:b/>
        </w:rPr>
        <w:t>Point Association field - PTAS</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EE3862" w:rsidRPr="008233BF" w14:paraId="788AC232"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60348FC0" w14:textId="77777777" w:rsidR="00EE3862" w:rsidRPr="008233BF" w:rsidRDefault="00EE3862"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5B7BA8C4" w14:textId="77777777" w:rsidR="00EE3862" w:rsidRPr="008233BF" w:rsidRDefault="00EE3862"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3206563F" w14:textId="77777777" w:rsidR="00EE3862" w:rsidRPr="008233BF" w:rsidRDefault="00EE3862"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38279012" w14:textId="77777777" w:rsidR="00EE3862" w:rsidRPr="008233BF" w:rsidRDefault="00EE3862"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60CECC91" w14:textId="77777777" w:rsidR="00EE3862" w:rsidRPr="008233BF" w:rsidRDefault="00EE3862" w:rsidP="00C53B69">
            <w:pPr>
              <w:pStyle w:val="Small"/>
              <w:jc w:val="both"/>
            </w:pPr>
            <w:r>
              <w:t>Comment</w:t>
            </w:r>
          </w:p>
        </w:tc>
      </w:tr>
      <w:tr w:rsidR="00EE3862" w:rsidRPr="008233BF" w14:paraId="0D0CA889"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7E48EB1A" w14:textId="77777777" w:rsidR="00EE3862" w:rsidRPr="008233BF" w:rsidRDefault="00EE3862"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4E7036DC" w14:textId="77777777" w:rsidR="00EE3862" w:rsidRPr="008233BF" w:rsidRDefault="00EE3862"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41F57DD9" w14:textId="77777777" w:rsidR="00EE3862" w:rsidRPr="008233BF" w:rsidRDefault="00EE386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1E9C534" w14:textId="77777777" w:rsidR="00EE3862" w:rsidRPr="008233BF" w:rsidRDefault="00EE3862"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003F076E" w14:textId="77777777" w:rsidR="00EE3862" w:rsidRPr="008233BF" w:rsidRDefault="00EE3862" w:rsidP="00C53B69">
            <w:pPr>
              <w:pStyle w:val="Small"/>
              <w:jc w:val="both"/>
            </w:pPr>
            <w:r w:rsidRPr="008233BF">
              <w:t>Record name of the referenced record</w:t>
            </w:r>
          </w:p>
        </w:tc>
      </w:tr>
      <w:tr w:rsidR="00EE3862" w:rsidRPr="008233BF" w14:paraId="420A818B"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9AA4244" w14:textId="77777777" w:rsidR="00EE3862" w:rsidRPr="008233BF" w:rsidRDefault="00EE3862"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53BD04A0" w14:textId="77777777" w:rsidR="00EE3862" w:rsidRPr="008233BF" w:rsidRDefault="00EE3862"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1567560E" w14:textId="77777777" w:rsidR="00EE3862" w:rsidRPr="008233BF" w:rsidRDefault="00EE386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85D0817" w14:textId="77777777" w:rsidR="00EE3862" w:rsidRPr="008233BF" w:rsidRDefault="00EE3862"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640C2C40" w14:textId="77777777" w:rsidR="00EE3862" w:rsidRPr="008233BF" w:rsidRDefault="00EE3862" w:rsidP="00C53B69">
            <w:pPr>
              <w:pStyle w:val="Small"/>
              <w:jc w:val="both"/>
            </w:pPr>
            <w:r w:rsidRPr="008233BF">
              <w:t>Record identifier of the referenced record</w:t>
            </w:r>
          </w:p>
        </w:tc>
      </w:tr>
      <w:tr w:rsidR="00EE3862" w:rsidRPr="008233BF" w14:paraId="73B4D6B2"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81899B9" w14:textId="77777777" w:rsidR="00EE3862" w:rsidRPr="008233BF" w:rsidRDefault="00EE3862" w:rsidP="00C53B69">
            <w:pPr>
              <w:pStyle w:val="Small"/>
              <w:jc w:val="both"/>
            </w:pPr>
            <w:r w:rsidRPr="008233BF">
              <w:t>Topology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52CE1B15" w14:textId="77777777" w:rsidR="00EE3862" w:rsidRPr="008233BF" w:rsidRDefault="00EE3862" w:rsidP="00C53B69">
            <w:pPr>
              <w:pStyle w:val="Small"/>
              <w:jc w:val="both"/>
            </w:pPr>
            <w:r w:rsidRPr="008233BF">
              <w:t>TOPI</w:t>
            </w:r>
          </w:p>
        </w:tc>
        <w:tc>
          <w:tcPr>
            <w:tcW w:w="794" w:type="dxa"/>
            <w:gridSpan w:val="2"/>
            <w:tcBorders>
              <w:top w:val="single" w:sz="7" w:space="0" w:color="000000"/>
              <w:left w:val="single" w:sz="7" w:space="0" w:color="000000"/>
              <w:bottom w:val="single" w:sz="7" w:space="0" w:color="000000"/>
              <w:right w:val="single" w:sz="7" w:space="0" w:color="000000"/>
            </w:tcBorders>
          </w:tcPr>
          <w:p w14:paraId="47F1DC68" w14:textId="77777777" w:rsidR="00EE3862" w:rsidRPr="008233BF" w:rsidRDefault="00EE386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4A14B37" w14:textId="77777777" w:rsidR="00EE3862" w:rsidRPr="008233BF" w:rsidRDefault="00EE3862"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ACF30C1" w14:textId="77777777" w:rsidR="00EE3862" w:rsidRPr="008233BF" w:rsidRDefault="00EE3862" w:rsidP="00C53B69">
            <w:pPr>
              <w:pStyle w:val="Small"/>
              <w:jc w:val="both"/>
            </w:pPr>
            <w:r w:rsidRPr="008233BF">
              <w:t>{1} - Beginning point</w:t>
            </w:r>
          </w:p>
          <w:p w14:paraId="598E49A8" w14:textId="77777777" w:rsidR="00EE3862" w:rsidRPr="008233BF" w:rsidRDefault="00EE3862" w:rsidP="00C53B69">
            <w:pPr>
              <w:pStyle w:val="Small"/>
              <w:jc w:val="both"/>
            </w:pPr>
            <w:r w:rsidRPr="008233BF">
              <w:t>{2} - End point</w:t>
            </w:r>
          </w:p>
          <w:p w14:paraId="42ACA14D" w14:textId="77777777" w:rsidR="00EE3862" w:rsidRPr="008233BF" w:rsidRDefault="00EE3862" w:rsidP="00C53B69">
            <w:pPr>
              <w:pStyle w:val="Small"/>
              <w:jc w:val="both"/>
            </w:pPr>
            <w:r w:rsidRPr="008233BF">
              <w:t>{3} - Beginning &amp; End point</w:t>
            </w:r>
          </w:p>
        </w:tc>
      </w:tr>
    </w:tbl>
    <w:p w14:paraId="7B9D4EB1" w14:textId="77777777" w:rsidR="00EE3862" w:rsidRDefault="00EE3862" w:rsidP="00C53B69">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5CE0C905" w14:textId="77777777" w:rsidR="00EE3862" w:rsidRPr="00675DE6" w:rsidRDefault="00675DE6" w:rsidP="00675DE6">
      <w:pPr>
        <w:pStyle w:val="ListContinue3"/>
        <w:rPr>
          <w:b/>
        </w:rPr>
      </w:pPr>
      <w:r>
        <w:rPr>
          <w:b/>
        </w:rPr>
        <w:t xml:space="preserve">  </w:t>
      </w:r>
      <w:r w:rsidR="00EE3862" w:rsidRPr="00675DE6">
        <w:rPr>
          <w:b/>
        </w:rPr>
        <w:t>Segment Control field - SECC</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EE3862" w:rsidRPr="008233BF" w14:paraId="13497B98"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68CB43C" w14:textId="77777777" w:rsidR="00EE3862" w:rsidRPr="008233BF" w:rsidRDefault="00EE3862"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4EEB3F75" w14:textId="77777777" w:rsidR="00EE3862" w:rsidRPr="008233BF" w:rsidRDefault="00EE3862"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31EE474B" w14:textId="77777777" w:rsidR="00EE3862" w:rsidRPr="008233BF" w:rsidRDefault="00EE3862"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1D31CF48" w14:textId="77777777" w:rsidR="00EE3862" w:rsidRPr="008233BF" w:rsidRDefault="00EE3862"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1AE9B821" w14:textId="77777777" w:rsidR="00EE3862" w:rsidRPr="008233BF" w:rsidRDefault="00EE3862" w:rsidP="00C53B69">
            <w:pPr>
              <w:pStyle w:val="Small"/>
              <w:jc w:val="both"/>
            </w:pPr>
            <w:r>
              <w:t>Comment</w:t>
            </w:r>
          </w:p>
        </w:tc>
      </w:tr>
      <w:tr w:rsidR="00EE3862" w:rsidRPr="008233BF" w14:paraId="376BA352"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5173324" w14:textId="77777777" w:rsidR="00EE3862" w:rsidRDefault="00EE3862" w:rsidP="00C53B69">
            <w:pPr>
              <w:pStyle w:val="Small"/>
              <w:snapToGrid w:val="0"/>
              <w:jc w:val="both"/>
            </w:pPr>
            <w:r>
              <w:t>Segment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611930A" w14:textId="77777777" w:rsidR="00EE3862" w:rsidRDefault="00EE3862" w:rsidP="00C53B69">
            <w:pPr>
              <w:pStyle w:val="Small"/>
              <w:snapToGrid w:val="0"/>
              <w:jc w:val="both"/>
            </w:pPr>
            <w:r>
              <w:t>SEUI</w:t>
            </w:r>
          </w:p>
        </w:tc>
        <w:tc>
          <w:tcPr>
            <w:tcW w:w="794" w:type="dxa"/>
            <w:gridSpan w:val="2"/>
            <w:tcBorders>
              <w:top w:val="single" w:sz="7" w:space="0" w:color="000000"/>
              <w:left w:val="single" w:sz="7" w:space="0" w:color="000000"/>
              <w:bottom w:val="single" w:sz="7" w:space="0" w:color="000000"/>
              <w:right w:val="single" w:sz="7" w:space="0" w:color="000000"/>
            </w:tcBorders>
          </w:tcPr>
          <w:p w14:paraId="4B42D1DB" w14:textId="77777777" w:rsidR="00EE3862" w:rsidRPr="008233BF" w:rsidRDefault="00EE3862" w:rsidP="00C53B69">
            <w:pPr>
              <w:pStyle w:val="Small"/>
              <w:jc w:val="both"/>
            </w:pPr>
            <w:r>
              <w:t>{1},{2} or {3}</w:t>
            </w:r>
          </w:p>
        </w:tc>
        <w:tc>
          <w:tcPr>
            <w:tcW w:w="794" w:type="dxa"/>
            <w:gridSpan w:val="2"/>
            <w:tcBorders>
              <w:top w:val="single" w:sz="7" w:space="0" w:color="000000"/>
              <w:left w:val="single" w:sz="7" w:space="0" w:color="000000"/>
              <w:bottom w:val="single" w:sz="7" w:space="0" w:color="000000"/>
              <w:right w:val="single" w:sz="7" w:space="0" w:color="000000"/>
            </w:tcBorders>
          </w:tcPr>
          <w:p w14:paraId="5D7995A0" w14:textId="77777777" w:rsidR="00EE3862" w:rsidRDefault="00EE3862" w:rsidP="00C53B69">
            <w:pPr>
              <w:pStyle w:val="Small"/>
              <w:snapToGrid w:val="0"/>
              <w:jc w:val="both"/>
            </w:pPr>
            <w:r>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C6DF784" w14:textId="77777777" w:rsidR="00EE3862" w:rsidRDefault="00EE3862" w:rsidP="00C53B69">
            <w:pPr>
              <w:pStyle w:val="Small"/>
              <w:snapToGrid w:val="0"/>
              <w:jc w:val="both"/>
            </w:pPr>
            <w:r>
              <w:t>{1} - Insert</w:t>
            </w:r>
          </w:p>
          <w:p w14:paraId="41BD3501" w14:textId="77777777" w:rsidR="00EE3862" w:rsidRDefault="00EE3862" w:rsidP="00C53B69">
            <w:pPr>
              <w:pStyle w:val="Small"/>
              <w:jc w:val="both"/>
            </w:pPr>
            <w:r>
              <w:t>{2} - Delete</w:t>
            </w:r>
          </w:p>
          <w:p w14:paraId="12A74E18" w14:textId="77777777" w:rsidR="00EE3862" w:rsidRDefault="00EE3862" w:rsidP="00C53B69">
            <w:pPr>
              <w:pStyle w:val="Small"/>
              <w:jc w:val="both"/>
            </w:pPr>
            <w:r>
              <w:t>{3} - Modify</w:t>
            </w:r>
          </w:p>
        </w:tc>
      </w:tr>
      <w:tr w:rsidR="00EE3862" w:rsidRPr="008233BF" w14:paraId="5B4FC172"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76547E6" w14:textId="77777777" w:rsidR="00EE3862" w:rsidRDefault="00EE3862" w:rsidP="00C53B69">
            <w:pPr>
              <w:pStyle w:val="Small"/>
              <w:snapToGrid w:val="0"/>
              <w:jc w:val="both"/>
            </w:pPr>
            <w:r>
              <w:t>Segment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4384047E" w14:textId="77777777" w:rsidR="00EE3862" w:rsidRDefault="00EE3862" w:rsidP="00C53B69">
            <w:pPr>
              <w:pStyle w:val="Small"/>
              <w:snapToGrid w:val="0"/>
              <w:jc w:val="both"/>
            </w:pPr>
            <w:r>
              <w:t>SEIX</w:t>
            </w:r>
          </w:p>
        </w:tc>
        <w:tc>
          <w:tcPr>
            <w:tcW w:w="794" w:type="dxa"/>
            <w:gridSpan w:val="2"/>
            <w:tcBorders>
              <w:top w:val="single" w:sz="7" w:space="0" w:color="000000"/>
              <w:left w:val="single" w:sz="7" w:space="0" w:color="000000"/>
              <w:bottom w:val="single" w:sz="7" w:space="0" w:color="000000"/>
              <w:right w:val="single" w:sz="7" w:space="0" w:color="000000"/>
            </w:tcBorders>
          </w:tcPr>
          <w:p w14:paraId="3AAD299E" w14:textId="77777777" w:rsidR="00EE3862" w:rsidRDefault="00EE3862" w:rsidP="00C53B69">
            <w:pPr>
              <w:pStyle w:val="Small"/>
              <w:snapToGrid w:val="0"/>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022760E" w14:textId="77777777" w:rsidR="00EE3862" w:rsidRDefault="00EE3862" w:rsidP="00C53B69">
            <w:pPr>
              <w:pStyle w:val="Small"/>
              <w:snapToGrid w:val="0"/>
              <w:jc w:val="both"/>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517C0E3" w14:textId="77777777" w:rsidR="00EE3862" w:rsidRDefault="00EE3862" w:rsidP="00C53B69">
            <w:pPr>
              <w:pStyle w:val="Small"/>
              <w:snapToGrid w:val="0"/>
              <w:jc w:val="both"/>
            </w:pPr>
            <w:r>
              <w:t>Index (position) of the addressed segment in the target record</w:t>
            </w:r>
          </w:p>
        </w:tc>
      </w:tr>
      <w:tr w:rsidR="00EE3862" w:rsidRPr="008233BF" w14:paraId="190C301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1DBD0B5B" w14:textId="77777777" w:rsidR="00EE3862" w:rsidRDefault="00EE3862" w:rsidP="00C53B69">
            <w:pPr>
              <w:pStyle w:val="Small"/>
              <w:snapToGrid w:val="0"/>
              <w:jc w:val="both"/>
            </w:pPr>
            <w:r>
              <w:t>Number of segments</w:t>
            </w:r>
          </w:p>
        </w:tc>
        <w:tc>
          <w:tcPr>
            <w:tcW w:w="794" w:type="dxa"/>
            <w:gridSpan w:val="2"/>
            <w:tcBorders>
              <w:top w:val="single" w:sz="7" w:space="0" w:color="000000"/>
              <w:left w:val="single" w:sz="7" w:space="0" w:color="000000"/>
              <w:bottom w:val="single" w:sz="7" w:space="0" w:color="000000"/>
              <w:right w:val="single" w:sz="7" w:space="0" w:color="000000"/>
            </w:tcBorders>
          </w:tcPr>
          <w:p w14:paraId="78696CD5" w14:textId="77777777" w:rsidR="00EE3862" w:rsidRDefault="00EE3862" w:rsidP="00C53B69">
            <w:pPr>
              <w:pStyle w:val="Small"/>
              <w:snapToGrid w:val="0"/>
              <w:jc w:val="both"/>
            </w:pPr>
            <w:r>
              <w:t>NSEG</w:t>
            </w:r>
          </w:p>
        </w:tc>
        <w:tc>
          <w:tcPr>
            <w:tcW w:w="794" w:type="dxa"/>
            <w:gridSpan w:val="2"/>
            <w:tcBorders>
              <w:top w:val="single" w:sz="7" w:space="0" w:color="000000"/>
              <w:left w:val="single" w:sz="7" w:space="0" w:color="000000"/>
              <w:bottom w:val="single" w:sz="7" w:space="0" w:color="000000"/>
              <w:right w:val="single" w:sz="7" w:space="0" w:color="000000"/>
            </w:tcBorders>
          </w:tcPr>
          <w:p w14:paraId="7F813238" w14:textId="77777777" w:rsidR="00EE3862" w:rsidRDefault="00EE3862" w:rsidP="00C53B69">
            <w:pPr>
              <w:pStyle w:val="Small"/>
              <w:snapToGrid w:val="0"/>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A707E84" w14:textId="77777777" w:rsidR="00EE3862" w:rsidRDefault="00EE3862" w:rsidP="00C53B69">
            <w:pPr>
              <w:pStyle w:val="Small"/>
              <w:snapToGrid w:val="0"/>
              <w:jc w:val="both"/>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8B23E48" w14:textId="77777777" w:rsidR="00EE3862" w:rsidRDefault="00EE3862" w:rsidP="00C53B69">
            <w:pPr>
              <w:pStyle w:val="Small"/>
              <w:snapToGrid w:val="0"/>
              <w:jc w:val="both"/>
            </w:pPr>
            <w:r>
              <w:t>Number of segments in the update record</w:t>
            </w:r>
          </w:p>
        </w:tc>
      </w:tr>
    </w:tbl>
    <w:p w14:paraId="039CC2D6" w14:textId="77777777" w:rsidR="00EE3862" w:rsidRDefault="00EE3862" w:rsidP="00C53B69">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pPr>
    </w:p>
    <w:p w14:paraId="2FEB4A3C" w14:textId="77777777" w:rsidR="00B953DD" w:rsidRPr="00675DE6" w:rsidRDefault="00675DE6" w:rsidP="00675DE6">
      <w:pPr>
        <w:pStyle w:val="ListContinue3"/>
        <w:rPr>
          <w:b/>
        </w:rPr>
      </w:pPr>
      <w:r>
        <w:t xml:space="preserve">  </w:t>
      </w:r>
      <w:r w:rsidR="00B953DD" w:rsidRPr="00675DE6">
        <w:rPr>
          <w:b/>
        </w:rPr>
        <w:t>Segment Header field - SEGH</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222C0B7F" w14:textId="77777777" w:rsidTr="00E46180">
        <w:tc>
          <w:tcPr>
            <w:tcW w:w="3459" w:type="dxa"/>
            <w:tcBorders>
              <w:top w:val="double" w:sz="7" w:space="0" w:color="000000"/>
              <w:left w:val="double" w:sz="7" w:space="0" w:color="000000"/>
              <w:bottom w:val="double" w:sz="7" w:space="0" w:color="000000"/>
              <w:right w:val="single" w:sz="7" w:space="0" w:color="000000"/>
            </w:tcBorders>
          </w:tcPr>
          <w:p w14:paraId="708BA601"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386C55C5"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F234580"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772E1EA8"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F5B0718" w14:textId="77777777" w:rsidR="00B953DD" w:rsidRPr="008233BF" w:rsidRDefault="00B953DD" w:rsidP="00C53B69">
            <w:pPr>
              <w:pStyle w:val="Small"/>
              <w:jc w:val="both"/>
            </w:pPr>
            <w:r>
              <w:t>Comment</w:t>
            </w:r>
          </w:p>
        </w:tc>
      </w:tr>
      <w:tr w:rsidR="00B953DD" w:rsidRPr="008233BF" w14:paraId="5C8477E2"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0EC1D092" w14:textId="77777777" w:rsidR="00B953DD" w:rsidRPr="008233BF" w:rsidRDefault="00B953DD" w:rsidP="00C53B69">
            <w:pPr>
              <w:pStyle w:val="Small"/>
              <w:jc w:val="both"/>
            </w:pPr>
            <w:r w:rsidRPr="008233BF">
              <w:t>Interpolation</w:t>
            </w:r>
          </w:p>
        </w:tc>
        <w:tc>
          <w:tcPr>
            <w:tcW w:w="794" w:type="dxa"/>
            <w:tcBorders>
              <w:top w:val="single" w:sz="7" w:space="0" w:color="000000"/>
              <w:left w:val="single" w:sz="7" w:space="0" w:color="000000"/>
              <w:bottom w:val="single" w:sz="7" w:space="0" w:color="000000"/>
              <w:right w:val="single" w:sz="7" w:space="0" w:color="000000"/>
            </w:tcBorders>
          </w:tcPr>
          <w:p w14:paraId="3C6B24D1" w14:textId="77777777" w:rsidR="00B953DD" w:rsidRPr="008233BF" w:rsidRDefault="00B953DD" w:rsidP="00C53B69">
            <w:pPr>
              <w:pStyle w:val="Small"/>
              <w:jc w:val="both"/>
            </w:pPr>
            <w:r w:rsidRPr="008233BF">
              <w:t>INTP</w:t>
            </w:r>
          </w:p>
        </w:tc>
        <w:tc>
          <w:tcPr>
            <w:tcW w:w="794" w:type="dxa"/>
            <w:tcBorders>
              <w:top w:val="single" w:sz="7" w:space="0" w:color="000000"/>
              <w:left w:val="single" w:sz="7" w:space="0" w:color="000000"/>
              <w:bottom w:val="single" w:sz="7" w:space="0" w:color="000000"/>
              <w:right w:val="single" w:sz="7" w:space="0" w:color="000000"/>
            </w:tcBorders>
          </w:tcPr>
          <w:p w14:paraId="75702D1B" w14:textId="77777777" w:rsidR="00B953DD" w:rsidRPr="008233BF" w:rsidRDefault="00B953DD" w:rsidP="00C53B69">
            <w:pPr>
              <w:pStyle w:val="Small"/>
              <w:jc w:val="both"/>
            </w:pPr>
            <w:r>
              <w:t>{4}</w:t>
            </w:r>
          </w:p>
        </w:tc>
        <w:tc>
          <w:tcPr>
            <w:tcW w:w="794" w:type="dxa"/>
            <w:tcBorders>
              <w:top w:val="single" w:sz="7" w:space="0" w:color="000000"/>
              <w:left w:val="single" w:sz="7" w:space="0" w:color="000000"/>
              <w:bottom w:val="single" w:sz="7" w:space="0" w:color="000000"/>
              <w:right w:val="single" w:sz="7" w:space="0" w:color="000000"/>
            </w:tcBorders>
          </w:tcPr>
          <w:p w14:paraId="6B7F5413"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0EC95311" w14:textId="77777777" w:rsidR="00B953DD" w:rsidRPr="008233BF" w:rsidRDefault="00B953DD" w:rsidP="00C53B69">
            <w:pPr>
              <w:pStyle w:val="Small"/>
              <w:jc w:val="both"/>
            </w:pPr>
            <w:r w:rsidRPr="008233BF">
              <w:t>{4} - Loxodromic</w:t>
            </w:r>
          </w:p>
        </w:tc>
      </w:tr>
      <w:tr w:rsidR="00E46180" w:rsidRPr="008233BF" w14:paraId="5FF8BCCC"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3A53EEF7" w14:textId="77777777" w:rsidR="00E46180" w:rsidRPr="008233BF" w:rsidRDefault="00E46180" w:rsidP="001E5997">
            <w:pPr>
              <w:pStyle w:val="Small"/>
              <w:jc w:val="both"/>
            </w:pPr>
            <w:r>
              <w:t>Circle or  arc</w:t>
            </w:r>
          </w:p>
        </w:tc>
        <w:tc>
          <w:tcPr>
            <w:tcW w:w="794" w:type="dxa"/>
            <w:tcBorders>
              <w:top w:val="single" w:sz="7" w:space="0" w:color="000000"/>
              <w:left w:val="single" w:sz="7" w:space="0" w:color="000000"/>
              <w:bottom w:val="single" w:sz="7" w:space="0" w:color="000000"/>
              <w:right w:val="single" w:sz="7" w:space="0" w:color="000000"/>
            </w:tcBorders>
          </w:tcPr>
          <w:p w14:paraId="410354C5" w14:textId="77777777" w:rsidR="00E46180" w:rsidRPr="008233BF" w:rsidRDefault="00E46180" w:rsidP="001E5997">
            <w:pPr>
              <w:pStyle w:val="Small"/>
              <w:jc w:val="both"/>
            </w:pPr>
            <w:r>
              <w:t>CIRC</w:t>
            </w:r>
          </w:p>
        </w:tc>
        <w:tc>
          <w:tcPr>
            <w:tcW w:w="794" w:type="dxa"/>
            <w:tcBorders>
              <w:top w:val="single" w:sz="7" w:space="0" w:color="000000"/>
              <w:left w:val="single" w:sz="7" w:space="0" w:color="000000"/>
              <w:bottom w:val="single" w:sz="7" w:space="0" w:color="000000"/>
              <w:right w:val="single" w:sz="7" w:space="0" w:color="000000"/>
            </w:tcBorders>
          </w:tcPr>
          <w:p w14:paraId="37D7D7A4" w14:textId="77777777" w:rsidR="00E46180" w:rsidRDefault="00E46180" w:rsidP="001E5997">
            <w:pPr>
              <w:pStyle w:val="Small"/>
              <w:jc w:val="both"/>
            </w:pPr>
            <w:r>
              <w:t>{255}</w:t>
            </w:r>
          </w:p>
        </w:tc>
        <w:tc>
          <w:tcPr>
            <w:tcW w:w="794" w:type="dxa"/>
            <w:tcBorders>
              <w:top w:val="single" w:sz="7" w:space="0" w:color="000000"/>
              <w:left w:val="single" w:sz="7" w:space="0" w:color="000000"/>
              <w:bottom w:val="single" w:sz="7" w:space="0" w:color="000000"/>
              <w:right w:val="single" w:sz="7" w:space="0" w:color="000000"/>
            </w:tcBorders>
          </w:tcPr>
          <w:p w14:paraId="6E7892C1" w14:textId="77777777" w:rsidR="00E46180" w:rsidRPr="008233BF" w:rsidRDefault="00E46180" w:rsidP="001E5997">
            <w:pPr>
              <w:pStyle w:val="Small"/>
              <w:jc w:val="both"/>
            </w:pPr>
            <w:r>
              <w:t>b11</w:t>
            </w:r>
          </w:p>
        </w:tc>
        <w:tc>
          <w:tcPr>
            <w:tcW w:w="4026" w:type="dxa"/>
            <w:tcBorders>
              <w:top w:val="single" w:sz="7" w:space="0" w:color="000000"/>
              <w:left w:val="single" w:sz="7" w:space="0" w:color="000000"/>
              <w:bottom w:val="single" w:sz="7" w:space="0" w:color="000000"/>
              <w:right w:val="single" w:sz="7" w:space="0" w:color="000000"/>
            </w:tcBorders>
          </w:tcPr>
          <w:p w14:paraId="22A2F0B3" w14:textId="77777777" w:rsidR="00E46180" w:rsidRPr="008233BF" w:rsidRDefault="00E46180" w:rsidP="001E5997">
            <w:pPr>
              <w:pStyle w:val="Small"/>
              <w:jc w:val="both"/>
            </w:pPr>
            <w:r>
              <w:t>omitted</w:t>
            </w:r>
          </w:p>
        </w:tc>
      </w:tr>
      <w:tr w:rsidR="00E46180" w14:paraId="1F39B7D2"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646FB9AB" w14:textId="77777777" w:rsidR="00E46180" w:rsidRDefault="00E46180" w:rsidP="001E5997">
            <w:pPr>
              <w:pStyle w:val="Small"/>
              <w:jc w:val="both"/>
            </w:pPr>
            <w:r>
              <w:t>Coordinate in Y axis</w:t>
            </w:r>
          </w:p>
        </w:tc>
        <w:tc>
          <w:tcPr>
            <w:tcW w:w="794" w:type="dxa"/>
            <w:tcBorders>
              <w:top w:val="single" w:sz="7" w:space="0" w:color="000000"/>
              <w:left w:val="single" w:sz="7" w:space="0" w:color="000000"/>
              <w:bottom w:val="single" w:sz="7" w:space="0" w:color="000000"/>
              <w:right w:val="single" w:sz="7" w:space="0" w:color="000000"/>
            </w:tcBorders>
          </w:tcPr>
          <w:p w14:paraId="2D32D3FA" w14:textId="77777777" w:rsidR="00E46180" w:rsidRDefault="00E46180" w:rsidP="001E5997">
            <w:pPr>
              <w:pStyle w:val="Small"/>
              <w:jc w:val="both"/>
            </w:pPr>
            <w:r>
              <w:t>YCOO</w:t>
            </w:r>
          </w:p>
        </w:tc>
        <w:tc>
          <w:tcPr>
            <w:tcW w:w="794" w:type="dxa"/>
            <w:tcBorders>
              <w:top w:val="single" w:sz="7" w:space="0" w:color="000000"/>
              <w:left w:val="single" w:sz="7" w:space="0" w:color="000000"/>
              <w:bottom w:val="single" w:sz="7" w:space="0" w:color="000000"/>
              <w:right w:val="single" w:sz="7" w:space="0" w:color="000000"/>
            </w:tcBorders>
          </w:tcPr>
          <w:p w14:paraId="11FAE528"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135E002" w14:textId="77777777" w:rsidR="00E46180"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6ADF9A92" w14:textId="77777777" w:rsidR="00E46180" w:rsidRDefault="00E46180" w:rsidP="001E5997">
            <w:pPr>
              <w:pStyle w:val="Small"/>
              <w:jc w:val="both"/>
            </w:pPr>
            <w:r>
              <w:t>omitted</w:t>
            </w:r>
          </w:p>
        </w:tc>
      </w:tr>
      <w:tr w:rsidR="00E46180" w14:paraId="2C0C93AD"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044DB29C" w14:textId="77777777" w:rsidR="00E46180" w:rsidRDefault="00E46180" w:rsidP="001E5997">
            <w:pPr>
              <w:pStyle w:val="Small"/>
              <w:jc w:val="both"/>
            </w:pPr>
            <w:r>
              <w:t>Coordinate in X axis</w:t>
            </w:r>
          </w:p>
        </w:tc>
        <w:tc>
          <w:tcPr>
            <w:tcW w:w="794" w:type="dxa"/>
            <w:tcBorders>
              <w:top w:val="single" w:sz="7" w:space="0" w:color="000000"/>
              <w:left w:val="single" w:sz="7" w:space="0" w:color="000000"/>
              <w:bottom w:val="single" w:sz="7" w:space="0" w:color="000000"/>
              <w:right w:val="single" w:sz="7" w:space="0" w:color="000000"/>
            </w:tcBorders>
          </w:tcPr>
          <w:p w14:paraId="33C9AA71" w14:textId="77777777" w:rsidR="00E46180" w:rsidRDefault="00E46180" w:rsidP="001E5997">
            <w:pPr>
              <w:pStyle w:val="Small"/>
              <w:jc w:val="both"/>
            </w:pPr>
            <w:r>
              <w:t>XCOO</w:t>
            </w:r>
          </w:p>
        </w:tc>
        <w:tc>
          <w:tcPr>
            <w:tcW w:w="794" w:type="dxa"/>
            <w:tcBorders>
              <w:top w:val="single" w:sz="7" w:space="0" w:color="000000"/>
              <w:left w:val="single" w:sz="7" w:space="0" w:color="000000"/>
              <w:bottom w:val="single" w:sz="7" w:space="0" w:color="000000"/>
              <w:right w:val="single" w:sz="7" w:space="0" w:color="000000"/>
            </w:tcBorders>
          </w:tcPr>
          <w:p w14:paraId="5A9C8B7D"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2A01D77" w14:textId="77777777" w:rsidR="00E46180"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13973D05" w14:textId="77777777" w:rsidR="00E46180" w:rsidRDefault="00E46180" w:rsidP="001E5997">
            <w:pPr>
              <w:pStyle w:val="Small"/>
              <w:jc w:val="both"/>
            </w:pPr>
            <w:r>
              <w:t>omitted</w:t>
            </w:r>
          </w:p>
        </w:tc>
      </w:tr>
      <w:tr w:rsidR="00E46180" w14:paraId="64AFE9CE"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798A29CA" w14:textId="77777777" w:rsidR="00E46180" w:rsidRDefault="00E46180" w:rsidP="001E5997">
            <w:pPr>
              <w:pStyle w:val="Small"/>
              <w:jc w:val="both"/>
            </w:pPr>
            <w:r>
              <w:t>Distance</w:t>
            </w:r>
          </w:p>
        </w:tc>
        <w:tc>
          <w:tcPr>
            <w:tcW w:w="794" w:type="dxa"/>
            <w:tcBorders>
              <w:top w:val="single" w:sz="7" w:space="0" w:color="000000"/>
              <w:left w:val="single" w:sz="7" w:space="0" w:color="000000"/>
              <w:bottom w:val="single" w:sz="7" w:space="0" w:color="000000"/>
              <w:right w:val="single" w:sz="7" w:space="0" w:color="000000"/>
            </w:tcBorders>
          </w:tcPr>
          <w:p w14:paraId="44721156" w14:textId="77777777" w:rsidR="00E46180" w:rsidRDefault="00E46180" w:rsidP="001E5997">
            <w:pPr>
              <w:pStyle w:val="Small"/>
              <w:jc w:val="both"/>
            </w:pPr>
            <w:r>
              <w:t>DIST</w:t>
            </w:r>
          </w:p>
        </w:tc>
        <w:tc>
          <w:tcPr>
            <w:tcW w:w="794" w:type="dxa"/>
            <w:tcBorders>
              <w:top w:val="single" w:sz="7" w:space="0" w:color="000000"/>
              <w:left w:val="single" w:sz="7" w:space="0" w:color="000000"/>
              <w:bottom w:val="single" w:sz="7" w:space="0" w:color="000000"/>
              <w:right w:val="single" w:sz="7" w:space="0" w:color="000000"/>
            </w:tcBorders>
          </w:tcPr>
          <w:p w14:paraId="670FD9BF"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621557E" w14:textId="77777777" w:rsidR="00E46180"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27D9AC33" w14:textId="77777777" w:rsidR="00E46180" w:rsidRDefault="00E46180" w:rsidP="001E5997">
            <w:pPr>
              <w:pStyle w:val="Small"/>
              <w:jc w:val="both"/>
            </w:pPr>
            <w:r>
              <w:t>omitted</w:t>
            </w:r>
          </w:p>
        </w:tc>
      </w:tr>
      <w:tr w:rsidR="00E46180" w14:paraId="365AF94B"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4BA97667" w14:textId="77777777" w:rsidR="00E46180" w:rsidRDefault="00E46180" w:rsidP="001E5997">
            <w:pPr>
              <w:pStyle w:val="Small"/>
              <w:jc w:val="both"/>
            </w:pPr>
            <w:r>
              <w:t>Distance unit</w:t>
            </w:r>
          </w:p>
        </w:tc>
        <w:tc>
          <w:tcPr>
            <w:tcW w:w="794" w:type="dxa"/>
            <w:tcBorders>
              <w:top w:val="single" w:sz="7" w:space="0" w:color="000000"/>
              <w:left w:val="single" w:sz="7" w:space="0" w:color="000000"/>
              <w:bottom w:val="single" w:sz="7" w:space="0" w:color="000000"/>
              <w:right w:val="single" w:sz="7" w:space="0" w:color="000000"/>
            </w:tcBorders>
          </w:tcPr>
          <w:p w14:paraId="3F301CD8" w14:textId="77777777" w:rsidR="00E46180" w:rsidRDefault="00E46180" w:rsidP="001E5997">
            <w:pPr>
              <w:pStyle w:val="Small"/>
              <w:jc w:val="both"/>
            </w:pPr>
            <w:r>
              <w:t>DISU</w:t>
            </w:r>
          </w:p>
        </w:tc>
        <w:tc>
          <w:tcPr>
            <w:tcW w:w="794" w:type="dxa"/>
            <w:tcBorders>
              <w:top w:val="single" w:sz="7" w:space="0" w:color="000000"/>
              <w:left w:val="single" w:sz="7" w:space="0" w:color="000000"/>
              <w:bottom w:val="single" w:sz="7" w:space="0" w:color="000000"/>
              <w:right w:val="single" w:sz="7" w:space="0" w:color="000000"/>
            </w:tcBorders>
          </w:tcPr>
          <w:p w14:paraId="33CF52A0" w14:textId="77777777" w:rsidR="00E46180" w:rsidRDefault="00E46180" w:rsidP="001E5997">
            <w:pPr>
              <w:pStyle w:val="Small"/>
              <w:jc w:val="both"/>
            </w:pPr>
            <w:r>
              <w:t>{255}</w:t>
            </w:r>
          </w:p>
        </w:tc>
        <w:tc>
          <w:tcPr>
            <w:tcW w:w="794" w:type="dxa"/>
            <w:tcBorders>
              <w:top w:val="single" w:sz="7" w:space="0" w:color="000000"/>
              <w:left w:val="single" w:sz="7" w:space="0" w:color="000000"/>
              <w:bottom w:val="single" w:sz="7" w:space="0" w:color="000000"/>
              <w:right w:val="single" w:sz="7" w:space="0" w:color="000000"/>
            </w:tcBorders>
          </w:tcPr>
          <w:p w14:paraId="33A19AE5" w14:textId="77777777" w:rsidR="00E46180" w:rsidRDefault="00E46180" w:rsidP="001E5997">
            <w:pPr>
              <w:pStyle w:val="Small"/>
              <w:jc w:val="both"/>
            </w:pPr>
            <w:r>
              <w:t>b11</w:t>
            </w:r>
          </w:p>
        </w:tc>
        <w:tc>
          <w:tcPr>
            <w:tcW w:w="4026" w:type="dxa"/>
            <w:tcBorders>
              <w:top w:val="single" w:sz="7" w:space="0" w:color="000000"/>
              <w:left w:val="single" w:sz="7" w:space="0" w:color="000000"/>
              <w:bottom w:val="single" w:sz="7" w:space="0" w:color="000000"/>
              <w:right w:val="single" w:sz="7" w:space="0" w:color="000000"/>
            </w:tcBorders>
          </w:tcPr>
          <w:p w14:paraId="59C003B4" w14:textId="77777777" w:rsidR="00E46180" w:rsidRDefault="00E46180" w:rsidP="001E5997">
            <w:pPr>
              <w:pStyle w:val="Small"/>
              <w:jc w:val="both"/>
            </w:pPr>
            <w:r>
              <w:t>omitted</w:t>
            </w:r>
          </w:p>
        </w:tc>
      </w:tr>
      <w:tr w:rsidR="00E46180" w14:paraId="30F5B70E"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5B1A711C" w14:textId="77777777" w:rsidR="00E46180" w:rsidRDefault="00E46180" w:rsidP="001E5997">
            <w:pPr>
              <w:pStyle w:val="Small"/>
              <w:jc w:val="both"/>
            </w:pPr>
            <w:r>
              <w:t>Start Bearing Angle</w:t>
            </w:r>
          </w:p>
        </w:tc>
        <w:tc>
          <w:tcPr>
            <w:tcW w:w="794" w:type="dxa"/>
            <w:tcBorders>
              <w:top w:val="single" w:sz="7" w:space="0" w:color="000000"/>
              <w:left w:val="single" w:sz="7" w:space="0" w:color="000000"/>
              <w:bottom w:val="single" w:sz="7" w:space="0" w:color="000000"/>
              <w:right w:val="single" w:sz="7" w:space="0" w:color="000000"/>
            </w:tcBorders>
          </w:tcPr>
          <w:p w14:paraId="20722839" w14:textId="77777777" w:rsidR="00E46180" w:rsidRDefault="00E46180" w:rsidP="001E5997">
            <w:pPr>
              <w:pStyle w:val="Small"/>
              <w:jc w:val="both"/>
            </w:pPr>
            <w:r>
              <w:t>SBRG</w:t>
            </w:r>
          </w:p>
        </w:tc>
        <w:tc>
          <w:tcPr>
            <w:tcW w:w="794" w:type="dxa"/>
            <w:tcBorders>
              <w:top w:val="single" w:sz="7" w:space="0" w:color="000000"/>
              <w:left w:val="single" w:sz="7" w:space="0" w:color="000000"/>
              <w:bottom w:val="single" w:sz="7" w:space="0" w:color="000000"/>
              <w:right w:val="single" w:sz="7" w:space="0" w:color="000000"/>
            </w:tcBorders>
          </w:tcPr>
          <w:p w14:paraId="567DDF82"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5F45F09" w14:textId="77777777" w:rsidR="00E46180"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7AEEA9D1" w14:textId="77777777" w:rsidR="00E46180" w:rsidRDefault="00E46180" w:rsidP="001E5997">
            <w:pPr>
              <w:pStyle w:val="Small"/>
              <w:jc w:val="both"/>
            </w:pPr>
            <w:r>
              <w:t>omitted</w:t>
            </w:r>
          </w:p>
        </w:tc>
      </w:tr>
      <w:tr w:rsidR="00E46180" w14:paraId="0DACFA64" w14:textId="77777777" w:rsidTr="00E46180">
        <w:tc>
          <w:tcPr>
            <w:tcW w:w="3459" w:type="dxa"/>
            <w:tcBorders>
              <w:top w:val="single" w:sz="7" w:space="0" w:color="000000"/>
              <w:left w:val="single" w:sz="7" w:space="0" w:color="000000"/>
              <w:bottom w:val="single" w:sz="7" w:space="0" w:color="000000"/>
              <w:right w:val="single" w:sz="7" w:space="0" w:color="000000"/>
            </w:tcBorders>
          </w:tcPr>
          <w:p w14:paraId="5D7C5ECA" w14:textId="77777777" w:rsidR="00E46180" w:rsidRDefault="00E46180" w:rsidP="001E5997">
            <w:pPr>
              <w:pStyle w:val="Small"/>
              <w:jc w:val="both"/>
            </w:pPr>
            <w:r>
              <w:t>Angular distance</w:t>
            </w:r>
          </w:p>
        </w:tc>
        <w:tc>
          <w:tcPr>
            <w:tcW w:w="794" w:type="dxa"/>
            <w:tcBorders>
              <w:top w:val="single" w:sz="7" w:space="0" w:color="000000"/>
              <w:left w:val="single" w:sz="7" w:space="0" w:color="000000"/>
              <w:bottom w:val="single" w:sz="7" w:space="0" w:color="000000"/>
              <w:right w:val="single" w:sz="7" w:space="0" w:color="000000"/>
            </w:tcBorders>
          </w:tcPr>
          <w:p w14:paraId="074D48E6" w14:textId="77777777" w:rsidR="00E46180" w:rsidRDefault="00E46180" w:rsidP="001E5997">
            <w:pPr>
              <w:pStyle w:val="Small"/>
              <w:jc w:val="both"/>
            </w:pPr>
            <w:r>
              <w:t>ANGL</w:t>
            </w:r>
          </w:p>
        </w:tc>
        <w:tc>
          <w:tcPr>
            <w:tcW w:w="794" w:type="dxa"/>
            <w:tcBorders>
              <w:top w:val="single" w:sz="7" w:space="0" w:color="000000"/>
              <w:left w:val="single" w:sz="7" w:space="0" w:color="000000"/>
              <w:bottom w:val="single" w:sz="7" w:space="0" w:color="000000"/>
              <w:right w:val="single" w:sz="7" w:space="0" w:color="000000"/>
            </w:tcBorders>
          </w:tcPr>
          <w:p w14:paraId="3AF2470B" w14:textId="77777777" w:rsidR="00E46180" w:rsidRDefault="00E46180" w:rsidP="001E5997">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B9C4044" w14:textId="77777777" w:rsidR="00E46180" w:rsidRDefault="00E46180" w:rsidP="001E5997">
            <w:pPr>
              <w:pStyle w:val="Small"/>
              <w:jc w:val="both"/>
            </w:pPr>
            <w:r>
              <w:t>b48</w:t>
            </w:r>
          </w:p>
        </w:tc>
        <w:tc>
          <w:tcPr>
            <w:tcW w:w="4026" w:type="dxa"/>
            <w:tcBorders>
              <w:top w:val="single" w:sz="7" w:space="0" w:color="000000"/>
              <w:left w:val="single" w:sz="7" w:space="0" w:color="000000"/>
              <w:bottom w:val="single" w:sz="7" w:space="0" w:color="000000"/>
              <w:right w:val="single" w:sz="7" w:space="0" w:color="000000"/>
            </w:tcBorders>
          </w:tcPr>
          <w:p w14:paraId="345A77A6" w14:textId="77777777" w:rsidR="00E46180" w:rsidRDefault="00E46180" w:rsidP="001E5997">
            <w:pPr>
              <w:pStyle w:val="Small"/>
              <w:jc w:val="both"/>
            </w:pPr>
            <w:r>
              <w:t>omitted</w:t>
            </w:r>
          </w:p>
        </w:tc>
      </w:tr>
    </w:tbl>
    <w:p w14:paraId="60F80898" w14:textId="77777777" w:rsidR="00B953DD" w:rsidRPr="008233BF" w:rsidRDefault="00B953DD" w:rsidP="00C53B69">
      <w:pPr>
        <w:tabs>
          <w:tab w:val="left" w:pos="-1620"/>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rPr>
          <w:b/>
        </w:rPr>
      </w:pPr>
    </w:p>
    <w:p w14:paraId="266E93D9" w14:textId="77777777" w:rsidR="00B953DD" w:rsidRPr="00675DE6" w:rsidRDefault="00675DE6" w:rsidP="00675DE6">
      <w:pPr>
        <w:pStyle w:val="ListContinue3"/>
        <w:rPr>
          <w:b/>
        </w:rPr>
      </w:pPr>
      <w:r>
        <w:t xml:space="preserve">  </w:t>
      </w:r>
      <w:r w:rsidR="00B953DD" w:rsidRPr="00675DE6">
        <w:rPr>
          <w:b/>
        </w:rPr>
        <w:t>Composite Curve Record Identifier field - CCID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23BE0128" w14:textId="77777777">
        <w:tc>
          <w:tcPr>
            <w:tcW w:w="3459" w:type="dxa"/>
            <w:tcBorders>
              <w:top w:val="double" w:sz="7" w:space="0" w:color="000000"/>
              <w:left w:val="double" w:sz="7" w:space="0" w:color="000000"/>
              <w:bottom w:val="double" w:sz="7" w:space="0" w:color="000000"/>
              <w:right w:val="single" w:sz="7" w:space="0" w:color="000000"/>
            </w:tcBorders>
          </w:tcPr>
          <w:p w14:paraId="7B2AC37F"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329ACCE8"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7B3BE2A"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459341F3"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3D55E84F" w14:textId="77777777" w:rsidR="00B953DD" w:rsidRPr="008233BF" w:rsidRDefault="00B953DD" w:rsidP="00C53B69">
            <w:pPr>
              <w:pStyle w:val="Small"/>
              <w:jc w:val="both"/>
            </w:pPr>
            <w:r>
              <w:t>Comment</w:t>
            </w:r>
          </w:p>
        </w:tc>
      </w:tr>
      <w:tr w:rsidR="00B953DD" w:rsidRPr="008233BF" w14:paraId="6554BF8F" w14:textId="77777777">
        <w:tc>
          <w:tcPr>
            <w:tcW w:w="3459" w:type="dxa"/>
            <w:tcBorders>
              <w:top w:val="single" w:sz="7" w:space="0" w:color="000000"/>
              <w:left w:val="single" w:sz="7" w:space="0" w:color="000000"/>
              <w:bottom w:val="single" w:sz="7" w:space="0" w:color="000000"/>
              <w:right w:val="single" w:sz="7" w:space="0" w:color="000000"/>
            </w:tcBorders>
          </w:tcPr>
          <w:p w14:paraId="4B3F28EF"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511224A7"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4014ED9D" w14:textId="77777777" w:rsidR="00B953DD" w:rsidRPr="008233BF" w:rsidRDefault="00B953DD" w:rsidP="00C53B69">
            <w:pPr>
              <w:pStyle w:val="Small"/>
              <w:jc w:val="both"/>
            </w:pPr>
            <w:r>
              <w:t>{125}</w:t>
            </w:r>
          </w:p>
        </w:tc>
        <w:tc>
          <w:tcPr>
            <w:tcW w:w="794" w:type="dxa"/>
            <w:tcBorders>
              <w:top w:val="single" w:sz="7" w:space="0" w:color="000000"/>
              <w:left w:val="single" w:sz="7" w:space="0" w:color="000000"/>
              <w:bottom w:val="single" w:sz="7" w:space="0" w:color="000000"/>
              <w:right w:val="single" w:sz="7" w:space="0" w:color="000000"/>
            </w:tcBorders>
          </w:tcPr>
          <w:p w14:paraId="7DEC7CCB"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747C7300" w14:textId="77777777" w:rsidR="00B953DD" w:rsidRPr="008233BF" w:rsidRDefault="00B953DD" w:rsidP="00C53B69">
            <w:pPr>
              <w:pStyle w:val="Small"/>
              <w:jc w:val="both"/>
            </w:pPr>
            <w:r w:rsidRPr="008233BF">
              <w:t>{125} - Composite Curve</w:t>
            </w:r>
          </w:p>
        </w:tc>
      </w:tr>
      <w:tr w:rsidR="00B953DD" w:rsidRPr="008233BF" w14:paraId="1F1A6F7A" w14:textId="77777777">
        <w:tc>
          <w:tcPr>
            <w:tcW w:w="3459" w:type="dxa"/>
            <w:tcBorders>
              <w:top w:val="single" w:sz="7" w:space="0" w:color="000000"/>
              <w:left w:val="single" w:sz="7" w:space="0" w:color="000000"/>
              <w:bottom w:val="single" w:sz="7" w:space="0" w:color="000000"/>
              <w:right w:val="single" w:sz="7" w:space="0" w:color="000000"/>
            </w:tcBorders>
          </w:tcPr>
          <w:p w14:paraId="7F45B4D3"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03707BA"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4A3034D3"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6675CB8"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365CBF0F"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0DFAF110" w14:textId="77777777">
        <w:tc>
          <w:tcPr>
            <w:tcW w:w="3459" w:type="dxa"/>
            <w:tcBorders>
              <w:top w:val="single" w:sz="7" w:space="0" w:color="000000"/>
              <w:left w:val="single" w:sz="7" w:space="0" w:color="000000"/>
              <w:bottom w:val="single" w:sz="7" w:space="0" w:color="000000"/>
              <w:right w:val="single" w:sz="7" w:space="0" w:color="000000"/>
            </w:tcBorders>
          </w:tcPr>
          <w:p w14:paraId="54336AAB"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539009AC"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57CFE65F"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5DC5B103"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0424AC84" w14:textId="77777777" w:rsidR="00B953DD" w:rsidRPr="008233BF" w:rsidRDefault="00B953DD" w:rsidP="00C53B69">
            <w:pPr>
              <w:pStyle w:val="Small"/>
              <w:jc w:val="both"/>
            </w:pPr>
            <w:r w:rsidRPr="008233BF">
              <w:t>RVER contains the serial number of the record edition</w:t>
            </w:r>
          </w:p>
        </w:tc>
      </w:tr>
      <w:tr w:rsidR="0027508E" w:rsidRPr="008233BF" w14:paraId="3A0AE3CA" w14:textId="77777777">
        <w:tc>
          <w:tcPr>
            <w:tcW w:w="3459" w:type="dxa"/>
            <w:tcBorders>
              <w:top w:val="single" w:sz="7" w:space="0" w:color="000000"/>
              <w:left w:val="single" w:sz="7" w:space="0" w:color="000000"/>
              <w:bottom w:val="single" w:sz="7" w:space="0" w:color="000000"/>
              <w:right w:val="single" w:sz="7" w:space="0" w:color="000000"/>
            </w:tcBorders>
          </w:tcPr>
          <w:p w14:paraId="6EFEB39F" w14:textId="77777777" w:rsidR="0027508E" w:rsidRPr="008233BF" w:rsidRDefault="0027508E"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3C3DDF89" w14:textId="77777777" w:rsidR="0027508E" w:rsidRPr="008233BF" w:rsidRDefault="0027508E"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2CB55F84"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451E0F23"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D3796CB" w14:textId="77777777" w:rsidR="0027508E" w:rsidRDefault="0027508E" w:rsidP="00C53B69">
            <w:pPr>
              <w:pStyle w:val="Small"/>
              <w:snapToGrid w:val="0"/>
              <w:jc w:val="both"/>
            </w:pPr>
            <w:r>
              <w:t>{1} - Insert</w:t>
            </w:r>
          </w:p>
          <w:p w14:paraId="48A0C4DC" w14:textId="77777777" w:rsidR="0027508E" w:rsidRDefault="0027508E" w:rsidP="00C53B69">
            <w:pPr>
              <w:pStyle w:val="Small"/>
              <w:jc w:val="both"/>
            </w:pPr>
            <w:r>
              <w:t>{2} - Delete</w:t>
            </w:r>
          </w:p>
          <w:p w14:paraId="5AAD00F7" w14:textId="77777777" w:rsidR="0027508E" w:rsidRDefault="0027508E" w:rsidP="00C53B69">
            <w:pPr>
              <w:pStyle w:val="Small"/>
              <w:jc w:val="both"/>
            </w:pPr>
            <w:r>
              <w:t>{3} - Modify</w:t>
            </w:r>
          </w:p>
        </w:tc>
      </w:tr>
    </w:tbl>
    <w:p w14:paraId="4ED190FA" w14:textId="77777777" w:rsidR="00B953DD" w:rsidRDefault="00B953DD" w:rsidP="00C53B69">
      <w:pPr>
        <w:pStyle w:val="NoSpacing2"/>
        <w:jc w:val="both"/>
      </w:pPr>
    </w:p>
    <w:p w14:paraId="58B3A36E" w14:textId="77777777" w:rsidR="00B953DD" w:rsidRPr="008233BF" w:rsidRDefault="00B953DD" w:rsidP="00C53B69">
      <w:pPr>
        <w:pStyle w:val="NoSpacing2"/>
        <w:jc w:val="both"/>
      </w:pPr>
    </w:p>
    <w:p w14:paraId="7E91A047" w14:textId="77777777" w:rsidR="00DF3FBB" w:rsidRPr="00675DE6" w:rsidRDefault="00675DE6" w:rsidP="00675DE6">
      <w:pPr>
        <w:pStyle w:val="ListContinue3"/>
        <w:rPr>
          <w:b/>
        </w:rPr>
      </w:pPr>
      <w:r>
        <w:t xml:space="preserve">  </w:t>
      </w:r>
      <w:r w:rsidR="00DF3FBB" w:rsidRPr="00675DE6">
        <w:rPr>
          <w:b/>
        </w:rPr>
        <w:t xml:space="preserve">Curve Component Control field </w:t>
      </w:r>
      <w:r w:rsidRPr="00675DE6">
        <w:rPr>
          <w:b/>
        </w:rPr>
        <w:t>- CCOC</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DF3FBB" w:rsidRPr="008233BF" w14:paraId="5B462F29"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3BEC485" w14:textId="77777777" w:rsidR="00DF3FBB" w:rsidRPr="008233BF" w:rsidRDefault="00DF3FBB"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3885FE8E" w14:textId="77777777" w:rsidR="00DF3FBB" w:rsidRPr="008233BF" w:rsidRDefault="00DF3FBB"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07835812" w14:textId="77777777" w:rsidR="00DF3FBB" w:rsidRPr="008233BF" w:rsidRDefault="00DF3FBB"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54D64CC8" w14:textId="77777777" w:rsidR="00DF3FBB" w:rsidRPr="008233BF" w:rsidRDefault="00DF3FBB"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3C4C6EDF" w14:textId="77777777" w:rsidR="00DF3FBB" w:rsidRPr="008233BF" w:rsidRDefault="00DF3FBB" w:rsidP="00C53B69">
            <w:pPr>
              <w:pStyle w:val="Small"/>
              <w:jc w:val="both"/>
            </w:pPr>
            <w:r>
              <w:t>Comment</w:t>
            </w:r>
          </w:p>
        </w:tc>
      </w:tr>
      <w:tr w:rsidR="00050202" w:rsidRPr="008233BF" w14:paraId="4D47E6F5"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2E8C230B" w14:textId="77777777" w:rsidR="00050202" w:rsidRDefault="00050202" w:rsidP="00C53B69">
            <w:pPr>
              <w:pStyle w:val="Small"/>
              <w:snapToGrid w:val="0"/>
              <w:jc w:val="both"/>
            </w:pPr>
            <w:r>
              <w:t>Curve Component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51292D18" w14:textId="77777777" w:rsidR="00050202" w:rsidRDefault="00050202" w:rsidP="00C53B69">
            <w:pPr>
              <w:pStyle w:val="Small"/>
              <w:snapToGrid w:val="0"/>
              <w:jc w:val="both"/>
            </w:pPr>
            <w:r>
              <w:t>CCUI</w:t>
            </w:r>
          </w:p>
        </w:tc>
        <w:tc>
          <w:tcPr>
            <w:tcW w:w="794" w:type="dxa"/>
            <w:gridSpan w:val="2"/>
            <w:tcBorders>
              <w:top w:val="single" w:sz="7" w:space="0" w:color="000000"/>
              <w:left w:val="single" w:sz="7" w:space="0" w:color="000000"/>
              <w:bottom w:val="single" w:sz="7" w:space="0" w:color="000000"/>
              <w:right w:val="single" w:sz="7" w:space="0" w:color="000000"/>
            </w:tcBorders>
          </w:tcPr>
          <w:p w14:paraId="33B3D23A" w14:textId="77777777" w:rsidR="00050202" w:rsidRPr="008233BF" w:rsidRDefault="0005020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494D31D" w14:textId="77777777" w:rsidR="00050202" w:rsidRPr="008233BF" w:rsidRDefault="00050202"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C73C36C" w14:textId="77777777" w:rsidR="00050202" w:rsidRDefault="00050202" w:rsidP="00C53B69">
            <w:pPr>
              <w:pStyle w:val="Small"/>
              <w:jc w:val="both"/>
            </w:pPr>
          </w:p>
          <w:p w14:paraId="701CCF70" w14:textId="77777777" w:rsidR="008E27DD" w:rsidRDefault="008E27DD" w:rsidP="00C53B69">
            <w:pPr>
              <w:pStyle w:val="Small"/>
              <w:snapToGrid w:val="0"/>
              <w:jc w:val="both"/>
            </w:pPr>
            <w:r>
              <w:t>{1} - Insert</w:t>
            </w:r>
          </w:p>
          <w:p w14:paraId="1C4EE749" w14:textId="77777777" w:rsidR="008E27DD" w:rsidRDefault="008E27DD" w:rsidP="00C53B69">
            <w:pPr>
              <w:pStyle w:val="Small"/>
              <w:jc w:val="both"/>
            </w:pPr>
            <w:r>
              <w:lastRenderedPageBreak/>
              <w:t>{2} - Delete</w:t>
            </w:r>
          </w:p>
          <w:p w14:paraId="1A0BAF11" w14:textId="77777777" w:rsidR="008E27DD" w:rsidRPr="008233BF" w:rsidRDefault="008E27DD" w:rsidP="00C53B69">
            <w:pPr>
              <w:pStyle w:val="Small"/>
              <w:jc w:val="both"/>
            </w:pPr>
            <w:r>
              <w:t>{3} - Modify</w:t>
            </w:r>
          </w:p>
        </w:tc>
      </w:tr>
      <w:tr w:rsidR="00050202" w:rsidRPr="00050202" w14:paraId="62B8B47C" w14:textId="77777777">
        <w:trPr>
          <w:gridAfter w:val="1"/>
          <w:wAfter w:w="9" w:type="dxa"/>
          <w:trHeight w:val="212"/>
        </w:trPr>
        <w:tc>
          <w:tcPr>
            <w:tcW w:w="3450" w:type="dxa"/>
            <w:tcBorders>
              <w:top w:val="single" w:sz="7" w:space="0" w:color="000000"/>
              <w:left w:val="single" w:sz="7" w:space="0" w:color="000000"/>
              <w:bottom w:val="single" w:sz="7" w:space="0" w:color="000000"/>
              <w:right w:val="single" w:sz="7" w:space="0" w:color="000000"/>
            </w:tcBorders>
          </w:tcPr>
          <w:p w14:paraId="5A741F4B" w14:textId="77777777" w:rsidR="00050202" w:rsidRPr="00050202" w:rsidRDefault="00050202" w:rsidP="00C53B69">
            <w:pPr>
              <w:snapToGrid w:val="0"/>
              <w:rPr>
                <w:sz w:val="16"/>
                <w:szCs w:val="16"/>
              </w:rPr>
            </w:pPr>
            <w:r w:rsidRPr="00050202">
              <w:rPr>
                <w:sz w:val="16"/>
                <w:szCs w:val="16"/>
              </w:rPr>
              <w:lastRenderedPageBreak/>
              <w:t>Curve Component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33E1555E" w14:textId="77777777" w:rsidR="00050202" w:rsidRPr="00050202" w:rsidRDefault="00050202" w:rsidP="00C53B69">
            <w:pPr>
              <w:snapToGrid w:val="0"/>
              <w:rPr>
                <w:sz w:val="16"/>
                <w:szCs w:val="16"/>
              </w:rPr>
            </w:pPr>
            <w:r>
              <w:rPr>
                <w:sz w:val="16"/>
                <w:szCs w:val="16"/>
              </w:rPr>
              <w:t>CCIX</w:t>
            </w:r>
          </w:p>
        </w:tc>
        <w:tc>
          <w:tcPr>
            <w:tcW w:w="794" w:type="dxa"/>
            <w:gridSpan w:val="2"/>
            <w:tcBorders>
              <w:top w:val="single" w:sz="7" w:space="0" w:color="000000"/>
              <w:left w:val="single" w:sz="7" w:space="0" w:color="000000"/>
              <w:bottom w:val="single" w:sz="7" w:space="0" w:color="000000"/>
              <w:right w:val="single" w:sz="7" w:space="0" w:color="000000"/>
            </w:tcBorders>
          </w:tcPr>
          <w:p w14:paraId="6694B7CF" w14:textId="77777777" w:rsidR="00050202" w:rsidRPr="008233BF" w:rsidRDefault="0005020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25C7708" w14:textId="77777777" w:rsidR="00050202" w:rsidRPr="008233BF" w:rsidRDefault="00050202"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04F7141" w14:textId="77777777" w:rsidR="00050202" w:rsidRPr="00050202" w:rsidRDefault="00675DE6" w:rsidP="00C53B69">
            <w:pPr>
              <w:pStyle w:val="Small"/>
              <w:jc w:val="both"/>
            </w:pPr>
            <w:r>
              <w:t>Index (position) of the addressed Curve record pointer within the CUCO field(s) of the target record</w:t>
            </w:r>
          </w:p>
        </w:tc>
      </w:tr>
      <w:tr w:rsidR="00050202" w:rsidRPr="008233BF" w14:paraId="1915F8A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2F0EC23" w14:textId="77777777" w:rsidR="00050202" w:rsidRPr="00050202" w:rsidRDefault="00050202" w:rsidP="00C53B69">
            <w:pPr>
              <w:snapToGrid w:val="0"/>
              <w:rPr>
                <w:sz w:val="16"/>
                <w:szCs w:val="16"/>
              </w:rPr>
            </w:pPr>
            <w:r w:rsidRPr="00050202">
              <w:rPr>
                <w:sz w:val="16"/>
                <w:szCs w:val="16"/>
              </w:rPr>
              <w:t>Number of Curve Components</w:t>
            </w:r>
          </w:p>
        </w:tc>
        <w:tc>
          <w:tcPr>
            <w:tcW w:w="794" w:type="dxa"/>
            <w:gridSpan w:val="2"/>
            <w:tcBorders>
              <w:top w:val="single" w:sz="7" w:space="0" w:color="000000"/>
              <w:left w:val="single" w:sz="7" w:space="0" w:color="000000"/>
              <w:bottom w:val="single" w:sz="7" w:space="0" w:color="000000"/>
              <w:right w:val="single" w:sz="7" w:space="0" w:color="000000"/>
            </w:tcBorders>
          </w:tcPr>
          <w:p w14:paraId="4F9FD48E" w14:textId="77777777" w:rsidR="00050202" w:rsidRPr="00050202" w:rsidRDefault="00050202" w:rsidP="00C53B69">
            <w:pPr>
              <w:snapToGrid w:val="0"/>
              <w:rPr>
                <w:sz w:val="16"/>
                <w:szCs w:val="16"/>
              </w:rPr>
            </w:pPr>
            <w:r w:rsidRPr="00050202">
              <w:rPr>
                <w:sz w:val="16"/>
                <w:szCs w:val="16"/>
              </w:rPr>
              <w:t>NCCO</w:t>
            </w:r>
          </w:p>
        </w:tc>
        <w:tc>
          <w:tcPr>
            <w:tcW w:w="794" w:type="dxa"/>
            <w:gridSpan w:val="2"/>
            <w:tcBorders>
              <w:top w:val="single" w:sz="7" w:space="0" w:color="000000"/>
              <w:left w:val="single" w:sz="7" w:space="0" w:color="000000"/>
              <w:bottom w:val="single" w:sz="7" w:space="0" w:color="000000"/>
              <w:right w:val="single" w:sz="7" w:space="0" w:color="000000"/>
            </w:tcBorders>
          </w:tcPr>
          <w:p w14:paraId="41AA1D42" w14:textId="77777777" w:rsidR="00050202" w:rsidRPr="008233BF" w:rsidRDefault="00050202"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631465E" w14:textId="77777777" w:rsidR="00050202" w:rsidRPr="008233BF" w:rsidRDefault="00050202"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1B655260" w14:textId="77777777" w:rsidR="00050202" w:rsidRPr="00050202" w:rsidRDefault="00D82E95" w:rsidP="00C53B69">
            <w:pPr>
              <w:pStyle w:val="Small"/>
              <w:jc w:val="both"/>
            </w:pPr>
            <w:r>
              <w:t>Number of Curve record pointer in the CUCO field(s) of the update record</w:t>
            </w:r>
          </w:p>
        </w:tc>
      </w:tr>
    </w:tbl>
    <w:p w14:paraId="7AF00476" w14:textId="77777777" w:rsidR="00DF3FBB" w:rsidRPr="008233BF" w:rsidRDefault="00DF3FBB" w:rsidP="00C53B69"/>
    <w:p w14:paraId="64E82A1C" w14:textId="77777777" w:rsidR="00DF3FBB" w:rsidRPr="00675DE6" w:rsidRDefault="00675DE6" w:rsidP="00675DE6">
      <w:pPr>
        <w:pStyle w:val="ListContinue3"/>
        <w:rPr>
          <w:b/>
        </w:rPr>
      </w:pPr>
      <w:r>
        <w:t xml:space="preserve">  </w:t>
      </w:r>
      <w:r w:rsidR="00DF3FBB" w:rsidRPr="00675DE6">
        <w:rPr>
          <w:b/>
        </w:rPr>
        <w:t>Curve Component field - CUCO</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DF3FBB" w:rsidRPr="008233BF" w14:paraId="1BA25079"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9A46F21" w14:textId="77777777" w:rsidR="00DF3FBB" w:rsidRPr="008233BF" w:rsidRDefault="00DF3FBB"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74482199" w14:textId="77777777" w:rsidR="00DF3FBB" w:rsidRPr="008233BF" w:rsidRDefault="00DF3FBB"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0E3DD7E8" w14:textId="77777777" w:rsidR="00DF3FBB" w:rsidRPr="008233BF" w:rsidRDefault="00DF3FBB"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7590935A" w14:textId="77777777" w:rsidR="00DF3FBB" w:rsidRPr="008233BF" w:rsidRDefault="00DF3FBB"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4671ED1D" w14:textId="77777777" w:rsidR="00DF3FBB" w:rsidRPr="008233BF" w:rsidRDefault="00DF3FBB" w:rsidP="00C53B69">
            <w:pPr>
              <w:pStyle w:val="Small"/>
              <w:jc w:val="both"/>
            </w:pPr>
            <w:r>
              <w:t>Comment</w:t>
            </w:r>
          </w:p>
        </w:tc>
      </w:tr>
      <w:tr w:rsidR="00DF3FBB" w:rsidRPr="008233BF" w14:paraId="164D6F20"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CF5EAC1" w14:textId="77777777" w:rsidR="00DF3FBB" w:rsidRPr="008233BF" w:rsidRDefault="00DF3FBB"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413BBBD0" w14:textId="77777777" w:rsidR="00DF3FBB" w:rsidRPr="008233BF" w:rsidRDefault="00DF3FBB"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BA10244" w14:textId="77777777" w:rsidR="00DF3FBB" w:rsidRPr="008233BF" w:rsidRDefault="00DF3FB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AE0AD2A" w14:textId="77777777" w:rsidR="00DF3FBB" w:rsidRPr="008233BF" w:rsidRDefault="00DF3FBB"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78600284" w14:textId="77777777" w:rsidR="00DF3FBB" w:rsidRPr="008233BF" w:rsidRDefault="00DF3FBB" w:rsidP="00C53B69">
            <w:pPr>
              <w:pStyle w:val="Small"/>
              <w:jc w:val="both"/>
            </w:pPr>
            <w:r w:rsidRPr="008233BF">
              <w:t>Record name of the referenced record</w:t>
            </w:r>
          </w:p>
        </w:tc>
      </w:tr>
      <w:tr w:rsidR="00DF3FBB" w:rsidRPr="008233BF" w14:paraId="7BBCD9D3"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3ACEB21" w14:textId="77777777" w:rsidR="00DF3FBB" w:rsidRPr="008233BF" w:rsidRDefault="00DF3FBB"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0BC515ED" w14:textId="77777777" w:rsidR="00DF3FBB" w:rsidRPr="008233BF" w:rsidRDefault="00DF3FBB"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22E6DCC5" w14:textId="77777777" w:rsidR="00DF3FBB" w:rsidRPr="008233BF" w:rsidRDefault="00DF3FB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DB049D6" w14:textId="77777777" w:rsidR="00DF3FBB" w:rsidRPr="008233BF" w:rsidRDefault="00DF3FBB"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F0D492B" w14:textId="77777777" w:rsidR="00DF3FBB" w:rsidRPr="008233BF" w:rsidRDefault="00DF3FBB" w:rsidP="00C53B69">
            <w:pPr>
              <w:pStyle w:val="Small"/>
              <w:jc w:val="both"/>
            </w:pPr>
            <w:r w:rsidRPr="008233BF">
              <w:t>Record identifier of the referenced record</w:t>
            </w:r>
          </w:p>
        </w:tc>
      </w:tr>
      <w:tr w:rsidR="00DF3FBB" w:rsidRPr="008233BF" w14:paraId="54CF636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16FD6060" w14:textId="77777777" w:rsidR="00DF3FBB" w:rsidRPr="008233BF" w:rsidRDefault="00DF3FBB"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1670BEF" w14:textId="77777777" w:rsidR="00DF3FBB" w:rsidRPr="008233BF" w:rsidRDefault="00DF3FBB"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3941871F" w14:textId="77777777" w:rsidR="00DF3FBB" w:rsidRPr="008233BF" w:rsidRDefault="00DF3FBB"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1E98C0D" w14:textId="77777777" w:rsidR="00DF3FBB" w:rsidRPr="008233BF" w:rsidRDefault="00DF3FBB"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7AE95C2" w14:textId="77777777" w:rsidR="00DF3FBB" w:rsidRPr="008233BF" w:rsidRDefault="00DF3FBB" w:rsidP="00C53B69">
            <w:pPr>
              <w:pStyle w:val="Small"/>
              <w:jc w:val="both"/>
            </w:pPr>
            <w:r w:rsidRPr="008233BF">
              <w:t>{1} - Forward</w:t>
            </w:r>
          </w:p>
          <w:p w14:paraId="1FB3EE73" w14:textId="77777777" w:rsidR="00DF3FBB" w:rsidRPr="008233BF" w:rsidRDefault="00DF3FBB" w:rsidP="00C53B69">
            <w:pPr>
              <w:pStyle w:val="Small"/>
              <w:jc w:val="both"/>
            </w:pPr>
            <w:r w:rsidRPr="008233BF">
              <w:t>{2} - Reverse</w:t>
            </w:r>
          </w:p>
        </w:tc>
      </w:tr>
    </w:tbl>
    <w:p w14:paraId="33246385" w14:textId="77777777" w:rsidR="00DF3FBB" w:rsidRPr="008233BF" w:rsidRDefault="00DF3FBB" w:rsidP="00C53B69"/>
    <w:p w14:paraId="160AB2A5" w14:textId="77777777" w:rsidR="00B953DD" w:rsidRPr="008233BF" w:rsidRDefault="00B953DD" w:rsidP="00C53B69">
      <w:pPr>
        <w:pStyle w:val="Heading4"/>
        <w:numPr>
          <w:ilvl w:val="3"/>
          <w:numId w:val="1"/>
        </w:numPr>
        <w:jc w:val="both"/>
      </w:pPr>
      <w:r w:rsidRPr="008233BF">
        <w:t xml:space="preserve">Surface Record Identifier field </w:t>
      </w:r>
      <w:r>
        <w:t>- SRID</w:t>
      </w:r>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736ED95B" w14:textId="77777777">
        <w:tc>
          <w:tcPr>
            <w:tcW w:w="3459" w:type="dxa"/>
            <w:tcBorders>
              <w:top w:val="double" w:sz="7" w:space="0" w:color="000000"/>
              <w:left w:val="double" w:sz="7" w:space="0" w:color="000000"/>
              <w:bottom w:val="double" w:sz="7" w:space="0" w:color="000000"/>
              <w:right w:val="single" w:sz="7" w:space="0" w:color="000000"/>
            </w:tcBorders>
          </w:tcPr>
          <w:p w14:paraId="337428CD"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tcPr>
          <w:p w14:paraId="0A4E178B"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70E9E584"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tcPr>
          <w:p w14:paraId="5816F7BB"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tcPr>
          <w:p w14:paraId="042AA7AA" w14:textId="77777777" w:rsidR="00B953DD" w:rsidRPr="008233BF" w:rsidRDefault="00B953DD" w:rsidP="00C53B69">
            <w:pPr>
              <w:pStyle w:val="Small"/>
              <w:jc w:val="both"/>
            </w:pPr>
            <w:r>
              <w:t>Comment</w:t>
            </w:r>
          </w:p>
        </w:tc>
      </w:tr>
      <w:tr w:rsidR="00B953DD" w:rsidRPr="008233BF" w14:paraId="68A74FFE" w14:textId="77777777">
        <w:tc>
          <w:tcPr>
            <w:tcW w:w="3459" w:type="dxa"/>
            <w:tcBorders>
              <w:top w:val="single" w:sz="7" w:space="0" w:color="000000"/>
              <w:left w:val="single" w:sz="7" w:space="0" w:color="000000"/>
              <w:bottom w:val="single" w:sz="7" w:space="0" w:color="000000"/>
              <w:right w:val="single" w:sz="7" w:space="0" w:color="000000"/>
            </w:tcBorders>
          </w:tcPr>
          <w:p w14:paraId="7E956586"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4464D46B"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6B35E7C2" w14:textId="77777777" w:rsidR="00B953DD" w:rsidRPr="008233BF" w:rsidRDefault="00B953DD" w:rsidP="00C53B69">
            <w:pPr>
              <w:pStyle w:val="Small"/>
              <w:jc w:val="both"/>
            </w:pPr>
            <w:r>
              <w:t>{130}</w:t>
            </w:r>
          </w:p>
        </w:tc>
        <w:tc>
          <w:tcPr>
            <w:tcW w:w="794" w:type="dxa"/>
            <w:tcBorders>
              <w:top w:val="single" w:sz="7" w:space="0" w:color="000000"/>
              <w:left w:val="single" w:sz="7" w:space="0" w:color="000000"/>
              <w:bottom w:val="single" w:sz="7" w:space="0" w:color="000000"/>
              <w:right w:val="single" w:sz="7" w:space="0" w:color="000000"/>
            </w:tcBorders>
          </w:tcPr>
          <w:p w14:paraId="0E08E3FB"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061EDA3F" w14:textId="77777777" w:rsidR="00B953DD" w:rsidRPr="008233BF" w:rsidRDefault="00B953DD" w:rsidP="00C53B69">
            <w:pPr>
              <w:pStyle w:val="Small"/>
              <w:jc w:val="both"/>
            </w:pPr>
            <w:r w:rsidRPr="008233BF">
              <w:t>{130} - Surface</w:t>
            </w:r>
          </w:p>
        </w:tc>
      </w:tr>
      <w:tr w:rsidR="00B953DD" w:rsidRPr="008233BF" w14:paraId="76C33A32" w14:textId="77777777">
        <w:tc>
          <w:tcPr>
            <w:tcW w:w="3459" w:type="dxa"/>
            <w:tcBorders>
              <w:top w:val="single" w:sz="7" w:space="0" w:color="000000"/>
              <w:left w:val="single" w:sz="7" w:space="0" w:color="000000"/>
              <w:bottom w:val="single" w:sz="7" w:space="0" w:color="000000"/>
              <w:right w:val="single" w:sz="7" w:space="0" w:color="000000"/>
            </w:tcBorders>
          </w:tcPr>
          <w:p w14:paraId="75B4AA72"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2EFBDC30"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0F3AF22F"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6369B942"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69F4FE0D"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0549A142" w14:textId="77777777">
        <w:tc>
          <w:tcPr>
            <w:tcW w:w="3459" w:type="dxa"/>
            <w:tcBorders>
              <w:top w:val="single" w:sz="7" w:space="0" w:color="000000"/>
              <w:left w:val="single" w:sz="7" w:space="0" w:color="000000"/>
              <w:bottom w:val="single" w:sz="7" w:space="0" w:color="000000"/>
              <w:right w:val="single" w:sz="7" w:space="0" w:color="000000"/>
            </w:tcBorders>
          </w:tcPr>
          <w:p w14:paraId="3A9C8B92"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22A3402D"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6BE1B38B"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CB1DA59"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5E12761A" w14:textId="77777777" w:rsidR="00B953DD" w:rsidRPr="008233BF" w:rsidRDefault="00B953DD" w:rsidP="00C53B69">
            <w:pPr>
              <w:pStyle w:val="Small"/>
              <w:jc w:val="both"/>
            </w:pPr>
            <w:r w:rsidRPr="008233BF">
              <w:t>RVER contains the serial number of the record edition</w:t>
            </w:r>
          </w:p>
        </w:tc>
      </w:tr>
      <w:tr w:rsidR="0027508E" w:rsidRPr="008233BF" w14:paraId="061637CE" w14:textId="77777777">
        <w:tc>
          <w:tcPr>
            <w:tcW w:w="3459" w:type="dxa"/>
            <w:tcBorders>
              <w:top w:val="single" w:sz="7" w:space="0" w:color="000000"/>
              <w:left w:val="single" w:sz="7" w:space="0" w:color="000000"/>
              <w:bottom w:val="single" w:sz="7" w:space="0" w:color="000000"/>
              <w:right w:val="single" w:sz="7" w:space="0" w:color="000000"/>
            </w:tcBorders>
          </w:tcPr>
          <w:p w14:paraId="74BC2456" w14:textId="77777777" w:rsidR="0027508E" w:rsidRPr="008233BF" w:rsidRDefault="0027508E"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70CADC65" w14:textId="77777777" w:rsidR="0027508E" w:rsidRPr="008233BF" w:rsidRDefault="0027508E"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3175F0EC"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14A86CAC"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1C5DBB48" w14:textId="77777777" w:rsidR="0027508E" w:rsidRDefault="0027508E" w:rsidP="00C53B69">
            <w:pPr>
              <w:pStyle w:val="Small"/>
              <w:snapToGrid w:val="0"/>
              <w:jc w:val="both"/>
            </w:pPr>
            <w:r>
              <w:t>{1} - Insert</w:t>
            </w:r>
          </w:p>
          <w:p w14:paraId="52E686DB" w14:textId="77777777" w:rsidR="0027508E" w:rsidRDefault="0027508E" w:rsidP="00C53B69">
            <w:pPr>
              <w:pStyle w:val="Small"/>
              <w:jc w:val="both"/>
            </w:pPr>
            <w:r>
              <w:t>{2} - Delete</w:t>
            </w:r>
          </w:p>
          <w:p w14:paraId="70D06742" w14:textId="77777777" w:rsidR="0027508E" w:rsidRDefault="0027508E" w:rsidP="00C53B69">
            <w:pPr>
              <w:pStyle w:val="Small"/>
              <w:jc w:val="both"/>
            </w:pPr>
            <w:r>
              <w:t>{3} - Modify</w:t>
            </w:r>
          </w:p>
        </w:tc>
      </w:tr>
    </w:tbl>
    <w:p w14:paraId="1D6791CF" w14:textId="77777777" w:rsidR="00B953DD" w:rsidRPr="008233BF" w:rsidRDefault="00B953DD" w:rsidP="00C53B69"/>
    <w:p w14:paraId="29517FFA" w14:textId="77777777" w:rsidR="00B953DD" w:rsidRPr="008233BF" w:rsidRDefault="00B953DD" w:rsidP="00C53B69">
      <w:pPr>
        <w:pStyle w:val="Heading4"/>
        <w:numPr>
          <w:ilvl w:val="3"/>
          <w:numId w:val="1"/>
        </w:numPr>
        <w:jc w:val="both"/>
      </w:pPr>
      <w:r w:rsidRPr="008233BF">
        <w:t xml:space="preserve">Ring Association field </w:t>
      </w:r>
      <w:r>
        <w:t>- RIAS</w:t>
      </w:r>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B953DD" w:rsidRPr="008233BF" w14:paraId="47B6FC6E"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36A76221" w14:textId="77777777" w:rsidR="00B953DD" w:rsidRPr="008233BF" w:rsidRDefault="00B953DD"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4E6C4A54" w14:textId="77777777" w:rsidR="00B953DD" w:rsidRPr="008233BF" w:rsidRDefault="00B953DD"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2B6C5727" w14:textId="77777777" w:rsidR="00B953DD" w:rsidRPr="008233BF" w:rsidRDefault="00B953DD"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76583673" w14:textId="77777777" w:rsidR="00B953DD" w:rsidRPr="008233BF" w:rsidRDefault="00B953DD"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312DDE54" w14:textId="77777777" w:rsidR="00B953DD" w:rsidRPr="008233BF" w:rsidRDefault="00B953DD" w:rsidP="00C53B69">
            <w:pPr>
              <w:pStyle w:val="Small"/>
              <w:jc w:val="both"/>
            </w:pPr>
            <w:r>
              <w:t>Comment</w:t>
            </w:r>
          </w:p>
        </w:tc>
      </w:tr>
      <w:tr w:rsidR="00B953DD" w:rsidRPr="008233BF" w14:paraId="361988B2"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1FEDF7A" w14:textId="77777777" w:rsidR="00B953DD" w:rsidRPr="008233BF" w:rsidRDefault="00B953DD"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9D02B28" w14:textId="77777777" w:rsidR="00B953DD" w:rsidRPr="008233BF" w:rsidRDefault="00B953DD"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02145D39"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2491651"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28EA0DA0" w14:textId="77777777" w:rsidR="00B953DD" w:rsidRPr="008233BF" w:rsidRDefault="00B953DD" w:rsidP="00C53B69">
            <w:pPr>
              <w:pStyle w:val="Small"/>
              <w:jc w:val="both"/>
            </w:pPr>
            <w:r w:rsidRPr="008233BF">
              <w:t>Record name of the referenced record</w:t>
            </w:r>
          </w:p>
        </w:tc>
      </w:tr>
      <w:tr w:rsidR="00B953DD" w:rsidRPr="008233BF" w14:paraId="5F8EB390"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0C9DD8C7" w14:textId="77777777" w:rsidR="00B953DD" w:rsidRPr="008233BF" w:rsidRDefault="00B953DD"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1E92020B" w14:textId="77777777" w:rsidR="00B953DD" w:rsidRPr="008233BF" w:rsidRDefault="00B953DD"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626518DD"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B77D151" w14:textId="77777777" w:rsidR="00B953DD" w:rsidRPr="008233BF" w:rsidRDefault="00B953DD"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1EA5F402" w14:textId="77777777" w:rsidR="00B953DD" w:rsidRPr="008233BF" w:rsidRDefault="00B953DD" w:rsidP="00C53B69">
            <w:pPr>
              <w:pStyle w:val="Small"/>
              <w:jc w:val="both"/>
            </w:pPr>
            <w:r w:rsidRPr="008233BF">
              <w:t>Record identifier of the referenced record</w:t>
            </w:r>
          </w:p>
        </w:tc>
      </w:tr>
      <w:tr w:rsidR="00B953DD" w:rsidRPr="008233BF" w14:paraId="3AACD5AA"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008B760E" w14:textId="77777777" w:rsidR="00B953DD" w:rsidRPr="008233BF" w:rsidRDefault="00B953DD"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013CA94B" w14:textId="77777777" w:rsidR="00B953DD" w:rsidRPr="008233BF" w:rsidRDefault="00B953DD"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0F374A30"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725CB4B"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FF4E21C" w14:textId="77777777" w:rsidR="00B953DD" w:rsidRPr="008233BF" w:rsidRDefault="00B953DD" w:rsidP="00C53B69">
            <w:pPr>
              <w:pStyle w:val="Small"/>
              <w:jc w:val="both"/>
            </w:pPr>
            <w:r w:rsidRPr="008233BF">
              <w:t>{1} - Forward</w:t>
            </w:r>
          </w:p>
          <w:p w14:paraId="509336DE" w14:textId="77777777" w:rsidR="00B953DD" w:rsidRPr="008233BF" w:rsidRDefault="00B953DD" w:rsidP="00C53B69">
            <w:pPr>
              <w:pStyle w:val="Small"/>
              <w:jc w:val="both"/>
            </w:pPr>
            <w:r w:rsidRPr="008233BF">
              <w:t>{2} - Reverse</w:t>
            </w:r>
          </w:p>
        </w:tc>
      </w:tr>
      <w:tr w:rsidR="00B953DD" w:rsidRPr="008233BF" w14:paraId="2E9F96B7"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138DADA2" w14:textId="77777777" w:rsidR="00B953DD" w:rsidRPr="008233BF" w:rsidRDefault="00B953DD" w:rsidP="00C53B69">
            <w:pPr>
              <w:pStyle w:val="Small"/>
              <w:jc w:val="both"/>
            </w:pPr>
            <w:r w:rsidRPr="008233BF">
              <w:t>Usage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3D4ACF48" w14:textId="77777777" w:rsidR="00B953DD" w:rsidRPr="008233BF" w:rsidRDefault="00B953DD" w:rsidP="00C53B69">
            <w:pPr>
              <w:pStyle w:val="Small"/>
              <w:jc w:val="both"/>
            </w:pPr>
            <w:r w:rsidRPr="008233BF">
              <w:t>USAG</w:t>
            </w:r>
          </w:p>
        </w:tc>
        <w:tc>
          <w:tcPr>
            <w:tcW w:w="794" w:type="dxa"/>
            <w:gridSpan w:val="2"/>
            <w:tcBorders>
              <w:top w:val="single" w:sz="7" w:space="0" w:color="000000"/>
              <w:left w:val="single" w:sz="7" w:space="0" w:color="000000"/>
              <w:bottom w:val="single" w:sz="7" w:space="0" w:color="000000"/>
              <w:right w:val="single" w:sz="7" w:space="0" w:color="000000"/>
            </w:tcBorders>
          </w:tcPr>
          <w:p w14:paraId="79FED62B"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406B27BB"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9E0115D" w14:textId="77777777" w:rsidR="00B953DD" w:rsidRPr="008233BF" w:rsidRDefault="00B953DD" w:rsidP="00C53B69">
            <w:pPr>
              <w:pStyle w:val="Small"/>
              <w:jc w:val="both"/>
            </w:pPr>
            <w:r w:rsidRPr="008233BF">
              <w:t>{1} - Exterior</w:t>
            </w:r>
          </w:p>
          <w:p w14:paraId="54071438" w14:textId="77777777" w:rsidR="00B953DD" w:rsidRPr="008233BF" w:rsidRDefault="00B953DD" w:rsidP="00C53B69">
            <w:pPr>
              <w:pStyle w:val="Small"/>
              <w:jc w:val="both"/>
            </w:pPr>
            <w:r w:rsidRPr="008233BF">
              <w:t>{2} - Interior</w:t>
            </w:r>
          </w:p>
        </w:tc>
      </w:tr>
      <w:tr w:rsidR="00B953DD" w:rsidRPr="008233BF" w14:paraId="5B79713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3B65B350" w14:textId="77777777" w:rsidR="00B953DD" w:rsidRPr="008233BF" w:rsidRDefault="00B953DD" w:rsidP="00C53B69">
            <w:pPr>
              <w:pStyle w:val="Small"/>
              <w:jc w:val="both"/>
            </w:pPr>
            <w:r w:rsidRPr="008233BF">
              <w:t>Ring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479CCCD1" w14:textId="77777777" w:rsidR="00B953DD" w:rsidRPr="008233BF" w:rsidRDefault="00B953DD" w:rsidP="00C53B69">
            <w:pPr>
              <w:pStyle w:val="Small"/>
              <w:jc w:val="both"/>
            </w:pPr>
            <w:r w:rsidRPr="008233BF">
              <w:t>RAUI</w:t>
            </w:r>
          </w:p>
        </w:tc>
        <w:tc>
          <w:tcPr>
            <w:tcW w:w="794" w:type="dxa"/>
            <w:gridSpan w:val="2"/>
            <w:tcBorders>
              <w:top w:val="single" w:sz="7" w:space="0" w:color="000000"/>
              <w:left w:val="single" w:sz="7" w:space="0" w:color="000000"/>
              <w:bottom w:val="single" w:sz="7" w:space="0" w:color="000000"/>
              <w:right w:val="single" w:sz="7" w:space="0" w:color="000000"/>
            </w:tcBorders>
          </w:tcPr>
          <w:p w14:paraId="656A5613" w14:textId="77777777" w:rsidR="00B953DD" w:rsidRPr="008233BF" w:rsidRDefault="00B953DD" w:rsidP="00C53B69">
            <w:pPr>
              <w:pStyle w:val="Small"/>
              <w:jc w:val="both"/>
            </w:pPr>
            <w:r>
              <w:t>{1}</w:t>
            </w:r>
            <w:r w:rsidR="00EE3862">
              <w:t xml:space="preserve"> or {2}</w:t>
            </w:r>
          </w:p>
        </w:tc>
        <w:tc>
          <w:tcPr>
            <w:tcW w:w="794" w:type="dxa"/>
            <w:gridSpan w:val="2"/>
            <w:tcBorders>
              <w:top w:val="single" w:sz="7" w:space="0" w:color="000000"/>
              <w:left w:val="single" w:sz="7" w:space="0" w:color="000000"/>
              <w:bottom w:val="single" w:sz="7" w:space="0" w:color="000000"/>
              <w:right w:val="single" w:sz="7" w:space="0" w:color="000000"/>
            </w:tcBorders>
          </w:tcPr>
          <w:p w14:paraId="3B75032D"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3079AE2" w14:textId="77777777" w:rsidR="00EE3862" w:rsidRDefault="00EE3862" w:rsidP="00C53B69">
            <w:pPr>
              <w:pStyle w:val="Small"/>
              <w:snapToGrid w:val="0"/>
              <w:jc w:val="both"/>
            </w:pPr>
            <w:r>
              <w:t>{1} - Insert</w:t>
            </w:r>
          </w:p>
          <w:p w14:paraId="25CD9929" w14:textId="77777777" w:rsidR="00B953DD" w:rsidRPr="008233BF" w:rsidRDefault="00EE3862" w:rsidP="00C53B69">
            <w:pPr>
              <w:pStyle w:val="Small"/>
              <w:jc w:val="both"/>
            </w:pPr>
            <w:r>
              <w:t>{2} - Delete</w:t>
            </w:r>
          </w:p>
        </w:tc>
      </w:tr>
    </w:tbl>
    <w:p w14:paraId="5CF84096" w14:textId="77777777" w:rsidR="00B953DD" w:rsidRDefault="00B953DD" w:rsidP="00C53B69">
      <w:pPr>
        <w:pStyle w:val="Heading3"/>
        <w:numPr>
          <w:ilvl w:val="0"/>
          <w:numId w:val="0"/>
        </w:numPr>
        <w:jc w:val="both"/>
      </w:pPr>
    </w:p>
    <w:p w14:paraId="3AD2A7E3" w14:textId="77777777" w:rsidR="00B953DD" w:rsidRPr="008233BF" w:rsidRDefault="00675DE6" w:rsidP="00C53B69">
      <w:pPr>
        <w:pStyle w:val="Heading3"/>
        <w:numPr>
          <w:ilvl w:val="2"/>
          <w:numId w:val="1"/>
        </w:numPr>
        <w:jc w:val="both"/>
      </w:pPr>
      <w:r>
        <w:t xml:space="preserve"> </w:t>
      </w:r>
      <w:bookmarkStart w:id="1389" w:name="_Toc439685355"/>
      <w:r w:rsidR="00B953DD" w:rsidRPr="008233BF">
        <w:t xml:space="preserve">Feature Type Record Identifier field </w:t>
      </w:r>
      <w:r w:rsidR="00B953DD">
        <w:t>- FRID</w:t>
      </w:r>
      <w:bookmarkEnd w:id="1389"/>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4B397CDC"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3E7F90CC"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3EE2BA13"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1B094E2F"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4F092E66"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2E45EA47" w14:textId="77777777" w:rsidR="00B953DD" w:rsidRPr="008233BF" w:rsidRDefault="00B953DD" w:rsidP="00C53B69">
            <w:pPr>
              <w:pStyle w:val="Small"/>
              <w:jc w:val="both"/>
            </w:pPr>
            <w:r>
              <w:t>Comment</w:t>
            </w:r>
          </w:p>
        </w:tc>
      </w:tr>
      <w:tr w:rsidR="00B953DD" w:rsidRPr="008233BF" w14:paraId="594E595A" w14:textId="77777777">
        <w:tc>
          <w:tcPr>
            <w:tcW w:w="3459" w:type="dxa"/>
            <w:tcBorders>
              <w:top w:val="single" w:sz="7" w:space="0" w:color="000000"/>
              <w:left w:val="single" w:sz="7" w:space="0" w:color="000000"/>
              <w:bottom w:val="single" w:sz="7" w:space="0" w:color="000000"/>
              <w:right w:val="single" w:sz="7" w:space="0" w:color="000000"/>
            </w:tcBorders>
          </w:tcPr>
          <w:p w14:paraId="7777E04E" w14:textId="77777777" w:rsidR="00B953DD" w:rsidRPr="008233BF" w:rsidRDefault="00B953DD" w:rsidP="00C53B69">
            <w:pPr>
              <w:pStyle w:val="Small"/>
              <w:jc w:val="both"/>
            </w:pPr>
            <w:r w:rsidRPr="008233BF">
              <w:t>Record name</w:t>
            </w:r>
          </w:p>
        </w:tc>
        <w:tc>
          <w:tcPr>
            <w:tcW w:w="794" w:type="dxa"/>
            <w:tcBorders>
              <w:top w:val="single" w:sz="7" w:space="0" w:color="000000"/>
              <w:left w:val="single" w:sz="7" w:space="0" w:color="000000"/>
              <w:bottom w:val="single" w:sz="7" w:space="0" w:color="000000"/>
              <w:right w:val="single" w:sz="7" w:space="0" w:color="000000"/>
            </w:tcBorders>
          </w:tcPr>
          <w:p w14:paraId="4CE50F1D" w14:textId="77777777" w:rsidR="00B953DD" w:rsidRPr="008233BF" w:rsidRDefault="00B953DD" w:rsidP="00C53B69">
            <w:pPr>
              <w:pStyle w:val="Small"/>
              <w:jc w:val="both"/>
            </w:pPr>
            <w:r w:rsidRPr="008233BF">
              <w:t>RCNM</w:t>
            </w:r>
          </w:p>
        </w:tc>
        <w:tc>
          <w:tcPr>
            <w:tcW w:w="794" w:type="dxa"/>
            <w:tcBorders>
              <w:top w:val="single" w:sz="7" w:space="0" w:color="000000"/>
              <w:left w:val="single" w:sz="7" w:space="0" w:color="000000"/>
              <w:bottom w:val="single" w:sz="7" w:space="0" w:color="000000"/>
              <w:right w:val="single" w:sz="7" w:space="0" w:color="000000"/>
            </w:tcBorders>
          </w:tcPr>
          <w:p w14:paraId="0A81B244" w14:textId="77777777" w:rsidR="00B953DD" w:rsidRPr="008233BF" w:rsidRDefault="00B953DD" w:rsidP="00C53B69">
            <w:pPr>
              <w:pStyle w:val="Small"/>
              <w:jc w:val="both"/>
            </w:pPr>
            <w:r>
              <w:t>{100}</w:t>
            </w:r>
          </w:p>
        </w:tc>
        <w:tc>
          <w:tcPr>
            <w:tcW w:w="794" w:type="dxa"/>
            <w:tcBorders>
              <w:top w:val="single" w:sz="7" w:space="0" w:color="000000"/>
              <w:left w:val="single" w:sz="7" w:space="0" w:color="000000"/>
              <w:bottom w:val="single" w:sz="7" w:space="0" w:color="000000"/>
              <w:right w:val="single" w:sz="7" w:space="0" w:color="000000"/>
            </w:tcBorders>
          </w:tcPr>
          <w:p w14:paraId="2CA08F4E" w14:textId="77777777" w:rsidR="00B953DD" w:rsidRPr="008233BF" w:rsidRDefault="00B953DD"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26A66A72" w14:textId="77777777" w:rsidR="00B953DD" w:rsidRPr="008233BF" w:rsidRDefault="00B953DD" w:rsidP="00C53B69">
            <w:pPr>
              <w:pStyle w:val="Small"/>
              <w:jc w:val="both"/>
            </w:pPr>
            <w:r w:rsidRPr="008233BF">
              <w:t>{100}  - Feature type</w:t>
            </w:r>
          </w:p>
        </w:tc>
      </w:tr>
      <w:tr w:rsidR="00B953DD" w:rsidRPr="008233BF" w14:paraId="646A7652" w14:textId="77777777">
        <w:tc>
          <w:tcPr>
            <w:tcW w:w="3459" w:type="dxa"/>
            <w:tcBorders>
              <w:top w:val="single" w:sz="7" w:space="0" w:color="000000"/>
              <w:left w:val="single" w:sz="7" w:space="0" w:color="000000"/>
              <w:bottom w:val="single" w:sz="7" w:space="0" w:color="000000"/>
              <w:right w:val="single" w:sz="7" w:space="0" w:color="000000"/>
            </w:tcBorders>
          </w:tcPr>
          <w:p w14:paraId="2DC6A58B" w14:textId="77777777" w:rsidR="00B953DD" w:rsidRPr="008233BF" w:rsidRDefault="00B953DD" w:rsidP="00C53B69">
            <w:pPr>
              <w:pStyle w:val="Small"/>
              <w:jc w:val="both"/>
            </w:pPr>
            <w:r w:rsidRPr="008233BF">
              <w:t>Record identification number</w:t>
            </w:r>
          </w:p>
        </w:tc>
        <w:tc>
          <w:tcPr>
            <w:tcW w:w="794" w:type="dxa"/>
            <w:tcBorders>
              <w:top w:val="single" w:sz="7" w:space="0" w:color="000000"/>
              <w:left w:val="single" w:sz="7" w:space="0" w:color="000000"/>
              <w:bottom w:val="single" w:sz="7" w:space="0" w:color="000000"/>
              <w:right w:val="single" w:sz="7" w:space="0" w:color="000000"/>
            </w:tcBorders>
          </w:tcPr>
          <w:p w14:paraId="38C982CA" w14:textId="77777777" w:rsidR="00B953DD" w:rsidRPr="008233BF" w:rsidRDefault="00B953DD" w:rsidP="00C53B69">
            <w:pPr>
              <w:pStyle w:val="Small"/>
              <w:jc w:val="both"/>
            </w:pPr>
            <w:r w:rsidRPr="008233BF">
              <w:t>RCID</w:t>
            </w:r>
          </w:p>
        </w:tc>
        <w:tc>
          <w:tcPr>
            <w:tcW w:w="794" w:type="dxa"/>
            <w:tcBorders>
              <w:top w:val="single" w:sz="7" w:space="0" w:color="000000"/>
              <w:left w:val="single" w:sz="7" w:space="0" w:color="000000"/>
              <w:bottom w:val="single" w:sz="7" w:space="0" w:color="000000"/>
              <w:right w:val="single" w:sz="7" w:space="0" w:color="000000"/>
            </w:tcBorders>
          </w:tcPr>
          <w:p w14:paraId="25AB4930"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7238D0E"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69E72B06"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F2334E" w:rsidRPr="008233BF" w14:paraId="473E8F83" w14:textId="77777777">
        <w:tc>
          <w:tcPr>
            <w:tcW w:w="3459" w:type="dxa"/>
            <w:tcBorders>
              <w:top w:val="single" w:sz="7" w:space="0" w:color="000000"/>
              <w:left w:val="single" w:sz="7" w:space="0" w:color="000000"/>
              <w:bottom w:val="single" w:sz="7" w:space="0" w:color="000000"/>
              <w:right w:val="single" w:sz="7" w:space="0" w:color="000000"/>
            </w:tcBorders>
          </w:tcPr>
          <w:p w14:paraId="634A0C44" w14:textId="5A9E5FB5" w:rsidR="00F2334E" w:rsidRPr="008233BF" w:rsidRDefault="00F2334E" w:rsidP="00C53B69">
            <w:pPr>
              <w:pStyle w:val="Small"/>
              <w:jc w:val="both"/>
            </w:pPr>
            <w:r>
              <w:t>Numeric Feature Type Code</w:t>
            </w:r>
          </w:p>
        </w:tc>
        <w:tc>
          <w:tcPr>
            <w:tcW w:w="794" w:type="dxa"/>
            <w:tcBorders>
              <w:top w:val="single" w:sz="7" w:space="0" w:color="000000"/>
              <w:left w:val="single" w:sz="7" w:space="0" w:color="000000"/>
              <w:bottom w:val="single" w:sz="7" w:space="0" w:color="000000"/>
              <w:right w:val="single" w:sz="7" w:space="0" w:color="000000"/>
            </w:tcBorders>
          </w:tcPr>
          <w:p w14:paraId="2AC57CCC" w14:textId="08CA93AD" w:rsidR="00F2334E" w:rsidRPr="008233BF" w:rsidRDefault="00F2334E" w:rsidP="00C53B69">
            <w:pPr>
              <w:pStyle w:val="Small"/>
              <w:jc w:val="both"/>
            </w:pPr>
            <w:r>
              <w:t>NFTC</w:t>
            </w:r>
          </w:p>
        </w:tc>
        <w:tc>
          <w:tcPr>
            <w:tcW w:w="794" w:type="dxa"/>
            <w:tcBorders>
              <w:top w:val="single" w:sz="7" w:space="0" w:color="000000"/>
              <w:left w:val="single" w:sz="7" w:space="0" w:color="000000"/>
              <w:bottom w:val="single" w:sz="7" w:space="0" w:color="000000"/>
              <w:right w:val="single" w:sz="7" w:space="0" w:color="000000"/>
            </w:tcBorders>
          </w:tcPr>
          <w:p w14:paraId="75516DC1" w14:textId="77777777" w:rsidR="00F2334E" w:rsidRPr="008233BF" w:rsidRDefault="00F2334E"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FEC8889" w14:textId="77777777" w:rsidR="00F2334E" w:rsidRPr="008233BF" w:rsidRDefault="00F2334E"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403EE0B0" w14:textId="5E484C71" w:rsidR="00F2334E" w:rsidRPr="008233BF" w:rsidRDefault="00F2334E" w:rsidP="00C53B69">
            <w:pPr>
              <w:pStyle w:val="Small"/>
              <w:jc w:val="both"/>
            </w:pPr>
            <w:r>
              <w:t>A valid feature type code as defined in the FTCS field of the Dataset General Information Record</w:t>
            </w:r>
          </w:p>
        </w:tc>
      </w:tr>
      <w:tr w:rsidR="00B953DD" w:rsidRPr="008233BF" w14:paraId="182FA743" w14:textId="77777777">
        <w:tc>
          <w:tcPr>
            <w:tcW w:w="3459" w:type="dxa"/>
            <w:tcBorders>
              <w:top w:val="single" w:sz="7" w:space="0" w:color="000000"/>
              <w:left w:val="single" w:sz="7" w:space="0" w:color="000000"/>
              <w:bottom w:val="single" w:sz="7" w:space="0" w:color="000000"/>
              <w:right w:val="single" w:sz="7" w:space="0" w:color="000000"/>
            </w:tcBorders>
          </w:tcPr>
          <w:p w14:paraId="46146AAF" w14:textId="77777777" w:rsidR="00B953DD" w:rsidRPr="008233BF" w:rsidRDefault="00B953DD" w:rsidP="00C53B69">
            <w:pPr>
              <w:pStyle w:val="Small"/>
              <w:jc w:val="both"/>
            </w:pPr>
            <w:r w:rsidRPr="008233BF">
              <w:t>Record version</w:t>
            </w:r>
          </w:p>
        </w:tc>
        <w:tc>
          <w:tcPr>
            <w:tcW w:w="794" w:type="dxa"/>
            <w:tcBorders>
              <w:top w:val="single" w:sz="7" w:space="0" w:color="000000"/>
              <w:left w:val="single" w:sz="7" w:space="0" w:color="000000"/>
              <w:bottom w:val="single" w:sz="7" w:space="0" w:color="000000"/>
              <w:right w:val="single" w:sz="7" w:space="0" w:color="000000"/>
            </w:tcBorders>
          </w:tcPr>
          <w:p w14:paraId="184D8A1A" w14:textId="77777777" w:rsidR="00B953DD" w:rsidRPr="008233BF" w:rsidRDefault="00B953DD" w:rsidP="00C53B69">
            <w:pPr>
              <w:pStyle w:val="Small"/>
              <w:jc w:val="both"/>
            </w:pPr>
            <w:r w:rsidRPr="008233BF">
              <w:t>RVER</w:t>
            </w:r>
          </w:p>
        </w:tc>
        <w:tc>
          <w:tcPr>
            <w:tcW w:w="794" w:type="dxa"/>
            <w:tcBorders>
              <w:top w:val="single" w:sz="7" w:space="0" w:color="000000"/>
              <w:left w:val="single" w:sz="7" w:space="0" w:color="000000"/>
              <w:bottom w:val="single" w:sz="7" w:space="0" w:color="000000"/>
              <w:right w:val="single" w:sz="7" w:space="0" w:color="000000"/>
            </w:tcBorders>
          </w:tcPr>
          <w:p w14:paraId="71B7C8B5"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329BA99D"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18C6A835" w14:textId="77777777" w:rsidR="00B953DD" w:rsidRPr="008233BF" w:rsidRDefault="00B953DD" w:rsidP="00C53B69">
            <w:pPr>
              <w:pStyle w:val="Small"/>
              <w:jc w:val="both"/>
            </w:pPr>
            <w:r w:rsidRPr="008233BF">
              <w:t>RVER contains the serial number of the record edition</w:t>
            </w:r>
          </w:p>
        </w:tc>
      </w:tr>
      <w:tr w:rsidR="0027508E" w:rsidRPr="008233BF" w14:paraId="1D49B268" w14:textId="77777777">
        <w:tc>
          <w:tcPr>
            <w:tcW w:w="3459" w:type="dxa"/>
            <w:tcBorders>
              <w:top w:val="single" w:sz="7" w:space="0" w:color="000000"/>
              <w:left w:val="single" w:sz="7" w:space="0" w:color="000000"/>
              <w:bottom w:val="single" w:sz="7" w:space="0" w:color="000000"/>
              <w:right w:val="single" w:sz="7" w:space="0" w:color="000000"/>
            </w:tcBorders>
          </w:tcPr>
          <w:p w14:paraId="77307D0B" w14:textId="77777777" w:rsidR="0027508E" w:rsidRPr="008233BF" w:rsidRDefault="0027508E" w:rsidP="00C53B69">
            <w:pPr>
              <w:pStyle w:val="Small"/>
              <w:jc w:val="both"/>
            </w:pPr>
            <w:r w:rsidRPr="008233BF">
              <w:t>Record update instruction</w:t>
            </w:r>
          </w:p>
        </w:tc>
        <w:tc>
          <w:tcPr>
            <w:tcW w:w="794" w:type="dxa"/>
            <w:tcBorders>
              <w:top w:val="single" w:sz="7" w:space="0" w:color="000000"/>
              <w:left w:val="single" w:sz="7" w:space="0" w:color="000000"/>
              <w:bottom w:val="single" w:sz="7" w:space="0" w:color="000000"/>
              <w:right w:val="single" w:sz="7" w:space="0" w:color="000000"/>
            </w:tcBorders>
          </w:tcPr>
          <w:p w14:paraId="1A3A08AF" w14:textId="77777777" w:rsidR="0027508E" w:rsidRPr="008233BF" w:rsidRDefault="0027508E" w:rsidP="00C53B69">
            <w:pPr>
              <w:pStyle w:val="Small"/>
              <w:jc w:val="both"/>
            </w:pPr>
            <w:r w:rsidRPr="008233BF">
              <w:t>RUIN</w:t>
            </w:r>
          </w:p>
        </w:tc>
        <w:tc>
          <w:tcPr>
            <w:tcW w:w="794" w:type="dxa"/>
            <w:tcBorders>
              <w:top w:val="single" w:sz="7" w:space="0" w:color="000000"/>
              <w:left w:val="single" w:sz="7" w:space="0" w:color="000000"/>
              <w:bottom w:val="single" w:sz="7" w:space="0" w:color="000000"/>
              <w:right w:val="single" w:sz="7" w:space="0" w:color="000000"/>
            </w:tcBorders>
          </w:tcPr>
          <w:p w14:paraId="3F6BD473" w14:textId="77777777" w:rsidR="0027508E" w:rsidRPr="008233BF" w:rsidRDefault="0027508E" w:rsidP="00C53B69">
            <w:pPr>
              <w:pStyle w:val="Small"/>
              <w:jc w:val="both"/>
            </w:pPr>
            <w:r>
              <w:t>{1},{2} or {3}</w:t>
            </w:r>
          </w:p>
        </w:tc>
        <w:tc>
          <w:tcPr>
            <w:tcW w:w="794" w:type="dxa"/>
            <w:tcBorders>
              <w:top w:val="single" w:sz="7" w:space="0" w:color="000000"/>
              <w:left w:val="single" w:sz="7" w:space="0" w:color="000000"/>
              <w:bottom w:val="single" w:sz="7" w:space="0" w:color="000000"/>
              <w:right w:val="single" w:sz="7" w:space="0" w:color="000000"/>
            </w:tcBorders>
          </w:tcPr>
          <w:p w14:paraId="26C2266E" w14:textId="77777777" w:rsidR="0027508E" w:rsidRPr="008233BF" w:rsidRDefault="0027508E" w:rsidP="00C53B69">
            <w:pPr>
              <w:pStyle w:val="Small"/>
              <w:jc w:val="both"/>
            </w:pPr>
            <w:r w:rsidRPr="008233BF">
              <w:t>b11</w:t>
            </w:r>
          </w:p>
        </w:tc>
        <w:tc>
          <w:tcPr>
            <w:tcW w:w="4026" w:type="dxa"/>
            <w:tcBorders>
              <w:top w:val="single" w:sz="7" w:space="0" w:color="000000"/>
              <w:left w:val="single" w:sz="7" w:space="0" w:color="000000"/>
              <w:bottom w:val="single" w:sz="7" w:space="0" w:color="000000"/>
              <w:right w:val="single" w:sz="7" w:space="0" w:color="000000"/>
            </w:tcBorders>
          </w:tcPr>
          <w:p w14:paraId="01491DF6" w14:textId="77777777" w:rsidR="0027508E" w:rsidRDefault="0027508E" w:rsidP="00C53B69">
            <w:pPr>
              <w:pStyle w:val="Small"/>
              <w:snapToGrid w:val="0"/>
              <w:jc w:val="both"/>
            </w:pPr>
            <w:r>
              <w:t>{1} - Insert</w:t>
            </w:r>
          </w:p>
          <w:p w14:paraId="6D0F0B3B" w14:textId="77777777" w:rsidR="0027508E" w:rsidRDefault="0027508E" w:rsidP="00C53B69">
            <w:pPr>
              <w:pStyle w:val="Small"/>
              <w:jc w:val="both"/>
            </w:pPr>
            <w:r>
              <w:t>{2} - Delete</w:t>
            </w:r>
          </w:p>
          <w:p w14:paraId="752EBE5B" w14:textId="77777777" w:rsidR="0027508E" w:rsidRDefault="0027508E" w:rsidP="00C53B69">
            <w:pPr>
              <w:pStyle w:val="Small"/>
              <w:jc w:val="both"/>
            </w:pPr>
            <w:r>
              <w:t>{3} - Modify</w:t>
            </w:r>
          </w:p>
        </w:tc>
      </w:tr>
    </w:tbl>
    <w:p w14:paraId="2F4DF14F" w14:textId="77777777" w:rsidR="00B953DD" w:rsidRDefault="00B953DD" w:rsidP="00C53B69">
      <w:pPr>
        <w:pStyle w:val="Heading3"/>
        <w:numPr>
          <w:ilvl w:val="0"/>
          <w:numId w:val="0"/>
        </w:numPr>
        <w:jc w:val="both"/>
      </w:pPr>
    </w:p>
    <w:p w14:paraId="5C2F4002" w14:textId="7021C414" w:rsidR="00B953DD" w:rsidRPr="008233BF" w:rsidRDefault="00675DE6" w:rsidP="00C53B69">
      <w:pPr>
        <w:pStyle w:val="Heading3"/>
        <w:numPr>
          <w:ilvl w:val="2"/>
          <w:numId w:val="1"/>
        </w:numPr>
        <w:jc w:val="both"/>
      </w:pPr>
      <w:r>
        <w:t xml:space="preserve"> </w:t>
      </w:r>
      <w:bookmarkStart w:id="1390" w:name="_Toc439685356"/>
      <w:r w:rsidR="00B953DD" w:rsidRPr="008233BF">
        <w:t xml:space="preserve">Feature </w:t>
      </w:r>
      <w:r w:rsidR="00E46180">
        <w:t>Object</w:t>
      </w:r>
      <w:r w:rsidR="00B953DD" w:rsidRPr="008233BF">
        <w:t xml:space="preserve"> Identifier field </w:t>
      </w:r>
      <w:r w:rsidR="00B953DD">
        <w:t>- FOID</w:t>
      </w:r>
      <w:bookmarkEnd w:id="1390"/>
    </w:p>
    <w:tbl>
      <w:tblPr>
        <w:tblW w:w="9867" w:type="dxa"/>
        <w:tblInd w:w="-244" w:type="dxa"/>
        <w:tblLayout w:type="fixed"/>
        <w:tblCellMar>
          <w:left w:w="57" w:type="dxa"/>
          <w:right w:w="57" w:type="dxa"/>
        </w:tblCellMar>
        <w:tblLook w:val="0000" w:firstRow="0" w:lastRow="0" w:firstColumn="0" w:lastColumn="0" w:noHBand="0" w:noVBand="0"/>
      </w:tblPr>
      <w:tblGrid>
        <w:gridCol w:w="3459"/>
        <w:gridCol w:w="794"/>
        <w:gridCol w:w="794"/>
        <w:gridCol w:w="794"/>
        <w:gridCol w:w="4026"/>
      </w:tblGrid>
      <w:tr w:rsidR="00B953DD" w:rsidRPr="008233BF" w14:paraId="5CCEEFD1" w14:textId="77777777">
        <w:tc>
          <w:tcPr>
            <w:tcW w:w="3459" w:type="dxa"/>
            <w:tcBorders>
              <w:top w:val="double" w:sz="7" w:space="0" w:color="000000"/>
              <w:left w:val="double" w:sz="7" w:space="0" w:color="000000"/>
              <w:bottom w:val="double" w:sz="7" w:space="0" w:color="000000"/>
              <w:right w:val="single" w:sz="7" w:space="0" w:color="000000"/>
            </w:tcBorders>
            <w:vAlign w:val="center"/>
          </w:tcPr>
          <w:p w14:paraId="1BB7848A" w14:textId="77777777" w:rsidR="00B953DD" w:rsidRPr="008233BF" w:rsidRDefault="00B953DD" w:rsidP="00C53B69">
            <w:pPr>
              <w:pStyle w:val="Small"/>
              <w:jc w:val="both"/>
            </w:pPr>
            <w:r w:rsidRPr="008233BF">
              <w:t>Subfield name</w:t>
            </w:r>
          </w:p>
        </w:tc>
        <w:tc>
          <w:tcPr>
            <w:tcW w:w="794" w:type="dxa"/>
            <w:tcBorders>
              <w:top w:val="double" w:sz="7" w:space="0" w:color="000000"/>
              <w:left w:val="single" w:sz="7" w:space="0" w:color="000000"/>
              <w:bottom w:val="double" w:sz="7" w:space="0" w:color="000000"/>
              <w:right w:val="single" w:sz="7" w:space="0" w:color="000000"/>
            </w:tcBorders>
            <w:vAlign w:val="center"/>
          </w:tcPr>
          <w:p w14:paraId="6A64669D" w14:textId="77777777" w:rsidR="00B953DD" w:rsidRPr="008233BF" w:rsidRDefault="00B953DD" w:rsidP="00C53B69">
            <w:pPr>
              <w:pStyle w:val="Small"/>
              <w:jc w:val="both"/>
            </w:pPr>
            <w:r w:rsidRPr="008233BF">
              <w:t>Label</w:t>
            </w:r>
          </w:p>
        </w:tc>
        <w:tc>
          <w:tcPr>
            <w:tcW w:w="794" w:type="dxa"/>
            <w:tcBorders>
              <w:top w:val="double" w:sz="7" w:space="0" w:color="000000"/>
              <w:left w:val="single" w:sz="7" w:space="0" w:color="000000"/>
              <w:bottom w:val="double" w:sz="7" w:space="0" w:color="000000"/>
              <w:right w:val="single" w:sz="7" w:space="0" w:color="000000"/>
            </w:tcBorders>
          </w:tcPr>
          <w:p w14:paraId="28C195FD" w14:textId="77777777" w:rsidR="00B953DD" w:rsidRPr="008233BF" w:rsidRDefault="00B953DD" w:rsidP="00C53B69">
            <w:pPr>
              <w:pStyle w:val="Small"/>
              <w:jc w:val="both"/>
            </w:pPr>
            <w:r>
              <w:t>Value</w:t>
            </w:r>
          </w:p>
        </w:tc>
        <w:tc>
          <w:tcPr>
            <w:tcW w:w="794" w:type="dxa"/>
            <w:tcBorders>
              <w:top w:val="double" w:sz="7" w:space="0" w:color="000000"/>
              <w:left w:val="single" w:sz="7" w:space="0" w:color="000000"/>
              <w:bottom w:val="double" w:sz="7" w:space="0" w:color="000000"/>
              <w:right w:val="single" w:sz="7" w:space="0" w:color="000000"/>
            </w:tcBorders>
            <w:vAlign w:val="center"/>
          </w:tcPr>
          <w:p w14:paraId="25A3D58A" w14:textId="77777777" w:rsidR="00B953DD" w:rsidRPr="008233BF" w:rsidRDefault="00B953DD" w:rsidP="00C53B69">
            <w:pPr>
              <w:pStyle w:val="Small"/>
              <w:jc w:val="both"/>
            </w:pPr>
            <w:r w:rsidRPr="008233BF">
              <w:t>Format</w:t>
            </w:r>
          </w:p>
        </w:tc>
        <w:tc>
          <w:tcPr>
            <w:tcW w:w="4026" w:type="dxa"/>
            <w:tcBorders>
              <w:top w:val="double" w:sz="7" w:space="0" w:color="000000"/>
              <w:left w:val="single" w:sz="7" w:space="0" w:color="000000"/>
              <w:bottom w:val="double" w:sz="7" w:space="0" w:color="000000"/>
              <w:right w:val="double" w:sz="7" w:space="0" w:color="000000"/>
            </w:tcBorders>
            <w:vAlign w:val="center"/>
          </w:tcPr>
          <w:p w14:paraId="1943E5AD" w14:textId="77777777" w:rsidR="00B953DD" w:rsidRPr="008233BF" w:rsidRDefault="00B953DD" w:rsidP="00C53B69">
            <w:pPr>
              <w:pStyle w:val="Small"/>
              <w:jc w:val="both"/>
            </w:pPr>
            <w:r>
              <w:t>Comment</w:t>
            </w:r>
          </w:p>
        </w:tc>
      </w:tr>
      <w:tr w:rsidR="00B953DD" w:rsidRPr="008233BF" w14:paraId="5BA7E083" w14:textId="77777777">
        <w:tc>
          <w:tcPr>
            <w:tcW w:w="3459" w:type="dxa"/>
            <w:tcBorders>
              <w:top w:val="single" w:sz="7" w:space="0" w:color="000000"/>
              <w:left w:val="single" w:sz="7" w:space="0" w:color="000000"/>
              <w:bottom w:val="single" w:sz="7" w:space="0" w:color="000000"/>
              <w:right w:val="single" w:sz="7" w:space="0" w:color="000000"/>
            </w:tcBorders>
          </w:tcPr>
          <w:p w14:paraId="09D31A31" w14:textId="77777777" w:rsidR="00B953DD" w:rsidRPr="008233BF" w:rsidRDefault="00B953DD" w:rsidP="00C53B69">
            <w:pPr>
              <w:pStyle w:val="Small"/>
              <w:jc w:val="both"/>
            </w:pPr>
            <w:r w:rsidRPr="008233BF">
              <w:t>Producing agency</w:t>
            </w:r>
          </w:p>
        </w:tc>
        <w:tc>
          <w:tcPr>
            <w:tcW w:w="794" w:type="dxa"/>
            <w:tcBorders>
              <w:top w:val="single" w:sz="7" w:space="0" w:color="000000"/>
              <w:left w:val="single" w:sz="7" w:space="0" w:color="000000"/>
              <w:bottom w:val="single" w:sz="7" w:space="0" w:color="000000"/>
              <w:right w:val="single" w:sz="7" w:space="0" w:color="000000"/>
            </w:tcBorders>
          </w:tcPr>
          <w:p w14:paraId="02A0878C" w14:textId="77777777" w:rsidR="00B953DD" w:rsidRPr="008233BF" w:rsidRDefault="00B953DD" w:rsidP="00C53B69">
            <w:pPr>
              <w:pStyle w:val="Small"/>
              <w:jc w:val="both"/>
            </w:pPr>
            <w:r w:rsidRPr="008233BF">
              <w:t>AGEN</w:t>
            </w:r>
          </w:p>
        </w:tc>
        <w:tc>
          <w:tcPr>
            <w:tcW w:w="794" w:type="dxa"/>
            <w:tcBorders>
              <w:top w:val="single" w:sz="7" w:space="0" w:color="000000"/>
              <w:left w:val="single" w:sz="7" w:space="0" w:color="000000"/>
              <w:bottom w:val="single" w:sz="7" w:space="0" w:color="000000"/>
              <w:right w:val="single" w:sz="7" w:space="0" w:color="000000"/>
            </w:tcBorders>
          </w:tcPr>
          <w:p w14:paraId="637CACBF"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40FBFFA5"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1E8B28C5" w14:textId="77777777" w:rsidR="00B953DD" w:rsidRPr="008233BF" w:rsidRDefault="00B953DD" w:rsidP="00C53B69">
            <w:pPr>
              <w:pStyle w:val="Small"/>
              <w:jc w:val="both"/>
            </w:pPr>
            <w:r w:rsidRPr="008233BF">
              <w:t>Agency code</w:t>
            </w:r>
          </w:p>
        </w:tc>
      </w:tr>
      <w:tr w:rsidR="00B953DD" w:rsidRPr="008233BF" w14:paraId="68D01331" w14:textId="77777777">
        <w:tc>
          <w:tcPr>
            <w:tcW w:w="3459" w:type="dxa"/>
            <w:tcBorders>
              <w:top w:val="single" w:sz="7" w:space="0" w:color="000000"/>
              <w:left w:val="single" w:sz="7" w:space="0" w:color="000000"/>
              <w:bottom w:val="single" w:sz="7" w:space="0" w:color="000000"/>
              <w:right w:val="single" w:sz="7" w:space="0" w:color="000000"/>
            </w:tcBorders>
          </w:tcPr>
          <w:p w14:paraId="525CDE5A" w14:textId="77777777" w:rsidR="00B953DD" w:rsidRPr="008233BF" w:rsidRDefault="00B953DD" w:rsidP="00C53B69">
            <w:pPr>
              <w:pStyle w:val="Small"/>
              <w:jc w:val="both"/>
            </w:pPr>
            <w:r w:rsidRPr="008233BF">
              <w:lastRenderedPageBreak/>
              <w:t>Feature identification number</w:t>
            </w:r>
          </w:p>
        </w:tc>
        <w:tc>
          <w:tcPr>
            <w:tcW w:w="794" w:type="dxa"/>
            <w:tcBorders>
              <w:top w:val="single" w:sz="7" w:space="0" w:color="000000"/>
              <w:left w:val="single" w:sz="7" w:space="0" w:color="000000"/>
              <w:bottom w:val="single" w:sz="7" w:space="0" w:color="000000"/>
              <w:right w:val="single" w:sz="7" w:space="0" w:color="000000"/>
            </w:tcBorders>
          </w:tcPr>
          <w:p w14:paraId="4FCAF797" w14:textId="77777777" w:rsidR="00B953DD" w:rsidRPr="008233BF" w:rsidRDefault="00B953DD" w:rsidP="00C53B69">
            <w:pPr>
              <w:pStyle w:val="Small"/>
              <w:jc w:val="both"/>
            </w:pPr>
            <w:r w:rsidRPr="008233BF">
              <w:t>FIDN</w:t>
            </w:r>
          </w:p>
        </w:tc>
        <w:tc>
          <w:tcPr>
            <w:tcW w:w="794" w:type="dxa"/>
            <w:tcBorders>
              <w:top w:val="single" w:sz="7" w:space="0" w:color="000000"/>
              <w:left w:val="single" w:sz="7" w:space="0" w:color="000000"/>
              <w:bottom w:val="single" w:sz="7" w:space="0" w:color="000000"/>
              <w:right w:val="single" w:sz="7" w:space="0" w:color="000000"/>
            </w:tcBorders>
          </w:tcPr>
          <w:p w14:paraId="38892DFA"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01B5ACA9" w14:textId="77777777" w:rsidR="00B953DD" w:rsidRPr="008233BF" w:rsidRDefault="00B953DD" w:rsidP="00C53B69">
            <w:pPr>
              <w:pStyle w:val="Small"/>
              <w:jc w:val="both"/>
            </w:pPr>
            <w:r w:rsidRPr="008233BF">
              <w:t>b14</w:t>
            </w:r>
          </w:p>
        </w:tc>
        <w:tc>
          <w:tcPr>
            <w:tcW w:w="4026" w:type="dxa"/>
            <w:tcBorders>
              <w:top w:val="single" w:sz="7" w:space="0" w:color="000000"/>
              <w:left w:val="single" w:sz="7" w:space="0" w:color="000000"/>
              <w:bottom w:val="single" w:sz="7" w:space="0" w:color="000000"/>
              <w:right w:val="single" w:sz="7" w:space="0" w:color="000000"/>
            </w:tcBorders>
          </w:tcPr>
          <w:p w14:paraId="31AD84E5" w14:textId="77777777" w:rsidR="00B953DD" w:rsidRPr="008233BF" w:rsidRDefault="00B953DD" w:rsidP="00C53B69">
            <w:pPr>
              <w:pStyle w:val="Small"/>
              <w:jc w:val="both"/>
            </w:pPr>
            <w:r w:rsidRPr="008233BF">
              <w:t>Range: 1 to 2</w:t>
            </w:r>
            <w:r w:rsidRPr="008233BF">
              <w:rPr>
                <w:vertAlign w:val="superscript"/>
              </w:rPr>
              <w:t>32</w:t>
            </w:r>
            <w:r w:rsidRPr="008233BF">
              <w:noBreakHyphen/>
              <w:t>2</w:t>
            </w:r>
          </w:p>
        </w:tc>
      </w:tr>
      <w:tr w:rsidR="00B953DD" w:rsidRPr="008233BF" w14:paraId="5C5833F9" w14:textId="77777777">
        <w:tc>
          <w:tcPr>
            <w:tcW w:w="3459" w:type="dxa"/>
            <w:tcBorders>
              <w:top w:val="single" w:sz="7" w:space="0" w:color="000000"/>
              <w:left w:val="single" w:sz="7" w:space="0" w:color="000000"/>
              <w:bottom w:val="single" w:sz="7" w:space="0" w:color="000000"/>
              <w:right w:val="single" w:sz="7" w:space="0" w:color="000000"/>
            </w:tcBorders>
          </w:tcPr>
          <w:p w14:paraId="117D3305" w14:textId="77777777" w:rsidR="00B953DD" w:rsidRPr="008233BF" w:rsidRDefault="00B953DD" w:rsidP="00C53B69">
            <w:pPr>
              <w:pStyle w:val="Small"/>
              <w:jc w:val="both"/>
            </w:pPr>
            <w:r w:rsidRPr="008233BF">
              <w:t>Feature identification subdivision</w:t>
            </w:r>
          </w:p>
        </w:tc>
        <w:tc>
          <w:tcPr>
            <w:tcW w:w="794" w:type="dxa"/>
            <w:tcBorders>
              <w:top w:val="single" w:sz="7" w:space="0" w:color="000000"/>
              <w:left w:val="single" w:sz="7" w:space="0" w:color="000000"/>
              <w:bottom w:val="single" w:sz="7" w:space="0" w:color="000000"/>
              <w:right w:val="single" w:sz="7" w:space="0" w:color="000000"/>
            </w:tcBorders>
          </w:tcPr>
          <w:p w14:paraId="0B1AEFBB" w14:textId="77777777" w:rsidR="00B953DD" w:rsidRPr="008233BF" w:rsidRDefault="00B953DD" w:rsidP="00C53B69">
            <w:pPr>
              <w:pStyle w:val="Small"/>
              <w:jc w:val="both"/>
            </w:pPr>
            <w:r w:rsidRPr="008233BF">
              <w:t>FIDS</w:t>
            </w:r>
          </w:p>
        </w:tc>
        <w:tc>
          <w:tcPr>
            <w:tcW w:w="794" w:type="dxa"/>
            <w:tcBorders>
              <w:top w:val="single" w:sz="7" w:space="0" w:color="000000"/>
              <w:left w:val="single" w:sz="7" w:space="0" w:color="000000"/>
              <w:bottom w:val="single" w:sz="7" w:space="0" w:color="000000"/>
              <w:right w:val="single" w:sz="7" w:space="0" w:color="000000"/>
            </w:tcBorders>
          </w:tcPr>
          <w:p w14:paraId="236B9328" w14:textId="77777777" w:rsidR="00B953DD" w:rsidRPr="008233BF" w:rsidRDefault="00B953DD" w:rsidP="00C53B69">
            <w:pPr>
              <w:pStyle w:val="Small"/>
              <w:jc w:val="both"/>
            </w:pPr>
          </w:p>
        </w:tc>
        <w:tc>
          <w:tcPr>
            <w:tcW w:w="794" w:type="dxa"/>
            <w:tcBorders>
              <w:top w:val="single" w:sz="7" w:space="0" w:color="000000"/>
              <w:left w:val="single" w:sz="7" w:space="0" w:color="000000"/>
              <w:bottom w:val="single" w:sz="7" w:space="0" w:color="000000"/>
              <w:right w:val="single" w:sz="7" w:space="0" w:color="000000"/>
            </w:tcBorders>
          </w:tcPr>
          <w:p w14:paraId="70F91E2D" w14:textId="77777777" w:rsidR="00B953DD" w:rsidRPr="008233BF" w:rsidRDefault="00B953DD" w:rsidP="00C53B69">
            <w:pPr>
              <w:pStyle w:val="Small"/>
              <w:jc w:val="both"/>
            </w:pPr>
            <w:r w:rsidRPr="008233BF">
              <w:t>b12</w:t>
            </w:r>
          </w:p>
        </w:tc>
        <w:tc>
          <w:tcPr>
            <w:tcW w:w="4026" w:type="dxa"/>
            <w:tcBorders>
              <w:top w:val="single" w:sz="7" w:space="0" w:color="000000"/>
              <w:left w:val="single" w:sz="7" w:space="0" w:color="000000"/>
              <w:bottom w:val="single" w:sz="7" w:space="0" w:color="000000"/>
              <w:right w:val="single" w:sz="7" w:space="0" w:color="000000"/>
            </w:tcBorders>
          </w:tcPr>
          <w:p w14:paraId="20078A7A" w14:textId="77777777" w:rsidR="00B953DD" w:rsidRPr="008233BF" w:rsidRDefault="00B953DD" w:rsidP="00C53B69">
            <w:pPr>
              <w:pStyle w:val="Small"/>
              <w:jc w:val="both"/>
            </w:pPr>
            <w:r w:rsidRPr="008233BF">
              <w:t>Range: 1 to 2</w:t>
            </w:r>
            <w:r w:rsidRPr="008233BF">
              <w:rPr>
                <w:vertAlign w:val="superscript"/>
              </w:rPr>
              <w:t>16</w:t>
            </w:r>
            <w:r w:rsidRPr="008233BF">
              <w:noBreakHyphen/>
              <w:t>2</w:t>
            </w:r>
          </w:p>
        </w:tc>
      </w:tr>
    </w:tbl>
    <w:p w14:paraId="3ECEC680" w14:textId="77777777" w:rsidR="00B953DD" w:rsidRPr="008233BF" w:rsidRDefault="00B953DD" w:rsidP="00C53B69">
      <w:pPr>
        <w:ind w:left="-284"/>
        <w:rPr>
          <w:b/>
        </w:rPr>
      </w:pPr>
    </w:p>
    <w:p w14:paraId="1DA1FDAF" w14:textId="77777777" w:rsidR="00B953DD" w:rsidRPr="008233BF" w:rsidRDefault="00675DE6" w:rsidP="00C53B69">
      <w:pPr>
        <w:pStyle w:val="Heading3"/>
        <w:numPr>
          <w:ilvl w:val="2"/>
          <w:numId w:val="1"/>
        </w:numPr>
        <w:jc w:val="both"/>
      </w:pPr>
      <w:r>
        <w:t xml:space="preserve"> </w:t>
      </w:r>
      <w:bookmarkStart w:id="1391" w:name="_Toc439685357"/>
      <w:r w:rsidR="00B953DD" w:rsidRPr="008233BF">
        <w:t xml:space="preserve">Spatial Association field </w:t>
      </w:r>
      <w:r w:rsidR="00B953DD">
        <w:t>- SPAS</w:t>
      </w:r>
      <w:bookmarkEnd w:id="1391"/>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B953DD" w:rsidRPr="008233BF" w14:paraId="15EF55E2"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6A8DEC9A" w14:textId="77777777" w:rsidR="00B953DD" w:rsidRPr="008233BF" w:rsidRDefault="00B953DD"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61BABB77" w14:textId="77777777" w:rsidR="00B953DD" w:rsidRPr="008233BF" w:rsidRDefault="00B953DD"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53B6B72B" w14:textId="77777777" w:rsidR="00B953DD" w:rsidRPr="008233BF" w:rsidRDefault="00B953DD"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239DDEE4" w14:textId="77777777" w:rsidR="00B953DD" w:rsidRPr="008233BF" w:rsidRDefault="00B953DD"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7A7C8460" w14:textId="77777777" w:rsidR="00B953DD" w:rsidRPr="008233BF" w:rsidRDefault="00B953DD" w:rsidP="00C53B69">
            <w:pPr>
              <w:pStyle w:val="Small"/>
              <w:jc w:val="both"/>
            </w:pPr>
            <w:r>
              <w:t>Comment</w:t>
            </w:r>
          </w:p>
        </w:tc>
      </w:tr>
      <w:tr w:rsidR="00B953DD" w:rsidRPr="008233BF" w14:paraId="5659E92C"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19BE6E16" w14:textId="77777777" w:rsidR="00B953DD" w:rsidRPr="008233BF" w:rsidRDefault="00B953DD"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3991F133" w14:textId="77777777" w:rsidR="00B953DD" w:rsidRPr="008233BF" w:rsidRDefault="00B953DD"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2EDEF5A3" w14:textId="77777777" w:rsidR="00B953DD" w:rsidRPr="008233BF" w:rsidRDefault="006E4207" w:rsidP="00C53B69">
            <w:pPr>
              <w:pStyle w:val="Small"/>
              <w:jc w:val="both"/>
            </w:pPr>
            <w:r>
              <w:t>{1} to {5}</w:t>
            </w:r>
          </w:p>
        </w:tc>
        <w:tc>
          <w:tcPr>
            <w:tcW w:w="794" w:type="dxa"/>
            <w:gridSpan w:val="2"/>
            <w:tcBorders>
              <w:top w:val="single" w:sz="7" w:space="0" w:color="000000"/>
              <w:left w:val="single" w:sz="7" w:space="0" w:color="000000"/>
              <w:bottom w:val="single" w:sz="7" w:space="0" w:color="000000"/>
              <w:right w:val="single" w:sz="7" w:space="0" w:color="000000"/>
            </w:tcBorders>
          </w:tcPr>
          <w:p w14:paraId="3A824C53"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3B6EB63" w14:textId="77777777" w:rsidR="00B953DD" w:rsidRDefault="00B953DD" w:rsidP="00C53B69">
            <w:pPr>
              <w:pStyle w:val="Small"/>
              <w:jc w:val="both"/>
            </w:pPr>
            <w:r w:rsidRPr="008233BF">
              <w:t>Record name of the referenced record</w:t>
            </w:r>
          </w:p>
          <w:p w14:paraId="0B7109A3" w14:textId="77777777" w:rsidR="006E4207" w:rsidRDefault="006E4207" w:rsidP="00C53B69">
            <w:pPr>
              <w:pStyle w:val="Small"/>
              <w:jc w:val="both"/>
            </w:pPr>
            <w:r>
              <w:t>{1} - 110</w:t>
            </w:r>
          </w:p>
          <w:p w14:paraId="0A8B6F6F" w14:textId="77777777" w:rsidR="006E4207" w:rsidRDefault="006E4207" w:rsidP="00C53B69">
            <w:pPr>
              <w:pStyle w:val="Small"/>
              <w:jc w:val="both"/>
            </w:pPr>
            <w:r>
              <w:t>{2} - 115</w:t>
            </w:r>
          </w:p>
          <w:p w14:paraId="223EB82A" w14:textId="77777777" w:rsidR="006E4207" w:rsidRDefault="006E4207" w:rsidP="00C53B69">
            <w:pPr>
              <w:pStyle w:val="Small"/>
              <w:jc w:val="both"/>
            </w:pPr>
            <w:r>
              <w:t>{3} - 120</w:t>
            </w:r>
          </w:p>
          <w:p w14:paraId="5B2BD7A2" w14:textId="77777777" w:rsidR="006E4207" w:rsidRDefault="006E4207" w:rsidP="00C53B69">
            <w:pPr>
              <w:pStyle w:val="Small"/>
              <w:jc w:val="both"/>
            </w:pPr>
            <w:r>
              <w:t>{4} - 125</w:t>
            </w:r>
          </w:p>
          <w:p w14:paraId="3BFC3A6B" w14:textId="77777777" w:rsidR="006E4207" w:rsidRPr="008233BF" w:rsidRDefault="006E4207" w:rsidP="00C53B69">
            <w:pPr>
              <w:pStyle w:val="Small"/>
              <w:jc w:val="both"/>
            </w:pPr>
            <w:r>
              <w:t>{5} - 130</w:t>
            </w:r>
          </w:p>
        </w:tc>
      </w:tr>
      <w:tr w:rsidR="00B953DD" w:rsidRPr="008233BF" w14:paraId="5182363B"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52530FB4" w14:textId="77777777" w:rsidR="00B953DD" w:rsidRPr="008233BF" w:rsidRDefault="00B953DD"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578E5A9C" w14:textId="77777777" w:rsidR="00B953DD" w:rsidRPr="008233BF" w:rsidRDefault="00B953DD"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0B36F3EF"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638C275" w14:textId="77777777" w:rsidR="00B953DD" w:rsidRPr="008233BF" w:rsidRDefault="00B953DD"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A88E9E7" w14:textId="77777777" w:rsidR="00B953DD" w:rsidRPr="008233BF" w:rsidRDefault="00B953DD" w:rsidP="00C53B69">
            <w:pPr>
              <w:pStyle w:val="Small"/>
              <w:jc w:val="both"/>
            </w:pPr>
            <w:r w:rsidRPr="008233BF">
              <w:t>Record identifier of the referenced record</w:t>
            </w:r>
          </w:p>
        </w:tc>
      </w:tr>
      <w:tr w:rsidR="00B953DD" w:rsidRPr="008233BF" w14:paraId="2E82917A"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0B67642E" w14:textId="77777777" w:rsidR="00B953DD" w:rsidRPr="008233BF" w:rsidRDefault="00B953DD" w:rsidP="00C53B69">
            <w:pPr>
              <w:pStyle w:val="Small"/>
              <w:jc w:val="both"/>
            </w:pPr>
            <w:r w:rsidRPr="008233BF">
              <w:t>Orientation</w:t>
            </w:r>
          </w:p>
        </w:tc>
        <w:tc>
          <w:tcPr>
            <w:tcW w:w="794" w:type="dxa"/>
            <w:gridSpan w:val="2"/>
            <w:tcBorders>
              <w:top w:val="single" w:sz="7" w:space="0" w:color="000000"/>
              <w:left w:val="single" w:sz="7" w:space="0" w:color="000000"/>
              <w:bottom w:val="single" w:sz="7" w:space="0" w:color="000000"/>
              <w:right w:val="single" w:sz="7" w:space="0" w:color="000000"/>
            </w:tcBorders>
          </w:tcPr>
          <w:p w14:paraId="187AFE06" w14:textId="77777777" w:rsidR="00B953DD" w:rsidRPr="008233BF" w:rsidRDefault="00B953DD" w:rsidP="00C53B69">
            <w:pPr>
              <w:pStyle w:val="Small"/>
              <w:jc w:val="both"/>
            </w:pPr>
            <w:r w:rsidRPr="008233BF">
              <w:t>ORNT</w:t>
            </w:r>
          </w:p>
        </w:tc>
        <w:tc>
          <w:tcPr>
            <w:tcW w:w="794" w:type="dxa"/>
            <w:gridSpan w:val="2"/>
            <w:tcBorders>
              <w:top w:val="single" w:sz="7" w:space="0" w:color="000000"/>
              <w:left w:val="single" w:sz="7" w:space="0" w:color="000000"/>
              <w:bottom w:val="single" w:sz="7" w:space="0" w:color="000000"/>
              <w:right w:val="single" w:sz="7" w:space="0" w:color="000000"/>
            </w:tcBorders>
          </w:tcPr>
          <w:p w14:paraId="416FE054"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BFDE089"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59BE8CC" w14:textId="77777777" w:rsidR="00B953DD" w:rsidRPr="008233BF" w:rsidRDefault="00B953DD" w:rsidP="00C53B69">
            <w:pPr>
              <w:pStyle w:val="Small"/>
              <w:tabs>
                <w:tab w:val="left" w:pos="584"/>
              </w:tabs>
              <w:jc w:val="both"/>
            </w:pPr>
            <w:r w:rsidRPr="008233BF">
              <w:t>{1}</w:t>
            </w:r>
            <w:r w:rsidRPr="008233BF">
              <w:tab/>
              <w:t>Forward</w:t>
            </w:r>
          </w:p>
          <w:p w14:paraId="593EABDB" w14:textId="77777777" w:rsidR="00B953DD" w:rsidRPr="008233BF" w:rsidRDefault="00B953DD" w:rsidP="00C53B69">
            <w:pPr>
              <w:pStyle w:val="Small"/>
              <w:tabs>
                <w:tab w:val="left" w:pos="584"/>
              </w:tabs>
              <w:jc w:val="both"/>
            </w:pPr>
            <w:r w:rsidRPr="008233BF">
              <w:t>{2}</w:t>
            </w:r>
            <w:r w:rsidRPr="008233BF">
              <w:tab/>
              <w:t>Reverse</w:t>
            </w:r>
          </w:p>
          <w:p w14:paraId="5453D0EA" w14:textId="77777777" w:rsidR="00B953DD" w:rsidRPr="008233BF" w:rsidRDefault="00B953DD" w:rsidP="00C53B69">
            <w:pPr>
              <w:pStyle w:val="Small"/>
              <w:tabs>
                <w:tab w:val="left" w:pos="584"/>
              </w:tabs>
              <w:jc w:val="both"/>
            </w:pPr>
            <w:r w:rsidRPr="008233BF">
              <w:t>{255}</w:t>
            </w:r>
            <w:r w:rsidRPr="008233BF">
              <w:tab/>
              <w:t>NULL (Not Applicable)</w:t>
            </w:r>
          </w:p>
        </w:tc>
      </w:tr>
      <w:tr w:rsidR="00B953DD" w:rsidRPr="008233BF" w14:paraId="16D1A0E1"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213C172" w14:textId="77777777" w:rsidR="00B953DD" w:rsidRPr="008233BF" w:rsidRDefault="00B953DD" w:rsidP="00C53B69">
            <w:pPr>
              <w:pStyle w:val="Small"/>
              <w:jc w:val="both"/>
            </w:pPr>
            <w:r w:rsidRPr="008233BF">
              <w:t>Scale Minimum</w:t>
            </w:r>
          </w:p>
        </w:tc>
        <w:tc>
          <w:tcPr>
            <w:tcW w:w="794" w:type="dxa"/>
            <w:gridSpan w:val="2"/>
            <w:tcBorders>
              <w:top w:val="single" w:sz="7" w:space="0" w:color="000000"/>
              <w:left w:val="single" w:sz="7" w:space="0" w:color="000000"/>
              <w:bottom w:val="single" w:sz="7" w:space="0" w:color="000000"/>
              <w:right w:val="single" w:sz="7" w:space="0" w:color="000000"/>
            </w:tcBorders>
          </w:tcPr>
          <w:p w14:paraId="2AF1213C" w14:textId="77777777" w:rsidR="00B953DD" w:rsidRPr="008233BF" w:rsidRDefault="00B953DD" w:rsidP="00C53B69">
            <w:pPr>
              <w:pStyle w:val="Small"/>
              <w:jc w:val="both"/>
            </w:pPr>
            <w:r w:rsidRPr="008233BF">
              <w:t>SMIN</w:t>
            </w:r>
          </w:p>
        </w:tc>
        <w:tc>
          <w:tcPr>
            <w:tcW w:w="794" w:type="dxa"/>
            <w:gridSpan w:val="2"/>
            <w:tcBorders>
              <w:top w:val="single" w:sz="7" w:space="0" w:color="000000"/>
              <w:left w:val="single" w:sz="7" w:space="0" w:color="000000"/>
              <w:bottom w:val="single" w:sz="7" w:space="0" w:color="000000"/>
              <w:right w:val="single" w:sz="7" w:space="0" w:color="000000"/>
            </w:tcBorders>
          </w:tcPr>
          <w:p w14:paraId="7F94C712"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09A5FA4C" w14:textId="77777777" w:rsidR="00B953DD" w:rsidRPr="008233BF" w:rsidRDefault="00B953DD"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F7FF9B8" w14:textId="3A063280" w:rsidR="00B953DD" w:rsidRPr="008233BF" w:rsidRDefault="00B953DD" w:rsidP="00C53B69">
            <w:pPr>
              <w:pStyle w:val="Small"/>
              <w:tabs>
                <w:tab w:val="left" w:pos="584"/>
              </w:tabs>
              <w:jc w:val="both"/>
            </w:pPr>
            <w:r w:rsidRPr="008233BF">
              <w:t xml:space="preserve">Denominator of the largest scale for which the feature type can be depicted by the referenced spatial </w:t>
            </w:r>
            <w:r w:rsidR="00F719EB">
              <w:t>feature</w:t>
            </w:r>
            <w:r w:rsidRPr="008233BF">
              <w:t>.</w:t>
            </w:r>
          </w:p>
          <w:p w14:paraId="2B9BE5F5" w14:textId="77777777" w:rsidR="00B953DD" w:rsidRPr="008233BF" w:rsidRDefault="00B953DD" w:rsidP="00C53B69">
            <w:pPr>
              <w:pStyle w:val="Small"/>
              <w:tabs>
                <w:tab w:val="left" w:pos="584"/>
              </w:tabs>
              <w:jc w:val="both"/>
            </w:pPr>
            <w:r w:rsidRPr="008233BF">
              <w:t>If the value is 0 it does not apply.</w:t>
            </w:r>
          </w:p>
        </w:tc>
      </w:tr>
      <w:tr w:rsidR="00B953DD" w:rsidRPr="008233BF" w14:paraId="6CD60469"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0315860C" w14:textId="77777777" w:rsidR="00B953DD" w:rsidRPr="008233BF" w:rsidRDefault="00B953DD" w:rsidP="00C53B69">
            <w:pPr>
              <w:pStyle w:val="Small"/>
              <w:jc w:val="both"/>
            </w:pPr>
            <w:r w:rsidRPr="008233BF">
              <w:t>Scale Maximum</w:t>
            </w:r>
          </w:p>
        </w:tc>
        <w:tc>
          <w:tcPr>
            <w:tcW w:w="794" w:type="dxa"/>
            <w:gridSpan w:val="2"/>
            <w:tcBorders>
              <w:top w:val="single" w:sz="7" w:space="0" w:color="000000"/>
              <w:left w:val="single" w:sz="7" w:space="0" w:color="000000"/>
              <w:bottom w:val="single" w:sz="7" w:space="0" w:color="000000"/>
              <w:right w:val="single" w:sz="7" w:space="0" w:color="000000"/>
            </w:tcBorders>
          </w:tcPr>
          <w:p w14:paraId="6BC43793" w14:textId="77777777" w:rsidR="00B953DD" w:rsidRPr="008233BF" w:rsidRDefault="00B953DD" w:rsidP="00C53B69">
            <w:pPr>
              <w:pStyle w:val="Small"/>
              <w:jc w:val="both"/>
            </w:pPr>
            <w:r w:rsidRPr="008233BF">
              <w:t>SMAX</w:t>
            </w:r>
          </w:p>
        </w:tc>
        <w:tc>
          <w:tcPr>
            <w:tcW w:w="794" w:type="dxa"/>
            <w:gridSpan w:val="2"/>
            <w:tcBorders>
              <w:top w:val="single" w:sz="7" w:space="0" w:color="000000"/>
              <w:left w:val="single" w:sz="7" w:space="0" w:color="000000"/>
              <w:bottom w:val="single" w:sz="7" w:space="0" w:color="000000"/>
              <w:right w:val="single" w:sz="7" w:space="0" w:color="000000"/>
            </w:tcBorders>
          </w:tcPr>
          <w:p w14:paraId="6194EB9A"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91F64C3" w14:textId="77777777" w:rsidR="00B953DD" w:rsidRPr="008233BF" w:rsidRDefault="00B953DD"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469634F" w14:textId="265DC929" w:rsidR="00B953DD" w:rsidRPr="008233BF" w:rsidRDefault="00B953DD" w:rsidP="00C53B69">
            <w:pPr>
              <w:pStyle w:val="Small"/>
              <w:tabs>
                <w:tab w:val="left" w:pos="584"/>
              </w:tabs>
              <w:jc w:val="both"/>
            </w:pPr>
            <w:r w:rsidRPr="008233BF">
              <w:t xml:space="preserve">Denominator of the smallest scale for which the feature type can be depicted by the referenced spatial </w:t>
            </w:r>
            <w:r w:rsidR="00F719EB">
              <w:t>feature</w:t>
            </w:r>
            <w:r w:rsidRPr="008233BF">
              <w:t>.</w:t>
            </w:r>
          </w:p>
          <w:p w14:paraId="4A1398B4" w14:textId="77777777" w:rsidR="00B953DD" w:rsidRPr="008233BF" w:rsidRDefault="00B953DD" w:rsidP="00C53B69">
            <w:pPr>
              <w:pStyle w:val="Small"/>
              <w:tabs>
                <w:tab w:val="left" w:pos="584"/>
              </w:tabs>
              <w:jc w:val="both"/>
            </w:pPr>
            <w:r w:rsidRPr="008233BF">
              <w:t>If the value is 2</w:t>
            </w:r>
            <w:r w:rsidRPr="008233BF">
              <w:rPr>
                <w:vertAlign w:val="superscript"/>
              </w:rPr>
              <w:t>32</w:t>
            </w:r>
            <w:r w:rsidRPr="008233BF">
              <w:t>-1 it does not apply.</w:t>
            </w:r>
          </w:p>
        </w:tc>
      </w:tr>
      <w:tr w:rsidR="00EE3862" w:rsidRPr="008233BF" w14:paraId="7F4A1925"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697413DF" w14:textId="77777777" w:rsidR="00EE3862" w:rsidRPr="008233BF" w:rsidRDefault="00EE3862" w:rsidP="00C53B69">
            <w:pPr>
              <w:pStyle w:val="Small"/>
              <w:jc w:val="both"/>
            </w:pPr>
            <w:r w:rsidRPr="008233BF">
              <w:t>Spatial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252B4939" w14:textId="77777777" w:rsidR="00EE3862" w:rsidRPr="008233BF" w:rsidRDefault="00EE3862" w:rsidP="00C53B69">
            <w:pPr>
              <w:pStyle w:val="Small"/>
              <w:jc w:val="both"/>
            </w:pPr>
            <w:r w:rsidRPr="008233BF">
              <w:t>SAUI</w:t>
            </w:r>
          </w:p>
        </w:tc>
        <w:tc>
          <w:tcPr>
            <w:tcW w:w="794" w:type="dxa"/>
            <w:gridSpan w:val="2"/>
            <w:tcBorders>
              <w:top w:val="single" w:sz="7" w:space="0" w:color="000000"/>
              <w:left w:val="single" w:sz="7" w:space="0" w:color="000000"/>
              <w:bottom w:val="single" w:sz="7" w:space="0" w:color="000000"/>
              <w:right w:val="single" w:sz="7" w:space="0" w:color="000000"/>
            </w:tcBorders>
          </w:tcPr>
          <w:p w14:paraId="08A4E92D" w14:textId="77777777" w:rsidR="00EE3862" w:rsidRPr="008233BF" w:rsidRDefault="00EE3862" w:rsidP="00C53B69">
            <w:pPr>
              <w:pStyle w:val="Small"/>
              <w:jc w:val="both"/>
            </w:pPr>
            <w:r>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3992122E" w14:textId="77777777" w:rsidR="00EE3862" w:rsidRPr="008233BF" w:rsidRDefault="00EE3862"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3D03658" w14:textId="77777777" w:rsidR="00EE3862" w:rsidRDefault="00EE3862" w:rsidP="00C53B69">
            <w:pPr>
              <w:pStyle w:val="Small"/>
              <w:snapToGrid w:val="0"/>
              <w:jc w:val="both"/>
            </w:pPr>
            <w:r>
              <w:t>{1} - Insert</w:t>
            </w:r>
          </w:p>
          <w:p w14:paraId="55C19A52" w14:textId="77777777" w:rsidR="00EE3862" w:rsidRPr="008233BF" w:rsidRDefault="00EE3862" w:rsidP="00C53B69">
            <w:pPr>
              <w:pStyle w:val="Small"/>
              <w:jc w:val="both"/>
            </w:pPr>
            <w:r>
              <w:t>{2} - Delete</w:t>
            </w:r>
          </w:p>
        </w:tc>
      </w:tr>
    </w:tbl>
    <w:p w14:paraId="58B3AD15" w14:textId="77777777" w:rsidR="00B953DD" w:rsidRDefault="00B953DD" w:rsidP="00C53B69">
      <w:pPr>
        <w:pStyle w:val="Heading3"/>
        <w:numPr>
          <w:ilvl w:val="0"/>
          <w:numId w:val="0"/>
        </w:numPr>
        <w:jc w:val="both"/>
      </w:pPr>
    </w:p>
    <w:p w14:paraId="0003D639" w14:textId="77777777" w:rsidR="00B953DD" w:rsidRPr="008233BF" w:rsidRDefault="00675DE6" w:rsidP="00C53B69">
      <w:pPr>
        <w:pStyle w:val="Heading3"/>
        <w:numPr>
          <w:ilvl w:val="2"/>
          <w:numId w:val="1"/>
        </w:numPr>
        <w:jc w:val="both"/>
      </w:pPr>
      <w:r>
        <w:t xml:space="preserve"> </w:t>
      </w:r>
      <w:bookmarkStart w:id="1392" w:name="_Toc439685358"/>
      <w:r w:rsidR="00B953DD" w:rsidRPr="008233BF">
        <w:t>Feature Association</w:t>
      </w:r>
      <w:r w:rsidR="00F84C9A">
        <w:t xml:space="preserve"> field</w:t>
      </w:r>
      <w:r w:rsidR="00B953DD" w:rsidRPr="008233BF">
        <w:t xml:space="preserve"> </w:t>
      </w:r>
      <w:r w:rsidR="00B953DD">
        <w:t>– F</w:t>
      </w:r>
      <w:r w:rsidR="009718F9">
        <w:t>ASC</w:t>
      </w:r>
      <w:bookmarkEnd w:id="1392"/>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B953DD" w:rsidRPr="008233BF" w14:paraId="167F64C1"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2E3E0926" w14:textId="77777777" w:rsidR="00B953DD" w:rsidRPr="008233BF" w:rsidRDefault="00B953DD"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1CF1B260" w14:textId="77777777" w:rsidR="00B953DD" w:rsidRPr="008233BF" w:rsidRDefault="00B953DD"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7F54DDAE" w14:textId="77777777" w:rsidR="00B953DD" w:rsidRPr="009718F9" w:rsidRDefault="00B953DD" w:rsidP="00C53B69">
            <w:pPr>
              <w:pStyle w:val="Small"/>
              <w:jc w:val="both"/>
            </w:pPr>
            <w:r w:rsidRPr="009718F9">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75C96BBC" w14:textId="77777777" w:rsidR="00B953DD" w:rsidRPr="008233BF" w:rsidRDefault="00B953DD"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4B36F5C5" w14:textId="77777777" w:rsidR="00B953DD" w:rsidRPr="008233BF" w:rsidRDefault="00B953DD" w:rsidP="00C53B69">
            <w:pPr>
              <w:pStyle w:val="Small"/>
              <w:jc w:val="both"/>
            </w:pPr>
            <w:r>
              <w:t>Comment</w:t>
            </w:r>
          </w:p>
        </w:tc>
      </w:tr>
      <w:tr w:rsidR="00675DE6" w:rsidRPr="008233BF" w14:paraId="11E04F25"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048FFF4" w14:textId="77777777" w:rsidR="00675DE6" w:rsidRDefault="00675DE6" w:rsidP="00EF5BF2">
            <w:pPr>
              <w:pStyle w:val="Small"/>
              <w:snapToGrid w:val="0"/>
            </w:pPr>
            <w:r>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7B90042F" w14:textId="77777777" w:rsidR="00675DE6" w:rsidRPr="008233BF" w:rsidRDefault="00675DE6"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5EFD8964"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F8CA728" w14:textId="77777777" w:rsidR="00675DE6" w:rsidRPr="009718F9" w:rsidRDefault="00675DE6" w:rsidP="00C53B69">
            <w:pPr>
              <w:pStyle w:val="Small"/>
              <w:jc w:val="both"/>
            </w:pPr>
            <w:r w:rsidRPr="009718F9">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11F57D9B" w14:textId="77777777" w:rsidR="00675DE6" w:rsidRDefault="00675DE6" w:rsidP="00EF5BF2">
            <w:pPr>
              <w:pStyle w:val="Small"/>
              <w:snapToGrid w:val="0"/>
            </w:pPr>
            <w:r>
              <w:t>Record name of the referenced record</w:t>
            </w:r>
          </w:p>
        </w:tc>
      </w:tr>
      <w:tr w:rsidR="00675DE6" w:rsidRPr="008233BF" w14:paraId="6967421E"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548FBE1" w14:textId="77777777" w:rsidR="00675DE6" w:rsidRDefault="00675DE6" w:rsidP="00EF5BF2">
            <w:pPr>
              <w:pStyle w:val="Small"/>
              <w:snapToGrid w:val="0"/>
            </w:pPr>
            <w:r>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3BF3E4D8" w14:textId="77777777" w:rsidR="00675DE6" w:rsidRPr="008233BF" w:rsidRDefault="00675DE6"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169F00D9"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CF03828" w14:textId="77777777" w:rsidR="00675DE6" w:rsidRPr="009718F9" w:rsidRDefault="00675DE6" w:rsidP="00C53B69">
            <w:pPr>
              <w:pStyle w:val="Small"/>
              <w:jc w:val="both"/>
            </w:pPr>
            <w:r w:rsidRPr="009718F9">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56A740A1" w14:textId="77777777" w:rsidR="00675DE6" w:rsidRDefault="00675DE6" w:rsidP="00EF5BF2">
            <w:pPr>
              <w:pStyle w:val="Small"/>
              <w:snapToGrid w:val="0"/>
            </w:pPr>
            <w:r>
              <w:t>Record identifier of the referenced record</w:t>
            </w:r>
          </w:p>
        </w:tc>
      </w:tr>
      <w:tr w:rsidR="00F2334E" w:rsidRPr="008233BF" w14:paraId="145E0A84"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39606CBD" w14:textId="5A6C2A07" w:rsidR="00F2334E" w:rsidRDefault="00F2334E" w:rsidP="00EF5BF2">
            <w:pPr>
              <w:pStyle w:val="Small"/>
              <w:snapToGrid w:val="0"/>
            </w:pPr>
            <w:r>
              <w:t>Numeric Feature Association Code</w:t>
            </w:r>
          </w:p>
        </w:tc>
        <w:tc>
          <w:tcPr>
            <w:tcW w:w="794" w:type="dxa"/>
            <w:gridSpan w:val="2"/>
            <w:tcBorders>
              <w:top w:val="single" w:sz="7" w:space="0" w:color="000000"/>
              <w:left w:val="single" w:sz="7" w:space="0" w:color="000000"/>
              <w:bottom w:val="single" w:sz="7" w:space="0" w:color="000000"/>
              <w:right w:val="single" w:sz="7" w:space="0" w:color="000000"/>
            </w:tcBorders>
          </w:tcPr>
          <w:p w14:paraId="43386175" w14:textId="029524A4" w:rsidR="00F2334E" w:rsidRDefault="00F2334E" w:rsidP="00EF5BF2">
            <w:pPr>
              <w:pStyle w:val="Small"/>
              <w:snapToGrid w:val="0"/>
            </w:pPr>
            <w:r>
              <w:t>NFAC</w:t>
            </w:r>
          </w:p>
        </w:tc>
        <w:tc>
          <w:tcPr>
            <w:tcW w:w="794" w:type="dxa"/>
            <w:gridSpan w:val="2"/>
            <w:tcBorders>
              <w:top w:val="single" w:sz="7" w:space="0" w:color="000000"/>
              <w:left w:val="single" w:sz="7" w:space="0" w:color="000000"/>
              <w:bottom w:val="single" w:sz="7" w:space="0" w:color="000000"/>
              <w:right w:val="single" w:sz="7" w:space="0" w:color="000000"/>
            </w:tcBorders>
          </w:tcPr>
          <w:p w14:paraId="64FF9454" w14:textId="77777777" w:rsidR="00F2334E" w:rsidRPr="009718F9" w:rsidRDefault="00F2334E"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3BEA37A7" w14:textId="77777777" w:rsidR="00F2334E" w:rsidRPr="008233BF" w:rsidRDefault="00F2334E"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2365D30B" w14:textId="2EAB4FBE" w:rsidR="00F2334E" w:rsidRDefault="00F2334E" w:rsidP="00EF5BF2">
            <w:pPr>
              <w:pStyle w:val="Small"/>
              <w:snapToGrid w:val="0"/>
            </w:pPr>
            <w:r>
              <w:t>A valid code for the feature association as defined in the FACS field of the Dataset General Information Record</w:t>
            </w:r>
          </w:p>
        </w:tc>
      </w:tr>
      <w:tr w:rsidR="00F2334E" w:rsidRPr="008233BF" w14:paraId="246F08B5"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76C6224C" w14:textId="26820261" w:rsidR="00F2334E" w:rsidRDefault="00F2334E" w:rsidP="00EF5BF2">
            <w:pPr>
              <w:pStyle w:val="Small"/>
              <w:snapToGrid w:val="0"/>
            </w:pPr>
            <w:r>
              <w:t xml:space="preserve">Numeric </w:t>
            </w:r>
            <w:proofErr w:type="spellStart"/>
            <w:r>
              <w:t>AssociationRole</w:t>
            </w:r>
            <w:proofErr w:type="spellEnd"/>
            <w:r>
              <w:t xml:space="preserve"> Code</w:t>
            </w:r>
          </w:p>
        </w:tc>
        <w:tc>
          <w:tcPr>
            <w:tcW w:w="794" w:type="dxa"/>
            <w:gridSpan w:val="2"/>
            <w:tcBorders>
              <w:top w:val="single" w:sz="7" w:space="0" w:color="000000"/>
              <w:left w:val="single" w:sz="7" w:space="0" w:color="000000"/>
              <w:bottom w:val="single" w:sz="7" w:space="0" w:color="000000"/>
              <w:right w:val="single" w:sz="7" w:space="0" w:color="000000"/>
            </w:tcBorders>
          </w:tcPr>
          <w:p w14:paraId="2A1EAE3A" w14:textId="64A21CA0" w:rsidR="00F2334E" w:rsidRDefault="00F2334E" w:rsidP="00EF5BF2">
            <w:pPr>
              <w:pStyle w:val="Small"/>
              <w:snapToGrid w:val="0"/>
            </w:pPr>
            <w:r>
              <w:t>NARC</w:t>
            </w:r>
          </w:p>
        </w:tc>
        <w:tc>
          <w:tcPr>
            <w:tcW w:w="794" w:type="dxa"/>
            <w:gridSpan w:val="2"/>
            <w:tcBorders>
              <w:top w:val="single" w:sz="7" w:space="0" w:color="000000"/>
              <w:left w:val="single" w:sz="7" w:space="0" w:color="000000"/>
              <w:bottom w:val="single" w:sz="7" w:space="0" w:color="000000"/>
              <w:right w:val="single" w:sz="7" w:space="0" w:color="000000"/>
            </w:tcBorders>
          </w:tcPr>
          <w:p w14:paraId="760EC135" w14:textId="77777777" w:rsidR="00F2334E" w:rsidRPr="009718F9" w:rsidRDefault="00F2334E"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2F16FBCD" w14:textId="77777777" w:rsidR="00F2334E" w:rsidRPr="008233BF" w:rsidRDefault="00F2334E" w:rsidP="00C53B69">
            <w:pPr>
              <w:pStyle w:val="Small"/>
              <w:jc w:val="both"/>
            </w:pPr>
            <w:r w:rsidRPr="008233BF">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1FC6B088" w14:textId="3A311AB7" w:rsidR="00F2334E" w:rsidRDefault="00F2334E" w:rsidP="00EF5BF2">
            <w:pPr>
              <w:pStyle w:val="Small"/>
              <w:snapToGrid w:val="0"/>
            </w:pPr>
            <w:r>
              <w:t>A valid code for the role as defined in the ARCS field of the Dataset General Information Record</w:t>
            </w:r>
          </w:p>
        </w:tc>
      </w:tr>
      <w:tr w:rsidR="00675DE6" w:rsidRPr="008233BF" w14:paraId="75B0259D"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52ADBD2D" w14:textId="77777777" w:rsidR="00675DE6" w:rsidRDefault="00675DE6" w:rsidP="00EF5BF2">
            <w:pPr>
              <w:pStyle w:val="Small"/>
              <w:snapToGrid w:val="0"/>
            </w:pPr>
            <w:r>
              <w:t>Feature Association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6E3F54BE" w14:textId="77777777" w:rsidR="00675DE6" w:rsidRDefault="00675DE6" w:rsidP="00EF5BF2">
            <w:pPr>
              <w:pStyle w:val="Small"/>
              <w:snapToGrid w:val="0"/>
            </w:pPr>
            <w:r>
              <w:t>FAUI</w:t>
            </w:r>
          </w:p>
        </w:tc>
        <w:tc>
          <w:tcPr>
            <w:tcW w:w="794" w:type="dxa"/>
            <w:gridSpan w:val="2"/>
            <w:tcBorders>
              <w:top w:val="single" w:sz="7" w:space="0" w:color="000000"/>
              <w:left w:val="single" w:sz="7" w:space="0" w:color="000000"/>
              <w:bottom w:val="single" w:sz="7" w:space="0" w:color="000000"/>
              <w:right w:val="single" w:sz="7" w:space="0" w:color="000000"/>
            </w:tcBorders>
          </w:tcPr>
          <w:p w14:paraId="0EA2DE5C" w14:textId="77777777" w:rsidR="00675DE6" w:rsidRPr="009718F9" w:rsidRDefault="00675DE6" w:rsidP="00C53B69">
            <w:pPr>
              <w:pStyle w:val="Small"/>
              <w:jc w:val="both"/>
            </w:pPr>
            <w:r w:rsidRPr="009718F9">
              <w:t>{1} ,{2} or {3}</w:t>
            </w:r>
          </w:p>
        </w:tc>
        <w:tc>
          <w:tcPr>
            <w:tcW w:w="794" w:type="dxa"/>
            <w:gridSpan w:val="2"/>
            <w:tcBorders>
              <w:top w:val="single" w:sz="7" w:space="0" w:color="000000"/>
              <w:left w:val="single" w:sz="7" w:space="0" w:color="000000"/>
              <w:bottom w:val="single" w:sz="7" w:space="0" w:color="000000"/>
              <w:right w:val="single" w:sz="7" w:space="0" w:color="000000"/>
            </w:tcBorders>
          </w:tcPr>
          <w:p w14:paraId="1939211A" w14:textId="77777777" w:rsidR="00675DE6" w:rsidRDefault="00675DE6" w:rsidP="00EF5BF2">
            <w:pPr>
              <w:pStyle w:val="Small"/>
              <w:snapToGrid w:val="0"/>
            </w:pPr>
            <w:r>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3FB7A655" w14:textId="77777777" w:rsidR="00675DE6" w:rsidRDefault="00675DE6" w:rsidP="00EF5BF2">
            <w:pPr>
              <w:pStyle w:val="Small"/>
              <w:snapToGrid w:val="0"/>
            </w:pPr>
            <w:r>
              <w:t>{1} - Insert</w:t>
            </w:r>
          </w:p>
          <w:p w14:paraId="0374D416" w14:textId="77777777" w:rsidR="00675DE6" w:rsidRDefault="00675DE6" w:rsidP="00EF5BF2">
            <w:pPr>
              <w:pStyle w:val="Small"/>
            </w:pPr>
            <w:r>
              <w:t>{2} – Delete</w:t>
            </w:r>
          </w:p>
          <w:p w14:paraId="33F9153A" w14:textId="77777777" w:rsidR="00675DE6" w:rsidRDefault="00675DE6" w:rsidP="00EF5BF2">
            <w:pPr>
              <w:pStyle w:val="Small"/>
            </w:pPr>
            <w:r>
              <w:t>{3} - Modify</w:t>
            </w:r>
          </w:p>
        </w:tc>
      </w:tr>
      <w:tr w:rsidR="00675DE6" w:rsidRPr="008233BF" w14:paraId="4A8FF6ED"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019FE62F" w14:textId="77777777" w:rsidR="00675DE6" w:rsidRDefault="00675DE6" w:rsidP="00EF5BF2">
            <w:pPr>
              <w:pStyle w:val="Small"/>
              <w:snapToGrid w:val="0"/>
            </w:pPr>
            <w:r>
              <w:t>Attribute label/code</w:t>
            </w:r>
          </w:p>
        </w:tc>
        <w:tc>
          <w:tcPr>
            <w:tcW w:w="794" w:type="dxa"/>
            <w:gridSpan w:val="2"/>
            <w:tcBorders>
              <w:top w:val="single" w:sz="7" w:space="0" w:color="000000"/>
              <w:left w:val="single" w:sz="7" w:space="0" w:color="000000"/>
              <w:bottom w:val="single" w:sz="7" w:space="0" w:color="000000"/>
              <w:right w:val="single" w:sz="7" w:space="0" w:color="000000"/>
            </w:tcBorders>
          </w:tcPr>
          <w:p w14:paraId="6E4E4D26" w14:textId="77777777" w:rsidR="00675DE6" w:rsidRDefault="00675DE6" w:rsidP="00EF5BF2">
            <w:pPr>
              <w:pStyle w:val="Small"/>
              <w:snapToGrid w:val="0"/>
            </w:pPr>
            <w:r>
              <w:t>*ATLB</w:t>
            </w:r>
          </w:p>
        </w:tc>
        <w:tc>
          <w:tcPr>
            <w:tcW w:w="794" w:type="dxa"/>
            <w:gridSpan w:val="2"/>
            <w:tcBorders>
              <w:top w:val="single" w:sz="7" w:space="0" w:color="000000"/>
              <w:left w:val="single" w:sz="7" w:space="0" w:color="000000"/>
              <w:bottom w:val="single" w:sz="7" w:space="0" w:color="000000"/>
              <w:right w:val="single" w:sz="7" w:space="0" w:color="000000"/>
            </w:tcBorders>
          </w:tcPr>
          <w:p w14:paraId="4CF28DDC"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vAlign w:val="center"/>
          </w:tcPr>
          <w:p w14:paraId="10391B40" w14:textId="77777777" w:rsidR="00675DE6" w:rsidRDefault="00675DE6"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79D7100F" w14:textId="77777777" w:rsidR="00675DE6" w:rsidRDefault="00675DE6" w:rsidP="00EF5BF2">
            <w:pPr>
              <w:pStyle w:val="Small"/>
              <w:snapToGrid w:val="0"/>
            </w:pPr>
            <w:r>
              <w:t>A valid attribute code</w:t>
            </w:r>
          </w:p>
        </w:tc>
      </w:tr>
      <w:tr w:rsidR="00675DE6" w:rsidRPr="008233BF" w14:paraId="5605CF7D"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1000B618" w14:textId="77777777" w:rsidR="00675DE6" w:rsidRDefault="00675DE6" w:rsidP="00EF5BF2">
            <w:pPr>
              <w:pStyle w:val="Small"/>
              <w:snapToGrid w:val="0"/>
            </w:pPr>
            <w:r>
              <w:t>Attribute index</w:t>
            </w:r>
          </w:p>
        </w:tc>
        <w:tc>
          <w:tcPr>
            <w:tcW w:w="794" w:type="dxa"/>
            <w:gridSpan w:val="2"/>
            <w:tcBorders>
              <w:top w:val="single" w:sz="7" w:space="0" w:color="000000"/>
              <w:left w:val="single" w:sz="7" w:space="0" w:color="000000"/>
              <w:bottom w:val="single" w:sz="7" w:space="0" w:color="000000"/>
              <w:right w:val="single" w:sz="7" w:space="0" w:color="000000"/>
            </w:tcBorders>
          </w:tcPr>
          <w:p w14:paraId="065681F3" w14:textId="77777777" w:rsidR="00675DE6" w:rsidRDefault="00675DE6" w:rsidP="00EF5BF2">
            <w:pPr>
              <w:pStyle w:val="Small"/>
              <w:snapToGrid w:val="0"/>
            </w:pPr>
            <w:r>
              <w:t>ATIX</w:t>
            </w:r>
          </w:p>
        </w:tc>
        <w:tc>
          <w:tcPr>
            <w:tcW w:w="794" w:type="dxa"/>
            <w:gridSpan w:val="2"/>
            <w:tcBorders>
              <w:top w:val="single" w:sz="7" w:space="0" w:color="000000"/>
              <w:left w:val="single" w:sz="7" w:space="0" w:color="000000"/>
              <w:bottom w:val="single" w:sz="7" w:space="0" w:color="000000"/>
              <w:right w:val="single" w:sz="7" w:space="0" w:color="000000"/>
            </w:tcBorders>
          </w:tcPr>
          <w:p w14:paraId="3FC408D7"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5E93F778" w14:textId="77777777" w:rsidR="00675DE6" w:rsidRDefault="00675DE6"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tcPr>
          <w:p w14:paraId="6D89AEDA" w14:textId="77777777" w:rsidR="00675DE6" w:rsidRDefault="00675DE6" w:rsidP="00EF5BF2">
            <w:pPr>
              <w:pStyle w:val="Small"/>
              <w:snapToGrid w:val="0"/>
            </w:pPr>
            <w:r>
              <w:t>Index (position) of the attribute in the sequence of attributes with the same code and the same parent (starting with 1).</w:t>
            </w:r>
          </w:p>
        </w:tc>
      </w:tr>
      <w:tr w:rsidR="00675DE6" w:rsidRPr="008233BF" w14:paraId="416DF02F"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37F5D6A3" w14:textId="77777777" w:rsidR="00675DE6" w:rsidRDefault="00675DE6" w:rsidP="00EF5BF2">
            <w:pPr>
              <w:pStyle w:val="Small"/>
              <w:snapToGrid w:val="0"/>
            </w:pPr>
            <w:r>
              <w:t>Parent index</w:t>
            </w:r>
          </w:p>
        </w:tc>
        <w:tc>
          <w:tcPr>
            <w:tcW w:w="794" w:type="dxa"/>
            <w:gridSpan w:val="2"/>
            <w:tcBorders>
              <w:top w:val="single" w:sz="7" w:space="0" w:color="000000"/>
              <w:left w:val="single" w:sz="7" w:space="0" w:color="000000"/>
              <w:bottom w:val="single" w:sz="7" w:space="0" w:color="000000"/>
              <w:right w:val="single" w:sz="7" w:space="0" w:color="000000"/>
            </w:tcBorders>
          </w:tcPr>
          <w:p w14:paraId="6D37F817" w14:textId="77777777" w:rsidR="00675DE6" w:rsidRDefault="00675DE6" w:rsidP="00EF5BF2">
            <w:pPr>
              <w:pStyle w:val="Small"/>
              <w:snapToGrid w:val="0"/>
            </w:pPr>
            <w:r>
              <w:t>PAIX</w:t>
            </w:r>
          </w:p>
        </w:tc>
        <w:tc>
          <w:tcPr>
            <w:tcW w:w="794" w:type="dxa"/>
            <w:gridSpan w:val="2"/>
            <w:tcBorders>
              <w:top w:val="single" w:sz="7" w:space="0" w:color="000000"/>
              <w:left w:val="single" w:sz="7" w:space="0" w:color="000000"/>
              <w:bottom w:val="single" w:sz="7" w:space="0" w:color="000000"/>
              <w:right w:val="single" w:sz="7" w:space="0" w:color="000000"/>
            </w:tcBorders>
          </w:tcPr>
          <w:p w14:paraId="17357222"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78684BDA" w14:textId="77777777" w:rsidR="00675DE6" w:rsidRDefault="00675DE6" w:rsidP="00EF5BF2">
            <w:pPr>
              <w:pStyle w:val="Small"/>
              <w:snapToGrid w:val="0"/>
            </w:pPr>
            <w:r>
              <w:t>b12</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5432F1AA" w14:textId="77777777" w:rsidR="00675DE6" w:rsidRDefault="00675DE6" w:rsidP="00EF5BF2">
            <w:pPr>
              <w:pStyle w:val="Small"/>
              <w:snapToGrid w:val="0"/>
            </w:pPr>
            <w:r>
              <w:t>Index (position) of the parent complex attribute within this ATTR field (</w:t>
            </w:r>
            <w:proofErr w:type="gramStart"/>
            <w:r>
              <w:t>starting  with</w:t>
            </w:r>
            <w:proofErr w:type="gramEnd"/>
            <w:r>
              <w:t xml:space="preserve"> 1). If the attribute has no parent (top level attribute) the value is 0.</w:t>
            </w:r>
          </w:p>
        </w:tc>
      </w:tr>
      <w:tr w:rsidR="00675DE6" w:rsidRPr="008233BF" w14:paraId="34A3E29E"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31A4045B" w14:textId="77777777" w:rsidR="00675DE6" w:rsidRDefault="00675DE6" w:rsidP="00EF5BF2">
            <w:pPr>
              <w:pStyle w:val="Small"/>
              <w:snapToGrid w:val="0"/>
            </w:pPr>
            <w:r>
              <w:t>Attribute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7C47E342" w14:textId="77777777" w:rsidR="00675DE6" w:rsidRDefault="00675DE6" w:rsidP="00EF5BF2">
            <w:pPr>
              <w:pStyle w:val="Small"/>
              <w:snapToGrid w:val="0"/>
            </w:pPr>
            <w:r>
              <w:t>ATIN</w:t>
            </w:r>
          </w:p>
        </w:tc>
        <w:tc>
          <w:tcPr>
            <w:tcW w:w="794" w:type="dxa"/>
            <w:gridSpan w:val="2"/>
            <w:tcBorders>
              <w:top w:val="single" w:sz="7" w:space="0" w:color="000000"/>
              <w:left w:val="single" w:sz="7" w:space="0" w:color="000000"/>
              <w:bottom w:val="single" w:sz="7" w:space="0" w:color="000000"/>
              <w:right w:val="single" w:sz="7" w:space="0" w:color="000000"/>
            </w:tcBorders>
          </w:tcPr>
          <w:p w14:paraId="6CE650C3" w14:textId="77777777" w:rsidR="00675DE6" w:rsidRPr="009718F9" w:rsidRDefault="00675DE6" w:rsidP="00C53B69">
            <w:pPr>
              <w:pStyle w:val="Small"/>
              <w:jc w:val="both"/>
            </w:pPr>
            <w:r w:rsidRPr="009718F9">
              <w:t>{1},{2} or {3}</w:t>
            </w:r>
          </w:p>
        </w:tc>
        <w:tc>
          <w:tcPr>
            <w:tcW w:w="794" w:type="dxa"/>
            <w:gridSpan w:val="2"/>
            <w:tcBorders>
              <w:top w:val="single" w:sz="7" w:space="0" w:color="000000"/>
              <w:left w:val="single" w:sz="7" w:space="0" w:color="000000"/>
              <w:bottom w:val="single" w:sz="7" w:space="0" w:color="000000"/>
              <w:right w:val="single" w:sz="7" w:space="0" w:color="000000"/>
            </w:tcBorders>
          </w:tcPr>
          <w:p w14:paraId="5AB5375C" w14:textId="77777777" w:rsidR="00675DE6" w:rsidRDefault="00675DE6" w:rsidP="00EF5BF2">
            <w:pPr>
              <w:pStyle w:val="Small"/>
              <w:snapToGrid w:val="0"/>
            </w:pPr>
            <w:r>
              <w:t>b11</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75199B43" w14:textId="77777777" w:rsidR="00675DE6" w:rsidRDefault="00675DE6" w:rsidP="00EF5BF2">
            <w:pPr>
              <w:pStyle w:val="Small"/>
              <w:snapToGrid w:val="0"/>
            </w:pPr>
            <w:r>
              <w:t>{1} - Insert</w:t>
            </w:r>
          </w:p>
          <w:p w14:paraId="7266472F" w14:textId="77777777" w:rsidR="00675DE6" w:rsidRDefault="00675DE6" w:rsidP="00EF5BF2">
            <w:pPr>
              <w:pStyle w:val="Small"/>
            </w:pPr>
            <w:r>
              <w:t>{2} - Delete</w:t>
            </w:r>
          </w:p>
          <w:p w14:paraId="58C5BB00" w14:textId="77777777" w:rsidR="00675DE6" w:rsidRDefault="00675DE6" w:rsidP="00EF5BF2">
            <w:pPr>
              <w:pStyle w:val="Small"/>
              <w:snapToGrid w:val="0"/>
            </w:pPr>
            <w:r>
              <w:t>{3} - Modify</w:t>
            </w:r>
          </w:p>
        </w:tc>
      </w:tr>
      <w:tr w:rsidR="00675DE6" w:rsidRPr="008233BF" w14:paraId="72958A5F" w14:textId="77777777" w:rsidTr="00EF5BF2">
        <w:tc>
          <w:tcPr>
            <w:tcW w:w="3459" w:type="dxa"/>
            <w:gridSpan w:val="2"/>
            <w:tcBorders>
              <w:top w:val="single" w:sz="7" w:space="0" w:color="000000"/>
              <w:left w:val="single" w:sz="7" w:space="0" w:color="000000"/>
              <w:bottom w:val="single" w:sz="7" w:space="0" w:color="000000"/>
              <w:right w:val="single" w:sz="7" w:space="0" w:color="000000"/>
            </w:tcBorders>
          </w:tcPr>
          <w:p w14:paraId="0E39854B" w14:textId="77777777" w:rsidR="00675DE6" w:rsidRDefault="00675DE6" w:rsidP="00EF5BF2">
            <w:pPr>
              <w:pStyle w:val="Small"/>
              <w:snapToGrid w:val="0"/>
            </w:pPr>
            <w:r>
              <w:t>Attribute value</w:t>
            </w:r>
          </w:p>
        </w:tc>
        <w:tc>
          <w:tcPr>
            <w:tcW w:w="794" w:type="dxa"/>
            <w:gridSpan w:val="2"/>
            <w:tcBorders>
              <w:top w:val="single" w:sz="7" w:space="0" w:color="000000"/>
              <w:left w:val="single" w:sz="7" w:space="0" w:color="000000"/>
              <w:bottom w:val="single" w:sz="7" w:space="0" w:color="000000"/>
              <w:right w:val="single" w:sz="7" w:space="0" w:color="000000"/>
            </w:tcBorders>
          </w:tcPr>
          <w:p w14:paraId="4FBB4312" w14:textId="77777777" w:rsidR="00675DE6" w:rsidRDefault="00675DE6" w:rsidP="00EF5BF2">
            <w:pPr>
              <w:pStyle w:val="Small"/>
              <w:snapToGrid w:val="0"/>
            </w:pPr>
            <w:r>
              <w:t>ATVL</w:t>
            </w:r>
          </w:p>
        </w:tc>
        <w:tc>
          <w:tcPr>
            <w:tcW w:w="794" w:type="dxa"/>
            <w:gridSpan w:val="2"/>
            <w:tcBorders>
              <w:top w:val="single" w:sz="7" w:space="0" w:color="000000"/>
              <w:left w:val="single" w:sz="7" w:space="0" w:color="000000"/>
              <w:bottom w:val="single" w:sz="7" w:space="0" w:color="000000"/>
              <w:right w:val="single" w:sz="7" w:space="0" w:color="000000"/>
            </w:tcBorders>
          </w:tcPr>
          <w:p w14:paraId="5E08E58D" w14:textId="77777777" w:rsidR="00675DE6" w:rsidRPr="009718F9" w:rsidRDefault="00675DE6"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65B2E2A" w14:textId="77777777" w:rsidR="00675DE6" w:rsidRDefault="00675DE6" w:rsidP="00EF5BF2">
            <w:pPr>
              <w:pStyle w:val="Small"/>
              <w:snapToGrid w:val="0"/>
            </w:pPr>
            <w:r>
              <w:t>A()</w:t>
            </w:r>
          </w:p>
        </w:tc>
        <w:tc>
          <w:tcPr>
            <w:tcW w:w="4026" w:type="dxa"/>
            <w:gridSpan w:val="2"/>
            <w:tcBorders>
              <w:top w:val="single" w:sz="7" w:space="0" w:color="000000"/>
              <w:left w:val="single" w:sz="7" w:space="0" w:color="000000"/>
              <w:bottom w:val="single" w:sz="7" w:space="0" w:color="000000"/>
              <w:right w:val="single" w:sz="7" w:space="0" w:color="000000"/>
            </w:tcBorders>
            <w:vAlign w:val="center"/>
          </w:tcPr>
          <w:p w14:paraId="4306AFDD" w14:textId="77777777" w:rsidR="00675DE6" w:rsidRDefault="00675DE6" w:rsidP="00EF5BF2">
            <w:pPr>
              <w:pStyle w:val="Small"/>
              <w:snapToGrid w:val="0"/>
            </w:pPr>
            <w:r>
              <w:t>A string containing a valid value for the domain of the attribute specified by the subfields above.</w:t>
            </w:r>
          </w:p>
        </w:tc>
      </w:tr>
    </w:tbl>
    <w:p w14:paraId="6DEA5D96" w14:textId="77777777" w:rsidR="00B953DD" w:rsidRPr="008233BF" w:rsidRDefault="00B953DD" w:rsidP="00C53B69"/>
    <w:p w14:paraId="1A408814" w14:textId="77777777" w:rsidR="00B953DD" w:rsidRDefault="00B953DD" w:rsidP="00C53B69">
      <w:pPr>
        <w:pStyle w:val="Heading3"/>
        <w:numPr>
          <w:ilvl w:val="0"/>
          <w:numId w:val="0"/>
        </w:numPr>
        <w:jc w:val="both"/>
      </w:pPr>
    </w:p>
    <w:p w14:paraId="38B13617" w14:textId="1DD7AE83" w:rsidR="00B953DD" w:rsidRPr="008233BF" w:rsidRDefault="00F2334E" w:rsidP="00C53B69">
      <w:pPr>
        <w:pStyle w:val="Heading3"/>
        <w:numPr>
          <w:ilvl w:val="2"/>
          <w:numId w:val="1"/>
        </w:numPr>
        <w:jc w:val="both"/>
      </w:pPr>
      <w:r>
        <w:t xml:space="preserve"> </w:t>
      </w:r>
      <w:bookmarkStart w:id="1393" w:name="_Toc439685359"/>
      <w:r w:rsidR="00B953DD" w:rsidRPr="008233BF">
        <w:t xml:space="preserve">Masked Spatial Type field </w:t>
      </w:r>
      <w:r w:rsidR="00B953DD">
        <w:t>- MASK</w:t>
      </w:r>
      <w:bookmarkEnd w:id="1393"/>
    </w:p>
    <w:tbl>
      <w:tblPr>
        <w:tblW w:w="9867" w:type="dxa"/>
        <w:tblInd w:w="-244" w:type="dxa"/>
        <w:tblLayout w:type="fixed"/>
        <w:tblCellMar>
          <w:left w:w="57" w:type="dxa"/>
          <w:right w:w="57" w:type="dxa"/>
        </w:tblCellMar>
        <w:tblLook w:val="0000" w:firstRow="0" w:lastRow="0" w:firstColumn="0" w:lastColumn="0" w:noHBand="0" w:noVBand="0"/>
      </w:tblPr>
      <w:tblGrid>
        <w:gridCol w:w="3450"/>
        <w:gridCol w:w="9"/>
        <w:gridCol w:w="785"/>
        <w:gridCol w:w="9"/>
        <w:gridCol w:w="785"/>
        <w:gridCol w:w="9"/>
        <w:gridCol w:w="785"/>
        <w:gridCol w:w="9"/>
        <w:gridCol w:w="4017"/>
        <w:gridCol w:w="9"/>
      </w:tblGrid>
      <w:tr w:rsidR="00B953DD" w:rsidRPr="008233BF" w14:paraId="28C9FA1A" w14:textId="77777777">
        <w:tc>
          <w:tcPr>
            <w:tcW w:w="3459" w:type="dxa"/>
            <w:gridSpan w:val="2"/>
            <w:tcBorders>
              <w:top w:val="double" w:sz="7" w:space="0" w:color="000000"/>
              <w:left w:val="double" w:sz="7" w:space="0" w:color="000000"/>
              <w:bottom w:val="double" w:sz="7" w:space="0" w:color="000000"/>
              <w:right w:val="single" w:sz="7" w:space="0" w:color="000000"/>
            </w:tcBorders>
          </w:tcPr>
          <w:p w14:paraId="0174ED7F" w14:textId="77777777" w:rsidR="00B953DD" w:rsidRPr="008233BF" w:rsidRDefault="00B953DD" w:rsidP="00C53B69">
            <w:pPr>
              <w:pStyle w:val="Small"/>
              <w:jc w:val="both"/>
            </w:pPr>
            <w:r w:rsidRPr="008233BF">
              <w:t>Subfield name</w:t>
            </w:r>
          </w:p>
        </w:tc>
        <w:tc>
          <w:tcPr>
            <w:tcW w:w="794" w:type="dxa"/>
            <w:gridSpan w:val="2"/>
            <w:tcBorders>
              <w:top w:val="double" w:sz="7" w:space="0" w:color="000000"/>
              <w:left w:val="single" w:sz="7" w:space="0" w:color="000000"/>
              <w:bottom w:val="double" w:sz="7" w:space="0" w:color="000000"/>
              <w:right w:val="single" w:sz="7" w:space="0" w:color="000000"/>
            </w:tcBorders>
          </w:tcPr>
          <w:p w14:paraId="7DC7CC24" w14:textId="77777777" w:rsidR="00B953DD" w:rsidRPr="008233BF" w:rsidRDefault="00B953DD" w:rsidP="00C53B69">
            <w:pPr>
              <w:pStyle w:val="Small"/>
              <w:jc w:val="both"/>
            </w:pPr>
            <w:r w:rsidRPr="008233BF">
              <w:t>Label</w:t>
            </w:r>
          </w:p>
        </w:tc>
        <w:tc>
          <w:tcPr>
            <w:tcW w:w="794" w:type="dxa"/>
            <w:gridSpan w:val="2"/>
            <w:tcBorders>
              <w:top w:val="double" w:sz="7" w:space="0" w:color="000000"/>
              <w:left w:val="single" w:sz="7" w:space="0" w:color="000000"/>
              <w:bottom w:val="double" w:sz="7" w:space="0" w:color="000000"/>
              <w:right w:val="single" w:sz="7" w:space="0" w:color="000000"/>
            </w:tcBorders>
          </w:tcPr>
          <w:p w14:paraId="74EF8B52" w14:textId="77777777" w:rsidR="00B953DD" w:rsidRPr="008233BF" w:rsidRDefault="00B953DD" w:rsidP="00C53B69">
            <w:pPr>
              <w:pStyle w:val="Small"/>
              <w:jc w:val="both"/>
            </w:pPr>
            <w:r>
              <w:t>Value</w:t>
            </w:r>
          </w:p>
        </w:tc>
        <w:tc>
          <w:tcPr>
            <w:tcW w:w="794" w:type="dxa"/>
            <w:gridSpan w:val="2"/>
            <w:tcBorders>
              <w:top w:val="double" w:sz="7" w:space="0" w:color="000000"/>
              <w:left w:val="single" w:sz="7" w:space="0" w:color="000000"/>
              <w:bottom w:val="double" w:sz="7" w:space="0" w:color="000000"/>
              <w:right w:val="single" w:sz="7" w:space="0" w:color="000000"/>
            </w:tcBorders>
          </w:tcPr>
          <w:p w14:paraId="24C0B31D" w14:textId="77777777" w:rsidR="00B953DD" w:rsidRPr="008233BF" w:rsidRDefault="00B953DD" w:rsidP="00C53B69">
            <w:pPr>
              <w:pStyle w:val="Small"/>
              <w:jc w:val="both"/>
            </w:pPr>
            <w:r w:rsidRPr="008233BF">
              <w:t>Format</w:t>
            </w:r>
          </w:p>
        </w:tc>
        <w:tc>
          <w:tcPr>
            <w:tcW w:w="4026" w:type="dxa"/>
            <w:gridSpan w:val="2"/>
            <w:tcBorders>
              <w:top w:val="double" w:sz="7" w:space="0" w:color="000000"/>
              <w:left w:val="single" w:sz="7" w:space="0" w:color="000000"/>
              <w:bottom w:val="double" w:sz="7" w:space="0" w:color="000000"/>
              <w:right w:val="double" w:sz="7" w:space="0" w:color="000000"/>
            </w:tcBorders>
          </w:tcPr>
          <w:p w14:paraId="0FA42FC9" w14:textId="77777777" w:rsidR="00B953DD" w:rsidRPr="008233BF" w:rsidRDefault="00B953DD" w:rsidP="00C53B69">
            <w:pPr>
              <w:pStyle w:val="Small"/>
              <w:jc w:val="both"/>
            </w:pPr>
            <w:r>
              <w:t>Comment</w:t>
            </w:r>
          </w:p>
        </w:tc>
      </w:tr>
      <w:tr w:rsidR="00B953DD" w:rsidRPr="008233BF" w14:paraId="58470C1F"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678C873E" w14:textId="77777777" w:rsidR="00B953DD" w:rsidRPr="008233BF" w:rsidRDefault="00B953DD" w:rsidP="00C53B69">
            <w:pPr>
              <w:pStyle w:val="Small"/>
              <w:jc w:val="both"/>
            </w:pPr>
            <w:r w:rsidRPr="008233BF">
              <w:t>Referenced Record name</w:t>
            </w:r>
          </w:p>
        </w:tc>
        <w:tc>
          <w:tcPr>
            <w:tcW w:w="794" w:type="dxa"/>
            <w:gridSpan w:val="2"/>
            <w:tcBorders>
              <w:top w:val="single" w:sz="7" w:space="0" w:color="000000"/>
              <w:left w:val="single" w:sz="7" w:space="0" w:color="000000"/>
              <w:bottom w:val="single" w:sz="7" w:space="0" w:color="000000"/>
              <w:right w:val="single" w:sz="7" w:space="0" w:color="000000"/>
            </w:tcBorders>
          </w:tcPr>
          <w:p w14:paraId="152D4086" w14:textId="77777777" w:rsidR="00B953DD" w:rsidRPr="008233BF" w:rsidRDefault="00B953DD" w:rsidP="00C53B69">
            <w:pPr>
              <w:pStyle w:val="Small"/>
              <w:jc w:val="both"/>
            </w:pPr>
            <w:r w:rsidRPr="008233BF">
              <w:t>*RRNM</w:t>
            </w:r>
          </w:p>
        </w:tc>
        <w:tc>
          <w:tcPr>
            <w:tcW w:w="794" w:type="dxa"/>
            <w:gridSpan w:val="2"/>
            <w:tcBorders>
              <w:top w:val="single" w:sz="7" w:space="0" w:color="000000"/>
              <w:left w:val="single" w:sz="7" w:space="0" w:color="000000"/>
              <w:bottom w:val="single" w:sz="7" w:space="0" w:color="000000"/>
              <w:right w:val="single" w:sz="7" w:space="0" w:color="000000"/>
            </w:tcBorders>
          </w:tcPr>
          <w:p w14:paraId="041116D8"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1EA61EDC" w14:textId="77777777" w:rsidR="00B953DD" w:rsidRPr="008233BF" w:rsidRDefault="00B953DD"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65FA8ED9" w14:textId="77777777" w:rsidR="00B953DD" w:rsidRPr="008233BF" w:rsidRDefault="00B953DD" w:rsidP="00C53B69">
            <w:pPr>
              <w:pStyle w:val="Small"/>
              <w:jc w:val="both"/>
            </w:pPr>
            <w:r w:rsidRPr="008233BF">
              <w:t>Record name of the referenced record</w:t>
            </w:r>
          </w:p>
        </w:tc>
      </w:tr>
      <w:tr w:rsidR="00B953DD" w:rsidRPr="008233BF" w14:paraId="1B479D64" w14:textId="77777777">
        <w:trPr>
          <w:gridAfter w:val="1"/>
          <w:wAfter w:w="9" w:type="dxa"/>
        </w:trPr>
        <w:tc>
          <w:tcPr>
            <w:tcW w:w="3450" w:type="dxa"/>
            <w:tcBorders>
              <w:top w:val="single" w:sz="7" w:space="0" w:color="000000"/>
              <w:left w:val="single" w:sz="7" w:space="0" w:color="000000"/>
              <w:bottom w:val="single" w:sz="7" w:space="0" w:color="000000"/>
              <w:right w:val="single" w:sz="7" w:space="0" w:color="000000"/>
            </w:tcBorders>
          </w:tcPr>
          <w:p w14:paraId="38A8F3AE" w14:textId="77777777" w:rsidR="00B953DD" w:rsidRPr="008233BF" w:rsidRDefault="00B953DD" w:rsidP="00C53B69">
            <w:pPr>
              <w:pStyle w:val="Small"/>
              <w:jc w:val="both"/>
            </w:pPr>
            <w:r w:rsidRPr="008233BF">
              <w:t>Referenced Record identifier</w:t>
            </w:r>
          </w:p>
        </w:tc>
        <w:tc>
          <w:tcPr>
            <w:tcW w:w="794" w:type="dxa"/>
            <w:gridSpan w:val="2"/>
            <w:tcBorders>
              <w:top w:val="single" w:sz="7" w:space="0" w:color="000000"/>
              <w:left w:val="single" w:sz="7" w:space="0" w:color="000000"/>
              <w:bottom w:val="single" w:sz="7" w:space="0" w:color="000000"/>
              <w:right w:val="single" w:sz="7" w:space="0" w:color="000000"/>
            </w:tcBorders>
          </w:tcPr>
          <w:p w14:paraId="44991BB3" w14:textId="77777777" w:rsidR="00B953DD" w:rsidRPr="008233BF" w:rsidRDefault="00B953DD" w:rsidP="00C53B69">
            <w:pPr>
              <w:pStyle w:val="Small"/>
              <w:jc w:val="both"/>
            </w:pPr>
            <w:r w:rsidRPr="008233BF">
              <w:t>RRID</w:t>
            </w:r>
          </w:p>
        </w:tc>
        <w:tc>
          <w:tcPr>
            <w:tcW w:w="794" w:type="dxa"/>
            <w:gridSpan w:val="2"/>
            <w:tcBorders>
              <w:top w:val="single" w:sz="7" w:space="0" w:color="000000"/>
              <w:left w:val="single" w:sz="7" w:space="0" w:color="000000"/>
              <w:bottom w:val="single" w:sz="7" w:space="0" w:color="000000"/>
              <w:right w:val="single" w:sz="7" w:space="0" w:color="000000"/>
            </w:tcBorders>
          </w:tcPr>
          <w:p w14:paraId="40C8726D" w14:textId="77777777" w:rsidR="00B953DD" w:rsidRPr="008233BF" w:rsidRDefault="00B953DD" w:rsidP="00C53B69">
            <w:pPr>
              <w:pStyle w:val="Small"/>
              <w:jc w:val="both"/>
            </w:pPr>
          </w:p>
        </w:tc>
        <w:tc>
          <w:tcPr>
            <w:tcW w:w="794" w:type="dxa"/>
            <w:gridSpan w:val="2"/>
            <w:tcBorders>
              <w:top w:val="single" w:sz="7" w:space="0" w:color="000000"/>
              <w:left w:val="single" w:sz="7" w:space="0" w:color="000000"/>
              <w:bottom w:val="single" w:sz="7" w:space="0" w:color="000000"/>
              <w:right w:val="single" w:sz="7" w:space="0" w:color="000000"/>
            </w:tcBorders>
          </w:tcPr>
          <w:p w14:paraId="64DA959D" w14:textId="77777777" w:rsidR="00B953DD" w:rsidRPr="008233BF" w:rsidRDefault="00B953DD" w:rsidP="00C53B69">
            <w:pPr>
              <w:pStyle w:val="Small"/>
              <w:jc w:val="both"/>
            </w:pPr>
            <w:r w:rsidRPr="008233BF">
              <w:t>b14</w:t>
            </w:r>
          </w:p>
        </w:tc>
        <w:tc>
          <w:tcPr>
            <w:tcW w:w="4026" w:type="dxa"/>
            <w:gridSpan w:val="2"/>
            <w:tcBorders>
              <w:top w:val="single" w:sz="7" w:space="0" w:color="000000"/>
              <w:left w:val="single" w:sz="7" w:space="0" w:color="000000"/>
              <w:bottom w:val="single" w:sz="7" w:space="0" w:color="000000"/>
              <w:right w:val="single" w:sz="7" w:space="0" w:color="000000"/>
            </w:tcBorders>
          </w:tcPr>
          <w:p w14:paraId="30AA95F5" w14:textId="77777777" w:rsidR="00B953DD" w:rsidRPr="008233BF" w:rsidRDefault="00B953DD" w:rsidP="00C53B69">
            <w:pPr>
              <w:pStyle w:val="Small"/>
              <w:jc w:val="both"/>
            </w:pPr>
            <w:r w:rsidRPr="008233BF">
              <w:t>Record identifier of the referenced record</w:t>
            </w:r>
          </w:p>
        </w:tc>
      </w:tr>
      <w:tr w:rsidR="00F026B6" w:rsidRPr="008233BF" w14:paraId="32485452"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256DC073" w14:textId="77777777" w:rsidR="00F026B6" w:rsidRPr="008233BF" w:rsidRDefault="00675DE6" w:rsidP="00C53B69">
            <w:pPr>
              <w:pStyle w:val="Small"/>
              <w:jc w:val="both"/>
            </w:pPr>
            <w:r>
              <w:t>Mask Indicator</w:t>
            </w:r>
          </w:p>
        </w:tc>
        <w:tc>
          <w:tcPr>
            <w:tcW w:w="794" w:type="dxa"/>
            <w:gridSpan w:val="2"/>
            <w:tcBorders>
              <w:top w:val="single" w:sz="7" w:space="0" w:color="000000"/>
              <w:left w:val="single" w:sz="7" w:space="0" w:color="000000"/>
              <w:bottom w:val="single" w:sz="7" w:space="0" w:color="000000"/>
              <w:right w:val="single" w:sz="7" w:space="0" w:color="000000"/>
            </w:tcBorders>
          </w:tcPr>
          <w:p w14:paraId="7E7CBB50" w14:textId="77777777" w:rsidR="00F026B6" w:rsidRPr="008233BF" w:rsidRDefault="00F026B6" w:rsidP="00C53B69">
            <w:pPr>
              <w:pStyle w:val="Small"/>
              <w:jc w:val="both"/>
            </w:pPr>
            <w:r>
              <w:t>MIND</w:t>
            </w:r>
          </w:p>
        </w:tc>
        <w:tc>
          <w:tcPr>
            <w:tcW w:w="794" w:type="dxa"/>
            <w:gridSpan w:val="2"/>
            <w:tcBorders>
              <w:top w:val="single" w:sz="7" w:space="0" w:color="000000"/>
              <w:left w:val="single" w:sz="7" w:space="0" w:color="000000"/>
              <w:bottom w:val="single" w:sz="7" w:space="0" w:color="000000"/>
              <w:right w:val="single" w:sz="7" w:space="0" w:color="000000"/>
            </w:tcBorders>
          </w:tcPr>
          <w:p w14:paraId="122AED77" w14:textId="77777777" w:rsidR="00F026B6" w:rsidRDefault="00675DE6" w:rsidP="00C53B69">
            <w:pPr>
              <w:pStyle w:val="Small"/>
              <w:jc w:val="both"/>
            </w:pPr>
            <w:r>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13E4BC62" w14:textId="77777777" w:rsidR="00F026B6" w:rsidRPr="008233BF" w:rsidRDefault="00675DE6" w:rsidP="00C53B69">
            <w:pPr>
              <w:pStyle w:val="Small"/>
              <w:jc w:val="both"/>
            </w:pPr>
            <w:r>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491BC063" w14:textId="77777777" w:rsidR="00675DE6" w:rsidRDefault="00675DE6" w:rsidP="00675DE6">
            <w:pPr>
              <w:pStyle w:val="Small"/>
              <w:snapToGrid w:val="0"/>
            </w:pPr>
            <w:r>
              <w:t>{1} – Truncated by the dataset limit</w:t>
            </w:r>
          </w:p>
          <w:p w14:paraId="48B06610" w14:textId="77777777" w:rsidR="00F026B6" w:rsidRDefault="00675DE6" w:rsidP="00675DE6">
            <w:pPr>
              <w:pStyle w:val="Small"/>
              <w:snapToGrid w:val="0"/>
              <w:jc w:val="both"/>
            </w:pPr>
            <w:r>
              <w:lastRenderedPageBreak/>
              <w:t>{2} – Supress portrayal</w:t>
            </w:r>
          </w:p>
        </w:tc>
      </w:tr>
      <w:tr w:rsidR="00EE3862" w:rsidRPr="008233BF" w14:paraId="74C83342" w14:textId="77777777">
        <w:tc>
          <w:tcPr>
            <w:tcW w:w="3459" w:type="dxa"/>
            <w:gridSpan w:val="2"/>
            <w:tcBorders>
              <w:top w:val="single" w:sz="7" w:space="0" w:color="000000"/>
              <w:left w:val="single" w:sz="7" w:space="0" w:color="000000"/>
              <w:bottom w:val="single" w:sz="7" w:space="0" w:color="000000"/>
              <w:right w:val="single" w:sz="7" w:space="0" w:color="000000"/>
            </w:tcBorders>
          </w:tcPr>
          <w:p w14:paraId="1BD7A5D5" w14:textId="77777777" w:rsidR="00EE3862" w:rsidRPr="008233BF" w:rsidRDefault="00EE3862" w:rsidP="00C53B69">
            <w:pPr>
              <w:pStyle w:val="Small"/>
              <w:jc w:val="both"/>
            </w:pPr>
            <w:r w:rsidRPr="008233BF">
              <w:lastRenderedPageBreak/>
              <w:t>Mask Update Instruction</w:t>
            </w:r>
          </w:p>
        </w:tc>
        <w:tc>
          <w:tcPr>
            <w:tcW w:w="794" w:type="dxa"/>
            <w:gridSpan w:val="2"/>
            <w:tcBorders>
              <w:top w:val="single" w:sz="7" w:space="0" w:color="000000"/>
              <w:left w:val="single" w:sz="7" w:space="0" w:color="000000"/>
              <w:bottom w:val="single" w:sz="7" w:space="0" w:color="000000"/>
              <w:right w:val="single" w:sz="7" w:space="0" w:color="000000"/>
            </w:tcBorders>
          </w:tcPr>
          <w:p w14:paraId="3B01A044" w14:textId="77777777" w:rsidR="00EE3862" w:rsidRPr="008233BF" w:rsidRDefault="00EE3862" w:rsidP="00C53B69">
            <w:pPr>
              <w:pStyle w:val="Small"/>
              <w:jc w:val="both"/>
            </w:pPr>
            <w:r w:rsidRPr="008233BF">
              <w:t>MUIN</w:t>
            </w:r>
          </w:p>
        </w:tc>
        <w:tc>
          <w:tcPr>
            <w:tcW w:w="794" w:type="dxa"/>
            <w:gridSpan w:val="2"/>
            <w:tcBorders>
              <w:top w:val="single" w:sz="7" w:space="0" w:color="000000"/>
              <w:left w:val="single" w:sz="7" w:space="0" w:color="000000"/>
              <w:bottom w:val="single" w:sz="7" w:space="0" w:color="000000"/>
              <w:right w:val="single" w:sz="7" w:space="0" w:color="000000"/>
            </w:tcBorders>
          </w:tcPr>
          <w:p w14:paraId="486E19E8" w14:textId="77777777" w:rsidR="00EE3862" w:rsidRPr="008233BF" w:rsidRDefault="00EE3862" w:rsidP="00C53B69">
            <w:pPr>
              <w:pStyle w:val="Small"/>
              <w:jc w:val="both"/>
            </w:pPr>
            <w:r>
              <w:t>{1} or {2}</w:t>
            </w:r>
          </w:p>
        </w:tc>
        <w:tc>
          <w:tcPr>
            <w:tcW w:w="794" w:type="dxa"/>
            <w:gridSpan w:val="2"/>
            <w:tcBorders>
              <w:top w:val="single" w:sz="7" w:space="0" w:color="000000"/>
              <w:left w:val="single" w:sz="7" w:space="0" w:color="000000"/>
              <w:bottom w:val="single" w:sz="7" w:space="0" w:color="000000"/>
              <w:right w:val="single" w:sz="7" w:space="0" w:color="000000"/>
            </w:tcBorders>
          </w:tcPr>
          <w:p w14:paraId="42E4C4E1" w14:textId="77777777" w:rsidR="00EE3862" w:rsidRPr="008233BF" w:rsidRDefault="00EE3862" w:rsidP="00C53B69">
            <w:pPr>
              <w:pStyle w:val="Small"/>
              <w:jc w:val="both"/>
            </w:pPr>
            <w:r w:rsidRPr="008233BF">
              <w:t>b11</w:t>
            </w:r>
          </w:p>
        </w:tc>
        <w:tc>
          <w:tcPr>
            <w:tcW w:w="4026" w:type="dxa"/>
            <w:gridSpan w:val="2"/>
            <w:tcBorders>
              <w:top w:val="single" w:sz="7" w:space="0" w:color="000000"/>
              <w:left w:val="single" w:sz="7" w:space="0" w:color="000000"/>
              <w:bottom w:val="single" w:sz="7" w:space="0" w:color="000000"/>
              <w:right w:val="single" w:sz="7" w:space="0" w:color="000000"/>
            </w:tcBorders>
          </w:tcPr>
          <w:p w14:paraId="5D61BF48" w14:textId="77777777" w:rsidR="00EE3862" w:rsidRDefault="00EE3862" w:rsidP="00C53B69">
            <w:pPr>
              <w:pStyle w:val="Small"/>
              <w:snapToGrid w:val="0"/>
              <w:jc w:val="both"/>
            </w:pPr>
            <w:r>
              <w:t>{1} - Insert</w:t>
            </w:r>
          </w:p>
          <w:p w14:paraId="09F41B4E" w14:textId="77777777" w:rsidR="00EE3862" w:rsidRPr="008233BF" w:rsidRDefault="00EE3862" w:rsidP="00C53B69">
            <w:pPr>
              <w:pStyle w:val="Small"/>
              <w:jc w:val="both"/>
            </w:pPr>
            <w:r>
              <w:t>{2} - Delete</w:t>
            </w:r>
          </w:p>
        </w:tc>
      </w:tr>
    </w:tbl>
    <w:p w14:paraId="635E7D87" w14:textId="77777777" w:rsidR="001F644E" w:rsidRDefault="001F644E" w:rsidP="00C53B69">
      <w:pPr>
        <w:rPr>
          <w:lang w:eastAsia="en-US"/>
        </w:rPr>
      </w:pPr>
    </w:p>
    <w:p w14:paraId="3B029AE1" w14:textId="77777777" w:rsidR="00DD4FF3" w:rsidRDefault="00DD4FF3" w:rsidP="00DD4FF3">
      <w:pPr>
        <w:pStyle w:val="Heading2"/>
        <w:numPr>
          <w:ilvl w:val="1"/>
          <w:numId w:val="1"/>
        </w:numPr>
        <w:rPr>
          <w:lang w:eastAsia="en-US"/>
        </w:rPr>
      </w:pPr>
      <w:bookmarkStart w:id="1394" w:name="_Toc439685360"/>
      <w:bookmarkStart w:id="1395" w:name="_Toc270580306"/>
      <w:bookmarkStart w:id="1396" w:name="_Toc225648381"/>
      <w:bookmarkStart w:id="1397" w:name="_Toc225065238"/>
      <w:r>
        <w:rPr>
          <w:lang w:eastAsia="en-US"/>
        </w:rPr>
        <w:t>Dataset</w:t>
      </w:r>
      <w:r w:rsidRPr="008233BF">
        <w:rPr>
          <w:lang w:eastAsia="en-US"/>
        </w:rPr>
        <w:t xml:space="preserve"> </w:t>
      </w:r>
      <w:r>
        <w:rPr>
          <w:lang w:eastAsia="en-US"/>
        </w:rPr>
        <w:t>cancel</w:t>
      </w:r>
      <w:r w:rsidR="00300F00">
        <w:rPr>
          <w:lang w:eastAsia="en-US"/>
        </w:rPr>
        <w:t>l</w:t>
      </w:r>
      <w:r>
        <w:rPr>
          <w:lang w:eastAsia="en-US"/>
        </w:rPr>
        <w:t xml:space="preserve">ation </w:t>
      </w:r>
      <w:r w:rsidRPr="008233BF">
        <w:rPr>
          <w:lang w:eastAsia="en-US"/>
        </w:rPr>
        <w:t>structure</w:t>
      </w:r>
      <w:bookmarkEnd w:id="1394"/>
    </w:p>
    <w:p w14:paraId="6DFC86B9" w14:textId="77777777" w:rsidR="00DD4FF3" w:rsidRPr="002C36EC" w:rsidRDefault="00DD4FF3" w:rsidP="00DD4FF3">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Dataset</w:t>
      </w:r>
      <w:r w:rsidRPr="002C36EC">
        <w:rPr>
          <w:rFonts w:ascii="Courier" w:eastAsia="Times New Roman" w:hAnsi="Courier" w:cs="Arial"/>
          <w:lang w:eastAsia="en-US"/>
        </w:rPr>
        <w:t xml:space="preserve"> </w:t>
      </w:r>
      <w:r>
        <w:rPr>
          <w:rFonts w:ascii="Courier" w:eastAsia="Times New Roman" w:hAnsi="Courier" w:cs="Arial"/>
          <w:lang w:eastAsia="en-US"/>
        </w:rPr>
        <w:t xml:space="preserve">cancelation </w:t>
      </w:r>
      <w:r w:rsidRPr="002C36EC">
        <w:rPr>
          <w:rFonts w:ascii="Courier" w:eastAsia="Times New Roman" w:hAnsi="Courier" w:cs="Arial"/>
          <w:lang w:eastAsia="en-US"/>
        </w:rPr>
        <w:t>file</w:t>
      </w:r>
    </w:p>
    <w:p w14:paraId="0BC95102" w14:textId="77777777" w:rsidR="00DD4FF3" w:rsidRPr="002C36EC" w:rsidRDefault="00DD4FF3" w:rsidP="00DD4FF3">
      <w:pPr>
        <w:autoSpaceDE w:val="0"/>
        <w:autoSpaceDN w:val="0"/>
        <w:adjustRightInd w:val="0"/>
        <w:spacing w:after="0" w:line="240" w:lineRule="auto"/>
        <w:rPr>
          <w:rFonts w:ascii="Courier" w:eastAsia="Times New Roman" w:hAnsi="Courier" w:cs="Arial"/>
          <w:lang w:eastAsia="en-US"/>
        </w:rPr>
      </w:pPr>
      <w:r>
        <w:rPr>
          <w:rFonts w:ascii="Courier" w:eastAsia="Times New Roman" w:hAnsi="Courier" w:cs="Arial"/>
          <w:lang w:eastAsia="en-US"/>
        </w:rPr>
        <w:t xml:space="preserve">   |</w:t>
      </w:r>
      <w:r w:rsidRPr="002C36EC">
        <w:rPr>
          <w:rFonts w:ascii="Courier" w:eastAsia="Times New Roman" w:hAnsi="Courier" w:cs="Arial"/>
          <w:lang w:eastAsia="en-US"/>
        </w:rPr>
        <w:t xml:space="preserve"> </w:t>
      </w:r>
    </w:p>
    <w:p w14:paraId="45357F7C" w14:textId="6A38AF2B" w:rsidR="00DD4FF3" w:rsidRPr="002C36EC" w:rsidRDefault="00DD4FF3" w:rsidP="00DD4FF3">
      <w:pPr>
        <w:pStyle w:val="NoSpacing2"/>
        <w:jc w:val="both"/>
        <w:rPr>
          <w:rFonts w:ascii="Courier" w:hAnsi="Courier"/>
        </w:rPr>
      </w:pPr>
      <w:r>
        <w:rPr>
          <w:rFonts w:ascii="Courier" w:hAnsi="Courier"/>
        </w:rPr>
        <w:t xml:space="preserve">   |--&lt;1&gt;- </w:t>
      </w:r>
      <w:r w:rsidR="00F53A98">
        <w:rPr>
          <w:rFonts w:ascii="Courier" w:hAnsi="Courier"/>
        </w:rPr>
        <w:t>Dataset</w:t>
      </w:r>
      <w:r w:rsidRPr="002C36EC">
        <w:rPr>
          <w:rFonts w:ascii="Courier" w:hAnsi="Courier"/>
        </w:rPr>
        <w:t xml:space="preserve"> General Information record</w:t>
      </w:r>
    </w:p>
    <w:p w14:paraId="30689602" w14:textId="77777777" w:rsidR="00DD4FF3" w:rsidRDefault="00DD4FF3" w:rsidP="00DD4FF3">
      <w:pPr>
        <w:pStyle w:val="NoSpacing2"/>
        <w:jc w:val="both"/>
        <w:rPr>
          <w:rFonts w:ascii="Courier" w:hAnsi="Courier"/>
        </w:rPr>
      </w:pPr>
      <w:r>
        <w:rPr>
          <w:rFonts w:ascii="Courier" w:hAnsi="Courier"/>
        </w:rPr>
        <w:t xml:space="preserve">       |</w:t>
      </w:r>
    </w:p>
    <w:p w14:paraId="374F9C06" w14:textId="218968ED" w:rsidR="00DD4FF3" w:rsidRDefault="00DD4FF3" w:rsidP="00DD4FF3">
      <w:pPr>
        <w:pStyle w:val="NoSpacing2"/>
        <w:jc w:val="both"/>
        <w:rPr>
          <w:rFonts w:ascii="Courier" w:hAnsi="Courier"/>
        </w:rPr>
      </w:pPr>
      <w:r>
        <w:rPr>
          <w:rFonts w:ascii="Courier" w:hAnsi="Courier"/>
        </w:rPr>
        <w:t xml:space="preserve">       |--&lt;1&gt;</w:t>
      </w:r>
      <w:r w:rsidR="00D82E95">
        <w:rPr>
          <w:rFonts w:ascii="Courier" w:hAnsi="Courier"/>
        </w:rPr>
        <w:t>-DSID (13\\*1</w:t>
      </w:r>
      <w:r w:rsidRPr="002C36EC">
        <w:rPr>
          <w:rFonts w:ascii="Courier" w:hAnsi="Courier"/>
        </w:rPr>
        <w:t xml:space="preserve">): </w:t>
      </w:r>
      <w:r w:rsidR="00F53A98">
        <w:rPr>
          <w:rFonts w:ascii="Courier" w:hAnsi="Courier"/>
        </w:rPr>
        <w:t>Dataset</w:t>
      </w:r>
      <w:r w:rsidRPr="002C36EC">
        <w:rPr>
          <w:rFonts w:ascii="Courier" w:hAnsi="Courier"/>
        </w:rPr>
        <w:t xml:space="preserve"> Identification field</w:t>
      </w:r>
    </w:p>
    <w:p w14:paraId="04216F18" w14:textId="77777777" w:rsidR="00DD4FF3" w:rsidRPr="002C36EC" w:rsidRDefault="00DD4FF3" w:rsidP="00DD4FF3">
      <w:pPr>
        <w:pStyle w:val="NoSpacing2"/>
        <w:jc w:val="both"/>
        <w:rPr>
          <w:rFonts w:ascii="Courier" w:hAnsi="Courier"/>
        </w:rPr>
      </w:pPr>
    </w:p>
    <w:p w14:paraId="11AFA830" w14:textId="77777777" w:rsidR="00DD4FF3" w:rsidRPr="006E4207" w:rsidRDefault="00DD4FF3" w:rsidP="00DD4FF3">
      <w:pPr>
        <w:pStyle w:val="Heading3"/>
        <w:numPr>
          <w:ilvl w:val="2"/>
          <w:numId w:val="1"/>
        </w:numPr>
        <w:jc w:val="both"/>
      </w:pPr>
      <w:bookmarkStart w:id="1398" w:name="_Toc439685361"/>
      <w:r w:rsidRPr="006E4207">
        <w:rPr>
          <w:rFonts w:cs="Arial"/>
          <w:sz w:val="22"/>
        </w:rPr>
        <w:t>Field Content</w:t>
      </w:r>
      <w:bookmarkEnd w:id="1398"/>
    </w:p>
    <w:p w14:paraId="1AD40352" w14:textId="04B78258" w:rsidR="00DD4FF3" w:rsidRPr="008233BF" w:rsidRDefault="00F53A98" w:rsidP="00DD4FF3">
      <w:pPr>
        <w:pStyle w:val="Heading3"/>
        <w:numPr>
          <w:ilvl w:val="2"/>
          <w:numId w:val="1"/>
        </w:numPr>
        <w:jc w:val="both"/>
      </w:pPr>
      <w:bookmarkStart w:id="1399" w:name="_Toc439685362"/>
      <w:r>
        <w:t>Dataset</w:t>
      </w:r>
      <w:r w:rsidR="00DD4FF3" w:rsidRPr="008233BF">
        <w:t xml:space="preserve"> Identification field </w:t>
      </w:r>
      <w:r w:rsidR="00DD4FF3">
        <w:t>- DSID</w:t>
      </w:r>
      <w:bookmarkEnd w:id="1399"/>
    </w:p>
    <w:tbl>
      <w:tblPr>
        <w:tblW w:w="9386" w:type="dxa"/>
        <w:tblInd w:w="-244" w:type="dxa"/>
        <w:tblLayout w:type="fixed"/>
        <w:tblCellMar>
          <w:left w:w="57" w:type="dxa"/>
          <w:right w:w="57" w:type="dxa"/>
        </w:tblCellMar>
        <w:tblLook w:val="0000" w:firstRow="0" w:lastRow="0" w:firstColumn="0" w:lastColumn="0" w:noHBand="0" w:noVBand="0"/>
      </w:tblPr>
      <w:tblGrid>
        <w:gridCol w:w="2428"/>
        <w:gridCol w:w="850"/>
        <w:gridCol w:w="1985"/>
        <w:gridCol w:w="850"/>
        <w:gridCol w:w="3273"/>
      </w:tblGrid>
      <w:tr w:rsidR="00DD4FF3" w:rsidRPr="008233BF" w14:paraId="3818232C" w14:textId="77777777">
        <w:trPr>
          <w:trHeight w:val="212"/>
        </w:trPr>
        <w:tc>
          <w:tcPr>
            <w:tcW w:w="2428" w:type="dxa"/>
            <w:tcBorders>
              <w:top w:val="double" w:sz="7" w:space="0" w:color="000000"/>
              <w:left w:val="double" w:sz="7" w:space="0" w:color="000000"/>
              <w:bottom w:val="double" w:sz="7" w:space="0" w:color="000000"/>
              <w:right w:val="single" w:sz="7" w:space="0" w:color="000000"/>
            </w:tcBorders>
            <w:vAlign w:val="center"/>
          </w:tcPr>
          <w:p w14:paraId="52901803" w14:textId="77777777" w:rsidR="00DD4FF3" w:rsidRPr="008233BF" w:rsidRDefault="00DD4FF3" w:rsidP="00DD105A">
            <w:pPr>
              <w:pStyle w:val="Small"/>
              <w:jc w:val="both"/>
            </w:pPr>
            <w:r w:rsidRPr="008233BF">
              <w:t>Subfield name</w:t>
            </w:r>
          </w:p>
        </w:tc>
        <w:tc>
          <w:tcPr>
            <w:tcW w:w="850" w:type="dxa"/>
            <w:tcBorders>
              <w:top w:val="double" w:sz="7" w:space="0" w:color="000000"/>
              <w:left w:val="single" w:sz="7" w:space="0" w:color="000000"/>
              <w:bottom w:val="double" w:sz="7" w:space="0" w:color="000000"/>
              <w:right w:val="single" w:sz="7" w:space="0" w:color="000000"/>
            </w:tcBorders>
            <w:vAlign w:val="center"/>
          </w:tcPr>
          <w:p w14:paraId="7CF5FFE8" w14:textId="77777777" w:rsidR="00DD4FF3" w:rsidRPr="008233BF" w:rsidRDefault="00DD4FF3" w:rsidP="00DD105A">
            <w:pPr>
              <w:pStyle w:val="Small"/>
              <w:jc w:val="both"/>
            </w:pPr>
            <w:r w:rsidRPr="008233BF">
              <w:t>Label</w:t>
            </w:r>
          </w:p>
        </w:tc>
        <w:tc>
          <w:tcPr>
            <w:tcW w:w="1985" w:type="dxa"/>
            <w:tcBorders>
              <w:top w:val="double" w:sz="7" w:space="0" w:color="000000"/>
              <w:left w:val="single" w:sz="7" w:space="0" w:color="000000"/>
              <w:bottom w:val="double" w:sz="7" w:space="0" w:color="000000"/>
              <w:right w:val="single" w:sz="7" w:space="0" w:color="000000"/>
            </w:tcBorders>
          </w:tcPr>
          <w:p w14:paraId="046758CD" w14:textId="77777777" w:rsidR="00DD4FF3" w:rsidRPr="008233BF" w:rsidRDefault="00DD4FF3" w:rsidP="00DD105A">
            <w:pPr>
              <w:pStyle w:val="Small"/>
              <w:jc w:val="both"/>
            </w:pPr>
            <w:r>
              <w:t>Value</w:t>
            </w:r>
          </w:p>
        </w:tc>
        <w:tc>
          <w:tcPr>
            <w:tcW w:w="850" w:type="dxa"/>
            <w:tcBorders>
              <w:top w:val="double" w:sz="7" w:space="0" w:color="000000"/>
              <w:left w:val="single" w:sz="7" w:space="0" w:color="000000"/>
              <w:bottom w:val="double" w:sz="7" w:space="0" w:color="000000"/>
              <w:right w:val="single" w:sz="7" w:space="0" w:color="000000"/>
            </w:tcBorders>
            <w:vAlign w:val="center"/>
          </w:tcPr>
          <w:p w14:paraId="0BC66B25" w14:textId="77777777" w:rsidR="00DD4FF3" w:rsidRPr="008233BF" w:rsidRDefault="00DD4FF3" w:rsidP="00DD105A">
            <w:pPr>
              <w:pStyle w:val="Small"/>
              <w:jc w:val="both"/>
            </w:pPr>
            <w:r w:rsidRPr="008233BF">
              <w:t>Format</w:t>
            </w:r>
          </w:p>
        </w:tc>
        <w:tc>
          <w:tcPr>
            <w:tcW w:w="3273" w:type="dxa"/>
            <w:tcBorders>
              <w:top w:val="double" w:sz="7" w:space="0" w:color="000000"/>
              <w:left w:val="single" w:sz="7" w:space="0" w:color="000000"/>
              <w:bottom w:val="double" w:sz="7" w:space="0" w:color="000000"/>
              <w:right w:val="double" w:sz="7" w:space="0" w:color="000000"/>
            </w:tcBorders>
            <w:vAlign w:val="center"/>
          </w:tcPr>
          <w:p w14:paraId="56092688" w14:textId="77777777" w:rsidR="00DD4FF3" w:rsidRPr="008233BF" w:rsidRDefault="00DD4FF3" w:rsidP="00DD105A">
            <w:pPr>
              <w:pStyle w:val="Small"/>
              <w:jc w:val="both"/>
            </w:pPr>
            <w:r>
              <w:t>Comment</w:t>
            </w:r>
          </w:p>
        </w:tc>
      </w:tr>
      <w:tr w:rsidR="00DD4FF3" w:rsidRPr="008233BF" w14:paraId="0975D4D8"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110A1AD1" w14:textId="77777777" w:rsidR="00DD4FF3" w:rsidRPr="008233BF" w:rsidRDefault="00DD4FF3" w:rsidP="00DD105A">
            <w:pPr>
              <w:pStyle w:val="Small"/>
              <w:jc w:val="both"/>
            </w:pPr>
            <w:r w:rsidRPr="008233BF">
              <w:t>Record name</w:t>
            </w:r>
          </w:p>
        </w:tc>
        <w:tc>
          <w:tcPr>
            <w:tcW w:w="850" w:type="dxa"/>
            <w:tcBorders>
              <w:top w:val="single" w:sz="7" w:space="0" w:color="000000"/>
              <w:left w:val="single" w:sz="7" w:space="0" w:color="000000"/>
              <w:bottom w:val="single" w:sz="7" w:space="0" w:color="000000"/>
              <w:right w:val="single" w:sz="7" w:space="0" w:color="000000"/>
            </w:tcBorders>
          </w:tcPr>
          <w:p w14:paraId="4BB37082" w14:textId="77777777" w:rsidR="00DD4FF3" w:rsidRPr="008233BF" w:rsidRDefault="00DD4FF3" w:rsidP="00DD105A">
            <w:pPr>
              <w:pStyle w:val="Small"/>
              <w:jc w:val="both"/>
            </w:pPr>
            <w:r w:rsidRPr="008233BF">
              <w:t>RCNM</w:t>
            </w:r>
          </w:p>
        </w:tc>
        <w:tc>
          <w:tcPr>
            <w:tcW w:w="1985" w:type="dxa"/>
            <w:tcBorders>
              <w:top w:val="single" w:sz="7" w:space="0" w:color="000000"/>
              <w:left w:val="single" w:sz="7" w:space="0" w:color="000000"/>
              <w:bottom w:val="single" w:sz="7" w:space="0" w:color="000000"/>
              <w:right w:val="single" w:sz="7" w:space="0" w:color="000000"/>
            </w:tcBorders>
          </w:tcPr>
          <w:p w14:paraId="3DF007FD" w14:textId="77777777" w:rsidR="00DD4FF3" w:rsidRPr="008233BF" w:rsidRDefault="00DD4FF3" w:rsidP="00DD105A">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3C6F49CE" w14:textId="77777777" w:rsidR="00DD4FF3" w:rsidRPr="008233BF" w:rsidRDefault="00DD4FF3" w:rsidP="00DD105A">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146F35F6" w14:textId="760A69D2" w:rsidR="00DD4FF3" w:rsidRPr="008233BF" w:rsidRDefault="00DD4FF3" w:rsidP="00DD105A">
            <w:pPr>
              <w:pStyle w:val="Small"/>
              <w:jc w:val="both"/>
            </w:pPr>
            <w:r w:rsidRPr="008233BF">
              <w:t xml:space="preserve">{10} - </w:t>
            </w:r>
            <w:r w:rsidR="00F53A98">
              <w:t>Dataset</w:t>
            </w:r>
            <w:r w:rsidRPr="008233BF">
              <w:t xml:space="preserve"> Identification</w:t>
            </w:r>
          </w:p>
        </w:tc>
      </w:tr>
      <w:tr w:rsidR="00DD4FF3" w:rsidRPr="008233BF" w14:paraId="334A0C85"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087317F9" w14:textId="77777777" w:rsidR="00DD4FF3" w:rsidRPr="008233BF" w:rsidRDefault="00DD4FF3" w:rsidP="00DD105A">
            <w:pPr>
              <w:pStyle w:val="Small"/>
              <w:jc w:val="both"/>
            </w:pPr>
            <w:r w:rsidRPr="008233BF">
              <w:t>Record identification number</w:t>
            </w:r>
          </w:p>
        </w:tc>
        <w:tc>
          <w:tcPr>
            <w:tcW w:w="850" w:type="dxa"/>
            <w:tcBorders>
              <w:top w:val="single" w:sz="7" w:space="0" w:color="000000"/>
              <w:left w:val="single" w:sz="7" w:space="0" w:color="000000"/>
              <w:bottom w:val="single" w:sz="7" w:space="0" w:color="000000"/>
              <w:right w:val="single" w:sz="7" w:space="0" w:color="000000"/>
            </w:tcBorders>
          </w:tcPr>
          <w:p w14:paraId="426B5318" w14:textId="77777777" w:rsidR="00DD4FF3" w:rsidRPr="008233BF" w:rsidRDefault="00DD4FF3" w:rsidP="00DD105A">
            <w:pPr>
              <w:pStyle w:val="Small"/>
              <w:jc w:val="both"/>
            </w:pPr>
            <w:r w:rsidRPr="008233BF">
              <w:t>RCID</w:t>
            </w:r>
          </w:p>
        </w:tc>
        <w:tc>
          <w:tcPr>
            <w:tcW w:w="1985" w:type="dxa"/>
            <w:tcBorders>
              <w:top w:val="single" w:sz="7" w:space="0" w:color="000000"/>
              <w:left w:val="single" w:sz="7" w:space="0" w:color="000000"/>
              <w:bottom w:val="single" w:sz="7" w:space="0" w:color="000000"/>
              <w:right w:val="single" w:sz="7" w:space="0" w:color="000000"/>
            </w:tcBorders>
          </w:tcPr>
          <w:p w14:paraId="2A5F9CEE" w14:textId="77777777" w:rsidR="00DD4FF3" w:rsidRPr="008233BF" w:rsidRDefault="00DD4FF3" w:rsidP="00DD105A">
            <w:pPr>
              <w:pStyle w:val="Small"/>
              <w:jc w:val="both"/>
            </w:pPr>
            <w:r>
              <w:t>{1}</w:t>
            </w:r>
          </w:p>
        </w:tc>
        <w:tc>
          <w:tcPr>
            <w:tcW w:w="850" w:type="dxa"/>
            <w:tcBorders>
              <w:top w:val="single" w:sz="7" w:space="0" w:color="000000"/>
              <w:left w:val="single" w:sz="7" w:space="0" w:color="000000"/>
              <w:bottom w:val="single" w:sz="7" w:space="0" w:color="000000"/>
              <w:right w:val="single" w:sz="7" w:space="0" w:color="000000"/>
            </w:tcBorders>
          </w:tcPr>
          <w:p w14:paraId="31142ECD" w14:textId="77777777" w:rsidR="00DD4FF3" w:rsidRPr="008233BF" w:rsidRDefault="00DD4FF3" w:rsidP="00DD105A">
            <w:pPr>
              <w:pStyle w:val="Small"/>
              <w:jc w:val="both"/>
            </w:pPr>
            <w:r w:rsidRPr="008233BF">
              <w:t>b14</w:t>
            </w:r>
          </w:p>
        </w:tc>
        <w:tc>
          <w:tcPr>
            <w:tcW w:w="3273" w:type="dxa"/>
            <w:tcBorders>
              <w:top w:val="single" w:sz="7" w:space="0" w:color="000000"/>
              <w:left w:val="single" w:sz="7" w:space="0" w:color="000000"/>
              <w:bottom w:val="single" w:sz="7" w:space="0" w:color="000000"/>
              <w:right w:val="single" w:sz="7" w:space="0" w:color="000000"/>
            </w:tcBorders>
          </w:tcPr>
          <w:p w14:paraId="6E544E3A" w14:textId="77777777" w:rsidR="00DD4FF3" w:rsidRPr="008233BF" w:rsidRDefault="00DD4FF3" w:rsidP="00DD105A">
            <w:pPr>
              <w:pStyle w:val="Small"/>
              <w:jc w:val="both"/>
            </w:pPr>
            <w:r>
              <w:t>Only one record</w:t>
            </w:r>
          </w:p>
        </w:tc>
      </w:tr>
      <w:tr w:rsidR="00DD4FF3" w:rsidRPr="008233BF" w14:paraId="53676BCD"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ACF1120" w14:textId="77777777" w:rsidR="00DD4FF3" w:rsidRPr="008233BF" w:rsidRDefault="00DD4FF3" w:rsidP="00DD105A">
            <w:pPr>
              <w:pStyle w:val="Small"/>
              <w:jc w:val="both"/>
            </w:pPr>
            <w:r w:rsidRPr="008233BF">
              <w:t>Encoding specification</w:t>
            </w:r>
          </w:p>
        </w:tc>
        <w:tc>
          <w:tcPr>
            <w:tcW w:w="850" w:type="dxa"/>
            <w:tcBorders>
              <w:top w:val="single" w:sz="7" w:space="0" w:color="000000"/>
              <w:left w:val="single" w:sz="7" w:space="0" w:color="000000"/>
              <w:bottom w:val="single" w:sz="7" w:space="0" w:color="000000"/>
              <w:right w:val="single" w:sz="7" w:space="0" w:color="000000"/>
            </w:tcBorders>
          </w:tcPr>
          <w:p w14:paraId="34D0C50E" w14:textId="77777777" w:rsidR="00DD4FF3" w:rsidRPr="008233BF" w:rsidRDefault="00DD4FF3" w:rsidP="00DD105A">
            <w:pPr>
              <w:pStyle w:val="Small"/>
              <w:jc w:val="both"/>
            </w:pPr>
            <w:r w:rsidRPr="008233BF">
              <w:t>ENSP</w:t>
            </w:r>
          </w:p>
        </w:tc>
        <w:tc>
          <w:tcPr>
            <w:tcW w:w="1985" w:type="dxa"/>
            <w:tcBorders>
              <w:top w:val="single" w:sz="7" w:space="0" w:color="000000"/>
              <w:left w:val="single" w:sz="7" w:space="0" w:color="000000"/>
              <w:bottom w:val="single" w:sz="7" w:space="0" w:color="000000"/>
              <w:right w:val="single" w:sz="7" w:space="0" w:color="000000"/>
            </w:tcBorders>
          </w:tcPr>
          <w:p w14:paraId="4824680D" w14:textId="77777777" w:rsidR="00DD4FF3" w:rsidRPr="008233BF" w:rsidRDefault="00DD4FF3" w:rsidP="00DD105A">
            <w:pPr>
              <w:pStyle w:val="Small"/>
              <w:jc w:val="both"/>
            </w:pPr>
            <w:r>
              <w:t>‘S-100 Part 10a’</w:t>
            </w:r>
          </w:p>
        </w:tc>
        <w:tc>
          <w:tcPr>
            <w:tcW w:w="850" w:type="dxa"/>
            <w:tcBorders>
              <w:top w:val="single" w:sz="7" w:space="0" w:color="000000"/>
              <w:left w:val="single" w:sz="7" w:space="0" w:color="000000"/>
              <w:bottom w:val="single" w:sz="7" w:space="0" w:color="000000"/>
              <w:right w:val="single" w:sz="7" w:space="0" w:color="000000"/>
            </w:tcBorders>
          </w:tcPr>
          <w:p w14:paraId="37B89CE1"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0673BA1" w14:textId="77777777" w:rsidR="00DD4FF3" w:rsidRPr="008233BF" w:rsidRDefault="00DD4FF3" w:rsidP="00DD105A">
            <w:pPr>
              <w:pStyle w:val="Small"/>
              <w:jc w:val="both"/>
            </w:pPr>
            <w:r w:rsidRPr="008233BF">
              <w:t>Encoding specification that defines the encoding</w:t>
            </w:r>
          </w:p>
        </w:tc>
      </w:tr>
      <w:tr w:rsidR="00DD4FF3" w:rsidRPr="008233BF" w14:paraId="5CD1568B" w14:textId="77777777">
        <w:trPr>
          <w:trHeight w:val="70"/>
        </w:trPr>
        <w:tc>
          <w:tcPr>
            <w:tcW w:w="2428" w:type="dxa"/>
            <w:tcBorders>
              <w:top w:val="single" w:sz="7" w:space="0" w:color="000000"/>
              <w:left w:val="single" w:sz="7" w:space="0" w:color="000000"/>
              <w:bottom w:val="single" w:sz="7" w:space="0" w:color="000000"/>
              <w:right w:val="single" w:sz="7" w:space="0" w:color="000000"/>
            </w:tcBorders>
          </w:tcPr>
          <w:p w14:paraId="419F68EC" w14:textId="77777777" w:rsidR="00DD4FF3" w:rsidRPr="008233BF" w:rsidRDefault="00DD4FF3" w:rsidP="00DD105A">
            <w:pPr>
              <w:pStyle w:val="Small"/>
              <w:jc w:val="both"/>
            </w:pPr>
            <w:r w:rsidRPr="008233BF">
              <w:t>Encoding specification edition</w:t>
            </w:r>
          </w:p>
        </w:tc>
        <w:tc>
          <w:tcPr>
            <w:tcW w:w="850" w:type="dxa"/>
            <w:tcBorders>
              <w:top w:val="single" w:sz="7" w:space="0" w:color="000000"/>
              <w:left w:val="single" w:sz="7" w:space="0" w:color="000000"/>
              <w:bottom w:val="single" w:sz="7" w:space="0" w:color="000000"/>
              <w:right w:val="single" w:sz="7" w:space="0" w:color="000000"/>
            </w:tcBorders>
          </w:tcPr>
          <w:p w14:paraId="1B88EA39" w14:textId="77777777" w:rsidR="00DD4FF3" w:rsidRPr="008233BF" w:rsidRDefault="00DD4FF3" w:rsidP="00DD105A">
            <w:pPr>
              <w:pStyle w:val="Small"/>
              <w:jc w:val="both"/>
            </w:pPr>
            <w:r w:rsidRPr="008233BF">
              <w:t>ENED</w:t>
            </w:r>
          </w:p>
        </w:tc>
        <w:tc>
          <w:tcPr>
            <w:tcW w:w="1985" w:type="dxa"/>
            <w:tcBorders>
              <w:top w:val="single" w:sz="7" w:space="0" w:color="000000"/>
              <w:left w:val="single" w:sz="7" w:space="0" w:color="000000"/>
              <w:bottom w:val="single" w:sz="7" w:space="0" w:color="000000"/>
              <w:right w:val="single" w:sz="7" w:space="0" w:color="000000"/>
            </w:tcBorders>
          </w:tcPr>
          <w:p w14:paraId="6E8E40EE" w14:textId="77777777" w:rsidR="00DD4FF3" w:rsidRPr="008233BF" w:rsidRDefault="00DD4FF3" w:rsidP="00DD105A">
            <w:pPr>
              <w:pStyle w:val="Small"/>
              <w:jc w:val="both"/>
            </w:pPr>
            <w:r>
              <w:t>“1.1”</w:t>
            </w:r>
          </w:p>
        </w:tc>
        <w:tc>
          <w:tcPr>
            <w:tcW w:w="850" w:type="dxa"/>
            <w:tcBorders>
              <w:top w:val="single" w:sz="7" w:space="0" w:color="000000"/>
              <w:left w:val="single" w:sz="7" w:space="0" w:color="000000"/>
              <w:bottom w:val="single" w:sz="7" w:space="0" w:color="000000"/>
              <w:right w:val="single" w:sz="7" w:space="0" w:color="000000"/>
            </w:tcBorders>
          </w:tcPr>
          <w:p w14:paraId="625DDB73"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45B8C7AF" w14:textId="77777777" w:rsidR="00DD4FF3" w:rsidRPr="008233BF" w:rsidRDefault="00DD4FF3" w:rsidP="00DD105A">
            <w:pPr>
              <w:pStyle w:val="Small"/>
              <w:jc w:val="both"/>
            </w:pPr>
            <w:r w:rsidRPr="008233BF">
              <w:t>Edition of the encoding specification</w:t>
            </w:r>
          </w:p>
        </w:tc>
      </w:tr>
      <w:tr w:rsidR="00DD4FF3" w:rsidRPr="008233BF" w14:paraId="628A9061" w14:textId="77777777">
        <w:trPr>
          <w:trHeight w:val="393"/>
        </w:trPr>
        <w:tc>
          <w:tcPr>
            <w:tcW w:w="2428" w:type="dxa"/>
            <w:tcBorders>
              <w:top w:val="single" w:sz="7" w:space="0" w:color="000000"/>
              <w:left w:val="single" w:sz="7" w:space="0" w:color="000000"/>
              <w:bottom w:val="single" w:sz="7" w:space="0" w:color="000000"/>
              <w:right w:val="single" w:sz="7" w:space="0" w:color="000000"/>
            </w:tcBorders>
          </w:tcPr>
          <w:p w14:paraId="65F207C2" w14:textId="77777777" w:rsidR="00DD4FF3" w:rsidRPr="008233BF" w:rsidRDefault="00DD4FF3" w:rsidP="00DD105A">
            <w:pPr>
              <w:pStyle w:val="Small"/>
              <w:jc w:val="both"/>
            </w:pPr>
            <w:r w:rsidRPr="008233BF">
              <w:t>Product identifier</w:t>
            </w:r>
          </w:p>
        </w:tc>
        <w:tc>
          <w:tcPr>
            <w:tcW w:w="850" w:type="dxa"/>
            <w:tcBorders>
              <w:top w:val="single" w:sz="7" w:space="0" w:color="000000"/>
              <w:left w:val="single" w:sz="7" w:space="0" w:color="000000"/>
              <w:bottom w:val="single" w:sz="7" w:space="0" w:color="000000"/>
              <w:right w:val="single" w:sz="7" w:space="0" w:color="000000"/>
            </w:tcBorders>
          </w:tcPr>
          <w:p w14:paraId="11208195" w14:textId="77777777" w:rsidR="00DD4FF3" w:rsidRPr="008233BF" w:rsidRDefault="00DD4FF3" w:rsidP="00DD105A">
            <w:pPr>
              <w:pStyle w:val="Small"/>
              <w:jc w:val="both"/>
            </w:pPr>
            <w:r w:rsidRPr="008233BF">
              <w:t>PRSP</w:t>
            </w:r>
          </w:p>
        </w:tc>
        <w:tc>
          <w:tcPr>
            <w:tcW w:w="1985" w:type="dxa"/>
            <w:tcBorders>
              <w:top w:val="single" w:sz="7" w:space="0" w:color="000000"/>
              <w:left w:val="single" w:sz="7" w:space="0" w:color="000000"/>
              <w:bottom w:val="single" w:sz="7" w:space="0" w:color="000000"/>
              <w:right w:val="single" w:sz="7" w:space="0" w:color="000000"/>
            </w:tcBorders>
          </w:tcPr>
          <w:p w14:paraId="2717FE62" w14:textId="77777777" w:rsidR="00DD4FF3" w:rsidRPr="008233BF" w:rsidRDefault="00DD4FF3" w:rsidP="00DD105A">
            <w:pPr>
              <w:pStyle w:val="Small"/>
              <w:jc w:val="both"/>
            </w:pPr>
            <w:r>
              <w:t>“INT.IHO.S-101.1.0”</w:t>
            </w:r>
          </w:p>
        </w:tc>
        <w:tc>
          <w:tcPr>
            <w:tcW w:w="850" w:type="dxa"/>
            <w:tcBorders>
              <w:top w:val="single" w:sz="7" w:space="0" w:color="000000"/>
              <w:left w:val="single" w:sz="7" w:space="0" w:color="000000"/>
              <w:bottom w:val="single" w:sz="7" w:space="0" w:color="000000"/>
              <w:right w:val="single" w:sz="7" w:space="0" w:color="000000"/>
            </w:tcBorders>
          </w:tcPr>
          <w:p w14:paraId="5E86B37E"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0A0C3F5" w14:textId="77777777" w:rsidR="00DD4FF3" w:rsidRPr="008233BF" w:rsidRDefault="00DD4FF3" w:rsidP="00DD105A">
            <w:pPr>
              <w:pStyle w:val="Small"/>
              <w:jc w:val="both"/>
            </w:pPr>
            <w:r w:rsidRPr="008233BF">
              <w:t>Unique identifier for the data product as specified in the product specification</w:t>
            </w:r>
          </w:p>
        </w:tc>
      </w:tr>
      <w:tr w:rsidR="00DD4FF3" w:rsidRPr="008233BF" w14:paraId="74616061"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78D1B52C" w14:textId="77777777" w:rsidR="00DD4FF3" w:rsidRPr="008233BF" w:rsidRDefault="00DD4FF3" w:rsidP="00DD105A">
            <w:pPr>
              <w:pStyle w:val="Small"/>
              <w:jc w:val="both"/>
            </w:pPr>
            <w:r w:rsidRPr="008233BF">
              <w:t>Product edition</w:t>
            </w:r>
          </w:p>
        </w:tc>
        <w:tc>
          <w:tcPr>
            <w:tcW w:w="850" w:type="dxa"/>
            <w:tcBorders>
              <w:top w:val="single" w:sz="7" w:space="0" w:color="000000"/>
              <w:left w:val="single" w:sz="7" w:space="0" w:color="000000"/>
              <w:bottom w:val="single" w:sz="7" w:space="0" w:color="000000"/>
              <w:right w:val="single" w:sz="7" w:space="0" w:color="000000"/>
            </w:tcBorders>
          </w:tcPr>
          <w:p w14:paraId="20205452" w14:textId="77777777" w:rsidR="00DD4FF3" w:rsidRPr="008233BF" w:rsidRDefault="00DD4FF3" w:rsidP="00DD105A">
            <w:pPr>
              <w:pStyle w:val="Small"/>
              <w:jc w:val="both"/>
            </w:pPr>
            <w:r w:rsidRPr="008233BF">
              <w:t>PRED</w:t>
            </w:r>
          </w:p>
        </w:tc>
        <w:tc>
          <w:tcPr>
            <w:tcW w:w="1985" w:type="dxa"/>
            <w:tcBorders>
              <w:top w:val="single" w:sz="7" w:space="0" w:color="000000"/>
              <w:left w:val="single" w:sz="7" w:space="0" w:color="000000"/>
              <w:bottom w:val="single" w:sz="7" w:space="0" w:color="000000"/>
              <w:right w:val="single" w:sz="7" w:space="0" w:color="000000"/>
            </w:tcBorders>
          </w:tcPr>
          <w:p w14:paraId="134F80AB" w14:textId="77777777" w:rsidR="00DD4FF3" w:rsidRPr="008233BF" w:rsidRDefault="00DD4FF3" w:rsidP="00DD105A">
            <w:pPr>
              <w:pStyle w:val="Small"/>
              <w:jc w:val="both"/>
            </w:pPr>
            <w:r>
              <w:t>“1.0”</w:t>
            </w:r>
          </w:p>
        </w:tc>
        <w:tc>
          <w:tcPr>
            <w:tcW w:w="850" w:type="dxa"/>
            <w:tcBorders>
              <w:top w:val="single" w:sz="7" w:space="0" w:color="000000"/>
              <w:left w:val="single" w:sz="7" w:space="0" w:color="000000"/>
              <w:bottom w:val="single" w:sz="7" w:space="0" w:color="000000"/>
              <w:right w:val="single" w:sz="7" w:space="0" w:color="000000"/>
            </w:tcBorders>
          </w:tcPr>
          <w:p w14:paraId="6C07E068"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0538F025" w14:textId="77777777" w:rsidR="00DD4FF3" w:rsidRPr="008233BF" w:rsidRDefault="00DD4FF3" w:rsidP="00DD105A">
            <w:pPr>
              <w:pStyle w:val="Small"/>
              <w:jc w:val="both"/>
            </w:pPr>
            <w:r w:rsidRPr="008233BF">
              <w:t>Edition of the product specification</w:t>
            </w:r>
          </w:p>
        </w:tc>
      </w:tr>
      <w:tr w:rsidR="00DD4FF3" w:rsidRPr="008233BF" w14:paraId="2E600303"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56BB5822" w14:textId="77777777" w:rsidR="00DD4FF3" w:rsidRPr="008233BF" w:rsidRDefault="00DD4FF3" w:rsidP="00DD105A">
            <w:pPr>
              <w:pStyle w:val="Small"/>
              <w:jc w:val="both"/>
            </w:pPr>
            <w:r w:rsidRPr="008233BF">
              <w:t>Application profile</w:t>
            </w:r>
          </w:p>
        </w:tc>
        <w:tc>
          <w:tcPr>
            <w:tcW w:w="850" w:type="dxa"/>
            <w:tcBorders>
              <w:top w:val="single" w:sz="7" w:space="0" w:color="000000"/>
              <w:left w:val="single" w:sz="7" w:space="0" w:color="000000"/>
              <w:bottom w:val="single" w:sz="7" w:space="0" w:color="000000"/>
              <w:right w:val="single" w:sz="7" w:space="0" w:color="000000"/>
            </w:tcBorders>
          </w:tcPr>
          <w:p w14:paraId="6C30E398" w14:textId="77777777" w:rsidR="00DD4FF3" w:rsidRPr="008233BF" w:rsidRDefault="00DD4FF3" w:rsidP="00DD105A">
            <w:pPr>
              <w:pStyle w:val="Small"/>
              <w:jc w:val="both"/>
            </w:pPr>
            <w:r w:rsidRPr="008233BF">
              <w:t>PROF</w:t>
            </w:r>
          </w:p>
        </w:tc>
        <w:tc>
          <w:tcPr>
            <w:tcW w:w="1985" w:type="dxa"/>
            <w:tcBorders>
              <w:top w:val="single" w:sz="7" w:space="0" w:color="000000"/>
              <w:left w:val="single" w:sz="7" w:space="0" w:color="000000"/>
              <w:bottom w:val="single" w:sz="7" w:space="0" w:color="000000"/>
              <w:right w:val="single" w:sz="7" w:space="0" w:color="000000"/>
            </w:tcBorders>
          </w:tcPr>
          <w:p w14:paraId="2A9836DB" w14:textId="77777777" w:rsidR="00DD4FF3" w:rsidRPr="008233BF" w:rsidRDefault="00DD4FF3" w:rsidP="00DD105A">
            <w:pPr>
              <w:pStyle w:val="Small"/>
              <w:jc w:val="both"/>
            </w:pPr>
            <w:r>
              <w:t>“2”</w:t>
            </w:r>
          </w:p>
        </w:tc>
        <w:tc>
          <w:tcPr>
            <w:tcW w:w="850" w:type="dxa"/>
            <w:tcBorders>
              <w:top w:val="single" w:sz="7" w:space="0" w:color="000000"/>
              <w:left w:val="single" w:sz="7" w:space="0" w:color="000000"/>
              <w:bottom w:val="single" w:sz="7" w:space="0" w:color="000000"/>
              <w:right w:val="single" w:sz="7" w:space="0" w:color="000000"/>
            </w:tcBorders>
          </w:tcPr>
          <w:p w14:paraId="2C7D341F"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5A454474" w14:textId="77777777" w:rsidR="00DD4FF3" w:rsidRPr="008233BF" w:rsidRDefault="00DD4FF3" w:rsidP="00DD105A">
            <w:pPr>
              <w:pStyle w:val="Small"/>
              <w:jc w:val="both"/>
            </w:pPr>
            <w:r>
              <w:t>“2” – ER Profile</w:t>
            </w:r>
          </w:p>
        </w:tc>
      </w:tr>
      <w:tr w:rsidR="00DD4FF3" w:rsidRPr="008233BF" w14:paraId="52B7E2C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34606102" w14:textId="77777777" w:rsidR="00DD4FF3" w:rsidRPr="008233BF" w:rsidRDefault="00DD4FF3" w:rsidP="00DD105A">
            <w:pPr>
              <w:pStyle w:val="Small"/>
              <w:jc w:val="both"/>
            </w:pPr>
            <w:r w:rsidRPr="008233BF">
              <w:t>Dataset file identifier</w:t>
            </w:r>
          </w:p>
        </w:tc>
        <w:tc>
          <w:tcPr>
            <w:tcW w:w="850" w:type="dxa"/>
            <w:tcBorders>
              <w:top w:val="single" w:sz="7" w:space="0" w:color="000000"/>
              <w:left w:val="single" w:sz="7" w:space="0" w:color="000000"/>
              <w:bottom w:val="single" w:sz="7" w:space="0" w:color="000000"/>
              <w:right w:val="single" w:sz="7" w:space="0" w:color="000000"/>
            </w:tcBorders>
          </w:tcPr>
          <w:p w14:paraId="7076582D" w14:textId="77777777" w:rsidR="00DD4FF3" w:rsidRPr="008233BF" w:rsidRDefault="00DD4FF3" w:rsidP="00DD105A">
            <w:pPr>
              <w:pStyle w:val="Small"/>
              <w:jc w:val="both"/>
            </w:pPr>
            <w:r w:rsidRPr="008233BF">
              <w:t>DSNM</w:t>
            </w:r>
          </w:p>
        </w:tc>
        <w:tc>
          <w:tcPr>
            <w:tcW w:w="1985" w:type="dxa"/>
            <w:tcBorders>
              <w:top w:val="single" w:sz="7" w:space="0" w:color="000000"/>
              <w:left w:val="single" w:sz="7" w:space="0" w:color="000000"/>
              <w:bottom w:val="single" w:sz="7" w:space="0" w:color="000000"/>
              <w:right w:val="single" w:sz="7" w:space="0" w:color="000000"/>
            </w:tcBorders>
          </w:tcPr>
          <w:p w14:paraId="07219702" w14:textId="77777777" w:rsidR="00DD4FF3" w:rsidRPr="008233BF" w:rsidRDefault="00DD4FF3" w:rsidP="00DD105A">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2EAAE77E"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6D7F965A" w14:textId="77777777" w:rsidR="00DD4FF3" w:rsidRPr="008233BF" w:rsidRDefault="00DD4FF3" w:rsidP="00DD105A">
            <w:pPr>
              <w:pStyle w:val="Small"/>
              <w:jc w:val="both"/>
            </w:pPr>
            <w:r w:rsidRPr="008233BF">
              <w:t xml:space="preserve">The file </w:t>
            </w:r>
            <w:r>
              <w:t>name including the extension but excluding any path information</w:t>
            </w:r>
          </w:p>
        </w:tc>
      </w:tr>
      <w:tr w:rsidR="00DD4FF3" w:rsidRPr="008233BF" w14:paraId="556FF9E0"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738384F1" w14:textId="77777777" w:rsidR="00DD4FF3" w:rsidRPr="008233BF" w:rsidRDefault="00DD4FF3" w:rsidP="00DD105A">
            <w:pPr>
              <w:pStyle w:val="Small"/>
              <w:jc w:val="both"/>
            </w:pPr>
            <w:r w:rsidRPr="008233BF">
              <w:t>Dataset title</w:t>
            </w:r>
          </w:p>
        </w:tc>
        <w:tc>
          <w:tcPr>
            <w:tcW w:w="850" w:type="dxa"/>
            <w:tcBorders>
              <w:top w:val="single" w:sz="7" w:space="0" w:color="000000"/>
              <w:left w:val="single" w:sz="7" w:space="0" w:color="000000"/>
              <w:bottom w:val="single" w:sz="7" w:space="0" w:color="000000"/>
              <w:right w:val="single" w:sz="7" w:space="0" w:color="000000"/>
            </w:tcBorders>
          </w:tcPr>
          <w:p w14:paraId="1790088A" w14:textId="77777777" w:rsidR="00DD4FF3" w:rsidRPr="008233BF" w:rsidRDefault="00DD4FF3" w:rsidP="00DD105A">
            <w:pPr>
              <w:pStyle w:val="Small"/>
              <w:jc w:val="both"/>
            </w:pPr>
            <w:r w:rsidRPr="008233BF">
              <w:t>DSTL</w:t>
            </w:r>
          </w:p>
        </w:tc>
        <w:tc>
          <w:tcPr>
            <w:tcW w:w="1985" w:type="dxa"/>
            <w:tcBorders>
              <w:top w:val="single" w:sz="7" w:space="0" w:color="000000"/>
              <w:left w:val="single" w:sz="7" w:space="0" w:color="000000"/>
              <w:bottom w:val="single" w:sz="7" w:space="0" w:color="000000"/>
              <w:right w:val="single" w:sz="7" w:space="0" w:color="000000"/>
            </w:tcBorders>
          </w:tcPr>
          <w:p w14:paraId="0BA45AB2" w14:textId="77777777" w:rsidR="00DD4FF3" w:rsidRPr="008233BF" w:rsidRDefault="00DD4FF3" w:rsidP="00DD105A">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3B3819DC"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7244D36D" w14:textId="77777777" w:rsidR="00DD4FF3" w:rsidRPr="008233BF" w:rsidRDefault="00DD4FF3" w:rsidP="00DD105A">
            <w:pPr>
              <w:pStyle w:val="Small"/>
              <w:jc w:val="both"/>
            </w:pPr>
            <w:r w:rsidRPr="008233BF">
              <w:t>The title of the dataset</w:t>
            </w:r>
          </w:p>
        </w:tc>
      </w:tr>
      <w:tr w:rsidR="00DD4FF3" w:rsidRPr="008233BF" w14:paraId="373FD539" w14:textId="77777777">
        <w:trPr>
          <w:trHeight w:val="408"/>
        </w:trPr>
        <w:tc>
          <w:tcPr>
            <w:tcW w:w="2428" w:type="dxa"/>
            <w:tcBorders>
              <w:top w:val="single" w:sz="7" w:space="0" w:color="000000"/>
              <w:left w:val="single" w:sz="7" w:space="0" w:color="000000"/>
              <w:bottom w:val="single" w:sz="7" w:space="0" w:color="000000"/>
              <w:right w:val="single" w:sz="7" w:space="0" w:color="000000"/>
            </w:tcBorders>
          </w:tcPr>
          <w:p w14:paraId="43D1FB30" w14:textId="77777777" w:rsidR="00DD4FF3" w:rsidRPr="008233BF" w:rsidRDefault="00DD4FF3" w:rsidP="00DD105A">
            <w:pPr>
              <w:pStyle w:val="Small"/>
              <w:jc w:val="both"/>
            </w:pPr>
            <w:r w:rsidRPr="008233BF">
              <w:t>Dataset reference date</w:t>
            </w:r>
          </w:p>
        </w:tc>
        <w:tc>
          <w:tcPr>
            <w:tcW w:w="850" w:type="dxa"/>
            <w:tcBorders>
              <w:top w:val="single" w:sz="7" w:space="0" w:color="000000"/>
              <w:left w:val="single" w:sz="7" w:space="0" w:color="000000"/>
              <w:bottom w:val="single" w:sz="7" w:space="0" w:color="000000"/>
              <w:right w:val="single" w:sz="7" w:space="0" w:color="000000"/>
            </w:tcBorders>
          </w:tcPr>
          <w:p w14:paraId="699E4118" w14:textId="77777777" w:rsidR="00DD4FF3" w:rsidRPr="008233BF" w:rsidRDefault="00DD4FF3" w:rsidP="00DD105A">
            <w:pPr>
              <w:pStyle w:val="Small"/>
              <w:jc w:val="both"/>
            </w:pPr>
            <w:r w:rsidRPr="008233BF">
              <w:t>DSRD</w:t>
            </w:r>
          </w:p>
        </w:tc>
        <w:tc>
          <w:tcPr>
            <w:tcW w:w="1985" w:type="dxa"/>
            <w:tcBorders>
              <w:top w:val="single" w:sz="7" w:space="0" w:color="000000"/>
              <w:left w:val="single" w:sz="7" w:space="0" w:color="000000"/>
              <w:bottom w:val="single" w:sz="7" w:space="0" w:color="000000"/>
              <w:right w:val="single" w:sz="7" w:space="0" w:color="000000"/>
            </w:tcBorders>
          </w:tcPr>
          <w:p w14:paraId="77341BB1" w14:textId="77777777" w:rsidR="00DD4FF3" w:rsidRPr="008233BF" w:rsidRDefault="00DD4FF3" w:rsidP="00DD105A">
            <w:pPr>
              <w:pStyle w:val="Small"/>
              <w:jc w:val="both"/>
            </w:pPr>
          </w:p>
        </w:tc>
        <w:tc>
          <w:tcPr>
            <w:tcW w:w="850" w:type="dxa"/>
            <w:tcBorders>
              <w:top w:val="single" w:sz="7" w:space="0" w:color="000000"/>
              <w:left w:val="single" w:sz="7" w:space="0" w:color="000000"/>
              <w:bottom w:val="single" w:sz="7" w:space="0" w:color="000000"/>
              <w:right w:val="single" w:sz="7" w:space="0" w:color="000000"/>
            </w:tcBorders>
          </w:tcPr>
          <w:p w14:paraId="25175DAC" w14:textId="77777777" w:rsidR="00DD4FF3" w:rsidRPr="008233BF" w:rsidRDefault="00DD4FF3" w:rsidP="00DD105A">
            <w:pPr>
              <w:pStyle w:val="Small"/>
              <w:jc w:val="both"/>
            </w:pPr>
            <w:r w:rsidRPr="008233BF">
              <w:t>A(8)</w:t>
            </w:r>
          </w:p>
        </w:tc>
        <w:tc>
          <w:tcPr>
            <w:tcW w:w="3273" w:type="dxa"/>
            <w:tcBorders>
              <w:top w:val="single" w:sz="7" w:space="0" w:color="000000"/>
              <w:left w:val="single" w:sz="7" w:space="0" w:color="000000"/>
              <w:bottom w:val="single" w:sz="7" w:space="0" w:color="000000"/>
              <w:right w:val="single" w:sz="7" w:space="0" w:color="000000"/>
            </w:tcBorders>
          </w:tcPr>
          <w:p w14:paraId="0C715971" w14:textId="77777777" w:rsidR="00DD4FF3" w:rsidRPr="008233BF" w:rsidRDefault="00DD4FF3" w:rsidP="00DD105A">
            <w:pPr>
              <w:pStyle w:val="Small"/>
              <w:jc w:val="both"/>
            </w:pPr>
            <w:r w:rsidRPr="008233BF">
              <w:t>The reference date of the dataset</w:t>
            </w:r>
          </w:p>
          <w:p w14:paraId="7381023D" w14:textId="77777777" w:rsidR="00DD4FF3" w:rsidRPr="008233BF" w:rsidRDefault="00DD4FF3" w:rsidP="00DD105A">
            <w:pPr>
              <w:pStyle w:val="Small"/>
              <w:jc w:val="both"/>
            </w:pPr>
            <w:r w:rsidRPr="008233BF">
              <w:t>Format: YYYYMMDD according to ISO 8601</w:t>
            </w:r>
          </w:p>
        </w:tc>
      </w:tr>
      <w:tr w:rsidR="00DD4FF3" w:rsidRPr="008233BF" w14:paraId="388EFF77"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26E3B750" w14:textId="77777777" w:rsidR="00DD4FF3" w:rsidRPr="008233BF" w:rsidRDefault="00DD4FF3" w:rsidP="00DD105A">
            <w:pPr>
              <w:pStyle w:val="Small"/>
              <w:jc w:val="both"/>
            </w:pPr>
            <w:r w:rsidRPr="008233BF">
              <w:t>Dataset language</w:t>
            </w:r>
          </w:p>
        </w:tc>
        <w:tc>
          <w:tcPr>
            <w:tcW w:w="850" w:type="dxa"/>
            <w:tcBorders>
              <w:top w:val="single" w:sz="7" w:space="0" w:color="000000"/>
              <w:left w:val="single" w:sz="7" w:space="0" w:color="000000"/>
              <w:bottom w:val="single" w:sz="7" w:space="0" w:color="000000"/>
              <w:right w:val="single" w:sz="7" w:space="0" w:color="000000"/>
            </w:tcBorders>
          </w:tcPr>
          <w:p w14:paraId="08FC361B" w14:textId="77777777" w:rsidR="00DD4FF3" w:rsidRPr="008233BF" w:rsidRDefault="00DD4FF3" w:rsidP="00DD105A">
            <w:pPr>
              <w:pStyle w:val="Small"/>
              <w:jc w:val="both"/>
            </w:pPr>
            <w:r w:rsidRPr="008233BF">
              <w:t>DSLG</w:t>
            </w:r>
          </w:p>
        </w:tc>
        <w:tc>
          <w:tcPr>
            <w:tcW w:w="1985" w:type="dxa"/>
            <w:tcBorders>
              <w:top w:val="single" w:sz="7" w:space="0" w:color="000000"/>
              <w:left w:val="single" w:sz="7" w:space="0" w:color="000000"/>
              <w:bottom w:val="single" w:sz="7" w:space="0" w:color="000000"/>
              <w:right w:val="single" w:sz="7" w:space="0" w:color="000000"/>
            </w:tcBorders>
          </w:tcPr>
          <w:p w14:paraId="4EB46C92" w14:textId="77777777" w:rsidR="00DD4FF3" w:rsidRPr="008233BF" w:rsidRDefault="00DD4FF3" w:rsidP="00DD105A">
            <w:pPr>
              <w:pStyle w:val="Small"/>
              <w:jc w:val="both"/>
            </w:pPr>
            <w:r>
              <w:t>“EN”</w:t>
            </w:r>
          </w:p>
        </w:tc>
        <w:tc>
          <w:tcPr>
            <w:tcW w:w="850" w:type="dxa"/>
            <w:tcBorders>
              <w:top w:val="single" w:sz="7" w:space="0" w:color="000000"/>
              <w:left w:val="single" w:sz="7" w:space="0" w:color="000000"/>
              <w:bottom w:val="single" w:sz="7" w:space="0" w:color="000000"/>
              <w:right w:val="single" w:sz="7" w:space="0" w:color="000000"/>
            </w:tcBorders>
          </w:tcPr>
          <w:p w14:paraId="7AB5F0CE"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30E411E3" w14:textId="77777777" w:rsidR="00DD4FF3" w:rsidRPr="008233BF" w:rsidRDefault="00DD4FF3" w:rsidP="00DD105A">
            <w:pPr>
              <w:pStyle w:val="Small"/>
              <w:jc w:val="both"/>
            </w:pPr>
            <w:r w:rsidRPr="008233BF">
              <w:t>The (primary) language used in this dataset</w:t>
            </w:r>
          </w:p>
        </w:tc>
      </w:tr>
      <w:tr w:rsidR="00DD4FF3" w:rsidRPr="008233BF" w14:paraId="7BB1EA75"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60EB5571" w14:textId="77777777" w:rsidR="00DD4FF3" w:rsidRPr="008233BF" w:rsidRDefault="00DD4FF3" w:rsidP="00DD105A">
            <w:pPr>
              <w:pStyle w:val="Small"/>
              <w:jc w:val="both"/>
            </w:pPr>
            <w:r w:rsidRPr="008233BF">
              <w:t>Dataset abstract</w:t>
            </w:r>
          </w:p>
        </w:tc>
        <w:tc>
          <w:tcPr>
            <w:tcW w:w="850" w:type="dxa"/>
            <w:tcBorders>
              <w:top w:val="single" w:sz="7" w:space="0" w:color="000000"/>
              <w:left w:val="single" w:sz="7" w:space="0" w:color="000000"/>
              <w:bottom w:val="single" w:sz="7" w:space="0" w:color="000000"/>
              <w:right w:val="single" w:sz="7" w:space="0" w:color="000000"/>
            </w:tcBorders>
          </w:tcPr>
          <w:p w14:paraId="3F39A864" w14:textId="77777777" w:rsidR="00DD4FF3" w:rsidRPr="008233BF" w:rsidRDefault="00DD4FF3" w:rsidP="00DD105A">
            <w:pPr>
              <w:pStyle w:val="Small"/>
              <w:jc w:val="both"/>
            </w:pPr>
            <w:r w:rsidRPr="008233BF">
              <w:t>DSAB</w:t>
            </w:r>
          </w:p>
        </w:tc>
        <w:tc>
          <w:tcPr>
            <w:tcW w:w="1985" w:type="dxa"/>
            <w:tcBorders>
              <w:top w:val="single" w:sz="7" w:space="0" w:color="000000"/>
              <w:left w:val="single" w:sz="7" w:space="0" w:color="000000"/>
              <w:bottom w:val="single" w:sz="7" w:space="0" w:color="000000"/>
              <w:right w:val="single" w:sz="7" w:space="0" w:color="000000"/>
            </w:tcBorders>
          </w:tcPr>
          <w:p w14:paraId="21FDE417" w14:textId="77777777" w:rsidR="00DD4FF3" w:rsidRPr="008233BF" w:rsidRDefault="00DD4FF3" w:rsidP="00DD105A">
            <w:pPr>
              <w:pStyle w:val="Small"/>
              <w:jc w:val="both"/>
            </w:pPr>
            <w:r>
              <w:t>omitted</w:t>
            </w:r>
          </w:p>
        </w:tc>
        <w:tc>
          <w:tcPr>
            <w:tcW w:w="850" w:type="dxa"/>
            <w:tcBorders>
              <w:top w:val="single" w:sz="7" w:space="0" w:color="000000"/>
              <w:left w:val="single" w:sz="7" w:space="0" w:color="000000"/>
              <w:bottom w:val="single" w:sz="7" w:space="0" w:color="000000"/>
              <w:right w:val="single" w:sz="7" w:space="0" w:color="000000"/>
            </w:tcBorders>
          </w:tcPr>
          <w:p w14:paraId="2423FF14"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13FD6900" w14:textId="77777777" w:rsidR="00DD4FF3" w:rsidRPr="008233BF" w:rsidRDefault="00DD4FF3" w:rsidP="00DD105A">
            <w:pPr>
              <w:pStyle w:val="Small"/>
              <w:jc w:val="both"/>
            </w:pPr>
            <w:r w:rsidRPr="008233BF">
              <w:t>The abstract of the dataset</w:t>
            </w:r>
          </w:p>
        </w:tc>
      </w:tr>
      <w:tr w:rsidR="00DD4FF3" w:rsidRPr="008233BF" w14:paraId="637E2FFC" w14:textId="77777777">
        <w:trPr>
          <w:trHeight w:val="197"/>
        </w:trPr>
        <w:tc>
          <w:tcPr>
            <w:tcW w:w="2428" w:type="dxa"/>
            <w:tcBorders>
              <w:top w:val="single" w:sz="7" w:space="0" w:color="000000"/>
              <w:left w:val="single" w:sz="7" w:space="0" w:color="000000"/>
              <w:bottom w:val="single" w:sz="7" w:space="0" w:color="000000"/>
              <w:right w:val="single" w:sz="7" w:space="0" w:color="000000"/>
            </w:tcBorders>
          </w:tcPr>
          <w:p w14:paraId="737C72F3" w14:textId="77777777" w:rsidR="00DD4FF3" w:rsidRPr="008233BF" w:rsidRDefault="00DD4FF3" w:rsidP="00DD105A">
            <w:pPr>
              <w:pStyle w:val="Small"/>
              <w:jc w:val="both"/>
            </w:pPr>
            <w:r w:rsidRPr="008233BF">
              <w:t>Dataset edition</w:t>
            </w:r>
          </w:p>
        </w:tc>
        <w:tc>
          <w:tcPr>
            <w:tcW w:w="850" w:type="dxa"/>
            <w:tcBorders>
              <w:top w:val="single" w:sz="7" w:space="0" w:color="000000"/>
              <w:left w:val="single" w:sz="7" w:space="0" w:color="000000"/>
              <w:bottom w:val="single" w:sz="7" w:space="0" w:color="000000"/>
              <w:right w:val="single" w:sz="7" w:space="0" w:color="000000"/>
            </w:tcBorders>
          </w:tcPr>
          <w:p w14:paraId="0852DC93" w14:textId="77777777" w:rsidR="00DD4FF3" w:rsidRPr="008233BF" w:rsidRDefault="00DD4FF3" w:rsidP="00DD105A">
            <w:pPr>
              <w:pStyle w:val="Small"/>
              <w:jc w:val="both"/>
            </w:pPr>
            <w:r w:rsidRPr="008233BF">
              <w:t>DSED</w:t>
            </w:r>
          </w:p>
        </w:tc>
        <w:tc>
          <w:tcPr>
            <w:tcW w:w="1985" w:type="dxa"/>
            <w:tcBorders>
              <w:top w:val="single" w:sz="7" w:space="0" w:color="000000"/>
              <w:left w:val="single" w:sz="7" w:space="0" w:color="000000"/>
              <w:bottom w:val="single" w:sz="7" w:space="0" w:color="000000"/>
              <w:right w:val="single" w:sz="7" w:space="0" w:color="000000"/>
            </w:tcBorders>
          </w:tcPr>
          <w:p w14:paraId="6DE4B676" w14:textId="77777777" w:rsidR="00DD4FF3" w:rsidRPr="008233BF" w:rsidRDefault="00DD4FF3" w:rsidP="00DD105A">
            <w:pPr>
              <w:pStyle w:val="Small"/>
              <w:jc w:val="both"/>
            </w:pPr>
            <w:r>
              <w:t>“0”</w:t>
            </w:r>
          </w:p>
        </w:tc>
        <w:tc>
          <w:tcPr>
            <w:tcW w:w="850" w:type="dxa"/>
            <w:tcBorders>
              <w:top w:val="single" w:sz="7" w:space="0" w:color="000000"/>
              <w:left w:val="single" w:sz="7" w:space="0" w:color="000000"/>
              <w:bottom w:val="single" w:sz="7" w:space="0" w:color="000000"/>
              <w:right w:val="single" w:sz="7" w:space="0" w:color="000000"/>
            </w:tcBorders>
          </w:tcPr>
          <w:p w14:paraId="7A38BC82" w14:textId="77777777" w:rsidR="00DD4FF3" w:rsidRPr="008233BF" w:rsidRDefault="00DD4FF3" w:rsidP="00DD105A">
            <w:pPr>
              <w:pStyle w:val="Small"/>
              <w:jc w:val="both"/>
            </w:pPr>
            <w:r w:rsidRPr="008233BF">
              <w:t>A()</w:t>
            </w:r>
          </w:p>
        </w:tc>
        <w:tc>
          <w:tcPr>
            <w:tcW w:w="3273" w:type="dxa"/>
            <w:tcBorders>
              <w:top w:val="single" w:sz="7" w:space="0" w:color="000000"/>
              <w:left w:val="single" w:sz="7" w:space="0" w:color="000000"/>
              <w:bottom w:val="single" w:sz="7" w:space="0" w:color="000000"/>
              <w:right w:val="single" w:sz="7" w:space="0" w:color="000000"/>
            </w:tcBorders>
          </w:tcPr>
          <w:p w14:paraId="6DA4B9F0" w14:textId="77777777" w:rsidR="00DD4FF3" w:rsidRPr="008233BF" w:rsidRDefault="00DD4FF3" w:rsidP="00DD105A">
            <w:pPr>
              <w:pStyle w:val="Small"/>
              <w:jc w:val="both"/>
            </w:pPr>
            <w:r>
              <w:t>0  - indicates the cancelation</w:t>
            </w:r>
          </w:p>
        </w:tc>
      </w:tr>
      <w:tr w:rsidR="00DD4FF3" w:rsidRPr="008233BF" w14:paraId="0A0D88D1" w14:textId="77777777">
        <w:trPr>
          <w:trHeight w:val="212"/>
        </w:trPr>
        <w:tc>
          <w:tcPr>
            <w:tcW w:w="2428" w:type="dxa"/>
            <w:tcBorders>
              <w:top w:val="single" w:sz="7" w:space="0" w:color="000000"/>
              <w:left w:val="single" w:sz="7" w:space="0" w:color="000000"/>
              <w:bottom w:val="single" w:sz="7" w:space="0" w:color="000000"/>
              <w:right w:val="single" w:sz="7" w:space="0" w:color="000000"/>
            </w:tcBorders>
          </w:tcPr>
          <w:p w14:paraId="7B03C3DD" w14:textId="77777777" w:rsidR="00DD4FF3" w:rsidRPr="008233BF" w:rsidRDefault="00DD4FF3" w:rsidP="00DD105A">
            <w:pPr>
              <w:pStyle w:val="Small"/>
              <w:jc w:val="both"/>
            </w:pPr>
            <w:r w:rsidRPr="008233BF">
              <w:t>Dataset topic category</w:t>
            </w:r>
          </w:p>
        </w:tc>
        <w:tc>
          <w:tcPr>
            <w:tcW w:w="850" w:type="dxa"/>
            <w:tcBorders>
              <w:top w:val="single" w:sz="7" w:space="0" w:color="000000"/>
              <w:left w:val="single" w:sz="7" w:space="0" w:color="000000"/>
              <w:bottom w:val="single" w:sz="7" w:space="0" w:color="000000"/>
              <w:right w:val="single" w:sz="7" w:space="0" w:color="000000"/>
            </w:tcBorders>
          </w:tcPr>
          <w:p w14:paraId="5A7DF603" w14:textId="77777777" w:rsidR="00DD4FF3" w:rsidRPr="008233BF" w:rsidRDefault="00DD4FF3" w:rsidP="00DD105A">
            <w:pPr>
              <w:pStyle w:val="Small"/>
              <w:jc w:val="both"/>
            </w:pPr>
            <w:r w:rsidRPr="008233BF">
              <w:t>*DSTC</w:t>
            </w:r>
          </w:p>
        </w:tc>
        <w:tc>
          <w:tcPr>
            <w:tcW w:w="1985" w:type="dxa"/>
            <w:tcBorders>
              <w:top w:val="single" w:sz="7" w:space="0" w:color="000000"/>
              <w:left w:val="single" w:sz="7" w:space="0" w:color="000000"/>
              <w:bottom w:val="single" w:sz="7" w:space="0" w:color="000000"/>
              <w:right w:val="single" w:sz="7" w:space="0" w:color="000000"/>
            </w:tcBorders>
          </w:tcPr>
          <w:p w14:paraId="2D53AD54" w14:textId="77777777" w:rsidR="00DD4FF3" w:rsidRPr="008233BF" w:rsidRDefault="00DD4FF3" w:rsidP="00DD105A">
            <w:pPr>
              <w:pStyle w:val="Small"/>
              <w:jc w:val="both"/>
            </w:pPr>
            <w:r>
              <w:t>{14}{18}</w:t>
            </w:r>
          </w:p>
        </w:tc>
        <w:tc>
          <w:tcPr>
            <w:tcW w:w="850" w:type="dxa"/>
            <w:tcBorders>
              <w:top w:val="single" w:sz="7" w:space="0" w:color="000000"/>
              <w:left w:val="single" w:sz="7" w:space="0" w:color="000000"/>
              <w:bottom w:val="single" w:sz="7" w:space="0" w:color="000000"/>
              <w:right w:val="single" w:sz="7" w:space="0" w:color="000000"/>
            </w:tcBorders>
          </w:tcPr>
          <w:p w14:paraId="7E2D39FE" w14:textId="77777777" w:rsidR="00DD4FF3" w:rsidRPr="008233BF" w:rsidRDefault="00DD4FF3" w:rsidP="00DD105A">
            <w:pPr>
              <w:pStyle w:val="Small"/>
              <w:jc w:val="both"/>
            </w:pPr>
            <w:r w:rsidRPr="008233BF">
              <w:t>b11</w:t>
            </w:r>
          </w:p>
        </w:tc>
        <w:tc>
          <w:tcPr>
            <w:tcW w:w="3273" w:type="dxa"/>
            <w:tcBorders>
              <w:top w:val="single" w:sz="7" w:space="0" w:color="000000"/>
              <w:left w:val="single" w:sz="7" w:space="0" w:color="000000"/>
              <w:bottom w:val="single" w:sz="7" w:space="0" w:color="000000"/>
              <w:right w:val="single" w:sz="7" w:space="0" w:color="000000"/>
            </w:tcBorders>
          </w:tcPr>
          <w:p w14:paraId="2816B43E" w14:textId="77777777" w:rsidR="00DD4FF3" w:rsidRPr="008233BF" w:rsidRDefault="00DD4FF3" w:rsidP="00DD105A">
            <w:pPr>
              <w:pStyle w:val="Small"/>
              <w:jc w:val="both"/>
            </w:pPr>
            <w:r w:rsidRPr="008233BF">
              <w:t>A set of topic categories</w:t>
            </w:r>
          </w:p>
        </w:tc>
      </w:tr>
    </w:tbl>
    <w:p w14:paraId="444668AE" w14:textId="77777777" w:rsidR="001D44F5" w:rsidRDefault="001D44F5" w:rsidP="00C53B69">
      <w:pPr>
        <w:pStyle w:val="Heading1"/>
        <w:numPr>
          <w:ilvl w:val="0"/>
          <w:numId w:val="0"/>
        </w:numPr>
        <w:rPr>
          <w:rFonts w:eastAsia="Times New Roman" w:cs="Arial"/>
          <w:lang w:eastAsia="en-US"/>
        </w:rPr>
        <w:sectPr w:rsidR="001D44F5" w:rsidSect="000231CB">
          <w:pgSz w:w="11906" w:h="16838"/>
          <w:pgMar w:top="1440" w:right="1400" w:bottom="1440" w:left="1418" w:header="709" w:footer="283" w:gutter="0"/>
          <w:cols w:space="720"/>
          <w:docGrid w:linePitch="272"/>
        </w:sectPr>
      </w:pPr>
    </w:p>
    <w:p w14:paraId="5C2AC23C" w14:textId="58AB56BF" w:rsidR="001D44F5" w:rsidRDefault="001D44F5" w:rsidP="002E3794">
      <w:pPr>
        <w:pStyle w:val="Heading1"/>
        <w:numPr>
          <w:ilvl w:val="0"/>
          <w:numId w:val="0"/>
        </w:numPr>
        <w:ind w:left="432"/>
        <w:jc w:val="center"/>
        <w:rPr>
          <w:rFonts w:eastAsia="Times New Roman" w:cs="Arial"/>
          <w:lang w:eastAsia="en-US"/>
        </w:rPr>
      </w:pPr>
      <w:bookmarkStart w:id="1400" w:name="_Toc325094583"/>
      <w:bookmarkStart w:id="1401" w:name="_Toc332359207"/>
      <w:bookmarkStart w:id="1402" w:name="_Toc359329624"/>
      <w:bookmarkStart w:id="1403" w:name="_Toc388963890"/>
      <w:bookmarkStart w:id="1404" w:name="_Toc392577099"/>
      <w:bookmarkStart w:id="1405" w:name="_Toc439685363"/>
      <w:r>
        <w:rPr>
          <w:rFonts w:eastAsia="Times New Roman" w:cs="Arial"/>
          <w:lang w:eastAsia="en-US"/>
        </w:rPr>
        <w:lastRenderedPageBreak/>
        <w:t>Annex C – Normative</w:t>
      </w:r>
      <w:bookmarkEnd w:id="1400"/>
      <w:bookmarkEnd w:id="1401"/>
      <w:bookmarkEnd w:id="1402"/>
      <w:bookmarkEnd w:id="1403"/>
      <w:bookmarkEnd w:id="1404"/>
      <w:r w:rsidR="002E3794">
        <w:rPr>
          <w:rFonts w:eastAsia="Times New Roman" w:cs="Arial"/>
          <w:lang w:eastAsia="en-US"/>
        </w:rPr>
        <w:t xml:space="preserve"> (Implementation Rules)</w:t>
      </w:r>
      <w:bookmarkEnd w:id="1405"/>
    </w:p>
    <w:p w14:paraId="7ACE8389" w14:textId="1776B830" w:rsidR="00411EF9" w:rsidRPr="00411EF9" w:rsidRDefault="00411EF9" w:rsidP="00411EF9">
      <w:pPr>
        <w:rPr>
          <w:b/>
          <w:color w:val="FF0000"/>
        </w:rPr>
      </w:pPr>
      <w:bookmarkStart w:id="1406" w:name="_Toc412540231"/>
      <w:bookmarkStart w:id="1407" w:name="_Toc439685364"/>
      <w:bookmarkStart w:id="1408" w:name="_Toc316643424"/>
      <w:bookmarkStart w:id="1409" w:name="_Toc352587289"/>
      <w:bookmarkStart w:id="1410" w:name="_Toc361664930"/>
      <w:bookmarkStart w:id="1411" w:name="_Toc388963891"/>
      <w:bookmarkStart w:id="1412" w:name="_Toc392577100"/>
      <w:r w:rsidRPr="00411EF9">
        <w:rPr>
          <w:b/>
          <w:color w:val="FF0000"/>
        </w:rPr>
        <w:t>&lt;&lt;NOTE:  This Annex contains clauses taken directly from S-52.  They are currently here as a place holder until the portrayal catalogue has been built and the S-100 concepts that map to the S-52 concepts have been incorporated into the main body of S-101.  Therefore this Annex should not be used by system implementers at this time.  This entire section will have to be rewritten as the S-100/S-101 test bed matures</w:t>
      </w:r>
      <w:proofErr w:type="gramStart"/>
      <w:r w:rsidRPr="00411EF9">
        <w:rPr>
          <w:b/>
          <w:color w:val="FF0000"/>
        </w:rPr>
        <w:t>.&gt;</w:t>
      </w:r>
      <w:proofErr w:type="gramEnd"/>
      <w:r w:rsidRPr="00411EF9">
        <w:rPr>
          <w:b/>
          <w:color w:val="FF0000"/>
        </w:rPr>
        <w:t>&gt;</w:t>
      </w:r>
    </w:p>
    <w:p w14:paraId="47EF0E94" w14:textId="46F01D7A" w:rsidR="00F27314" w:rsidRPr="003706A7" w:rsidRDefault="004C71B1" w:rsidP="003706A7">
      <w:pPr>
        <w:pStyle w:val="Heading1"/>
        <w:numPr>
          <w:ilvl w:val="0"/>
          <w:numId w:val="0"/>
        </w:numPr>
        <w:ind w:left="432"/>
        <w:rPr>
          <w:rFonts w:eastAsia="Times New Roman" w:cs="Arial"/>
          <w:lang w:eastAsia="en-US"/>
        </w:rPr>
      </w:pPr>
      <w:r>
        <w:rPr>
          <w:rFonts w:eastAsia="Times New Roman" w:cs="Arial"/>
          <w:lang w:eastAsia="en-US"/>
        </w:rPr>
        <w:tab/>
      </w:r>
      <w:bookmarkEnd w:id="1406"/>
      <w:bookmarkEnd w:id="1407"/>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r>
        <w:rPr>
          <w:rFonts w:eastAsia="Times New Roman" w:cs="Arial"/>
          <w:lang w:eastAsia="en-US"/>
        </w:rPr>
        <w:tab/>
      </w:r>
      <w:bookmarkStart w:id="1413" w:name="_Toc286307957"/>
      <w:bookmarkStart w:id="1414" w:name="_Toc316643425"/>
      <w:bookmarkStart w:id="1415" w:name="_Toc325094585"/>
      <w:bookmarkStart w:id="1416" w:name="_Toc332359209"/>
      <w:bookmarkStart w:id="1417" w:name="_Toc352587290"/>
      <w:bookmarkEnd w:id="1408"/>
      <w:bookmarkEnd w:id="1409"/>
      <w:bookmarkEnd w:id="1410"/>
      <w:bookmarkEnd w:id="1411"/>
      <w:bookmarkEnd w:id="1412"/>
    </w:p>
    <w:p w14:paraId="6C6AB1FA" w14:textId="77777777" w:rsidR="001D44F5" w:rsidRPr="008233BF" w:rsidRDefault="00E56415" w:rsidP="00C53B69">
      <w:pPr>
        <w:pStyle w:val="Heading1"/>
        <w:numPr>
          <w:ilvl w:val="0"/>
          <w:numId w:val="0"/>
        </w:numPr>
      </w:pPr>
      <w:bookmarkStart w:id="1418" w:name="_Toc374959615"/>
      <w:bookmarkStart w:id="1419" w:name="_Toc388963892"/>
      <w:bookmarkStart w:id="1420" w:name="_Toc412540232"/>
      <w:bookmarkStart w:id="1421" w:name="_Toc439685365"/>
      <w:r>
        <w:t>C</w:t>
      </w:r>
      <w:r w:rsidR="00E8497F">
        <w:t>1</w:t>
      </w:r>
      <w:r w:rsidR="00E8497F">
        <w:tab/>
      </w:r>
      <w:r w:rsidR="00E8497F">
        <w:tab/>
      </w:r>
      <w:r w:rsidR="001D44F5" w:rsidRPr="008233BF">
        <w:t>Overview</w:t>
      </w:r>
      <w:bookmarkEnd w:id="1413"/>
      <w:bookmarkEnd w:id="1414"/>
      <w:bookmarkEnd w:id="1415"/>
      <w:bookmarkEnd w:id="1416"/>
      <w:bookmarkEnd w:id="1417"/>
      <w:bookmarkEnd w:id="1418"/>
      <w:bookmarkEnd w:id="1419"/>
      <w:bookmarkEnd w:id="1420"/>
      <w:bookmarkEnd w:id="1421"/>
    </w:p>
    <w:p w14:paraId="543AA42D" w14:textId="5AC375A3" w:rsidR="001D44F5" w:rsidRDefault="002E3794" w:rsidP="00C53B69">
      <w:pPr>
        <w:pStyle w:val="Heading2"/>
        <w:numPr>
          <w:ilvl w:val="0"/>
          <w:numId w:val="0"/>
        </w:numPr>
      </w:pPr>
      <w:bookmarkStart w:id="1422" w:name="_Toc412540233"/>
      <w:bookmarkStart w:id="1423" w:name="_Toc439685366"/>
      <w:r>
        <w:t xml:space="preserve">C1.1 </w:t>
      </w:r>
      <w:r w:rsidRPr="008233BF">
        <w:t>Introduction</w:t>
      </w:r>
      <w:bookmarkEnd w:id="1422"/>
      <w:bookmarkEnd w:id="1423"/>
    </w:p>
    <w:p w14:paraId="68B942F6" w14:textId="0FDED1DB" w:rsidR="007E35BD" w:rsidRDefault="00E8497F" w:rsidP="00C53B69">
      <w:r>
        <w:t xml:space="preserve">The purpose </w:t>
      </w:r>
      <w:r w:rsidRPr="00F85CC5">
        <w:t xml:space="preserve">of this Normative Annex is to provide </w:t>
      </w:r>
      <w:r w:rsidR="002E3794">
        <w:t>expanded implementation rules</w:t>
      </w:r>
      <w:r w:rsidR="007E35BD" w:rsidRPr="00F85CC5">
        <w:t xml:space="preserve"> for </w:t>
      </w:r>
      <w:r w:rsidRPr="00F85CC5">
        <w:t xml:space="preserve">S-101.  </w:t>
      </w:r>
      <w:r w:rsidR="007E35BD" w:rsidRPr="00F85CC5">
        <w:t>While the product specification</w:t>
      </w:r>
      <w:r w:rsidR="007E35BD">
        <w:t xml:space="preserve"> provides the main rules, this annex will provide additional information and use cases for implementation.</w:t>
      </w:r>
    </w:p>
    <w:p w14:paraId="26AB980E" w14:textId="5BF01346" w:rsidR="001D44F5" w:rsidRDefault="00E56415" w:rsidP="00C53B69">
      <w:pPr>
        <w:pStyle w:val="Heading1"/>
        <w:numPr>
          <w:ilvl w:val="0"/>
          <w:numId w:val="0"/>
        </w:numPr>
      </w:pPr>
      <w:bookmarkStart w:id="1424" w:name="_Toc286307983"/>
      <w:bookmarkStart w:id="1425" w:name="_Toc316643434"/>
      <w:bookmarkStart w:id="1426" w:name="_Toc325094595"/>
      <w:bookmarkStart w:id="1427" w:name="_Toc332359219"/>
      <w:bookmarkStart w:id="1428" w:name="_Toc352587294"/>
      <w:bookmarkStart w:id="1429" w:name="_Toc374959621"/>
      <w:bookmarkStart w:id="1430" w:name="_Toc388963898"/>
      <w:bookmarkStart w:id="1431" w:name="_Toc412540234"/>
      <w:bookmarkStart w:id="1432" w:name="_Toc439685367"/>
      <w:r>
        <w:t>C</w:t>
      </w:r>
      <w:r w:rsidR="002E3794">
        <w:t>2</w:t>
      </w:r>
      <w:r w:rsidR="00BC498A">
        <w:tab/>
      </w:r>
      <w:r w:rsidR="00BC498A">
        <w:tab/>
      </w:r>
      <w:r w:rsidR="00BC498A">
        <w:tab/>
      </w:r>
      <w:r w:rsidR="001D44F5" w:rsidRPr="008233BF">
        <w:t>Portrayal</w:t>
      </w:r>
      <w:bookmarkEnd w:id="1424"/>
      <w:bookmarkEnd w:id="1425"/>
      <w:bookmarkEnd w:id="1426"/>
      <w:bookmarkEnd w:id="1427"/>
      <w:bookmarkEnd w:id="1428"/>
      <w:bookmarkEnd w:id="1429"/>
      <w:bookmarkEnd w:id="1430"/>
      <w:bookmarkEnd w:id="1431"/>
      <w:bookmarkEnd w:id="1432"/>
    </w:p>
    <w:p w14:paraId="16553322" w14:textId="2795AE94" w:rsidR="00E56415" w:rsidRPr="00D47245" w:rsidRDefault="002E3794" w:rsidP="000E1DFD">
      <w:pPr>
        <w:pStyle w:val="Heading2"/>
        <w:numPr>
          <w:ilvl w:val="0"/>
          <w:numId w:val="0"/>
        </w:numPr>
      </w:pPr>
      <w:bookmarkStart w:id="1433" w:name="_Toc287886510"/>
      <w:bookmarkStart w:id="1434" w:name="_Toc332359220"/>
      <w:bookmarkStart w:id="1435" w:name="_Toc352587295"/>
      <w:bookmarkStart w:id="1436" w:name="_Toc374959622"/>
      <w:bookmarkStart w:id="1437" w:name="_Toc388963899"/>
      <w:bookmarkStart w:id="1438" w:name="_Toc412540235"/>
      <w:bookmarkStart w:id="1439" w:name="_Toc439685368"/>
      <w:r>
        <w:t>C2</w:t>
      </w:r>
      <w:r w:rsidR="000E1DFD">
        <w:t>.1</w:t>
      </w:r>
      <w:r w:rsidR="000E1DFD">
        <w:tab/>
      </w:r>
      <w:r w:rsidR="000E1DFD">
        <w:tab/>
      </w:r>
      <w:r w:rsidR="00E56415" w:rsidRPr="00D47245">
        <w:t>Introduction</w:t>
      </w:r>
      <w:bookmarkEnd w:id="1433"/>
      <w:bookmarkEnd w:id="1434"/>
      <w:bookmarkEnd w:id="1435"/>
      <w:bookmarkEnd w:id="1436"/>
      <w:bookmarkEnd w:id="1437"/>
      <w:bookmarkEnd w:id="1438"/>
      <w:bookmarkEnd w:id="1439"/>
    </w:p>
    <w:p w14:paraId="5D975E24" w14:textId="1859FE6E" w:rsidR="00E56415" w:rsidRPr="00A83B08" w:rsidRDefault="00E56415" w:rsidP="00E56415">
      <w:r>
        <w:t xml:space="preserve">This section contains additional guidance for the implementation of portrayal within an S-101 enabled </w:t>
      </w:r>
      <w:r w:rsidR="002E3794">
        <w:t>ECDIS</w:t>
      </w:r>
      <w:r>
        <w:t xml:space="preserve">.  While much of the existing S-52 presentation library is now housed in the portrayal catalogue, this clause contains subsets of S-52 – </w:t>
      </w:r>
      <w:r w:rsidRPr="00A83B08">
        <w:rPr>
          <w:i/>
        </w:rPr>
        <w:t xml:space="preserve">Specifications for Chart Content and Display Aspects of </w:t>
      </w:r>
      <w:r w:rsidR="002E3794">
        <w:rPr>
          <w:i/>
        </w:rPr>
        <w:t>ECDIS,</w:t>
      </w:r>
      <w:r>
        <w:t xml:space="preserve"> which are still required for </w:t>
      </w:r>
      <w:r w:rsidR="002E3794">
        <w:t>ECDIS</w:t>
      </w:r>
      <w:r>
        <w:t xml:space="preserve"> to conform to the IMO Performance </w:t>
      </w:r>
      <w:r w:rsidR="00411EF9">
        <w:t xml:space="preserve">Standard (MSC.232(82)) </w:t>
      </w:r>
      <w:r>
        <w:t xml:space="preserve">and IEC 61174.  </w:t>
      </w:r>
    </w:p>
    <w:p w14:paraId="13036D2A" w14:textId="19F04360" w:rsidR="00E56415" w:rsidRPr="00A95300" w:rsidRDefault="002E3794" w:rsidP="000E1DFD">
      <w:pPr>
        <w:pStyle w:val="Heading3"/>
        <w:numPr>
          <w:ilvl w:val="0"/>
          <w:numId w:val="0"/>
        </w:numPr>
      </w:pPr>
      <w:bookmarkStart w:id="1440" w:name="_Toc332359221"/>
      <w:bookmarkStart w:id="1441" w:name="_Toc352587296"/>
      <w:bookmarkStart w:id="1442" w:name="_Toc374959623"/>
      <w:bookmarkStart w:id="1443" w:name="_Toc388963900"/>
      <w:bookmarkStart w:id="1444" w:name="_Toc412540236"/>
      <w:bookmarkStart w:id="1445" w:name="_Toc439685369"/>
      <w:r>
        <w:t>C2</w:t>
      </w:r>
      <w:r w:rsidR="000E1DFD">
        <w:t>.1.1</w:t>
      </w:r>
      <w:r w:rsidR="000E1DFD">
        <w:tab/>
      </w:r>
      <w:r w:rsidR="000E1DFD">
        <w:tab/>
      </w:r>
      <w:bookmarkEnd w:id="1440"/>
      <w:bookmarkEnd w:id="1441"/>
      <w:bookmarkEnd w:id="1442"/>
      <w:r w:rsidR="00E02A5E">
        <w:t xml:space="preserve">Concept and limitations of </w:t>
      </w:r>
      <w:bookmarkEnd w:id="1443"/>
      <w:r>
        <w:t>ECDIS</w:t>
      </w:r>
      <w:bookmarkEnd w:id="1444"/>
      <w:bookmarkEnd w:id="1445"/>
    </w:p>
    <w:p w14:paraId="5B0A98AE" w14:textId="7CF170C6" w:rsidR="007643D8" w:rsidRPr="007643D8" w:rsidRDefault="007643D8" w:rsidP="007643D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bookmarkStart w:id="1446" w:name="_Toc332359222"/>
      <w:bookmarkStart w:id="1447" w:name="_Toc352587297"/>
      <w:bookmarkStart w:id="1448" w:name="_Toc374959624"/>
      <w:bookmarkStart w:id="1449" w:name="_Toc248026622"/>
      <w:r w:rsidRPr="007643D8">
        <w:rPr>
          <w:rFonts w:cs="Arial"/>
          <w:szCs w:val="22"/>
        </w:rPr>
        <w:t xml:space="preserve">The concept of </w:t>
      </w:r>
      <w:r w:rsidR="002E3794">
        <w:rPr>
          <w:rFonts w:cs="Arial"/>
          <w:szCs w:val="22"/>
        </w:rPr>
        <w:t>ECDIS</w:t>
      </w:r>
      <w:r w:rsidRPr="007643D8">
        <w:rPr>
          <w:rFonts w:cs="Arial"/>
          <w:szCs w:val="22"/>
        </w:rPr>
        <w:t xml:space="preserve"> is outlined in the introduction section of the IMO </w:t>
      </w:r>
      <w:r w:rsidR="000D6165">
        <w:rPr>
          <w:rFonts w:cs="Arial" w:hint="eastAsia"/>
          <w:szCs w:val="22"/>
        </w:rPr>
        <w:t xml:space="preserve">ECDIS </w:t>
      </w:r>
      <w:r w:rsidRPr="007643D8">
        <w:rPr>
          <w:rFonts w:cs="Arial"/>
          <w:szCs w:val="22"/>
        </w:rPr>
        <w:t>Performance Standards. The following contains additional ECDIS related considerations.</w:t>
      </w:r>
    </w:p>
    <w:p w14:paraId="74F2D501" w14:textId="4D12703A" w:rsidR="007643D8" w:rsidRPr="007643D8" w:rsidRDefault="007643D8" w:rsidP="00FB2037">
      <w:pPr>
        <w:pStyle w:val="ListParagraph"/>
        <w:numPr>
          <w:ilvl w:val="0"/>
          <w:numId w:val="32"/>
        </w:num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380"/>
        <w:rPr>
          <w:rFonts w:cs="Arial"/>
          <w:szCs w:val="22"/>
        </w:rPr>
      </w:pPr>
      <w:r w:rsidRPr="007643D8">
        <w:rPr>
          <w:rFonts w:cs="Arial"/>
          <w:szCs w:val="22"/>
        </w:rPr>
        <w:t>ECDIS, used together with official data, [is] accepted as complying with the up-to-date charts carriage requirements for nautical publications required by regulation V/19 of the 1974 SOLAS Convention amended in 2009. It may be noted that electronic chart systems not meeting these ECDIS specifications of IHO and IMO, or ECDIS using non-official data, are known as ECS (Electronic Chart Systems).</w:t>
      </w:r>
    </w:p>
    <w:p w14:paraId="658C0D76" w14:textId="4F9D820B" w:rsidR="007643D8" w:rsidRPr="007643D8" w:rsidRDefault="007643D8" w:rsidP="00FB2037">
      <w:pPr>
        <w:pStyle w:val="ListParagraph"/>
        <w:numPr>
          <w:ilvl w:val="0"/>
          <w:numId w:val="32"/>
        </w:num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380"/>
        <w:rPr>
          <w:rFonts w:cs="Arial"/>
          <w:szCs w:val="22"/>
        </w:rPr>
      </w:pPr>
      <w:r w:rsidRPr="007643D8">
        <w:rPr>
          <w:rFonts w:cs="Arial"/>
          <w:szCs w:val="22"/>
        </w:rPr>
        <w:t xml:space="preserve">Chart information may be used in conjunction with a radar overlay on ECDIS. Integration of tracked radar targets provided for collision avoidance radar (ARPA) and targets tracked by AIS (Automatic Identification System) into the ECDIS display is another option.  In addition, in certain cases the chart information may </w:t>
      </w:r>
      <w:proofErr w:type="gramStart"/>
      <w:r w:rsidRPr="007643D8">
        <w:rPr>
          <w:rFonts w:cs="Arial"/>
          <w:szCs w:val="22"/>
        </w:rPr>
        <w:t>displayed</w:t>
      </w:r>
      <w:proofErr w:type="gramEnd"/>
      <w:r w:rsidRPr="007643D8">
        <w:rPr>
          <w:rFonts w:cs="Arial"/>
          <w:szCs w:val="22"/>
        </w:rPr>
        <w:t xml:space="preserve"> in conjunction with other S-100 based product specifications such as surface currents, ocean weather or ice information.</w:t>
      </w:r>
    </w:p>
    <w:p w14:paraId="530C96C2" w14:textId="4B8FC0A0" w:rsidR="007643D8" w:rsidRPr="007643D8" w:rsidRDefault="007643D8" w:rsidP="00FB2037">
      <w:pPr>
        <w:pStyle w:val="ListParagraph"/>
        <w:numPr>
          <w:ilvl w:val="0"/>
          <w:numId w:val="32"/>
        </w:num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380"/>
        <w:rPr>
          <w:rFonts w:cs="Arial"/>
          <w:szCs w:val="22"/>
        </w:rPr>
      </w:pPr>
      <w:r w:rsidRPr="007643D8">
        <w:rPr>
          <w:rFonts w:cs="Arial"/>
          <w:szCs w:val="22"/>
        </w:rPr>
        <w:t xml:space="preserve">The colours and symbols defined in the S-101 portrayal catalogue are conceptually based on the familiar </w:t>
      </w:r>
      <w:proofErr w:type="spellStart"/>
      <w:r w:rsidRPr="007643D8">
        <w:rPr>
          <w:rFonts w:cs="Arial"/>
          <w:szCs w:val="22"/>
        </w:rPr>
        <w:t>symbology</w:t>
      </w:r>
      <w:proofErr w:type="spellEnd"/>
      <w:r w:rsidRPr="007643D8">
        <w:rPr>
          <w:rFonts w:cs="Arial"/>
          <w:szCs w:val="22"/>
        </w:rPr>
        <w:t xml:space="preserve"> of conventional paper charts. However, due to the special conditions of the ECDIS chart display as a computer generated image, the ECDIS presentation of ENC data does not match the appearance of a conventional paper chart closely. Instead, there are considerable differences in </w:t>
      </w:r>
      <w:proofErr w:type="spellStart"/>
      <w:r w:rsidRPr="007643D8">
        <w:rPr>
          <w:rFonts w:cs="Arial"/>
          <w:szCs w:val="22"/>
        </w:rPr>
        <w:t>symbology</w:t>
      </w:r>
      <w:proofErr w:type="spellEnd"/>
      <w:r w:rsidRPr="007643D8">
        <w:rPr>
          <w:rFonts w:cs="Arial"/>
          <w:szCs w:val="22"/>
        </w:rPr>
        <w:t xml:space="preserve"> in shape, colour and size, and in the placement of text in particular. The display of the ENC data and the conventional paper chart do not necessarily have to be identical in their appearance.</w:t>
      </w:r>
    </w:p>
    <w:p w14:paraId="250076FB" w14:textId="4F829129" w:rsidR="007643D8" w:rsidRPr="007643D8" w:rsidRDefault="007643D8" w:rsidP="00FB2037">
      <w:pPr>
        <w:widowControl w:val="0"/>
        <w:numPr>
          <w:ilvl w:val="0"/>
          <w:numId w:val="31"/>
        </w:numPr>
        <w:tabs>
          <w:tab w:val="left" w:pos="850"/>
          <w:tab w:val="left" w:pos="993"/>
          <w:tab w:val="left" w:pos="1985"/>
        </w:tabs>
        <w:snapToGrid w:val="0"/>
        <w:spacing w:after="0" w:line="240" w:lineRule="auto"/>
        <w:ind w:left="1380"/>
        <w:rPr>
          <w:rFonts w:cs="Arial"/>
          <w:szCs w:val="22"/>
        </w:rPr>
      </w:pPr>
      <w:r w:rsidRPr="007643D8">
        <w:rPr>
          <w:rFonts w:cs="Arial"/>
          <w:szCs w:val="22"/>
        </w:rPr>
        <w:t>ECDIS combines chart and navigational positioning information. It should be noted that modern navigation systems (</w:t>
      </w:r>
      <w:r w:rsidR="000D6165">
        <w:rPr>
          <w:rFonts w:cs="Arial" w:hint="eastAsia"/>
          <w:szCs w:val="22"/>
        </w:rPr>
        <w:t>For example,</w:t>
      </w:r>
      <w:r w:rsidRPr="007643D8">
        <w:rPr>
          <w:rFonts w:cs="Arial"/>
          <w:szCs w:val="22"/>
        </w:rPr>
        <w:t xml:space="preserve"> differential GPS) may offer a more accurate </w:t>
      </w:r>
      <w:r w:rsidRPr="007643D8">
        <w:rPr>
          <w:rFonts w:cs="Arial"/>
          <w:szCs w:val="22"/>
        </w:rPr>
        <w:lastRenderedPageBreak/>
        <w:t>positioning than was available to position some of the surveys from which the digital chart data ENC was derived.</w:t>
      </w:r>
    </w:p>
    <w:p w14:paraId="1DE1413E" w14:textId="77777777" w:rsidR="007643D8" w:rsidRPr="007643D8" w:rsidRDefault="007643D8" w:rsidP="007643D8">
      <w:pPr>
        <w:tabs>
          <w:tab w:val="left" w:pos="850"/>
          <w:tab w:val="left" w:pos="993"/>
          <w:tab w:val="left" w:pos="1985"/>
        </w:tabs>
        <w:snapToGrid w:val="0"/>
        <w:ind w:left="-60"/>
        <w:rPr>
          <w:rFonts w:cs="Arial"/>
          <w:szCs w:val="22"/>
        </w:rPr>
      </w:pPr>
    </w:p>
    <w:p w14:paraId="6590BAFE" w14:textId="632BE112" w:rsidR="007643D8" w:rsidRPr="007643D8" w:rsidRDefault="007643D8" w:rsidP="00FB2037">
      <w:pPr>
        <w:widowControl w:val="0"/>
        <w:numPr>
          <w:ilvl w:val="0"/>
          <w:numId w:val="31"/>
        </w:numPr>
        <w:tabs>
          <w:tab w:val="left" w:pos="850"/>
          <w:tab w:val="left" w:pos="993"/>
          <w:tab w:val="left" w:pos="1985"/>
        </w:tabs>
        <w:snapToGrid w:val="0"/>
        <w:spacing w:after="0" w:line="240" w:lineRule="auto"/>
        <w:ind w:left="1380"/>
        <w:rPr>
          <w:rFonts w:cs="Arial"/>
          <w:szCs w:val="22"/>
        </w:rPr>
      </w:pPr>
      <w:r w:rsidRPr="007643D8">
        <w:rPr>
          <w:rFonts w:cs="Arial"/>
          <w:szCs w:val="22"/>
        </w:rPr>
        <w:t xml:space="preserve">The display categories specified in the IMO </w:t>
      </w:r>
      <w:r w:rsidR="000D6165">
        <w:rPr>
          <w:rFonts w:cs="Arial" w:hint="eastAsia"/>
          <w:szCs w:val="22"/>
        </w:rPr>
        <w:t xml:space="preserve">ECDIS </w:t>
      </w:r>
      <w:r w:rsidRPr="007643D8">
        <w:rPr>
          <w:rFonts w:cs="Arial"/>
          <w:szCs w:val="22"/>
        </w:rPr>
        <w:t>Performance Standards and the IHO priorities of the various types of chart information (alarms, updates, mariners and non-HO chart data, etc.) are applied to every feature by the display category and draw priority assignments that are contained within the S-101 portrayal catalogue.</w:t>
      </w:r>
    </w:p>
    <w:p w14:paraId="7C628972" w14:textId="77777777" w:rsidR="007643D8" w:rsidRPr="007643D8" w:rsidRDefault="007643D8" w:rsidP="007643D8">
      <w:pPr>
        <w:tabs>
          <w:tab w:val="left" w:pos="850"/>
          <w:tab w:val="left" w:pos="993"/>
          <w:tab w:val="left" w:pos="1440"/>
          <w:tab w:val="left" w:pos="1985"/>
        </w:tabs>
        <w:snapToGrid w:val="0"/>
        <w:rPr>
          <w:rFonts w:cs="Arial"/>
          <w:szCs w:val="22"/>
        </w:rPr>
      </w:pPr>
    </w:p>
    <w:p w14:paraId="0F1B388E" w14:textId="31558ACC" w:rsidR="007643D8" w:rsidRPr="000B3DBA" w:rsidRDefault="007643D8" w:rsidP="00FB2037">
      <w:pPr>
        <w:pStyle w:val="NoSpacing"/>
        <w:numPr>
          <w:ilvl w:val="0"/>
          <w:numId w:val="31"/>
        </w:numPr>
        <w:ind w:left="1380"/>
      </w:pPr>
      <w:r w:rsidRPr="000B3DBA">
        <w:t>Depth information should only be displayed as it has been provided in the ENC and not adjusted by tidal height.</w:t>
      </w:r>
      <w:r>
        <w:t xml:space="preserve">  If the ECDIS has integrated the use of </w:t>
      </w:r>
      <w:proofErr w:type="gramStart"/>
      <w:r>
        <w:t>a</w:t>
      </w:r>
      <w:proofErr w:type="gramEnd"/>
      <w:r>
        <w:t xml:space="preserve"> S-10</w:t>
      </w:r>
      <w:r w:rsidR="00753BA2">
        <w:t>0 based</w:t>
      </w:r>
      <w:r>
        <w:t xml:space="preserve"> tidal product specification, it may display the adjusted tide as an italicized offset to the sounding in the ENC.</w:t>
      </w:r>
    </w:p>
    <w:p w14:paraId="0C62092F" w14:textId="77777777" w:rsidR="007643D8" w:rsidRPr="001D1924" w:rsidRDefault="007643D8" w:rsidP="007643D8">
      <w:pPr>
        <w:tabs>
          <w:tab w:val="left" w:pos="850"/>
          <w:tab w:val="left" w:pos="993"/>
          <w:tab w:val="left" w:pos="1418"/>
          <w:tab w:val="left" w:pos="1985"/>
        </w:tabs>
        <w:snapToGrid w:val="0"/>
        <w:rPr>
          <w:rFonts w:cs="Arial"/>
          <w:b/>
          <w:sz w:val="22"/>
          <w:szCs w:val="22"/>
        </w:rPr>
      </w:pPr>
    </w:p>
    <w:p w14:paraId="28071456" w14:textId="3B3C6B31" w:rsidR="007643D8" w:rsidRPr="007643D8" w:rsidRDefault="002E3794" w:rsidP="007643D8">
      <w:pPr>
        <w:pStyle w:val="Heading2"/>
        <w:widowControl w:val="0"/>
        <w:numPr>
          <w:ilvl w:val="0"/>
          <w:numId w:val="0"/>
        </w:numPr>
        <w:tabs>
          <w:tab w:val="clear" w:pos="540"/>
          <w:tab w:val="clear" w:pos="700"/>
          <w:tab w:val="left" w:pos="-720"/>
        </w:tabs>
        <w:suppressAutoHyphens w:val="0"/>
        <w:snapToGrid w:val="0"/>
        <w:spacing w:before="0" w:after="0" w:line="240" w:lineRule="auto"/>
        <w:jc w:val="left"/>
        <w:rPr>
          <w:rFonts w:cs="Arial"/>
          <w:sz w:val="20"/>
          <w:szCs w:val="22"/>
        </w:rPr>
      </w:pPr>
      <w:bookmarkStart w:id="1450" w:name="_Toc59255585"/>
      <w:bookmarkStart w:id="1451" w:name="_Toc372183078"/>
      <w:bookmarkStart w:id="1452" w:name="_Toc248026607"/>
      <w:bookmarkStart w:id="1453" w:name="_Toc388963901"/>
      <w:bookmarkStart w:id="1454" w:name="_Toc412540237"/>
      <w:bookmarkStart w:id="1455" w:name="_Toc439685370"/>
      <w:r>
        <w:rPr>
          <w:sz w:val="20"/>
        </w:rPr>
        <w:t>C2</w:t>
      </w:r>
      <w:r w:rsidR="007643D8" w:rsidRPr="007643D8">
        <w:rPr>
          <w:sz w:val="20"/>
        </w:rPr>
        <w:t>.1.2</w:t>
      </w:r>
      <w:r w:rsidR="007643D8" w:rsidRPr="007643D8">
        <w:rPr>
          <w:sz w:val="20"/>
        </w:rPr>
        <w:tab/>
      </w:r>
      <w:r w:rsidR="007643D8" w:rsidRPr="007643D8">
        <w:rPr>
          <w:sz w:val="20"/>
        </w:rPr>
        <w:tab/>
      </w:r>
      <w:r w:rsidR="007643D8" w:rsidRPr="007643D8">
        <w:rPr>
          <w:rFonts w:cs="Arial"/>
          <w:sz w:val="20"/>
          <w:szCs w:val="22"/>
        </w:rPr>
        <w:t>Function and Use of S-</w:t>
      </w:r>
      <w:bookmarkEnd w:id="1450"/>
      <w:bookmarkEnd w:id="1451"/>
      <w:bookmarkEnd w:id="1452"/>
      <w:r w:rsidR="007643D8" w:rsidRPr="007643D8">
        <w:rPr>
          <w:rFonts w:cs="Arial"/>
          <w:sz w:val="20"/>
          <w:szCs w:val="22"/>
        </w:rPr>
        <w:t>101 portrayal</w:t>
      </w:r>
      <w:bookmarkEnd w:id="1453"/>
      <w:bookmarkEnd w:id="1454"/>
      <w:bookmarkEnd w:id="1455"/>
    </w:p>
    <w:p w14:paraId="32A3ECED" w14:textId="77777777" w:rsidR="007643D8" w:rsidRPr="007643D8" w:rsidRDefault="007643D8" w:rsidP="007643D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p>
    <w:p w14:paraId="55C51717" w14:textId="5F07AB82" w:rsidR="007643D8" w:rsidRPr="007643D8" w:rsidRDefault="007643D8" w:rsidP="007643D8">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r w:rsidRPr="007643D8">
        <w:rPr>
          <w:rFonts w:cs="Arial"/>
          <w:szCs w:val="22"/>
        </w:rPr>
        <w:t xml:space="preserve">The IHO has produced S-101, in order to ensure that hydrographic data supplied by its Member States' HO is used in a manner that will enhance the safety and efficiency of navigation by satisfying the requirements set out in the IMO </w:t>
      </w:r>
      <w:r w:rsidR="000D6165">
        <w:rPr>
          <w:rFonts w:cs="Arial" w:hint="eastAsia"/>
          <w:szCs w:val="22"/>
        </w:rPr>
        <w:t xml:space="preserve">ECDIS </w:t>
      </w:r>
      <w:r w:rsidRPr="007643D8">
        <w:rPr>
          <w:rFonts w:cs="Arial"/>
          <w:szCs w:val="22"/>
        </w:rPr>
        <w:t>Performance Standards.</w:t>
      </w:r>
    </w:p>
    <w:p w14:paraId="2DCE139D" w14:textId="72CA1AC0" w:rsidR="007643D8" w:rsidRPr="00F61677" w:rsidRDefault="007643D8" w:rsidP="00F61677">
      <w:pPr>
        <w:tabs>
          <w:tab w:val="left" w:pos="-1440"/>
          <w:tab w:val="left" w:pos="-720"/>
          <w:tab w:val="left" w:pos="0"/>
          <w:tab w:val="left" w:pos="720"/>
          <w:tab w:val="left" w:pos="1418"/>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r w:rsidRPr="007643D8">
        <w:rPr>
          <w:rFonts w:cs="Arial"/>
          <w:szCs w:val="22"/>
        </w:rPr>
        <w:t xml:space="preserve">Users of these </w:t>
      </w:r>
      <w:r w:rsidRPr="00E6325F">
        <w:rPr>
          <w:rFonts w:cs="Arial"/>
          <w:szCs w:val="22"/>
        </w:rPr>
        <w:t xml:space="preserve">Specifications should also </w:t>
      </w:r>
      <w:r w:rsidRPr="007643D8">
        <w:rPr>
          <w:rFonts w:cs="Arial"/>
          <w:szCs w:val="22"/>
        </w:rPr>
        <w:t xml:space="preserve">refer to publications of the International </w:t>
      </w:r>
      <w:proofErr w:type="spellStart"/>
      <w:r w:rsidRPr="007643D8">
        <w:rPr>
          <w:rFonts w:cs="Arial"/>
          <w:szCs w:val="22"/>
        </w:rPr>
        <w:t>Electrotechnical</w:t>
      </w:r>
      <w:proofErr w:type="spellEnd"/>
      <w:r w:rsidRPr="007643D8">
        <w:rPr>
          <w:rFonts w:cs="Arial"/>
          <w:szCs w:val="22"/>
        </w:rPr>
        <w:t xml:space="preserve"> Commission (IEC) when dealing with equipment design and tests. </w:t>
      </w:r>
    </w:p>
    <w:p w14:paraId="25C10AD1" w14:textId="77777777" w:rsidR="007643D8" w:rsidRPr="007643D8" w:rsidRDefault="007643D8" w:rsidP="00F61677">
      <w:pPr>
        <w:pStyle w:val="TOC2"/>
        <w:tabs>
          <w:tab w:val="left" w:pos="850"/>
          <w:tab w:val="left" w:pos="1418"/>
          <w:tab w:val="left" w:pos="1985"/>
        </w:tabs>
        <w:ind w:left="0" w:firstLine="0"/>
        <w:rPr>
          <w:rFonts w:cs="Arial"/>
          <w:sz w:val="18"/>
          <w:szCs w:val="22"/>
        </w:rPr>
      </w:pPr>
    </w:p>
    <w:p w14:paraId="79C8B303" w14:textId="14C16292" w:rsidR="007643D8" w:rsidRPr="00E6325F" w:rsidRDefault="002E3794" w:rsidP="007643D8">
      <w:pPr>
        <w:pStyle w:val="Heading3"/>
        <w:widowControl w:val="0"/>
        <w:numPr>
          <w:ilvl w:val="0"/>
          <w:numId w:val="0"/>
        </w:numPr>
        <w:tabs>
          <w:tab w:val="clear" w:pos="660"/>
          <w:tab w:val="clear" w:pos="880"/>
          <w:tab w:val="left" w:pos="-1440"/>
          <w:tab w:val="left" w:pos="540"/>
          <w:tab w:val="left" w:pos="993"/>
          <w:tab w:val="left" w:pos="2835"/>
          <w:tab w:val="left" w:pos="6480"/>
          <w:tab w:val="left" w:pos="7200"/>
          <w:tab w:val="left" w:pos="7920"/>
          <w:tab w:val="left" w:pos="8640"/>
        </w:tabs>
        <w:suppressAutoHyphens w:val="0"/>
        <w:snapToGrid w:val="0"/>
        <w:spacing w:before="0" w:after="0" w:line="240" w:lineRule="auto"/>
        <w:ind w:left="720" w:hanging="720"/>
        <w:rPr>
          <w:rFonts w:cs="Arial"/>
          <w:szCs w:val="22"/>
          <w:u w:val="single"/>
        </w:rPr>
      </w:pPr>
      <w:bookmarkStart w:id="1456" w:name="_Toc388963902"/>
      <w:bookmarkStart w:id="1457" w:name="_Toc412540238"/>
      <w:bookmarkStart w:id="1458" w:name="_Toc439685371"/>
      <w:r>
        <w:rPr>
          <w:rFonts w:cs="Arial"/>
          <w:szCs w:val="22"/>
        </w:rPr>
        <w:t>C2</w:t>
      </w:r>
      <w:r w:rsidR="007643D8">
        <w:rPr>
          <w:rFonts w:cs="Arial"/>
          <w:szCs w:val="22"/>
        </w:rPr>
        <w:t xml:space="preserve">.1.3 </w:t>
      </w:r>
      <w:r w:rsidR="007643D8" w:rsidRPr="007643D8">
        <w:rPr>
          <w:rFonts w:cs="Arial"/>
          <w:szCs w:val="22"/>
        </w:rPr>
        <w:t xml:space="preserve"> </w:t>
      </w:r>
      <w:r w:rsidR="007643D8">
        <w:rPr>
          <w:rFonts w:cs="Arial"/>
          <w:szCs w:val="22"/>
        </w:rPr>
        <w:tab/>
      </w:r>
      <w:r w:rsidR="007643D8">
        <w:rPr>
          <w:rFonts w:cs="Arial"/>
          <w:szCs w:val="22"/>
        </w:rPr>
        <w:tab/>
      </w:r>
      <w:r w:rsidR="007643D8" w:rsidRPr="00E6325F">
        <w:rPr>
          <w:rFonts w:cs="Arial"/>
          <w:szCs w:val="22"/>
        </w:rPr>
        <w:t>Type Approval - Minor Deviations to the S-101 Portrayal Catalogue</w:t>
      </w:r>
      <w:bookmarkEnd w:id="1456"/>
      <w:bookmarkEnd w:id="1457"/>
      <w:bookmarkEnd w:id="1458"/>
    </w:p>
    <w:p w14:paraId="2388780C" w14:textId="77777777" w:rsidR="007643D8" w:rsidRPr="00E6325F" w:rsidRDefault="007643D8" w:rsidP="007643D8">
      <w:pPr>
        <w:tabs>
          <w:tab w:val="left" w:pos="850"/>
          <w:tab w:val="left" w:pos="993"/>
          <w:tab w:val="left" w:pos="1418"/>
          <w:tab w:val="left" w:pos="1985"/>
        </w:tabs>
        <w:spacing w:line="240" w:lineRule="atLeast"/>
        <w:rPr>
          <w:rFonts w:cs="Arial"/>
          <w:szCs w:val="22"/>
        </w:rPr>
      </w:pPr>
    </w:p>
    <w:p w14:paraId="46FD67E9" w14:textId="39BA948B" w:rsidR="007643D8" w:rsidRPr="00E6325F" w:rsidRDefault="007643D8" w:rsidP="007643D8">
      <w:pPr>
        <w:tabs>
          <w:tab w:val="left" w:pos="993"/>
          <w:tab w:val="left" w:pos="1418"/>
          <w:tab w:val="left" w:pos="1985"/>
        </w:tabs>
        <w:spacing w:line="240" w:lineRule="atLeast"/>
        <w:rPr>
          <w:rFonts w:cs="Arial"/>
          <w:szCs w:val="22"/>
        </w:rPr>
      </w:pPr>
      <w:r w:rsidRPr="00E6325F">
        <w:rPr>
          <w:rFonts w:cs="Arial"/>
          <w:szCs w:val="22"/>
        </w:rPr>
        <w:t xml:space="preserve">It is acknowledged that the manufacturers of navigational equipment and software are in constant contact with ECDIS users. To allow for fast response to suggestions for improvement to the chart display, the IHO S-101 Product Specification for ECDIS is designed to provide a framework and guideline for chart symbolization from which the ECDIS manufacturer may derive a customized presentation. The following criteria </w:t>
      </w:r>
      <w:r w:rsidR="00753BA2">
        <w:rPr>
          <w:rFonts w:cs="Arial"/>
          <w:szCs w:val="22"/>
        </w:rPr>
        <w:t xml:space="preserve">should </w:t>
      </w:r>
      <w:r w:rsidRPr="00E6325F">
        <w:rPr>
          <w:rFonts w:cs="Arial"/>
          <w:szCs w:val="22"/>
        </w:rPr>
        <w:t xml:space="preserve">serve as a guide for judging whether any symbolization on an ECDIS which is visibly different from the symbolization provided by the IHO S-101 Portrayal Catalogue and as demonstrated by the IHO Test </w:t>
      </w:r>
      <w:r w:rsidR="00F53A98">
        <w:rPr>
          <w:rFonts w:cs="Arial"/>
          <w:szCs w:val="22"/>
        </w:rPr>
        <w:t>Dataset</w:t>
      </w:r>
      <w:r w:rsidRPr="00E6325F">
        <w:rPr>
          <w:rFonts w:cs="Arial"/>
          <w:szCs w:val="22"/>
        </w:rPr>
        <w:t xml:space="preserve"> print-outs is still compliant. The symbolization used:</w:t>
      </w:r>
    </w:p>
    <w:p w14:paraId="02883AE0" w14:textId="761DCD2D" w:rsidR="007643D8" w:rsidRPr="00E6325F" w:rsidRDefault="007643D8" w:rsidP="00FB2037">
      <w:pPr>
        <w:pStyle w:val="ListParagraph"/>
        <w:numPr>
          <w:ilvl w:val="0"/>
          <w:numId w:val="33"/>
        </w:numPr>
        <w:tabs>
          <w:tab w:val="left" w:pos="993"/>
          <w:tab w:val="left" w:pos="1418"/>
          <w:tab w:val="left" w:pos="1985"/>
        </w:tabs>
        <w:spacing w:line="240" w:lineRule="atLeast"/>
        <w:ind w:left="1353"/>
        <w:rPr>
          <w:rFonts w:cs="Arial"/>
          <w:szCs w:val="22"/>
        </w:rPr>
      </w:pPr>
      <w:r w:rsidRPr="00E6325F">
        <w:rPr>
          <w:rFonts w:cs="Arial"/>
          <w:szCs w:val="22"/>
        </w:rPr>
        <w:t>should be the same in general shape and size as the IHO version;</w:t>
      </w:r>
    </w:p>
    <w:p w14:paraId="3F476610" w14:textId="5C8242B2" w:rsidR="007643D8" w:rsidRPr="00E6325F" w:rsidRDefault="007643D8" w:rsidP="00FB2037">
      <w:pPr>
        <w:pStyle w:val="ListParagraph"/>
        <w:numPr>
          <w:ilvl w:val="0"/>
          <w:numId w:val="33"/>
        </w:numPr>
        <w:tabs>
          <w:tab w:val="left" w:pos="993"/>
          <w:tab w:val="left" w:pos="1418"/>
          <w:tab w:val="left" w:pos="1985"/>
        </w:tabs>
        <w:spacing w:line="240" w:lineRule="atLeast"/>
        <w:ind w:left="1353"/>
        <w:rPr>
          <w:rFonts w:cs="Arial"/>
          <w:szCs w:val="22"/>
        </w:rPr>
      </w:pPr>
      <w:r w:rsidRPr="00E6325F">
        <w:rPr>
          <w:rFonts w:cs="Arial"/>
          <w:szCs w:val="22"/>
        </w:rPr>
        <w:t>should be clear and sharp so that there is no uncertainty over meaning;</w:t>
      </w:r>
    </w:p>
    <w:p w14:paraId="3123409E" w14:textId="1CE6BF55" w:rsidR="007643D8" w:rsidRPr="00E6325F" w:rsidRDefault="007643D8" w:rsidP="00FB2037">
      <w:pPr>
        <w:pStyle w:val="ListParagraph"/>
        <w:numPr>
          <w:ilvl w:val="0"/>
          <w:numId w:val="33"/>
        </w:numPr>
        <w:tabs>
          <w:tab w:val="left" w:pos="993"/>
          <w:tab w:val="left" w:pos="1418"/>
          <w:tab w:val="left" w:pos="1985"/>
        </w:tabs>
        <w:spacing w:line="240" w:lineRule="atLeast"/>
        <w:ind w:left="1353"/>
        <w:rPr>
          <w:rFonts w:cs="Arial"/>
          <w:szCs w:val="22"/>
        </w:rPr>
      </w:pPr>
      <w:r w:rsidRPr="00E6325F">
        <w:rPr>
          <w:rFonts w:cs="Arial"/>
          <w:szCs w:val="22"/>
        </w:rPr>
        <w:t>should be close enough to the IHO version to avoid ambiguity in meaning between that model and any other model of ECDIS;</w:t>
      </w:r>
    </w:p>
    <w:p w14:paraId="3D104F51" w14:textId="24C20462" w:rsidR="007643D8" w:rsidRPr="00E6325F" w:rsidRDefault="007643D8" w:rsidP="00E6325F">
      <w:pPr>
        <w:pStyle w:val="ListParagraph"/>
        <w:numPr>
          <w:ilvl w:val="0"/>
          <w:numId w:val="33"/>
        </w:numPr>
        <w:tabs>
          <w:tab w:val="left" w:pos="993"/>
          <w:tab w:val="left" w:pos="1418"/>
          <w:tab w:val="left" w:pos="1985"/>
        </w:tabs>
        <w:spacing w:line="240" w:lineRule="atLeast"/>
        <w:ind w:left="1353"/>
        <w:rPr>
          <w:rFonts w:cs="Arial"/>
          <w:szCs w:val="22"/>
        </w:rPr>
      </w:pPr>
      <w:r w:rsidRPr="00E6325F">
        <w:rPr>
          <w:rFonts w:cs="Arial"/>
          <w:szCs w:val="22"/>
        </w:rPr>
        <w:t>should use only the colours as specified in S-101;</w:t>
      </w:r>
    </w:p>
    <w:p w14:paraId="35BFB104" w14:textId="1A1AAAA6" w:rsidR="007643D8" w:rsidRPr="00E6325F" w:rsidRDefault="007643D8" w:rsidP="00FB2037">
      <w:pPr>
        <w:pStyle w:val="ListParagraph"/>
        <w:numPr>
          <w:ilvl w:val="0"/>
          <w:numId w:val="33"/>
        </w:numPr>
        <w:tabs>
          <w:tab w:val="left" w:pos="993"/>
          <w:tab w:val="left" w:pos="1418"/>
          <w:tab w:val="left" w:pos="1985"/>
        </w:tabs>
        <w:spacing w:line="240" w:lineRule="atLeast"/>
        <w:ind w:left="1353"/>
        <w:rPr>
          <w:rFonts w:cs="Arial"/>
          <w:szCs w:val="22"/>
        </w:rPr>
      </w:pPr>
      <w:r w:rsidRPr="00E6325F">
        <w:rPr>
          <w:rFonts w:cs="Arial"/>
          <w:szCs w:val="22"/>
        </w:rPr>
        <w:t xml:space="preserve">should comply with the priority of prominence on the display in proportion to importance to safety of navigation which is built into the portrayal </w:t>
      </w:r>
      <w:r w:rsidR="00E6325F" w:rsidRPr="00E6325F">
        <w:rPr>
          <w:rFonts w:cs="Arial"/>
          <w:szCs w:val="22"/>
        </w:rPr>
        <w:t>catalogue</w:t>
      </w:r>
      <w:r w:rsidRPr="00E6325F">
        <w:rPr>
          <w:rFonts w:cs="Arial"/>
          <w:szCs w:val="22"/>
        </w:rPr>
        <w:t>, and</w:t>
      </w:r>
    </w:p>
    <w:p w14:paraId="15F6B116" w14:textId="7A56D9DA" w:rsidR="007643D8" w:rsidRPr="00E6325F" w:rsidRDefault="007643D8" w:rsidP="00FB2037">
      <w:pPr>
        <w:pStyle w:val="ListParagraph"/>
        <w:numPr>
          <w:ilvl w:val="0"/>
          <w:numId w:val="33"/>
        </w:numPr>
        <w:tabs>
          <w:tab w:val="left" w:pos="720"/>
          <w:tab w:val="left" w:pos="993"/>
          <w:tab w:val="left" w:pos="1418"/>
          <w:tab w:val="left" w:pos="1985"/>
        </w:tabs>
        <w:spacing w:line="240" w:lineRule="atLeast"/>
        <w:ind w:left="1353"/>
        <w:rPr>
          <w:rFonts w:cs="Arial"/>
          <w:szCs w:val="22"/>
        </w:rPr>
      </w:pPr>
      <w:proofErr w:type="gramStart"/>
      <w:r w:rsidRPr="00E6325F">
        <w:rPr>
          <w:rFonts w:cs="Arial"/>
          <w:szCs w:val="22"/>
        </w:rPr>
        <w:t>should</w:t>
      </w:r>
      <w:proofErr w:type="gramEnd"/>
      <w:r w:rsidRPr="00E6325F">
        <w:rPr>
          <w:rFonts w:cs="Arial"/>
          <w:szCs w:val="22"/>
        </w:rPr>
        <w:t xml:space="preserve"> avoid any increase in clutter.</w:t>
      </w:r>
    </w:p>
    <w:p w14:paraId="3DA7EEF5" w14:textId="22778299" w:rsidR="007643D8" w:rsidRPr="00E6325F" w:rsidRDefault="007643D8" w:rsidP="007643D8">
      <w:pPr>
        <w:tabs>
          <w:tab w:val="left" w:pos="993"/>
          <w:tab w:val="left" w:pos="1418"/>
          <w:tab w:val="left" w:pos="1985"/>
        </w:tabs>
        <w:spacing w:line="240" w:lineRule="atLeast"/>
        <w:rPr>
          <w:rFonts w:cs="Arial"/>
          <w:szCs w:val="22"/>
        </w:rPr>
      </w:pPr>
      <w:r w:rsidRPr="00E6325F">
        <w:rPr>
          <w:rFonts w:cs="Arial"/>
          <w:szCs w:val="22"/>
        </w:rPr>
        <w:t>Any symbolization which does not meet these criteria is not compliant.</w:t>
      </w:r>
    </w:p>
    <w:p w14:paraId="4B7AB106" w14:textId="77777777" w:rsidR="007643D8" w:rsidRPr="00E6325F" w:rsidRDefault="007643D8" w:rsidP="007643D8">
      <w:pPr>
        <w:tabs>
          <w:tab w:val="left" w:pos="993"/>
          <w:tab w:val="left" w:pos="1418"/>
          <w:tab w:val="left" w:pos="1985"/>
        </w:tabs>
        <w:spacing w:line="240" w:lineRule="atLeast"/>
        <w:rPr>
          <w:rFonts w:cs="Arial"/>
          <w:szCs w:val="22"/>
        </w:rPr>
      </w:pPr>
      <w:r w:rsidRPr="00E6325F">
        <w:rPr>
          <w:rFonts w:cs="Arial"/>
          <w:szCs w:val="22"/>
        </w:rPr>
        <w:t xml:space="preserve">The type-approval authority is strongly encouraged to contact the IHO in any case of uncertainty over differences in symbolization, ideally attaching graphics to illustrate the situation. The IHO will give the </w:t>
      </w:r>
      <w:r w:rsidRPr="00E6325F">
        <w:rPr>
          <w:rFonts w:cs="Arial"/>
          <w:szCs w:val="22"/>
        </w:rPr>
        <w:lastRenderedPageBreak/>
        <w:t>reason for the particular symbolization on the Test Data Plots, and will comment on any perceived advantages or disadvantages of the manufacturer's version, with reasons.</w:t>
      </w:r>
    </w:p>
    <w:p w14:paraId="5EAB6037" w14:textId="77777777" w:rsidR="007643D8" w:rsidRPr="007643D8" w:rsidRDefault="007643D8" w:rsidP="007643D8">
      <w:pPr>
        <w:tabs>
          <w:tab w:val="left" w:pos="993"/>
          <w:tab w:val="left" w:pos="1418"/>
          <w:tab w:val="left" w:pos="1985"/>
        </w:tabs>
        <w:spacing w:line="240" w:lineRule="atLeast"/>
        <w:rPr>
          <w:rFonts w:cs="Arial"/>
          <w:szCs w:val="22"/>
        </w:rPr>
      </w:pPr>
      <w:r w:rsidRPr="00E6325F">
        <w:rPr>
          <w:rFonts w:cs="Arial"/>
          <w:szCs w:val="22"/>
        </w:rPr>
        <w:t xml:space="preserve">Manufacturers, type-approval authorities, and above all mariners, are always </w:t>
      </w:r>
      <w:r w:rsidRPr="007643D8">
        <w:rPr>
          <w:rFonts w:cs="Arial"/>
          <w:szCs w:val="22"/>
        </w:rPr>
        <w:t xml:space="preserve">encouraged to contact the IHO over any improvements, criticisms, questions or comments that they </w:t>
      </w:r>
      <w:r w:rsidRPr="007643D8">
        <w:rPr>
          <w:rFonts w:cs="Arial"/>
          <w:color w:val="FF0000"/>
          <w:szCs w:val="22"/>
        </w:rPr>
        <w:t>may</w:t>
      </w:r>
      <w:r w:rsidRPr="007643D8">
        <w:rPr>
          <w:rFonts w:cs="Arial"/>
          <w:szCs w:val="22"/>
        </w:rPr>
        <w:t xml:space="preserve"> have about the ECDIS display, in order that the specifications can be kept effective and up to date. </w:t>
      </w:r>
    </w:p>
    <w:p w14:paraId="6F3AE1DC" w14:textId="20BD362B" w:rsidR="007643D8" w:rsidRDefault="002E3794" w:rsidP="00FA5B0F">
      <w:pPr>
        <w:pStyle w:val="Heading2"/>
        <w:numPr>
          <w:ilvl w:val="0"/>
          <w:numId w:val="0"/>
        </w:numPr>
        <w:rPr>
          <w:lang w:eastAsia="en-US"/>
        </w:rPr>
      </w:pPr>
      <w:bookmarkStart w:id="1459" w:name="_Toc388963903"/>
      <w:bookmarkStart w:id="1460" w:name="_Toc412540239"/>
      <w:bookmarkStart w:id="1461" w:name="_Toc439685372"/>
      <w:r>
        <w:rPr>
          <w:lang w:eastAsia="en-US"/>
        </w:rPr>
        <w:t>C2</w:t>
      </w:r>
      <w:r w:rsidR="00BA3A12">
        <w:rPr>
          <w:lang w:eastAsia="en-US"/>
        </w:rPr>
        <w:t xml:space="preserve">.2 </w:t>
      </w:r>
      <w:r w:rsidR="00BA3A12">
        <w:rPr>
          <w:lang w:eastAsia="en-US"/>
        </w:rPr>
        <w:tab/>
      </w:r>
      <w:r w:rsidR="00BA3A12">
        <w:rPr>
          <w:lang w:eastAsia="en-US"/>
        </w:rPr>
        <w:tab/>
      </w:r>
      <w:r w:rsidR="00BA3A12">
        <w:rPr>
          <w:lang w:eastAsia="en-US"/>
        </w:rPr>
        <w:tab/>
        <w:t>Display Considerations</w:t>
      </w:r>
      <w:bookmarkEnd w:id="1459"/>
      <w:bookmarkEnd w:id="1460"/>
      <w:bookmarkEnd w:id="1461"/>
    </w:p>
    <w:p w14:paraId="61A7D9EF" w14:textId="0FEFF1AA" w:rsidR="00BA3A12" w:rsidRDefault="002E3794" w:rsidP="00BA3A12">
      <w:pPr>
        <w:rPr>
          <w:b/>
          <w:lang w:eastAsia="en-US"/>
        </w:rPr>
      </w:pPr>
      <w:r>
        <w:rPr>
          <w:b/>
          <w:lang w:eastAsia="en-US"/>
        </w:rPr>
        <w:t>C2</w:t>
      </w:r>
      <w:r w:rsidR="00BA3A12" w:rsidRPr="00BA3A12">
        <w:rPr>
          <w:b/>
          <w:lang w:eastAsia="en-US"/>
        </w:rPr>
        <w:t>.2.1</w:t>
      </w:r>
      <w:r w:rsidR="00BA3A12">
        <w:rPr>
          <w:b/>
          <w:lang w:eastAsia="en-US"/>
        </w:rPr>
        <w:tab/>
      </w:r>
      <w:r w:rsidR="00BA3A12">
        <w:rPr>
          <w:b/>
          <w:lang w:eastAsia="en-US"/>
        </w:rPr>
        <w:tab/>
        <w:t>The diversity and flexibility of ECDIS</w:t>
      </w:r>
    </w:p>
    <w:p w14:paraId="4BA1FF5F" w14:textId="25B23FAF" w:rsidR="00BA3A12" w:rsidRPr="00E6325F" w:rsidRDefault="00BA3A12" w:rsidP="00BA3A12">
      <w:pPr>
        <w:tabs>
          <w:tab w:val="left" w:pos="993"/>
          <w:tab w:val="left" w:pos="1418"/>
          <w:tab w:val="left" w:pos="1985"/>
        </w:tabs>
        <w:snapToGrid w:val="0"/>
        <w:rPr>
          <w:rFonts w:cs="Arial"/>
          <w:szCs w:val="22"/>
        </w:rPr>
      </w:pPr>
      <w:r w:rsidRPr="00E6325F">
        <w:rPr>
          <w:rFonts w:cs="Arial"/>
          <w:szCs w:val="22"/>
        </w:rPr>
        <w:t>The challenge presented by the versatility of ECDIS is illustrated below:</w:t>
      </w:r>
    </w:p>
    <w:p w14:paraId="38304645" w14:textId="4241E987" w:rsidR="00BA3A12" w:rsidRPr="00E6325F" w:rsidRDefault="00BA3A12" w:rsidP="00BA3A12">
      <w:pPr>
        <w:tabs>
          <w:tab w:val="left" w:pos="993"/>
          <w:tab w:val="left" w:pos="1418"/>
          <w:tab w:val="left" w:pos="1985"/>
        </w:tabs>
        <w:snapToGrid w:val="0"/>
        <w:rPr>
          <w:rFonts w:cs="Arial"/>
          <w:szCs w:val="22"/>
        </w:rPr>
      </w:pPr>
      <w:r w:rsidRPr="00E6325F">
        <w:rPr>
          <w:rFonts w:cs="Arial"/>
          <w:szCs w:val="22"/>
        </w:rPr>
        <w:t>The diversity of information may include:</w:t>
      </w:r>
    </w:p>
    <w:p w14:paraId="2F0497F0" w14:textId="444B7D5B" w:rsidR="00BA3A12" w:rsidRPr="00E6325F" w:rsidRDefault="00BA3A12" w:rsidP="00FB2037">
      <w:pPr>
        <w:numPr>
          <w:ilvl w:val="0"/>
          <w:numId w:val="34"/>
        </w:numPr>
        <w:tabs>
          <w:tab w:val="left" w:pos="993"/>
          <w:tab w:val="left" w:pos="1418"/>
          <w:tab w:val="left" w:pos="1985"/>
        </w:tabs>
        <w:snapToGrid w:val="0"/>
        <w:spacing w:after="0" w:line="240" w:lineRule="auto"/>
        <w:ind w:left="720"/>
        <w:rPr>
          <w:rFonts w:cs="Arial"/>
          <w:szCs w:val="22"/>
        </w:rPr>
      </w:pPr>
      <w:r w:rsidRPr="00E6325F">
        <w:rPr>
          <w:rFonts w:cs="Arial"/>
          <w:szCs w:val="22"/>
        </w:rPr>
        <w:t>physical chart information, (</w:t>
      </w:r>
      <w:r w:rsidR="000D6165">
        <w:rPr>
          <w:rFonts w:cs="Arial" w:hint="eastAsia"/>
          <w:szCs w:val="22"/>
        </w:rPr>
        <w:t>For example,</w:t>
      </w:r>
      <w:r w:rsidRPr="00E6325F">
        <w:rPr>
          <w:rFonts w:cs="Arial"/>
          <w:szCs w:val="22"/>
        </w:rPr>
        <w:t xml:space="preserve"> coastline, depth contours, buoys),</w:t>
      </w:r>
    </w:p>
    <w:p w14:paraId="5E45A7FB" w14:textId="77777777" w:rsidR="00BA3A12" w:rsidRPr="00E6325F" w:rsidRDefault="00BA3A12" w:rsidP="00FB2037">
      <w:pPr>
        <w:numPr>
          <w:ilvl w:val="0"/>
          <w:numId w:val="34"/>
        </w:numPr>
        <w:tabs>
          <w:tab w:val="left" w:pos="993"/>
          <w:tab w:val="left" w:pos="1418"/>
          <w:tab w:val="left" w:pos="1985"/>
        </w:tabs>
        <w:snapToGrid w:val="0"/>
        <w:spacing w:after="0" w:line="240" w:lineRule="auto"/>
        <w:ind w:left="720"/>
        <w:rPr>
          <w:rFonts w:cs="Arial"/>
          <w:szCs w:val="22"/>
        </w:rPr>
      </w:pPr>
      <w:r w:rsidRPr="00E6325F">
        <w:rPr>
          <w:rFonts w:cs="Arial"/>
          <w:szCs w:val="22"/>
        </w:rPr>
        <w:t>traffic routeing; specified areas; cautions; etc.,</w:t>
      </w:r>
    </w:p>
    <w:p w14:paraId="314A2133" w14:textId="77777777" w:rsidR="00BA3A12" w:rsidRPr="00E6325F" w:rsidRDefault="00BA3A12" w:rsidP="00FB2037">
      <w:pPr>
        <w:numPr>
          <w:ilvl w:val="0"/>
          <w:numId w:val="34"/>
        </w:numPr>
        <w:tabs>
          <w:tab w:val="left" w:pos="993"/>
          <w:tab w:val="left" w:pos="1418"/>
          <w:tab w:val="left" w:pos="1985"/>
        </w:tabs>
        <w:snapToGrid w:val="0"/>
        <w:spacing w:after="0" w:line="240" w:lineRule="auto"/>
        <w:ind w:left="720"/>
        <w:rPr>
          <w:rFonts w:cs="Arial"/>
          <w:szCs w:val="22"/>
        </w:rPr>
      </w:pPr>
      <w:r w:rsidRPr="00E6325F">
        <w:rPr>
          <w:rFonts w:cs="Arial"/>
          <w:szCs w:val="22"/>
        </w:rPr>
        <w:t>supplementary HO information from light list, etc.,</w:t>
      </w:r>
    </w:p>
    <w:p w14:paraId="03E87347" w14:textId="77777777" w:rsidR="00BA3A12" w:rsidRPr="00E6325F" w:rsidRDefault="00BA3A12" w:rsidP="00FB2037">
      <w:pPr>
        <w:numPr>
          <w:ilvl w:val="0"/>
          <w:numId w:val="34"/>
        </w:numPr>
        <w:tabs>
          <w:tab w:val="left" w:pos="993"/>
          <w:tab w:val="left" w:pos="1418"/>
          <w:tab w:val="left" w:pos="1985"/>
        </w:tabs>
        <w:snapToGrid w:val="0"/>
        <w:spacing w:after="0" w:line="240" w:lineRule="auto"/>
        <w:ind w:left="720"/>
        <w:rPr>
          <w:rFonts w:cs="Arial"/>
          <w:szCs w:val="22"/>
        </w:rPr>
      </w:pPr>
      <w:r w:rsidRPr="00E6325F">
        <w:rPr>
          <w:rFonts w:cs="Arial"/>
          <w:szCs w:val="22"/>
        </w:rPr>
        <w:t>mariner's notes; additional local chart information; manufacturer's information,</w:t>
      </w:r>
    </w:p>
    <w:p w14:paraId="079B24CB" w14:textId="77777777" w:rsidR="00BA3A12" w:rsidRPr="00E6325F" w:rsidRDefault="00BA3A12" w:rsidP="00FB2037">
      <w:pPr>
        <w:numPr>
          <w:ilvl w:val="0"/>
          <w:numId w:val="34"/>
        </w:numPr>
        <w:tabs>
          <w:tab w:val="left" w:pos="993"/>
          <w:tab w:val="left" w:pos="1418"/>
          <w:tab w:val="left" w:pos="1985"/>
        </w:tabs>
        <w:snapToGrid w:val="0"/>
        <w:spacing w:after="0" w:line="240" w:lineRule="auto"/>
        <w:ind w:left="720"/>
        <w:rPr>
          <w:rFonts w:cs="Arial"/>
          <w:szCs w:val="22"/>
        </w:rPr>
      </w:pPr>
      <w:proofErr w:type="spellStart"/>
      <w:r w:rsidRPr="00E6325F">
        <w:rPr>
          <w:rFonts w:cs="Arial"/>
          <w:szCs w:val="22"/>
        </w:rPr>
        <w:t>chartwork</w:t>
      </w:r>
      <w:proofErr w:type="spellEnd"/>
      <w:r w:rsidRPr="00E6325F">
        <w:rPr>
          <w:rFonts w:cs="Arial"/>
          <w:szCs w:val="22"/>
        </w:rPr>
        <w:t xml:space="preserve"> such as planned route; electronic bearing lines and range rings; etc.,</w:t>
      </w:r>
    </w:p>
    <w:p w14:paraId="65DF237C"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own ship's position and velocity vector; ship's head and rate of turn; past track,</w:t>
      </w:r>
    </w:p>
    <w:p w14:paraId="3C613E8A"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fix accuracy, or position check from secondary positioning system,</w:t>
      </w:r>
    </w:p>
    <w:p w14:paraId="79A8FC96" w14:textId="77777777" w:rsidR="00BA3A12" w:rsidRPr="00E6325F" w:rsidRDefault="00BA3A12" w:rsidP="00FB2037">
      <w:pPr>
        <w:widowControl w:val="0"/>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 xml:space="preserve"> </w:t>
      </w:r>
      <w:proofErr w:type="gramStart"/>
      <w:r w:rsidRPr="00E6325F">
        <w:rPr>
          <w:rFonts w:cs="Arial"/>
          <w:szCs w:val="22"/>
        </w:rPr>
        <w:t>possibly</w:t>
      </w:r>
      <w:proofErr w:type="gramEnd"/>
      <w:r w:rsidRPr="00E6325F">
        <w:rPr>
          <w:rFonts w:cs="Arial"/>
          <w:szCs w:val="22"/>
        </w:rPr>
        <w:t xml:space="preserve">, </w:t>
      </w:r>
      <w:proofErr w:type="spellStart"/>
      <w:r w:rsidRPr="00E6325F">
        <w:rPr>
          <w:rFonts w:cs="Arial"/>
          <w:szCs w:val="22"/>
        </w:rPr>
        <w:t>shiphandling</w:t>
      </w:r>
      <w:proofErr w:type="spellEnd"/>
      <w:r w:rsidRPr="00E6325F">
        <w:rPr>
          <w:rFonts w:cs="Arial"/>
          <w:szCs w:val="22"/>
        </w:rPr>
        <w:t xml:space="preserve"> options, based on ship's characteristics, alphanumeric navigation information (ship's latitude, longitude, heading, course, etc.),</w:t>
      </w:r>
    </w:p>
    <w:p w14:paraId="62EEF921"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information from radar and other sensors,</w:t>
      </w:r>
    </w:p>
    <w:p w14:paraId="04D863BF"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information from AIS,</w:t>
      </w:r>
    </w:p>
    <w:p w14:paraId="7C775A6B"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navigational indications and alarms generated by ECDIS,</w:t>
      </w:r>
    </w:p>
    <w:p w14:paraId="09D4B861"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proofErr w:type="gramStart"/>
      <w:r w:rsidRPr="00E6325F">
        <w:rPr>
          <w:rFonts w:cs="Arial"/>
          <w:szCs w:val="22"/>
        </w:rPr>
        <w:t>possibly</w:t>
      </w:r>
      <w:proofErr w:type="gramEnd"/>
      <w:r w:rsidRPr="00E6325F">
        <w:rPr>
          <w:rFonts w:cs="Arial"/>
          <w:szCs w:val="22"/>
        </w:rPr>
        <w:t>, telemetered information from shore authorities, (traffic, real-time tides etc.),</w:t>
      </w:r>
    </w:p>
    <w:p w14:paraId="40B21E4E" w14:textId="77777777"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possibly, ice information,</w:t>
      </w:r>
    </w:p>
    <w:p w14:paraId="0C41719A" w14:textId="1F14F1D0"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r w:rsidRPr="00E6325F">
        <w:rPr>
          <w:rFonts w:cs="Arial"/>
          <w:szCs w:val="22"/>
        </w:rPr>
        <w:t>reminders, (</w:t>
      </w:r>
      <w:r w:rsidR="000D6165">
        <w:rPr>
          <w:rFonts w:cs="Arial" w:hint="eastAsia"/>
          <w:szCs w:val="22"/>
        </w:rPr>
        <w:t>For example,</w:t>
      </w:r>
      <w:r w:rsidRPr="00E6325F">
        <w:rPr>
          <w:rFonts w:cs="Arial"/>
          <w:szCs w:val="22"/>
        </w:rPr>
        <w:t xml:space="preserve"> time to contact pilot station),</w:t>
      </w:r>
    </w:p>
    <w:p w14:paraId="45AFDD90" w14:textId="018D85AB" w:rsidR="00BA3A12" w:rsidRPr="00E6325F" w:rsidRDefault="00BA3A12" w:rsidP="00FB2037">
      <w:pPr>
        <w:numPr>
          <w:ilvl w:val="0"/>
          <w:numId w:val="35"/>
        </w:numPr>
        <w:tabs>
          <w:tab w:val="left" w:pos="993"/>
          <w:tab w:val="left" w:pos="1418"/>
          <w:tab w:val="left" w:pos="1985"/>
        </w:tabs>
        <w:snapToGrid w:val="0"/>
        <w:spacing w:after="0" w:line="240" w:lineRule="auto"/>
        <w:ind w:left="720"/>
        <w:rPr>
          <w:rFonts w:cs="Arial"/>
          <w:szCs w:val="22"/>
        </w:rPr>
      </w:pPr>
      <w:proofErr w:type="gramStart"/>
      <w:r w:rsidRPr="00E6325F">
        <w:rPr>
          <w:rFonts w:cs="Arial"/>
          <w:szCs w:val="22"/>
        </w:rPr>
        <w:t>possibly</w:t>
      </w:r>
      <w:proofErr w:type="gramEnd"/>
      <w:r w:rsidRPr="00E6325F">
        <w:rPr>
          <w:rFonts w:cs="Arial"/>
          <w:szCs w:val="22"/>
        </w:rPr>
        <w:t>, messages from other displays (</w:t>
      </w:r>
      <w:r w:rsidR="000D6165">
        <w:rPr>
          <w:rFonts w:cs="Arial" w:hint="eastAsia"/>
          <w:szCs w:val="22"/>
        </w:rPr>
        <w:t>For example,</w:t>
      </w:r>
      <w:r w:rsidRPr="00E6325F">
        <w:rPr>
          <w:rFonts w:cs="Arial"/>
          <w:szCs w:val="22"/>
        </w:rPr>
        <w:t xml:space="preserve"> alarm on engine room display).</w:t>
      </w:r>
    </w:p>
    <w:p w14:paraId="06D3B522" w14:textId="77777777" w:rsidR="00BA3A12" w:rsidRPr="00E6325F" w:rsidRDefault="00BA3A12" w:rsidP="00BA3A12">
      <w:pPr>
        <w:tabs>
          <w:tab w:val="left" w:pos="993"/>
          <w:tab w:val="left" w:pos="1418"/>
          <w:tab w:val="left" w:pos="1985"/>
        </w:tabs>
        <w:snapToGrid w:val="0"/>
        <w:rPr>
          <w:rFonts w:cs="Arial"/>
          <w:szCs w:val="22"/>
        </w:rPr>
      </w:pPr>
    </w:p>
    <w:p w14:paraId="47F2FA72" w14:textId="75A8A86C" w:rsidR="00BA3A12" w:rsidRPr="00E6325F" w:rsidRDefault="00BA3A12" w:rsidP="00BA3A12">
      <w:pPr>
        <w:tabs>
          <w:tab w:val="left" w:pos="993"/>
          <w:tab w:val="left" w:pos="1418"/>
          <w:tab w:val="left" w:pos="1985"/>
        </w:tabs>
        <w:snapToGrid w:val="0"/>
        <w:rPr>
          <w:rFonts w:cs="Arial"/>
          <w:szCs w:val="22"/>
        </w:rPr>
      </w:pPr>
      <w:r w:rsidRPr="00E6325F">
        <w:rPr>
          <w:rFonts w:cs="Arial"/>
          <w:szCs w:val="22"/>
        </w:rPr>
        <w:t>The flexibility of portrayal may include:</w:t>
      </w:r>
    </w:p>
    <w:p w14:paraId="4F7ED1E4"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displaying/removing various types of chart and non-chart information,</w:t>
      </w:r>
    </w:p>
    <w:p w14:paraId="4F46E694"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selecting standard chart display or a thinned out display, and full or simplified symbols,</w:t>
      </w:r>
    </w:p>
    <w:p w14:paraId="6E0891EE"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using cursor interrogation for further detail,</w:t>
      </w:r>
    </w:p>
    <w:p w14:paraId="59D35351"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overlaying/removing radar video or radar target information (in order to: confirm ship's positioning; aid radar interpretation; show the entire navigation situation on one screen),</w:t>
      </w:r>
    </w:p>
    <w:p w14:paraId="1B302E02"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overlaying/removing various other sensor information, or information telemetered from shore,</w:t>
      </w:r>
    </w:p>
    <w:p w14:paraId="2261C591" w14:textId="77777777" w:rsidR="00BA3A12" w:rsidRPr="00E6325F"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E6325F">
        <w:rPr>
          <w:rFonts w:cs="Arial"/>
          <w:szCs w:val="22"/>
        </w:rPr>
        <w:t>changing the scale or orientation of the display,</w:t>
      </w:r>
    </w:p>
    <w:p w14:paraId="1BE5000E"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selecting true motion or relative motion,</w:t>
      </w:r>
    </w:p>
    <w:p w14:paraId="3B3FCB4A"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changing screen layout with windowed displays, text information in the margins, etc.,</w:t>
      </w:r>
    </w:p>
    <w:p w14:paraId="1966A430"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possibility of pull-down menus and other operator interaction devices being alongside the operational navigation display and so interacting with it,</w:t>
      </w:r>
    </w:p>
    <w:p w14:paraId="11B571CC"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giving navigation and chart warnings such as "too close approach to safety contour"; "about to enter prohibited area"; "</w:t>
      </w:r>
      <w:proofErr w:type="spellStart"/>
      <w:r w:rsidRPr="00BA3A12">
        <w:rPr>
          <w:rFonts w:cs="Arial"/>
          <w:szCs w:val="22"/>
        </w:rPr>
        <w:t>overscale</w:t>
      </w:r>
      <w:proofErr w:type="spellEnd"/>
      <w:r w:rsidRPr="00BA3A12">
        <w:rPr>
          <w:rFonts w:cs="Arial"/>
          <w:szCs w:val="22"/>
        </w:rPr>
        <w:t xml:space="preserve"> display"; "more detailed (larger scale) data available"; etc.,</w:t>
      </w:r>
    </w:p>
    <w:p w14:paraId="78DB66F6"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possibly, a diagrammatic representation of a computer evaluation of grounding danger,</w:t>
      </w:r>
    </w:p>
    <w:p w14:paraId="1409F2FE"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r w:rsidRPr="00BA3A12">
        <w:rPr>
          <w:rFonts w:cs="Arial"/>
          <w:szCs w:val="22"/>
        </w:rPr>
        <w:t>possibly, a diagrammatic representation of the immediate vicinity of the ship to aid in close quarters manoeuvring,</w:t>
      </w:r>
    </w:p>
    <w:p w14:paraId="5CBBA4E8" w14:textId="77777777" w:rsidR="00BA3A12" w:rsidRPr="00BA3A12" w:rsidRDefault="00BA3A12" w:rsidP="00FB2037">
      <w:pPr>
        <w:numPr>
          <w:ilvl w:val="0"/>
          <w:numId w:val="36"/>
        </w:numPr>
        <w:tabs>
          <w:tab w:val="left" w:pos="993"/>
          <w:tab w:val="left" w:pos="1418"/>
          <w:tab w:val="left" w:pos="1985"/>
        </w:tabs>
        <w:snapToGrid w:val="0"/>
        <w:spacing w:after="0" w:line="240" w:lineRule="auto"/>
        <w:ind w:left="720"/>
        <w:rPr>
          <w:rFonts w:cs="Arial"/>
          <w:szCs w:val="22"/>
        </w:rPr>
      </w:pPr>
      <w:proofErr w:type="gramStart"/>
      <w:r w:rsidRPr="00BA3A12">
        <w:rPr>
          <w:rFonts w:cs="Arial"/>
          <w:szCs w:val="22"/>
        </w:rPr>
        <w:t>other</w:t>
      </w:r>
      <w:proofErr w:type="gramEnd"/>
      <w:r w:rsidRPr="00BA3A12">
        <w:rPr>
          <w:rFonts w:cs="Arial"/>
          <w:szCs w:val="22"/>
        </w:rPr>
        <w:t xml:space="preserve"> future developments. (Further presentation requirements and techniques appropriate to ECDIS are likely to be developed in future).</w:t>
      </w:r>
    </w:p>
    <w:p w14:paraId="2FBE1B34" w14:textId="77777777" w:rsidR="00BA3A12" w:rsidRPr="00BA3A12" w:rsidRDefault="00BA3A12" w:rsidP="00BA3A12">
      <w:pPr>
        <w:rPr>
          <w:b/>
          <w:lang w:eastAsia="en-US"/>
        </w:rPr>
      </w:pPr>
    </w:p>
    <w:bookmarkEnd w:id="1446"/>
    <w:bookmarkEnd w:id="1447"/>
    <w:bookmarkEnd w:id="1448"/>
    <w:p w14:paraId="467CBBF7" w14:textId="5255249C" w:rsidR="00BA3A12" w:rsidRDefault="002E3794" w:rsidP="00BA3A12">
      <w:pPr>
        <w:rPr>
          <w:b/>
          <w:lang w:eastAsia="en-US"/>
        </w:rPr>
      </w:pPr>
      <w:r>
        <w:rPr>
          <w:b/>
          <w:lang w:eastAsia="en-US"/>
        </w:rPr>
        <w:t>C2</w:t>
      </w:r>
      <w:r w:rsidR="00BA3A12">
        <w:rPr>
          <w:b/>
          <w:lang w:eastAsia="en-US"/>
        </w:rPr>
        <w:t>.2.2</w:t>
      </w:r>
      <w:r w:rsidR="00BA3A12">
        <w:rPr>
          <w:b/>
          <w:lang w:eastAsia="en-US"/>
        </w:rPr>
        <w:tab/>
      </w:r>
      <w:r w:rsidR="00BA3A12">
        <w:rPr>
          <w:b/>
          <w:lang w:eastAsia="en-US"/>
        </w:rPr>
        <w:tab/>
        <w:t>Display of non-chart information</w:t>
      </w:r>
    </w:p>
    <w:p w14:paraId="6BE385A1" w14:textId="34AEC520" w:rsidR="00BA3A12" w:rsidRPr="00BA3A12" w:rsidRDefault="002E3794" w:rsidP="00BA3A12">
      <w:pPr>
        <w:tabs>
          <w:tab w:val="left" w:pos="993"/>
          <w:tab w:val="left" w:pos="1418"/>
          <w:tab w:val="left" w:pos="1985"/>
        </w:tabs>
        <w:snapToGrid w:val="0"/>
        <w:rPr>
          <w:rFonts w:cs="Arial"/>
        </w:rPr>
      </w:pPr>
      <w:r>
        <w:rPr>
          <w:b/>
          <w:lang w:eastAsia="en-US"/>
        </w:rPr>
        <w:lastRenderedPageBreak/>
        <w:t>C2</w:t>
      </w:r>
      <w:r w:rsidR="00BA3A12" w:rsidRPr="00BA3A12">
        <w:rPr>
          <w:b/>
          <w:lang w:eastAsia="en-US"/>
        </w:rPr>
        <w:t>.2.2.1</w:t>
      </w:r>
      <w:r w:rsidR="00BA3A12" w:rsidRPr="00BA3A12">
        <w:rPr>
          <w:rFonts w:cs="Arial"/>
        </w:rPr>
        <w:tab/>
      </w:r>
      <w:r w:rsidR="00BA3A12" w:rsidRPr="00BA3A12">
        <w:rPr>
          <w:rFonts w:cs="Arial"/>
          <w:b/>
        </w:rPr>
        <w:t>Distinguishing between chart data and additional data</w:t>
      </w:r>
    </w:p>
    <w:p w14:paraId="62277CD7" w14:textId="0675DAE5" w:rsidR="00BA3A12" w:rsidRPr="00AF2ADA" w:rsidRDefault="00BA3A12" w:rsidP="00BA3A12">
      <w:pPr>
        <w:tabs>
          <w:tab w:val="left" w:pos="993"/>
          <w:tab w:val="left" w:pos="1440"/>
          <w:tab w:val="left" w:pos="1985"/>
        </w:tabs>
        <w:snapToGrid w:val="0"/>
        <w:rPr>
          <w:rFonts w:cs="Arial"/>
          <w:szCs w:val="22"/>
        </w:rPr>
      </w:pPr>
      <w:r w:rsidRPr="00AF2ADA">
        <w:rPr>
          <w:rFonts w:cs="Arial"/>
          <w:szCs w:val="22"/>
        </w:rPr>
        <w:t xml:space="preserve">IMO PS section 1.5 states that ECDIS should enable the mariner to execute the </w:t>
      </w:r>
      <w:proofErr w:type="spellStart"/>
      <w:r w:rsidRPr="00AF2ADA">
        <w:rPr>
          <w:rFonts w:cs="Arial"/>
          <w:szCs w:val="22"/>
        </w:rPr>
        <w:t>chartwork</w:t>
      </w:r>
      <w:proofErr w:type="spellEnd"/>
      <w:r w:rsidRPr="00AF2ADA">
        <w:rPr>
          <w:rFonts w:cs="Arial"/>
          <w:szCs w:val="22"/>
        </w:rPr>
        <w:t xml:space="preserve"> at present performed on the paper chart and section 3.3 states that the SENC may contain information from other sources than ENCs. This specification requires that ECDIS distinguish between chart data and additional data from users (mariners) and manufacturers. The following colour and symbol usage for mariners and manufacturers data is designed to implement this while ensuring the display remains clear and uncluttered.</w:t>
      </w:r>
    </w:p>
    <w:p w14:paraId="6C0380A3" w14:textId="6FA6FD1B" w:rsidR="00BA3A12" w:rsidRPr="00BA3A12" w:rsidRDefault="00BA3A12" w:rsidP="00BA3A12">
      <w:pPr>
        <w:tabs>
          <w:tab w:val="left" w:pos="1418"/>
          <w:tab w:val="left" w:pos="1985"/>
        </w:tabs>
        <w:snapToGrid w:val="0"/>
        <w:rPr>
          <w:rFonts w:cs="Arial"/>
          <w:szCs w:val="22"/>
        </w:rPr>
      </w:pPr>
      <w:r w:rsidRPr="00AF2ADA">
        <w:rPr>
          <w:rFonts w:cs="Arial"/>
          <w:szCs w:val="22"/>
        </w:rPr>
        <w:t xml:space="preserve">The XXXX describes "Mariner's Navigational </w:t>
      </w:r>
      <w:r w:rsidR="00F719EB" w:rsidRPr="00AF2ADA">
        <w:rPr>
          <w:rFonts w:cs="Arial"/>
          <w:szCs w:val="22"/>
        </w:rPr>
        <w:t>Features</w:t>
      </w:r>
      <w:r w:rsidRPr="00AF2ADA">
        <w:rPr>
          <w:rFonts w:cs="Arial"/>
          <w:szCs w:val="22"/>
        </w:rPr>
        <w:t xml:space="preserve">" for route planning and route monitoring </w:t>
      </w:r>
      <w:proofErr w:type="spellStart"/>
      <w:r w:rsidRPr="00AF2ADA">
        <w:rPr>
          <w:rFonts w:cs="Arial"/>
          <w:szCs w:val="22"/>
        </w:rPr>
        <w:t>chartwork</w:t>
      </w:r>
      <w:proofErr w:type="spellEnd"/>
      <w:r w:rsidRPr="00AF2ADA">
        <w:rPr>
          <w:rFonts w:cs="Arial"/>
          <w:szCs w:val="22"/>
        </w:rPr>
        <w:t xml:space="preserve">, and for adding mariner's and manufacturer's information to the SENC. The descriptions are in the same format as chart </w:t>
      </w:r>
      <w:r w:rsidR="00F719EB" w:rsidRPr="00AF2ADA">
        <w:rPr>
          <w:rFonts w:cs="Arial"/>
          <w:szCs w:val="22"/>
        </w:rPr>
        <w:t>features</w:t>
      </w:r>
      <w:r w:rsidRPr="00AF2ADA">
        <w:rPr>
          <w:rFonts w:cs="Arial"/>
          <w:szCs w:val="22"/>
        </w:rPr>
        <w:t xml:space="preserve">, in order to avoid the ECDIS having to deal with two differently coded types of data. The colours, symbols, categories and display procedures that apply to all these </w:t>
      </w:r>
      <w:r w:rsidR="00F719EB" w:rsidRPr="00AF2ADA">
        <w:rPr>
          <w:rFonts w:cs="Arial"/>
          <w:szCs w:val="22"/>
        </w:rPr>
        <w:t>features</w:t>
      </w:r>
      <w:r w:rsidRPr="00AF2ADA">
        <w:rPr>
          <w:rFonts w:cs="Arial"/>
          <w:szCs w:val="22"/>
        </w:rPr>
        <w:t xml:space="preserve"> are included in the S-101 Portrayal Catalogue, </w:t>
      </w:r>
      <w:r w:rsidRPr="00BA3A12">
        <w:rPr>
          <w:rFonts w:cs="Arial"/>
          <w:szCs w:val="22"/>
        </w:rPr>
        <w:t>along with th</w:t>
      </w:r>
      <w:r>
        <w:rPr>
          <w:rFonts w:cs="Arial"/>
          <w:szCs w:val="22"/>
        </w:rPr>
        <w:t xml:space="preserve">e procedures for chart </w:t>
      </w:r>
      <w:r w:rsidR="00F719EB">
        <w:rPr>
          <w:rFonts w:cs="Arial"/>
          <w:szCs w:val="22"/>
        </w:rPr>
        <w:t>features</w:t>
      </w:r>
      <w:r>
        <w:rPr>
          <w:rFonts w:cs="Arial"/>
          <w:szCs w:val="22"/>
        </w:rPr>
        <w:t>.</w:t>
      </w:r>
    </w:p>
    <w:p w14:paraId="6773F273" w14:textId="3FDF099E" w:rsidR="00BA3A12" w:rsidRPr="00AF2ADA" w:rsidRDefault="00BA3A12" w:rsidP="00BA3A12">
      <w:pPr>
        <w:tabs>
          <w:tab w:val="left" w:pos="993"/>
          <w:tab w:val="left" w:pos="1418"/>
          <w:tab w:val="left" w:pos="1985"/>
        </w:tabs>
        <w:snapToGrid w:val="0"/>
        <w:rPr>
          <w:rFonts w:cs="Arial"/>
          <w:szCs w:val="22"/>
        </w:rPr>
      </w:pPr>
      <w:r w:rsidRPr="00AF2ADA">
        <w:rPr>
          <w:rFonts w:cs="Arial"/>
          <w:szCs w:val="22"/>
        </w:rPr>
        <w:t xml:space="preserve">Mariners may alter the IMO categories for Mariner's </w:t>
      </w:r>
      <w:r w:rsidR="00F719EB" w:rsidRPr="00AF2ADA">
        <w:rPr>
          <w:rFonts w:cs="Arial"/>
          <w:szCs w:val="22"/>
        </w:rPr>
        <w:t>Features</w:t>
      </w:r>
      <w:r w:rsidRPr="00AF2ADA">
        <w:rPr>
          <w:rFonts w:cs="Arial"/>
          <w:szCs w:val="22"/>
        </w:rPr>
        <w:t xml:space="preserve"> (but not for chart </w:t>
      </w:r>
      <w:r w:rsidR="00F719EB" w:rsidRPr="00AF2ADA">
        <w:rPr>
          <w:rFonts w:cs="Arial"/>
          <w:szCs w:val="22"/>
        </w:rPr>
        <w:t>features</w:t>
      </w:r>
      <w:r w:rsidRPr="00AF2ADA">
        <w:rPr>
          <w:rFonts w:cs="Arial"/>
          <w:szCs w:val="22"/>
        </w:rPr>
        <w:t xml:space="preserve">). Note, however, that IMO PS 11.4.1 requires that own ship and selected planned route should always appear, and </w:t>
      </w:r>
      <w:r w:rsidR="00753BA2">
        <w:rPr>
          <w:rFonts w:cs="Arial"/>
          <w:szCs w:val="22"/>
        </w:rPr>
        <w:t>must</w:t>
      </w:r>
      <w:r w:rsidRPr="00AF2ADA">
        <w:rPr>
          <w:rFonts w:cs="Arial"/>
          <w:szCs w:val="22"/>
        </w:rPr>
        <w:t xml:space="preserve"> therefore remain in Display Base.</w:t>
      </w:r>
    </w:p>
    <w:p w14:paraId="51B1963A" w14:textId="7C9FF54D" w:rsidR="00BA3A12" w:rsidRPr="00AF2ADA" w:rsidRDefault="00BA3A12" w:rsidP="00BA3A12">
      <w:pPr>
        <w:tabs>
          <w:tab w:val="left" w:pos="1134"/>
          <w:tab w:val="left" w:pos="1418"/>
          <w:tab w:val="left" w:pos="1985"/>
        </w:tabs>
        <w:snapToGrid w:val="0"/>
        <w:rPr>
          <w:rFonts w:cs="Arial"/>
          <w:szCs w:val="22"/>
        </w:rPr>
      </w:pPr>
      <w:r w:rsidRPr="00AF2ADA">
        <w:rPr>
          <w:rFonts w:cs="Arial"/>
          <w:szCs w:val="22"/>
        </w:rPr>
        <w:t xml:space="preserve">Note that Mariner's </w:t>
      </w:r>
      <w:r w:rsidR="00F719EB" w:rsidRPr="00AF2ADA">
        <w:rPr>
          <w:rFonts w:cs="Arial"/>
          <w:szCs w:val="22"/>
        </w:rPr>
        <w:t>Features</w:t>
      </w:r>
      <w:r w:rsidRPr="00AF2ADA">
        <w:rPr>
          <w:rFonts w:cs="Arial"/>
          <w:szCs w:val="22"/>
        </w:rPr>
        <w:t xml:space="preserve"> should be kept independent of chart data in the SENC, and that mariners' information does not need to be split into </w:t>
      </w:r>
      <w:r w:rsidR="00227083">
        <w:rPr>
          <w:rFonts w:cs="Arial"/>
          <w:szCs w:val="22"/>
        </w:rPr>
        <w:t>dataset</w:t>
      </w:r>
      <w:r w:rsidRPr="00AF2ADA">
        <w:rPr>
          <w:rFonts w:cs="Arial"/>
          <w:szCs w:val="22"/>
        </w:rPr>
        <w:t>s.</w:t>
      </w:r>
    </w:p>
    <w:p w14:paraId="51F5DE6C" w14:textId="63151C17" w:rsidR="00BA3A12" w:rsidRPr="00AF2ADA" w:rsidRDefault="00BA3A12" w:rsidP="00BA3A12">
      <w:pPr>
        <w:tabs>
          <w:tab w:val="left" w:pos="1134"/>
          <w:tab w:val="left" w:pos="1418"/>
          <w:tab w:val="left" w:pos="1985"/>
        </w:tabs>
        <w:snapToGrid w:val="0"/>
        <w:rPr>
          <w:rFonts w:cs="Arial"/>
          <w:szCs w:val="22"/>
        </w:rPr>
      </w:pPr>
      <w:r w:rsidRPr="00AF2ADA">
        <w:rPr>
          <w:rFonts w:cs="Arial"/>
          <w:szCs w:val="22"/>
        </w:rPr>
        <w:t xml:space="preserve">In referring to Mariner's </w:t>
      </w:r>
      <w:r w:rsidR="00F719EB" w:rsidRPr="00AF2ADA">
        <w:rPr>
          <w:rFonts w:cs="Arial"/>
          <w:szCs w:val="22"/>
        </w:rPr>
        <w:t>Features</w:t>
      </w:r>
      <w:r w:rsidRPr="00AF2ADA">
        <w:rPr>
          <w:rFonts w:cs="Arial"/>
          <w:szCs w:val="22"/>
        </w:rPr>
        <w:t xml:space="preserve"> it is important to distinguish between:</w:t>
      </w:r>
    </w:p>
    <w:p w14:paraId="47D73B90" w14:textId="2596FCEF" w:rsidR="00BA3A12" w:rsidRPr="00AF2ADA" w:rsidRDefault="00BA3A12" w:rsidP="00FB2037">
      <w:pPr>
        <w:pStyle w:val="ListParagraph"/>
        <w:numPr>
          <w:ilvl w:val="0"/>
          <w:numId w:val="39"/>
        </w:numPr>
        <w:tabs>
          <w:tab w:val="left" w:pos="1134"/>
          <w:tab w:val="left" w:pos="1418"/>
          <w:tab w:val="left" w:pos="1985"/>
        </w:tabs>
        <w:snapToGrid w:val="0"/>
        <w:rPr>
          <w:rFonts w:cs="Arial"/>
          <w:szCs w:val="22"/>
        </w:rPr>
      </w:pPr>
      <w:r w:rsidRPr="00AF2ADA">
        <w:rPr>
          <w:rFonts w:cs="Arial"/>
          <w:szCs w:val="22"/>
        </w:rPr>
        <w:t>"Add/Enter", "Revise" or "Delete" mariner's or manufacturer's information; this refers to the contents of the SENC, and:</w:t>
      </w:r>
    </w:p>
    <w:p w14:paraId="64F0E44C" w14:textId="6602E06C" w:rsidR="00BA3A12" w:rsidRPr="00AF2ADA" w:rsidRDefault="00BA3A12" w:rsidP="00AF2ADA">
      <w:pPr>
        <w:pStyle w:val="ListParagraph"/>
        <w:numPr>
          <w:ilvl w:val="0"/>
          <w:numId w:val="39"/>
        </w:numPr>
        <w:tabs>
          <w:tab w:val="left" w:pos="1134"/>
          <w:tab w:val="left" w:pos="1418"/>
          <w:tab w:val="left" w:pos="1985"/>
        </w:tabs>
        <w:snapToGrid w:val="0"/>
        <w:rPr>
          <w:rFonts w:cs="Arial"/>
          <w:szCs w:val="22"/>
        </w:rPr>
      </w:pPr>
      <w:r w:rsidRPr="00AF2ADA">
        <w:rPr>
          <w:rFonts w:cs="Arial"/>
          <w:szCs w:val="22"/>
        </w:rPr>
        <w:t>"Display" or "Remove" the information; this refers to the ECDIS display.</w:t>
      </w:r>
    </w:p>
    <w:p w14:paraId="08732442" w14:textId="6C1A22A5" w:rsidR="00BA3A12" w:rsidRPr="005A6309" w:rsidRDefault="002E3794" w:rsidP="00BA3A12">
      <w:pPr>
        <w:tabs>
          <w:tab w:val="left" w:pos="993"/>
          <w:tab w:val="left" w:pos="1418"/>
          <w:tab w:val="left" w:pos="1985"/>
        </w:tabs>
        <w:snapToGrid w:val="0"/>
        <w:ind w:left="993" w:hanging="993"/>
        <w:rPr>
          <w:rFonts w:cs="Arial"/>
          <w:sz w:val="22"/>
          <w:szCs w:val="22"/>
        </w:rPr>
      </w:pPr>
      <w:r>
        <w:rPr>
          <w:b/>
          <w:lang w:eastAsia="en-US"/>
        </w:rPr>
        <w:t>C2</w:t>
      </w:r>
      <w:r w:rsidR="00BA3A12" w:rsidRPr="00BA3A12">
        <w:rPr>
          <w:b/>
          <w:lang w:eastAsia="en-US"/>
        </w:rPr>
        <w:t>.2.2.</w:t>
      </w:r>
      <w:r w:rsidR="00BA3A12">
        <w:rPr>
          <w:b/>
          <w:lang w:eastAsia="en-US"/>
        </w:rPr>
        <w:t>2</w:t>
      </w:r>
      <w:r w:rsidR="00BA3A12" w:rsidRPr="005A6309">
        <w:rPr>
          <w:rFonts w:cs="Arial"/>
          <w:sz w:val="22"/>
          <w:szCs w:val="22"/>
        </w:rPr>
        <w:tab/>
      </w:r>
      <w:r w:rsidR="00BA3A12" w:rsidRPr="00BA3A12">
        <w:rPr>
          <w:rFonts w:cs="Arial"/>
          <w:b/>
          <w:szCs w:val="22"/>
        </w:rPr>
        <w:t>Mariner's Information on the route monitoring display</w:t>
      </w:r>
    </w:p>
    <w:p w14:paraId="67AA0DBD" w14:textId="1216E983" w:rsidR="00BA3A12" w:rsidRPr="00AF2ADA" w:rsidRDefault="00BA3A12" w:rsidP="00BA3A12">
      <w:pPr>
        <w:tabs>
          <w:tab w:val="left" w:pos="993"/>
          <w:tab w:val="left" w:pos="1418"/>
          <w:tab w:val="left" w:pos="1985"/>
        </w:tabs>
        <w:snapToGrid w:val="0"/>
        <w:rPr>
          <w:rFonts w:cs="Arial"/>
          <w:szCs w:val="22"/>
        </w:rPr>
      </w:pPr>
      <w:r w:rsidRPr="00BA3A12">
        <w:rPr>
          <w:rFonts w:cs="Arial"/>
          <w:szCs w:val="22"/>
        </w:rPr>
        <w:t xml:space="preserve">In addition to the ability to enter manual chart corrections and to carry out route planning and route monitoring </w:t>
      </w:r>
      <w:proofErr w:type="spellStart"/>
      <w:r w:rsidRPr="00AF2ADA">
        <w:rPr>
          <w:rFonts w:cs="Arial"/>
          <w:szCs w:val="22"/>
        </w:rPr>
        <w:t>chartwork</w:t>
      </w:r>
      <w:proofErr w:type="spellEnd"/>
      <w:r w:rsidRPr="00AF2ADA">
        <w:rPr>
          <w:rFonts w:cs="Arial"/>
          <w:szCs w:val="22"/>
        </w:rPr>
        <w:t>, the mariner should be provided with the capability of adding at least the following symbols, lines and areas to the SENC, and should be able to revise or delete them:</w:t>
      </w:r>
    </w:p>
    <w:p w14:paraId="01DDFC35" w14:textId="77777777" w:rsidR="00BA3A12" w:rsidRPr="00BA3A12" w:rsidRDefault="00BA3A12" w:rsidP="00FB2037">
      <w:pPr>
        <w:numPr>
          <w:ilvl w:val="0"/>
          <w:numId w:val="37"/>
        </w:numPr>
        <w:tabs>
          <w:tab w:val="left" w:pos="993"/>
          <w:tab w:val="left" w:pos="1418"/>
          <w:tab w:val="left" w:pos="1985"/>
        </w:tabs>
        <w:snapToGrid w:val="0"/>
        <w:spacing w:after="0" w:line="240" w:lineRule="auto"/>
        <w:rPr>
          <w:rFonts w:cs="Arial"/>
          <w:szCs w:val="22"/>
        </w:rPr>
      </w:pPr>
      <w:r w:rsidRPr="00BA3A12">
        <w:rPr>
          <w:rFonts w:cs="Arial"/>
          <w:szCs w:val="22"/>
        </w:rPr>
        <w:t xml:space="preserve">the caution “(!)” or information “[i]” symbol, used to call up a note on the text display by cursor picking, </w:t>
      </w:r>
    </w:p>
    <w:p w14:paraId="3C2129FD" w14:textId="77777777" w:rsidR="00BA3A12" w:rsidRPr="00BA3A12" w:rsidRDefault="00BA3A12" w:rsidP="00FB2037">
      <w:pPr>
        <w:numPr>
          <w:ilvl w:val="0"/>
          <w:numId w:val="37"/>
        </w:numPr>
        <w:tabs>
          <w:tab w:val="left" w:pos="993"/>
          <w:tab w:val="left" w:pos="1418"/>
          <w:tab w:val="left" w:pos="1985"/>
        </w:tabs>
        <w:snapToGrid w:val="0"/>
        <w:spacing w:after="0" w:line="240" w:lineRule="auto"/>
        <w:rPr>
          <w:rFonts w:cs="Arial"/>
          <w:szCs w:val="22"/>
        </w:rPr>
      </w:pPr>
      <w:r w:rsidRPr="00BA3A12">
        <w:rPr>
          <w:rFonts w:cs="Arial"/>
          <w:szCs w:val="22"/>
        </w:rPr>
        <w:t>simple lines and areas with or without colour fill, set up for cursor picking to give an explanatory note in the text display,</w:t>
      </w:r>
    </w:p>
    <w:p w14:paraId="5F54933F" w14:textId="77777777" w:rsidR="00BA3A12" w:rsidRPr="00BA3A12" w:rsidRDefault="00BA3A12" w:rsidP="00FB2037">
      <w:pPr>
        <w:numPr>
          <w:ilvl w:val="0"/>
          <w:numId w:val="37"/>
        </w:numPr>
        <w:tabs>
          <w:tab w:val="left" w:pos="850"/>
          <w:tab w:val="left" w:pos="993"/>
          <w:tab w:val="left" w:pos="1134"/>
          <w:tab w:val="left" w:pos="1418"/>
          <w:tab w:val="left" w:pos="1985"/>
        </w:tabs>
        <w:snapToGrid w:val="0"/>
        <w:spacing w:after="0" w:line="240" w:lineRule="auto"/>
        <w:rPr>
          <w:rFonts w:cs="Arial"/>
          <w:szCs w:val="22"/>
        </w:rPr>
      </w:pPr>
      <w:r w:rsidRPr="00BA3A12">
        <w:rPr>
          <w:rFonts w:cs="Arial"/>
          <w:szCs w:val="22"/>
        </w:rPr>
        <w:t>any of the chart symbols from the portrayal catalogue,</w:t>
      </w:r>
    </w:p>
    <w:p w14:paraId="4AA1BB8B" w14:textId="77777777" w:rsidR="00BA3A12" w:rsidRPr="00BA3A12" w:rsidRDefault="00BA3A12" w:rsidP="00FB2037">
      <w:pPr>
        <w:numPr>
          <w:ilvl w:val="0"/>
          <w:numId w:val="37"/>
        </w:numPr>
        <w:tabs>
          <w:tab w:val="left" w:pos="850"/>
          <w:tab w:val="left" w:pos="993"/>
          <w:tab w:val="left" w:pos="1134"/>
          <w:tab w:val="left" w:pos="1418"/>
          <w:tab w:val="left" w:pos="1985"/>
        </w:tabs>
        <w:snapToGrid w:val="0"/>
        <w:spacing w:after="0" w:line="240" w:lineRule="auto"/>
        <w:rPr>
          <w:rFonts w:cs="Arial"/>
          <w:szCs w:val="22"/>
        </w:rPr>
      </w:pPr>
      <w:proofErr w:type="gramStart"/>
      <w:r w:rsidRPr="00BA3A12">
        <w:rPr>
          <w:rFonts w:cs="Arial"/>
          <w:szCs w:val="22"/>
        </w:rPr>
        <w:t>text</w:t>
      </w:r>
      <w:proofErr w:type="gramEnd"/>
      <w:r w:rsidRPr="00BA3A12">
        <w:rPr>
          <w:rFonts w:cs="Arial"/>
          <w:szCs w:val="22"/>
        </w:rPr>
        <w:t xml:space="preserve"> notes.</w:t>
      </w:r>
    </w:p>
    <w:p w14:paraId="39A48D4D" w14:textId="77777777" w:rsidR="00BA3A12" w:rsidRPr="00BA3A12" w:rsidRDefault="00BA3A12" w:rsidP="00BA3A12">
      <w:pPr>
        <w:tabs>
          <w:tab w:val="left" w:pos="850"/>
          <w:tab w:val="left" w:pos="993"/>
          <w:tab w:val="left" w:pos="1134"/>
          <w:tab w:val="left" w:pos="1418"/>
          <w:tab w:val="left" w:pos="1985"/>
        </w:tabs>
        <w:snapToGrid w:val="0"/>
        <w:rPr>
          <w:rFonts w:cs="Arial"/>
          <w:szCs w:val="22"/>
        </w:rPr>
      </w:pPr>
    </w:p>
    <w:p w14:paraId="028A0ECD" w14:textId="2ADA41B1" w:rsidR="00BA3A12" w:rsidRPr="00AF2ADA" w:rsidRDefault="00BA3A12" w:rsidP="00BA3A12">
      <w:pPr>
        <w:tabs>
          <w:tab w:val="left" w:pos="993"/>
          <w:tab w:val="left" w:pos="1418"/>
          <w:tab w:val="left" w:pos="1985"/>
        </w:tabs>
        <w:snapToGrid w:val="0"/>
        <w:rPr>
          <w:rFonts w:cs="Arial"/>
          <w:szCs w:val="22"/>
        </w:rPr>
      </w:pPr>
      <w:r w:rsidRPr="00AF2ADA">
        <w:rPr>
          <w:rFonts w:cs="Arial"/>
          <w:szCs w:val="22"/>
        </w:rPr>
        <w:t>Non-ENC chart information added by the mariner should be in normal chart colours as specified in the portrayal catalogue</w:t>
      </w:r>
    </w:p>
    <w:p w14:paraId="056672F7" w14:textId="77777777" w:rsidR="00BA3A12" w:rsidRPr="00AF2ADA" w:rsidRDefault="00BA3A12" w:rsidP="00BA3A12">
      <w:pPr>
        <w:tabs>
          <w:tab w:val="left" w:pos="993"/>
          <w:tab w:val="left" w:pos="1418"/>
          <w:tab w:val="left" w:pos="1985"/>
        </w:tabs>
        <w:snapToGrid w:val="0"/>
        <w:rPr>
          <w:rFonts w:cs="Arial"/>
          <w:szCs w:val="22"/>
        </w:rPr>
      </w:pPr>
      <w:r w:rsidRPr="00AF2ADA">
        <w:rPr>
          <w:rFonts w:cs="Arial"/>
          <w:szCs w:val="22"/>
        </w:rPr>
        <w:t xml:space="preserve">Other information added by the mariner should be distinguished by the colour orange (colour token NINFO) except for colour fill, which should use transparent yellow (colour token ADINF). </w:t>
      </w:r>
    </w:p>
    <w:p w14:paraId="5110F520" w14:textId="389082C9" w:rsidR="00BA3A12" w:rsidRPr="00AF2ADA" w:rsidRDefault="00BA3A12" w:rsidP="00BA3A12">
      <w:pPr>
        <w:tabs>
          <w:tab w:val="left" w:pos="993"/>
          <w:tab w:val="left" w:pos="1418"/>
          <w:tab w:val="left" w:pos="1985"/>
        </w:tabs>
        <w:snapToGrid w:val="0"/>
        <w:rPr>
          <w:rFonts w:cs="Arial"/>
          <w:szCs w:val="22"/>
        </w:rPr>
      </w:pPr>
      <w:r w:rsidRPr="00AF2ADA">
        <w:rPr>
          <w:rFonts w:cs="Arial"/>
          <w:szCs w:val="22"/>
        </w:rPr>
        <w:t>Mariner's information should not overwrite ENC information.</w:t>
      </w:r>
    </w:p>
    <w:p w14:paraId="054DF3DF" w14:textId="1941355E" w:rsidR="00BA3A12" w:rsidRPr="005A6309" w:rsidRDefault="002E3794" w:rsidP="00BA3A12">
      <w:pPr>
        <w:tabs>
          <w:tab w:val="left" w:pos="993"/>
          <w:tab w:val="left" w:pos="1418"/>
          <w:tab w:val="left" w:pos="1985"/>
        </w:tabs>
        <w:snapToGrid w:val="0"/>
        <w:ind w:left="851" w:hanging="851"/>
        <w:rPr>
          <w:rFonts w:cs="Arial"/>
          <w:sz w:val="22"/>
          <w:szCs w:val="22"/>
        </w:rPr>
      </w:pPr>
      <w:r>
        <w:rPr>
          <w:b/>
          <w:lang w:eastAsia="en-US"/>
        </w:rPr>
        <w:t>C2</w:t>
      </w:r>
      <w:r w:rsidR="00BA3A12" w:rsidRPr="00BA3A12">
        <w:rPr>
          <w:b/>
          <w:lang w:eastAsia="en-US"/>
        </w:rPr>
        <w:t>.2.2.</w:t>
      </w:r>
      <w:r w:rsidR="00BA3A12">
        <w:rPr>
          <w:b/>
          <w:lang w:eastAsia="en-US"/>
        </w:rPr>
        <w:t>3</w:t>
      </w:r>
      <w:r w:rsidR="00BA3A12" w:rsidRPr="005A6309">
        <w:rPr>
          <w:rFonts w:cs="Arial"/>
          <w:sz w:val="22"/>
          <w:szCs w:val="22"/>
        </w:rPr>
        <w:tab/>
      </w:r>
      <w:r w:rsidR="00BA3A12" w:rsidRPr="00BA3A12">
        <w:rPr>
          <w:rFonts w:cs="Arial"/>
          <w:b/>
          <w:szCs w:val="22"/>
        </w:rPr>
        <w:t>Manufacturer’s Information on the route monitoring display</w:t>
      </w:r>
    </w:p>
    <w:p w14:paraId="33E40393" w14:textId="77777777" w:rsidR="00BA3A12" w:rsidRPr="00AF2ADA" w:rsidRDefault="00BA3A12" w:rsidP="00BA3A12">
      <w:pPr>
        <w:pStyle w:val="Header"/>
        <w:tabs>
          <w:tab w:val="left" w:pos="993"/>
          <w:tab w:val="left" w:pos="1418"/>
          <w:tab w:val="left" w:pos="1985"/>
        </w:tabs>
        <w:spacing w:after="0" w:line="240" w:lineRule="auto"/>
        <w:rPr>
          <w:rFonts w:cs="Arial"/>
          <w:b w:val="0"/>
          <w:sz w:val="20"/>
          <w:szCs w:val="22"/>
        </w:rPr>
      </w:pPr>
      <w:r w:rsidRPr="00AF2ADA">
        <w:rPr>
          <w:rFonts w:cs="Arial"/>
          <w:b w:val="0"/>
          <w:sz w:val="20"/>
          <w:szCs w:val="22"/>
        </w:rPr>
        <w:t>If the manufacturer should add non-chart information to the SENC, they should use the following symbols, lines and areas:</w:t>
      </w:r>
    </w:p>
    <w:p w14:paraId="4DD95476" w14:textId="77777777" w:rsidR="000A6AE6" w:rsidRPr="00AF2ADA" w:rsidRDefault="000A6AE6" w:rsidP="00BA3A12">
      <w:pPr>
        <w:pStyle w:val="Header"/>
        <w:tabs>
          <w:tab w:val="left" w:pos="993"/>
          <w:tab w:val="left" w:pos="1418"/>
          <w:tab w:val="left" w:pos="1985"/>
        </w:tabs>
        <w:spacing w:after="0" w:line="240" w:lineRule="auto"/>
        <w:rPr>
          <w:rFonts w:cs="Arial"/>
          <w:b w:val="0"/>
          <w:sz w:val="20"/>
          <w:szCs w:val="22"/>
        </w:rPr>
      </w:pPr>
    </w:p>
    <w:p w14:paraId="4E018C6C" w14:textId="4D69F7F1" w:rsidR="00BA3A12" w:rsidRPr="00AF2ADA" w:rsidRDefault="00BA3A12" w:rsidP="00FB2037">
      <w:pPr>
        <w:pStyle w:val="Header"/>
        <w:numPr>
          <w:ilvl w:val="0"/>
          <w:numId w:val="41"/>
        </w:numPr>
        <w:tabs>
          <w:tab w:val="left" w:pos="993"/>
          <w:tab w:val="left" w:pos="1418"/>
          <w:tab w:val="left" w:pos="1985"/>
        </w:tabs>
        <w:spacing w:after="0" w:line="240" w:lineRule="auto"/>
        <w:rPr>
          <w:rFonts w:cs="Arial"/>
          <w:b w:val="0"/>
          <w:sz w:val="20"/>
          <w:szCs w:val="22"/>
        </w:rPr>
      </w:pPr>
      <w:r w:rsidRPr="00AF2ADA">
        <w:rPr>
          <w:rFonts w:cs="Arial"/>
          <w:b w:val="0"/>
          <w:sz w:val="20"/>
          <w:szCs w:val="22"/>
        </w:rPr>
        <w:t>the circled “!” caution symbol SY(CHINFO11), or boxed “i” information symbol SY(CHINFO10), used to call up a note on the alphanumeric display by cursor picking,</w:t>
      </w:r>
    </w:p>
    <w:p w14:paraId="011EBE8B" w14:textId="77777777" w:rsidR="000A6AE6" w:rsidRPr="00AF2ADA" w:rsidRDefault="000A6AE6" w:rsidP="000A6AE6">
      <w:pPr>
        <w:pStyle w:val="Header"/>
        <w:tabs>
          <w:tab w:val="left" w:pos="993"/>
          <w:tab w:val="left" w:pos="1418"/>
          <w:tab w:val="left" w:pos="1985"/>
        </w:tabs>
        <w:spacing w:after="0" w:line="240" w:lineRule="auto"/>
        <w:ind w:left="720"/>
        <w:rPr>
          <w:rFonts w:cs="Arial"/>
          <w:b w:val="0"/>
          <w:sz w:val="20"/>
          <w:szCs w:val="22"/>
        </w:rPr>
      </w:pPr>
    </w:p>
    <w:p w14:paraId="2C74FB1B" w14:textId="77777777" w:rsidR="00BA3A12" w:rsidRPr="00AF2ADA" w:rsidRDefault="00BA3A12" w:rsidP="00FB2037">
      <w:pPr>
        <w:pStyle w:val="Header"/>
        <w:widowControl w:val="0"/>
        <w:numPr>
          <w:ilvl w:val="0"/>
          <w:numId w:val="40"/>
        </w:numPr>
        <w:tabs>
          <w:tab w:val="left" w:pos="993"/>
          <w:tab w:val="left" w:pos="1418"/>
          <w:tab w:val="left" w:pos="1985"/>
          <w:tab w:val="center" w:pos="4320"/>
          <w:tab w:val="right" w:pos="8640"/>
        </w:tabs>
        <w:spacing w:after="0" w:line="240" w:lineRule="auto"/>
        <w:rPr>
          <w:rFonts w:cs="Arial"/>
          <w:b w:val="0"/>
          <w:sz w:val="20"/>
          <w:szCs w:val="22"/>
        </w:rPr>
      </w:pPr>
      <w:proofErr w:type="gramStart"/>
      <w:r w:rsidRPr="00AF2ADA">
        <w:rPr>
          <w:rFonts w:cs="Arial"/>
          <w:b w:val="0"/>
          <w:sz w:val="20"/>
          <w:szCs w:val="22"/>
        </w:rPr>
        <w:t>simple</w:t>
      </w:r>
      <w:proofErr w:type="gramEnd"/>
      <w:r w:rsidRPr="00AF2ADA">
        <w:rPr>
          <w:rFonts w:cs="Arial"/>
          <w:b w:val="0"/>
          <w:sz w:val="20"/>
          <w:szCs w:val="22"/>
        </w:rPr>
        <w:t xml:space="preserve"> lines, or areas without colour fill, set up for cursor picking to give an explanatory note in the alphanumeric display (colour fill should not be used).</w:t>
      </w:r>
    </w:p>
    <w:p w14:paraId="1ED1F58E" w14:textId="77777777" w:rsidR="00BA3A12" w:rsidRPr="00AF2ADA" w:rsidRDefault="00BA3A12" w:rsidP="00BA3A12">
      <w:pPr>
        <w:pStyle w:val="Header"/>
        <w:tabs>
          <w:tab w:val="left" w:pos="708"/>
          <w:tab w:val="left" w:pos="993"/>
          <w:tab w:val="left" w:pos="1418"/>
          <w:tab w:val="left" w:pos="1985"/>
        </w:tabs>
        <w:spacing w:after="0"/>
        <w:rPr>
          <w:rFonts w:cs="Arial"/>
          <w:b w:val="0"/>
          <w:sz w:val="20"/>
          <w:szCs w:val="22"/>
        </w:rPr>
      </w:pPr>
    </w:p>
    <w:p w14:paraId="77C60BA5" w14:textId="3C386131" w:rsidR="00BA3A12" w:rsidRPr="00AF2ADA" w:rsidRDefault="00BA3A12" w:rsidP="00FB2037">
      <w:pPr>
        <w:pStyle w:val="Header"/>
        <w:numPr>
          <w:ilvl w:val="0"/>
          <w:numId w:val="40"/>
        </w:numPr>
        <w:tabs>
          <w:tab w:val="left" w:pos="708"/>
          <w:tab w:val="left" w:pos="993"/>
          <w:tab w:val="left" w:pos="1418"/>
          <w:tab w:val="left" w:pos="1985"/>
        </w:tabs>
        <w:spacing w:after="0"/>
        <w:rPr>
          <w:rFonts w:cs="Arial"/>
          <w:b w:val="0"/>
          <w:sz w:val="20"/>
          <w:szCs w:val="22"/>
        </w:rPr>
      </w:pPr>
      <w:r w:rsidRPr="00AF2ADA">
        <w:rPr>
          <w:rFonts w:cs="Arial"/>
          <w:b w:val="0"/>
          <w:sz w:val="20"/>
          <w:szCs w:val="22"/>
        </w:rPr>
        <w:tab/>
        <w:t>Non-chart information entered by the manufacturer should be distinguished by the colour yellow (colour token ADINF). It should not overwrite HO ENC information.</w:t>
      </w:r>
    </w:p>
    <w:p w14:paraId="03B9A897" w14:textId="77777777" w:rsidR="00BA3A12" w:rsidRPr="00AF2ADA" w:rsidRDefault="00BA3A12" w:rsidP="00BA3A12">
      <w:pPr>
        <w:pStyle w:val="Header"/>
        <w:tabs>
          <w:tab w:val="left" w:pos="708"/>
          <w:tab w:val="left" w:pos="993"/>
          <w:tab w:val="left" w:pos="1418"/>
          <w:tab w:val="left" w:pos="1985"/>
        </w:tabs>
        <w:spacing w:after="0"/>
        <w:rPr>
          <w:rFonts w:cs="Arial"/>
          <w:b w:val="0"/>
          <w:sz w:val="20"/>
          <w:szCs w:val="22"/>
        </w:rPr>
      </w:pPr>
    </w:p>
    <w:p w14:paraId="04854EB3" w14:textId="7D355E4F" w:rsidR="00BA3A12" w:rsidRPr="00AF2ADA" w:rsidRDefault="00BA3A12" w:rsidP="000A6AE6">
      <w:pPr>
        <w:pStyle w:val="Header"/>
        <w:tabs>
          <w:tab w:val="left" w:pos="708"/>
          <w:tab w:val="left" w:pos="993"/>
          <w:tab w:val="left" w:pos="1418"/>
          <w:tab w:val="left" w:pos="1985"/>
        </w:tabs>
        <w:spacing w:after="0"/>
        <w:rPr>
          <w:rFonts w:cs="Arial"/>
          <w:b w:val="0"/>
          <w:sz w:val="20"/>
          <w:szCs w:val="22"/>
        </w:rPr>
      </w:pPr>
      <w:r w:rsidRPr="00AF2ADA">
        <w:rPr>
          <w:rFonts w:cs="Arial"/>
          <w:b w:val="0"/>
          <w:sz w:val="20"/>
          <w:szCs w:val="22"/>
        </w:rPr>
        <w:t>If the manufacturer should add non-HO (non- ENC) chart information to the SENC it should be symbolised in the same way as HO chart information and distinguished from HO chart information as described for the various cases below:</w:t>
      </w:r>
    </w:p>
    <w:p w14:paraId="5BF275EC" w14:textId="77777777" w:rsidR="000A6AE6" w:rsidRPr="00AF2ADA" w:rsidRDefault="000A6AE6" w:rsidP="000A6AE6">
      <w:pPr>
        <w:pStyle w:val="Header"/>
        <w:tabs>
          <w:tab w:val="left" w:pos="708"/>
          <w:tab w:val="left" w:pos="993"/>
          <w:tab w:val="left" w:pos="1418"/>
          <w:tab w:val="left" w:pos="1985"/>
        </w:tabs>
        <w:spacing w:after="0"/>
        <w:rPr>
          <w:rFonts w:cs="Arial"/>
          <w:b w:val="0"/>
          <w:sz w:val="20"/>
          <w:szCs w:val="22"/>
        </w:rPr>
      </w:pPr>
    </w:p>
    <w:p w14:paraId="7E108482" w14:textId="1241C938" w:rsidR="00BA3A12" w:rsidRPr="00AF2ADA" w:rsidRDefault="00BA3A12" w:rsidP="00FB2037">
      <w:pPr>
        <w:pStyle w:val="Header"/>
        <w:widowControl w:val="0"/>
        <w:numPr>
          <w:ilvl w:val="0"/>
          <w:numId w:val="42"/>
        </w:numPr>
        <w:tabs>
          <w:tab w:val="left" w:pos="993"/>
          <w:tab w:val="left" w:pos="1418"/>
          <w:tab w:val="left" w:pos="1985"/>
          <w:tab w:val="center" w:pos="4320"/>
          <w:tab w:val="right" w:pos="8640"/>
        </w:tabs>
        <w:spacing w:after="0" w:line="240" w:lineRule="auto"/>
        <w:rPr>
          <w:rFonts w:cs="Arial"/>
          <w:b w:val="0"/>
          <w:sz w:val="20"/>
          <w:szCs w:val="22"/>
        </w:rPr>
      </w:pPr>
      <w:r w:rsidRPr="00AF2ADA">
        <w:rPr>
          <w:rFonts w:cs="Arial"/>
          <w:b w:val="0"/>
          <w:sz w:val="20"/>
          <w:szCs w:val="22"/>
        </w:rPr>
        <w:t xml:space="preserve">Limited non-HO data is added to existing HO data to augment the chart information. Each </w:t>
      </w:r>
      <w:r w:rsidR="00F719EB" w:rsidRPr="00AF2ADA">
        <w:rPr>
          <w:rFonts w:cs="Arial"/>
          <w:b w:val="0"/>
          <w:sz w:val="20"/>
          <w:szCs w:val="22"/>
        </w:rPr>
        <w:t>feature</w:t>
      </w:r>
      <w:r w:rsidRPr="00AF2ADA">
        <w:rPr>
          <w:rFonts w:cs="Arial"/>
          <w:b w:val="0"/>
          <w:sz w:val="20"/>
          <w:szCs w:val="22"/>
        </w:rPr>
        <w:t xml:space="preserve"> should be marked by the special identifiers.</w:t>
      </w:r>
    </w:p>
    <w:p w14:paraId="0257530D" w14:textId="77777777" w:rsidR="000A6AE6" w:rsidRPr="00AF2ADA" w:rsidRDefault="000A6AE6" w:rsidP="000A6AE6">
      <w:pPr>
        <w:pStyle w:val="Header"/>
        <w:widowControl w:val="0"/>
        <w:tabs>
          <w:tab w:val="left" w:pos="993"/>
          <w:tab w:val="left" w:pos="1418"/>
          <w:tab w:val="left" w:pos="1985"/>
          <w:tab w:val="center" w:pos="4320"/>
          <w:tab w:val="right" w:pos="8640"/>
        </w:tabs>
        <w:spacing w:after="0" w:line="240" w:lineRule="auto"/>
        <w:ind w:left="720"/>
        <w:rPr>
          <w:rFonts w:cs="Arial"/>
          <w:b w:val="0"/>
          <w:sz w:val="20"/>
          <w:szCs w:val="22"/>
        </w:rPr>
      </w:pPr>
    </w:p>
    <w:p w14:paraId="7021C5EF" w14:textId="77777777" w:rsidR="00BA3A12" w:rsidRPr="00AF2ADA" w:rsidRDefault="00BA3A12" w:rsidP="00FB2037">
      <w:pPr>
        <w:pStyle w:val="Header"/>
        <w:widowControl w:val="0"/>
        <w:numPr>
          <w:ilvl w:val="0"/>
          <w:numId w:val="42"/>
        </w:numPr>
        <w:tabs>
          <w:tab w:val="left" w:pos="993"/>
          <w:tab w:val="left" w:pos="1418"/>
          <w:tab w:val="left" w:pos="1985"/>
          <w:tab w:val="center" w:pos="4320"/>
          <w:tab w:val="right" w:pos="8640"/>
        </w:tabs>
        <w:spacing w:after="0" w:line="240" w:lineRule="auto"/>
        <w:rPr>
          <w:rFonts w:cs="Arial"/>
          <w:b w:val="0"/>
          <w:sz w:val="20"/>
          <w:szCs w:val="22"/>
        </w:rPr>
      </w:pPr>
      <w:r w:rsidRPr="00AF2ADA">
        <w:rPr>
          <w:rFonts w:cs="Arial"/>
          <w:b w:val="0"/>
          <w:sz w:val="20"/>
          <w:szCs w:val="22"/>
        </w:rPr>
        <w:t>An area of non-HO data is located in waters for which HO chart data exists; it is superimposed on the HO data. In some cases the non-HO data may be more appropriate for the intended purpose, for example it may be more detailed.</w:t>
      </w:r>
    </w:p>
    <w:p w14:paraId="3D940833" w14:textId="77777777" w:rsidR="000A6AE6" w:rsidRPr="00AF2ADA" w:rsidRDefault="000A6AE6" w:rsidP="000A6AE6">
      <w:pPr>
        <w:pStyle w:val="Header"/>
        <w:widowControl w:val="0"/>
        <w:tabs>
          <w:tab w:val="left" w:pos="993"/>
          <w:tab w:val="left" w:pos="1418"/>
          <w:tab w:val="left" w:pos="1985"/>
          <w:tab w:val="center" w:pos="4320"/>
          <w:tab w:val="right" w:pos="8640"/>
        </w:tabs>
        <w:spacing w:after="0" w:line="240" w:lineRule="auto"/>
        <w:rPr>
          <w:rFonts w:cs="Arial"/>
          <w:b w:val="0"/>
          <w:sz w:val="20"/>
          <w:szCs w:val="22"/>
        </w:rPr>
      </w:pPr>
    </w:p>
    <w:p w14:paraId="2FE7113E" w14:textId="57A467CC" w:rsidR="000A6AE6" w:rsidRPr="00AF2ADA" w:rsidRDefault="00BA3A12" w:rsidP="00FB2037">
      <w:pPr>
        <w:pStyle w:val="Header"/>
        <w:numPr>
          <w:ilvl w:val="0"/>
          <w:numId w:val="42"/>
        </w:numPr>
        <w:tabs>
          <w:tab w:val="left" w:pos="708"/>
          <w:tab w:val="left" w:pos="993"/>
          <w:tab w:val="left" w:pos="1418"/>
          <w:tab w:val="left" w:pos="1985"/>
        </w:tabs>
        <w:spacing w:after="0"/>
        <w:rPr>
          <w:rFonts w:cs="Arial"/>
          <w:b w:val="0"/>
          <w:sz w:val="20"/>
          <w:szCs w:val="22"/>
        </w:rPr>
      </w:pPr>
      <w:r w:rsidRPr="00AF2ADA">
        <w:rPr>
          <w:rFonts w:cs="Arial"/>
          <w:b w:val="0"/>
          <w:sz w:val="20"/>
          <w:szCs w:val="22"/>
        </w:rPr>
        <w:t>In this situation it is at the mariner’s discretion whether to use the HO or the non-HO data.</w:t>
      </w:r>
      <w:r w:rsidRPr="00AF2ADA">
        <w:rPr>
          <w:rFonts w:cs="Arial"/>
          <w:b w:val="0"/>
          <w:sz w:val="20"/>
          <w:szCs w:val="22"/>
        </w:rPr>
        <w:tab/>
      </w:r>
    </w:p>
    <w:p w14:paraId="14464F8D" w14:textId="77777777" w:rsidR="000A6AE6" w:rsidRPr="00AF2ADA" w:rsidRDefault="000A6AE6" w:rsidP="000A6AE6">
      <w:pPr>
        <w:pStyle w:val="Header"/>
        <w:tabs>
          <w:tab w:val="left" w:pos="708"/>
          <w:tab w:val="left" w:pos="993"/>
          <w:tab w:val="left" w:pos="1418"/>
          <w:tab w:val="left" w:pos="1985"/>
        </w:tabs>
        <w:spacing w:after="0"/>
        <w:rPr>
          <w:rFonts w:cs="Arial"/>
          <w:b w:val="0"/>
          <w:sz w:val="20"/>
          <w:szCs w:val="22"/>
        </w:rPr>
      </w:pPr>
    </w:p>
    <w:p w14:paraId="5E532EAD" w14:textId="5E02E3B9" w:rsidR="00BA3A12" w:rsidRPr="00AF2ADA" w:rsidRDefault="00BA3A12" w:rsidP="00FB2037">
      <w:pPr>
        <w:pStyle w:val="Header"/>
        <w:numPr>
          <w:ilvl w:val="0"/>
          <w:numId w:val="42"/>
        </w:numPr>
        <w:tabs>
          <w:tab w:val="left" w:pos="708"/>
          <w:tab w:val="left" w:pos="993"/>
          <w:tab w:val="left" w:pos="1418"/>
          <w:tab w:val="left" w:pos="1985"/>
        </w:tabs>
        <w:spacing w:after="0"/>
        <w:rPr>
          <w:rFonts w:cs="Arial"/>
          <w:b w:val="0"/>
          <w:sz w:val="20"/>
          <w:szCs w:val="22"/>
        </w:rPr>
      </w:pPr>
      <w:r w:rsidRPr="00AF2ADA">
        <w:rPr>
          <w:rFonts w:cs="Arial"/>
          <w:b w:val="0"/>
          <w:sz w:val="20"/>
          <w:szCs w:val="22"/>
        </w:rPr>
        <w:t xml:space="preserve">If the mariner selects the non-HO data, the boundary of this data should be identified on the ECDIS display by the line </w:t>
      </w:r>
      <w:proofErr w:type="gramStart"/>
      <w:r w:rsidRPr="00AF2ADA">
        <w:rPr>
          <w:rFonts w:cs="Arial"/>
          <w:b w:val="0"/>
          <w:sz w:val="20"/>
          <w:szCs w:val="22"/>
        </w:rPr>
        <w:t>LC(</w:t>
      </w:r>
      <w:proofErr w:type="gramEnd"/>
      <w:r w:rsidRPr="00AF2ADA">
        <w:rPr>
          <w:rFonts w:cs="Arial"/>
          <w:b w:val="0"/>
          <w:sz w:val="20"/>
          <w:szCs w:val="22"/>
        </w:rPr>
        <w:t>NONHODAT) and the warning “Unofficial data displayed; refer to official RNC or paper chart” should be displayed.</w:t>
      </w:r>
    </w:p>
    <w:p w14:paraId="732D94E5" w14:textId="77777777" w:rsidR="000A6AE6" w:rsidRPr="00AF2ADA" w:rsidRDefault="000A6AE6" w:rsidP="000A6AE6">
      <w:pPr>
        <w:pStyle w:val="Header"/>
        <w:tabs>
          <w:tab w:val="left" w:pos="708"/>
          <w:tab w:val="left" w:pos="993"/>
          <w:tab w:val="left" w:pos="1418"/>
          <w:tab w:val="left" w:pos="1985"/>
        </w:tabs>
        <w:spacing w:after="0"/>
        <w:rPr>
          <w:rFonts w:cs="Arial"/>
          <w:b w:val="0"/>
          <w:sz w:val="20"/>
          <w:szCs w:val="22"/>
        </w:rPr>
      </w:pPr>
    </w:p>
    <w:p w14:paraId="185C4DE6" w14:textId="176884BA" w:rsidR="00BA3A12" w:rsidRPr="00AF2ADA" w:rsidRDefault="00BA3A12" w:rsidP="002E3794">
      <w:pPr>
        <w:pStyle w:val="Header"/>
        <w:widowControl w:val="0"/>
        <w:numPr>
          <w:ilvl w:val="0"/>
          <w:numId w:val="42"/>
        </w:numPr>
        <w:tabs>
          <w:tab w:val="left" w:pos="993"/>
          <w:tab w:val="left" w:pos="1418"/>
          <w:tab w:val="left" w:pos="1985"/>
          <w:tab w:val="center" w:pos="4320"/>
          <w:tab w:val="right" w:pos="8640"/>
        </w:tabs>
        <w:spacing w:after="0" w:line="240" w:lineRule="auto"/>
        <w:rPr>
          <w:rFonts w:cs="Arial"/>
          <w:b w:val="0"/>
          <w:sz w:val="20"/>
          <w:szCs w:val="22"/>
        </w:rPr>
      </w:pPr>
      <w:r w:rsidRPr="00AF2ADA">
        <w:rPr>
          <w:rFonts w:cs="Arial"/>
          <w:b w:val="0"/>
          <w:sz w:val="20"/>
          <w:szCs w:val="22"/>
        </w:rPr>
        <w:t xml:space="preserve">An area of non-HO data is located wholly outside the area covered by HO data (although it may share a boundary with the HO data) but is shown on the same display as HO data. </w:t>
      </w:r>
    </w:p>
    <w:p w14:paraId="77C9EF5F" w14:textId="77777777" w:rsidR="000A6AE6" w:rsidRDefault="000A6AE6" w:rsidP="000A6AE6">
      <w:pPr>
        <w:pStyle w:val="Header"/>
        <w:widowControl w:val="0"/>
        <w:tabs>
          <w:tab w:val="left" w:pos="993"/>
          <w:tab w:val="left" w:pos="1418"/>
          <w:tab w:val="left" w:pos="1985"/>
          <w:tab w:val="center" w:pos="4320"/>
          <w:tab w:val="right" w:pos="8640"/>
        </w:tabs>
        <w:spacing w:after="0" w:line="240" w:lineRule="auto"/>
        <w:rPr>
          <w:rFonts w:cs="Arial"/>
          <w:b w:val="0"/>
          <w:sz w:val="20"/>
          <w:szCs w:val="22"/>
        </w:rPr>
      </w:pPr>
    </w:p>
    <w:p w14:paraId="3470F23E" w14:textId="77777777" w:rsidR="00BA3A12" w:rsidRPr="00AF2ADA" w:rsidRDefault="00BA3A12" w:rsidP="002E3794">
      <w:pPr>
        <w:pStyle w:val="Header"/>
        <w:widowControl w:val="0"/>
        <w:numPr>
          <w:ilvl w:val="0"/>
          <w:numId w:val="42"/>
        </w:numPr>
        <w:tabs>
          <w:tab w:val="left" w:pos="993"/>
          <w:tab w:val="left" w:pos="1418"/>
          <w:tab w:val="left" w:pos="1985"/>
          <w:tab w:val="center" w:pos="4320"/>
          <w:tab w:val="right" w:pos="8640"/>
        </w:tabs>
        <w:spacing w:after="0" w:line="240" w:lineRule="auto"/>
        <w:rPr>
          <w:rFonts w:cs="Arial"/>
          <w:b w:val="0"/>
          <w:sz w:val="20"/>
          <w:szCs w:val="22"/>
        </w:rPr>
      </w:pPr>
      <w:r w:rsidRPr="00BA3A12">
        <w:rPr>
          <w:rFonts w:cs="Arial"/>
          <w:b w:val="0"/>
          <w:sz w:val="20"/>
          <w:szCs w:val="22"/>
        </w:rPr>
        <w:t xml:space="preserve">The </w:t>
      </w:r>
      <w:r w:rsidRPr="00AF2ADA">
        <w:rPr>
          <w:rFonts w:cs="Arial"/>
          <w:b w:val="0"/>
          <w:sz w:val="20"/>
          <w:szCs w:val="22"/>
        </w:rPr>
        <w:t>entire display contains nothing but non-HO data. The warning “No official data available; refer to official RNC or paper chart.” should be displayed. In this case, special identifiers need not be used."</w:t>
      </w:r>
    </w:p>
    <w:p w14:paraId="2FD7C870" w14:textId="77777777" w:rsidR="000A6AE6" w:rsidRPr="00AF2ADA" w:rsidRDefault="000A6AE6" w:rsidP="000A6AE6">
      <w:pPr>
        <w:pStyle w:val="Header"/>
        <w:widowControl w:val="0"/>
        <w:tabs>
          <w:tab w:val="left" w:pos="993"/>
          <w:tab w:val="left" w:pos="1418"/>
          <w:tab w:val="left" w:pos="1985"/>
          <w:tab w:val="center" w:pos="4320"/>
          <w:tab w:val="right" w:pos="8640"/>
        </w:tabs>
        <w:spacing w:after="0" w:line="240" w:lineRule="auto"/>
        <w:rPr>
          <w:rFonts w:cs="Arial"/>
          <w:b w:val="0"/>
          <w:sz w:val="20"/>
          <w:szCs w:val="22"/>
        </w:rPr>
      </w:pPr>
    </w:p>
    <w:p w14:paraId="2F39DEB3" w14:textId="6DFFDD03" w:rsidR="00BA3A12" w:rsidRDefault="00BA3A12" w:rsidP="00F61677">
      <w:pPr>
        <w:pStyle w:val="Header"/>
        <w:tabs>
          <w:tab w:val="left" w:pos="708"/>
          <w:tab w:val="left" w:pos="993"/>
          <w:tab w:val="left" w:pos="1418"/>
          <w:tab w:val="left" w:pos="1985"/>
        </w:tabs>
        <w:spacing w:after="0" w:line="240" w:lineRule="auto"/>
        <w:rPr>
          <w:rFonts w:cs="Arial"/>
          <w:b w:val="0"/>
          <w:sz w:val="20"/>
          <w:szCs w:val="22"/>
        </w:rPr>
      </w:pPr>
      <w:r w:rsidRPr="00AF2ADA">
        <w:rPr>
          <w:rFonts w:cs="Arial"/>
          <w:b w:val="0"/>
          <w:sz w:val="20"/>
          <w:szCs w:val="22"/>
        </w:rPr>
        <w:t xml:space="preserve">The mariner should be able to remove all </w:t>
      </w:r>
      <w:proofErr w:type="gramStart"/>
      <w:r w:rsidRPr="00AF2ADA">
        <w:rPr>
          <w:rFonts w:cs="Arial"/>
          <w:b w:val="0"/>
          <w:sz w:val="20"/>
          <w:szCs w:val="22"/>
        </w:rPr>
        <w:t>manufacturer's</w:t>
      </w:r>
      <w:proofErr w:type="gramEnd"/>
      <w:r w:rsidRPr="00AF2ADA">
        <w:rPr>
          <w:rFonts w:cs="Arial"/>
          <w:b w:val="0"/>
          <w:sz w:val="20"/>
          <w:szCs w:val="22"/>
        </w:rPr>
        <w:t xml:space="preserve"> information if the need should arise</w:t>
      </w:r>
      <w:r w:rsidRPr="00BA3A12">
        <w:rPr>
          <w:rFonts w:cs="Arial"/>
          <w:b w:val="0"/>
          <w:sz w:val="20"/>
          <w:szCs w:val="22"/>
        </w:rPr>
        <w:t>.</w:t>
      </w:r>
    </w:p>
    <w:p w14:paraId="1F0B1FE2" w14:textId="77777777" w:rsidR="00F61677" w:rsidRPr="000A6AE6" w:rsidRDefault="00F61677" w:rsidP="00F61677">
      <w:pPr>
        <w:pStyle w:val="Header"/>
        <w:tabs>
          <w:tab w:val="left" w:pos="708"/>
          <w:tab w:val="left" w:pos="993"/>
          <w:tab w:val="left" w:pos="1418"/>
          <w:tab w:val="left" w:pos="1985"/>
        </w:tabs>
        <w:spacing w:after="0" w:line="240" w:lineRule="auto"/>
        <w:rPr>
          <w:rFonts w:cs="Arial"/>
          <w:b w:val="0"/>
          <w:sz w:val="20"/>
          <w:szCs w:val="22"/>
        </w:rPr>
      </w:pPr>
    </w:p>
    <w:p w14:paraId="5A213E7C" w14:textId="6A80D9CC" w:rsidR="00BA3A12" w:rsidRPr="005A6309" w:rsidRDefault="002E3794" w:rsidP="000A6AE6">
      <w:pPr>
        <w:keepNext/>
        <w:tabs>
          <w:tab w:val="left" w:pos="850"/>
          <w:tab w:val="left" w:pos="993"/>
          <w:tab w:val="left" w:pos="1134"/>
          <w:tab w:val="left" w:pos="1418"/>
          <w:tab w:val="left" w:pos="1985"/>
        </w:tabs>
        <w:snapToGrid w:val="0"/>
        <w:spacing w:after="0"/>
        <w:ind w:left="851" w:hanging="851"/>
        <w:rPr>
          <w:rFonts w:cs="Arial"/>
          <w:sz w:val="22"/>
          <w:szCs w:val="22"/>
        </w:rPr>
      </w:pPr>
      <w:r>
        <w:rPr>
          <w:b/>
          <w:lang w:eastAsia="en-US"/>
        </w:rPr>
        <w:t>C2</w:t>
      </w:r>
      <w:r w:rsidR="000A6AE6" w:rsidRPr="00BA3A12">
        <w:rPr>
          <w:b/>
          <w:lang w:eastAsia="en-US"/>
        </w:rPr>
        <w:t>.2.2.</w:t>
      </w:r>
      <w:r w:rsidR="000A6AE6">
        <w:rPr>
          <w:b/>
          <w:lang w:eastAsia="en-US"/>
        </w:rPr>
        <w:t>4</w:t>
      </w:r>
      <w:r w:rsidR="00BA3A12" w:rsidRPr="005A6309">
        <w:rPr>
          <w:rFonts w:cs="Arial"/>
          <w:sz w:val="22"/>
          <w:szCs w:val="22"/>
        </w:rPr>
        <w:tab/>
      </w:r>
      <w:r w:rsidR="00BA3A12" w:rsidRPr="005A6309">
        <w:rPr>
          <w:rFonts w:cs="Arial"/>
          <w:sz w:val="22"/>
          <w:szCs w:val="22"/>
        </w:rPr>
        <w:tab/>
      </w:r>
      <w:r w:rsidR="00753BA2">
        <w:rPr>
          <w:rFonts w:cs="Arial"/>
          <w:b/>
          <w:szCs w:val="22"/>
        </w:rPr>
        <w:t>Supplemental Display Items</w:t>
      </w:r>
    </w:p>
    <w:p w14:paraId="4867037F" w14:textId="77777777" w:rsidR="00BA3A12" w:rsidRPr="005A6309" w:rsidRDefault="00BA3A12" w:rsidP="00BA3A12">
      <w:pPr>
        <w:keepNext/>
        <w:tabs>
          <w:tab w:val="left" w:pos="850"/>
          <w:tab w:val="left" w:pos="993"/>
          <w:tab w:val="left" w:pos="1134"/>
          <w:tab w:val="left" w:pos="1418"/>
          <w:tab w:val="left" w:pos="1985"/>
        </w:tabs>
        <w:snapToGrid w:val="0"/>
        <w:ind w:left="851" w:hanging="851"/>
        <w:rPr>
          <w:rFonts w:cs="Arial"/>
          <w:sz w:val="22"/>
          <w:szCs w:val="22"/>
        </w:rPr>
      </w:pPr>
    </w:p>
    <w:p w14:paraId="32FE00EB" w14:textId="77777777" w:rsidR="00BA3A12" w:rsidRPr="00AF2ADA" w:rsidRDefault="00BA3A12" w:rsidP="000A6AE6">
      <w:pPr>
        <w:keepNext/>
        <w:tabs>
          <w:tab w:val="left" w:pos="850"/>
          <w:tab w:val="left" w:pos="993"/>
          <w:tab w:val="left" w:pos="1134"/>
          <w:tab w:val="left" w:pos="1440"/>
          <w:tab w:val="left" w:pos="1985"/>
        </w:tabs>
        <w:snapToGrid w:val="0"/>
        <w:rPr>
          <w:rFonts w:cs="Arial"/>
        </w:rPr>
      </w:pPr>
      <w:r w:rsidRPr="00AF2ADA">
        <w:rPr>
          <w:rFonts w:cs="Arial"/>
        </w:rPr>
        <w:t>The following information should be shown on demand on the same screen as the chart display or on an additional graphic or text display:</w:t>
      </w:r>
    </w:p>
    <w:p w14:paraId="557612C8" w14:textId="77777777" w:rsidR="00BA3A12" w:rsidRPr="00AF2ADA" w:rsidRDefault="00BA3A12" w:rsidP="00FB2037">
      <w:pPr>
        <w:numPr>
          <w:ilvl w:val="0"/>
          <w:numId w:val="38"/>
        </w:numPr>
        <w:tabs>
          <w:tab w:val="left" w:pos="-1440"/>
          <w:tab w:val="left" w:pos="-720"/>
          <w:tab w:val="left" w:pos="0"/>
          <w:tab w:val="left" w:pos="720"/>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Positional data and time;</w:t>
      </w:r>
    </w:p>
    <w:p w14:paraId="2DBB7393" w14:textId="77777777" w:rsidR="00BA3A12" w:rsidRPr="00AF2ADA" w:rsidRDefault="00BA3A12" w:rsidP="00FB2037">
      <w:pPr>
        <w:numPr>
          <w:ilvl w:val="0"/>
          <w:numId w:val="38"/>
        </w:numPr>
        <w:tabs>
          <w:tab w:val="left" w:pos="-1440"/>
          <w:tab w:val="left" w:pos="-720"/>
          <w:tab w:val="left" w:pos="0"/>
          <w:tab w:val="left" w:pos="720"/>
          <w:tab w:val="left" w:pos="993"/>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legend;</w:t>
      </w:r>
    </w:p>
    <w:p w14:paraId="0B4D9DFB" w14:textId="2D4DA114" w:rsidR="00BA3A12" w:rsidRPr="00AF2ADA" w:rsidRDefault="00F719EB" w:rsidP="00FB2037">
      <w:pPr>
        <w:numPr>
          <w:ilvl w:val="0"/>
          <w:numId w:val="38"/>
        </w:numPr>
        <w:tabs>
          <w:tab w:val="left" w:pos="-1440"/>
          <w:tab w:val="left" w:pos="-720"/>
          <w:tab w:val="left" w:pos="0"/>
          <w:tab w:val="left" w:pos="720"/>
          <w:tab w:val="left" w:pos="993"/>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feature</w:t>
      </w:r>
      <w:r w:rsidR="00BA3A12" w:rsidRPr="00AF2ADA">
        <w:rPr>
          <w:rFonts w:cs="Arial"/>
        </w:rPr>
        <w:t xml:space="preserve"> description and associated attributes (result of "cursor query") in human readable language, including the meaning given in the portrayal catalogue for any symbol selected by cursor-pick; textual information from ENC, </w:t>
      </w:r>
      <w:r w:rsidR="00A737C5">
        <w:rPr>
          <w:rFonts w:cs="Arial" w:hint="eastAsia"/>
        </w:rPr>
        <w:t>for example,</w:t>
      </w:r>
      <w:r w:rsidR="00BA3A12" w:rsidRPr="00AF2ADA">
        <w:rPr>
          <w:rFonts w:cs="Arial"/>
        </w:rPr>
        <w:t xml:space="preserve"> </w:t>
      </w:r>
      <w:r w:rsidR="00227083">
        <w:rPr>
          <w:rFonts w:cs="Arial"/>
        </w:rPr>
        <w:t>dataset</w:t>
      </w:r>
      <w:r w:rsidR="00BA3A12" w:rsidRPr="00AF2ADA">
        <w:rPr>
          <w:rFonts w:cs="Arial"/>
        </w:rPr>
        <w:t xml:space="preserve"> name, compilation date, date of issue;</w:t>
      </w:r>
    </w:p>
    <w:p w14:paraId="3BB255EA" w14:textId="77777777" w:rsidR="00BA3A12" w:rsidRPr="00AF2ADA" w:rsidRDefault="00BA3A12" w:rsidP="00FB2037">
      <w:pPr>
        <w:numPr>
          <w:ilvl w:val="0"/>
          <w:numId w:val="38"/>
        </w:numPr>
        <w:tabs>
          <w:tab w:val="left" w:pos="-1440"/>
          <w:tab w:val="left" w:pos="-720"/>
          <w:tab w:val="left" w:pos="0"/>
          <w:tab w:val="left" w:pos="720"/>
          <w:tab w:val="left" w:pos="993"/>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record of ENC-updates;</w:t>
      </w:r>
    </w:p>
    <w:p w14:paraId="4396C088" w14:textId="77777777" w:rsidR="00BA3A12" w:rsidRPr="00AF2ADA" w:rsidRDefault="00BA3A12" w:rsidP="00FB2037">
      <w:pPr>
        <w:numPr>
          <w:ilvl w:val="0"/>
          <w:numId w:val="38"/>
        </w:numPr>
        <w:tabs>
          <w:tab w:val="left" w:pos="-1440"/>
          <w:tab w:val="left" w:pos="-720"/>
          <w:tab w:val="left" w:pos="0"/>
          <w:tab w:val="left" w:pos="720"/>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ECDIS Chart 1;</w:t>
      </w:r>
    </w:p>
    <w:p w14:paraId="09650909" w14:textId="77777777" w:rsidR="00BA3A12" w:rsidRPr="00AF2ADA" w:rsidRDefault="00BA3A12" w:rsidP="00FB2037">
      <w:pPr>
        <w:numPr>
          <w:ilvl w:val="0"/>
          <w:numId w:val="38"/>
        </w:numPr>
        <w:tabs>
          <w:tab w:val="left" w:pos="-1440"/>
          <w:tab w:val="left" w:pos="-720"/>
          <w:tab w:val="left" w:pos="0"/>
          <w:tab w:val="left" w:pos="720"/>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[colour differentiation diagram];</w:t>
      </w:r>
    </w:p>
    <w:p w14:paraId="041859C4" w14:textId="77777777" w:rsidR="00BA3A12" w:rsidRPr="00AF2ADA" w:rsidRDefault="00BA3A12" w:rsidP="00FB2037">
      <w:pPr>
        <w:numPr>
          <w:ilvl w:val="0"/>
          <w:numId w:val="38"/>
        </w:numPr>
        <w:tabs>
          <w:tab w:val="left" w:pos="-1440"/>
          <w:tab w:val="left" w:pos="-720"/>
          <w:tab w:val="left" w:pos="0"/>
          <w:tab w:val="left" w:pos="720"/>
          <w:tab w:val="left" w:pos="1440"/>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[black adjust symbol for contrast adjustment];</w:t>
      </w:r>
    </w:p>
    <w:p w14:paraId="35387039" w14:textId="77777777" w:rsidR="00BA3A12" w:rsidRPr="00AF2ADA" w:rsidRDefault="00BA3A12" w:rsidP="00FB2037">
      <w:pPr>
        <w:numPr>
          <w:ilvl w:val="0"/>
          <w:numId w:val="38"/>
        </w:numPr>
        <w:tabs>
          <w:tab w:val="left" w:pos="-1440"/>
          <w:tab w:val="left" w:pos="-720"/>
          <w:tab w:val="left" w:pos="0"/>
          <w:tab w:val="left" w:pos="720"/>
          <w:tab w:val="left" w:pos="1418"/>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list of categories which are removed from Standard Display;</w:t>
      </w:r>
    </w:p>
    <w:p w14:paraId="51360124" w14:textId="77777777" w:rsidR="00BA3A12" w:rsidRPr="00AF2ADA" w:rsidRDefault="00BA3A12" w:rsidP="00FB2037">
      <w:pPr>
        <w:numPr>
          <w:ilvl w:val="0"/>
          <w:numId w:val="38"/>
        </w:numPr>
        <w:tabs>
          <w:tab w:val="left" w:pos="-1440"/>
          <w:tab w:val="left" w:pos="-720"/>
          <w:tab w:val="left" w:pos="0"/>
          <w:tab w:val="left" w:pos="720"/>
          <w:tab w:val="left" w:pos="1418"/>
          <w:tab w:val="left" w:pos="2074"/>
          <w:tab w:val="left" w:pos="2414"/>
          <w:tab w:val="left" w:pos="3600"/>
          <w:tab w:val="left" w:pos="4320"/>
          <w:tab w:val="left" w:pos="5040"/>
          <w:tab w:val="left" w:pos="5760"/>
          <w:tab w:val="left" w:pos="6480"/>
          <w:tab w:val="left" w:pos="7200"/>
          <w:tab w:val="left" w:pos="7920"/>
          <w:tab w:val="left" w:pos="8640"/>
        </w:tabs>
        <w:spacing w:after="0" w:line="240" w:lineRule="auto"/>
        <w:ind w:left="807"/>
        <w:rPr>
          <w:rFonts w:cs="Arial"/>
        </w:rPr>
      </w:pPr>
      <w:r w:rsidRPr="00AF2ADA">
        <w:rPr>
          <w:rFonts w:cs="Arial"/>
        </w:rPr>
        <w:t>Edition number of S-101 Product Specification in use.</w:t>
      </w:r>
    </w:p>
    <w:p w14:paraId="1FD69207" w14:textId="77777777" w:rsidR="00BA3A12" w:rsidRPr="005A6309" w:rsidRDefault="00BA3A12" w:rsidP="00BA3A12">
      <w:pPr>
        <w:tabs>
          <w:tab w:val="left" w:pos="850"/>
          <w:tab w:val="left" w:pos="993"/>
          <w:tab w:val="left" w:pos="1134"/>
          <w:tab w:val="left" w:pos="1418"/>
          <w:tab w:val="left" w:pos="1985"/>
        </w:tabs>
        <w:snapToGrid w:val="0"/>
        <w:rPr>
          <w:rFonts w:cs="Arial"/>
          <w:sz w:val="22"/>
          <w:szCs w:val="22"/>
        </w:rPr>
      </w:pPr>
    </w:p>
    <w:p w14:paraId="05ACE91E" w14:textId="7AA2B92A" w:rsidR="00BA3A12" w:rsidRPr="005A6309" w:rsidRDefault="002E3794" w:rsidP="00BA3A12">
      <w:pPr>
        <w:tabs>
          <w:tab w:val="left" w:pos="850"/>
          <w:tab w:val="left" w:pos="993"/>
          <w:tab w:val="left" w:pos="1134"/>
          <w:tab w:val="left" w:pos="1418"/>
          <w:tab w:val="left" w:pos="1985"/>
        </w:tabs>
        <w:snapToGrid w:val="0"/>
        <w:rPr>
          <w:rFonts w:cs="Arial"/>
          <w:b/>
          <w:sz w:val="22"/>
          <w:szCs w:val="22"/>
          <w:u w:val="single"/>
        </w:rPr>
      </w:pPr>
      <w:r>
        <w:rPr>
          <w:b/>
          <w:lang w:eastAsia="en-US"/>
        </w:rPr>
        <w:t>C2</w:t>
      </w:r>
      <w:r w:rsidR="000A6AE6" w:rsidRPr="00BA3A12">
        <w:rPr>
          <w:b/>
          <w:lang w:eastAsia="en-US"/>
        </w:rPr>
        <w:t>.2.2.</w:t>
      </w:r>
      <w:r w:rsidR="000A6AE6">
        <w:rPr>
          <w:b/>
          <w:lang w:eastAsia="en-US"/>
        </w:rPr>
        <w:t>5</w:t>
      </w:r>
      <w:r w:rsidR="000A6AE6">
        <w:rPr>
          <w:b/>
          <w:lang w:eastAsia="en-US"/>
        </w:rPr>
        <w:tab/>
      </w:r>
      <w:r w:rsidR="00BA3A12" w:rsidRPr="005A6309">
        <w:rPr>
          <w:rFonts w:cs="Arial"/>
          <w:sz w:val="22"/>
          <w:szCs w:val="22"/>
        </w:rPr>
        <w:tab/>
      </w:r>
      <w:r w:rsidR="00BA3A12" w:rsidRPr="000A6AE6">
        <w:rPr>
          <w:rFonts w:cs="Arial"/>
          <w:b/>
          <w:szCs w:val="22"/>
        </w:rPr>
        <w:t>Units</w:t>
      </w:r>
    </w:p>
    <w:p w14:paraId="7285846C" w14:textId="55922450"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r w:rsidRPr="000A6AE6">
        <w:rPr>
          <w:rFonts w:cs="Arial"/>
          <w:szCs w:val="22"/>
        </w:rPr>
        <w:t xml:space="preserve">The units listed </w:t>
      </w:r>
      <w:r w:rsidRPr="00AF2ADA">
        <w:rPr>
          <w:rFonts w:cs="Arial"/>
          <w:szCs w:val="22"/>
        </w:rPr>
        <w:t>below should be indicated in the display legend:</w:t>
      </w:r>
    </w:p>
    <w:p w14:paraId="073619DA" w14:textId="77777777"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18A61FD" w14:textId="6BF7343B"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2880" w:hanging="2160"/>
        <w:rPr>
          <w:rFonts w:cs="Arial"/>
          <w:szCs w:val="22"/>
        </w:rPr>
      </w:pPr>
      <w:r w:rsidRPr="00AF2ADA">
        <w:rPr>
          <w:rFonts w:cs="Arial"/>
          <w:szCs w:val="22"/>
        </w:rPr>
        <w:t>Position:</w:t>
      </w:r>
      <w:r w:rsidRPr="00AF2ADA">
        <w:rPr>
          <w:rFonts w:cs="Arial"/>
          <w:szCs w:val="22"/>
        </w:rPr>
        <w:tab/>
        <w:t>latitude and longitude in degrees, minutes and decimal minutes.</w:t>
      </w:r>
    </w:p>
    <w:p w14:paraId="74DDFDAD" w14:textId="77777777"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0359BCBA" w14:textId="24E002FB"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2880" w:hanging="2160"/>
        <w:rPr>
          <w:rFonts w:cs="Arial"/>
          <w:szCs w:val="22"/>
        </w:rPr>
      </w:pPr>
      <w:r w:rsidRPr="00AF2ADA">
        <w:rPr>
          <w:rFonts w:cs="Arial"/>
          <w:szCs w:val="22"/>
        </w:rPr>
        <w:lastRenderedPageBreak/>
        <w:t>Depth:</w:t>
      </w:r>
      <w:r w:rsidRPr="00AF2ADA">
        <w:rPr>
          <w:rFonts w:cs="Arial"/>
          <w:szCs w:val="22"/>
        </w:rPr>
        <w:tab/>
      </w:r>
      <w:r w:rsidRPr="00AF2ADA">
        <w:rPr>
          <w:rFonts w:cs="Arial"/>
          <w:szCs w:val="22"/>
        </w:rPr>
        <w:tab/>
        <w:t>metres and decimetres.</w:t>
      </w:r>
    </w:p>
    <w:p w14:paraId="24A9EE2F" w14:textId="77777777"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262346E9" w14:textId="17D97195"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2160" w:hanging="1440"/>
        <w:rPr>
          <w:rFonts w:cs="Arial"/>
          <w:szCs w:val="22"/>
        </w:rPr>
      </w:pPr>
      <w:r w:rsidRPr="00AF2ADA">
        <w:rPr>
          <w:rFonts w:cs="Arial"/>
          <w:szCs w:val="22"/>
        </w:rPr>
        <w:t>Height:</w:t>
      </w:r>
      <w:r w:rsidRPr="00AF2ADA">
        <w:rPr>
          <w:rFonts w:cs="Arial"/>
          <w:szCs w:val="22"/>
        </w:rPr>
        <w:tab/>
      </w:r>
      <w:r w:rsidRPr="00AF2ADA">
        <w:rPr>
          <w:rFonts w:cs="Arial"/>
          <w:szCs w:val="22"/>
        </w:rPr>
        <w:tab/>
        <w:t>metres.</w:t>
      </w:r>
    </w:p>
    <w:p w14:paraId="32641736" w14:textId="77777777"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4DB3FCB" w14:textId="494FAB79"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2880" w:hanging="2160"/>
        <w:rPr>
          <w:rFonts w:cs="Arial"/>
          <w:szCs w:val="22"/>
        </w:rPr>
      </w:pPr>
      <w:r w:rsidRPr="00AF2ADA">
        <w:rPr>
          <w:rFonts w:cs="Arial"/>
          <w:szCs w:val="22"/>
        </w:rPr>
        <w:t>Distance:</w:t>
      </w:r>
      <w:r w:rsidRPr="00AF2ADA">
        <w:rPr>
          <w:rFonts w:cs="Arial"/>
          <w:szCs w:val="22"/>
        </w:rPr>
        <w:tab/>
        <w:t>nautical miles and decimal miles, or metres.</w:t>
      </w:r>
    </w:p>
    <w:p w14:paraId="2A2B2C09" w14:textId="77777777"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55450E37" w14:textId="2065F0FB" w:rsidR="00BA3A12" w:rsidRPr="00AF2ADA" w:rsidRDefault="00BA3A12" w:rsidP="000A6AE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2880" w:hanging="2160"/>
        <w:rPr>
          <w:rFonts w:cs="Arial"/>
          <w:szCs w:val="22"/>
        </w:rPr>
      </w:pPr>
      <w:r w:rsidRPr="00AF2ADA">
        <w:rPr>
          <w:rFonts w:cs="Arial"/>
          <w:szCs w:val="22"/>
        </w:rPr>
        <w:t>Speed:</w:t>
      </w:r>
      <w:r w:rsidRPr="00AF2ADA">
        <w:rPr>
          <w:rFonts w:cs="Arial"/>
          <w:szCs w:val="22"/>
        </w:rPr>
        <w:tab/>
      </w:r>
      <w:r w:rsidRPr="00AF2ADA">
        <w:rPr>
          <w:rFonts w:cs="Arial"/>
          <w:szCs w:val="22"/>
        </w:rPr>
        <w:tab/>
        <w:t>knots and decimal knots.</w:t>
      </w:r>
    </w:p>
    <w:p w14:paraId="553F2F9E" w14:textId="77777777" w:rsidR="00BA3A12" w:rsidRPr="005A6309" w:rsidRDefault="00BA3A12" w:rsidP="00BA3A12">
      <w:pPr>
        <w:tabs>
          <w:tab w:val="left" w:pos="850"/>
          <w:tab w:val="left" w:pos="993"/>
          <w:tab w:val="left" w:pos="1134"/>
          <w:tab w:val="left" w:pos="1418"/>
          <w:tab w:val="left" w:pos="1985"/>
        </w:tabs>
        <w:snapToGrid w:val="0"/>
        <w:rPr>
          <w:rFonts w:cs="Arial"/>
          <w:sz w:val="22"/>
          <w:szCs w:val="22"/>
        </w:rPr>
      </w:pPr>
    </w:p>
    <w:p w14:paraId="098B7E23" w14:textId="423359AF" w:rsidR="00BA3A12" w:rsidRPr="005A6309" w:rsidRDefault="002E3794" w:rsidP="00BA3A12">
      <w:pPr>
        <w:tabs>
          <w:tab w:val="left" w:pos="850"/>
          <w:tab w:val="left" w:pos="993"/>
          <w:tab w:val="left" w:pos="1134"/>
          <w:tab w:val="left" w:pos="1418"/>
          <w:tab w:val="left" w:pos="1985"/>
        </w:tabs>
        <w:snapToGrid w:val="0"/>
        <w:rPr>
          <w:rFonts w:cs="Arial"/>
          <w:sz w:val="22"/>
          <w:szCs w:val="22"/>
          <w:u w:val="single"/>
        </w:rPr>
      </w:pPr>
      <w:r>
        <w:rPr>
          <w:b/>
          <w:lang w:eastAsia="en-US"/>
        </w:rPr>
        <w:t>C2</w:t>
      </w:r>
      <w:r w:rsidR="00C25306" w:rsidRPr="00BA3A12">
        <w:rPr>
          <w:b/>
          <w:lang w:eastAsia="en-US"/>
        </w:rPr>
        <w:t>.2.2.</w:t>
      </w:r>
      <w:r w:rsidR="00C25306">
        <w:rPr>
          <w:b/>
          <w:lang w:eastAsia="en-US"/>
        </w:rPr>
        <w:t>6</w:t>
      </w:r>
      <w:r w:rsidR="00BA3A12" w:rsidRPr="005A6309">
        <w:rPr>
          <w:rFonts w:cs="Arial"/>
          <w:sz w:val="22"/>
          <w:szCs w:val="22"/>
        </w:rPr>
        <w:tab/>
      </w:r>
      <w:r w:rsidR="00BA3A12" w:rsidRPr="00C25306">
        <w:rPr>
          <w:rFonts w:cs="Arial"/>
          <w:b/>
          <w:szCs w:val="22"/>
        </w:rPr>
        <w:t>Legend</w:t>
      </w:r>
    </w:p>
    <w:p w14:paraId="4772B5A5"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r w:rsidRPr="00AF2ADA">
        <w:rPr>
          <w:rFonts w:cs="Arial"/>
          <w:szCs w:val="22"/>
        </w:rPr>
        <w:t>A standard legend of general information relating to the area displayed, applicable to the position selected by the mariner, should be shown on a graphic or text display. This legend should contain at minimum:</w:t>
      </w:r>
    </w:p>
    <w:p w14:paraId="16AF45DF"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5D184810"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i/>
          <w:szCs w:val="22"/>
        </w:rPr>
      </w:pPr>
      <w:r w:rsidRPr="00AF2ADA">
        <w:rPr>
          <w:rFonts w:cs="Arial"/>
          <w:szCs w:val="22"/>
        </w:rPr>
        <w:t>(1)</w:t>
      </w:r>
      <w:r w:rsidRPr="00AF2ADA">
        <w:rPr>
          <w:rFonts w:cs="Arial"/>
          <w:szCs w:val="22"/>
        </w:rPr>
        <w:tab/>
      </w:r>
      <w:proofErr w:type="gramStart"/>
      <w:r w:rsidRPr="00AF2ADA">
        <w:rPr>
          <w:rFonts w:cs="Arial"/>
          <w:szCs w:val="22"/>
        </w:rPr>
        <w:t>units</w:t>
      </w:r>
      <w:proofErr w:type="gramEnd"/>
      <w:r w:rsidRPr="00AF2ADA">
        <w:rPr>
          <w:rFonts w:cs="Arial"/>
          <w:szCs w:val="22"/>
        </w:rPr>
        <w:t xml:space="preserve"> for depth </w:t>
      </w:r>
    </w:p>
    <w:p w14:paraId="079175AB"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725BCB27"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(2)</w:t>
      </w:r>
      <w:r w:rsidRPr="00AF2ADA">
        <w:rPr>
          <w:rFonts w:cs="Arial"/>
          <w:szCs w:val="22"/>
        </w:rPr>
        <w:tab/>
      </w:r>
      <w:proofErr w:type="gramStart"/>
      <w:r w:rsidRPr="00AF2ADA">
        <w:rPr>
          <w:rFonts w:cs="Arial"/>
          <w:szCs w:val="22"/>
        </w:rPr>
        <w:t>units</w:t>
      </w:r>
      <w:proofErr w:type="gramEnd"/>
      <w:r w:rsidRPr="00AF2ADA">
        <w:rPr>
          <w:rFonts w:cs="Arial"/>
          <w:szCs w:val="22"/>
        </w:rPr>
        <w:t xml:space="preserve"> for height</w:t>
      </w:r>
    </w:p>
    <w:p w14:paraId="468D938D"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0624FC8"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(3)</w:t>
      </w:r>
      <w:r w:rsidRPr="00AF2ADA">
        <w:rPr>
          <w:rFonts w:cs="Arial"/>
          <w:szCs w:val="22"/>
        </w:rPr>
        <w:tab/>
        <w:t xml:space="preserve">scale of display; in addition </w:t>
      </w:r>
      <w:proofErr w:type="spellStart"/>
      <w:r w:rsidRPr="00AF2ADA">
        <w:rPr>
          <w:rFonts w:cs="Arial"/>
          <w:szCs w:val="22"/>
        </w:rPr>
        <w:t>overscale</w:t>
      </w:r>
      <w:proofErr w:type="spellEnd"/>
      <w:r w:rsidRPr="00AF2ADA">
        <w:rPr>
          <w:rFonts w:cs="Arial"/>
          <w:szCs w:val="22"/>
        </w:rPr>
        <w:t xml:space="preserve"> indication where appropriate</w:t>
      </w:r>
    </w:p>
    <w:p w14:paraId="169B710B"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644C6E1D"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(4)</w:t>
      </w:r>
      <w:r w:rsidRPr="00AF2ADA">
        <w:rPr>
          <w:rFonts w:cs="Arial"/>
          <w:szCs w:val="22"/>
        </w:rPr>
        <w:tab/>
      </w:r>
      <w:proofErr w:type="gramStart"/>
      <w:r w:rsidRPr="00AF2ADA">
        <w:rPr>
          <w:rFonts w:cs="Arial"/>
          <w:szCs w:val="22"/>
        </w:rPr>
        <w:t>data</w:t>
      </w:r>
      <w:proofErr w:type="gramEnd"/>
      <w:r w:rsidRPr="00AF2ADA">
        <w:rPr>
          <w:rFonts w:cs="Arial"/>
          <w:szCs w:val="22"/>
        </w:rPr>
        <w:t xml:space="preserve"> quality indicator</w:t>
      </w:r>
    </w:p>
    <w:p w14:paraId="63293470"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3ECD87BA"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(5)</w:t>
      </w:r>
      <w:r w:rsidRPr="00AF2ADA">
        <w:rPr>
          <w:rFonts w:cs="Arial"/>
          <w:szCs w:val="22"/>
        </w:rPr>
        <w:tab/>
        <w:t>sounding/vertical datum</w:t>
      </w:r>
    </w:p>
    <w:p w14:paraId="6DDCB8A5"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7A4761F"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(6)</w:t>
      </w:r>
      <w:r w:rsidRPr="00AF2ADA">
        <w:rPr>
          <w:rFonts w:cs="Arial"/>
          <w:szCs w:val="22"/>
        </w:rPr>
        <w:tab/>
      </w:r>
      <w:proofErr w:type="gramStart"/>
      <w:r w:rsidRPr="00AF2ADA">
        <w:rPr>
          <w:rFonts w:cs="Arial"/>
          <w:szCs w:val="22"/>
        </w:rPr>
        <w:t>horizontal</w:t>
      </w:r>
      <w:proofErr w:type="gramEnd"/>
      <w:r w:rsidRPr="00AF2ADA">
        <w:rPr>
          <w:rFonts w:cs="Arial"/>
          <w:szCs w:val="22"/>
        </w:rPr>
        <w:t xml:space="preserve"> datum</w:t>
      </w:r>
    </w:p>
    <w:p w14:paraId="0B54578F"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3DAFC9B0"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(7)</w:t>
      </w:r>
      <w:r w:rsidRPr="00AF2ADA">
        <w:rPr>
          <w:rFonts w:cs="Arial"/>
          <w:szCs w:val="22"/>
        </w:rPr>
        <w:tab/>
      </w:r>
      <w:proofErr w:type="gramStart"/>
      <w:r w:rsidRPr="00AF2ADA">
        <w:rPr>
          <w:rFonts w:cs="Arial"/>
          <w:szCs w:val="22"/>
        </w:rPr>
        <w:t>the</w:t>
      </w:r>
      <w:proofErr w:type="gramEnd"/>
      <w:r w:rsidRPr="00AF2ADA">
        <w:rPr>
          <w:rFonts w:cs="Arial"/>
          <w:szCs w:val="22"/>
        </w:rPr>
        <w:t xml:space="preserve"> value of the safety depth if used</w:t>
      </w:r>
    </w:p>
    <w:p w14:paraId="1BD93C62"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77EE2E1A"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(8)</w:t>
      </w:r>
      <w:r w:rsidRPr="00AF2ADA">
        <w:rPr>
          <w:rFonts w:cs="Arial"/>
          <w:szCs w:val="22"/>
        </w:rPr>
        <w:tab/>
      </w:r>
      <w:proofErr w:type="gramStart"/>
      <w:r w:rsidRPr="00AF2ADA">
        <w:rPr>
          <w:rFonts w:cs="Arial"/>
          <w:szCs w:val="22"/>
        </w:rPr>
        <w:t>the</w:t>
      </w:r>
      <w:proofErr w:type="gramEnd"/>
      <w:r w:rsidRPr="00AF2ADA">
        <w:rPr>
          <w:rFonts w:cs="Arial"/>
          <w:szCs w:val="22"/>
        </w:rPr>
        <w:t xml:space="preserve"> value of the safety contour selected by the mariner, as well as the value of the safety contour displayed (which may be different from that selected by the mariner)</w:t>
      </w:r>
    </w:p>
    <w:p w14:paraId="076B859F"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2F1E713"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(9)</w:t>
      </w:r>
      <w:r w:rsidRPr="00AF2ADA">
        <w:rPr>
          <w:rFonts w:cs="Arial"/>
          <w:szCs w:val="22"/>
        </w:rPr>
        <w:tab/>
      </w:r>
      <w:proofErr w:type="gramStart"/>
      <w:r w:rsidRPr="00AF2ADA">
        <w:rPr>
          <w:rFonts w:cs="Arial"/>
          <w:szCs w:val="22"/>
        </w:rPr>
        <w:t>magnetic</w:t>
      </w:r>
      <w:proofErr w:type="gramEnd"/>
      <w:r w:rsidRPr="00AF2ADA">
        <w:rPr>
          <w:rFonts w:cs="Arial"/>
          <w:szCs w:val="22"/>
        </w:rPr>
        <w:t xml:space="preserve"> variation</w:t>
      </w:r>
    </w:p>
    <w:p w14:paraId="553A9439"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4355441F" w14:textId="46580F11"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(10)</w:t>
      </w:r>
      <w:r w:rsidRPr="00AF2ADA">
        <w:rPr>
          <w:rFonts w:cs="Arial"/>
          <w:szCs w:val="22"/>
        </w:rPr>
        <w:tab/>
      </w:r>
      <w:proofErr w:type="gramStart"/>
      <w:r w:rsidRPr="00AF2ADA">
        <w:rPr>
          <w:rFonts w:cs="Arial"/>
          <w:szCs w:val="22"/>
        </w:rPr>
        <w:t>date</w:t>
      </w:r>
      <w:proofErr w:type="gramEnd"/>
      <w:r w:rsidRPr="00AF2ADA">
        <w:rPr>
          <w:rFonts w:cs="Arial"/>
          <w:szCs w:val="22"/>
        </w:rPr>
        <w:t xml:space="preserve"> and number of last update affecting the chart </w:t>
      </w:r>
      <w:r w:rsidR="00227083">
        <w:rPr>
          <w:rFonts w:cs="Arial"/>
          <w:szCs w:val="22"/>
        </w:rPr>
        <w:t>dataset</w:t>
      </w:r>
      <w:r w:rsidRPr="00AF2ADA">
        <w:rPr>
          <w:rFonts w:cs="Arial"/>
          <w:szCs w:val="22"/>
        </w:rPr>
        <w:t>s currently in use</w:t>
      </w:r>
    </w:p>
    <w:p w14:paraId="392324F1"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144CF690"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(11)</w:t>
      </w:r>
      <w:r w:rsidRPr="00AF2ADA">
        <w:rPr>
          <w:rFonts w:cs="Arial"/>
          <w:szCs w:val="22"/>
        </w:rPr>
        <w:tab/>
      </w:r>
      <w:proofErr w:type="gramStart"/>
      <w:r w:rsidRPr="00AF2ADA">
        <w:rPr>
          <w:rFonts w:cs="Arial"/>
          <w:szCs w:val="22"/>
        </w:rPr>
        <w:t>edition</w:t>
      </w:r>
      <w:proofErr w:type="gramEnd"/>
      <w:r w:rsidRPr="00AF2ADA">
        <w:rPr>
          <w:rFonts w:cs="Arial"/>
          <w:szCs w:val="22"/>
        </w:rPr>
        <w:t xml:space="preserve"> number and date of issue of the ENC</w:t>
      </w:r>
    </w:p>
    <w:p w14:paraId="679BB0F3" w14:textId="77777777" w:rsidR="00BA3A12" w:rsidRPr="00AF2ADA" w:rsidRDefault="00BA3A12" w:rsidP="00C25306">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szCs w:val="22"/>
        </w:rPr>
      </w:pPr>
    </w:p>
    <w:p w14:paraId="5AE054C9" w14:textId="77777777" w:rsidR="00BA3A12" w:rsidRPr="00AF2ADA" w:rsidRDefault="00BA3A12" w:rsidP="00C25306">
      <w:pPr>
        <w:tabs>
          <w:tab w:val="left" w:pos="-1440"/>
          <w:tab w:val="left" w:pos="-720"/>
          <w:tab w:val="left" w:pos="0"/>
          <w:tab w:val="left" w:pos="720"/>
          <w:tab w:val="left" w:pos="1418"/>
          <w:tab w:val="left" w:pos="2160"/>
          <w:tab w:val="left" w:pos="2880"/>
          <w:tab w:val="left" w:pos="3600"/>
          <w:tab w:val="left" w:pos="4320"/>
          <w:tab w:val="left" w:pos="5040"/>
          <w:tab w:val="left" w:pos="5760"/>
          <w:tab w:val="left" w:pos="6480"/>
          <w:tab w:val="left" w:pos="7200"/>
          <w:tab w:val="left" w:pos="7920"/>
          <w:tab w:val="left" w:pos="8640"/>
        </w:tabs>
        <w:spacing w:after="0"/>
        <w:ind w:left="1440" w:hanging="720"/>
        <w:rPr>
          <w:rFonts w:cs="Arial"/>
          <w:szCs w:val="22"/>
        </w:rPr>
      </w:pPr>
      <w:r w:rsidRPr="00AF2ADA">
        <w:rPr>
          <w:rFonts w:cs="Arial"/>
          <w:szCs w:val="22"/>
        </w:rPr>
        <w:t>(12)</w:t>
      </w:r>
      <w:r w:rsidRPr="00AF2ADA">
        <w:rPr>
          <w:rFonts w:cs="Arial"/>
          <w:szCs w:val="22"/>
        </w:rPr>
        <w:tab/>
      </w:r>
      <w:proofErr w:type="gramStart"/>
      <w:r w:rsidRPr="00AF2ADA">
        <w:rPr>
          <w:rFonts w:cs="Arial"/>
          <w:szCs w:val="22"/>
        </w:rPr>
        <w:t>chart</w:t>
      </w:r>
      <w:proofErr w:type="gramEnd"/>
      <w:r w:rsidRPr="00AF2ADA">
        <w:rPr>
          <w:rFonts w:cs="Arial"/>
          <w:szCs w:val="22"/>
        </w:rPr>
        <w:t xml:space="preserve"> projection</w:t>
      </w:r>
    </w:p>
    <w:p w14:paraId="6B217C2F" w14:textId="77777777" w:rsidR="00BA3A12" w:rsidRPr="00AF2ADA" w:rsidRDefault="00BA3A12" w:rsidP="00BA3A12">
      <w:pPr>
        <w:tabs>
          <w:tab w:val="left" w:pos="850"/>
          <w:tab w:val="left" w:pos="993"/>
          <w:tab w:val="left" w:pos="1134"/>
          <w:tab w:val="left" w:pos="1418"/>
          <w:tab w:val="left" w:pos="1985"/>
        </w:tabs>
        <w:snapToGrid w:val="0"/>
        <w:rPr>
          <w:rFonts w:cs="Arial"/>
          <w:sz w:val="22"/>
          <w:szCs w:val="22"/>
        </w:rPr>
      </w:pPr>
    </w:p>
    <w:p w14:paraId="3FF848AB" w14:textId="10D888A8" w:rsidR="00BA3A12" w:rsidRPr="005A6309" w:rsidRDefault="002E3794" w:rsidP="00BA3A12">
      <w:pPr>
        <w:tabs>
          <w:tab w:val="left" w:pos="850"/>
          <w:tab w:val="left" w:pos="993"/>
          <w:tab w:val="left" w:pos="1134"/>
          <w:tab w:val="left" w:pos="1418"/>
          <w:tab w:val="left" w:pos="1985"/>
        </w:tabs>
        <w:snapToGrid w:val="0"/>
        <w:rPr>
          <w:rFonts w:cs="Arial"/>
          <w:sz w:val="22"/>
          <w:szCs w:val="22"/>
        </w:rPr>
      </w:pPr>
      <w:r>
        <w:rPr>
          <w:b/>
          <w:lang w:eastAsia="en-US"/>
        </w:rPr>
        <w:t>C2</w:t>
      </w:r>
      <w:r w:rsidR="00F719EB" w:rsidRPr="00BA3A12">
        <w:rPr>
          <w:b/>
          <w:lang w:eastAsia="en-US"/>
        </w:rPr>
        <w:t>.2.</w:t>
      </w:r>
      <w:r w:rsidR="00F719EB">
        <w:rPr>
          <w:b/>
          <w:lang w:eastAsia="en-US"/>
        </w:rPr>
        <w:t>3</w:t>
      </w:r>
      <w:r w:rsidR="00BA3A12" w:rsidRPr="005A6309">
        <w:rPr>
          <w:rFonts w:cs="Arial"/>
          <w:sz w:val="22"/>
          <w:szCs w:val="22"/>
        </w:rPr>
        <w:tab/>
      </w:r>
      <w:r w:rsidR="00F719EB">
        <w:rPr>
          <w:rFonts w:cs="Arial"/>
          <w:sz w:val="22"/>
          <w:szCs w:val="22"/>
        </w:rPr>
        <w:tab/>
      </w:r>
      <w:r w:rsidR="00BA3A12" w:rsidRPr="00F719EB">
        <w:rPr>
          <w:rFonts w:cs="Arial"/>
          <w:b/>
          <w:szCs w:val="22"/>
        </w:rPr>
        <w:t>Priority of information</w:t>
      </w:r>
    </w:p>
    <w:p w14:paraId="6C0979BF" w14:textId="2437644A" w:rsidR="00BA3A12" w:rsidRPr="005A6309" w:rsidRDefault="002E3794" w:rsidP="00F719EB">
      <w:pPr>
        <w:tabs>
          <w:tab w:val="left" w:pos="850"/>
          <w:tab w:val="left" w:pos="993"/>
          <w:tab w:val="left" w:pos="1134"/>
          <w:tab w:val="left" w:pos="1418"/>
          <w:tab w:val="left" w:pos="1985"/>
        </w:tabs>
        <w:snapToGrid w:val="0"/>
        <w:ind w:left="851" w:hanging="851"/>
        <w:rPr>
          <w:rFonts w:cs="Arial"/>
          <w:sz w:val="22"/>
          <w:szCs w:val="22"/>
        </w:rPr>
      </w:pPr>
      <w:r>
        <w:rPr>
          <w:b/>
          <w:lang w:eastAsia="en-US"/>
        </w:rPr>
        <w:t>C2</w:t>
      </w:r>
      <w:r w:rsidR="00F719EB" w:rsidRPr="00BA3A12">
        <w:rPr>
          <w:b/>
          <w:lang w:eastAsia="en-US"/>
        </w:rPr>
        <w:t>.2.</w:t>
      </w:r>
      <w:r w:rsidR="00F719EB">
        <w:rPr>
          <w:b/>
          <w:lang w:eastAsia="en-US"/>
        </w:rPr>
        <w:t>3.1</w:t>
      </w:r>
      <w:r w:rsidR="00BA3A12" w:rsidRPr="005A6309">
        <w:rPr>
          <w:rFonts w:cs="Arial"/>
          <w:sz w:val="22"/>
          <w:szCs w:val="22"/>
        </w:rPr>
        <w:tab/>
      </w:r>
      <w:r w:rsidR="00F719EB">
        <w:rPr>
          <w:rFonts w:cs="Arial"/>
          <w:sz w:val="22"/>
          <w:szCs w:val="22"/>
        </w:rPr>
        <w:tab/>
      </w:r>
      <w:r w:rsidR="00F719EB">
        <w:rPr>
          <w:rFonts w:cs="Arial"/>
          <w:sz w:val="22"/>
          <w:szCs w:val="22"/>
        </w:rPr>
        <w:tab/>
      </w:r>
      <w:r w:rsidR="00BA3A12" w:rsidRPr="00F719EB">
        <w:rPr>
          <w:rFonts w:cs="Arial"/>
          <w:b/>
          <w:szCs w:val="22"/>
        </w:rPr>
        <w:t>Priority layers</w:t>
      </w:r>
    </w:p>
    <w:p w14:paraId="42907C9D" w14:textId="61B934EC" w:rsidR="00BA3A12" w:rsidRPr="00AF2ADA" w:rsidRDefault="00BA3A12" w:rsidP="00F719EB">
      <w:pPr>
        <w:tabs>
          <w:tab w:val="left" w:pos="993"/>
          <w:tab w:val="left" w:pos="1418"/>
          <w:tab w:val="left" w:pos="1985"/>
        </w:tabs>
        <w:snapToGrid w:val="0"/>
        <w:spacing w:after="0"/>
        <w:rPr>
          <w:rFonts w:cs="Arial"/>
        </w:rPr>
      </w:pPr>
      <w:r w:rsidRPr="00AF2ADA">
        <w:rPr>
          <w:rFonts w:cs="Arial"/>
        </w:rPr>
        <w:t xml:space="preserve">The IMO PS divides SENC information into three categories that determine what data is to be on the display: Display Base (always present on the display); Standard Display (the default display); and Other Information (displayed on demand). </w:t>
      </w:r>
      <w:proofErr w:type="gramStart"/>
      <w:r w:rsidRPr="00AF2ADA">
        <w:rPr>
          <w:rFonts w:cs="Arial"/>
        </w:rPr>
        <w:t>(IMO PS section</w:t>
      </w:r>
      <w:r w:rsidR="00F719EB" w:rsidRPr="00AF2ADA">
        <w:rPr>
          <w:rFonts w:cs="Arial"/>
        </w:rPr>
        <w:t xml:space="preserve"> 3 and Appendix 2).</w:t>
      </w:r>
      <w:proofErr w:type="gramEnd"/>
    </w:p>
    <w:p w14:paraId="3C095FFD" w14:textId="77777777" w:rsidR="00BA3A12" w:rsidRPr="00AF2ADA" w:rsidRDefault="00BA3A12" w:rsidP="00F719EB">
      <w:pPr>
        <w:tabs>
          <w:tab w:val="left" w:pos="850"/>
          <w:tab w:val="left" w:pos="993"/>
          <w:tab w:val="left" w:pos="1134"/>
          <w:tab w:val="left" w:pos="1418"/>
          <w:tab w:val="left" w:pos="1985"/>
        </w:tabs>
        <w:snapToGrid w:val="0"/>
        <w:spacing w:after="0"/>
        <w:rPr>
          <w:rFonts w:cs="Arial"/>
        </w:rPr>
      </w:pPr>
    </w:p>
    <w:p w14:paraId="4EB4354A" w14:textId="77777777" w:rsidR="00BA3A12" w:rsidRPr="00AF2ADA" w:rsidRDefault="00BA3A12" w:rsidP="00F719EB">
      <w:pPr>
        <w:tabs>
          <w:tab w:val="left" w:pos="993"/>
          <w:tab w:val="left" w:pos="1418"/>
          <w:tab w:val="left" w:pos="1985"/>
        </w:tabs>
        <w:snapToGrid w:val="0"/>
        <w:spacing w:after="0"/>
        <w:rPr>
          <w:rFonts w:cs="Arial"/>
        </w:rPr>
      </w:pPr>
      <w:r w:rsidRPr="00AF2ADA">
        <w:rPr>
          <w:rFonts w:cs="Arial"/>
        </w:rPr>
        <w:t>There are 10 priority layers for the drawing sequence of the data on the display:</w:t>
      </w:r>
    </w:p>
    <w:p w14:paraId="726D438D"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p>
    <w:p w14:paraId="64C57919" w14:textId="16293956"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(1)</w:t>
      </w:r>
      <w:r w:rsidRPr="00AF2ADA">
        <w:rPr>
          <w:rFonts w:cs="Arial"/>
        </w:rPr>
        <w:tab/>
        <w:t>ECDIS visual alarms/indications (</w:t>
      </w:r>
      <w:r w:rsidR="00A737C5">
        <w:rPr>
          <w:rFonts w:cs="Arial" w:hint="eastAsia"/>
        </w:rPr>
        <w:t>For example,</w:t>
      </w:r>
      <w:r w:rsidRPr="00AF2ADA">
        <w:rPr>
          <w:rFonts w:cs="Arial"/>
        </w:rPr>
        <w:t xml:space="preserve"> caution, </w:t>
      </w:r>
      <w:proofErr w:type="spellStart"/>
      <w:r w:rsidRPr="00AF2ADA">
        <w:rPr>
          <w:rFonts w:cs="Arial"/>
        </w:rPr>
        <w:t>overscale</w:t>
      </w:r>
      <w:proofErr w:type="spellEnd"/>
      <w:r w:rsidRPr="00AF2ADA">
        <w:rPr>
          <w:rFonts w:cs="Arial"/>
        </w:rPr>
        <w:t>)</w:t>
      </w:r>
    </w:p>
    <w:p w14:paraId="06C39E1C"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19954C79"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(2)</w:t>
      </w:r>
      <w:r w:rsidRPr="00AF2ADA">
        <w:rPr>
          <w:rFonts w:cs="Arial"/>
        </w:rPr>
        <w:tab/>
        <w:t>HO-data: points/lines and areas + official updates</w:t>
      </w:r>
    </w:p>
    <w:p w14:paraId="0FA38F8F"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10C70D03"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(3)</w:t>
      </w:r>
      <w:r w:rsidRPr="00AF2ADA">
        <w:rPr>
          <w:rFonts w:cs="Arial"/>
        </w:rPr>
        <w:tab/>
      </w:r>
      <w:proofErr w:type="spellStart"/>
      <w:r w:rsidRPr="00AF2ADA">
        <w:rPr>
          <w:rFonts w:cs="Arial"/>
        </w:rPr>
        <w:t>NtMs</w:t>
      </w:r>
      <w:proofErr w:type="spellEnd"/>
      <w:r w:rsidRPr="00AF2ADA">
        <w:rPr>
          <w:rFonts w:cs="Arial"/>
        </w:rPr>
        <w:t>, manual input and Radio Navigational Warnings</w:t>
      </w:r>
    </w:p>
    <w:p w14:paraId="3F4AD813"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35501C48"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(4)</w:t>
      </w:r>
      <w:r w:rsidRPr="00AF2ADA">
        <w:rPr>
          <w:rFonts w:cs="Arial"/>
        </w:rPr>
        <w:tab/>
        <w:t>HO-caution (ENC cautions)</w:t>
      </w:r>
    </w:p>
    <w:p w14:paraId="5D59C5A7"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58008D28"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lastRenderedPageBreak/>
        <w:t>(5)</w:t>
      </w:r>
      <w:r w:rsidRPr="00AF2ADA">
        <w:rPr>
          <w:rFonts w:cs="Arial"/>
        </w:rPr>
        <w:tab/>
        <w:t>HO-colour-fill area data</w:t>
      </w:r>
    </w:p>
    <w:p w14:paraId="28340A2E"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6F774799"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(6)</w:t>
      </w:r>
      <w:r w:rsidRPr="00AF2ADA">
        <w:rPr>
          <w:rFonts w:cs="Arial"/>
        </w:rPr>
        <w:tab/>
        <w:t>HO's on demand data</w:t>
      </w:r>
    </w:p>
    <w:p w14:paraId="4E029DF6"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5572B710"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(7)</w:t>
      </w:r>
      <w:r w:rsidRPr="00AF2ADA">
        <w:rPr>
          <w:rFonts w:cs="Arial"/>
        </w:rPr>
        <w:tab/>
        <w:t>Radar information</w:t>
      </w:r>
    </w:p>
    <w:p w14:paraId="2CE5D2B4"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07D120D4"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(8)</w:t>
      </w:r>
      <w:r w:rsidRPr="00AF2ADA">
        <w:rPr>
          <w:rFonts w:cs="Arial"/>
        </w:rPr>
        <w:tab/>
        <w:t>Mariners data: points/lines and areas</w:t>
      </w:r>
    </w:p>
    <w:p w14:paraId="7CE52BE5"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7ED1E9F2"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(9)</w:t>
      </w:r>
      <w:r w:rsidRPr="00AF2ADA">
        <w:rPr>
          <w:rFonts w:cs="Arial"/>
        </w:rPr>
        <w:tab/>
        <w:t>Manufacturer's data: points/lines and areas</w:t>
      </w:r>
    </w:p>
    <w:p w14:paraId="5608EF8F"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2FDB2A86"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1167" w:hanging="720"/>
        <w:rPr>
          <w:rFonts w:cs="Arial"/>
        </w:rPr>
      </w:pPr>
      <w:r w:rsidRPr="00AF2ADA">
        <w:rPr>
          <w:rFonts w:cs="Arial"/>
        </w:rPr>
        <w:t>(10)</w:t>
      </w:r>
      <w:r w:rsidRPr="00AF2ADA">
        <w:rPr>
          <w:rFonts w:cs="Arial"/>
        </w:rPr>
        <w:tab/>
        <w:t>Mariners colour-fill area data</w:t>
      </w:r>
    </w:p>
    <w:p w14:paraId="05FB2DE6" w14:textId="77777777" w:rsidR="00BA3A12" w:rsidRPr="00AF2ADA" w:rsidRDefault="00BA3A12" w:rsidP="00F719EB">
      <w:pPr>
        <w:tabs>
          <w:tab w:val="left" w:pos="993"/>
          <w:tab w:val="left" w:pos="1418"/>
          <w:tab w:val="left" w:pos="1985"/>
        </w:tabs>
        <w:snapToGrid w:val="0"/>
        <w:spacing w:after="0"/>
        <w:rPr>
          <w:rFonts w:cs="Arial"/>
        </w:rPr>
      </w:pPr>
    </w:p>
    <w:p w14:paraId="101C9485" w14:textId="468958A5"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447"/>
        <w:rPr>
          <w:rFonts w:cs="Arial"/>
        </w:rPr>
      </w:pPr>
      <w:r w:rsidRPr="00AF2ADA">
        <w:rPr>
          <w:rFonts w:cs="Arial"/>
        </w:rPr>
        <w:t>This list is not intended to indicate a drawing sequence, but to specify that the information content of category n+1 must not obscure the information content of category n, or any higher category (</w:t>
      </w:r>
      <w:r w:rsidR="00A737C5">
        <w:rPr>
          <w:rFonts w:cs="Arial" w:hint="eastAsia"/>
        </w:rPr>
        <w:t>This is</w:t>
      </w:r>
      <w:r w:rsidRPr="00AF2ADA">
        <w:rPr>
          <w:rFonts w:cs="Arial"/>
        </w:rPr>
        <w:t xml:space="preserve"> n-1 etc.). </w:t>
      </w:r>
    </w:p>
    <w:p w14:paraId="337A5C21" w14:textId="77777777" w:rsidR="00BA3A12" w:rsidRPr="00AF2ADA" w:rsidRDefault="00BA3A12" w:rsidP="00F719EB">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ind w:left="447"/>
        <w:rPr>
          <w:rFonts w:cs="Arial"/>
        </w:rPr>
      </w:pPr>
    </w:p>
    <w:p w14:paraId="782D1F19" w14:textId="46F7541C" w:rsidR="00BA3A12" w:rsidRPr="00AF2ADA" w:rsidRDefault="00BA3A12" w:rsidP="00F719EB">
      <w:pPr>
        <w:tabs>
          <w:tab w:val="left" w:pos="850"/>
          <w:tab w:val="left" w:pos="993"/>
          <w:tab w:val="left" w:pos="1134"/>
          <w:tab w:val="left" w:pos="1418"/>
          <w:tab w:val="left" w:pos="1985"/>
        </w:tabs>
        <w:snapToGrid w:val="0"/>
        <w:spacing w:after="0"/>
        <w:rPr>
          <w:rFonts w:cs="Arial"/>
        </w:rPr>
      </w:pPr>
      <w:r w:rsidRPr="00AF2ADA">
        <w:rPr>
          <w:rFonts w:cs="Arial"/>
        </w:rPr>
        <w:t xml:space="preserve">Category (7) should have </w:t>
      </w:r>
      <w:proofErr w:type="gramStart"/>
      <w:r w:rsidRPr="00AF2ADA">
        <w:rPr>
          <w:rFonts w:cs="Arial"/>
        </w:rPr>
        <w:t>a radar</w:t>
      </w:r>
      <w:proofErr w:type="gramEnd"/>
      <w:r w:rsidRPr="00AF2ADA">
        <w:rPr>
          <w:rFonts w:cs="Arial"/>
        </w:rPr>
        <w:t xml:space="preserve"> off switch to facilitate its removal. </w:t>
      </w:r>
    </w:p>
    <w:p w14:paraId="760EFC5D" w14:textId="77777777" w:rsidR="00BA3A12" w:rsidRPr="00AF2ADA" w:rsidRDefault="00BA3A12" w:rsidP="00F719EB">
      <w:pPr>
        <w:tabs>
          <w:tab w:val="left" w:pos="850"/>
          <w:tab w:val="left" w:pos="993"/>
          <w:tab w:val="left" w:pos="1134"/>
          <w:tab w:val="left" w:pos="1418"/>
          <w:tab w:val="left" w:pos="1985"/>
        </w:tabs>
        <w:snapToGrid w:val="0"/>
        <w:spacing w:after="0"/>
        <w:rPr>
          <w:rFonts w:cs="Arial"/>
        </w:rPr>
      </w:pPr>
    </w:p>
    <w:p w14:paraId="37F46669" w14:textId="0C4ABA91" w:rsidR="00BA3A12" w:rsidRPr="00F719EB" w:rsidRDefault="00BA3A12" w:rsidP="00F719EB">
      <w:pPr>
        <w:tabs>
          <w:tab w:val="left" w:pos="993"/>
          <w:tab w:val="left" w:pos="1418"/>
          <w:tab w:val="left" w:pos="1985"/>
        </w:tabs>
        <w:snapToGrid w:val="0"/>
        <w:spacing w:after="0"/>
        <w:rPr>
          <w:rFonts w:cs="Arial"/>
        </w:rPr>
      </w:pPr>
      <w:r w:rsidRPr="00AF2ADA">
        <w:rPr>
          <w:rFonts w:cs="Arial"/>
        </w:rPr>
        <w:t>The portrayal catalogue assigns a category, and a display priority (dr</w:t>
      </w:r>
      <w:r w:rsidR="00F719EB" w:rsidRPr="00AF2ADA">
        <w:rPr>
          <w:rFonts w:cs="Arial"/>
        </w:rPr>
        <w:t>awing sequence), to every feature</w:t>
      </w:r>
      <w:r w:rsidRPr="00AF2ADA">
        <w:rPr>
          <w:rFonts w:cs="Arial"/>
        </w:rPr>
        <w:t xml:space="preserve"> (</w:t>
      </w:r>
      <w:r w:rsidR="00F719EB" w:rsidRPr="00AF2ADA">
        <w:rPr>
          <w:rFonts w:cs="Arial"/>
        </w:rPr>
        <w:t>feature</w:t>
      </w:r>
      <w:r w:rsidRPr="00AF2ADA">
        <w:rPr>
          <w:rFonts w:cs="Arial"/>
        </w:rPr>
        <w:t>-attribute combination) in the ENC.</w:t>
      </w:r>
    </w:p>
    <w:p w14:paraId="36098FE7" w14:textId="77777777" w:rsidR="00BA3A12" w:rsidRPr="005A6309" w:rsidRDefault="00BA3A12" w:rsidP="00BA3A12">
      <w:pPr>
        <w:tabs>
          <w:tab w:val="left" w:pos="850"/>
          <w:tab w:val="left" w:pos="993"/>
          <w:tab w:val="left" w:pos="1134"/>
          <w:tab w:val="left" w:pos="1418"/>
          <w:tab w:val="left" w:pos="1985"/>
        </w:tabs>
        <w:snapToGrid w:val="0"/>
        <w:rPr>
          <w:rFonts w:cs="Arial"/>
          <w:sz w:val="22"/>
          <w:szCs w:val="22"/>
        </w:rPr>
      </w:pPr>
    </w:p>
    <w:p w14:paraId="34C47F09" w14:textId="6F7BEE02" w:rsidR="00BA3A12" w:rsidRPr="005A6309" w:rsidRDefault="002E3794" w:rsidP="00F719EB">
      <w:pPr>
        <w:tabs>
          <w:tab w:val="left" w:pos="993"/>
          <w:tab w:val="left" w:pos="1418"/>
          <w:tab w:val="left" w:pos="1985"/>
        </w:tabs>
        <w:snapToGrid w:val="0"/>
        <w:ind w:left="851" w:hanging="851"/>
        <w:rPr>
          <w:rFonts w:cs="Arial"/>
          <w:sz w:val="22"/>
          <w:szCs w:val="22"/>
        </w:rPr>
      </w:pPr>
      <w:r>
        <w:rPr>
          <w:b/>
          <w:lang w:eastAsia="en-US"/>
        </w:rPr>
        <w:t>C2</w:t>
      </w:r>
      <w:r w:rsidR="00F719EB" w:rsidRPr="00BA3A12">
        <w:rPr>
          <w:b/>
          <w:lang w:eastAsia="en-US"/>
        </w:rPr>
        <w:t>.2.</w:t>
      </w:r>
      <w:r w:rsidR="00F719EB">
        <w:rPr>
          <w:b/>
          <w:lang w:eastAsia="en-US"/>
        </w:rPr>
        <w:t>3.2</w:t>
      </w:r>
      <w:r w:rsidR="00F719EB" w:rsidRPr="005A6309">
        <w:rPr>
          <w:rFonts w:cs="Arial"/>
          <w:sz w:val="22"/>
          <w:szCs w:val="22"/>
        </w:rPr>
        <w:tab/>
      </w:r>
      <w:r w:rsidR="00F719EB">
        <w:rPr>
          <w:rFonts w:cs="Arial"/>
          <w:sz w:val="22"/>
          <w:szCs w:val="22"/>
        </w:rPr>
        <w:tab/>
      </w:r>
      <w:r w:rsidR="00BA3A12" w:rsidRPr="00F719EB">
        <w:rPr>
          <w:rFonts w:cs="Arial"/>
          <w:b/>
          <w:szCs w:val="22"/>
        </w:rPr>
        <w:t>Radar priority</w:t>
      </w:r>
    </w:p>
    <w:p w14:paraId="714A592E" w14:textId="2B159D40" w:rsidR="00BA3A12" w:rsidRPr="00AF2ADA" w:rsidRDefault="00BA3A12" w:rsidP="00F719EB">
      <w:pPr>
        <w:tabs>
          <w:tab w:val="left" w:pos="993"/>
          <w:tab w:val="left" w:pos="1418"/>
          <w:tab w:val="left" w:pos="1985"/>
        </w:tabs>
        <w:snapToGrid w:val="0"/>
        <w:rPr>
          <w:rFonts w:cs="Arial"/>
          <w:szCs w:val="22"/>
        </w:rPr>
      </w:pPr>
      <w:r w:rsidRPr="00AF2ADA">
        <w:rPr>
          <w:rFonts w:cs="Arial"/>
          <w:szCs w:val="22"/>
        </w:rPr>
        <w:t>The priority of HO chart data over radar is carried out by the single action "remove radar" control (IMO PS 7.2). When present, the radar data is always written o</w:t>
      </w:r>
      <w:r w:rsidR="00F719EB" w:rsidRPr="00AF2ADA">
        <w:rPr>
          <w:rFonts w:cs="Arial"/>
          <w:szCs w:val="22"/>
        </w:rPr>
        <w:t xml:space="preserve">ver the eight opaque area fills. </w:t>
      </w:r>
      <w:r w:rsidRPr="00AF2ADA">
        <w:rPr>
          <w:rFonts w:cs="Arial"/>
          <w:szCs w:val="22"/>
        </w:rPr>
        <w:t xml:space="preserve">Chart </w:t>
      </w:r>
      <w:r w:rsidR="00F719EB" w:rsidRPr="00AF2ADA">
        <w:rPr>
          <w:rFonts w:cs="Arial"/>
          <w:szCs w:val="22"/>
        </w:rPr>
        <w:t>curve</w:t>
      </w:r>
      <w:r w:rsidRPr="00AF2ADA">
        <w:rPr>
          <w:rFonts w:cs="Arial"/>
          <w:szCs w:val="22"/>
        </w:rPr>
        <w:t xml:space="preserve"> and point features should normally be written over the radar image, with some exceptions, as described in the "over-radar" field of the portrayal catalogue. But in order to meet the requirements of IMO PS 11.4.14 to adjust the ship's position, the ECDIS may incorporate the capability of changing the radar priority of the </w:t>
      </w:r>
      <w:r w:rsidR="00F719EB" w:rsidRPr="00AF2ADA">
        <w:rPr>
          <w:rFonts w:cs="Arial"/>
          <w:szCs w:val="22"/>
        </w:rPr>
        <w:t>portrayal catalogue</w:t>
      </w:r>
      <w:r w:rsidRPr="00AF2ADA">
        <w:rPr>
          <w:rFonts w:cs="Arial"/>
          <w:szCs w:val="22"/>
        </w:rPr>
        <w:t xml:space="preserve">. Operation of this feature </w:t>
      </w:r>
      <w:r w:rsidR="00F719EB" w:rsidRPr="00AF2ADA">
        <w:rPr>
          <w:rFonts w:cs="Arial"/>
          <w:szCs w:val="22"/>
        </w:rPr>
        <w:t>should</w:t>
      </w:r>
      <w:r w:rsidRPr="00AF2ADA">
        <w:rPr>
          <w:rFonts w:cs="Arial"/>
          <w:szCs w:val="22"/>
        </w:rPr>
        <w:t xml:space="preserve"> be clearly indicated.</w:t>
      </w:r>
    </w:p>
    <w:p w14:paraId="4C4C1C8A" w14:textId="77777777" w:rsidR="00BA3A12" w:rsidRPr="005A6309" w:rsidRDefault="00BA3A12" w:rsidP="00BA3A12">
      <w:pPr>
        <w:tabs>
          <w:tab w:val="left" w:pos="850"/>
          <w:tab w:val="left" w:pos="993"/>
          <w:tab w:val="left" w:pos="1134"/>
          <w:tab w:val="left" w:pos="1418"/>
          <w:tab w:val="left" w:pos="1985"/>
        </w:tabs>
        <w:snapToGrid w:val="0"/>
        <w:rPr>
          <w:rFonts w:cs="Arial"/>
          <w:sz w:val="22"/>
          <w:szCs w:val="22"/>
        </w:rPr>
      </w:pPr>
    </w:p>
    <w:p w14:paraId="70368254" w14:textId="7EC7536F" w:rsidR="00BA3A12" w:rsidRPr="005A6309" w:rsidRDefault="002E3794" w:rsidP="00F719EB">
      <w:pPr>
        <w:tabs>
          <w:tab w:val="left" w:pos="993"/>
          <w:tab w:val="left" w:pos="1418"/>
          <w:tab w:val="left" w:pos="1985"/>
        </w:tabs>
        <w:snapToGrid w:val="0"/>
        <w:ind w:left="851" w:hanging="851"/>
        <w:rPr>
          <w:rFonts w:cs="Arial"/>
          <w:sz w:val="22"/>
          <w:szCs w:val="22"/>
        </w:rPr>
      </w:pPr>
      <w:r>
        <w:rPr>
          <w:b/>
          <w:lang w:eastAsia="en-US"/>
        </w:rPr>
        <w:t>C2</w:t>
      </w:r>
      <w:r w:rsidR="00F719EB" w:rsidRPr="00BA3A12">
        <w:rPr>
          <w:b/>
          <w:lang w:eastAsia="en-US"/>
        </w:rPr>
        <w:t>.2.</w:t>
      </w:r>
      <w:r w:rsidR="00F719EB">
        <w:rPr>
          <w:b/>
          <w:lang w:eastAsia="en-US"/>
        </w:rPr>
        <w:t>4</w:t>
      </w:r>
      <w:r w:rsidR="00BA3A12" w:rsidRPr="005A6309">
        <w:rPr>
          <w:rFonts w:cs="Arial"/>
          <w:sz w:val="22"/>
          <w:szCs w:val="22"/>
        </w:rPr>
        <w:tab/>
      </w:r>
      <w:r w:rsidR="00F719EB">
        <w:rPr>
          <w:rFonts w:cs="Arial"/>
          <w:sz w:val="22"/>
          <w:szCs w:val="22"/>
        </w:rPr>
        <w:tab/>
      </w:r>
      <w:r w:rsidR="00BA3A12" w:rsidRPr="00F719EB">
        <w:rPr>
          <w:rFonts w:cs="Arial"/>
          <w:b/>
          <w:szCs w:val="22"/>
        </w:rPr>
        <w:t>Display categories</w:t>
      </w:r>
    </w:p>
    <w:p w14:paraId="151F445F" w14:textId="778AA4B2" w:rsidR="00BA3A12" w:rsidRPr="00F719EB" w:rsidRDefault="002E3794" w:rsidP="00F719EB">
      <w:pPr>
        <w:tabs>
          <w:tab w:val="left" w:pos="993"/>
          <w:tab w:val="left" w:pos="1418"/>
          <w:tab w:val="left" w:pos="1985"/>
        </w:tabs>
        <w:snapToGrid w:val="0"/>
        <w:ind w:left="851" w:hanging="851"/>
        <w:rPr>
          <w:rFonts w:cs="Arial"/>
          <w:sz w:val="22"/>
          <w:szCs w:val="22"/>
          <w:u w:val="single"/>
        </w:rPr>
      </w:pPr>
      <w:r>
        <w:rPr>
          <w:b/>
          <w:lang w:eastAsia="en-US"/>
        </w:rPr>
        <w:t>C2</w:t>
      </w:r>
      <w:r w:rsidR="00F719EB" w:rsidRPr="00BA3A12">
        <w:rPr>
          <w:b/>
          <w:lang w:eastAsia="en-US"/>
        </w:rPr>
        <w:t>.2.</w:t>
      </w:r>
      <w:r w:rsidR="00F719EB">
        <w:rPr>
          <w:b/>
          <w:lang w:eastAsia="en-US"/>
        </w:rPr>
        <w:t>4.1</w:t>
      </w:r>
      <w:r w:rsidR="00F719EB">
        <w:rPr>
          <w:b/>
          <w:lang w:eastAsia="en-US"/>
        </w:rPr>
        <w:tab/>
      </w:r>
      <w:r w:rsidR="00BA3A12" w:rsidRPr="005A6309">
        <w:rPr>
          <w:rFonts w:cs="Arial"/>
          <w:sz w:val="22"/>
          <w:szCs w:val="22"/>
        </w:rPr>
        <w:tab/>
      </w:r>
      <w:r w:rsidR="00BA3A12" w:rsidRPr="00F719EB">
        <w:rPr>
          <w:rFonts w:cs="Arial"/>
          <w:b/>
          <w:szCs w:val="22"/>
        </w:rPr>
        <w:t>IMO categories</w:t>
      </w:r>
    </w:p>
    <w:p w14:paraId="5BCE2037" w14:textId="65F6F9E9"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 xml:space="preserve">The IMO "Standard Display" is a list of </w:t>
      </w:r>
      <w:r w:rsidR="00F719EB" w:rsidRPr="00AF2ADA">
        <w:rPr>
          <w:rFonts w:cs="Arial"/>
          <w:szCs w:val="22"/>
        </w:rPr>
        <w:t>features</w:t>
      </w:r>
      <w:r w:rsidRPr="00AF2ADA">
        <w:rPr>
          <w:rFonts w:cs="Arial"/>
          <w:szCs w:val="22"/>
        </w:rPr>
        <w:t xml:space="preserve"> that the mariner may either add further </w:t>
      </w:r>
      <w:r w:rsidR="00F719EB" w:rsidRPr="00AF2ADA">
        <w:rPr>
          <w:rFonts w:cs="Arial"/>
          <w:szCs w:val="22"/>
        </w:rPr>
        <w:t>features to, or remove features</w:t>
      </w:r>
      <w:r w:rsidRPr="00AF2ADA">
        <w:rPr>
          <w:rFonts w:cs="Arial"/>
          <w:szCs w:val="22"/>
        </w:rPr>
        <w:t xml:space="preserve"> (except Display Base) from, in deciding what is to be displayed. </w:t>
      </w:r>
      <w:r w:rsidR="00F719EB" w:rsidRPr="00AF2ADA">
        <w:rPr>
          <w:rFonts w:cs="Arial"/>
          <w:szCs w:val="22"/>
        </w:rPr>
        <w:t xml:space="preserve">As </w:t>
      </w:r>
      <w:r w:rsidRPr="00AF2ADA">
        <w:rPr>
          <w:rFonts w:cs="Arial"/>
          <w:szCs w:val="22"/>
        </w:rPr>
        <w:t xml:space="preserve">soon as any </w:t>
      </w:r>
      <w:r w:rsidR="00F719EB" w:rsidRPr="00AF2ADA">
        <w:rPr>
          <w:rFonts w:cs="Arial"/>
          <w:szCs w:val="22"/>
        </w:rPr>
        <w:t>feature</w:t>
      </w:r>
      <w:r w:rsidRPr="00AF2ADA">
        <w:rPr>
          <w:rFonts w:cs="Arial"/>
          <w:szCs w:val="22"/>
        </w:rPr>
        <w:t xml:space="preserve"> on this list is removed from the display, or any </w:t>
      </w:r>
      <w:r w:rsidR="00F719EB" w:rsidRPr="00AF2ADA">
        <w:rPr>
          <w:rFonts w:cs="Arial"/>
          <w:szCs w:val="22"/>
        </w:rPr>
        <w:t>feature</w:t>
      </w:r>
      <w:r w:rsidRPr="00AF2ADA">
        <w:rPr>
          <w:rFonts w:cs="Arial"/>
          <w:szCs w:val="22"/>
        </w:rPr>
        <w:t xml:space="preserve"> not on this list is added to the display, the display no longer shows the IMO "Standard Display".</w:t>
      </w:r>
    </w:p>
    <w:p w14:paraId="39EF9456" w14:textId="53E973F9"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 xml:space="preserve">The IMO "Display Base" is that part of the Standard Display that should never be removed. It is a list of basic </w:t>
      </w:r>
      <w:r w:rsidR="00F719EB" w:rsidRPr="00AF2ADA">
        <w:rPr>
          <w:rFonts w:cs="Arial"/>
          <w:szCs w:val="22"/>
        </w:rPr>
        <w:t>features</w:t>
      </w:r>
      <w:r w:rsidRPr="00AF2ADA">
        <w:rPr>
          <w:rFonts w:cs="Arial"/>
          <w:szCs w:val="22"/>
        </w:rPr>
        <w:t xml:space="preserve"> which the IMO consider </w:t>
      </w:r>
      <w:r w:rsidR="00EA38D1" w:rsidRPr="00AF2ADA">
        <w:rPr>
          <w:rFonts w:cs="Arial"/>
          <w:szCs w:val="22"/>
        </w:rPr>
        <w:t>to be</w:t>
      </w:r>
      <w:r w:rsidRPr="00AF2ADA">
        <w:rPr>
          <w:rFonts w:cs="Arial"/>
          <w:szCs w:val="22"/>
        </w:rPr>
        <w:t xml:space="preserve"> required at all times, in all geographic areas and under all circumstances. </w:t>
      </w:r>
      <w:r w:rsidR="00EA38D1" w:rsidRPr="00AF2ADA">
        <w:rPr>
          <w:rFonts w:cs="Arial"/>
          <w:szCs w:val="22"/>
        </w:rPr>
        <w:t xml:space="preserve">The </w:t>
      </w:r>
      <w:r w:rsidRPr="00AF2ADA">
        <w:rPr>
          <w:rFonts w:cs="Arial"/>
          <w:szCs w:val="22"/>
        </w:rPr>
        <w:t>IMO do not intend the Display Base to be sufficient for safe navigation on its own; therefore it should not be a display option to "Show Display Base" without any additions.</w:t>
      </w:r>
    </w:p>
    <w:p w14:paraId="0C86AEF2" w14:textId="791E7280"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 xml:space="preserve">The IMO category "Other Information" contains every </w:t>
      </w:r>
      <w:r w:rsidR="00F719EB" w:rsidRPr="00AF2ADA">
        <w:rPr>
          <w:rFonts w:cs="Arial"/>
          <w:szCs w:val="22"/>
        </w:rPr>
        <w:t>feature</w:t>
      </w:r>
      <w:r w:rsidRPr="00AF2ADA">
        <w:rPr>
          <w:rFonts w:cs="Arial"/>
          <w:szCs w:val="22"/>
        </w:rPr>
        <w:t xml:space="preserve"> in the SENC which is not</w:t>
      </w:r>
      <w:r w:rsidR="00EA38D1" w:rsidRPr="00AF2ADA">
        <w:rPr>
          <w:rFonts w:cs="Arial"/>
          <w:szCs w:val="22"/>
        </w:rPr>
        <w:t xml:space="preserve"> classed as "Standard Display".</w:t>
      </w:r>
    </w:p>
    <w:p w14:paraId="57709F3D" w14:textId="680DACA0"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 xml:space="preserve">The mariner should be able to remove information selectively from "Standard Display", except that </w:t>
      </w:r>
      <w:r w:rsidR="00EA38D1" w:rsidRPr="00AF2ADA">
        <w:rPr>
          <w:rFonts w:cs="Arial"/>
          <w:szCs w:val="22"/>
        </w:rPr>
        <w:t>t</w:t>
      </w:r>
      <w:r w:rsidRPr="00AF2ADA">
        <w:rPr>
          <w:rFonts w:cs="Arial"/>
          <w:szCs w:val="22"/>
        </w:rPr>
        <w:t>he</w:t>
      </w:r>
      <w:r w:rsidR="00EA38D1" w:rsidRPr="00AF2ADA">
        <w:rPr>
          <w:rFonts w:cs="Arial"/>
          <w:szCs w:val="22"/>
        </w:rPr>
        <w:t>y</w:t>
      </w:r>
      <w:r w:rsidRPr="00AF2ADA">
        <w:rPr>
          <w:rFonts w:cs="Arial"/>
          <w:szCs w:val="22"/>
        </w:rPr>
        <w:t xml:space="preserve"> cannot remove any </w:t>
      </w:r>
      <w:r w:rsidR="00F719EB" w:rsidRPr="00AF2ADA">
        <w:rPr>
          <w:rFonts w:cs="Arial"/>
          <w:szCs w:val="22"/>
        </w:rPr>
        <w:t>feature</w:t>
      </w:r>
      <w:r w:rsidRPr="00AF2ADA">
        <w:rPr>
          <w:rFonts w:cs="Arial"/>
          <w:szCs w:val="22"/>
        </w:rPr>
        <w:t xml:space="preserve"> of the "Display Base". And </w:t>
      </w:r>
      <w:r w:rsidR="00EA38D1" w:rsidRPr="00AF2ADA">
        <w:rPr>
          <w:rFonts w:cs="Arial"/>
          <w:szCs w:val="22"/>
        </w:rPr>
        <w:t>they</w:t>
      </w:r>
      <w:r w:rsidRPr="00AF2ADA">
        <w:rPr>
          <w:rFonts w:cs="Arial"/>
          <w:szCs w:val="22"/>
        </w:rPr>
        <w:t xml:space="preserve"> should be able to add selectively to the Standard Display any items of the "Other" category.</w:t>
      </w:r>
    </w:p>
    <w:p w14:paraId="1699D5D5" w14:textId="601B7EC1" w:rsidR="00BA3A12" w:rsidRPr="00AF2ADA" w:rsidRDefault="00EA38D1" w:rsidP="00F719EB">
      <w:pPr>
        <w:tabs>
          <w:tab w:val="left" w:pos="993"/>
          <w:tab w:val="left" w:pos="1418"/>
          <w:tab w:val="left" w:pos="1985"/>
        </w:tabs>
        <w:snapToGrid w:val="0"/>
        <w:rPr>
          <w:rFonts w:cs="Arial"/>
        </w:rPr>
      </w:pPr>
      <w:r w:rsidRPr="00AF2ADA">
        <w:rPr>
          <w:rFonts w:cs="Arial"/>
          <w:szCs w:val="22"/>
        </w:rPr>
        <w:t>The portrayal catalogue</w:t>
      </w:r>
      <w:r w:rsidR="00BA3A12" w:rsidRPr="00AF2ADA">
        <w:rPr>
          <w:rFonts w:cs="Arial"/>
          <w:szCs w:val="22"/>
        </w:rPr>
        <w:t xml:space="preserve"> assigns the IMO category in detail to every </w:t>
      </w:r>
      <w:r w:rsidR="00F719EB" w:rsidRPr="00AF2ADA">
        <w:rPr>
          <w:rFonts w:cs="Arial"/>
          <w:szCs w:val="22"/>
        </w:rPr>
        <w:t>feature</w:t>
      </w:r>
      <w:r w:rsidR="00BA3A12" w:rsidRPr="00AF2ADA">
        <w:rPr>
          <w:rFonts w:cs="Arial"/>
          <w:szCs w:val="22"/>
        </w:rPr>
        <w:t xml:space="preserve"> in the SENC, including Mariner's Navigational </w:t>
      </w:r>
      <w:r w:rsidR="00F719EB" w:rsidRPr="00AF2ADA">
        <w:rPr>
          <w:rFonts w:cs="Arial"/>
          <w:szCs w:val="22"/>
        </w:rPr>
        <w:t>Features</w:t>
      </w:r>
      <w:r w:rsidR="00BA3A12" w:rsidRPr="00AF2ADA">
        <w:rPr>
          <w:rFonts w:cs="Arial"/>
          <w:szCs w:val="22"/>
        </w:rPr>
        <w:t xml:space="preserve">. The mariner may override the category for mariner's </w:t>
      </w:r>
      <w:r w:rsidR="00F719EB" w:rsidRPr="00AF2ADA">
        <w:rPr>
          <w:rFonts w:cs="Arial"/>
          <w:szCs w:val="22"/>
        </w:rPr>
        <w:t>features</w:t>
      </w:r>
      <w:r w:rsidR="00BA3A12" w:rsidRPr="00AF2ADA">
        <w:rPr>
          <w:rFonts w:cs="Arial"/>
          <w:szCs w:val="22"/>
        </w:rPr>
        <w:t xml:space="preserve">, but not for chart </w:t>
      </w:r>
      <w:r w:rsidR="00F719EB" w:rsidRPr="00AF2ADA">
        <w:rPr>
          <w:rFonts w:cs="Arial"/>
          <w:szCs w:val="22"/>
        </w:rPr>
        <w:t>features</w:t>
      </w:r>
      <w:r w:rsidR="00BA3A12" w:rsidRPr="00AF2ADA">
        <w:rPr>
          <w:rFonts w:cs="Arial"/>
          <w:szCs w:val="22"/>
        </w:rPr>
        <w:t>.</w:t>
      </w:r>
    </w:p>
    <w:p w14:paraId="26AD0AB9" w14:textId="77777777" w:rsidR="00BA3A12" w:rsidRPr="001D1924" w:rsidRDefault="00BA3A12" w:rsidP="00BA3A12">
      <w:pPr>
        <w:tabs>
          <w:tab w:val="left" w:pos="850"/>
          <w:tab w:val="left" w:pos="993"/>
          <w:tab w:val="left" w:pos="1134"/>
          <w:tab w:val="left" w:pos="1418"/>
          <w:tab w:val="left" w:pos="1985"/>
        </w:tabs>
        <w:snapToGrid w:val="0"/>
        <w:rPr>
          <w:rFonts w:cs="Arial"/>
          <w:sz w:val="22"/>
          <w:szCs w:val="22"/>
        </w:rPr>
      </w:pPr>
    </w:p>
    <w:p w14:paraId="0DD518F9" w14:textId="709264DC" w:rsidR="00BA3A12" w:rsidRPr="001D1924" w:rsidRDefault="002E3794" w:rsidP="00EA38D1">
      <w:pPr>
        <w:tabs>
          <w:tab w:val="left" w:pos="993"/>
          <w:tab w:val="left" w:pos="1418"/>
          <w:tab w:val="left" w:pos="1985"/>
        </w:tabs>
        <w:snapToGrid w:val="0"/>
        <w:ind w:left="851" w:hanging="851"/>
        <w:rPr>
          <w:rFonts w:cs="Arial"/>
          <w:sz w:val="22"/>
          <w:szCs w:val="22"/>
        </w:rPr>
      </w:pPr>
      <w:r>
        <w:rPr>
          <w:b/>
          <w:lang w:eastAsia="en-US"/>
        </w:rPr>
        <w:t>C2</w:t>
      </w:r>
      <w:r w:rsidR="00EA38D1" w:rsidRPr="00BA3A12">
        <w:rPr>
          <w:b/>
          <w:lang w:eastAsia="en-US"/>
        </w:rPr>
        <w:t>.2.</w:t>
      </w:r>
      <w:r w:rsidR="00EA38D1">
        <w:rPr>
          <w:b/>
          <w:lang w:eastAsia="en-US"/>
        </w:rPr>
        <w:t>4.2</w:t>
      </w:r>
      <w:r w:rsidR="00EA38D1">
        <w:rPr>
          <w:b/>
          <w:lang w:eastAsia="en-US"/>
        </w:rPr>
        <w:tab/>
      </w:r>
      <w:r w:rsidR="00BA3A12" w:rsidRPr="001D1924">
        <w:rPr>
          <w:rFonts w:cs="Arial"/>
          <w:sz w:val="22"/>
          <w:szCs w:val="22"/>
        </w:rPr>
        <w:tab/>
      </w:r>
      <w:r w:rsidR="00BA3A12" w:rsidRPr="00EA38D1">
        <w:rPr>
          <w:rFonts w:cs="Arial"/>
          <w:b/>
          <w:szCs w:val="22"/>
        </w:rPr>
        <w:t xml:space="preserve">Selecting </w:t>
      </w:r>
      <w:r w:rsidR="00F719EB" w:rsidRPr="00EA38D1">
        <w:rPr>
          <w:rFonts w:cs="Arial"/>
          <w:b/>
          <w:szCs w:val="22"/>
        </w:rPr>
        <w:t>features</w:t>
      </w:r>
      <w:r w:rsidR="00BA3A12" w:rsidRPr="00EA38D1">
        <w:rPr>
          <w:rFonts w:cs="Arial"/>
          <w:b/>
          <w:szCs w:val="22"/>
        </w:rPr>
        <w:t xml:space="preserve"> for the route monitoring display</w:t>
      </w:r>
    </w:p>
    <w:p w14:paraId="007C4A00" w14:textId="1E1A7D36"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Section 5.5 of the IMO Performance Standard requires that "It should be easy to add or remove information from the ECDIS display". For example, the mariner might want to retain "caution areas" from the Standard Display (see Table 4 of this document) but remove the remaining thirteen areas, including such as protected areas (</w:t>
      </w:r>
      <w:r w:rsidR="00A737C5">
        <w:rPr>
          <w:rFonts w:cs="Arial" w:hint="eastAsia"/>
          <w:szCs w:val="22"/>
        </w:rPr>
        <w:t>For example,</w:t>
      </w:r>
      <w:r w:rsidRPr="00AF2ADA">
        <w:rPr>
          <w:rFonts w:cs="Arial"/>
          <w:szCs w:val="22"/>
        </w:rPr>
        <w:t xml:space="preserve"> "game preserve"). Another example is that </w:t>
      </w:r>
      <w:r w:rsidR="00EA38D1" w:rsidRPr="00AF2ADA">
        <w:rPr>
          <w:rFonts w:cs="Arial"/>
          <w:szCs w:val="22"/>
        </w:rPr>
        <w:t>t</w:t>
      </w:r>
      <w:r w:rsidRPr="00AF2ADA">
        <w:rPr>
          <w:rFonts w:cs="Arial"/>
          <w:szCs w:val="22"/>
        </w:rPr>
        <w:t>he</w:t>
      </w:r>
      <w:r w:rsidR="00EA38D1" w:rsidRPr="00AF2ADA">
        <w:rPr>
          <w:rFonts w:cs="Arial"/>
          <w:szCs w:val="22"/>
        </w:rPr>
        <w:t>y</w:t>
      </w:r>
      <w:r w:rsidRPr="00AF2ADA">
        <w:rPr>
          <w:rFonts w:cs="Arial"/>
          <w:szCs w:val="22"/>
        </w:rPr>
        <w:t xml:space="preserve"> might want to add soundings from "Other", but omit submarine cables (which cause serious clutter at certain ocean terminals).</w:t>
      </w:r>
    </w:p>
    <w:p w14:paraId="2A21CB08" w14:textId="0708746E"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 xml:space="preserve">As an aid to adding and removing information from the display, </w:t>
      </w:r>
      <w:r w:rsidR="00EA38D1" w:rsidRPr="00AF2ADA">
        <w:rPr>
          <w:rFonts w:cs="Arial"/>
          <w:szCs w:val="22"/>
        </w:rPr>
        <w:t>the portrayal catalogue</w:t>
      </w:r>
      <w:r w:rsidRPr="00AF2ADA">
        <w:rPr>
          <w:rFonts w:cs="Arial"/>
          <w:szCs w:val="22"/>
        </w:rPr>
        <w:t xml:space="preserve"> also assigns every feature in the SENC to a viewing set, and these sets are arranged in groups of ten which are related to the lettered groups of INT 1 for the paper chart, a classification which is familiar to the mariner.</w:t>
      </w:r>
    </w:p>
    <w:p w14:paraId="4C7C71CF" w14:textId="77777777" w:rsidR="00EA38D1" w:rsidRPr="00AF2ADA" w:rsidRDefault="00BA3A12" w:rsidP="00EA38D1">
      <w:pPr>
        <w:tabs>
          <w:tab w:val="left" w:pos="993"/>
          <w:tab w:val="left" w:pos="1418"/>
          <w:tab w:val="left" w:pos="1985"/>
        </w:tabs>
        <w:snapToGrid w:val="0"/>
        <w:rPr>
          <w:rFonts w:cs="Arial"/>
          <w:szCs w:val="22"/>
        </w:rPr>
      </w:pPr>
      <w:r w:rsidRPr="00AF2ADA">
        <w:rPr>
          <w:rFonts w:cs="Arial"/>
          <w:szCs w:val="22"/>
        </w:rPr>
        <w:t>The manufacturer is responsible for organising SENC features, viewing sets and viewing groups for display in such a way that the mariner has reasonable flexibility in selecting what he sees without the selection process becoming too complex. Note that it is not necessary to provide access to each feature, viewing set or even viewing group individually.</w:t>
      </w:r>
    </w:p>
    <w:p w14:paraId="25BE64E4" w14:textId="5D26EF1C" w:rsidR="00BA3A12" w:rsidRPr="00AF2ADA" w:rsidRDefault="00BA3A12" w:rsidP="00EA38D1">
      <w:pPr>
        <w:tabs>
          <w:tab w:val="left" w:pos="993"/>
          <w:tab w:val="left" w:pos="1418"/>
          <w:tab w:val="left" w:pos="1985"/>
        </w:tabs>
        <w:snapToGrid w:val="0"/>
        <w:rPr>
          <w:rFonts w:cs="Arial"/>
          <w:szCs w:val="22"/>
        </w:rPr>
      </w:pPr>
      <w:r w:rsidRPr="00AF2ADA">
        <w:rPr>
          <w:rFonts w:cs="Arial"/>
          <w:szCs w:val="22"/>
        </w:rPr>
        <w:t>Note that combined groups which include features from different IMO categories should not be linked permanently, since doing so would, in effect, drag additional features into the Display Base or Standard Display. For example, if a combined group includes soundings (which are "Other") and lights (which are "Standard Display"), this link should not cause soundings to be shown with the Standard Display on first switching on the ECDIS.</w:t>
      </w:r>
    </w:p>
    <w:p w14:paraId="14315586" w14:textId="77777777" w:rsidR="00BA3A12" w:rsidRPr="001D1924" w:rsidRDefault="00BA3A12" w:rsidP="00BA3A12">
      <w:pPr>
        <w:tabs>
          <w:tab w:val="left" w:pos="850"/>
          <w:tab w:val="left" w:pos="993"/>
          <w:tab w:val="left" w:pos="1134"/>
          <w:tab w:val="left" w:pos="1418"/>
          <w:tab w:val="left" w:pos="1985"/>
        </w:tabs>
        <w:snapToGrid w:val="0"/>
        <w:rPr>
          <w:rFonts w:cs="Arial"/>
          <w:sz w:val="22"/>
          <w:szCs w:val="22"/>
        </w:rPr>
      </w:pPr>
    </w:p>
    <w:p w14:paraId="06110ABB" w14:textId="5D653B4F" w:rsidR="00BA3A12" w:rsidRPr="00EA38D1" w:rsidRDefault="002E3794" w:rsidP="00EA38D1">
      <w:pPr>
        <w:tabs>
          <w:tab w:val="left" w:pos="993"/>
          <w:tab w:val="left" w:pos="1418"/>
          <w:tab w:val="left" w:pos="1985"/>
        </w:tabs>
        <w:snapToGrid w:val="0"/>
        <w:ind w:left="851" w:hanging="851"/>
        <w:rPr>
          <w:rFonts w:cs="Arial"/>
          <w:sz w:val="22"/>
          <w:szCs w:val="22"/>
        </w:rPr>
      </w:pPr>
      <w:r>
        <w:rPr>
          <w:b/>
          <w:lang w:eastAsia="en-US"/>
        </w:rPr>
        <w:t>C2</w:t>
      </w:r>
      <w:r w:rsidR="00EA38D1" w:rsidRPr="00BA3A12">
        <w:rPr>
          <w:b/>
          <w:lang w:eastAsia="en-US"/>
        </w:rPr>
        <w:t>.2.</w:t>
      </w:r>
      <w:r w:rsidR="00EA38D1">
        <w:rPr>
          <w:b/>
          <w:lang w:eastAsia="en-US"/>
        </w:rPr>
        <w:t>4.3</w:t>
      </w:r>
      <w:r w:rsidR="00EA38D1">
        <w:rPr>
          <w:b/>
          <w:lang w:eastAsia="en-US"/>
        </w:rPr>
        <w:tab/>
      </w:r>
      <w:r w:rsidR="00BA3A12" w:rsidRPr="00EA38D1">
        <w:rPr>
          <w:rFonts w:cs="Arial"/>
          <w:sz w:val="22"/>
          <w:szCs w:val="22"/>
        </w:rPr>
        <w:tab/>
      </w:r>
      <w:r w:rsidR="00BA3A12" w:rsidRPr="00EA38D1">
        <w:rPr>
          <w:rFonts w:cs="Arial"/>
          <w:b/>
          <w:szCs w:val="22"/>
        </w:rPr>
        <w:t>Selecting text for the route monitoring display</w:t>
      </w:r>
    </w:p>
    <w:p w14:paraId="56D5666C" w14:textId="77777777" w:rsidR="00BA3A12" w:rsidRPr="00EA38D1" w:rsidRDefault="00BA3A12" w:rsidP="00EA38D1">
      <w:pPr>
        <w:tabs>
          <w:tab w:val="left" w:pos="993"/>
          <w:tab w:val="left" w:pos="1418"/>
          <w:tab w:val="left" w:pos="1985"/>
        </w:tabs>
        <w:snapToGrid w:val="0"/>
        <w:spacing w:after="0"/>
        <w:rPr>
          <w:rFonts w:cs="Arial"/>
          <w:szCs w:val="22"/>
        </w:rPr>
      </w:pPr>
      <w:r w:rsidRPr="00EA38D1">
        <w:rPr>
          <w:rFonts w:cs="Arial"/>
          <w:szCs w:val="22"/>
        </w:rPr>
        <w:t xml:space="preserve">The ECDIS manufacturer </w:t>
      </w:r>
      <w:r w:rsidRPr="00EA38D1">
        <w:rPr>
          <w:rFonts w:cs="Arial"/>
          <w:color w:val="FF0000"/>
          <w:szCs w:val="22"/>
        </w:rPr>
        <w:t>should</w:t>
      </w:r>
      <w:r w:rsidRPr="00EA38D1">
        <w:rPr>
          <w:rFonts w:cs="Arial"/>
          <w:szCs w:val="22"/>
        </w:rPr>
        <w:t xml:space="preserve"> provide the mariner with control over the selection and display of text on the route monitoring display.</w:t>
      </w:r>
    </w:p>
    <w:p w14:paraId="53C729CE" w14:textId="77777777" w:rsidR="00BA3A12" w:rsidRPr="00EA38D1" w:rsidRDefault="00BA3A12" w:rsidP="00EA38D1">
      <w:pPr>
        <w:tabs>
          <w:tab w:val="left" w:pos="993"/>
          <w:tab w:val="left" w:pos="1418"/>
          <w:tab w:val="left" w:pos="1985"/>
        </w:tabs>
        <w:snapToGrid w:val="0"/>
        <w:spacing w:after="0"/>
        <w:rPr>
          <w:rFonts w:cs="Arial"/>
          <w:szCs w:val="22"/>
        </w:rPr>
      </w:pPr>
    </w:p>
    <w:p w14:paraId="1A9BA53F" w14:textId="379BD4EF" w:rsidR="00BA3A12" w:rsidRPr="00EA38D1" w:rsidRDefault="00BA3A12" w:rsidP="00EA38D1">
      <w:pPr>
        <w:tabs>
          <w:tab w:val="left" w:pos="993"/>
          <w:tab w:val="left" w:pos="1418"/>
          <w:tab w:val="left" w:pos="1985"/>
        </w:tabs>
        <w:snapToGrid w:val="0"/>
        <w:spacing w:after="0"/>
        <w:rPr>
          <w:rFonts w:cs="Arial"/>
          <w:szCs w:val="22"/>
        </w:rPr>
      </w:pPr>
      <w:r w:rsidRPr="00EA38D1">
        <w:rPr>
          <w:rFonts w:cs="Arial"/>
          <w:szCs w:val="22"/>
        </w:rPr>
        <w:t xml:space="preserve">Text </w:t>
      </w:r>
      <w:r w:rsidRPr="00EA38D1">
        <w:rPr>
          <w:rFonts w:cs="Arial"/>
          <w:color w:val="FF0000"/>
          <w:szCs w:val="22"/>
        </w:rPr>
        <w:t>should</w:t>
      </w:r>
      <w:r w:rsidRPr="00EA38D1">
        <w:rPr>
          <w:rFonts w:cs="Arial"/>
          <w:szCs w:val="22"/>
        </w:rPr>
        <w:t xml:space="preserve"> not appear automatically whenever the </w:t>
      </w:r>
      <w:r w:rsidR="00F719EB" w:rsidRPr="00EA38D1">
        <w:rPr>
          <w:rFonts w:cs="Arial"/>
          <w:szCs w:val="22"/>
        </w:rPr>
        <w:t>feature</w:t>
      </w:r>
      <w:r w:rsidRPr="00EA38D1">
        <w:rPr>
          <w:rFonts w:cs="Arial"/>
          <w:szCs w:val="22"/>
        </w:rPr>
        <w:t xml:space="preserve"> it is associated with appears on the display. It </w:t>
      </w:r>
      <w:r w:rsidRPr="00EA38D1">
        <w:rPr>
          <w:rFonts w:cs="Arial"/>
          <w:color w:val="FF0000"/>
          <w:szCs w:val="22"/>
        </w:rPr>
        <w:t>should</w:t>
      </w:r>
      <w:r w:rsidRPr="00EA38D1">
        <w:rPr>
          <w:rFonts w:cs="Arial"/>
          <w:szCs w:val="22"/>
        </w:rPr>
        <w:t xml:space="preserve"> always be possible to remove text independently of the </w:t>
      </w:r>
      <w:r w:rsidR="00F719EB" w:rsidRPr="00EA38D1">
        <w:rPr>
          <w:rFonts w:cs="Arial"/>
          <w:szCs w:val="22"/>
        </w:rPr>
        <w:t>feature</w:t>
      </w:r>
      <w:r w:rsidRPr="00EA38D1">
        <w:rPr>
          <w:rFonts w:cs="Arial"/>
          <w:szCs w:val="22"/>
        </w:rPr>
        <w:t>. The IMO Display Category for text is "other".</w:t>
      </w:r>
    </w:p>
    <w:p w14:paraId="70265FB6" w14:textId="77777777" w:rsidR="00BA3A12" w:rsidRPr="001D1924" w:rsidRDefault="00BA3A12" w:rsidP="00BA3A12">
      <w:pPr>
        <w:tabs>
          <w:tab w:val="left" w:pos="850"/>
          <w:tab w:val="left" w:pos="993"/>
          <w:tab w:val="left" w:pos="1134"/>
          <w:tab w:val="left" w:pos="1418"/>
          <w:tab w:val="left" w:pos="1985"/>
        </w:tabs>
        <w:snapToGrid w:val="0"/>
        <w:rPr>
          <w:rFonts w:cs="Arial"/>
          <w:sz w:val="22"/>
          <w:szCs w:val="22"/>
        </w:rPr>
      </w:pPr>
    </w:p>
    <w:p w14:paraId="0B32CDBE" w14:textId="34A552E6" w:rsidR="00BA3A12" w:rsidRPr="001D1924" w:rsidRDefault="002E3794" w:rsidP="00BA3A12">
      <w:pPr>
        <w:tabs>
          <w:tab w:val="left" w:pos="851"/>
          <w:tab w:val="left" w:pos="993"/>
          <w:tab w:val="left" w:pos="1418"/>
          <w:tab w:val="left" w:pos="1985"/>
        </w:tabs>
        <w:snapToGrid w:val="0"/>
        <w:ind w:right="-360"/>
        <w:rPr>
          <w:rFonts w:cs="Arial"/>
          <w:sz w:val="22"/>
          <w:szCs w:val="22"/>
        </w:rPr>
      </w:pPr>
      <w:r>
        <w:rPr>
          <w:b/>
          <w:lang w:eastAsia="en-US"/>
        </w:rPr>
        <w:t>C2</w:t>
      </w:r>
      <w:r w:rsidR="00EA38D1" w:rsidRPr="00BA3A12">
        <w:rPr>
          <w:b/>
          <w:lang w:eastAsia="en-US"/>
        </w:rPr>
        <w:t>.2.</w:t>
      </w:r>
      <w:r w:rsidR="00EA38D1">
        <w:rPr>
          <w:b/>
          <w:lang w:eastAsia="en-US"/>
        </w:rPr>
        <w:t>4.3</w:t>
      </w:r>
      <w:r w:rsidR="00EA38D1">
        <w:rPr>
          <w:b/>
          <w:lang w:eastAsia="en-US"/>
        </w:rPr>
        <w:tab/>
      </w:r>
      <w:r w:rsidR="00BA3A12" w:rsidRPr="001D1924">
        <w:rPr>
          <w:rFonts w:cs="Arial"/>
          <w:sz w:val="22"/>
          <w:szCs w:val="22"/>
        </w:rPr>
        <w:tab/>
      </w:r>
      <w:r w:rsidR="00BA3A12" w:rsidRPr="001D1924">
        <w:rPr>
          <w:rFonts w:cs="Arial"/>
          <w:sz w:val="22"/>
          <w:szCs w:val="22"/>
        </w:rPr>
        <w:tab/>
      </w:r>
      <w:r w:rsidR="00BA3A12" w:rsidRPr="00EA38D1">
        <w:rPr>
          <w:rFonts w:cs="Arial"/>
          <w:b/>
          <w:szCs w:val="22"/>
        </w:rPr>
        <w:t>Linkages in selecting mariner's options</w:t>
      </w:r>
    </w:p>
    <w:p w14:paraId="772171C3" w14:textId="30EC640C" w:rsidR="00BA3A12" w:rsidRPr="00F61677" w:rsidRDefault="00BA3A12" w:rsidP="00F61677">
      <w:pPr>
        <w:tabs>
          <w:tab w:val="left" w:pos="993"/>
          <w:tab w:val="left" w:pos="1418"/>
          <w:tab w:val="left" w:pos="1985"/>
        </w:tabs>
        <w:snapToGrid w:val="0"/>
        <w:rPr>
          <w:rFonts w:cs="Arial"/>
        </w:rPr>
      </w:pPr>
      <w:r w:rsidRPr="00EA38D1">
        <w:rPr>
          <w:rFonts w:cs="Arial"/>
        </w:rPr>
        <w:t xml:space="preserve">Because vessels vary widely in their requirements and their operational procedures, linkages between options which reduce the flexibility of the </w:t>
      </w:r>
      <w:r w:rsidRPr="00AF2ADA">
        <w:rPr>
          <w:rFonts w:cs="Arial"/>
        </w:rPr>
        <w:t xml:space="preserve">ECDIS </w:t>
      </w:r>
      <w:r w:rsidR="00EA38D1" w:rsidRPr="00AF2ADA">
        <w:rPr>
          <w:rFonts w:cs="Arial"/>
        </w:rPr>
        <w:t>must</w:t>
      </w:r>
      <w:r w:rsidRPr="00AF2ADA">
        <w:rPr>
          <w:rFonts w:cs="Arial"/>
        </w:rPr>
        <w:t xml:space="preserve"> be avoided.</w:t>
      </w:r>
    </w:p>
    <w:p w14:paraId="44425FEC" w14:textId="115F323D" w:rsidR="00BA3A12" w:rsidRPr="004C6D35" w:rsidRDefault="002E3794" w:rsidP="00F61677">
      <w:pPr>
        <w:tabs>
          <w:tab w:val="left" w:pos="993"/>
          <w:tab w:val="left" w:pos="1418"/>
          <w:tab w:val="left" w:pos="1985"/>
        </w:tabs>
        <w:snapToGrid w:val="0"/>
        <w:rPr>
          <w:rFonts w:cs="Arial"/>
          <w:sz w:val="22"/>
          <w:szCs w:val="22"/>
        </w:rPr>
      </w:pPr>
      <w:r>
        <w:rPr>
          <w:b/>
          <w:lang w:eastAsia="en-US"/>
        </w:rPr>
        <w:t>C2</w:t>
      </w:r>
      <w:r w:rsidR="004C6D35" w:rsidRPr="00BA3A12">
        <w:rPr>
          <w:b/>
          <w:lang w:eastAsia="en-US"/>
        </w:rPr>
        <w:t>.2.</w:t>
      </w:r>
      <w:r w:rsidR="004C6D35">
        <w:rPr>
          <w:b/>
          <w:lang w:eastAsia="en-US"/>
        </w:rPr>
        <w:t>5</w:t>
      </w:r>
      <w:r w:rsidR="004C6D35">
        <w:rPr>
          <w:b/>
          <w:lang w:eastAsia="en-US"/>
        </w:rPr>
        <w:tab/>
      </w:r>
      <w:r w:rsidR="00BA3A12" w:rsidRPr="004C6D35">
        <w:rPr>
          <w:rFonts w:cs="Arial"/>
          <w:sz w:val="22"/>
          <w:szCs w:val="22"/>
        </w:rPr>
        <w:tab/>
      </w:r>
      <w:r w:rsidR="00BA3A12" w:rsidRPr="004C6D35">
        <w:rPr>
          <w:rFonts w:cs="Arial"/>
          <w:b/>
          <w:szCs w:val="22"/>
        </w:rPr>
        <w:t>Displaying ECDIS updates</w:t>
      </w:r>
      <w:r w:rsidR="00BA3A12" w:rsidRPr="004C6D35">
        <w:rPr>
          <w:rFonts w:cs="Arial"/>
          <w:sz w:val="22"/>
          <w:szCs w:val="22"/>
        </w:rPr>
        <w:tab/>
      </w:r>
    </w:p>
    <w:p w14:paraId="4166B2B5" w14:textId="471F2B3C" w:rsidR="00BA3A12" w:rsidRPr="00AF2ADA" w:rsidRDefault="00BA3A12" w:rsidP="004C6D35">
      <w:pPr>
        <w:tabs>
          <w:tab w:val="left" w:pos="993"/>
          <w:tab w:val="left" w:pos="1418"/>
          <w:tab w:val="left" w:pos="1985"/>
        </w:tabs>
        <w:snapToGrid w:val="0"/>
        <w:rPr>
          <w:rFonts w:cs="Arial"/>
        </w:rPr>
      </w:pPr>
      <w:r w:rsidRPr="00AF2ADA">
        <w:rPr>
          <w:rFonts w:cs="Arial"/>
        </w:rPr>
        <w:t>This section deals with how updates should be displayed. It is keyed to the relevant sections of the IMO PS.</w:t>
      </w:r>
    </w:p>
    <w:p w14:paraId="1BE298A8" w14:textId="77777777" w:rsidR="00BA3A12" w:rsidRPr="00AF2ADA" w:rsidRDefault="00BA3A12" w:rsidP="00BA3A12">
      <w:pPr>
        <w:tabs>
          <w:tab w:val="left" w:pos="850"/>
          <w:tab w:val="left" w:pos="993"/>
          <w:tab w:val="left" w:pos="1134"/>
          <w:tab w:val="left" w:pos="1418"/>
          <w:tab w:val="left" w:pos="1985"/>
        </w:tabs>
        <w:snapToGrid w:val="0"/>
        <w:rPr>
          <w:rFonts w:cs="Arial"/>
        </w:rPr>
      </w:pPr>
    </w:p>
    <w:p w14:paraId="5F0722C5" w14:textId="59DD1C98" w:rsidR="00BA3A12" w:rsidRPr="00AF2ADA" w:rsidRDefault="00BA3A12" w:rsidP="004C6D35">
      <w:pPr>
        <w:tabs>
          <w:tab w:val="left" w:pos="993"/>
          <w:tab w:val="left" w:pos="1418"/>
          <w:tab w:val="left" w:pos="1985"/>
        </w:tabs>
        <w:snapToGrid w:val="0"/>
        <w:ind w:left="3560" w:hanging="2880"/>
        <w:rPr>
          <w:rFonts w:cs="Arial"/>
        </w:rPr>
      </w:pPr>
      <w:r w:rsidRPr="00AF2ADA">
        <w:rPr>
          <w:rFonts w:cs="Arial"/>
        </w:rPr>
        <w:t>IMO PS 4.5</w:t>
      </w:r>
      <w:r w:rsidRPr="00AF2ADA">
        <w:rPr>
          <w:rFonts w:cs="Arial"/>
        </w:rPr>
        <w:tab/>
      </w:r>
      <w:r w:rsidRPr="00AF2ADA">
        <w:rPr>
          <w:rFonts w:cs="Arial"/>
        </w:rPr>
        <w:tab/>
        <w:t>Automatic and semi-automatic updates: these should</w:t>
      </w:r>
      <w:r w:rsidR="004C6D35" w:rsidRPr="00AF2ADA">
        <w:rPr>
          <w:rFonts w:cs="Arial"/>
        </w:rPr>
        <w:t xml:space="preserve"> be displayed in the same </w:t>
      </w:r>
      <w:r w:rsidRPr="00AF2ADA">
        <w:rPr>
          <w:rFonts w:cs="Arial"/>
        </w:rPr>
        <w:t>manner as ENC information, using standard colours and symbols.</w:t>
      </w:r>
    </w:p>
    <w:p w14:paraId="2FCDD32F" w14:textId="77777777" w:rsidR="00BA3A12" w:rsidRPr="00AF2ADA" w:rsidRDefault="00BA3A12" w:rsidP="004C6D35">
      <w:pPr>
        <w:tabs>
          <w:tab w:val="left" w:pos="850"/>
          <w:tab w:val="left" w:pos="993"/>
          <w:tab w:val="left" w:pos="1134"/>
          <w:tab w:val="left" w:pos="1418"/>
          <w:tab w:val="left" w:pos="1985"/>
        </w:tabs>
        <w:snapToGrid w:val="0"/>
        <w:ind w:left="1757" w:hanging="1417"/>
        <w:rPr>
          <w:rFonts w:cs="Arial"/>
        </w:rPr>
      </w:pPr>
    </w:p>
    <w:p w14:paraId="062B6FF8" w14:textId="68558C2B" w:rsidR="00BA3A12" w:rsidRPr="00AF2ADA" w:rsidRDefault="00BA3A12" w:rsidP="004C6D35">
      <w:pPr>
        <w:tabs>
          <w:tab w:val="left" w:pos="993"/>
          <w:tab w:val="left" w:pos="1418"/>
          <w:tab w:val="left" w:pos="1985"/>
        </w:tabs>
        <w:snapToGrid w:val="0"/>
        <w:ind w:left="3560" w:hanging="2880"/>
        <w:rPr>
          <w:rFonts w:cs="Arial"/>
        </w:rPr>
      </w:pPr>
      <w:r w:rsidRPr="00AF2ADA">
        <w:rPr>
          <w:rFonts w:cs="Arial"/>
        </w:rPr>
        <w:lastRenderedPageBreak/>
        <w:t>IMO PS 4.6</w:t>
      </w:r>
      <w:r w:rsidRPr="00AF2ADA">
        <w:rPr>
          <w:rFonts w:cs="Arial"/>
        </w:rPr>
        <w:tab/>
      </w:r>
      <w:r w:rsidRPr="00AF2ADA">
        <w:rPr>
          <w:rFonts w:cs="Arial"/>
        </w:rPr>
        <w:tab/>
        <w:t xml:space="preserve">Manual updates: these should be displayed in standard colours and symbols and distinguished as described in the </w:t>
      </w:r>
      <w:r w:rsidR="004C6D35" w:rsidRPr="00AF2ADA">
        <w:rPr>
          <w:rFonts w:cs="Arial"/>
        </w:rPr>
        <w:t>portrayal catalogue</w:t>
      </w:r>
    </w:p>
    <w:p w14:paraId="4B7331EB" w14:textId="77777777" w:rsidR="00BA3A12" w:rsidRPr="00AF2ADA" w:rsidRDefault="00BA3A12" w:rsidP="004C6D35">
      <w:pPr>
        <w:tabs>
          <w:tab w:val="left" w:pos="850"/>
          <w:tab w:val="left" w:pos="993"/>
          <w:tab w:val="left" w:pos="1134"/>
          <w:tab w:val="left" w:pos="1418"/>
          <w:tab w:val="left" w:pos="1985"/>
        </w:tabs>
        <w:snapToGrid w:val="0"/>
        <w:ind w:left="340"/>
        <w:rPr>
          <w:rFonts w:cs="Arial"/>
        </w:rPr>
      </w:pPr>
    </w:p>
    <w:p w14:paraId="7602EB89" w14:textId="77C6DAE0" w:rsidR="00BA3A12" w:rsidRPr="00AF2ADA" w:rsidRDefault="00BA3A12" w:rsidP="00F61677">
      <w:pPr>
        <w:tabs>
          <w:tab w:val="left" w:pos="993"/>
          <w:tab w:val="left" w:pos="1418"/>
          <w:tab w:val="left" w:pos="1985"/>
        </w:tabs>
        <w:snapToGrid w:val="0"/>
        <w:ind w:left="3560" w:hanging="2880"/>
        <w:rPr>
          <w:rFonts w:cs="Arial"/>
        </w:rPr>
      </w:pPr>
      <w:r w:rsidRPr="00AF2ADA">
        <w:rPr>
          <w:rFonts w:cs="Arial"/>
        </w:rPr>
        <w:t>IMO PS 4.8</w:t>
      </w:r>
      <w:r w:rsidRPr="00AF2ADA">
        <w:rPr>
          <w:rFonts w:cs="Arial"/>
        </w:rPr>
        <w:tab/>
      </w:r>
      <w:r w:rsidRPr="00AF2ADA">
        <w:rPr>
          <w:rFonts w:cs="Arial"/>
        </w:rPr>
        <w:tab/>
        <w:t>The mariner should be able to display updates for review as follows:</w:t>
      </w:r>
    </w:p>
    <w:p w14:paraId="40B8980C" w14:textId="6B9DA541" w:rsidR="004C6D35" w:rsidRPr="00AF2ADA" w:rsidRDefault="002E3794" w:rsidP="004C6D35">
      <w:pPr>
        <w:pStyle w:val="Header"/>
        <w:tabs>
          <w:tab w:val="left" w:pos="851"/>
          <w:tab w:val="left" w:pos="993"/>
          <w:tab w:val="left" w:pos="1418"/>
          <w:tab w:val="left" w:pos="1985"/>
          <w:tab w:val="left" w:pos="2835"/>
          <w:tab w:val="left" w:pos="5387"/>
        </w:tabs>
        <w:spacing w:after="0"/>
        <w:ind w:left="5387" w:hanging="5387"/>
        <w:rPr>
          <w:rFonts w:cs="Arial"/>
          <w:b w:val="0"/>
          <w:sz w:val="20"/>
        </w:rPr>
      </w:pPr>
      <w:r>
        <w:rPr>
          <w:sz w:val="20"/>
          <w:lang w:eastAsia="en-US"/>
        </w:rPr>
        <w:t>C2</w:t>
      </w:r>
      <w:r w:rsidR="004C6D35" w:rsidRPr="00AF2ADA">
        <w:rPr>
          <w:sz w:val="20"/>
          <w:lang w:eastAsia="en-US"/>
        </w:rPr>
        <w:t>.2.5.1</w:t>
      </w:r>
      <w:r w:rsidR="004C6D35" w:rsidRPr="00AF2ADA">
        <w:rPr>
          <w:b w:val="0"/>
          <w:lang w:eastAsia="en-US"/>
        </w:rPr>
        <w:t xml:space="preserve"> </w:t>
      </w:r>
      <w:r w:rsidR="004C6D35" w:rsidRPr="00AF2ADA">
        <w:rPr>
          <w:b w:val="0"/>
          <w:lang w:eastAsia="en-US"/>
        </w:rPr>
        <w:tab/>
      </w:r>
      <w:r w:rsidR="004C6D35" w:rsidRPr="00AF2ADA">
        <w:rPr>
          <w:b w:val="0"/>
          <w:lang w:eastAsia="en-US"/>
        </w:rPr>
        <w:tab/>
      </w:r>
      <w:r w:rsidR="004C6D35" w:rsidRPr="00AF2ADA">
        <w:rPr>
          <w:rFonts w:cs="Arial"/>
          <w:sz w:val="20"/>
        </w:rPr>
        <w:t>Automatic updates</w:t>
      </w:r>
      <w:r w:rsidR="00BA3A12" w:rsidRPr="00AF2ADA">
        <w:rPr>
          <w:rFonts w:cs="Arial"/>
          <w:b w:val="0"/>
          <w:sz w:val="20"/>
        </w:rPr>
        <w:tab/>
      </w:r>
    </w:p>
    <w:p w14:paraId="70710223" w14:textId="77777777" w:rsidR="004C6D35" w:rsidRPr="00AF2ADA" w:rsidRDefault="004C6D35" w:rsidP="004C6D35">
      <w:pPr>
        <w:pStyle w:val="Header"/>
        <w:tabs>
          <w:tab w:val="left" w:pos="851"/>
          <w:tab w:val="left" w:pos="993"/>
          <w:tab w:val="left" w:pos="1418"/>
          <w:tab w:val="left" w:pos="1985"/>
          <w:tab w:val="left" w:pos="2835"/>
          <w:tab w:val="left" w:pos="5387"/>
        </w:tabs>
        <w:spacing w:after="0"/>
        <w:ind w:left="5387" w:hanging="5387"/>
        <w:rPr>
          <w:rFonts w:cs="Arial"/>
          <w:b w:val="0"/>
          <w:sz w:val="20"/>
        </w:rPr>
      </w:pPr>
    </w:p>
    <w:p w14:paraId="5AC61C7B" w14:textId="0F96287D" w:rsidR="004C6D35" w:rsidRPr="00AF2ADA" w:rsidRDefault="004C6D35" w:rsidP="004C6D35">
      <w:pPr>
        <w:pStyle w:val="Header"/>
        <w:tabs>
          <w:tab w:val="left" w:pos="0"/>
          <w:tab w:val="left" w:pos="851"/>
          <w:tab w:val="left" w:pos="993"/>
          <w:tab w:val="left" w:pos="1418"/>
          <w:tab w:val="left" w:pos="1985"/>
          <w:tab w:val="left" w:pos="2835"/>
        </w:tabs>
        <w:spacing w:after="0"/>
        <w:rPr>
          <w:rFonts w:cs="Arial"/>
          <w:b w:val="0"/>
          <w:sz w:val="20"/>
        </w:rPr>
      </w:pPr>
      <w:r w:rsidRPr="00AF2ADA">
        <w:rPr>
          <w:rFonts w:cs="Arial"/>
          <w:b w:val="0"/>
          <w:sz w:val="20"/>
        </w:rPr>
        <w:t>The manufacturer must provide a means of distinguishing automatic updates.  The S-101 feature catalogue provides encoders with an</w:t>
      </w:r>
      <w:r w:rsidRPr="00AF2ADA">
        <w:rPr>
          <w:rFonts w:cs="Arial"/>
          <w:sz w:val="20"/>
        </w:rPr>
        <w:t xml:space="preserve"> </w:t>
      </w:r>
      <w:proofErr w:type="spellStart"/>
      <w:r w:rsidRPr="00AF2ADA">
        <w:rPr>
          <w:rFonts w:cs="Arial"/>
          <w:sz w:val="20"/>
        </w:rPr>
        <w:t>UpdateInformation</w:t>
      </w:r>
      <w:proofErr w:type="spellEnd"/>
      <w:r w:rsidRPr="00AF2ADA">
        <w:rPr>
          <w:rFonts w:cs="Arial"/>
          <w:b w:val="0"/>
          <w:sz w:val="20"/>
        </w:rPr>
        <w:t xml:space="preserve"> feature that is used to represent a change to the information shown.</w:t>
      </w:r>
    </w:p>
    <w:p w14:paraId="5EFEDF8D" w14:textId="77777777" w:rsidR="004C6D35" w:rsidRPr="00AF2ADA" w:rsidRDefault="004C6D35" w:rsidP="004C6D35">
      <w:pPr>
        <w:pStyle w:val="Header"/>
        <w:tabs>
          <w:tab w:val="left" w:pos="0"/>
          <w:tab w:val="left" w:pos="851"/>
          <w:tab w:val="left" w:pos="993"/>
          <w:tab w:val="left" w:pos="1418"/>
          <w:tab w:val="left" w:pos="1985"/>
          <w:tab w:val="left" w:pos="2835"/>
        </w:tabs>
        <w:spacing w:after="0"/>
        <w:rPr>
          <w:rFonts w:cs="Arial"/>
          <w:b w:val="0"/>
          <w:sz w:val="20"/>
        </w:rPr>
      </w:pPr>
    </w:p>
    <w:p w14:paraId="1478D88A" w14:textId="678186E5" w:rsidR="00BA3A12" w:rsidRPr="00AF2ADA" w:rsidRDefault="004C6D35" w:rsidP="004C6D35">
      <w:pPr>
        <w:pStyle w:val="Header"/>
        <w:tabs>
          <w:tab w:val="left" w:pos="0"/>
          <w:tab w:val="left" w:pos="851"/>
          <w:tab w:val="left" w:pos="993"/>
          <w:tab w:val="left" w:pos="1418"/>
          <w:tab w:val="left" w:pos="1985"/>
          <w:tab w:val="left" w:pos="2835"/>
        </w:tabs>
        <w:spacing w:after="0"/>
        <w:rPr>
          <w:rFonts w:cs="Arial"/>
          <w:b w:val="0"/>
          <w:sz w:val="20"/>
        </w:rPr>
      </w:pPr>
      <w:r w:rsidRPr="00AF2ADA">
        <w:rPr>
          <w:rFonts w:cs="Arial"/>
          <w:b w:val="0"/>
          <w:sz w:val="20"/>
        </w:rPr>
        <w:t xml:space="preserve">EXAMPLE:  The ENC update contains updates to various features that adjoined the feature that was actually updated.  In this case, the producer will use an </w:t>
      </w:r>
      <w:proofErr w:type="spellStart"/>
      <w:r w:rsidRPr="00AF2ADA">
        <w:rPr>
          <w:rFonts w:cs="Arial"/>
          <w:sz w:val="20"/>
        </w:rPr>
        <w:t>UpdateInformation</w:t>
      </w:r>
      <w:proofErr w:type="spellEnd"/>
      <w:r w:rsidRPr="00AF2ADA">
        <w:rPr>
          <w:rFonts w:cs="Arial"/>
          <w:b w:val="0"/>
          <w:sz w:val="20"/>
        </w:rPr>
        <w:t xml:space="preserve"> feature to indicate the actual feature that was affected and a brief description of the changes.</w:t>
      </w:r>
    </w:p>
    <w:p w14:paraId="556A8368" w14:textId="77777777" w:rsidR="004C6D35" w:rsidRPr="00AF2ADA" w:rsidRDefault="004C6D35" w:rsidP="004C6D35">
      <w:pPr>
        <w:pStyle w:val="Header"/>
        <w:tabs>
          <w:tab w:val="left" w:pos="0"/>
          <w:tab w:val="left" w:pos="851"/>
          <w:tab w:val="left" w:pos="993"/>
          <w:tab w:val="left" w:pos="1418"/>
          <w:tab w:val="left" w:pos="1985"/>
          <w:tab w:val="left" w:pos="2835"/>
        </w:tabs>
        <w:spacing w:after="0"/>
        <w:rPr>
          <w:rFonts w:cs="Arial"/>
          <w:b w:val="0"/>
          <w:sz w:val="20"/>
        </w:rPr>
      </w:pPr>
    </w:p>
    <w:p w14:paraId="616CDD3B" w14:textId="4A6B6F44" w:rsidR="004C6D35" w:rsidRPr="00AF2ADA" w:rsidRDefault="002E3794" w:rsidP="004C6D35">
      <w:pPr>
        <w:pStyle w:val="Header"/>
        <w:tabs>
          <w:tab w:val="left" w:pos="851"/>
          <w:tab w:val="left" w:pos="993"/>
          <w:tab w:val="left" w:pos="1418"/>
          <w:tab w:val="left" w:pos="1985"/>
          <w:tab w:val="left" w:pos="2835"/>
          <w:tab w:val="left" w:pos="5387"/>
        </w:tabs>
        <w:spacing w:after="0"/>
        <w:ind w:left="5387" w:hanging="5387"/>
        <w:rPr>
          <w:rFonts w:cs="Arial"/>
          <w:b w:val="0"/>
          <w:sz w:val="20"/>
        </w:rPr>
      </w:pPr>
      <w:r>
        <w:rPr>
          <w:sz w:val="20"/>
          <w:lang w:eastAsia="en-US"/>
        </w:rPr>
        <w:t>C2</w:t>
      </w:r>
      <w:r w:rsidR="004C6D35" w:rsidRPr="00AF2ADA">
        <w:rPr>
          <w:sz w:val="20"/>
          <w:lang w:eastAsia="en-US"/>
        </w:rPr>
        <w:t>.2.5.1</w:t>
      </w:r>
      <w:r w:rsidR="004C6D35" w:rsidRPr="00AF2ADA">
        <w:rPr>
          <w:b w:val="0"/>
          <w:lang w:eastAsia="en-US"/>
        </w:rPr>
        <w:t xml:space="preserve"> </w:t>
      </w:r>
      <w:r w:rsidR="004C6D35" w:rsidRPr="00AF2ADA">
        <w:rPr>
          <w:b w:val="0"/>
          <w:lang w:eastAsia="en-US"/>
        </w:rPr>
        <w:tab/>
      </w:r>
      <w:r w:rsidR="004C6D35" w:rsidRPr="00AF2ADA">
        <w:rPr>
          <w:b w:val="0"/>
          <w:lang w:eastAsia="en-US"/>
        </w:rPr>
        <w:tab/>
      </w:r>
      <w:r w:rsidR="004C6D35" w:rsidRPr="00AF2ADA">
        <w:rPr>
          <w:rFonts w:cs="Arial"/>
          <w:sz w:val="20"/>
        </w:rPr>
        <w:t>Manual Updates</w:t>
      </w:r>
    </w:p>
    <w:p w14:paraId="0A355678" w14:textId="77777777" w:rsidR="004C6D35" w:rsidRPr="00AF2ADA" w:rsidRDefault="004C6D35" w:rsidP="004C6D35">
      <w:pPr>
        <w:tabs>
          <w:tab w:val="left" w:pos="850"/>
          <w:tab w:val="left" w:pos="993"/>
          <w:tab w:val="left" w:pos="1134"/>
          <w:tab w:val="left" w:pos="1418"/>
          <w:tab w:val="left" w:pos="1985"/>
          <w:tab w:val="left" w:pos="2835"/>
        </w:tabs>
        <w:snapToGrid w:val="0"/>
        <w:spacing w:after="0"/>
        <w:rPr>
          <w:rFonts w:cs="Arial"/>
        </w:rPr>
      </w:pPr>
    </w:p>
    <w:p w14:paraId="7B17D87B" w14:textId="658427AC" w:rsidR="00BA3A12" w:rsidRPr="00AF2ADA" w:rsidRDefault="00BA3A12" w:rsidP="004C6D35">
      <w:pPr>
        <w:tabs>
          <w:tab w:val="left" w:pos="850"/>
          <w:tab w:val="left" w:pos="993"/>
          <w:tab w:val="left" w:pos="1134"/>
          <w:tab w:val="left" w:pos="1418"/>
          <w:tab w:val="left" w:pos="1985"/>
          <w:tab w:val="left" w:pos="2835"/>
        </w:tabs>
        <w:snapToGrid w:val="0"/>
        <w:spacing w:after="0"/>
        <w:rPr>
          <w:rFonts w:cs="Arial"/>
        </w:rPr>
      </w:pPr>
      <w:r w:rsidRPr="00AF2ADA">
        <w:rPr>
          <w:rFonts w:cs="Arial"/>
        </w:rPr>
        <w:t>The manual updates should</w:t>
      </w:r>
      <w:r w:rsidR="004C6D35" w:rsidRPr="00AF2ADA">
        <w:rPr>
          <w:rFonts w:cs="Arial"/>
        </w:rPr>
        <w:t xml:space="preserve"> be distinguishable.</w:t>
      </w:r>
    </w:p>
    <w:p w14:paraId="6C305A6C" w14:textId="77777777" w:rsidR="002E3794" w:rsidRDefault="002E3794" w:rsidP="002E3794">
      <w:pPr>
        <w:pStyle w:val="Heading3"/>
        <w:numPr>
          <w:ilvl w:val="0"/>
          <w:numId w:val="0"/>
        </w:numPr>
        <w:ind w:left="720"/>
        <w:rPr>
          <w:lang w:eastAsia="en-US"/>
        </w:rPr>
      </w:pPr>
    </w:p>
    <w:p w14:paraId="799BFBCE" w14:textId="117C957F" w:rsidR="00B46419" w:rsidRDefault="002E3794" w:rsidP="002E3794">
      <w:pPr>
        <w:pStyle w:val="Heading3"/>
        <w:numPr>
          <w:ilvl w:val="0"/>
          <w:numId w:val="0"/>
        </w:numPr>
        <w:rPr>
          <w:lang w:eastAsia="en-US"/>
        </w:rPr>
      </w:pPr>
      <w:bookmarkStart w:id="1462" w:name="_Toc412540240"/>
      <w:bookmarkStart w:id="1463" w:name="_Toc439685373"/>
      <w:r>
        <w:rPr>
          <w:lang w:eastAsia="en-US"/>
        </w:rPr>
        <w:t xml:space="preserve">C2.2.6  </w:t>
      </w:r>
      <w:r>
        <w:rPr>
          <w:lang w:eastAsia="en-US"/>
        </w:rPr>
        <w:tab/>
      </w:r>
      <w:proofErr w:type="gramStart"/>
      <w:r w:rsidR="00B46419">
        <w:rPr>
          <w:lang w:eastAsia="en-US"/>
        </w:rPr>
        <w:t>The</w:t>
      </w:r>
      <w:proofErr w:type="gramEnd"/>
      <w:r w:rsidR="00B46419">
        <w:rPr>
          <w:lang w:eastAsia="en-US"/>
        </w:rPr>
        <w:t xml:space="preserve"> Portrayal Process</w:t>
      </w:r>
      <w:bookmarkEnd w:id="1462"/>
      <w:bookmarkEnd w:id="1463"/>
    </w:p>
    <w:p w14:paraId="701814B4" w14:textId="77777777" w:rsidR="00B46419" w:rsidRDefault="00B46419" w:rsidP="00B46419">
      <w:pPr>
        <w:spacing w:after="0"/>
        <w:rPr>
          <w:lang w:eastAsia="en-US"/>
        </w:rPr>
      </w:pPr>
    </w:p>
    <w:p w14:paraId="66DF3BCB" w14:textId="77777777" w:rsidR="00B46419" w:rsidRDefault="00B46419" w:rsidP="00B46419">
      <w:pPr>
        <w:spacing w:after="0"/>
        <w:rPr>
          <w:lang w:eastAsia="en-US"/>
        </w:rPr>
      </w:pPr>
      <w:r>
        <w:rPr>
          <w:lang w:eastAsia="en-US"/>
        </w:rPr>
        <w:t xml:space="preserve">The system has Feature data within its internal database that needs to be portrayed. The System </w:t>
      </w:r>
    </w:p>
    <w:p w14:paraId="1D05C512" w14:textId="77777777" w:rsidR="00B46419" w:rsidRPr="00A56208" w:rsidRDefault="00B46419" w:rsidP="00B46419">
      <w:pPr>
        <w:spacing w:after="0"/>
        <w:rPr>
          <w:lang w:eastAsia="en-US"/>
        </w:rPr>
      </w:pPr>
      <w:r>
        <w:rPr>
          <w:lang w:eastAsia="en-US"/>
        </w:rPr>
        <w:t xml:space="preserve">Portrayal Engine transforms the Feature data into drawing instructions. Drawing instructions include such things as references to symbol definitions, priority and filtering information. The drawing instructions are further processed by the rendering engine to produce the final display. In this process, feature data needs to be exposed to the XSLT processor as XML content. The XSLT processor applies the best matching template or portrayal function to each feature. The portrayal function uses the defined logic to transform the input feature content along with related context information into drawing instructions which are output as XML. </w:t>
      </w:r>
      <w:r>
        <w:rPr>
          <w:lang w:eastAsia="en-US"/>
        </w:rPr>
        <w:cr/>
      </w:r>
    </w:p>
    <w:p w14:paraId="016613B7" w14:textId="21889216" w:rsidR="00B46419" w:rsidRPr="001D1924" w:rsidRDefault="002E3794" w:rsidP="002E3794">
      <w:pPr>
        <w:pStyle w:val="Heading3"/>
        <w:numPr>
          <w:ilvl w:val="0"/>
          <w:numId w:val="0"/>
        </w:numPr>
      </w:pPr>
      <w:bookmarkStart w:id="1464" w:name="_Toc191961609"/>
      <w:bookmarkStart w:id="1465" w:name="_Toc346000362"/>
      <w:bookmarkStart w:id="1466" w:name="_Toc346000964"/>
      <w:bookmarkStart w:id="1467" w:name="_Toc346001537"/>
      <w:bookmarkStart w:id="1468" w:name="_Toc346080927"/>
      <w:bookmarkStart w:id="1469" w:name="_Toc346081233"/>
      <w:bookmarkStart w:id="1470" w:name="_Toc346149809"/>
      <w:bookmarkStart w:id="1471" w:name="_Toc346156183"/>
      <w:bookmarkStart w:id="1472" w:name="_Toc348447713"/>
      <w:bookmarkStart w:id="1473" w:name="_Toc368904953"/>
      <w:bookmarkStart w:id="1474" w:name="_Toc412540241"/>
      <w:bookmarkStart w:id="1475" w:name="_Toc439685374"/>
      <w:r>
        <w:t xml:space="preserve">C2.2.6.1 </w:t>
      </w:r>
      <w:r>
        <w:tab/>
      </w:r>
      <w:proofErr w:type="gramStart"/>
      <w:r w:rsidR="00B46419" w:rsidRPr="001D1924">
        <w:t>The</w:t>
      </w:r>
      <w:proofErr w:type="gramEnd"/>
      <w:r w:rsidR="00B46419" w:rsidRPr="001D1924">
        <w:t xml:space="preserve"> Colour Coding Scheme</w:t>
      </w:r>
      <w:bookmarkEnd w:id="1464"/>
      <w:bookmarkEnd w:id="1465"/>
      <w:bookmarkEnd w:id="1466"/>
      <w:bookmarkEnd w:id="1467"/>
      <w:bookmarkEnd w:id="1468"/>
      <w:bookmarkEnd w:id="1469"/>
      <w:bookmarkEnd w:id="1470"/>
      <w:bookmarkEnd w:id="1471"/>
      <w:bookmarkEnd w:id="1472"/>
      <w:bookmarkEnd w:id="1473"/>
      <w:bookmarkEnd w:id="1474"/>
      <w:bookmarkEnd w:id="1475"/>
    </w:p>
    <w:p w14:paraId="440F1498" w14:textId="77777777" w:rsidR="00B46419" w:rsidRPr="004B7A3F" w:rsidRDefault="00B46419" w:rsidP="00B46419">
      <w:pPr>
        <w:pStyle w:val="BodyTextIndent"/>
        <w:tabs>
          <w:tab w:val="left" w:pos="720"/>
          <w:tab w:val="left" w:pos="993"/>
          <w:tab w:val="left" w:pos="1418"/>
        </w:tabs>
        <w:ind w:left="0"/>
        <w:rPr>
          <w:rFonts w:cs="Arial"/>
        </w:rPr>
      </w:pPr>
      <w:r w:rsidRPr="004B7A3F">
        <w:rPr>
          <w:rFonts w:cs="Arial"/>
        </w:rPr>
        <w:t xml:space="preserve">The portrayal catalogue uses a colour scheme, which classifies colours by their usage. Each colour usage is represented by a five letter colour token. Each colour token corresponds to a colour definition given in CIE coordinates in one of a set of colour tables for different bridge lighting conditions. Each colour table is referred to as a “pallet” such as “Day-Bright”, “Dusk” and “Night”. </w:t>
      </w:r>
    </w:p>
    <w:p w14:paraId="1195DF25" w14:textId="77777777" w:rsidR="00B46419" w:rsidRPr="004B7A3F" w:rsidRDefault="00B46419" w:rsidP="00B46419">
      <w:pPr>
        <w:pStyle w:val="BodyTextIndent"/>
        <w:tabs>
          <w:tab w:val="left" w:pos="720"/>
          <w:tab w:val="left" w:pos="993"/>
          <w:tab w:val="left" w:pos="1418"/>
        </w:tabs>
        <w:ind w:left="0"/>
        <w:rPr>
          <w:rFonts w:cs="Arial"/>
        </w:rPr>
      </w:pPr>
      <w:proofErr w:type="gramStart"/>
      <w:r w:rsidRPr="004B7A3F">
        <w:rPr>
          <w:rFonts w:cs="Arial"/>
        </w:rPr>
        <w:t>Symbols,</w:t>
      </w:r>
      <w:proofErr w:type="gramEnd"/>
      <w:r w:rsidRPr="004B7A3F">
        <w:rPr>
          <w:rFonts w:cs="Arial"/>
        </w:rPr>
        <w:t xml:space="preserve"> fill styles and line styles refer to the colour tables by using the standardized colour tokens as part of the symbol definition. </w:t>
      </w:r>
    </w:p>
    <w:p w14:paraId="3D9E37CD" w14:textId="0F5928B7" w:rsidR="00B46419" w:rsidRPr="004B7A3F" w:rsidRDefault="002E3794" w:rsidP="002E3794">
      <w:pPr>
        <w:pStyle w:val="Heading3"/>
        <w:numPr>
          <w:ilvl w:val="0"/>
          <w:numId w:val="0"/>
        </w:numPr>
      </w:pPr>
      <w:bookmarkStart w:id="1476" w:name="_Toc191961610"/>
      <w:bookmarkStart w:id="1477" w:name="_Toc346000363"/>
      <w:bookmarkStart w:id="1478" w:name="_Toc346000965"/>
      <w:bookmarkStart w:id="1479" w:name="_Toc346001538"/>
      <w:bookmarkStart w:id="1480" w:name="_Toc346080928"/>
      <w:bookmarkStart w:id="1481" w:name="_Toc346081234"/>
      <w:bookmarkStart w:id="1482" w:name="_Toc346149810"/>
      <w:bookmarkStart w:id="1483" w:name="_Toc346156184"/>
      <w:bookmarkStart w:id="1484" w:name="_Toc348447714"/>
      <w:bookmarkStart w:id="1485" w:name="_Toc368904954"/>
      <w:bookmarkStart w:id="1486" w:name="_Toc412540242"/>
      <w:bookmarkStart w:id="1487" w:name="_Toc439685375"/>
      <w:r>
        <w:t xml:space="preserve">C2.2.6.2 </w:t>
      </w:r>
      <w:r>
        <w:tab/>
      </w:r>
      <w:r w:rsidR="00B46419" w:rsidRPr="004B7A3F">
        <w:t>Symbols, Fill Styles and Line Styles</w:t>
      </w:r>
      <w:bookmarkEnd w:id="1476"/>
      <w:bookmarkEnd w:id="1477"/>
      <w:bookmarkEnd w:id="1478"/>
      <w:bookmarkEnd w:id="1479"/>
      <w:bookmarkEnd w:id="1480"/>
      <w:bookmarkEnd w:id="1481"/>
      <w:bookmarkEnd w:id="1482"/>
      <w:bookmarkEnd w:id="1483"/>
      <w:bookmarkEnd w:id="1484"/>
      <w:bookmarkEnd w:id="1485"/>
      <w:bookmarkEnd w:id="1486"/>
      <w:bookmarkEnd w:id="1487"/>
      <w:r w:rsidR="00B46419" w:rsidRPr="004B7A3F">
        <w:t xml:space="preserve"> </w:t>
      </w:r>
    </w:p>
    <w:p w14:paraId="79CF9780" w14:textId="77777777" w:rsidR="00B46419" w:rsidRPr="004B7A3F" w:rsidRDefault="00B46419" w:rsidP="00B46419">
      <w:pPr>
        <w:pBdr>
          <w:top w:val="single" w:sz="6" w:space="0" w:color="FFFFFF"/>
          <w:left w:val="single" w:sz="6" w:space="0" w:color="FFFFFF"/>
          <w:bottom w:val="single" w:sz="6" w:space="0" w:color="FFFFFF"/>
          <w:right w:val="single" w:sz="6" w:space="0" w:color="FFFFFF"/>
        </w:pBdr>
        <w:tabs>
          <w:tab w:val="left" w:pos="-720"/>
          <w:tab w:val="left" w:pos="-16"/>
          <w:tab w:val="left" w:pos="720"/>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szCs w:val="22"/>
        </w:rPr>
      </w:pPr>
      <w:r w:rsidRPr="004B7A3F">
        <w:rPr>
          <w:rFonts w:cs="Arial"/>
          <w:szCs w:val="22"/>
        </w:rPr>
        <w:t>Symbols, area fill patterns and line styles are part of the portrayal catalogue.  The following clauses provide a short description of these elements.</w:t>
      </w:r>
    </w:p>
    <w:p w14:paraId="2BF3F626" w14:textId="7F86CF7E" w:rsidR="00B46419" w:rsidRPr="004B7A3F" w:rsidRDefault="002E3794" w:rsidP="002E3794">
      <w:pPr>
        <w:pStyle w:val="Heading4"/>
        <w:numPr>
          <w:ilvl w:val="0"/>
          <w:numId w:val="0"/>
        </w:numPr>
        <w:ind w:left="864" w:hanging="864"/>
      </w:pPr>
      <w:bookmarkStart w:id="1488" w:name="_Toc368904955"/>
      <w:r>
        <w:t xml:space="preserve">C2.2.6.3 </w:t>
      </w:r>
      <w:r>
        <w:tab/>
      </w:r>
      <w:r w:rsidR="00B46419" w:rsidRPr="004B7A3F">
        <w:t>Symbols</w:t>
      </w:r>
      <w:bookmarkEnd w:id="1488"/>
    </w:p>
    <w:p w14:paraId="4936D1D1" w14:textId="77777777" w:rsidR="00B46419" w:rsidRPr="004B7A3F" w:rsidRDefault="00B46419" w:rsidP="00B46419">
      <w:pPr>
        <w:pStyle w:val="BodyTextIndent"/>
        <w:tabs>
          <w:tab w:val="left" w:pos="993"/>
        </w:tabs>
        <w:ind w:left="0"/>
        <w:rPr>
          <w:rFonts w:cs="Arial"/>
          <w:szCs w:val="22"/>
        </w:rPr>
      </w:pPr>
      <w:r w:rsidRPr="004B7A3F">
        <w:rPr>
          <w:rFonts w:cs="Arial"/>
          <w:szCs w:val="22"/>
        </w:rPr>
        <w:t xml:space="preserve">The portrayal catalogue </w:t>
      </w:r>
      <w:proofErr w:type="gramStart"/>
      <w:r w:rsidRPr="004B7A3F">
        <w:rPr>
          <w:rFonts w:cs="Arial"/>
          <w:szCs w:val="22"/>
        </w:rPr>
        <w:t xml:space="preserve">provides </w:t>
      </w:r>
      <w:r>
        <w:rPr>
          <w:rFonts w:cs="Arial"/>
          <w:szCs w:val="22"/>
        </w:rPr>
        <w:t xml:space="preserve"> a</w:t>
      </w:r>
      <w:proofErr w:type="gramEnd"/>
      <w:r>
        <w:rPr>
          <w:rFonts w:cs="Arial"/>
          <w:szCs w:val="22"/>
        </w:rPr>
        <w:t xml:space="preserve"> set</w:t>
      </w:r>
      <w:r w:rsidRPr="004B7A3F">
        <w:rPr>
          <w:rFonts w:cs="Arial"/>
          <w:szCs w:val="22"/>
        </w:rPr>
        <w:t xml:space="preserve"> of </w:t>
      </w:r>
      <w:proofErr w:type="spellStart"/>
      <w:r w:rsidRPr="004B7A3F">
        <w:rPr>
          <w:rFonts w:cs="Arial"/>
          <w:szCs w:val="22"/>
        </w:rPr>
        <w:t>symbols,</w:t>
      </w:r>
      <w:r>
        <w:rPr>
          <w:rFonts w:cs="Arial"/>
          <w:szCs w:val="22"/>
        </w:rPr>
        <w:t>which</w:t>
      </w:r>
      <w:proofErr w:type="spellEnd"/>
      <w:r>
        <w:rPr>
          <w:rFonts w:cs="Arial"/>
          <w:szCs w:val="22"/>
        </w:rPr>
        <w:t xml:space="preserve"> are generally based on the traditional paper chart symbols. </w:t>
      </w:r>
      <w:r w:rsidRPr="004B7A3F">
        <w:rPr>
          <w:rFonts w:cs="Arial"/>
          <w:szCs w:val="22"/>
        </w:rPr>
        <w:t xml:space="preserve">. The symbols for point </w:t>
      </w:r>
      <w:r>
        <w:rPr>
          <w:rFonts w:cs="Arial"/>
          <w:szCs w:val="22"/>
        </w:rPr>
        <w:t>features</w:t>
      </w:r>
      <w:r w:rsidRPr="004B7A3F">
        <w:rPr>
          <w:rFonts w:cs="Arial"/>
          <w:szCs w:val="22"/>
        </w:rPr>
        <w:t xml:space="preserve"> are generally based on the traditional paper chart symbols and, in addition a set of more compact, but more visible, 'simplified' buoy and beacon symbols are provided for use under difficult viewing conditions.</w:t>
      </w:r>
    </w:p>
    <w:p w14:paraId="571C19BD" w14:textId="4BE0D515" w:rsidR="00B46419" w:rsidRPr="004B7A3F" w:rsidRDefault="002E3794" w:rsidP="002E3794">
      <w:pPr>
        <w:pStyle w:val="Heading4"/>
        <w:numPr>
          <w:ilvl w:val="0"/>
          <w:numId w:val="0"/>
        </w:numPr>
      </w:pPr>
      <w:bookmarkStart w:id="1489" w:name="_Toc368904956"/>
      <w:r>
        <w:lastRenderedPageBreak/>
        <w:t>C2.2.6.4</w:t>
      </w:r>
      <w:r>
        <w:tab/>
        <w:t xml:space="preserve"> </w:t>
      </w:r>
      <w:r>
        <w:tab/>
      </w:r>
      <w:r w:rsidR="00B46419" w:rsidRPr="004B7A3F">
        <w:t>Area Fills</w:t>
      </w:r>
      <w:bookmarkEnd w:id="1489"/>
    </w:p>
    <w:p w14:paraId="6C144731" w14:textId="77777777" w:rsidR="00B46419" w:rsidRPr="00A56208" w:rsidRDefault="00B46419" w:rsidP="00B46419">
      <w:pPr>
        <w:pBdr>
          <w:top w:val="single" w:sz="6" w:space="0" w:color="FFFFFF"/>
          <w:left w:val="single" w:sz="6" w:space="0" w:color="FFFFFF"/>
          <w:bottom w:val="single" w:sz="6" w:space="0" w:color="FFFFFF"/>
          <w:right w:val="single" w:sz="6" w:space="0" w:color="FFFFFF"/>
        </w:pBdr>
        <w:tabs>
          <w:tab w:val="left" w:pos="-720"/>
          <w:tab w:val="left" w:pos="-16"/>
          <w:tab w:val="left" w:pos="720"/>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4B7A3F">
        <w:rPr>
          <w:rFonts w:cs="Arial"/>
          <w:szCs w:val="22"/>
        </w:rPr>
        <w:t>The portrayal catalogue offers various</w:t>
      </w:r>
      <w:r w:rsidRPr="004B7A3F">
        <w:rPr>
          <w:rFonts w:cs="Arial"/>
        </w:rPr>
        <w:t xml:space="preserve"> ways to fill areas. They can be filled with an opaque colour; with a colour shown with some transparency; or with a p</w:t>
      </w:r>
      <w:r w:rsidRPr="00A56208">
        <w:rPr>
          <w:rFonts w:cs="Arial"/>
        </w:rPr>
        <w:t>attern of symbols (fill pattern)</w:t>
      </w:r>
      <w:r w:rsidRPr="00A56208">
        <w:rPr>
          <w:rFonts w:cs="Arial"/>
          <w:color w:val="0000FF"/>
        </w:rPr>
        <w:t xml:space="preserve"> </w:t>
      </w:r>
      <w:r w:rsidRPr="00A56208">
        <w:rPr>
          <w:rFonts w:cs="Arial"/>
        </w:rPr>
        <w:t>or with a centred symbol. Fill patterns and centred symbols are introduced as a solution for the symbolization of are</w:t>
      </w:r>
      <w:r>
        <w:rPr>
          <w:rFonts w:cs="Arial"/>
        </w:rPr>
        <w:t>as in special situations</w:t>
      </w:r>
      <w:r w:rsidRPr="00A56208">
        <w:rPr>
          <w:rFonts w:cs="Arial"/>
        </w:rPr>
        <w:t>. A fill pattern showing arrows does not have a certain position on the chart like the paper chart arrow</w:t>
      </w:r>
      <w:r w:rsidRPr="00A56208">
        <w:rPr>
          <w:rFonts w:cs="Arial"/>
        </w:rPr>
        <w:noBreakHyphen/>
        <w:t>symbol. It shows up as long as any part of the traffic separation lane can be seen on the screen. A centred symbol moves to the centre of the part of the area that remains in the display window.</w:t>
      </w:r>
    </w:p>
    <w:p w14:paraId="60FC1357" w14:textId="77777777" w:rsidR="00B46419" w:rsidRDefault="00B46419" w:rsidP="00B46419">
      <w:pPr>
        <w:pBdr>
          <w:top w:val="single" w:sz="6" w:space="0" w:color="FFFFFF"/>
          <w:left w:val="single" w:sz="6" w:space="0" w:color="FFFFFF"/>
          <w:bottom w:val="single" w:sz="6" w:space="0" w:color="FFFFFF"/>
          <w:right w:val="single" w:sz="6" w:space="0" w:color="FFFFFF"/>
        </w:pBdr>
        <w:tabs>
          <w:tab w:val="left" w:pos="-720"/>
          <w:tab w:val="left" w:pos="-16"/>
          <w:tab w:val="left" w:pos="720"/>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4B7A3F">
        <w:rPr>
          <w:rFonts w:cs="Arial"/>
        </w:rPr>
        <w:t xml:space="preserve">The portrayal catalogue provides two options for area boundaries, referred to as “plain” and “symbolised”. </w:t>
      </w:r>
      <w:proofErr w:type="spellStart"/>
      <w:r w:rsidRPr="004B7A3F">
        <w:rPr>
          <w:rFonts w:cs="Arial"/>
        </w:rPr>
        <w:t>Centered</w:t>
      </w:r>
      <w:proofErr w:type="spellEnd"/>
      <w:r w:rsidRPr="004B7A3F">
        <w:rPr>
          <w:rFonts w:cs="Arial"/>
        </w:rPr>
        <w:t xml:space="preserve"> symbols must be used with symbolized boundaries to symbolize the case when the entire display window lies within an area. </w:t>
      </w:r>
    </w:p>
    <w:p w14:paraId="417EEA11" w14:textId="77777777" w:rsidR="00B46419" w:rsidRPr="004B7A3F" w:rsidRDefault="00B46419" w:rsidP="00B46419">
      <w:pPr>
        <w:pBdr>
          <w:top w:val="single" w:sz="6" w:space="0" w:color="FFFFFF"/>
          <w:left w:val="single" w:sz="6" w:space="0" w:color="FFFFFF"/>
          <w:bottom w:val="single" w:sz="6" w:space="0" w:color="FFFFFF"/>
          <w:right w:val="single" w:sz="6" w:space="0" w:color="FFFFFF"/>
        </w:pBdr>
        <w:tabs>
          <w:tab w:val="left" w:pos="-720"/>
          <w:tab w:val="left" w:pos="-16"/>
          <w:tab w:val="left" w:pos="720"/>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3C5F50">
        <w:rPr>
          <w:rFonts w:cs="Arial"/>
        </w:rPr>
        <w:t>Area boundaries {must, must not} be visible on the edge of the display window when the display window is enclosed by an area</w:t>
      </w:r>
    </w:p>
    <w:p w14:paraId="3CE65283" w14:textId="633B0749" w:rsidR="00B46419" w:rsidRPr="004B7A3F" w:rsidRDefault="002E3794" w:rsidP="002E3794">
      <w:pPr>
        <w:pStyle w:val="Heading4"/>
        <w:numPr>
          <w:ilvl w:val="0"/>
          <w:numId w:val="0"/>
        </w:numPr>
      </w:pPr>
      <w:bookmarkStart w:id="1490" w:name="_Toc368904957"/>
      <w:r>
        <w:t>C2.2.6.5</w:t>
      </w:r>
      <w:r>
        <w:tab/>
        <w:t xml:space="preserve">  </w:t>
      </w:r>
      <w:r w:rsidR="00B46419" w:rsidRPr="004B7A3F">
        <w:t>Line Styles</w:t>
      </w:r>
      <w:bookmarkEnd w:id="1490"/>
    </w:p>
    <w:p w14:paraId="6AF8383D" w14:textId="77777777" w:rsidR="00B46419" w:rsidRPr="005D104A" w:rsidRDefault="00B46419" w:rsidP="00B46419">
      <w:pPr>
        <w:pBdr>
          <w:top w:val="single" w:sz="6" w:space="0" w:color="FFFFFF"/>
          <w:left w:val="single" w:sz="6" w:space="0" w:color="FFFFFF"/>
          <w:bottom w:val="single" w:sz="6" w:space="0" w:color="FFFFFF"/>
          <w:right w:val="single" w:sz="6" w:space="0" w:color="FFFFFF"/>
        </w:pBdr>
        <w:tabs>
          <w:tab w:val="left" w:pos="-720"/>
          <w:tab w:val="left" w:pos="-16"/>
          <w:tab w:val="left" w:pos="720"/>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lang w:eastAsia="en-US"/>
        </w:rPr>
      </w:pPr>
      <w:r w:rsidRPr="004B7A3F">
        <w:rPr>
          <w:rFonts w:cs="Arial"/>
        </w:rPr>
        <w:t>The portrayal catalogue uses two types of line styles: simple line styles and complex line styles. Simple line styles are solid, dashed or dotted lines with varying colour and thickness. Complex line styles are composed of repeating line patterns</w:t>
      </w:r>
      <w:r w:rsidRPr="00D07E29">
        <w:rPr>
          <w:rFonts w:cs="Arial"/>
        </w:rPr>
        <w:t xml:space="preserve">. </w:t>
      </w:r>
    </w:p>
    <w:p w14:paraId="4F927565" w14:textId="0C88406C" w:rsidR="00B46419" w:rsidRDefault="002E3794" w:rsidP="002E3794">
      <w:pPr>
        <w:pStyle w:val="Heading3"/>
        <w:numPr>
          <w:ilvl w:val="0"/>
          <w:numId w:val="0"/>
        </w:numPr>
      </w:pPr>
      <w:bookmarkStart w:id="1491" w:name="_Toc412540243"/>
      <w:bookmarkStart w:id="1492" w:name="_Toc439685376"/>
      <w:r>
        <w:t>C2.2.7</w:t>
      </w:r>
      <w:r>
        <w:tab/>
      </w:r>
      <w:r>
        <w:tab/>
      </w:r>
      <w:r>
        <w:tab/>
      </w:r>
      <w:r w:rsidR="00B46419">
        <w:t>Text</w:t>
      </w:r>
      <w:bookmarkEnd w:id="1491"/>
      <w:bookmarkEnd w:id="1492"/>
    </w:p>
    <w:p w14:paraId="00776311" w14:textId="31191DC7" w:rsidR="00B46419" w:rsidRDefault="00B46419" w:rsidP="00B46419">
      <w:pPr>
        <w:pStyle w:val="ListParagraph"/>
        <w:numPr>
          <w:ilvl w:val="0"/>
          <w:numId w:val="48"/>
        </w:numPr>
      </w:pPr>
      <w:r w:rsidRPr="003C5F50">
        <w:t xml:space="preserve">S-101 utilizes a cartographic feature called </w:t>
      </w:r>
      <w:proofErr w:type="spellStart"/>
      <w:r w:rsidRPr="003C5F50">
        <w:t>TextPlacement</w:t>
      </w:r>
      <w:proofErr w:type="spellEnd"/>
      <w:r w:rsidRPr="003C5F50">
        <w:t xml:space="preserve"> that is used in association with the </w:t>
      </w:r>
      <w:proofErr w:type="spellStart"/>
      <w:r w:rsidRPr="003C5F50">
        <w:t>featureName</w:t>
      </w:r>
      <w:proofErr w:type="spellEnd"/>
      <w:r w:rsidRPr="003C5F50">
        <w:t xml:space="preserve"> attribute to optimise text positioning in </w:t>
      </w:r>
      <w:r>
        <w:t>SYSTEM</w:t>
      </w:r>
      <w:r w:rsidRPr="003C5F50">
        <w:t>.  There are two types of text instruction</w:t>
      </w:r>
      <w:r w:rsidRPr="003C5F50" w:rsidDel="003C5F50">
        <w:t xml:space="preserve"> </w:t>
      </w:r>
      <w:r>
        <w:t>Text relative to a point</w:t>
      </w:r>
    </w:p>
    <w:p w14:paraId="7F202E8E" w14:textId="77777777" w:rsidR="00B46419" w:rsidRDefault="00B46419" w:rsidP="00B46419">
      <w:pPr>
        <w:pStyle w:val="ListParagraph"/>
        <w:numPr>
          <w:ilvl w:val="0"/>
          <w:numId w:val="48"/>
        </w:numPr>
      </w:pPr>
      <w:r>
        <w:t>Text that will be drawn along a linear geometry.</w:t>
      </w:r>
    </w:p>
    <w:p w14:paraId="10A70450" w14:textId="6B7DDC85" w:rsidR="00B46419" w:rsidRPr="003C2904" w:rsidRDefault="002E3794" w:rsidP="002E3794">
      <w:pPr>
        <w:pStyle w:val="Heading3"/>
        <w:numPr>
          <w:ilvl w:val="0"/>
          <w:numId w:val="0"/>
        </w:numPr>
      </w:pPr>
      <w:bookmarkStart w:id="1493" w:name="_Toc412540244"/>
      <w:bookmarkStart w:id="1494" w:name="_Toc439685377"/>
      <w:r>
        <w:t>C2.2.8</w:t>
      </w:r>
      <w:r>
        <w:tab/>
      </w:r>
      <w:r>
        <w:tab/>
      </w:r>
      <w:r w:rsidR="00B46419">
        <w:t>Display Priorities</w:t>
      </w:r>
      <w:bookmarkEnd w:id="1493"/>
      <w:bookmarkEnd w:id="1494"/>
    </w:p>
    <w:p w14:paraId="725D2057" w14:textId="77777777" w:rsidR="00B46419" w:rsidRDefault="00B46419" w:rsidP="00B46419">
      <w:pPr>
        <w:pStyle w:val="Heading3"/>
        <w:numPr>
          <w:ilvl w:val="0"/>
          <w:numId w:val="0"/>
        </w:numPr>
        <w:rPr>
          <w:rFonts w:cs="Arial"/>
          <w:b w:val="0"/>
          <w:szCs w:val="22"/>
        </w:rPr>
      </w:pPr>
      <w:bookmarkStart w:id="1495" w:name="_Toc388963824"/>
      <w:bookmarkStart w:id="1496" w:name="_Toc392577031"/>
      <w:bookmarkStart w:id="1497" w:name="_Toc412540245"/>
      <w:bookmarkStart w:id="1498" w:name="_Toc439685378"/>
      <w:r w:rsidRPr="003C2904">
        <w:rPr>
          <w:rFonts w:cs="Arial"/>
          <w:b w:val="0"/>
          <w:szCs w:val="22"/>
        </w:rPr>
        <w:t>Display priorities control the order in which the output of the portrayal functions is processed by the rendering engine. Priorities with smaller numerical values will be processed first.</w:t>
      </w:r>
      <w:bookmarkEnd w:id="1495"/>
      <w:bookmarkEnd w:id="1496"/>
      <w:bookmarkEnd w:id="1497"/>
      <w:bookmarkEnd w:id="1498"/>
    </w:p>
    <w:p w14:paraId="79AE9B0B" w14:textId="324F5C39" w:rsidR="00B46419" w:rsidRPr="0034643F" w:rsidRDefault="00B46419" w:rsidP="00B46419">
      <w:pPr>
        <w:pBdr>
          <w:top w:val="single" w:sz="6" w:space="0" w:color="FFFFFF"/>
          <w:left w:val="single" w:sz="6" w:space="0" w:color="FFFFFF"/>
          <w:bottom w:val="single" w:sz="6" w:space="0" w:color="FFFFFF"/>
          <w:right w:val="single" w:sz="6" w:space="0" w:color="FFFFFF"/>
        </w:pBdr>
        <w:tabs>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Pr>
          <w:rFonts w:eastAsia="Calibri" w:cs="Arial"/>
          <w:szCs w:val="22"/>
        </w:rPr>
        <w:t>The display priority must</w:t>
      </w:r>
      <w:r w:rsidRPr="0034643F">
        <w:rPr>
          <w:rFonts w:eastAsia="Calibri" w:cs="Arial"/>
          <w:szCs w:val="22"/>
        </w:rPr>
        <w:t xml:space="preserve"> be of a value between '0' and '9', where '9' identifies the highest priority. The display priority applies i</w:t>
      </w:r>
      <w:r>
        <w:rPr>
          <w:rFonts w:eastAsia="Calibri" w:cs="Arial"/>
          <w:szCs w:val="22"/>
        </w:rPr>
        <w:t>rrespective of whether a feature is a point, curve or surface</w:t>
      </w:r>
      <w:r w:rsidRPr="0034643F">
        <w:rPr>
          <w:rFonts w:eastAsia="Calibri" w:cs="Arial"/>
          <w:szCs w:val="22"/>
        </w:rPr>
        <w:t>. If the display</w:t>
      </w:r>
      <w:r>
        <w:rPr>
          <w:rFonts w:eastAsia="Calibri" w:cs="Arial"/>
          <w:szCs w:val="22"/>
        </w:rPr>
        <w:t xml:space="preserve"> priority is equal among features, curve features have to be drawn on top of surface features whereas point features</w:t>
      </w:r>
      <w:r w:rsidRPr="0034643F">
        <w:rPr>
          <w:rFonts w:eastAsia="Calibri" w:cs="Arial"/>
          <w:szCs w:val="22"/>
        </w:rPr>
        <w:t xml:space="preserve"> have to be drawn on top of both. If the display prior</w:t>
      </w:r>
      <w:r>
        <w:rPr>
          <w:rFonts w:eastAsia="Calibri" w:cs="Arial"/>
          <w:szCs w:val="22"/>
        </w:rPr>
        <w:t>ity is still equal among features</w:t>
      </w:r>
      <w:r w:rsidRPr="0034643F">
        <w:rPr>
          <w:rFonts w:eastAsia="Calibri" w:cs="Arial"/>
          <w:szCs w:val="22"/>
        </w:rPr>
        <w:t xml:space="preserve"> of</w:t>
      </w:r>
      <w:r>
        <w:rPr>
          <w:rFonts w:eastAsia="Calibri" w:cs="Arial"/>
          <w:szCs w:val="22"/>
        </w:rPr>
        <w:t xml:space="preserve"> the same type of geometry (curve, surface</w:t>
      </w:r>
      <w:r w:rsidRPr="0034643F">
        <w:rPr>
          <w:rFonts w:eastAsia="Calibri" w:cs="Arial"/>
          <w:szCs w:val="22"/>
        </w:rPr>
        <w:t xml:space="preserve"> or point) the given sequence in the data structure of the SENC, or some other neutral criterion, </w:t>
      </w:r>
      <w:r>
        <w:rPr>
          <w:rFonts w:eastAsia="Calibri" w:cs="Arial"/>
          <w:szCs w:val="22"/>
        </w:rPr>
        <w:t>must</w:t>
      </w:r>
      <w:r w:rsidRPr="0034643F">
        <w:rPr>
          <w:rFonts w:eastAsia="Calibri" w:cs="Arial"/>
          <w:szCs w:val="22"/>
        </w:rPr>
        <w:t xml:space="preserve"> be used for an decision as to which </w:t>
      </w:r>
      <w:r>
        <w:rPr>
          <w:rFonts w:eastAsia="Calibri" w:cs="Arial"/>
          <w:szCs w:val="22"/>
        </w:rPr>
        <w:t>feature</w:t>
      </w:r>
      <w:r w:rsidRPr="0034643F">
        <w:rPr>
          <w:rFonts w:eastAsia="Calibri" w:cs="Arial"/>
          <w:szCs w:val="22"/>
        </w:rPr>
        <w:t xml:space="preserve"> is drawn on top. Text </w:t>
      </w:r>
      <w:r>
        <w:rPr>
          <w:rFonts w:eastAsia="Calibri" w:cs="Arial"/>
          <w:szCs w:val="22"/>
        </w:rPr>
        <w:t>must</w:t>
      </w:r>
      <w:r w:rsidRPr="0034643F">
        <w:rPr>
          <w:rFonts w:eastAsia="Calibri" w:cs="Arial"/>
          <w:szCs w:val="22"/>
        </w:rPr>
        <w:t xml:space="preserve"> be drawn last (except for own ship etc.), in priority 8.</w:t>
      </w:r>
    </w:p>
    <w:p w14:paraId="3A7EF559" w14:textId="77777777" w:rsidR="00B46419" w:rsidRPr="001E6B4F" w:rsidRDefault="00B46419" w:rsidP="00B46419">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sidRPr="001E6B4F">
        <w:rPr>
          <w:rFonts w:eastAsia="Calibri" w:cs="Arial"/>
          <w:szCs w:val="22"/>
        </w:rPr>
        <w:t>The following table gives an indication of how priorities are allocated. Within each group priorities are adjusted to meet specific cases: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80"/>
        <w:gridCol w:w="3220"/>
      </w:tblGrid>
      <w:tr w:rsidR="00B46419" w:rsidRPr="0034643F" w14:paraId="1C1FE7E5" w14:textId="77777777" w:rsidTr="001E5997">
        <w:trPr>
          <w:trHeight w:val="300"/>
          <w:jc w:val="center"/>
        </w:trPr>
        <w:tc>
          <w:tcPr>
            <w:tcW w:w="3380" w:type="dxa"/>
            <w:shd w:val="clear" w:color="auto" w:fill="BFBFBF"/>
            <w:noWrap/>
          </w:tcPr>
          <w:p w14:paraId="33973704" w14:textId="77777777" w:rsidR="00B46419" w:rsidRPr="0034643F" w:rsidRDefault="00B46419" w:rsidP="001E5997">
            <w:pPr>
              <w:spacing w:after="0"/>
              <w:rPr>
                <w:rFonts w:eastAsia="Calibri" w:cs="Arial"/>
                <w:b/>
                <w:bCs/>
                <w:szCs w:val="22"/>
              </w:rPr>
            </w:pPr>
            <w:r w:rsidRPr="0034643F">
              <w:rPr>
                <w:rFonts w:eastAsia="Calibri" w:cs="Arial"/>
                <w:b/>
                <w:bCs/>
                <w:szCs w:val="22"/>
              </w:rPr>
              <w:t>Data Groupings</w:t>
            </w:r>
          </w:p>
        </w:tc>
        <w:tc>
          <w:tcPr>
            <w:tcW w:w="3220" w:type="dxa"/>
            <w:shd w:val="clear" w:color="auto" w:fill="BFBFBF"/>
            <w:noWrap/>
          </w:tcPr>
          <w:p w14:paraId="4B266C92" w14:textId="77777777" w:rsidR="00B46419" w:rsidRPr="0034643F" w:rsidRDefault="00B46419" w:rsidP="001E5997">
            <w:pPr>
              <w:spacing w:after="0"/>
              <w:rPr>
                <w:rFonts w:eastAsia="Calibri" w:cs="Arial"/>
                <w:b/>
                <w:bCs/>
                <w:szCs w:val="22"/>
              </w:rPr>
            </w:pPr>
            <w:r w:rsidRPr="0034643F">
              <w:rPr>
                <w:rFonts w:eastAsia="Calibri" w:cs="Arial"/>
                <w:b/>
                <w:bCs/>
                <w:szCs w:val="22"/>
              </w:rPr>
              <w:t>Display Priorities</w:t>
            </w:r>
          </w:p>
        </w:tc>
      </w:tr>
      <w:tr w:rsidR="00B46419" w:rsidRPr="0034643F" w14:paraId="4F812D71" w14:textId="77777777" w:rsidTr="001E5997">
        <w:trPr>
          <w:trHeight w:val="300"/>
          <w:jc w:val="center"/>
        </w:trPr>
        <w:tc>
          <w:tcPr>
            <w:tcW w:w="3380" w:type="dxa"/>
            <w:noWrap/>
          </w:tcPr>
          <w:p w14:paraId="0F100147"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no data filled area pattern</w:t>
            </w:r>
          </w:p>
        </w:tc>
        <w:tc>
          <w:tcPr>
            <w:tcW w:w="3220" w:type="dxa"/>
            <w:noWrap/>
          </w:tcPr>
          <w:p w14:paraId="740DC666"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0</w:t>
            </w:r>
          </w:p>
        </w:tc>
      </w:tr>
      <w:tr w:rsidR="00B46419" w:rsidRPr="0034643F" w14:paraId="4A37D554" w14:textId="77777777" w:rsidTr="001E5997">
        <w:trPr>
          <w:trHeight w:val="300"/>
          <w:jc w:val="center"/>
        </w:trPr>
        <w:tc>
          <w:tcPr>
            <w:tcW w:w="3380" w:type="dxa"/>
            <w:noWrap/>
          </w:tcPr>
          <w:p w14:paraId="29B92197" w14:textId="2991C9F4"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Pr>
                <w:rFonts w:eastAsia="Calibri" w:cs="Arial"/>
                <w:szCs w:val="22"/>
              </w:rPr>
              <w:t>S-101 Skin of the earth filled areas</w:t>
            </w:r>
          </w:p>
        </w:tc>
        <w:tc>
          <w:tcPr>
            <w:tcW w:w="3220" w:type="dxa"/>
            <w:noWrap/>
          </w:tcPr>
          <w:p w14:paraId="3E4A7A05"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1</w:t>
            </w:r>
          </w:p>
        </w:tc>
      </w:tr>
      <w:tr w:rsidR="00B46419" w:rsidRPr="0034643F" w14:paraId="3E02B975" w14:textId="77777777" w:rsidTr="001E5997">
        <w:trPr>
          <w:trHeight w:val="300"/>
          <w:jc w:val="center"/>
        </w:trPr>
        <w:tc>
          <w:tcPr>
            <w:tcW w:w="3380" w:type="dxa"/>
            <w:noWrap/>
          </w:tcPr>
          <w:p w14:paraId="5AFFC43E"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 xml:space="preserve">superimposed areas </w:t>
            </w:r>
          </w:p>
        </w:tc>
        <w:tc>
          <w:tcPr>
            <w:tcW w:w="3220" w:type="dxa"/>
            <w:noWrap/>
          </w:tcPr>
          <w:p w14:paraId="2118585D"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2, 3</w:t>
            </w:r>
          </w:p>
        </w:tc>
      </w:tr>
      <w:tr w:rsidR="00B46419" w:rsidRPr="0034643F" w14:paraId="62E1DD9F" w14:textId="77777777" w:rsidTr="001E5997">
        <w:trPr>
          <w:trHeight w:val="300"/>
          <w:jc w:val="center"/>
        </w:trPr>
        <w:tc>
          <w:tcPr>
            <w:tcW w:w="3380" w:type="dxa"/>
            <w:noWrap/>
          </w:tcPr>
          <w:p w14:paraId="099196E6"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restricted area</w:t>
            </w:r>
          </w:p>
        </w:tc>
        <w:tc>
          <w:tcPr>
            <w:tcW w:w="3220" w:type="dxa"/>
            <w:noWrap/>
          </w:tcPr>
          <w:p w14:paraId="31569D6B"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5</w:t>
            </w:r>
          </w:p>
        </w:tc>
      </w:tr>
      <w:tr w:rsidR="00B46419" w:rsidRPr="0034643F" w14:paraId="27B42009" w14:textId="77777777" w:rsidTr="001E5997">
        <w:trPr>
          <w:trHeight w:val="300"/>
          <w:jc w:val="center"/>
        </w:trPr>
        <w:tc>
          <w:tcPr>
            <w:tcW w:w="3380" w:type="dxa"/>
            <w:noWrap/>
          </w:tcPr>
          <w:p w14:paraId="0E000F1B"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traffic areas</w:t>
            </w:r>
          </w:p>
        </w:tc>
        <w:tc>
          <w:tcPr>
            <w:tcW w:w="3220" w:type="dxa"/>
            <w:noWrap/>
          </w:tcPr>
          <w:p w14:paraId="33503954"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6</w:t>
            </w:r>
          </w:p>
        </w:tc>
      </w:tr>
      <w:tr w:rsidR="00B46419" w:rsidRPr="0034643F" w14:paraId="7DB7CFFA" w14:textId="77777777" w:rsidTr="001E5997">
        <w:trPr>
          <w:trHeight w:val="300"/>
          <w:jc w:val="center"/>
        </w:trPr>
        <w:tc>
          <w:tcPr>
            <w:tcW w:w="3380" w:type="dxa"/>
            <w:noWrap/>
          </w:tcPr>
          <w:p w14:paraId="443DCEEA"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land features</w:t>
            </w:r>
          </w:p>
        </w:tc>
        <w:tc>
          <w:tcPr>
            <w:tcW w:w="3220" w:type="dxa"/>
            <w:noWrap/>
          </w:tcPr>
          <w:p w14:paraId="1237B217"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4, 5</w:t>
            </w:r>
          </w:p>
        </w:tc>
      </w:tr>
      <w:tr w:rsidR="00B46419" w:rsidRPr="0034643F" w14:paraId="344A532B" w14:textId="77777777" w:rsidTr="001E5997">
        <w:trPr>
          <w:trHeight w:val="300"/>
          <w:jc w:val="center"/>
        </w:trPr>
        <w:tc>
          <w:tcPr>
            <w:tcW w:w="3380" w:type="dxa"/>
            <w:noWrap/>
          </w:tcPr>
          <w:p w14:paraId="0FB2AFCC"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water features</w:t>
            </w:r>
          </w:p>
        </w:tc>
        <w:tc>
          <w:tcPr>
            <w:tcW w:w="3220" w:type="dxa"/>
            <w:noWrap/>
          </w:tcPr>
          <w:p w14:paraId="550ECFE4"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3, 4, 5, 6</w:t>
            </w:r>
          </w:p>
        </w:tc>
      </w:tr>
      <w:tr w:rsidR="00B46419" w:rsidRPr="0034643F" w14:paraId="7775E45A" w14:textId="77777777" w:rsidTr="001E5997">
        <w:trPr>
          <w:trHeight w:val="300"/>
          <w:jc w:val="center"/>
        </w:trPr>
        <w:tc>
          <w:tcPr>
            <w:tcW w:w="3380" w:type="dxa"/>
            <w:noWrap/>
          </w:tcPr>
          <w:p w14:paraId="22655D55"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lastRenderedPageBreak/>
              <w:t>coastline features</w:t>
            </w:r>
          </w:p>
        </w:tc>
        <w:tc>
          <w:tcPr>
            <w:tcW w:w="3220" w:type="dxa"/>
            <w:noWrap/>
          </w:tcPr>
          <w:p w14:paraId="25BA4F03"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5, 6, 7</w:t>
            </w:r>
          </w:p>
        </w:tc>
      </w:tr>
      <w:tr w:rsidR="00B46419" w:rsidRPr="0034643F" w14:paraId="36E3E0A2" w14:textId="77777777" w:rsidTr="001E5997">
        <w:trPr>
          <w:trHeight w:val="300"/>
          <w:jc w:val="center"/>
        </w:trPr>
        <w:tc>
          <w:tcPr>
            <w:tcW w:w="3380" w:type="dxa"/>
            <w:noWrap/>
          </w:tcPr>
          <w:p w14:paraId="00C64EBB"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routeing lines</w:t>
            </w:r>
          </w:p>
        </w:tc>
        <w:tc>
          <w:tcPr>
            <w:tcW w:w="3220" w:type="dxa"/>
            <w:noWrap/>
          </w:tcPr>
          <w:p w14:paraId="52C6FCFA"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5, 6, 7</w:t>
            </w:r>
          </w:p>
        </w:tc>
      </w:tr>
      <w:tr w:rsidR="00B46419" w:rsidRPr="0034643F" w14:paraId="4F3176EB" w14:textId="77777777" w:rsidTr="001E5997">
        <w:trPr>
          <w:trHeight w:val="300"/>
          <w:jc w:val="center"/>
        </w:trPr>
        <w:tc>
          <w:tcPr>
            <w:tcW w:w="3380" w:type="dxa"/>
            <w:noWrap/>
          </w:tcPr>
          <w:p w14:paraId="5F2D75AD"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symbols for lines and areas</w:t>
            </w:r>
          </w:p>
        </w:tc>
        <w:tc>
          <w:tcPr>
            <w:tcW w:w="3220" w:type="dxa"/>
            <w:noWrap/>
          </w:tcPr>
          <w:p w14:paraId="6E084AFB"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4, 5, 6</w:t>
            </w:r>
          </w:p>
        </w:tc>
      </w:tr>
      <w:tr w:rsidR="00B46419" w:rsidRPr="0034643F" w14:paraId="3B93A99F" w14:textId="77777777" w:rsidTr="001E5997">
        <w:trPr>
          <w:trHeight w:val="300"/>
          <w:jc w:val="center"/>
        </w:trPr>
        <w:tc>
          <w:tcPr>
            <w:tcW w:w="3380" w:type="dxa"/>
            <w:noWrap/>
          </w:tcPr>
          <w:p w14:paraId="37ABF940"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hazards (bridge, safety contour)</w:t>
            </w:r>
          </w:p>
        </w:tc>
        <w:tc>
          <w:tcPr>
            <w:tcW w:w="3220" w:type="dxa"/>
            <w:noWrap/>
          </w:tcPr>
          <w:p w14:paraId="5B85EAF5"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8</w:t>
            </w:r>
          </w:p>
        </w:tc>
      </w:tr>
      <w:tr w:rsidR="00B46419" w:rsidRPr="0034643F" w14:paraId="5D6F1775" w14:textId="77777777" w:rsidTr="001E5997">
        <w:trPr>
          <w:trHeight w:val="300"/>
          <w:jc w:val="center"/>
        </w:trPr>
        <w:tc>
          <w:tcPr>
            <w:tcW w:w="3380" w:type="dxa"/>
            <w:noWrap/>
          </w:tcPr>
          <w:p w14:paraId="2ADF12D4"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Pr>
                <w:rFonts w:eastAsia="Calibri" w:cs="Arial"/>
                <w:szCs w:val="22"/>
              </w:rPr>
              <w:t>Text</w:t>
            </w:r>
          </w:p>
        </w:tc>
        <w:tc>
          <w:tcPr>
            <w:tcW w:w="3220" w:type="dxa"/>
            <w:noWrap/>
          </w:tcPr>
          <w:p w14:paraId="4AE20F3B"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proofErr w:type="spellStart"/>
            <w:r>
              <w:rPr>
                <w:rFonts w:eastAsia="Calibri" w:cs="Arial"/>
                <w:szCs w:val="22"/>
              </w:rPr>
              <w:t>Priorty</w:t>
            </w:r>
            <w:proofErr w:type="spellEnd"/>
            <w:r>
              <w:rPr>
                <w:rFonts w:eastAsia="Calibri" w:cs="Arial"/>
                <w:szCs w:val="22"/>
              </w:rPr>
              <w:t xml:space="preserve"> 8</w:t>
            </w:r>
          </w:p>
        </w:tc>
      </w:tr>
      <w:tr w:rsidR="00B46419" w:rsidRPr="0034643F" w14:paraId="77680E4B" w14:textId="77777777" w:rsidTr="001E5997">
        <w:trPr>
          <w:trHeight w:val="300"/>
          <w:jc w:val="center"/>
        </w:trPr>
        <w:tc>
          <w:tcPr>
            <w:tcW w:w="3380" w:type="dxa"/>
            <w:noWrap/>
          </w:tcPr>
          <w:p w14:paraId="09E3D938"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Mariners VRM &amp; EBL</w:t>
            </w:r>
          </w:p>
        </w:tc>
        <w:tc>
          <w:tcPr>
            <w:tcW w:w="3220" w:type="dxa"/>
            <w:noWrap/>
          </w:tcPr>
          <w:p w14:paraId="0510FA89"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priority 9</w:t>
            </w:r>
          </w:p>
        </w:tc>
      </w:tr>
      <w:tr w:rsidR="00B46419" w:rsidRPr="003C2904" w14:paraId="02A818C0" w14:textId="77777777" w:rsidTr="001E5997">
        <w:trPr>
          <w:trHeight w:val="300"/>
          <w:jc w:val="center"/>
        </w:trPr>
        <w:tc>
          <w:tcPr>
            <w:tcW w:w="3380" w:type="dxa"/>
            <w:noWrap/>
          </w:tcPr>
          <w:p w14:paraId="6DF939BF" w14:textId="77777777" w:rsidR="00B46419" w:rsidRPr="0034643F" w:rsidRDefault="00B46419" w:rsidP="001E5997">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szCs w:val="22"/>
              </w:rPr>
            </w:pPr>
            <w:r w:rsidRPr="0034643F">
              <w:rPr>
                <w:rFonts w:eastAsia="Calibri" w:cs="Arial"/>
                <w:szCs w:val="22"/>
              </w:rPr>
              <w:t>own ship</w:t>
            </w:r>
          </w:p>
        </w:tc>
        <w:tc>
          <w:tcPr>
            <w:tcW w:w="3220" w:type="dxa"/>
            <w:noWrap/>
          </w:tcPr>
          <w:p w14:paraId="0D2940D0" w14:textId="77777777" w:rsidR="00B46419" w:rsidRPr="0034643F" w:rsidRDefault="00B46419" w:rsidP="002E3794">
            <w:pPr>
              <w:keepNext/>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b/>
                <w:bCs/>
                <w:szCs w:val="22"/>
              </w:rPr>
            </w:pPr>
            <w:r w:rsidRPr="0034643F">
              <w:rPr>
                <w:rFonts w:eastAsia="Calibri" w:cs="Arial"/>
                <w:szCs w:val="22"/>
              </w:rPr>
              <w:t>priority 9</w:t>
            </w:r>
          </w:p>
        </w:tc>
      </w:tr>
    </w:tbl>
    <w:p w14:paraId="05CA1F2C" w14:textId="77777777" w:rsidR="00B46419" w:rsidRDefault="00B46419" w:rsidP="002E3794">
      <w:pPr>
        <w:pStyle w:val="Caption"/>
        <w:jc w:val="center"/>
      </w:pPr>
      <w:r>
        <w:t xml:space="preserve">Table </w:t>
      </w:r>
      <w:r>
        <w:fldChar w:fldCharType="begin"/>
      </w:r>
      <w:r>
        <w:instrText xml:space="preserve"> SEQ Table \* ARABIC </w:instrText>
      </w:r>
      <w:r>
        <w:fldChar w:fldCharType="separate"/>
      </w:r>
      <w:r w:rsidR="00F72996">
        <w:rPr>
          <w:noProof/>
        </w:rPr>
        <w:t>4</w:t>
      </w:r>
      <w:r>
        <w:fldChar w:fldCharType="end"/>
      </w:r>
      <w:r>
        <w:t xml:space="preserve"> - Display Priorities</w:t>
      </w:r>
    </w:p>
    <w:p w14:paraId="361A8EEA" w14:textId="5681D6D9" w:rsidR="00B46419" w:rsidRDefault="002E3794" w:rsidP="002E3794">
      <w:pPr>
        <w:pStyle w:val="Heading3"/>
        <w:numPr>
          <w:ilvl w:val="0"/>
          <w:numId w:val="0"/>
        </w:numPr>
      </w:pPr>
      <w:bookmarkStart w:id="1499" w:name="_Toc412540246"/>
      <w:bookmarkStart w:id="1500" w:name="_Toc439685379"/>
      <w:r>
        <w:t>C2.2.7</w:t>
      </w:r>
      <w:r>
        <w:tab/>
      </w:r>
      <w:r>
        <w:tab/>
      </w:r>
      <w:r w:rsidR="00B46419">
        <w:t>Viewing Groups</w:t>
      </w:r>
      <w:bookmarkEnd w:id="1499"/>
      <w:bookmarkEnd w:id="1500"/>
    </w:p>
    <w:p w14:paraId="33E96CC3" w14:textId="77777777" w:rsidR="00B46419" w:rsidRPr="00554B40" w:rsidRDefault="00B46419" w:rsidP="00B46419">
      <w:r>
        <w:t xml:space="preserve">The viewing group controls the content of the display.  It provides an on/off switch in the portrayal catalogue for any drawing instruction assigned to the corresponding viewing group.  </w:t>
      </w:r>
    </w:p>
    <w:p w14:paraId="1C221A2A" w14:textId="77777777" w:rsidR="00BA3A12" w:rsidRPr="00AF2ADA" w:rsidRDefault="00BA3A12" w:rsidP="00BA3A12">
      <w:pPr>
        <w:rPr>
          <w:b/>
          <w:lang w:eastAsia="en-US"/>
        </w:rPr>
      </w:pPr>
    </w:p>
    <w:p w14:paraId="01560C95" w14:textId="718DE988" w:rsidR="004C6D35" w:rsidRPr="00055616" w:rsidRDefault="002E3794" w:rsidP="004C6D35">
      <w:pPr>
        <w:pStyle w:val="Heading1"/>
        <w:numPr>
          <w:ilvl w:val="0"/>
          <w:numId w:val="0"/>
        </w:numPr>
        <w:tabs>
          <w:tab w:val="clear" w:pos="400"/>
          <w:tab w:val="clear" w:pos="560"/>
        </w:tabs>
        <w:suppressAutoHyphens w:val="0"/>
        <w:spacing w:before="0" w:after="0" w:line="240" w:lineRule="auto"/>
        <w:ind w:left="432" w:hanging="432"/>
        <w:jc w:val="left"/>
        <w:rPr>
          <w:rFonts w:cs="Arial"/>
          <w:sz w:val="22"/>
          <w:szCs w:val="22"/>
        </w:rPr>
      </w:pPr>
      <w:bookmarkStart w:id="1501" w:name="_Toc388963904"/>
      <w:bookmarkStart w:id="1502" w:name="_Toc412540247"/>
      <w:bookmarkStart w:id="1503" w:name="_Toc439685380"/>
      <w:r>
        <w:rPr>
          <w:sz w:val="22"/>
          <w:lang w:eastAsia="en-US"/>
        </w:rPr>
        <w:t>C2</w:t>
      </w:r>
      <w:r w:rsidR="004C6D35" w:rsidRPr="00055616">
        <w:rPr>
          <w:sz w:val="22"/>
          <w:lang w:eastAsia="en-US"/>
        </w:rPr>
        <w:t>.3</w:t>
      </w:r>
      <w:r w:rsidR="004C6D35" w:rsidRPr="00055616">
        <w:rPr>
          <w:sz w:val="22"/>
          <w:lang w:eastAsia="en-US"/>
        </w:rPr>
        <w:tab/>
      </w:r>
      <w:bookmarkStart w:id="1504" w:name="_Toc372183084"/>
      <w:bookmarkStart w:id="1505" w:name="_Toc248026613"/>
      <w:r w:rsidR="00055616">
        <w:rPr>
          <w:sz w:val="22"/>
          <w:lang w:eastAsia="en-US"/>
        </w:rPr>
        <w:tab/>
      </w:r>
      <w:r w:rsidR="004C6D35" w:rsidRPr="00055616">
        <w:rPr>
          <w:rFonts w:cs="Arial"/>
          <w:sz w:val="22"/>
          <w:szCs w:val="22"/>
        </w:rPr>
        <w:t>SYMBOLISING AREAS, LINES &amp; POINTS AND FOR TEXT</w:t>
      </w:r>
      <w:bookmarkEnd w:id="1504"/>
      <w:bookmarkEnd w:id="1505"/>
      <w:bookmarkEnd w:id="1501"/>
      <w:bookmarkEnd w:id="1502"/>
      <w:bookmarkEnd w:id="1503"/>
    </w:p>
    <w:p w14:paraId="7A23B277" w14:textId="23293BF1" w:rsidR="00055616" w:rsidRPr="00055616" w:rsidRDefault="00055616" w:rsidP="00055616">
      <w:pPr>
        <w:pStyle w:val="Heading2"/>
        <w:widowControl w:val="0"/>
        <w:numPr>
          <w:ilvl w:val="0"/>
          <w:numId w:val="0"/>
        </w:numPr>
        <w:tabs>
          <w:tab w:val="clear" w:pos="540"/>
          <w:tab w:val="clear" w:pos="700"/>
          <w:tab w:val="left" w:pos="-720"/>
          <w:tab w:val="left" w:pos="850"/>
          <w:tab w:val="left" w:pos="993"/>
          <w:tab w:val="left" w:pos="1134"/>
          <w:tab w:val="left" w:pos="1418"/>
          <w:tab w:val="left" w:pos="1985"/>
          <w:tab w:val="left" w:pos="2948"/>
        </w:tabs>
        <w:suppressAutoHyphens w:val="0"/>
        <w:snapToGrid w:val="0"/>
        <w:spacing w:before="0" w:after="0" w:line="240" w:lineRule="auto"/>
        <w:jc w:val="left"/>
        <w:rPr>
          <w:rFonts w:cs="Arial"/>
          <w:sz w:val="20"/>
          <w:szCs w:val="22"/>
        </w:rPr>
      </w:pPr>
    </w:p>
    <w:p w14:paraId="46827997" w14:textId="2D8BD252" w:rsidR="00055616" w:rsidRPr="00055616" w:rsidRDefault="002E3794" w:rsidP="00055616">
      <w:pPr>
        <w:tabs>
          <w:tab w:val="left" w:pos="993"/>
          <w:tab w:val="left" w:pos="1418"/>
          <w:tab w:val="left" w:pos="1985"/>
          <w:tab w:val="left" w:pos="2948"/>
        </w:tabs>
        <w:snapToGrid w:val="0"/>
        <w:spacing w:after="0"/>
        <w:ind w:left="851" w:hanging="851"/>
        <w:rPr>
          <w:rFonts w:cs="Arial"/>
          <w:szCs w:val="22"/>
        </w:rPr>
      </w:pPr>
      <w:r>
        <w:rPr>
          <w:b/>
          <w:lang w:eastAsia="en-US"/>
        </w:rPr>
        <w:t>C2</w:t>
      </w:r>
      <w:r w:rsidR="00055616" w:rsidRPr="00055616">
        <w:rPr>
          <w:b/>
          <w:lang w:eastAsia="en-US"/>
        </w:rPr>
        <w:t>.3.1</w:t>
      </w:r>
      <w:r w:rsidR="00055616" w:rsidRPr="00055616">
        <w:rPr>
          <w:rFonts w:cs="Arial"/>
          <w:szCs w:val="22"/>
        </w:rPr>
        <w:tab/>
      </w:r>
      <w:r w:rsidR="00055616">
        <w:rPr>
          <w:rFonts w:cs="Arial"/>
          <w:szCs w:val="22"/>
        </w:rPr>
        <w:tab/>
      </w:r>
      <w:r w:rsidR="00055616" w:rsidRPr="00055616">
        <w:rPr>
          <w:rFonts w:cs="Arial"/>
          <w:b/>
          <w:szCs w:val="22"/>
        </w:rPr>
        <w:t xml:space="preserve">Mariner's options in symbols and </w:t>
      </w:r>
      <w:proofErr w:type="spellStart"/>
      <w:r w:rsidR="00055616" w:rsidRPr="00055616">
        <w:rPr>
          <w:rFonts w:cs="Arial"/>
          <w:b/>
          <w:szCs w:val="22"/>
        </w:rPr>
        <w:t>linestyles</w:t>
      </w:r>
      <w:proofErr w:type="spellEnd"/>
    </w:p>
    <w:p w14:paraId="167F6129" w14:textId="77777777" w:rsidR="00055616" w:rsidRPr="00055616" w:rsidRDefault="00055616" w:rsidP="00055616">
      <w:pPr>
        <w:tabs>
          <w:tab w:val="left" w:pos="850"/>
          <w:tab w:val="left" w:pos="993"/>
          <w:tab w:val="left" w:pos="1134"/>
          <w:tab w:val="left" w:pos="1418"/>
          <w:tab w:val="left" w:pos="1985"/>
          <w:tab w:val="left" w:pos="2948"/>
        </w:tabs>
        <w:snapToGrid w:val="0"/>
        <w:spacing w:after="0"/>
        <w:rPr>
          <w:rFonts w:cs="Arial"/>
          <w:szCs w:val="22"/>
        </w:rPr>
      </w:pPr>
    </w:p>
    <w:p w14:paraId="3DCEB2BE" w14:textId="545194DE" w:rsidR="00055616" w:rsidRPr="00AF2ADA" w:rsidRDefault="00055616" w:rsidP="00055616">
      <w:pPr>
        <w:tabs>
          <w:tab w:val="left" w:pos="993"/>
          <w:tab w:val="left" w:pos="1418"/>
          <w:tab w:val="left" w:pos="1985"/>
          <w:tab w:val="left" w:pos="2948"/>
        </w:tabs>
        <w:snapToGrid w:val="0"/>
        <w:spacing w:after="0"/>
        <w:rPr>
          <w:rFonts w:cs="Arial"/>
          <w:szCs w:val="22"/>
        </w:rPr>
      </w:pPr>
      <w:r w:rsidRPr="00AF2ADA">
        <w:rPr>
          <w:rFonts w:cs="Arial"/>
          <w:szCs w:val="22"/>
        </w:rPr>
        <w:t xml:space="preserve">The portrayal catalogue therefore provides, as a mariner's option, symbolised area boundary </w:t>
      </w:r>
      <w:proofErr w:type="spellStart"/>
      <w:r w:rsidRPr="00AF2ADA">
        <w:rPr>
          <w:rFonts w:cs="Arial"/>
          <w:szCs w:val="22"/>
        </w:rPr>
        <w:t>linestyles</w:t>
      </w:r>
      <w:proofErr w:type="spellEnd"/>
      <w:r w:rsidRPr="00AF2ADA">
        <w:rPr>
          <w:rFonts w:cs="Arial"/>
          <w:szCs w:val="22"/>
        </w:rPr>
        <w:t xml:space="preserve"> for use on large scale displays. These make the areas easier to figure out than the plain </w:t>
      </w:r>
      <w:proofErr w:type="spellStart"/>
      <w:r w:rsidRPr="00AF2ADA">
        <w:rPr>
          <w:rFonts w:cs="Arial"/>
          <w:szCs w:val="22"/>
        </w:rPr>
        <w:t>linestyles</w:t>
      </w:r>
      <w:proofErr w:type="spellEnd"/>
      <w:r w:rsidRPr="00AF2ADA">
        <w:rPr>
          <w:rFonts w:cs="Arial"/>
          <w:szCs w:val="22"/>
        </w:rPr>
        <w:t xml:space="preserve"> recommended for small scale displays, where symbolised lines would cause clutter. Two options are provided within the portrayal catalogue, to display either symbolised or plain area boundary </w:t>
      </w:r>
      <w:proofErr w:type="spellStart"/>
      <w:r w:rsidRPr="00AF2ADA">
        <w:rPr>
          <w:rFonts w:cs="Arial"/>
          <w:szCs w:val="22"/>
        </w:rPr>
        <w:t>linestyles</w:t>
      </w:r>
      <w:proofErr w:type="spellEnd"/>
      <w:r w:rsidRPr="00AF2ADA">
        <w:rPr>
          <w:rFonts w:cs="Arial"/>
          <w:szCs w:val="22"/>
        </w:rPr>
        <w:t>.</w:t>
      </w:r>
    </w:p>
    <w:p w14:paraId="3DABE76F" w14:textId="77777777" w:rsidR="00055616" w:rsidRPr="00AF2ADA" w:rsidRDefault="00055616" w:rsidP="00055616">
      <w:pPr>
        <w:tabs>
          <w:tab w:val="left" w:pos="993"/>
          <w:tab w:val="left" w:pos="1418"/>
          <w:tab w:val="left" w:pos="1985"/>
          <w:tab w:val="left" w:pos="2948"/>
        </w:tabs>
        <w:snapToGrid w:val="0"/>
        <w:spacing w:after="0"/>
        <w:rPr>
          <w:rFonts w:cs="Arial"/>
          <w:szCs w:val="22"/>
        </w:rPr>
      </w:pPr>
    </w:p>
    <w:p w14:paraId="06DA60F3" w14:textId="77777777" w:rsidR="00055616" w:rsidRPr="00AF2ADA" w:rsidRDefault="00055616" w:rsidP="00055616">
      <w:pPr>
        <w:tabs>
          <w:tab w:val="left" w:pos="993"/>
          <w:tab w:val="left" w:pos="1418"/>
          <w:tab w:val="left" w:pos="1985"/>
          <w:tab w:val="left" w:pos="2948"/>
        </w:tabs>
        <w:snapToGrid w:val="0"/>
        <w:spacing w:after="0"/>
        <w:rPr>
          <w:rFonts w:cs="Arial"/>
          <w:szCs w:val="22"/>
        </w:rPr>
      </w:pPr>
      <w:r w:rsidRPr="00AF2ADA">
        <w:rPr>
          <w:rFonts w:cs="Arial"/>
          <w:szCs w:val="22"/>
        </w:rPr>
        <w:t xml:space="preserve">The mariner should be given the option of selecting the buoy symbols and area boundary </w:t>
      </w:r>
      <w:proofErr w:type="spellStart"/>
      <w:r w:rsidRPr="00AF2ADA">
        <w:rPr>
          <w:rFonts w:cs="Arial"/>
          <w:szCs w:val="22"/>
        </w:rPr>
        <w:t>linestyles</w:t>
      </w:r>
      <w:proofErr w:type="spellEnd"/>
      <w:r w:rsidRPr="00AF2ADA">
        <w:rPr>
          <w:rFonts w:cs="Arial"/>
          <w:szCs w:val="22"/>
        </w:rPr>
        <w:t xml:space="preserve"> that best fit the situation, without linkages. For example, boundary </w:t>
      </w:r>
      <w:proofErr w:type="spellStart"/>
      <w:r w:rsidRPr="00AF2ADA">
        <w:rPr>
          <w:rFonts w:cs="Arial"/>
          <w:szCs w:val="22"/>
        </w:rPr>
        <w:t>linestyle</w:t>
      </w:r>
      <w:proofErr w:type="spellEnd"/>
      <w:r w:rsidRPr="00AF2ADA">
        <w:rPr>
          <w:rFonts w:cs="Arial"/>
          <w:szCs w:val="22"/>
        </w:rPr>
        <w:t xml:space="preserve"> should be selectable independent of the choice of buoy symbol, and independent of the actual display scale.</w:t>
      </w:r>
    </w:p>
    <w:p w14:paraId="02C5F2AB" w14:textId="77777777" w:rsidR="00055616" w:rsidRPr="00055616" w:rsidRDefault="00055616" w:rsidP="00055616">
      <w:pPr>
        <w:tabs>
          <w:tab w:val="left" w:pos="850"/>
          <w:tab w:val="left" w:pos="993"/>
          <w:tab w:val="left" w:pos="1134"/>
          <w:tab w:val="left" w:pos="1418"/>
          <w:tab w:val="left" w:pos="1985"/>
          <w:tab w:val="left" w:pos="2948"/>
        </w:tabs>
        <w:snapToGrid w:val="0"/>
        <w:rPr>
          <w:rFonts w:cs="Arial"/>
          <w:szCs w:val="22"/>
        </w:rPr>
      </w:pPr>
    </w:p>
    <w:p w14:paraId="06EA0E99" w14:textId="58D79055" w:rsidR="00055616" w:rsidRPr="00055616" w:rsidRDefault="002E3794" w:rsidP="00055616">
      <w:pPr>
        <w:pStyle w:val="Heading3"/>
        <w:numPr>
          <w:ilvl w:val="0"/>
          <w:numId w:val="0"/>
        </w:numPr>
        <w:ind w:left="720" w:hanging="720"/>
        <w:rPr>
          <w:rFonts w:cs="Arial"/>
          <w:sz w:val="18"/>
          <w:szCs w:val="22"/>
          <w:u w:val="single"/>
        </w:rPr>
      </w:pPr>
      <w:bookmarkStart w:id="1506" w:name="_Toc388963905"/>
      <w:bookmarkStart w:id="1507" w:name="_Toc412540248"/>
      <w:bookmarkStart w:id="1508" w:name="_Toc439685381"/>
      <w:r>
        <w:rPr>
          <w:lang w:eastAsia="en-US"/>
        </w:rPr>
        <w:t>C2</w:t>
      </w:r>
      <w:r w:rsidR="00055616" w:rsidRPr="00055616">
        <w:rPr>
          <w:lang w:eastAsia="en-US"/>
        </w:rPr>
        <w:t>.3.2</w:t>
      </w:r>
      <w:r w:rsidR="00055616" w:rsidRPr="00055616">
        <w:rPr>
          <w:rFonts w:cs="Arial"/>
          <w:sz w:val="18"/>
        </w:rPr>
        <w:tab/>
      </w:r>
      <w:r w:rsidR="00055616" w:rsidRPr="00055616">
        <w:rPr>
          <w:rFonts w:cs="Arial"/>
          <w:szCs w:val="22"/>
        </w:rPr>
        <w:tab/>
        <w:t>Areas</w:t>
      </w:r>
      <w:bookmarkEnd w:id="1506"/>
      <w:bookmarkEnd w:id="1507"/>
      <w:bookmarkEnd w:id="1508"/>
    </w:p>
    <w:p w14:paraId="3281EAF6" w14:textId="77777777" w:rsidR="00055616" w:rsidRPr="00055616" w:rsidRDefault="00055616" w:rsidP="00055616">
      <w:pPr>
        <w:tabs>
          <w:tab w:val="left" w:pos="993"/>
          <w:tab w:val="left" w:pos="1418"/>
          <w:tab w:val="left" w:pos="1985"/>
          <w:tab w:val="left" w:pos="2948"/>
        </w:tabs>
        <w:snapToGrid w:val="0"/>
        <w:spacing w:after="0"/>
        <w:rPr>
          <w:rFonts w:cs="Arial"/>
          <w:szCs w:val="22"/>
        </w:rPr>
      </w:pPr>
      <w:r w:rsidRPr="00055616">
        <w:rPr>
          <w:rFonts w:cs="Arial"/>
          <w:szCs w:val="22"/>
        </w:rPr>
        <w:t>Areas can be identified both by symbolising the area itself and by symbolising its boundary.</w:t>
      </w:r>
    </w:p>
    <w:p w14:paraId="117E050D" w14:textId="77777777" w:rsidR="003C13F6" w:rsidRDefault="003C13F6" w:rsidP="003C13F6">
      <w:pPr>
        <w:tabs>
          <w:tab w:val="left" w:pos="993"/>
          <w:tab w:val="left" w:pos="1418"/>
          <w:tab w:val="left" w:pos="1985"/>
          <w:tab w:val="left" w:pos="2948"/>
          <w:tab w:val="left" w:pos="5102"/>
          <w:tab w:val="left" w:pos="6632"/>
        </w:tabs>
        <w:snapToGrid w:val="0"/>
        <w:spacing w:after="0"/>
        <w:rPr>
          <w:rFonts w:cs="Arial"/>
          <w:i/>
          <w:szCs w:val="22"/>
        </w:rPr>
      </w:pPr>
    </w:p>
    <w:p w14:paraId="5108CC33" w14:textId="779BA353" w:rsidR="00055616" w:rsidRPr="00AF2ADA" w:rsidRDefault="00055616" w:rsidP="003C13F6">
      <w:pPr>
        <w:tabs>
          <w:tab w:val="left" w:pos="993"/>
          <w:tab w:val="left" w:pos="1418"/>
          <w:tab w:val="left" w:pos="1985"/>
          <w:tab w:val="left" w:pos="2948"/>
          <w:tab w:val="left" w:pos="5102"/>
          <w:tab w:val="left" w:pos="6632"/>
        </w:tabs>
        <w:snapToGrid w:val="0"/>
        <w:spacing w:after="0"/>
        <w:rPr>
          <w:rFonts w:cs="Arial"/>
          <w:szCs w:val="22"/>
        </w:rPr>
      </w:pPr>
      <w:r w:rsidRPr="00AF2ADA">
        <w:rPr>
          <w:rFonts w:cs="Arial"/>
          <w:szCs w:val="22"/>
        </w:rPr>
        <w:t xml:space="preserve">The </w:t>
      </w:r>
      <w:r w:rsidR="003C13F6" w:rsidRPr="00AF2ADA">
        <w:rPr>
          <w:rFonts w:cs="Arial"/>
          <w:szCs w:val="22"/>
        </w:rPr>
        <w:t>portrayal catalogue</w:t>
      </w:r>
      <w:r w:rsidRPr="00AF2ADA">
        <w:rPr>
          <w:rFonts w:cs="Arial"/>
          <w:szCs w:val="22"/>
        </w:rPr>
        <w:t xml:space="preserve"> provides large transparent symbols for centred symbols and small symbols for pattern coverage:</w:t>
      </w:r>
    </w:p>
    <w:p w14:paraId="598EB411" w14:textId="77777777" w:rsidR="00055616" w:rsidRPr="00AF2ADA" w:rsidRDefault="00055616" w:rsidP="00055616">
      <w:pPr>
        <w:tabs>
          <w:tab w:val="left" w:pos="993"/>
          <w:tab w:val="left" w:pos="1418"/>
          <w:tab w:val="left" w:pos="1985"/>
          <w:tab w:val="left" w:pos="2948"/>
          <w:tab w:val="left" w:pos="5102"/>
          <w:tab w:val="left" w:pos="6632"/>
        </w:tabs>
        <w:snapToGrid w:val="0"/>
        <w:ind w:left="851" w:hanging="1"/>
        <w:rPr>
          <w:rFonts w:cs="Arial"/>
          <w:szCs w:val="22"/>
        </w:rPr>
      </w:pPr>
    </w:p>
    <w:p w14:paraId="313D072D" w14:textId="31DF1CD9" w:rsidR="00055616" w:rsidRPr="00AF2ADA" w:rsidRDefault="00055616" w:rsidP="00FB2037">
      <w:pPr>
        <w:pStyle w:val="ListParagraph"/>
        <w:numPr>
          <w:ilvl w:val="0"/>
          <w:numId w:val="43"/>
        </w:numPr>
        <w:tabs>
          <w:tab w:val="left" w:pos="993"/>
          <w:tab w:val="left" w:pos="1418"/>
          <w:tab w:val="left" w:pos="1985"/>
          <w:tab w:val="left" w:pos="2948"/>
          <w:tab w:val="left" w:pos="5102"/>
          <w:tab w:val="left" w:pos="6632"/>
        </w:tabs>
        <w:snapToGrid w:val="0"/>
        <w:rPr>
          <w:rFonts w:cs="Arial"/>
          <w:szCs w:val="22"/>
        </w:rPr>
      </w:pPr>
      <w:r w:rsidRPr="00AF2ADA">
        <w:rPr>
          <w:rFonts w:cs="Arial"/>
          <w:szCs w:val="22"/>
        </w:rPr>
        <w:t xml:space="preserve">Centred symbols are used where it is important to avoid clutter, particularly in traffic lanes. The symbol must be placed within the area. </w:t>
      </w:r>
    </w:p>
    <w:p w14:paraId="0D4924FD" w14:textId="74AA5435" w:rsidR="00055616" w:rsidRPr="00AF2ADA" w:rsidRDefault="00055616" w:rsidP="00FB2037">
      <w:pPr>
        <w:pStyle w:val="ListParagraph"/>
        <w:numPr>
          <w:ilvl w:val="0"/>
          <w:numId w:val="43"/>
        </w:numPr>
        <w:tabs>
          <w:tab w:val="left" w:pos="993"/>
          <w:tab w:val="left" w:pos="1418"/>
          <w:tab w:val="left" w:pos="1985"/>
          <w:tab w:val="left" w:pos="2948"/>
          <w:tab w:val="left" w:pos="5102"/>
          <w:tab w:val="left" w:pos="6632"/>
        </w:tabs>
        <w:snapToGrid w:val="0"/>
        <w:rPr>
          <w:rFonts w:cs="Arial"/>
          <w:szCs w:val="22"/>
        </w:rPr>
      </w:pPr>
      <w:r w:rsidRPr="00AF2ADA">
        <w:rPr>
          <w:rFonts w:cs="Arial"/>
          <w:szCs w:val="22"/>
        </w:rPr>
        <w:t>For a pattern of small symbols, the spacing between the symbols lies within the limits:</w:t>
      </w:r>
    </w:p>
    <w:p w14:paraId="4A1CB701" w14:textId="77777777" w:rsidR="00055616" w:rsidRPr="00AF2ADA" w:rsidRDefault="00055616" w:rsidP="00055616">
      <w:pPr>
        <w:tabs>
          <w:tab w:val="left" w:pos="993"/>
          <w:tab w:val="left" w:pos="1418"/>
          <w:tab w:val="left" w:pos="1985"/>
          <w:tab w:val="left" w:pos="2948"/>
          <w:tab w:val="left" w:pos="5102"/>
          <w:tab w:val="left" w:pos="6632"/>
        </w:tabs>
        <w:snapToGrid w:val="0"/>
        <w:ind w:left="851" w:hanging="1"/>
        <w:rPr>
          <w:rFonts w:cs="Arial"/>
          <w:szCs w:val="22"/>
          <w:lang w:val="fr-FR"/>
        </w:rPr>
      </w:pPr>
      <w:r w:rsidRPr="00AF2ADA">
        <w:rPr>
          <w:rFonts w:cs="Arial"/>
          <w:szCs w:val="22"/>
        </w:rPr>
        <w:tab/>
      </w:r>
      <w:r w:rsidRPr="00AF2ADA">
        <w:rPr>
          <w:rFonts w:cs="Arial"/>
          <w:szCs w:val="22"/>
        </w:rPr>
        <w:tab/>
      </w:r>
      <w:r w:rsidRPr="00AF2ADA">
        <w:rPr>
          <w:rFonts w:cs="Arial"/>
          <w:szCs w:val="22"/>
        </w:rPr>
        <w:tab/>
      </w:r>
      <w:proofErr w:type="gramStart"/>
      <w:r w:rsidRPr="00AF2ADA">
        <w:rPr>
          <w:rFonts w:cs="Arial"/>
          <w:szCs w:val="22"/>
          <w:lang w:val="fr-FR"/>
        </w:rPr>
        <w:t>minimum</w:t>
      </w:r>
      <w:proofErr w:type="gramEnd"/>
      <w:r w:rsidRPr="00AF2ADA">
        <w:rPr>
          <w:rFonts w:cs="Arial"/>
          <w:szCs w:val="22"/>
          <w:lang w:val="fr-FR"/>
        </w:rPr>
        <w:t xml:space="preserve"> distance </w:t>
      </w:r>
      <w:proofErr w:type="spellStart"/>
      <w:r w:rsidRPr="00AF2ADA">
        <w:rPr>
          <w:rFonts w:cs="Arial"/>
          <w:szCs w:val="22"/>
          <w:lang w:val="fr-FR"/>
        </w:rPr>
        <w:t>apart</w:t>
      </w:r>
      <w:proofErr w:type="spellEnd"/>
      <w:r w:rsidRPr="00AF2ADA">
        <w:rPr>
          <w:rFonts w:cs="Arial"/>
          <w:szCs w:val="22"/>
          <w:lang w:val="fr-FR"/>
        </w:rPr>
        <w:t>: 2 cm.</w:t>
      </w:r>
    </w:p>
    <w:p w14:paraId="4BCFF067" w14:textId="5F2928BD" w:rsidR="00055616" w:rsidRPr="00AF2ADA" w:rsidRDefault="00055616" w:rsidP="00AE402E">
      <w:pPr>
        <w:tabs>
          <w:tab w:val="left" w:pos="993"/>
          <w:tab w:val="left" w:pos="1418"/>
          <w:tab w:val="left" w:pos="1985"/>
          <w:tab w:val="left" w:pos="2948"/>
          <w:tab w:val="left" w:pos="5102"/>
          <w:tab w:val="left" w:pos="6632"/>
        </w:tabs>
        <w:snapToGrid w:val="0"/>
        <w:ind w:left="851" w:hanging="1"/>
        <w:rPr>
          <w:rFonts w:cs="Arial"/>
          <w:szCs w:val="22"/>
          <w:lang w:val="fr-FR"/>
        </w:rPr>
      </w:pPr>
      <w:r w:rsidRPr="00AF2ADA">
        <w:rPr>
          <w:rFonts w:cs="Arial"/>
          <w:szCs w:val="22"/>
          <w:lang w:val="fr-FR"/>
        </w:rPr>
        <w:tab/>
      </w:r>
      <w:r w:rsidRPr="00AF2ADA">
        <w:rPr>
          <w:rFonts w:cs="Arial"/>
          <w:szCs w:val="22"/>
          <w:lang w:val="fr-FR"/>
        </w:rPr>
        <w:tab/>
      </w:r>
      <w:r w:rsidRPr="00AF2ADA">
        <w:rPr>
          <w:rFonts w:cs="Arial"/>
          <w:szCs w:val="22"/>
          <w:lang w:val="fr-FR"/>
        </w:rPr>
        <w:tab/>
      </w:r>
      <w:proofErr w:type="gramStart"/>
      <w:r w:rsidRPr="00AF2ADA">
        <w:rPr>
          <w:rFonts w:cs="Arial"/>
          <w:szCs w:val="22"/>
          <w:lang w:val="fr-FR"/>
        </w:rPr>
        <w:t>maximum</w:t>
      </w:r>
      <w:proofErr w:type="gramEnd"/>
      <w:r w:rsidRPr="00AF2ADA">
        <w:rPr>
          <w:rFonts w:cs="Arial"/>
          <w:szCs w:val="22"/>
          <w:lang w:val="fr-FR"/>
        </w:rPr>
        <w:t xml:space="preserve"> distance </w:t>
      </w:r>
      <w:proofErr w:type="spellStart"/>
      <w:r w:rsidRPr="00AF2ADA">
        <w:rPr>
          <w:rFonts w:cs="Arial"/>
          <w:szCs w:val="22"/>
          <w:lang w:val="fr-FR"/>
        </w:rPr>
        <w:t>apart</w:t>
      </w:r>
      <w:proofErr w:type="spellEnd"/>
      <w:r w:rsidRPr="00AF2ADA">
        <w:rPr>
          <w:rFonts w:cs="Arial"/>
          <w:szCs w:val="22"/>
          <w:lang w:val="fr-FR"/>
        </w:rPr>
        <w:t>: 10 cm.</w:t>
      </w:r>
    </w:p>
    <w:p w14:paraId="441F0E32" w14:textId="7470923C" w:rsidR="00055616" w:rsidRPr="00AF2ADA" w:rsidRDefault="003C13F6" w:rsidP="00FB2037">
      <w:pPr>
        <w:pStyle w:val="BodyTextIndent"/>
        <w:numPr>
          <w:ilvl w:val="0"/>
          <w:numId w:val="44"/>
        </w:numPr>
        <w:tabs>
          <w:tab w:val="left" w:pos="993"/>
          <w:tab w:val="left" w:pos="1418"/>
          <w:tab w:val="left" w:pos="1985"/>
        </w:tabs>
        <w:rPr>
          <w:rFonts w:cs="Arial"/>
          <w:sz w:val="18"/>
          <w:szCs w:val="22"/>
        </w:rPr>
      </w:pPr>
      <w:r w:rsidRPr="00AF2ADA">
        <w:rPr>
          <w:rFonts w:cs="Arial"/>
          <w:sz w:val="18"/>
          <w:szCs w:val="22"/>
        </w:rPr>
        <w:t xml:space="preserve">    </w:t>
      </w:r>
      <w:r w:rsidR="00055616" w:rsidRPr="00AF2ADA">
        <w:rPr>
          <w:rFonts w:cs="Arial"/>
          <w:sz w:val="18"/>
          <w:szCs w:val="22"/>
        </w:rPr>
        <w:t xml:space="preserve">It would be ideal to space the symbols further apart for a large area and closer together for a smaller area. However reliable symbolising is more </w:t>
      </w:r>
      <w:proofErr w:type="gramStart"/>
      <w:r w:rsidR="00055616" w:rsidRPr="00AF2ADA">
        <w:rPr>
          <w:rFonts w:cs="Arial"/>
          <w:sz w:val="18"/>
          <w:szCs w:val="22"/>
        </w:rPr>
        <w:t>important,</w:t>
      </w:r>
      <w:proofErr w:type="gramEnd"/>
      <w:r w:rsidR="00055616" w:rsidRPr="00AF2ADA">
        <w:rPr>
          <w:rFonts w:cs="Arial"/>
          <w:sz w:val="18"/>
          <w:szCs w:val="22"/>
        </w:rPr>
        <w:t xml:space="preserve"> and a constant fixed-space symbol pattern should be </w:t>
      </w:r>
      <w:r w:rsidRPr="00AF2ADA">
        <w:rPr>
          <w:rFonts w:cs="Arial"/>
          <w:sz w:val="18"/>
          <w:szCs w:val="22"/>
        </w:rPr>
        <w:t>used</w:t>
      </w:r>
      <w:r w:rsidR="00055616" w:rsidRPr="00AF2ADA">
        <w:rPr>
          <w:rFonts w:cs="Arial"/>
          <w:sz w:val="18"/>
          <w:szCs w:val="22"/>
        </w:rPr>
        <w:t>.</w:t>
      </w:r>
    </w:p>
    <w:p w14:paraId="54442D80" w14:textId="2681F154" w:rsidR="00055616" w:rsidRPr="00AF2ADA" w:rsidRDefault="003C13F6" w:rsidP="00FB2037">
      <w:pPr>
        <w:pStyle w:val="BodyTextIndent"/>
        <w:numPr>
          <w:ilvl w:val="0"/>
          <w:numId w:val="44"/>
        </w:numPr>
        <w:tabs>
          <w:tab w:val="left" w:pos="993"/>
          <w:tab w:val="left" w:pos="1418"/>
          <w:tab w:val="left" w:pos="1985"/>
        </w:tabs>
        <w:rPr>
          <w:rFonts w:cs="Arial"/>
          <w:sz w:val="18"/>
          <w:szCs w:val="22"/>
        </w:rPr>
      </w:pPr>
      <w:r w:rsidRPr="00AF2ADA">
        <w:rPr>
          <w:rFonts w:cs="Arial"/>
          <w:sz w:val="18"/>
          <w:szCs w:val="22"/>
        </w:rPr>
        <w:t xml:space="preserve">  </w:t>
      </w:r>
      <w:r w:rsidR="00055616" w:rsidRPr="00AF2ADA">
        <w:rPr>
          <w:rFonts w:cs="Arial"/>
          <w:sz w:val="18"/>
          <w:szCs w:val="22"/>
        </w:rPr>
        <w:t xml:space="preserve">Pattern symbols need not line up exactly between </w:t>
      </w:r>
      <w:r w:rsidR="00227083">
        <w:rPr>
          <w:rFonts w:cs="Arial"/>
          <w:sz w:val="18"/>
          <w:szCs w:val="22"/>
        </w:rPr>
        <w:t>dataset</w:t>
      </w:r>
      <w:r w:rsidR="00055616" w:rsidRPr="00AF2ADA">
        <w:rPr>
          <w:rFonts w:cs="Arial"/>
          <w:sz w:val="18"/>
          <w:szCs w:val="22"/>
        </w:rPr>
        <w:t>s; and they need not stay in the same geographic position on re-draw.</w:t>
      </w:r>
    </w:p>
    <w:p w14:paraId="49D80AD4" w14:textId="5F2386FB" w:rsidR="00055616" w:rsidRPr="00AF2ADA" w:rsidRDefault="003C13F6" w:rsidP="00FB2037">
      <w:pPr>
        <w:pStyle w:val="ListParagraph"/>
        <w:numPr>
          <w:ilvl w:val="0"/>
          <w:numId w:val="44"/>
        </w:numPr>
        <w:tabs>
          <w:tab w:val="left" w:pos="993"/>
          <w:tab w:val="left" w:pos="1418"/>
          <w:tab w:val="left" w:pos="1700"/>
          <w:tab w:val="left" w:pos="1985"/>
          <w:tab w:val="left" w:pos="2948"/>
          <w:tab w:val="left" w:pos="5102"/>
          <w:tab w:val="left" w:pos="6632"/>
        </w:tabs>
        <w:snapToGrid w:val="0"/>
        <w:rPr>
          <w:rFonts w:cs="Arial"/>
          <w:szCs w:val="22"/>
        </w:rPr>
      </w:pPr>
      <w:r w:rsidRPr="00AF2ADA">
        <w:rPr>
          <w:rFonts w:cs="Arial"/>
          <w:szCs w:val="22"/>
        </w:rPr>
        <w:t xml:space="preserve">  </w:t>
      </w:r>
      <w:r w:rsidR="00055616" w:rsidRPr="00AF2ADA">
        <w:rPr>
          <w:rFonts w:cs="Arial"/>
          <w:szCs w:val="22"/>
        </w:rPr>
        <w:t>It should always be possible to identify an area by cursor picking on any point within the area.</w:t>
      </w:r>
    </w:p>
    <w:p w14:paraId="002439D1" w14:textId="58DCE088" w:rsidR="00055616" w:rsidRPr="00AF2ADA" w:rsidRDefault="003C13F6" w:rsidP="00FB2037">
      <w:pPr>
        <w:pStyle w:val="ListParagraph"/>
        <w:numPr>
          <w:ilvl w:val="0"/>
          <w:numId w:val="44"/>
        </w:num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lastRenderedPageBreak/>
        <w:t xml:space="preserve">    </w:t>
      </w:r>
      <w:r w:rsidR="00055616" w:rsidRPr="00AF2ADA">
        <w:rPr>
          <w:rFonts w:cs="Arial"/>
          <w:szCs w:val="22"/>
        </w:rPr>
        <w:t>If the ECDIS offers a ship-centred display mode, the manufacturer should avoid overwriting between the ship symbol and a centred symbol for an area which wholly encloses the display (for example the traffic direction arrow (TSSLPT) in a very large traffic lane such as Dover Strait).</w:t>
      </w:r>
    </w:p>
    <w:p w14:paraId="5FDFCC5D" w14:textId="17EB9FA3" w:rsidR="00055616" w:rsidRPr="008B7F7D" w:rsidRDefault="002E3794" w:rsidP="008B7F7D">
      <w:pPr>
        <w:tabs>
          <w:tab w:val="left" w:pos="993"/>
          <w:tab w:val="left" w:pos="1418"/>
          <w:tab w:val="left" w:pos="1700"/>
          <w:tab w:val="left" w:pos="1927"/>
          <w:tab w:val="left" w:pos="1985"/>
          <w:tab w:val="left" w:pos="2948"/>
          <w:tab w:val="left" w:pos="5102"/>
          <w:tab w:val="left" w:pos="6632"/>
        </w:tabs>
        <w:snapToGrid w:val="0"/>
        <w:ind w:left="993" w:hanging="993"/>
        <w:rPr>
          <w:rFonts w:cs="Arial"/>
          <w:b/>
          <w:szCs w:val="22"/>
        </w:rPr>
      </w:pPr>
      <w:r>
        <w:rPr>
          <w:b/>
          <w:lang w:eastAsia="en-US"/>
        </w:rPr>
        <w:t>C2</w:t>
      </w:r>
      <w:r w:rsidR="008B7F7D" w:rsidRPr="008B7F7D">
        <w:rPr>
          <w:b/>
          <w:lang w:eastAsia="en-US"/>
        </w:rPr>
        <w:t>.3.2.1</w:t>
      </w:r>
      <w:r w:rsidR="00055616" w:rsidRPr="008B7F7D">
        <w:rPr>
          <w:rFonts w:cs="Arial"/>
          <w:b/>
          <w:szCs w:val="22"/>
        </w:rPr>
        <w:tab/>
      </w:r>
      <w:r w:rsidR="008B7F7D">
        <w:rPr>
          <w:rFonts w:cs="Arial"/>
          <w:b/>
          <w:szCs w:val="22"/>
        </w:rPr>
        <w:t>Symbolising the area boundary</w:t>
      </w:r>
    </w:p>
    <w:p w14:paraId="243C6373" w14:textId="3FC93D24" w:rsidR="00055616" w:rsidRPr="00055616" w:rsidRDefault="00055616" w:rsidP="00AE402E">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To help clarify this situation, the </w:t>
      </w:r>
      <w:r w:rsidR="008B7F7D" w:rsidRPr="00AF2ADA">
        <w:rPr>
          <w:rFonts w:cs="Arial"/>
          <w:szCs w:val="22"/>
        </w:rPr>
        <w:t>portrayal catalogue</w:t>
      </w:r>
      <w:r w:rsidRPr="00AF2ADA">
        <w:rPr>
          <w:rFonts w:cs="Arial"/>
          <w:szCs w:val="22"/>
        </w:rPr>
        <w:t xml:space="preserve"> includes two area </w:t>
      </w:r>
      <w:r w:rsidR="008B7F7D" w:rsidRPr="00AF2ADA">
        <w:rPr>
          <w:rFonts w:cs="Arial"/>
          <w:szCs w:val="22"/>
        </w:rPr>
        <w:t>rules for areas</w:t>
      </w:r>
      <w:r w:rsidRPr="00AF2ADA">
        <w:rPr>
          <w:rFonts w:cs="Arial"/>
          <w:szCs w:val="22"/>
        </w:rPr>
        <w:t>: (i) the "s</w:t>
      </w:r>
      <w:r w:rsidR="008B7F7D" w:rsidRPr="00AF2ADA">
        <w:rPr>
          <w:rFonts w:cs="Arial"/>
          <w:szCs w:val="22"/>
        </w:rPr>
        <w:t>ymbolised area boundaries" rules</w:t>
      </w:r>
      <w:r w:rsidRPr="00AF2ADA">
        <w:rPr>
          <w:rFonts w:cs="Arial"/>
          <w:szCs w:val="22"/>
        </w:rPr>
        <w:t>, using symbolised and "one-sided" versions of the boundary lines of important areas. This is for use at large scale as a mariner-optional alternative to (ii) t</w:t>
      </w:r>
      <w:r w:rsidR="008B7F7D" w:rsidRPr="00AF2ADA">
        <w:rPr>
          <w:rFonts w:cs="Arial"/>
          <w:szCs w:val="22"/>
        </w:rPr>
        <w:t>he "plain area boundaries" rules</w:t>
      </w:r>
      <w:r w:rsidRPr="00AF2ADA">
        <w:rPr>
          <w:rFonts w:cs="Arial"/>
          <w:szCs w:val="22"/>
        </w:rPr>
        <w:t xml:space="preserve">, which uses simple </w:t>
      </w:r>
      <w:proofErr w:type="spellStart"/>
      <w:r w:rsidRPr="00AF2ADA">
        <w:rPr>
          <w:rFonts w:cs="Arial"/>
          <w:szCs w:val="22"/>
        </w:rPr>
        <w:t>linestyle</w:t>
      </w:r>
      <w:proofErr w:type="spellEnd"/>
      <w:r w:rsidRPr="00AF2ADA">
        <w:rPr>
          <w:rFonts w:cs="Arial"/>
          <w:szCs w:val="22"/>
        </w:rPr>
        <w:t xml:space="preserve"> area boundaries. This will normally be preferred at smaller scales to avoid clutter</w:t>
      </w:r>
      <w:r w:rsidRPr="008B7F7D">
        <w:rPr>
          <w:rFonts w:cs="Arial"/>
          <w:szCs w:val="22"/>
        </w:rPr>
        <w:t>.</w:t>
      </w:r>
    </w:p>
    <w:p w14:paraId="3F5D32FA" w14:textId="59873ACC" w:rsidR="008B7F7D" w:rsidRDefault="002E3794"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i/>
          <w:szCs w:val="22"/>
        </w:rPr>
      </w:pPr>
      <w:r>
        <w:rPr>
          <w:b/>
          <w:lang w:eastAsia="en-US"/>
        </w:rPr>
        <w:t>C2</w:t>
      </w:r>
      <w:r w:rsidR="008B7F7D" w:rsidRPr="008B7F7D">
        <w:rPr>
          <w:b/>
          <w:lang w:eastAsia="en-US"/>
        </w:rPr>
        <w:t>.3.2.</w:t>
      </w:r>
      <w:r w:rsidR="008B7F7D">
        <w:rPr>
          <w:b/>
          <w:lang w:eastAsia="en-US"/>
        </w:rPr>
        <w:t>2</w:t>
      </w:r>
      <w:r w:rsidR="008B7F7D">
        <w:rPr>
          <w:rFonts w:cs="Arial"/>
          <w:i/>
          <w:szCs w:val="22"/>
        </w:rPr>
        <w:tab/>
      </w:r>
      <w:r w:rsidR="008B7F7D" w:rsidRPr="008B7F7D">
        <w:rPr>
          <w:rFonts w:cs="Arial"/>
          <w:b/>
          <w:i/>
          <w:szCs w:val="22"/>
        </w:rPr>
        <w:t xml:space="preserve"> </w:t>
      </w:r>
      <w:r w:rsidR="00055616" w:rsidRPr="008B7F7D">
        <w:rPr>
          <w:rFonts w:cs="Arial"/>
          <w:b/>
          <w:szCs w:val="22"/>
        </w:rPr>
        <w:t xml:space="preserve">Symbolised complex </w:t>
      </w:r>
      <w:proofErr w:type="spellStart"/>
      <w:r w:rsidR="00055616" w:rsidRPr="008B7F7D">
        <w:rPr>
          <w:rFonts w:cs="Arial"/>
          <w:b/>
          <w:szCs w:val="22"/>
        </w:rPr>
        <w:t>linestyles</w:t>
      </w:r>
      <w:proofErr w:type="spellEnd"/>
    </w:p>
    <w:p w14:paraId="3BC00A12" w14:textId="79423284" w:rsidR="00055616" w:rsidRPr="008B7F7D" w:rsidRDefault="008B7F7D"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szCs w:val="22"/>
        </w:rPr>
      </w:pPr>
      <w:r>
        <w:rPr>
          <w:rFonts w:cs="Arial"/>
          <w:szCs w:val="22"/>
        </w:rPr>
        <w:t xml:space="preserve">To </w:t>
      </w:r>
      <w:r w:rsidR="00055616" w:rsidRPr="008B7F7D">
        <w:rPr>
          <w:rFonts w:cs="Arial"/>
          <w:szCs w:val="22"/>
        </w:rPr>
        <w:t xml:space="preserve">identify the area, symbols (or letters acting as symbols) are embedded in the line, </w:t>
      </w:r>
      <w:r w:rsidR="00A737C5">
        <w:rPr>
          <w:rFonts w:cs="Arial" w:hint="eastAsia"/>
          <w:szCs w:val="22"/>
        </w:rPr>
        <w:t>for example</w:t>
      </w:r>
      <w:r w:rsidR="00055616" w:rsidRPr="008B7F7D">
        <w:rPr>
          <w:rFonts w:cs="Arial"/>
          <w:szCs w:val="22"/>
        </w:rPr>
        <w:t>:</w:t>
      </w:r>
    </w:p>
    <w:p w14:paraId="514F1F77" w14:textId="77777777" w:rsidR="00055616" w:rsidRPr="008B7F7D" w:rsidRDefault="00055616" w:rsidP="00055616">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8B7F7D">
        <w:rPr>
          <w:rFonts w:cs="Arial"/>
          <w:szCs w:val="22"/>
        </w:rPr>
        <w:tab/>
      </w:r>
      <w:r w:rsidRPr="008B7F7D">
        <w:rPr>
          <w:rFonts w:cs="Arial"/>
          <w:szCs w:val="22"/>
        </w:rPr>
        <w:tab/>
      </w:r>
      <w:proofErr w:type="gramStart"/>
      <w:r w:rsidRPr="008B7F7D">
        <w:rPr>
          <w:rFonts w:cs="Arial"/>
          <w:szCs w:val="22"/>
        </w:rPr>
        <w:t>anchoring</w:t>
      </w:r>
      <w:proofErr w:type="gramEnd"/>
      <w:r w:rsidRPr="008B7F7D">
        <w:rPr>
          <w:rFonts w:cs="Arial"/>
          <w:szCs w:val="22"/>
        </w:rPr>
        <w:t xml:space="preserve"> prohibited or restricted - LC(ACHRES 51)</w:t>
      </w:r>
    </w:p>
    <w:p w14:paraId="68E043CA" w14:textId="26CA73CD" w:rsidR="00055616" w:rsidRPr="008B7F7D" w:rsidRDefault="00055616" w:rsidP="00AE402E">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8B7F7D">
        <w:rPr>
          <w:rFonts w:cs="Arial"/>
          <w:szCs w:val="22"/>
        </w:rPr>
        <w:tab/>
      </w:r>
      <w:r w:rsidRPr="008B7F7D">
        <w:rPr>
          <w:rFonts w:cs="Arial"/>
          <w:szCs w:val="22"/>
        </w:rPr>
        <w:tab/>
      </w:r>
      <w:proofErr w:type="gramStart"/>
      <w:r w:rsidRPr="008B7F7D">
        <w:rPr>
          <w:rFonts w:cs="Arial"/>
          <w:szCs w:val="22"/>
        </w:rPr>
        <w:t>deep</w:t>
      </w:r>
      <w:proofErr w:type="gramEnd"/>
      <w:r w:rsidRPr="008B7F7D">
        <w:rPr>
          <w:rFonts w:cs="Arial"/>
          <w:szCs w:val="22"/>
        </w:rPr>
        <w:t xml:space="preserve"> water route - LC(DWRUTE 51)</w:t>
      </w:r>
    </w:p>
    <w:p w14:paraId="7A6776EA" w14:textId="542AD5B0" w:rsidR="008B7F7D" w:rsidRDefault="002E3794"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szCs w:val="22"/>
        </w:rPr>
      </w:pPr>
      <w:r>
        <w:rPr>
          <w:b/>
          <w:lang w:eastAsia="en-US"/>
        </w:rPr>
        <w:t>C2</w:t>
      </w:r>
      <w:r w:rsidR="008B7F7D" w:rsidRPr="008B7F7D">
        <w:rPr>
          <w:b/>
          <w:lang w:eastAsia="en-US"/>
        </w:rPr>
        <w:t>.3.2.</w:t>
      </w:r>
      <w:r w:rsidR="008B7F7D">
        <w:rPr>
          <w:b/>
          <w:lang w:eastAsia="en-US"/>
        </w:rPr>
        <w:t>3</w:t>
      </w:r>
      <w:r w:rsidR="008B7F7D">
        <w:rPr>
          <w:rFonts w:cs="Arial"/>
          <w:szCs w:val="22"/>
        </w:rPr>
        <w:tab/>
      </w:r>
      <w:r w:rsidR="00055616" w:rsidRPr="008B7F7D">
        <w:rPr>
          <w:rFonts w:cs="Arial"/>
          <w:b/>
          <w:szCs w:val="22"/>
        </w:rPr>
        <w:t xml:space="preserve">One-sided complex </w:t>
      </w:r>
      <w:proofErr w:type="spellStart"/>
      <w:r w:rsidR="00055616" w:rsidRPr="008B7F7D">
        <w:rPr>
          <w:rFonts w:cs="Arial"/>
          <w:b/>
          <w:szCs w:val="22"/>
        </w:rPr>
        <w:t>linestyles</w:t>
      </w:r>
      <w:proofErr w:type="spellEnd"/>
    </w:p>
    <w:p w14:paraId="7E959324" w14:textId="7B98F11A" w:rsidR="00055616" w:rsidRPr="008B7F7D" w:rsidRDefault="008B7F7D" w:rsidP="008B7F7D">
      <w:pPr>
        <w:tabs>
          <w:tab w:val="left" w:pos="993"/>
          <w:tab w:val="left" w:pos="1350"/>
          <w:tab w:val="left" w:pos="1700"/>
          <w:tab w:val="left" w:pos="1927"/>
          <w:tab w:val="left" w:pos="1985"/>
          <w:tab w:val="left" w:pos="2948"/>
          <w:tab w:val="left" w:pos="5102"/>
          <w:tab w:val="left" w:pos="6632"/>
        </w:tabs>
        <w:snapToGrid w:val="0"/>
        <w:rPr>
          <w:rFonts w:cs="Arial"/>
          <w:szCs w:val="22"/>
        </w:rPr>
      </w:pPr>
      <w:r>
        <w:rPr>
          <w:rFonts w:cs="Arial"/>
          <w:szCs w:val="22"/>
        </w:rPr>
        <w:t>T</w:t>
      </w:r>
      <w:r w:rsidR="00055616" w:rsidRPr="008B7F7D">
        <w:rPr>
          <w:rFonts w:cs="Arial"/>
          <w:szCs w:val="22"/>
        </w:rPr>
        <w:t>o identify the side of the boundary line on which the area lies, restricted areas use the traditional "T"</w:t>
      </w:r>
      <w:r>
        <w:rPr>
          <w:rFonts w:cs="Arial"/>
          <w:szCs w:val="22"/>
        </w:rPr>
        <w:t xml:space="preserve"> </w:t>
      </w:r>
      <w:proofErr w:type="spellStart"/>
      <w:r w:rsidR="00055616" w:rsidRPr="008B7F7D">
        <w:rPr>
          <w:rFonts w:cs="Arial"/>
          <w:szCs w:val="22"/>
        </w:rPr>
        <w:t>linestyle</w:t>
      </w:r>
      <w:proofErr w:type="spellEnd"/>
      <w:r w:rsidR="00055616" w:rsidRPr="008B7F7D">
        <w:rPr>
          <w:rFonts w:cs="Arial"/>
          <w:szCs w:val="22"/>
        </w:rPr>
        <w:t xml:space="preserve"> of the paper chart, </w:t>
      </w:r>
      <w:r w:rsidR="00A737C5">
        <w:rPr>
          <w:rFonts w:cs="Arial" w:hint="eastAsia"/>
          <w:szCs w:val="22"/>
        </w:rPr>
        <w:t xml:space="preserve">for </w:t>
      </w:r>
      <w:proofErr w:type="spellStart"/>
      <w:r w:rsidR="00A737C5">
        <w:rPr>
          <w:rFonts w:cs="Arial" w:hint="eastAsia"/>
          <w:szCs w:val="22"/>
        </w:rPr>
        <w:t>exammple</w:t>
      </w:r>
      <w:proofErr w:type="spellEnd"/>
      <w:r w:rsidR="00055616" w:rsidRPr="008B7F7D">
        <w:rPr>
          <w:rFonts w:cs="Arial"/>
          <w:szCs w:val="22"/>
        </w:rPr>
        <w:t>:</w:t>
      </w:r>
    </w:p>
    <w:p w14:paraId="29291E6D" w14:textId="50D56D2F" w:rsidR="00055616" w:rsidRPr="008B7F7D" w:rsidRDefault="00055616" w:rsidP="00AE402E">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8B7F7D">
        <w:rPr>
          <w:rFonts w:cs="Arial"/>
          <w:szCs w:val="22"/>
        </w:rPr>
        <w:tab/>
      </w:r>
      <w:r w:rsidRPr="008B7F7D">
        <w:rPr>
          <w:rFonts w:cs="Arial"/>
          <w:szCs w:val="22"/>
        </w:rPr>
        <w:tab/>
      </w:r>
      <w:proofErr w:type="gramStart"/>
      <w:r w:rsidRPr="008B7F7D">
        <w:rPr>
          <w:rFonts w:cs="Arial"/>
          <w:szCs w:val="22"/>
        </w:rPr>
        <w:t>entry</w:t>
      </w:r>
      <w:proofErr w:type="gramEnd"/>
      <w:r w:rsidRPr="008B7F7D">
        <w:rPr>
          <w:rFonts w:cs="Arial"/>
          <w:szCs w:val="22"/>
        </w:rPr>
        <w:t xml:space="preserve"> prohibited or restricted - LC(ENTRES 51).</w:t>
      </w:r>
    </w:p>
    <w:p w14:paraId="298100FC" w14:textId="35667C17" w:rsidR="00055616" w:rsidRPr="008B7F7D" w:rsidRDefault="00055616" w:rsidP="008B7F7D">
      <w:pPr>
        <w:tabs>
          <w:tab w:val="left" w:pos="993"/>
          <w:tab w:val="left" w:pos="1418"/>
          <w:tab w:val="left" w:pos="1700"/>
          <w:tab w:val="left" w:pos="1927"/>
          <w:tab w:val="left" w:pos="1985"/>
          <w:tab w:val="left" w:pos="2948"/>
          <w:tab w:val="left" w:pos="5102"/>
          <w:tab w:val="left" w:pos="6632"/>
        </w:tabs>
        <w:snapToGrid w:val="0"/>
        <w:rPr>
          <w:rFonts w:cs="Arial"/>
          <w:szCs w:val="22"/>
        </w:rPr>
      </w:pPr>
      <w:r w:rsidRPr="008B7F7D">
        <w:rPr>
          <w:rFonts w:cs="Arial"/>
          <w:szCs w:val="22"/>
        </w:rPr>
        <w:t xml:space="preserve">Other important areas use a boundary </w:t>
      </w:r>
      <w:proofErr w:type="spellStart"/>
      <w:r w:rsidRPr="008B7F7D">
        <w:rPr>
          <w:rFonts w:cs="Arial"/>
          <w:szCs w:val="22"/>
        </w:rPr>
        <w:t>linestyle</w:t>
      </w:r>
      <w:proofErr w:type="spellEnd"/>
      <w:r w:rsidRPr="008B7F7D">
        <w:rPr>
          <w:rFonts w:cs="Arial"/>
          <w:szCs w:val="22"/>
        </w:rPr>
        <w:t xml:space="preserve"> like the cold front on a weather map, </w:t>
      </w:r>
      <w:r w:rsidR="00A737C5">
        <w:rPr>
          <w:rFonts w:cs="Arial" w:hint="eastAsia"/>
          <w:szCs w:val="22"/>
        </w:rPr>
        <w:t>for example</w:t>
      </w:r>
      <w:r w:rsidRPr="008B7F7D">
        <w:rPr>
          <w:rFonts w:cs="Arial"/>
          <w:szCs w:val="22"/>
        </w:rPr>
        <w:t>:</w:t>
      </w:r>
    </w:p>
    <w:p w14:paraId="550F7EAA" w14:textId="32B85CE9" w:rsidR="00055616" w:rsidRPr="008B7F7D" w:rsidRDefault="008B7F7D" w:rsidP="00055616">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Pr>
          <w:rFonts w:cs="Arial"/>
          <w:szCs w:val="22"/>
        </w:rPr>
        <w:tab/>
      </w:r>
      <w:r w:rsidR="00055616" w:rsidRPr="008B7F7D">
        <w:rPr>
          <w:rFonts w:cs="Arial"/>
          <w:szCs w:val="22"/>
        </w:rPr>
        <w:tab/>
      </w:r>
      <w:proofErr w:type="gramStart"/>
      <w:r w:rsidR="00055616" w:rsidRPr="008B7F7D">
        <w:rPr>
          <w:rFonts w:cs="Arial"/>
          <w:szCs w:val="22"/>
        </w:rPr>
        <w:t>waiting</w:t>
      </w:r>
      <w:proofErr w:type="gramEnd"/>
      <w:r w:rsidR="00055616" w:rsidRPr="008B7F7D">
        <w:rPr>
          <w:rFonts w:cs="Arial"/>
          <w:szCs w:val="22"/>
        </w:rPr>
        <w:t xml:space="preserve"> area - LC(CTYARE 51)</w:t>
      </w:r>
    </w:p>
    <w:p w14:paraId="65609F6E" w14:textId="163D82F3" w:rsidR="00055616" w:rsidRPr="008B7F7D" w:rsidRDefault="008B7F7D" w:rsidP="00AE402E">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Pr>
          <w:rFonts w:cs="Arial"/>
          <w:szCs w:val="22"/>
        </w:rPr>
        <w:tab/>
      </w:r>
      <w:r w:rsidR="00055616" w:rsidRPr="008B7F7D">
        <w:rPr>
          <w:rFonts w:cs="Arial"/>
          <w:szCs w:val="22"/>
        </w:rPr>
        <w:tab/>
      </w:r>
      <w:proofErr w:type="gramStart"/>
      <w:r w:rsidR="00055616" w:rsidRPr="008B7F7D">
        <w:rPr>
          <w:rFonts w:cs="Arial"/>
          <w:szCs w:val="22"/>
        </w:rPr>
        <w:t>fairway</w:t>
      </w:r>
      <w:proofErr w:type="gramEnd"/>
      <w:r w:rsidR="00055616" w:rsidRPr="008B7F7D">
        <w:rPr>
          <w:rFonts w:cs="Arial"/>
          <w:szCs w:val="22"/>
        </w:rPr>
        <w:t xml:space="preserve"> - LC(NAVARE 51)</w:t>
      </w:r>
    </w:p>
    <w:p w14:paraId="1D57BB83" w14:textId="6C8E8145" w:rsidR="00F01EA5" w:rsidRDefault="002E3794"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b/>
          <w:szCs w:val="22"/>
        </w:rPr>
      </w:pPr>
      <w:r>
        <w:rPr>
          <w:b/>
          <w:lang w:eastAsia="en-US"/>
        </w:rPr>
        <w:t>C2</w:t>
      </w:r>
      <w:r w:rsidR="00F01EA5" w:rsidRPr="008B7F7D">
        <w:rPr>
          <w:b/>
          <w:lang w:eastAsia="en-US"/>
        </w:rPr>
        <w:t>.3.2.</w:t>
      </w:r>
      <w:r w:rsidR="00F01EA5">
        <w:rPr>
          <w:b/>
          <w:lang w:eastAsia="en-US"/>
        </w:rPr>
        <w:t>4</w:t>
      </w:r>
      <w:r w:rsidR="00055616" w:rsidRPr="008B7F7D">
        <w:rPr>
          <w:rFonts w:cs="Arial"/>
          <w:szCs w:val="22"/>
        </w:rPr>
        <w:tab/>
      </w:r>
      <w:r w:rsidR="00055616" w:rsidRPr="00F01EA5">
        <w:rPr>
          <w:rFonts w:cs="Arial"/>
          <w:b/>
          <w:szCs w:val="22"/>
        </w:rPr>
        <w:t xml:space="preserve">Simple </w:t>
      </w:r>
      <w:proofErr w:type="spellStart"/>
      <w:r w:rsidR="00055616" w:rsidRPr="00F01EA5">
        <w:rPr>
          <w:rFonts w:cs="Arial"/>
          <w:b/>
          <w:szCs w:val="22"/>
        </w:rPr>
        <w:t>linestyles</w:t>
      </w:r>
      <w:proofErr w:type="spellEnd"/>
    </w:p>
    <w:p w14:paraId="62ADB43B" w14:textId="376972D3" w:rsidR="00055616" w:rsidRPr="008B7F7D" w:rsidRDefault="00F01EA5"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rFonts w:cs="Arial"/>
          <w:szCs w:val="22"/>
        </w:rPr>
        <w:t>D</w:t>
      </w:r>
      <w:r w:rsidR="00055616" w:rsidRPr="008B7F7D">
        <w:rPr>
          <w:rFonts w:cs="Arial"/>
          <w:szCs w:val="22"/>
        </w:rPr>
        <w:t xml:space="preserve">ashed lines are generally used for area boundaries. In ECDIS, the </w:t>
      </w:r>
      <w:r>
        <w:rPr>
          <w:rFonts w:cs="Arial"/>
          <w:szCs w:val="22"/>
        </w:rPr>
        <w:t xml:space="preserve">dotted line is reserved for the </w:t>
      </w:r>
      <w:r w:rsidR="00055616" w:rsidRPr="008B7F7D">
        <w:rPr>
          <w:rFonts w:cs="Arial"/>
          <w:szCs w:val="22"/>
        </w:rPr>
        <w:t>danger line around foul areas, etc.</w:t>
      </w:r>
    </w:p>
    <w:p w14:paraId="03A1D5AA" w14:textId="1876DA02" w:rsidR="00F01EA5" w:rsidRDefault="002E3794"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szCs w:val="22"/>
        </w:rPr>
      </w:pPr>
      <w:r>
        <w:rPr>
          <w:b/>
          <w:lang w:eastAsia="en-US"/>
        </w:rPr>
        <w:t>C2</w:t>
      </w:r>
      <w:r w:rsidR="00F01EA5" w:rsidRPr="008B7F7D">
        <w:rPr>
          <w:b/>
          <w:lang w:eastAsia="en-US"/>
        </w:rPr>
        <w:t>.3.2.</w:t>
      </w:r>
      <w:r w:rsidR="00F01EA5">
        <w:rPr>
          <w:b/>
          <w:lang w:eastAsia="en-US"/>
        </w:rPr>
        <w:t>5</w:t>
      </w:r>
      <w:r w:rsidR="00055616" w:rsidRPr="008B7F7D">
        <w:rPr>
          <w:rFonts w:cs="Arial"/>
          <w:szCs w:val="22"/>
        </w:rPr>
        <w:tab/>
      </w:r>
      <w:r w:rsidR="00055616" w:rsidRPr="00F01EA5">
        <w:rPr>
          <w:rFonts w:cs="Arial"/>
          <w:b/>
          <w:szCs w:val="22"/>
        </w:rPr>
        <w:t>Colours</w:t>
      </w:r>
    </w:p>
    <w:p w14:paraId="3CE83604" w14:textId="37B34BC2" w:rsidR="00055616" w:rsidRPr="008B7F7D" w:rsidRDefault="00F01EA5" w:rsidP="00055616">
      <w:pPr>
        <w:tabs>
          <w:tab w:val="left" w:pos="993"/>
          <w:tab w:val="left" w:pos="1418"/>
          <w:tab w:val="left" w:pos="1700"/>
          <w:tab w:val="left" w:pos="1927"/>
          <w:tab w:val="left" w:pos="1985"/>
          <w:tab w:val="left" w:pos="2948"/>
          <w:tab w:val="left" w:pos="5102"/>
          <w:tab w:val="left" w:pos="6632"/>
        </w:tabs>
        <w:snapToGrid w:val="0"/>
        <w:ind w:left="1410" w:hanging="1410"/>
        <w:rPr>
          <w:rFonts w:cs="Arial"/>
          <w:szCs w:val="22"/>
        </w:rPr>
      </w:pPr>
      <w:r>
        <w:rPr>
          <w:rFonts w:cs="Arial"/>
          <w:szCs w:val="22"/>
        </w:rPr>
        <w:t>T</w:t>
      </w:r>
      <w:r w:rsidR="00055616" w:rsidRPr="008B7F7D">
        <w:rPr>
          <w:rFonts w:cs="Arial"/>
          <w:szCs w:val="22"/>
        </w:rPr>
        <w:t xml:space="preserve">he colour magenta is used for important areas, grey for less important areas, </w:t>
      </w:r>
      <w:r w:rsidR="00A737C5">
        <w:rPr>
          <w:rFonts w:cs="Arial" w:hint="eastAsia"/>
          <w:szCs w:val="22"/>
        </w:rPr>
        <w:t>for example</w:t>
      </w:r>
      <w:r w:rsidR="00055616" w:rsidRPr="008B7F7D">
        <w:rPr>
          <w:rFonts w:cs="Arial"/>
          <w:szCs w:val="22"/>
        </w:rPr>
        <w:t>:</w:t>
      </w:r>
    </w:p>
    <w:p w14:paraId="336D1796" w14:textId="4E1C1853" w:rsidR="00055616" w:rsidRPr="00AE402E" w:rsidRDefault="00055616" w:rsidP="00055616">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055616">
        <w:rPr>
          <w:rFonts w:cs="Arial"/>
          <w:i/>
          <w:szCs w:val="22"/>
        </w:rPr>
        <w:tab/>
      </w:r>
      <w:r w:rsidRPr="00AE402E">
        <w:rPr>
          <w:rFonts w:cs="Arial"/>
          <w:szCs w:val="22"/>
        </w:rPr>
        <w:tab/>
      </w:r>
      <w:proofErr w:type="gramStart"/>
      <w:r w:rsidRPr="00AE402E">
        <w:rPr>
          <w:rFonts w:cs="Arial"/>
          <w:szCs w:val="22"/>
        </w:rPr>
        <w:t>traffic</w:t>
      </w:r>
      <w:proofErr w:type="gramEnd"/>
      <w:r w:rsidRPr="00AE402E">
        <w:rPr>
          <w:rFonts w:cs="Arial"/>
          <w:szCs w:val="22"/>
        </w:rPr>
        <w:t xml:space="preserve"> areas, caution areas </w:t>
      </w:r>
      <w:r w:rsidR="00753BA2">
        <w:rPr>
          <w:rFonts w:cs="Arial"/>
          <w:szCs w:val="22"/>
        </w:rPr>
        <w:t>–</w:t>
      </w:r>
      <w:r w:rsidRPr="00AE402E">
        <w:rPr>
          <w:rFonts w:cs="Arial"/>
          <w:szCs w:val="22"/>
        </w:rPr>
        <w:t xml:space="preserve"> magenta</w:t>
      </w:r>
      <w:r w:rsidR="00753BA2">
        <w:rPr>
          <w:rFonts w:cs="Arial"/>
          <w:szCs w:val="22"/>
        </w:rPr>
        <w:t xml:space="preserve"> (CHMGD)</w:t>
      </w:r>
    </w:p>
    <w:p w14:paraId="494B3E93" w14:textId="26DE0BA9" w:rsidR="00055616" w:rsidRPr="00AE402E" w:rsidRDefault="00055616" w:rsidP="00AE402E">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AE402E">
        <w:rPr>
          <w:rFonts w:cs="Arial"/>
          <w:szCs w:val="22"/>
        </w:rPr>
        <w:tab/>
      </w:r>
      <w:r w:rsidRPr="00AE402E">
        <w:rPr>
          <w:rFonts w:cs="Arial"/>
          <w:szCs w:val="22"/>
        </w:rPr>
        <w:tab/>
      </w:r>
      <w:proofErr w:type="gramStart"/>
      <w:r w:rsidRPr="00AE402E">
        <w:rPr>
          <w:rFonts w:cs="Arial"/>
          <w:szCs w:val="22"/>
        </w:rPr>
        <w:t>harbour</w:t>
      </w:r>
      <w:proofErr w:type="gramEnd"/>
      <w:r w:rsidRPr="00AE402E">
        <w:rPr>
          <w:rFonts w:cs="Arial"/>
          <w:szCs w:val="22"/>
        </w:rPr>
        <w:t xml:space="preserve"> limits </w:t>
      </w:r>
      <w:r w:rsidR="00753BA2">
        <w:rPr>
          <w:rFonts w:cs="Arial"/>
          <w:szCs w:val="22"/>
        </w:rPr>
        <w:t>–</w:t>
      </w:r>
      <w:r w:rsidRPr="00AE402E">
        <w:rPr>
          <w:rFonts w:cs="Arial"/>
          <w:szCs w:val="22"/>
        </w:rPr>
        <w:t xml:space="preserve"> grey</w:t>
      </w:r>
      <w:r w:rsidR="00753BA2">
        <w:rPr>
          <w:rFonts w:cs="Arial"/>
          <w:szCs w:val="22"/>
        </w:rPr>
        <w:t xml:space="preserve"> (CHCRF)</w:t>
      </w:r>
    </w:p>
    <w:p w14:paraId="66AC7B2C" w14:textId="77CB9E27" w:rsidR="00055616" w:rsidRPr="00F01EA5" w:rsidRDefault="002E3794" w:rsidP="00055616">
      <w:pPr>
        <w:tabs>
          <w:tab w:val="left" w:pos="993"/>
          <w:tab w:val="left" w:pos="1418"/>
          <w:tab w:val="left" w:pos="1700"/>
          <w:tab w:val="left" w:pos="1927"/>
          <w:tab w:val="left" w:pos="1985"/>
          <w:tab w:val="left" w:pos="2948"/>
          <w:tab w:val="left" w:pos="5102"/>
          <w:tab w:val="left" w:pos="6632"/>
        </w:tabs>
        <w:snapToGrid w:val="0"/>
        <w:ind w:left="851" w:hanging="851"/>
        <w:rPr>
          <w:rFonts w:cs="Arial"/>
          <w:szCs w:val="22"/>
        </w:rPr>
      </w:pPr>
      <w:r>
        <w:rPr>
          <w:b/>
          <w:lang w:eastAsia="en-US"/>
        </w:rPr>
        <w:t>C2</w:t>
      </w:r>
      <w:r w:rsidR="00F01EA5" w:rsidRPr="008B7F7D">
        <w:rPr>
          <w:b/>
          <w:lang w:eastAsia="en-US"/>
        </w:rPr>
        <w:t>.3.</w:t>
      </w:r>
      <w:r w:rsidR="00F01EA5">
        <w:rPr>
          <w:b/>
          <w:lang w:eastAsia="en-US"/>
        </w:rPr>
        <w:t>3</w:t>
      </w:r>
      <w:r w:rsidR="00055616" w:rsidRPr="00F01EA5">
        <w:rPr>
          <w:rFonts w:cs="Arial"/>
          <w:szCs w:val="22"/>
        </w:rPr>
        <w:tab/>
      </w:r>
      <w:r w:rsidR="00055616" w:rsidRPr="00F01EA5">
        <w:rPr>
          <w:rFonts w:cs="Arial"/>
          <w:b/>
          <w:szCs w:val="22"/>
        </w:rPr>
        <w:t>Symbol Specifications</w:t>
      </w:r>
    </w:p>
    <w:p w14:paraId="0DD66979" w14:textId="61075338" w:rsidR="00055616" w:rsidRPr="00AF2ADA" w:rsidRDefault="00055616" w:rsidP="00F01EA5">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All symbols are specified in the S-</w:t>
      </w:r>
      <w:r w:rsidR="00F01EA5" w:rsidRPr="00AF2ADA">
        <w:rPr>
          <w:rFonts w:cs="Arial"/>
          <w:szCs w:val="22"/>
        </w:rPr>
        <w:t>101 Portrayal Catalogue and are in the Scalable Vector Graphics (SVG) format.</w:t>
      </w:r>
    </w:p>
    <w:p w14:paraId="0A7E6979" w14:textId="3F670C48" w:rsidR="00055616" w:rsidRPr="00AF2ADA" w:rsidRDefault="00055616" w:rsidP="00F01EA5">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Some </w:t>
      </w:r>
      <w:r w:rsidR="00A737C5">
        <w:rPr>
          <w:rFonts w:cs="Arial" w:hint="eastAsia"/>
          <w:szCs w:val="22"/>
        </w:rPr>
        <w:t>feature</w:t>
      </w:r>
      <w:r w:rsidRPr="00AF2ADA">
        <w:rPr>
          <w:rFonts w:cs="Arial"/>
          <w:szCs w:val="22"/>
        </w:rPr>
        <w:t xml:space="preserve"> classes do not have a symbol (</w:t>
      </w:r>
      <w:r w:rsidR="00A737C5">
        <w:rPr>
          <w:rFonts w:cs="Arial" w:hint="eastAsia"/>
          <w:szCs w:val="22"/>
        </w:rPr>
        <w:t>For example,</w:t>
      </w:r>
      <w:r w:rsidRPr="00AF2ADA">
        <w:rPr>
          <w:rFonts w:cs="Arial"/>
          <w:szCs w:val="22"/>
        </w:rPr>
        <w:t xml:space="preserve"> territorial sea). Such "no symbol" objects may be picked up by cursor interrogation of the area.</w:t>
      </w:r>
    </w:p>
    <w:p w14:paraId="73C222D1" w14:textId="6F4F02FD" w:rsidR="00055616" w:rsidRPr="00AF2ADA" w:rsidRDefault="00055616" w:rsidP="00F01EA5">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Should an "unknown </w:t>
      </w:r>
      <w:r w:rsidR="00A737C5">
        <w:rPr>
          <w:rFonts w:cs="Arial" w:hint="eastAsia"/>
          <w:szCs w:val="22"/>
        </w:rPr>
        <w:t>feature</w:t>
      </w:r>
      <w:r w:rsidRPr="00AF2ADA">
        <w:rPr>
          <w:rFonts w:cs="Arial"/>
          <w:szCs w:val="22"/>
        </w:rPr>
        <w:t xml:space="preserve">" occur in the SENC which is not adequately defined or for which no symbol exists, its presence should be indicated on the display by </w:t>
      </w:r>
      <w:proofErr w:type="gramStart"/>
      <w:r w:rsidRPr="00AF2ADA">
        <w:rPr>
          <w:rFonts w:cs="Arial"/>
          <w:szCs w:val="22"/>
        </w:rPr>
        <w:t>a magenta</w:t>
      </w:r>
      <w:proofErr w:type="gramEnd"/>
      <w:r w:rsidRPr="00AF2ADA">
        <w:rPr>
          <w:rFonts w:cs="Arial"/>
          <w:szCs w:val="22"/>
        </w:rPr>
        <w:t xml:space="preserve">"?" </w:t>
      </w:r>
      <w:proofErr w:type="gramStart"/>
      <w:r w:rsidRPr="00AF2ADA">
        <w:rPr>
          <w:rFonts w:cs="Arial"/>
          <w:szCs w:val="22"/>
        </w:rPr>
        <w:t>SY(</w:t>
      </w:r>
      <w:proofErr w:type="gramEnd"/>
      <w:r w:rsidRPr="00AF2ADA">
        <w:rPr>
          <w:rFonts w:cs="Arial"/>
          <w:szCs w:val="22"/>
        </w:rPr>
        <w:t>QUESMRK1) with the IMO category "Standard Display".</w:t>
      </w:r>
    </w:p>
    <w:p w14:paraId="44BFE23A" w14:textId="4532A623" w:rsidR="00055616" w:rsidRPr="00AF2ADA" w:rsidRDefault="00055616" w:rsidP="00055616">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lastRenderedPageBreak/>
        <w:t xml:space="preserve">Some </w:t>
      </w:r>
      <w:r w:rsidR="00A737C5">
        <w:rPr>
          <w:rFonts w:cs="Arial" w:hint="eastAsia"/>
          <w:szCs w:val="22"/>
        </w:rPr>
        <w:t>features</w:t>
      </w:r>
      <w:r w:rsidRPr="00AF2ADA">
        <w:rPr>
          <w:rFonts w:cs="Arial"/>
          <w:szCs w:val="22"/>
        </w:rPr>
        <w:t xml:space="preserve"> are symbolised differently depending on circumstances (for example the symbol for a contour depends on whether it is the safety contour.) The </w:t>
      </w:r>
      <w:r w:rsidR="00F01EA5" w:rsidRPr="00AF2ADA">
        <w:rPr>
          <w:rFonts w:cs="Arial"/>
          <w:szCs w:val="22"/>
        </w:rPr>
        <w:t>portrayal</w:t>
      </w:r>
      <w:r w:rsidRPr="00AF2ADA">
        <w:rPr>
          <w:rFonts w:cs="Arial"/>
          <w:szCs w:val="22"/>
        </w:rPr>
        <w:t xml:space="preserve"> </w:t>
      </w:r>
      <w:r w:rsidR="00F01EA5" w:rsidRPr="00AF2ADA">
        <w:rPr>
          <w:rFonts w:cs="Arial"/>
          <w:szCs w:val="22"/>
        </w:rPr>
        <w:t xml:space="preserve">catalogue </w:t>
      </w:r>
      <w:r w:rsidRPr="00AF2ADA">
        <w:rPr>
          <w:rFonts w:cs="Arial"/>
          <w:szCs w:val="22"/>
        </w:rPr>
        <w:t xml:space="preserve">includes </w:t>
      </w:r>
      <w:r w:rsidR="00F01EA5" w:rsidRPr="00AF2ADA">
        <w:rPr>
          <w:rFonts w:cs="Arial"/>
          <w:szCs w:val="22"/>
        </w:rPr>
        <w:t xml:space="preserve">XSLT code for </w:t>
      </w:r>
      <w:r w:rsidRPr="00AF2ADA">
        <w:rPr>
          <w:rFonts w:cs="Arial"/>
          <w:szCs w:val="22"/>
        </w:rPr>
        <w:t xml:space="preserve">features whose symbols cannot be supplied by </w:t>
      </w:r>
      <w:r w:rsidR="00F01EA5" w:rsidRPr="00AF2ADA">
        <w:rPr>
          <w:rFonts w:cs="Arial"/>
          <w:szCs w:val="22"/>
        </w:rPr>
        <w:t>a simple XML</w:t>
      </w:r>
      <w:r w:rsidRPr="00AF2ADA">
        <w:rPr>
          <w:rFonts w:cs="Arial"/>
          <w:szCs w:val="22"/>
        </w:rPr>
        <w:t xml:space="preserve">. </w:t>
      </w:r>
    </w:p>
    <w:p w14:paraId="105693AE" w14:textId="019133CD" w:rsidR="00055616" w:rsidRPr="00F01EA5" w:rsidRDefault="002E3794" w:rsidP="00055616">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F01EA5" w:rsidRPr="008B7F7D">
        <w:rPr>
          <w:b/>
          <w:lang w:eastAsia="en-US"/>
        </w:rPr>
        <w:t>.3.</w:t>
      </w:r>
      <w:r w:rsidR="00F01EA5">
        <w:rPr>
          <w:b/>
          <w:lang w:eastAsia="en-US"/>
        </w:rPr>
        <w:t>4</w:t>
      </w:r>
      <w:r w:rsidR="00055616" w:rsidRPr="00F01EA5">
        <w:rPr>
          <w:rFonts w:cs="Arial"/>
          <w:szCs w:val="22"/>
        </w:rPr>
        <w:tab/>
      </w:r>
      <w:r w:rsidR="00055616" w:rsidRPr="00F01EA5">
        <w:rPr>
          <w:rFonts w:cs="Arial"/>
          <w:szCs w:val="22"/>
        </w:rPr>
        <w:tab/>
      </w:r>
      <w:r w:rsidR="00055616" w:rsidRPr="00F01EA5">
        <w:rPr>
          <w:rFonts w:cs="Arial"/>
          <w:b/>
          <w:szCs w:val="22"/>
        </w:rPr>
        <w:t>Size of lines, symbols and text; fonts</w:t>
      </w:r>
    </w:p>
    <w:p w14:paraId="252FE9F7" w14:textId="77777777" w:rsidR="00055616" w:rsidRPr="00AF2ADA" w:rsidRDefault="00055616" w:rsidP="00F01EA5">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Lines and symbols and text should be large enough that they can be easily interpreted at the operational viewing distance. This will be about 70 cm for route planning, but experience to date indicates that the viewing distance for important features during route monitoring may be several metres.</w:t>
      </w:r>
    </w:p>
    <w:p w14:paraId="78379D75" w14:textId="377AA2CB" w:rsidR="00055616" w:rsidRPr="00AF2ADA" w:rsidRDefault="00055616" w:rsidP="008540BF">
      <w:pPr>
        <w:tabs>
          <w:tab w:val="left" w:pos="850"/>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minimum sizes for all symbols should be as shown in the </w:t>
      </w:r>
      <w:r w:rsidR="008540BF" w:rsidRPr="00AF2ADA">
        <w:rPr>
          <w:rFonts w:cs="Arial"/>
          <w:szCs w:val="22"/>
        </w:rPr>
        <w:t>portrayal catalogue</w:t>
      </w:r>
      <w:r w:rsidRPr="00AF2ADA">
        <w:rPr>
          <w:rFonts w:cs="Arial"/>
          <w:szCs w:val="22"/>
        </w:rPr>
        <w:t>.</w:t>
      </w:r>
    </w:p>
    <w:p w14:paraId="7C5A545F" w14:textId="77777777" w:rsidR="00055616" w:rsidRPr="00AF2ADA" w:rsidRDefault="00055616" w:rsidP="008540B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When the display scale is enlarged by zooming in, it should be possible to hold symbol size constant. The same applies to text. Symbol and text size should never be decreased when zooming out.</w:t>
      </w:r>
    </w:p>
    <w:p w14:paraId="5E984372" w14:textId="2BE964AA"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text on the ECDIS should be readable from 1 metre.* </w:t>
      </w:r>
      <w:proofErr w:type="gramStart"/>
      <w:r w:rsidRPr="00AF2ADA">
        <w:rPr>
          <w:rFonts w:cs="Arial"/>
          <w:szCs w:val="22"/>
        </w:rPr>
        <w:t>Sans</w:t>
      </w:r>
      <w:proofErr w:type="gramEnd"/>
      <w:r w:rsidRPr="00AF2ADA">
        <w:rPr>
          <w:rFonts w:cs="Arial"/>
          <w:szCs w:val="22"/>
        </w:rPr>
        <w:t xml:space="preserve"> serif, non-italic fonts should be used. The computer ø should not be used.</w:t>
      </w:r>
    </w:p>
    <w:p w14:paraId="12605458" w14:textId="64959C10" w:rsidR="00055616" w:rsidRPr="008540BF"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8540BF" w:rsidRPr="008B7F7D">
        <w:rPr>
          <w:b/>
          <w:lang w:eastAsia="en-US"/>
        </w:rPr>
        <w:t>.3.</w:t>
      </w:r>
      <w:r w:rsidR="008540BF">
        <w:rPr>
          <w:b/>
          <w:lang w:eastAsia="en-US"/>
        </w:rPr>
        <w:t>5</w:t>
      </w:r>
      <w:r w:rsidR="00055616" w:rsidRPr="008540BF">
        <w:rPr>
          <w:rFonts w:cs="Arial"/>
          <w:szCs w:val="22"/>
        </w:rPr>
        <w:tab/>
      </w:r>
      <w:r w:rsidR="00055616" w:rsidRPr="008540BF">
        <w:rPr>
          <w:rFonts w:cs="Arial"/>
          <w:b/>
          <w:szCs w:val="22"/>
        </w:rPr>
        <w:t>Display Orientation</w:t>
      </w:r>
    </w:p>
    <w:p w14:paraId="027E765C" w14:textId="1D23D48F" w:rsidR="00055616" w:rsidRPr="00AF2ADA" w:rsidRDefault="00055616" w:rsidP="008540B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It should always be possible to display the chart north-up (IMO PS section 8.1), but other orientations are allowed. </w:t>
      </w:r>
    </w:p>
    <w:p w14:paraId="3BEFFA23" w14:textId="431C5AB7" w:rsidR="00055616" w:rsidRPr="00AF2ADA" w:rsidRDefault="00055616" w:rsidP="008540B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Symbols and text should always be drawn screen-up, no matter what the orientation of the screen may be. Symbols which include “rotate” in the </w:t>
      </w:r>
      <w:proofErr w:type="spellStart"/>
      <w:r w:rsidRPr="00AF2ADA">
        <w:rPr>
          <w:rFonts w:cs="Arial"/>
          <w:szCs w:val="22"/>
        </w:rPr>
        <w:t>symbology</w:t>
      </w:r>
      <w:proofErr w:type="spellEnd"/>
      <w:r w:rsidRPr="00AF2ADA">
        <w:rPr>
          <w:rFonts w:cs="Arial"/>
          <w:szCs w:val="22"/>
        </w:rPr>
        <w:t xml:space="preserve"> instruction (</w:t>
      </w:r>
      <w:r w:rsidR="00A737C5">
        <w:rPr>
          <w:rFonts w:cs="Arial" w:hint="eastAsia"/>
          <w:szCs w:val="22"/>
        </w:rPr>
        <w:t>For example,</w:t>
      </w:r>
      <w:r w:rsidRPr="00AF2ADA">
        <w:rPr>
          <w:rFonts w:cs="Arial"/>
          <w:szCs w:val="22"/>
        </w:rPr>
        <w:t xml:space="preserve"> light flares) should be rotated with respect to the top of the screen. However symbols that are oriented according to an </w:t>
      </w:r>
      <w:r w:rsidR="008540BF" w:rsidRPr="00AF2ADA">
        <w:rPr>
          <w:rFonts w:cs="Arial"/>
          <w:szCs w:val="22"/>
        </w:rPr>
        <w:t>S-101</w:t>
      </w:r>
      <w:r w:rsidRPr="00AF2ADA">
        <w:rPr>
          <w:rFonts w:cs="Arial"/>
          <w:szCs w:val="22"/>
        </w:rPr>
        <w:t xml:space="preserve">attribute such as ORIENT should be oriented with respect to true north. </w:t>
      </w:r>
    </w:p>
    <w:p w14:paraId="49D6913E" w14:textId="39EF8C95" w:rsidR="00055616" w:rsidRPr="008540BF"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8540BF">
        <w:rPr>
          <w:rFonts w:cs="Arial"/>
          <w:szCs w:val="22"/>
        </w:rPr>
        <w:t>The north arrow is always required on the display, as part of the IMO Performance Standards Display Base.</w:t>
      </w:r>
    </w:p>
    <w:p w14:paraId="4D3F0BBE" w14:textId="08730BE4" w:rsidR="00055616" w:rsidRPr="008540BF"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B32975" w:rsidRPr="008B7F7D">
        <w:rPr>
          <w:b/>
          <w:lang w:eastAsia="en-US"/>
        </w:rPr>
        <w:t>.3.</w:t>
      </w:r>
      <w:r w:rsidR="00B32975">
        <w:rPr>
          <w:b/>
          <w:lang w:eastAsia="en-US"/>
        </w:rPr>
        <w:t>6</w:t>
      </w:r>
      <w:r w:rsidR="00055616" w:rsidRPr="008540BF">
        <w:rPr>
          <w:rFonts w:cs="Arial"/>
          <w:szCs w:val="22"/>
        </w:rPr>
        <w:tab/>
      </w:r>
      <w:r w:rsidR="00055616" w:rsidRPr="00B32975">
        <w:rPr>
          <w:rFonts w:cs="Arial"/>
          <w:b/>
          <w:szCs w:val="22"/>
        </w:rPr>
        <w:t>ENC scale; Graphical Index of ENCs by Navigational Purpose; Limit of HO data</w:t>
      </w:r>
      <w:r w:rsidR="00055616" w:rsidRPr="008540BF">
        <w:rPr>
          <w:rFonts w:cs="Arial"/>
          <w:szCs w:val="22"/>
          <w:u w:val="single"/>
        </w:rPr>
        <w:t xml:space="preserve"> </w:t>
      </w:r>
    </w:p>
    <w:p w14:paraId="0867788A" w14:textId="35EA91FE" w:rsidR="00B32975" w:rsidRDefault="002E3794" w:rsidP="00B32975">
      <w:pPr>
        <w:pStyle w:val="Header"/>
        <w:tabs>
          <w:tab w:val="left" w:pos="993"/>
          <w:tab w:val="left" w:pos="1418"/>
          <w:tab w:val="left" w:pos="1985"/>
        </w:tabs>
        <w:spacing w:after="0"/>
        <w:rPr>
          <w:rFonts w:cs="Arial"/>
          <w:sz w:val="20"/>
          <w:szCs w:val="22"/>
        </w:rPr>
      </w:pPr>
      <w:r>
        <w:rPr>
          <w:sz w:val="20"/>
          <w:lang w:eastAsia="en-US"/>
        </w:rPr>
        <w:t>C2</w:t>
      </w:r>
      <w:r w:rsidR="00B32975" w:rsidRPr="00B32975">
        <w:rPr>
          <w:sz w:val="20"/>
          <w:lang w:eastAsia="en-US"/>
        </w:rPr>
        <w:t>.3.6</w:t>
      </w:r>
      <w:r w:rsidR="00B32975" w:rsidRPr="00B32975">
        <w:rPr>
          <w:rFonts w:cs="Arial"/>
          <w:sz w:val="20"/>
        </w:rPr>
        <w:t>.1</w:t>
      </w:r>
      <w:r w:rsidR="00055616" w:rsidRPr="008540BF">
        <w:rPr>
          <w:rFonts w:cs="Arial"/>
          <w:sz w:val="20"/>
          <w:szCs w:val="22"/>
        </w:rPr>
        <w:tab/>
      </w:r>
      <w:r w:rsidR="00B32975">
        <w:rPr>
          <w:rFonts w:cs="Arial"/>
          <w:sz w:val="20"/>
          <w:szCs w:val="22"/>
        </w:rPr>
        <w:t>ENC scale</w:t>
      </w:r>
    </w:p>
    <w:p w14:paraId="661A6313" w14:textId="77777777" w:rsidR="00B32975" w:rsidRPr="00B32975" w:rsidRDefault="00B32975" w:rsidP="00B32975">
      <w:pPr>
        <w:pStyle w:val="Header"/>
        <w:tabs>
          <w:tab w:val="left" w:pos="993"/>
          <w:tab w:val="left" w:pos="1418"/>
          <w:tab w:val="left" w:pos="1985"/>
        </w:tabs>
        <w:spacing w:after="0"/>
        <w:rPr>
          <w:rFonts w:cs="Arial"/>
          <w:b w:val="0"/>
          <w:sz w:val="20"/>
          <w:szCs w:val="22"/>
        </w:rPr>
      </w:pPr>
    </w:p>
    <w:p w14:paraId="06B2479A" w14:textId="264F9F8E" w:rsidR="00055616" w:rsidRPr="00AF2ADA" w:rsidRDefault="00055616" w:rsidP="00AE402E">
      <w:pPr>
        <w:pStyle w:val="Header"/>
        <w:tabs>
          <w:tab w:val="left" w:pos="993"/>
          <w:tab w:val="left" w:pos="1418"/>
          <w:tab w:val="left" w:pos="1985"/>
        </w:tabs>
        <w:spacing w:after="0"/>
        <w:rPr>
          <w:rFonts w:cs="Arial"/>
          <w:b w:val="0"/>
          <w:sz w:val="20"/>
          <w:szCs w:val="22"/>
        </w:rPr>
      </w:pPr>
      <w:r w:rsidRPr="00AF2ADA">
        <w:rPr>
          <w:rFonts w:cs="Arial"/>
          <w:b w:val="0"/>
          <w:sz w:val="20"/>
          <w:szCs w:val="22"/>
        </w:rPr>
        <w:t xml:space="preserve">The </w:t>
      </w:r>
      <w:proofErr w:type="spellStart"/>
      <w:r w:rsidR="00B32975" w:rsidRPr="00AF2ADA">
        <w:rPr>
          <w:rFonts w:cs="Arial"/>
          <w:sz w:val="20"/>
          <w:szCs w:val="22"/>
        </w:rPr>
        <w:t>minimumDisplayScale</w:t>
      </w:r>
      <w:proofErr w:type="spellEnd"/>
      <w:r w:rsidR="00B32975" w:rsidRPr="00AF2ADA">
        <w:rPr>
          <w:rFonts w:cs="Arial"/>
          <w:sz w:val="20"/>
          <w:szCs w:val="22"/>
        </w:rPr>
        <w:t xml:space="preserve"> </w:t>
      </w:r>
      <w:r w:rsidR="00B32975" w:rsidRPr="00AF2ADA">
        <w:rPr>
          <w:rFonts w:cs="Arial"/>
          <w:b w:val="0"/>
          <w:sz w:val="20"/>
          <w:szCs w:val="22"/>
        </w:rPr>
        <w:t xml:space="preserve">and </w:t>
      </w:r>
      <w:proofErr w:type="spellStart"/>
      <w:r w:rsidR="00B32975" w:rsidRPr="00AF2ADA">
        <w:rPr>
          <w:rFonts w:cs="Arial"/>
          <w:sz w:val="20"/>
          <w:szCs w:val="22"/>
        </w:rPr>
        <w:t>maximumDisplayScale</w:t>
      </w:r>
      <w:proofErr w:type="spellEnd"/>
      <w:r w:rsidR="00B32975" w:rsidRPr="00AF2ADA">
        <w:rPr>
          <w:rFonts w:cs="Arial"/>
          <w:b w:val="0"/>
          <w:sz w:val="20"/>
          <w:szCs w:val="22"/>
        </w:rPr>
        <w:t xml:space="preserve"> of the </w:t>
      </w:r>
      <w:r w:rsidRPr="00AF2ADA">
        <w:rPr>
          <w:rFonts w:cs="Arial"/>
          <w:b w:val="0"/>
          <w:sz w:val="20"/>
          <w:szCs w:val="22"/>
        </w:rPr>
        <w:t xml:space="preserve">ENC is the </w:t>
      </w:r>
      <w:r w:rsidR="00B32975" w:rsidRPr="00AF2ADA">
        <w:rPr>
          <w:rFonts w:cs="Arial"/>
          <w:b w:val="0"/>
          <w:sz w:val="20"/>
          <w:szCs w:val="22"/>
        </w:rPr>
        <w:t>range of scales at which the</w:t>
      </w:r>
      <w:r w:rsidRPr="00AF2ADA">
        <w:rPr>
          <w:rFonts w:cs="Arial"/>
          <w:b w:val="0"/>
          <w:sz w:val="20"/>
          <w:szCs w:val="22"/>
        </w:rPr>
        <w:t xml:space="preserve"> ENC was designed to be displayed. It may not be the same as the scale of the source data. As required by IMO Performance Standards, section 6.1.1, an </w:t>
      </w:r>
      <w:proofErr w:type="spellStart"/>
      <w:r w:rsidRPr="00AF2ADA">
        <w:rPr>
          <w:rFonts w:cs="Arial"/>
          <w:b w:val="0"/>
          <w:sz w:val="20"/>
          <w:szCs w:val="22"/>
        </w:rPr>
        <w:t>overscale</w:t>
      </w:r>
      <w:proofErr w:type="spellEnd"/>
      <w:r w:rsidRPr="00AF2ADA">
        <w:rPr>
          <w:rFonts w:cs="Arial"/>
          <w:b w:val="0"/>
          <w:sz w:val="20"/>
          <w:szCs w:val="22"/>
        </w:rPr>
        <w:t xml:space="preserve"> indication should be shown whenever the mariner selects a display scale that is larger than </w:t>
      </w:r>
      <w:proofErr w:type="spellStart"/>
      <w:r w:rsidR="00B32975" w:rsidRPr="00AF2ADA">
        <w:rPr>
          <w:rFonts w:cs="Arial"/>
          <w:sz w:val="20"/>
          <w:szCs w:val="22"/>
        </w:rPr>
        <w:t>maximumDisplayScale</w:t>
      </w:r>
      <w:proofErr w:type="spellEnd"/>
      <w:r w:rsidR="00753BA2">
        <w:rPr>
          <w:rFonts w:cs="Arial"/>
          <w:sz w:val="20"/>
          <w:szCs w:val="22"/>
        </w:rPr>
        <w:t xml:space="preserve"> of a given </w:t>
      </w:r>
      <w:proofErr w:type="spellStart"/>
      <w:r w:rsidR="00753BA2">
        <w:rPr>
          <w:rFonts w:cs="Arial"/>
          <w:sz w:val="20"/>
          <w:szCs w:val="22"/>
        </w:rPr>
        <w:t>DataCoverage</w:t>
      </w:r>
      <w:proofErr w:type="spellEnd"/>
      <w:r w:rsidR="00753BA2">
        <w:rPr>
          <w:rFonts w:cs="Arial"/>
          <w:sz w:val="20"/>
          <w:szCs w:val="22"/>
        </w:rPr>
        <w:t xml:space="preserve"> and there is no other larger scale dataset within the </w:t>
      </w:r>
      <w:proofErr w:type="gramStart"/>
      <w:r w:rsidR="00753BA2">
        <w:rPr>
          <w:rFonts w:cs="Arial"/>
          <w:sz w:val="20"/>
          <w:szCs w:val="22"/>
        </w:rPr>
        <w:t>mariners</w:t>
      </w:r>
      <w:proofErr w:type="gramEnd"/>
      <w:r w:rsidR="00753BA2">
        <w:rPr>
          <w:rFonts w:cs="Arial"/>
          <w:sz w:val="20"/>
          <w:szCs w:val="22"/>
        </w:rPr>
        <w:t xml:space="preserve"> selected viewing scale</w:t>
      </w:r>
      <w:r w:rsidRPr="00AF2ADA">
        <w:rPr>
          <w:rFonts w:cs="Arial"/>
          <w:b w:val="0"/>
          <w:sz w:val="20"/>
          <w:szCs w:val="22"/>
        </w:rPr>
        <w:t xml:space="preserve">. </w:t>
      </w:r>
    </w:p>
    <w:p w14:paraId="57567C3F" w14:textId="77777777" w:rsidR="00AE402E" w:rsidRPr="00B32975" w:rsidRDefault="00AE402E" w:rsidP="00AE402E">
      <w:pPr>
        <w:pStyle w:val="Header"/>
        <w:tabs>
          <w:tab w:val="left" w:pos="993"/>
          <w:tab w:val="left" w:pos="1418"/>
          <w:tab w:val="left" w:pos="1985"/>
        </w:tabs>
        <w:spacing w:after="0"/>
        <w:rPr>
          <w:rFonts w:cs="Arial"/>
          <w:b w:val="0"/>
          <w:sz w:val="20"/>
          <w:szCs w:val="22"/>
        </w:rPr>
      </w:pPr>
    </w:p>
    <w:p w14:paraId="7610B89F" w14:textId="3B4E932D" w:rsidR="00FB2037" w:rsidRPr="00FB2037" w:rsidRDefault="002E3794" w:rsidP="00FB2037">
      <w:pPr>
        <w:tabs>
          <w:tab w:val="left" w:pos="993"/>
          <w:tab w:val="left" w:pos="1700"/>
          <w:tab w:val="left" w:pos="1985"/>
          <w:tab w:val="left" w:pos="2948"/>
          <w:tab w:val="left" w:pos="5102"/>
          <w:tab w:val="left" w:pos="6632"/>
        </w:tabs>
        <w:snapToGrid w:val="0"/>
        <w:rPr>
          <w:b/>
          <w:lang w:eastAsia="en-US"/>
        </w:rPr>
      </w:pPr>
      <w:r>
        <w:rPr>
          <w:b/>
          <w:lang w:eastAsia="en-US"/>
        </w:rPr>
        <w:t>C2</w:t>
      </w:r>
      <w:r w:rsidR="00FB2037" w:rsidRPr="0046025A">
        <w:rPr>
          <w:b/>
          <w:lang w:eastAsia="en-US"/>
        </w:rPr>
        <w:t>.3</w:t>
      </w:r>
      <w:r w:rsidR="00FB2037" w:rsidRPr="006D0AAD">
        <w:rPr>
          <w:b/>
          <w:lang w:eastAsia="en-US"/>
        </w:rPr>
        <w:t>.</w:t>
      </w:r>
      <w:r w:rsidR="00FB2037">
        <w:rPr>
          <w:b/>
          <w:lang w:eastAsia="en-US"/>
        </w:rPr>
        <w:t>6.2</w:t>
      </w:r>
      <w:r w:rsidR="00FB2037">
        <w:rPr>
          <w:b/>
          <w:lang w:eastAsia="en-US"/>
        </w:rPr>
        <w:tab/>
      </w:r>
      <w:proofErr w:type="spellStart"/>
      <w:r w:rsidR="00FB2037">
        <w:rPr>
          <w:b/>
          <w:lang w:eastAsia="en-US"/>
        </w:rPr>
        <w:t>Overscale</w:t>
      </w:r>
      <w:proofErr w:type="spellEnd"/>
    </w:p>
    <w:p w14:paraId="3EFA35A4" w14:textId="4E22386C" w:rsidR="00FB2037" w:rsidRDefault="00FB2037" w:rsidP="00FB2037">
      <w:pPr>
        <w:rPr>
          <w:rFonts w:eastAsia="Calibri" w:cs="Arial"/>
        </w:rPr>
      </w:pPr>
      <w:proofErr w:type="spellStart"/>
      <w:r>
        <w:rPr>
          <w:rFonts w:eastAsia="Calibri" w:cs="Arial"/>
        </w:rPr>
        <w:t>Overscale</w:t>
      </w:r>
      <w:proofErr w:type="spellEnd"/>
      <w:r>
        <w:rPr>
          <w:rFonts w:eastAsia="Calibri" w:cs="Arial"/>
        </w:rPr>
        <w:t xml:space="preserve"> is where the mariner has zoomed larger than the largest </w:t>
      </w:r>
      <w:proofErr w:type="spellStart"/>
      <w:r>
        <w:rPr>
          <w:rFonts w:eastAsia="Calibri" w:cs="Arial"/>
        </w:rPr>
        <w:t>maximumDisplayScale</w:t>
      </w:r>
      <w:proofErr w:type="spellEnd"/>
      <w:r>
        <w:rPr>
          <w:rFonts w:eastAsia="Calibri" w:cs="Arial"/>
        </w:rPr>
        <w:t xml:space="preserve"> of the ENC data that is shown in the mariner’s viewing window.</w:t>
      </w:r>
    </w:p>
    <w:p w14:paraId="2AEDE7A2" w14:textId="179F1846" w:rsidR="00FB2037" w:rsidRPr="00FB2037" w:rsidRDefault="002E3794" w:rsidP="00FB2037">
      <w:pPr>
        <w:tabs>
          <w:tab w:val="left" w:pos="993"/>
          <w:tab w:val="left" w:pos="1700"/>
          <w:tab w:val="left" w:pos="1985"/>
          <w:tab w:val="left" w:pos="2948"/>
          <w:tab w:val="left" w:pos="5102"/>
          <w:tab w:val="left" w:pos="6632"/>
        </w:tabs>
        <w:snapToGrid w:val="0"/>
        <w:rPr>
          <w:b/>
          <w:lang w:eastAsia="en-US"/>
        </w:rPr>
      </w:pPr>
      <w:r>
        <w:rPr>
          <w:b/>
          <w:lang w:eastAsia="en-US"/>
        </w:rPr>
        <w:t>C2</w:t>
      </w:r>
      <w:r w:rsidR="00FB2037" w:rsidRPr="0046025A">
        <w:rPr>
          <w:b/>
          <w:lang w:eastAsia="en-US"/>
        </w:rPr>
        <w:t>.3</w:t>
      </w:r>
      <w:r w:rsidR="00FB2037" w:rsidRPr="006D0AAD">
        <w:rPr>
          <w:b/>
          <w:lang w:eastAsia="en-US"/>
        </w:rPr>
        <w:t>.</w:t>
      </w:r>
      <w:r w:rsidR="00FB2037">
        <w:rPr>
          <w:b/>
          <w:lang w:eastAsia="en-US"/>
        </w:rPr>
        <w:t>6.2.1</w:t>
      </w:r>
      <w:r w:rsidR="00FB2037">
        <w:rPr>
          <w:b/>
          <w:lang w:eastAsia="en-US"/>
        </w:rPr>
        <w:tab/>
      </w:r>
      <w:proofErr w:type="spellStart"/>
      <w:r w:rsidR="00FB2037">
        <w:rPr>
          <w:b/>
          <w:lang w:eastAsia="en-US"/>
        </w:rPr>
        <w:t>Overscale</w:t>
      </w:r>
      <w:proofErr w:type="spellEnd"/>
      <w:r w:rsidR="00FB2037">
        <w:rPr>
          <w:b/>
          <w:lang w:eastAsia="en-US"/>
        </w:rPr>
        <w:t xml:space="preserve"> Indication</w:t>
      </w:r>
    </w:p>
    <w:p w14:paraId="445F0D35" w14:textId="45E6B394" w:rsidR="00FB2037" w:rsidRPr="00FB2037" w:rsidRDefault="00FB2037" w:rsidP="00FB2037">
      <w:pPr>
        <w:rPr>
          <w:rFonts w:eastAsia="Calibri" w:cs="Arial"/>
        </w:rPr>
      </w:pPr>
      <w:r w:rsidRPr="00FB2037">
        <w:rPr>
          <w:rFonts w:eastAsia="Calibri" w:cs="Arial"/>
        </w:rPr>
        <w:t xml:space="preserve">The </w:t>
      </w:r>
      <w:proofErr w:type="spellStart"/>
      <w:r w:rsidRPr="00FB2037">
        <w:rPr>
          <w:rFonts w:eastAsia="Calibri" w:cs="Arial"/>
        </w:rPr>
        <w:t>overscale</w:t>
      </w:r>
      <w:proofErr w:type="spellEnd"/>
      <w:r w:rsidRPr="00FB2037">
        <w:rPr>
          <w:rFonts w:eastAsia="Calibri" w:cs="Arial"/>
        </w:rPr>
        <w:t xml:space="preserve"> indication is intended to remind the mariner that the size of chart errors is magnified when </w:t>
      </w:r>
      <w:r>
        <w:rPr>
          <w:rFonts w:eastAsia="Calibri" w:cs="Arial"/>
        </w:rPr>
        <w:t>t</w:t>
      </w:r>
      <w:r w:rsidRPr="00FB2037">
        <w:rPr>
          <w:rFonts w:eastAsia="Calibri" w:cs="Arial"/>
        </w:rPr>
        <w:t>he</w:t>
      </w:r>
      <w:r>
        <w:rPr>
          <w:rFonts w:eastAsia="Calibri" w:cs="Arial"/>
        </w:rPr>
        <w:t>y</w:t>
      </w:r>
      <w:r w:rsidRPr="00FB2037">
        <w:rPr>
          <w:rFonts w:eastAsia="Calibri" w:cs="Arial"/>
        </w:rPr>
        <w:t xml:space="preserve"> increases the display scale.   A 1 mm error at </w:t>
      </w:r>
      <w:proofErr w:type="spellStart"/>
      <w:r w:rsidR="00411EF9" w:rsidRPr="00411EF9">
        <w:rPr>
          <w:rFonts w:eastAsia="Calibri" w:cs="Arial"/>
          <w:b/>
        </w:rPr>
        <w:t>maximumDisplayScale</w:t>
      </w:r>
      <w:proofErr w:type="spellEnd"/>
      <w:r w:rsidRPr="00FB2037">
        <w:rPr>
          <w:rFonts w:eastAsia="Calibri" w:cs="Arial"/>
        </w:rPr>
        <w:t xml:space="preserve"> of 1/</w:t>
      </w:r>
      <w:proofErr w:type="gramStart"/>
      <w:r w:rsidRPr="00FB2037">
        <w:rPr>
          <w:rFonts w:eastAsia="Calibri" w:cs="Arial"/>
        </w:rPr>
        <w:t>20,000  becomes</w:t>
      </w:r>
      <w:proofErr w:type="gramEnd"/>
      <w:r w:rsidRPr="00FB2037">
        <w:rPr>
          <w:rFonts w:eastAsia="Calibri" w:cs="Arial"/>
        </w:rPr>
        <w:t xml:space="preserve"> a 1.3 mm error at a display scale of 1/15,000 and a 2 mm error at 1/10,000.</w:t>
      </w:r>
    </w:p>
    <w:p w14:paraId="0D8A8A17" w14:textId="5EE5AF94" w:rsidR="00FB2037" w:rsidRPr="00FB2037" w:rsidRDefault="00FB2037" w:rsidP="00FB2037">
      <w:pPr>
        <w:rPr>
          <w:rFonts w:eastAsia="Calibri" w:cs="Arial"/>
        </w:rPr>
      </w:pPr>
      <w:r w:rsidRPr="00FB2037">
        <w:rPr>
          <w:rFonts w:eastAsia="Calibri" w:cs="Arial"/>
        </w:rPr>
        <w:t xml:space="preserve">The </w:t>
      </w:r>
      <w:proofErr w:type="spellStart"/>
      <w:r w:rsidRPr="00FB2037">
        <w:rPr>
          <w:rFonts w:eastAsia="Calibri" w:cs="Arial"/>
        </w:rPr>
        <w:t>overscale</w:t>
      </w:r>
      <w:proofErr w:type="spellEnd"/>
      <w:r w:rsidRPr="00FB2037">
        <w:rPr>
          <w:rFonts w:eastAsia="Calibri" w:cs="Arial"/>
        </w:rPr>
        <w:t xml:space="preserve"> factor </w:t>
      </w:r>
      <w:r w:rsidR="00411EF9">
        <w:rPr>
          <w:rFonts w:eastAsiaTheme="minorEastAsia" w:cs="Arial"/>
        </w:rPr>
        <w:t>must</w:t>
      </w:r>
      <w:r w:rsidRPr="00FB2037">
        <w:rPr>
          <w:rFonts w:eastAsia="Calibri" w:cs="Arial"/>
        </w:rPr>
        <w:t xml:space="preserve"> be calculated </w:t>
      </w:r>
      <w:proofErr w:type="gramStart"/>
      <w:r w:rsidRPr="00FB2037">
        <w:rPr>
          <w:rFonts w:eastAsia="Calibri" w:cs="Arial"/>
        </w:rPr>
        <w:t>as  [</w:t>
      </w:r>
      <w:proofErr w:type="gramEnd"/>
      <w:r w:rsidRPr="00FB2037">
        <w:rPr>
          <w:rFonts w:eastAsia="Calibri" w:cs="Arial"/>
        </w:rPr>
        <w:t xml:space="preserve">denominator of the </w:t>
      </w:r>
      <w:proofErr w:type="spellStart"/>
      <w:r w:rsidR="00411EF9">
        <w:rPr>
          <w:rFonts w:eastAsia="Calibri" w:cs="Arial"/>
        </w:rPr>
        <w:t>maximumDisplayScale</w:t>
      </w:r>
      <w:proofErr w:type="spellEnd"/>
      <w:r w:rsidR="00411EF9">
        <w:rPr>
          <w:rFonts w:eastAsia="Calibri" w:cs="Arial"/>
        </w:rPr>
        <w:t>,</w:t>
      </w:r>
      <w:r w:rsidRPr="00FB2037">
        <w:rPr>
          <w:rFonts w:eastAsia="Calibri" w:cs="Arial"/>
        </w:rPr>
        <w:t xml:space="preserve">] / [denominator of the </w:t>
      </w:r>
      <w:r w:rsidR="00411EF9">
        <w:rPr>
          <w:rFonts w:eastAsia="Calibri" w:cs="Arial"/>
        </w:rPr>
        <w:t>mariners selected viewing scale</w:t>
      </w:r>
      <w:r w:rsidRPr="00FB2037">
        <w:rPr>
          <w:rFonts w:eastAsia="Calibri" w:cs="Arial"/>
        </w:rPr>
        <w:t xml:space="preserve">], expressed as, for example "X1.3", or "X2" (using the figures in the example above.)  </w:t>
      </w:r>
    </w:p>
    <w:p w14:paraId="370512F9" w14:textId="7BE6C377" w:rsidR="00FB2037" w:rsidRPr="00FB2037" w:rsidRDefault="00FB2037" w:rsidP="00FB2037">
      <w:pPr>
        <w:rPr>
          <w:rFonts w:eastAsia="Calibri" w:cs="Arial"/>
        </w:rPr>
      </w:pPr>
      <w:r w:rsidRPr="00FB2037">
        <w:rPr>
          <w:rFonts w:eastAsia="Calibri" w:cs="Arial"/>
        </w:rPr>
        <w:lastRenderedPageBreak/>
        <w:t xml:space="preserve">This </w:t>
      </w:r>
      <w:r w:rsidR="00411EF9">
        <w:rPr>
          <w:rFonts w:eastAsiaTheme="minorEastAsia" w:cs="Arial"/>
        </w:rPr>
        <w:t>must</w:t>
      </w:r>
      <w:r w:rsidRPr="00FB2037">
        <w:rPr>
          <w:rFonts w:eastAsia="Calibri" w:cs="Arial"/>
        </w:rPr>
        <w:t xml:space="preserve"> be indicated on the same screen as the chart display, and treated as d</w:t>
      </w:r>
      <w:r>
        <w:rPr>
          <w:rFonts w:eastAsia="Calibri" w:cs="Arial"/>
        </w:rPr>
        <w:t>isplay base.  Use colour SCLBR.</w:t>
      </w:r>
    </w:p>
    <w:p w14:paraId="4AD31BD0" w14:textId="5FEA3AD9" w:rsidR="00FB2037" w:rsidRPr="00FB2037" w:rsidRDefault="00FB2037" w:rsidP="00FB2037">
      <w:pPr>
        <w:rPr>
          <w:rFonts w:eastAsia="Calibri" w:cs="Arial"/>
        </w:rPr>
      </w:pPr>
      <w:r w:rsidRPr="00FB2037">
        <w:rPr>
          <w:rFonts w:eastAsia="Calibri" w:cs="Arial"/>
        </w:rPr>
        <w:t xml:space="preserve">This </w:t>
      </w:r>
      <w:proofErr w:type="spellStart"/>
      <w:r w:rsidRPr="00FB2037">
        <w:rPr>
          <w:rFonts w:eastAsia="Calibri" w:cs="Arial"/>
        </w:rPr>
        <w:t>overscale</w:t>
      </w:r>
      <w:proofErr w:type="spellEnd"/>
      <w:r w:rsidRPr="00FB2037">
        <w:rPr>
          <w:rFonts w:eastAsia="Calibri" w:cs="Arial"/>
        </w:rPr>
        <w:t xml:space="preserve"> indication is required by IMO PS [3] whenever the display scale exceeds the compilation scale.</w:t>
      </w:r>
    </w:p>
    <w:p w14:paraId="2C6231EE" w14:textId="7BBF76A5" w:rsidR="00FB2037" w:rsidRPr="00FB2037" w:rsidRDefault="00FB2037" w:rsidP="00FB2037">
      <w:pPr>
        <w:rPr>
          <w:rFonts w:eastAsia="Calibri" w:cs="Arial"/>
        </w:rPr>
      </w:pPr>
      <w:r w:rsidRPr="00FB2037">
        <w:rPr>
          <w:rFonts w:eastAsia="Calibri" w:cs="Arial"/>
        </w:rPr>
        <w:t xml:space="preserve">NOTE </w:t>
      </w:r>
      <w:r>
        <w:rPr>
          <w:rFonts w:eastAsia="Calibri" w:cs="Arial"/>
        </w:rPr>
        <w:tab/>
      </w:r>
      <w:r w:rsidRPr="00FB2037">
        <w:rPr>
          <w:rFonts w:eastAsia="Calibri" w:cs="Arial"/>
        </w:rPr>
        <w:t xml:space="preserve">If the display is compiled from more than one ENC of the same </w:t>
      </w:r>
      <w:proofErr w:type="spellStart"/>
      <w:r w:rsidRPr="00FB2037">
        <w:rPr>
          <w:rFonts w:eastAsia="Calibri" w:cs="Arial"/>
          <w:b/>
        </w:rPr>
        <w:t>maximumDisplayScale</w:t>
      </w:r>
      <w:proofErr w:type="spellEnd"/>
      <w:r w:rsidRPr="00FB2037">
        <w:rPr>
          <w:rFonts w:eastAsia="Calibri" w:cs="Arial"/>
        </w:rPr>
        <w:t xml:space="preserve">, and if the mariner deliberately chooses to zoom in so that the display scale exceeds the </w:t>
      </w:r>
      <w:proofErr w:type="spellStart"/>
      <w:r w:rsidRPr="00FB2037">
        <w:rPr>
          <w:rFonts w:eastAsia="Calibri" w:cs="Arial"/>
        </w:rPr>
        <w:t>maximumDisplayScale</w:t>
      </w:r>
      <w:proofErr w:type="spellEnd"/>
      <w:r w:rsidRPr="00FB2037">
        <w:rPr>
          <w:rFonts w:eastAsia="Calibri" w:cs="Arial"/>
        </w:rPr>
        <w:t>, then only the "</w:t>
      </w:r>
      <w:proofErr w:type="spellStart"/>
      <w:r w:rsidRPr="00FB2037">
        <w:rPr>
          <w:rFonts w:eastAsia="Calibri" w:cs="Arial"/>
        </w:rPr>
        <w:t>overscale</w:t>
      </w:r>
      <w:proofErr w:type="spellEnd"/>
      <w:r w:rsidRPr="00FB2037">
        <w:rPr>
          <w:rFonts w:eastAsia="Calibri" w:cs="Arial"/>
        </w:rPr>
        <w:t xml:space="preserve"> indication" </w:t>
      </w:r>
      <w:r w:rsidR="00411EF9">
        <w:rPr>
          <w:rFonts w:eastAsiaTheme="minorEastAsia" w:cs="Arial"/>
        </w:rPr>
        <w:t>must</w:t>
      </w:r>
      <w:r w:rsidRPr="00FB2037">
        <w:rPr>
          <w:rFonts w:eastAsia="Calibri" w:cs="Arial"/>
        </w:rPr>
        <w:t xml:space="preserve"> be shown.  The "</w:t>
      </w:r>
      <w:proofErr w:type="spellStart"/>
      <w:r w:rsidRPr="00FB2037">
        <w:rPr>
          <w:rFonts w:eastAsia="Calibri" w:cs="Arial"/>
        </w:rPr>
        <w:t>overscale</w:t>
      </w:r>
      <w:proofErr w:type="spellEnd"/>
      <w:r w:rsidRPr="00FB2037">
        <w:rPr>
          <w:rFonts w:eastAsia="Calibri" w:cs="Arial"/>
        </w:rPr>
        <w:t xml:space="preserve"> pattern" </w:t>
      </w:r>
      <w:proofErr w:type="gramStart"/>
      <w:r w:rsidRPr="00FB2037">
        <w:rPr>
          <w:rFonts w:eastAsia="Calibri" w:cs="Arial"/>
        </w:rPr>
        <w:t>AP(</w:t>
      </w:r>
      <w:proofErr w:type="gramEnd"/>
      <w:r w:rsidRPr="00FB2037">
        <w:rPr>
          <w:rFonts w:eastAsia="Calibri" w:cs="Arial"/>
        </w:rPr>
        <w:t xml:space="preserve">OVERSC01) </w:t>
      </w:r>
      <w:r w:rsidR="00411EF9">
        <w:rPr>
          <w:rFonts w:eastAsiaTheme="minorEastAsia" w:cs="Arial"/>
        </w:rPr>
        <w:t>must</w:t>
      </w:r>
      <w:r w:rsidRPr="00FB2037">
        <w:rPr>
          <w:rFonts w:eastAsia="Calibri" w:cs="Arial"/>
        </w:rPr>
        <w:t xml:space="preserve"> not be shown</w:t>
      </w:r>
    </w:p>
    <w:p w14:paraId="7D12C49D" w14:textId="77777777" w:rsidR="00FB2037" w:rsidRDefault="00FB2037" w:rsidP="00FB2037">
      <w:pPr>
        <w:tabs>
          <w:tab w:val="left" w:pos="993"/>
          <w:tab w:val="left" w:pos="1700"/>
          <w:tab w:val="left" w:pos="1985"/>
          <w:tab w:val="left" w:pos="2948"/>
          <w:tab w:val="left" w:pos="5102"/>
          <w:tab w:val="left" w:pos="6632"/>
        </w:tabs>
        <w:snapToGrid w:val="0"/>
        <w:rPr>
          <w:b/>
          <w:lang w:eastAsia="en-US"/>
        </w:rPr>
      </w:pPr>
    </w:p>
    <w:p w14:paraId="119BE9A5" w14:textId="4E26E964" w:rsidR="00FB2037" w:rsidRPr="00055616" w:rsidRDefault="002E3794" w:rsidP="00FB2037">
      <w:pPr>
        <w:tabs>
          <w:tab w:val="left" w:pos="993"/>
          <w:tab w:val="left" w:pos="1700"/>
          <w:tab w:val="left" w:pos="1985"/>
          <w:tab w:val="left" w:pos="2948"/>
          <w:tab w:val="left" w:pos="5102"/>
          <w:tab w:val="left" w:pos="6632"/>
        </w:tabs>
        <w:snapToGrid w:val="0"/>
        <w:rPr>
          <w:rFonts w:cs="Arial"/>
          <w:szCs w:val="22"/>
          <w:highlight w:val="yellow"/>
        </w:rPr>
      </w:pPr>
      <w:r>
        <w:rPr>
          <w:b/>
          <w:lang w:eastAsia="en-US"/>
        </w:rPr>
        <w:t>C2</w:t>
      </w:r>
      <w:r w:rsidR="00FB2037" w:rsidRPr="0046025A">
        <w:rPr>
          <w:b/>
          <w:lang w:eastAsia="en-US"/>
        </w:rPr>
        <w:t>.3</w:t>
      </w:r>
      <w:r w:rsidR="00FB2037" w:rsidRPr="006D0AAD">
        <w:rPr>
          <w:b/>
          <w:lang w:eastAsia="en-US"/>
        </w:rPr>
        <w:t>.</w:t>
      </w:r>
      <w:r w:rsidR="00FB2037">
        <w:rPr>
          <w:b/>
          <w:lang w:eastAsia="en-US"/>
        </w:rPr>
        <w:t>6.3</w:t>
      </w:r>
      <w:r w:rsidR="00FB2037" w:rsidRPr="006D0AAD">
        <w:rPr>
          <w:rFonts w:cs="Arial"/>
          <w:b/>
          <w:szCs w:val="22"/>
        </w:rPr>
        <w:tab/>
        <w:t>Scale boundary</w:t>
      </w:r>
    </w:p>
    <w:p w14:paraId="255F11E5" w14:textId="77777777" w:rsidR="00FB2037" w:rsidRPr="00AF2ADA" w:rsidRDefault="00FB2037" w:rsidP="00FB2037">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 xml:space="preserve">This shows where the </w:t>
      </w:r>
      <w:proofErr w:type="spellStart"/>
      <w:r w:rsidRPr="00AF2ADA">
        <w:rPr>
          <w:rFonts w:cs="Arial"/>
          <w:b/>
          <w:szCs w:val="22"/>
        </w:rPr>
        <w:t>maximumDisplayScale</w:t>
      </w:r>
      <w:proofErr w:type="spellEnd"/>
      <w:r w:rsidRPr="00AF2ADA">
        <w:rPr>
          <w:rFonts w:cs="Arial"/>
          <w:szCs w:val="22"/>
        </w:rPr>
        <w:t xml:space="preserve"> of the ENC data available changes. The ECDIS should warn the mariner of upcoming ENC scale change. Only the major changes in </w:t>
      </w:r>
      <w:proofErr w:type="spellStart"/>
      <w:r w:rsidRPr="00AF2ADA">
        <w:rPr>
          <w:rFonts w:cs="Arial"/>
          <w:b/>
          <w:szCs w:val="22"/>
        </w:rPr>
        <w:t>maximumDisplayScale</w:t>
      </w:r>
      <w:proofErr w:type="spellEnd"/>
      <w:r w:rsidRPr="00AF2ADA">
        <w:rPr>
          <w:rFonts w:cs="Arial"/>
          <w:szCs w:val="22"/>
        </w:rPr>
        <w:t xml:space="preserve"> resulting from the scale jumping more than three </w:t>
      </w:r>
      <w:proofErr w:type="spellStart"/>
      <w:r w:rsidRPr="00AF2ADA">
        <w:rPr>
          <w:rFonts w:cs="Arial"/>
          <w:b/>
          <w:szCs w:val="22"/>
        </w:rPr>
        <w:t>maximumDisplayScales</w:t>
      </w:r>
      <w:proofErr w:type="spellEnd"/>
      <w:r w:rsidRPr="00AF2ADA">
        <w:rPr>
          <w:rFonts w:cs="Arial"/>
          <w:b/>
          <w:szCs w:val="22"/>
        </w:rPr>
        <w:t xml:space="preserve"> </w:t>
      </w:r>
      <w:r w:rsidRPr="00AF2ADA">
        <w:rPr>
          <w:rFonts w:cs="Arial"/>
          <w:szCs w:val="22"/>
        </w:rPr>
        <w:t xml:space="preserve">should be shown. </w:t>
      </w:r>
    </w:p>
    <w:p w14:paraId="4B3E4573" w14:textId="24E2D0BD" w:rsidR="00FB2037" w:rsidRPr="00AF2ADA" w:rsidRDefault="00FB2037" w:rsidP="00FB2037">
      <w:pPr>
        <w:rPr>
          <w:rFonts w:eastAsia="Calibri" w:cs="Arial"/>
        </w:rPr>
      </w:pPr>
      <w:r w:rsidRPr="00AF2ADA">
        <w:rPr>
          <w:rFonts w:eastAsia="Calibri" w:cs="Arial"/>
        </w:rPr>
        <w:t xml:space="preserve">The "chart scale boundaries", where the </w:t>
      </w:r>
      <w:proofErr w:type="spellStart"/>
      <w:r w:rsidRPr="00AF2ADA">
        <w:rPr>
          <w:rFonts w:eastAsia="Calibri" w:cs="Arial"/>
          <w:b/>
        </w:rPr>
        <w:t>maximumDisplayScale</w:t>
      </w:r>
      <w:proofErr w:type="spellEnd"/>
      <w:r w:rsidRPr="00AF2ADA">
        <w:rPr>
          <w:rFonts w:eastAsia="Calibri" w:cs="Arial"/>
        </w:rPr>
        <w:t xml:space="preserve"> of the data changes, </w:t>
      </w:r>
      <w:r w:rsidR="00411EF9">
        <w:rPr>
          <w:rFonts w:eastAsiaTheme="minorEastAsia" w:cs="Arial"/>
        </w:rPr>
        <w:t>must</w:t>
      </w:r>
      <w:r w:rsidRPr="00AF2ADA">
        <w:rPr>
          <w:rFonts w:eastAsia="Calibri" w:cs="Arial"/>
        </w:rPr>
        <w:t xml:space="preserve"> be symbolised on the ECDIS display by a simple </w:t>
      </w:r>
      <w:proofErr w:type="spellStart"/>
      <w:r w:rsidRPr="00AF2ADA">
        <w:rPr>
          <w:rFonts w:eastAsia="Calibri" w:cs="Arial"/>
        </w:rPr>
        <w:t>linestyle</w:t>
      </w:r>
      <w:proofErr w:type="spellEnd"/>
      <w:r w:rsidRPr="00AF2ADA">
        <w:rPr>
          <w:rFonts w:eastAsia="Calibri" w:cs="Arial"/>
        </w:rPr>
        <w:t xml:space="preserve"> </w:t>
      </w:r>
      <w:proofErr w:type="gramStart"/>
      <w:r w:rsidRPr="00AF2ADA">
        <w:rPr>
          <w:rFonts w:eastAsia="Calibri" w:cs="Arial"/>
        </w:rPr>
        <w:t>LS(</w:t>
      </w:r>
      <w:proofErr w:type="gramEnd"/>
      <w:r w:rsidRPr="00AF2ADA">
        <w:rPr>
          <w:rFonts w:eastAsia="Calibri" w:cs="Arial"/>
        </w:rPr>
        <w:t xml:space="preserve">SOLD,1,CHGRD).   Alternatively </w:t>
      </w:r>
      <w:proofErr w:type="spellStart"/>
      <w:r w:rsidRPr="00AF2ADA">
        <w:rPr>
          <w:rFonts w:eastAsia="Calibri" w:cs="Arial"/>
        </w:rPr>
        <w:t>linestyle</w:t>
      </w:r>
      <w:proofErr w:type="spellEnd"/>
      <w:r w:rsidRPr="00AF2ADA">
        <w:rPr>
          <w:rFonts w:eastAsia="Calibri" w:cs="Arial"/>
        </w:rPr>
        <w:t xml:space="preserve"> </w:t>
      </w:r>
      <w:proofErr w:type="gramStart"/>
      <w:r w:rsidRPr="00AF2ADA">
        <w:rPr>
          <w:rFonts w:eastAsia="Calibri" w:cs="Arial"/>
        </w:rPr>
        <w:t>LC(</w:t>
      </w:r>
      <w:proofErr w:type="spellStart"/>
      <w:proofErr w:type="gramEnd"/>
      <w:r w:rsidRPr="00AF2ADA">
        <w:rPr>
          <w:rFonts w:eastAsia="Calibri" w:cs="Arial"/>
        </w:rPr>
        <w:t>SCLBDYnn</w:t>
      </w:r>
      <w:proofErr w:type="spellEnd"/>
      <w:r w:rsidRPr="00AF2ADA">
        <w:rPr>
          <w:rFonts w:eastAsia="Calibri" w:cs="Arial"/>
        </w:rPr>
        <w:t>) may be used, with the double line (indicating better resolution) on the side of the larger scale data.   The display priority is 3; over-radar; standard display; viewing group 21030.</w:t>
      </w:r>
    </w:p>
    <w:p w14:paraId="2EFB1CA7" w14:textId="6605CC6C" w:rsidR="00FB2037" w:rsidRPr="00411EF9" w:rsidRDefault="00411EF9" w:rsidP="00FB2037">
      <w:pPr>
        <w:tabs>
          <w:tab w:val="left" w:pos="993"/>
          <w:tab w:val="left" w:pos="1700"/>
          <w:tab w:val="left" w:pos="1985"/>
          <w:tab w:val="left" w:pos="2948"/>
          <w:tab w:val="left" w:pos="5102"/>
          <w:tab w:val="left" w:pos="6632"/>
        </w:tabs>
        <w:snapToGrid w:val="0"/>
        <w:rPr>
          <w:rFonts w:cs="Arial"/>
          <w:color w:val="FF0000"/>
          <w:szCs w:val="22"/>
        </w:rPr>
      </w:pPr>
      <w:r w:rsidRPr="00411EF9">
        <w:rPr>
          <w:color w:val="FF0000"/>
        </w:rPr>
        <w:t xml:space="preserve">When scale boundaries of smaller scale </w:t>
      </w:r>
      <w:proofErr w:type="spellStart"/>
      <w:r w:rsidRPr="00411EF9">
        <w:rPr>
          <w:color w:val="FF0000"/>
        </w:rPr>
        <w:t>DataCoverage</w:t>
      </w:r>
      <w:proofErr w:type="spellEnd"/>
      <w:r w:rsidRPr="00411EF9">
        <w:rPr>
          <w:color w:val="FF0000"/>
        </w:rPr>
        <w:t xml:space="preserve"> areas overlap larger scale </w:t>
      </w:r>
      <w:proofErr w:type="spellStart"/>
      <w:r w:rsidRPr="00411EF9">
        <w:rPr>
          <w:color w:val="FF0000"/>
        </w:rPr>
        <w:t>DataCoverage</w:t>
      </w:r>
      <w:proofErr w:type="spellEnd"/>
      <w:r w:rsidRPr="00411EF9">
        <w:rPr>
          <w:color w:val="FF0000"/>
        </w:rPr>
        <w:t xml:space="preserve"> areas, that portion of the scale boundary which intersects the larger scale </w:t>
      </w:r>
      <w:proofErr w:type="spellStart"/>
      <w:r w:rsidRPr="00411EF9">
        <w:rPr>
          <w:color w:val="FF0000"/>
        </w:rPr>
        <w:t>DataCoverage</w:t>
      </w:r>
      <w:proofErr w:type="spellEnd"/>
      <w:r w:rsidRPr="00411EF9">
        <w:rPr>
          <w:color w:val="FF0000"/>
        </w:rPr>
        <w:t xml:space="preserve"> area should not be visible</w:t>
      </w:r>
    </w:p>
    <w:p w14:paraId="7286FE45" w14:textId="02FED860" w:rsidR="00FB2037" w:rsidRPr="006D0AAD" w:rsidRDefault="002E3794" w:rsidP="00FB2037">
      <w:pPr>
        <w:tabs>
          <w:tab w:val="left" w:pos="993"/>
          <w:tab w:val="left" w:pos="1700"/>
          <w:tab w:val="left" w:pos="1985"/>
          <w:tab w:val="left" w:pos="2948"/>
          <w:tab w:val="left" w:pos="5102"/>
          <w:tab w:val="left" w:pos="6632"/>
        </w:tabs>
        <w:snapToGrid w:val="0"/>
        <w:rPr>
          <w:rFonts w:cs="Arial"/>
          <w:szCs w:val="22"/>
        </w:rPr>
      </w:pPr>
      <w:r>
        <w:rPr>
          <w:b/>
          <w:lang w:eastAsia="en-US"/>
        </w:rPr>
        <w:t>C2</w:t>
      </w:r>
      <w:r w:rsidR="00FB2037" w:rsidRPr="006D0AAD">
        <w:rPr>
          <w:b/>
          <w:lang w:eastAsia="en-US"/>
        </w:rPr>
        <w:t>.3.</w:t>
      </w:r>
      <w:r w:rsidR="00FB2037">
        <w:rPr>
          <w:b/>
          <w:lang w:eastAsia="en-US"/>
        </w:rPr>
        <w:t>6.4</w:t>
      </w:r>
      <w:r w:rsidR="00FB2037" w:rsidRPr="006D0AAD">
        <w:rPr>
          <w:rFonts w:cs="Arial"/>
          <w:szCs w:val="22"/>
        </w:rPr>
        <w:tab/>
      </w:r>
      <w:proofErr w:type="spellStart"/>
      <w:r w:rsidR="00FB2037" w:rsidRPr="006D0AAD">
        <w:rPr>
          <w:rFonts w:cs="Arial"/>
          <w:b/>
          <w:szCs w:val="22"/>
        </w:rPr>
        <w:t>Overscale</w:t>
      </w:r>
      <w:proofErr w:type="spellEnd"/>
      <w:r w:rsidR="00FB2037" w:rsidRPr="006D0AAD">
        <w:rPr>
          <w:rFonts w:cs="Arial"/>
          <w:b/>
          <w:szCs w:val="22"/>
        </w:rPr>
        <w:t xml:space="preserve"> area at scale boundary</w:t>
      </w:r>
    </w:p>
    <w:p w14:paraId="3B437390" w14:textId="77777777" w:rsidR="00411EF9" w:rsidRPr="00411EF9" w:rsidRDefault="00411EF9" w:rsidP="00411EF9">
      <w:pPr>
        <w:pStyle w:val="ISOChange"/>
        <w:snapToGrid w:val="0"/>
        <w:spacing w:before="60" w:after="60" w:line="240" w:lineRule="auto"/>
        <w:rPr>
          <w:color w:val="FF0000"/>
          <w:sz w:val="20"/>
        </w:rPr>
      </w:pPr>
      <w:r w:rsidRPr="00411EF9">
        <w:rPr>
          <w:color w:val="FF0000"/>
          <w:sz w:val="20"/>
        </w:rPr>
        <w:t xml:space="preserve">ECDIS displays all chart data at the same scale. In order to avoid leaving part of the display blank, the display may be rendered using data from multiple datasets. These datasets may contain </w:t>
      </w:r>
      <w:proofErr w:type="spellStart"/>
      <w:r w:rsidRPr="00411EF9">
        <w:rPr>
          <w:color w:val="FF0000"/>
          <w:sz w:val="20"/>
        </w:rPr>
        <w:t>DataCoverages</w:t>
      </w:r>
      <w:proofErr w:type="spellEnd"/>
      <w:r w:rsidRPr="00411EF9">
        <w:rPr>
          <w:color w:val="FF0000"/>
          <w:sz w:val="20"/>
        </w:rPr>
        <w:t xml:space="preserve"> with varying </w:t>
      </w:r>
      <w:proofErr w:type="spellStart"/>
      <w:r w:rsidRPr="00411EF9">
        <w:rPr>
          <w:color w:val="FF0000"/>
          <w:sz w:val="20"/>
        </w:rPr>
        <w:t>maximumDisplayScales</w:t>
      </w:r>
      <w:proofErr w:type="spellEnd"/>
      <w:r w:rsidRPr="00411EF9">
        <w:rPr>
          <w:color w:val="FF0000"/>
          <w:sz w:val="20"/>
        </w:rPr>
        <w:t>.</w:t>
      </w:r>
    </w:p>
    <w:p w14:paraId="31C541DC" w14:textId="77777777" w:rsidR="00411EF9" w:rsidRPr="00411EF9" w:rsidRDefault="00411EF9" w:rsidP="00411EF9">
      <w:pPr>
        <w:pStyle w:val="ISOChange"/>
        <w:snapToGrid w:val="0"/>
        <w:spacing w:before="60" w:after="60" w:line="240" w:lineRule="auto"/>
        <w:rPr>
          <w:color w:val="FF0000"/>
        </w:rPr>
      </w:pPr>
    </w:p>
    <w:p w14:paraId="7016F1B4" w14:textId="5CCFE857" w:rsidR="00411EF9" w:rsidRPr="00411EF9" w:rsidRDefault="00411EF9" w:rsidP="00411EF9">
      <w:pPr>
        <w:pStyle w:val="CommentText"/>
        <w:rPr>
          <w:color w:val="FF0000"/>
        </w:rPr>
      </w:pPr>
      <w:r w:rsidRPr="00411EF9">
        <w:rPr>
          <w:color w:val="FF0000"/>
        </w:rPr>
        <w:t xml:space="preserve">The pattern </w:t>
      </w:r>
      <w:proofErr w:type="gramStart"/>
      <w:r w:rsidRPr="00411EF9">
        <w:rPr>
          <w:color w:val="FF0000"/>
        </w:rPr>
        <w:t>AP(</w:t>
      </w:r>
      <w:proofErr w:type="gramEnd"/>
      <w:r w:rsidRPr="00411EF9">
        <w:rPr>
          <w:color w:val="FF0000"/>
        </w:rPr>
        <w:t xml:space="preserve">OVERSC01) must be used to indicate </w:t>
      </w:r>
      <w:proofErr w:type="spellStart"/>
      <w:r w:rsidRPr="00411EF9">
        <w:rPr>
          <w:color w:val="FF0000"/>
        </w:rPr>
        <w:t>DataCoverage</w:t>
      </w:r>
      <w:proofErr w:type="spellEnd"/>
      <w:r w:rsidRPr="00411EF9">
        <w:rPr>
          <w:color w:val="FF0000"/>
        </w:rPr>
        <w:t xml:space="preserve"> areas displayed {larger than, X2 or more larger than} the </w:t>
      </w:r>
      <w:proofErr w:type="spellStart"/>
      <w:r w:rsidRPr="00411EF9">
        <w:rPr>
          <w:color w:val="FF0000"/>
        </w:rPr>
        <w:t>maximumDisplayScale</w:t>
      </w:r>
      <w:proofErr w:type="spellEnd"/>
      <w:r w:rsidRPr="00411EF9">
        <w:rPr>
          <w:color w:val="FF0000"/>
        </w:rPr>
        <w:t>; provided that the area was displayed automatically by the ECDIS in order to avoid leaving that portion of the display blank.</w:t>
      </w:r>
    </w:p>
    <w:p w14:paraId="7CD4C1B7" w14:textId="77777777" w:rsidR="00FB2037" w:rsidRPr="00AF2ADA" w:rsidRDefault="00FB2037" w:rsidP="00FB2037">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NOTE</w:t>
      </w:r>
      <w:r w:rsidRPr="00AF2ADA">
        <w:rPr>
          <w:rFonts w:cs="Arial"/>
          <w:szCs w:val="22"/>
        </w:rPr>
        <w:tab/>
        <w:t xml:space="preserve">This symbol applies only to the automatic </w:t>
      </w:r>
      <w:proofErr w:type="spellStart"/>
      <w:r w:rsidRPr="00AF2ADA">
        <w:rPr>
          <w:rFonts w:cs="Arial"/>
          <w:szCs w:val="22"/>
        </w:rPr>
        <w:t>overscaling</w:t>
      </w:r>
      <w:proofErr w:type="spellEnd"/>
      <w:r w:rsidRPr="00AF2ADA">
        <w:rPr>
          <w:rFonts w:cs="Arial"/>
          <w:szCs w:val="22"/>
        </w:rPr>
        <w:t xml:space="preserve"> performed by the ECDIS in matching ENCs at different </w:t>
      </w:r>
      <w:proofErr w:type="spellStart"/>
      <w:r w:rsidRPr="00AF2ADA">
        <w:rPr>
          <w:rFonts w:cs="Arial"/>
          <w:b/>
          <w:szCs w:val="22"/>
        </w:rPr>
        <w:t>maximumDisplayScales</w:t>
      </w:r>
      <w:proofErr w:type="spellEnd"/>
      <w:r w:rsidRPr="00AF2ADA">
        <w:rPr>
          <w:rFonts w:cs="Arial"/>
          <w:szCs w:val="22"/>
        </w:rPr>
        <w:t xml:space="preserve">. It should not be applied to an </w:t>
      </w:r>
      <w:proofErr w:type="spellStart"/>
      <w:r w:rsidRPr="00AF2ADA">
        <w:rPr>
          <w:rFonts w:cs="Arial"/>
          <w:szCs w:val="22"/>
        </w:rPr>
        <w:t>overscale</w:t>
      </w:r>
      <w:proofErr w:type="spellEnd"/>
      <w:r w:rsidRPr="00AF2ADA">
        <w:rPr>
          <w:rFonts w:cs="Arial"/>
          <w:szCs w:val="22"/>
        </w:rPr>
        <w:t xml:space="preserve"> display deliberately requested by the mariner, which should trigger the </w:t>
      </w:r>
      <w:proofErr w:type="spellStart"/>
      <w:r w:rsidRPr="00AF2ADA">
        <w:rPr>
          <w:rFonts w:cs="Arial"/>
          <w:szCs w:val="22"/>
        </w:rPr>
        <w:t>overscale</w:t>
      </w:r>
      <w:proofErr w:type="spellEnd"/>
      <w:r w:rsidRPr="00AF2ADA">
        <w:rPr>
          <w:rFonts w:cs="Arial"/>
          <w:szCs w:val="22"/>
        </w:rPr>
        <w:t xml:space="preserve"> indication required by IMO Performance Standard section 6.1.1.</w:t>
      </w:r>
    </w:p>
    <w:p w14:paraId="0D69DABC" w14:textId="209DD500" w:rsidR="00FB2037" w:rsidRPr="00FB2037" w:rsidRDefault="00FB2037" w:rsidP="00FB2037">
      <w:pPr>
        <w:rPr>
          <w:rFonts w:eastAsia="Calibri" w:cs="Arial"/>
        </w:rPr>
      </w:pPr>
      <w:r w:rsidRPr="00FB2037">
        <w:rPr>
          <w:rFonts w:eastAsia="Calibri" w:cs="Arial"/>
        </w:rPr>
        <w:t xml:space="preserve">A different </w:t>
      </w:r>
      <w:proofErr w:type="spellStart"/>
      <w:r w:rsidRPr="00FB2037">
        <w:rPr>
          <w:rFonts w:eastAsia="Calibri" w:cs="Arial"/>
        </w:rPr>
        <w:t>overscale</w:t>
      </w:r>
      <w:proofErr w:type="spellEnd"/>
      <w:r w:rsidRPr="00FB2037">
        <w:rPr>
          <w:rFonts w:eastAsia="Calibri" w:cs="Arial"/>
        </w:rPr>
        <w:t xml:space="preserve"> situation arises when the ship approaches a scale boundary from a larger to a smaller scale ENC,</w:t>
      </w:r>
      <w:r>
        <w:rPr>
          <w:rFonts w:eastAsia="Calibri" w:cs="Arial"/>
        </w:rPr>
        <w:t xml:space="preserve"> typically when leaving harbour.</w:t>
      </w:r>
      <w:r w:rsidRPr="00FB2037">
        <w:rPr>
          <w:rFonts w:eastAsia="Calibri" w:cs="Arial"/>
        </w:rPr>
        <w:t xml:space="preserve">  In combining data from the large scale and the small scale ENCs to generate a display at the larger scale, the ECDIS will have "grossly enlarged" the small scale data</w:t>
      </w:r>
      <w:r w:rsidR="00AF2ADA">
        <w:rPr>
          <w:rFonts w:eastAsia="Calibri" w:cs="Arial"/>
        </w:rPr>
        <w:t>.</w:t>
      </w:r>
    </w:p>
    <w:p w14:paraId="5FE9368E" w14:textId="6E112B04" w:rsidR="00FB2037" w:rsidRPr="00FB2037" w:rsidRDefault="00FB2037" w:rsidP="00FB2037">
      <w:pPr>
        <w:rPr>
          <w:rFonts w:eastAsia="Calibri" w:cs="Arial"/>
        </w:rPr>
      </w:pPr>
      <w:r w:rsidRPr="00FB2037">
        <w:rPr>
          <w:rFonts w:eastAsia="Calibri" w:cs="Arial"/>
        </w:rPr>
        <w:t xml:space="preserve">In addition to drawing the scale boundaries, the "grossly </w:t>
      </w:r>
      <w:proofErr w:type="spellStart"/>
      <w:r w:rsidRPr="00FB2037">
        <w:rPr>
          <w:rFonts w:eastAsia="Calibri" w:cs="Arial"/>
        </w:rPr>
        <w:t>overscale</w:t>
      </w:r>
      <w:proofErr w:type="spellEnd"/>
      <w:r w:rsidRPr="00FB2037">
        <w:rPr>
          <w:rFonts w:eastAsia="Calibri" w:cs="Arial"/>
        </w:rPr>
        <w:t xml:space="preserve">" part of the display </w:t>
      </w:r>
      <w:r w:rsidR="00A737C5">
        <w:rPr>
          <w:rFonts w:eastAsiaTheme="minorEastAsia" w:cs="Arial" w:hint="eastAsia"/>
        </w:rPr>
        <w:t>should</w:t>
      </w:r>
      <w:r w:rsidRPr="00FB2037">
        <w:rPr>
          <w:rFonts w:eastAsia="Calibri" w:cs="Arial"/>
        </w:rPr>
        <w:t xml:space="preserve"> be identified with pattern </w:t>
      </w:r>
      <w:proofErr w:type="gramStart"/>
      <w:r w:rsidRPr="00FB2037">
        <w:rPr>
          <w:rFonts w:eastAsia="Calibri" w:cs="Arial"/>
        </w:rPr>
        <w:t>AP(</w:t>
      </w:r>
      <w:proofErr w:type="gramEnd"/>
      <w:r w:rsidRPr="00FB2037">
        <w:rPr>
          <w:rFonts w:eastAsia="Calibri" w:cs="Arial"/>
        </w:rPr>
        <w:t>OVERSC01), as illustrated.  Its display priority is 3; over-radar; standard display; viewing group 21030.</w:t>
      </w:r>
    </w:p>
    <w:p w14:paraId="4E53D3E5" w14:textId="23AC2DDE" w:rsidR="00FB2037" w:rsidRPr="00FB2037" w:rsidRDefault="00FB2037" w:rsidP="00FB2037">
      <w:pPr>
        <w:rPr>
          <w:rFonts w:eastAsia="Calibri" w:cs="Arial"/>
        </w:rPr>
      </w:pPr>
      <w:r w:rsidRPr="00FB2037">
        <w:rPr>
          <w:rFonts w:eastAsia="Calibri" w:cs="Arial"/>
        </w:rPr>
        <w:t xml:space="preserve">In this context, "grossly enlarged" and "grossly </w:t>
      </w:r>
      <w:proofErr w:type="spellStart"/>
      <w:r w:rsidRPr="00FB2037">
        <w:rPr>
          <w:rFonts w:eastAsia="Calibri" w:cs="Arial"/>
        </w:rPr>
        <w:t>overscale</w:t>
      </w:r>
      <w:proofErr w:type="spellEnd"/>
      <w:r w:rsidRPr="00FB2037">
        <w:rPr>
          <w:rFonts w:eastAsia="Calibri" w:cs="Arial"/>
        </w:rPr>
        <w:t xml:space="preserve">" </w:t>
      </w:r>
      <w:r w:rsidR="00A737C5">
        <w:rPr>
          <w:rFonts w:eastAsiaTheme="minorEastAsia" w:cs="Arial" w:hint="eastAsia"/>
        </w:rPr>
        <w:t>should</w:t>
      </w:r>
      <w:r w:rsidRPr="00FB2037">
        <w:rPr>
          <w:rFonts w:eastAsia="Calibri" w:cs="Arial"/>
        </w:rPr>
        <w:t xml:space="preserve"> be taken to mean that the display scale is </w:t>
      </w:r>
      <w:proofErr w:type="gramStart"/>
      <w:r w:rsidRPr="00FB2037">
        <w:rPr>
          <w:rFonts w:eastAsia="Calibri" w:cs="Arial"/>
        </w:rPr>
        <w:t>enlarged/</w:t>
      </w:r>
      <w:proofErr w:type="spellStart"/>
      <w:r w:rsidRPr="00FB2037">
        <w:rPr>
          <w:rFonts w:eastAsia="Calibri" w:cs="Arial"/>
        </w:rPr>
        <w:t>overscale</w:t>
      </w:r>
      <w:proofErr w:type="spellEnd"/>
      <w:proofErr w:type="gramEnd"/>
      <w:r w:rsidRPr="00FB2037">
        <w:rPr>
          <w:rFonts w:eastAsia="Calibri" w:cs="Arial"/>
        </w:rPr>
        <w:t xml:space="preserve"> by X2 or more with respect to the </w:t>
      </w:r>
      <w:proofErr w:type="spellStart"/>
      <w:r w:rsidRPr="00FB2037">
        <w:rPr>
          <w:rFonts w:eastAsia="Calibri" w:cs="Arial"/>
          <w:b/>
        </w:rPr>
        <w:t>maximumDisplayScale</w:t>
      </w:r>
      <w:proofErr w:type="spellEnd"/>
      <w:r w:rsidRPr="00FB2037">
        <w:rPr>
          <w:rFonts w:eastAsia="Calibri" w:cs="Arial"/>
        </w:rPr>
        <w:t xml:space="preserve">.  For example, at the left edge of Fig 5 the display scale of 1/12,500 is X4 the </w:t>
      </w:r>
      <w:proofErr w:type="spellStart"/>
      <w:r w:rsidRPr="00FB2037">
        <w:rPr>
          <w:rFonts w:eastAsia="Calibri" w:cs="Arial"/>
          <w:b/>
        </w:rPr>
        <w:t>maximumDisplayScale</w:t>
      </w:r>
      <w:proofErr w:type="spellEnd"/>
      <w:r w:rsidRPr="00FB2037">
        <w:rPr>
          <w:rFonts w:eastAsia="Calibri" w:cs="Arial"/>
        </w:rPr>
        <w:t xml:space="preserve"> of 1/50,000, and so the </w:t>
      </w:r>
      <w:proofErr w:type="spellStart"/>
      <w:r w:rsidRPr="00FB2037">
        <w:rPr>
          <w:rFonts w:eastAsia="Calibri" w:cs="Arial"/>
        </w:rPr>
        <w:t>overscale</w:t>
      </w:r>
      <w:proofErr w:type="spellEnd"/>
      <w:r w:rsidRPr="00FB2037">
        <w:rPr>
          <w:rFonts w:eastAsia="Calibri" w:cs="Arial"/>
        </w:rPr>
        <w:t xml:space="preserve"> pattern is required.</w:t>
      </w:r>
    </w:p>
    <w:p w14:paraId="1722FDB1" w14:textId="3A9EE393" w:rsidR="00FB2037" w:rsidRPr="00FB2037" w:rsidRDefault="00FB2037" w:rsidP="00FB2037">
      <w:pPr>
        <w:rPr>
          <w:rFonts w:eastAsia="Calibri" w:cs="Arial"/>
        </w:rPr>
      </w:pPr>
      <w:r w:rsidRPr="00FB2037">
        <w:rPr>
          <w:rFonts w:eastAsia="Calibri" w:cs="Arial"/>
        </w:rPr>
        <w:lastRenderedPageBreak/>
        <w:t xml:space="preserve">Note that in this situation the pattern </w:t>
      </w:r>
      <w:proofErr w:type="gramStart"/>
      <w:r w:rsidRPr="00FB2037">
        <w:rPr>
          <w:rFonts w:eastAsia="Calibri" w:cs="Arial"/>
        </w:rPr>
        <w:t>AP(</w:t>
      </w:r>
      <w:proofErr w:type="gramEnd"/>
      <w:r w:rsidRPr="00FB2037">
        <w:rPr>
          <w:rFonts w:eastAsia="Calibri" w:cs="Arial"/>
        </w:rPr>
        <w:t xml:space="preserve">OVERSC01) </w:t>
      </w:r>
      <w:r w:rsidR="00A737C5">
        <w:rPr>
          <w:rFonts w:eastAsiaTheme="minorEastAsia" w:cs="Arial" w:hint="eastAsia"/>
        </w:rPr>
        <w:t>should</w:t>
      </w:r>
      <w:r w:rsidRPr="00FB2037">
        <w:rPr>
          <w:rFonts w:eastAsia="Calibri" w:cs="Arial"/>
        </w:rPr>
        <w:t xml:space="preserve"> only be shown on the area compiled from the smaller scale ENC.  If the area from the larger scale ENC is also </w:t>
      </w:r>
      <w:proofErr w:type="spellStart"/>
      <w:r w:rsidRPr="00FB2037">
        <w:rPr>
          <w:rFonts w:eastAsia="Calibri" w:cs="Arial"/>
        </w:rPr>
        <w:t>overscale</w:t>
      </w:r>
      <w:proofErr w:type="spellEnd"/>
      <w:r w:rsidRPr="00FB2037">
        <w:rPr>
          <w:rFonts w:eastAsia="Calibri" w:cs="Arial"/>
        </w:rPr>
        <w:t xml:space="preserve">, this </w:t>
      </w:r>
      <w:r w:rsidR="00A737C5">
        <w:rPr>
          <w:rFonts w:eastAsiaTheme="minorEastAsia" w:cs="Arial" w:hint="eastAsia"/>
        </w:rPr>
        <w:t>should</w:t>
      </w:r>
      <w:r w:rsidRPr="00FB2037">
        <w:rPr>
          <w:rFonts w:eastAsia="Calibri" w:cs="Arial"/>
        </w:rPr>
        <w:t xml:space="preserve"> be indicated by the "</w:t>
      </w:r>
      <w:proofErr w:type="spellStart"/>
      <w:r w:rsidRPr="00FB2037">
        <w:rPr>
          <w:rFonts w:eastAsia="Calibri" w:cs="Arial"/>
        </w:rPr>
        <w:t>overscale</w:t>
      </w:r>
      <w:proofErr w:type="spellEnd"/>
      <w:r w:rsidRPr="00FB2037">
        <w:rPr>
          <w:rFonts w:eastAsia="Calibri" w:cs="Arial"/>
        </w:rPr>
        <w:t xml:space="preserve"> indication".  The pattern </w:t>
      </w:r>
      <w:proofErr w:type="gramStart"/>
      <w:r w:rsidRPr="00FB2037">
        <w:rPr>
          <w:rFonts w:eastAsia="Calibri" w:cs="Arial"/>
        </w:rPr>
        <w:t>AP(</w:t>
      </w:r>
      <w:proofErr w:type="gramEnd"/>
      <w:r w:rsidRPr="00FB2037">
        <w:rPr>
          <w:rFonts w:eastAsia="Calibri" w:cs="Arial"/>
        </w:rPr>
        <w:t xml:space="preserve">OVERSC01) </w:t>
      </w:r>
      <w:r w:rsidR="00A737C5">
        <w:rPr>
          <w:rFonts w:eastAsiaTheme="minorEastAsia" w:cs="Arial" w:hint="eastAsia"/>
        </w:rPr>
        <w:t>should</w:t>
      </w:r>
      <w:r w:rsidRPr="00FB2037">
        <w:rPr>
          <w:rFonts w:eastAsia="Calibri" w:cs="Arial"/>
        </w:rPr>
        <w:t xml:space="preserve"> not be shown on the part of the display taken from the larger scale ENC.  For example if the display scale of the situation in the data coverage diagram was 1/3,500 the area of compilation scale 1/12,500 would have an </w:t>
      </w:r>
      <w:proofErr w:type="spellStart"/>
      <w:r w:rsidRPr="00FB2037">
        <w:rPr>
          <w:rFonts w:eastAsia="Calibri" w:cs="Arial"/>
        </w:rPr>
        <w:t>overscale</w:t>
      </w:r>
      <w:proofErr w:type="spellEnd"/>
      <w:r w:rsidRPr="00FB2037">
        <w:rPr>
          <w:rFonts w:eastAsia="Calibri" w:cs="Arial"/>
        </w:rPr>
        <w:t xml:space="preserve"> indication of X 3.6 but would have no pattern </w:t>
      </w:r>
      <w:proofErr w:type="gramStart"/>
      <w:r w:rsidRPr="00FB2037">
        <w:rPr>
          <w:rFonts w:eastAsia="Calibri" w:cs="Arial"/>
        </w:rPr>
        <w:t>AP(</w:t>
      </w:r>
      <w:proofErr w:type="gramEnd"/>
      <w:r>
        <w:rPr>
          <w:rFonts w:eastAsia="Calibri" w:cs="Arial"/>
        </w:rPr>
        <w:t>OVERSC01).</w:t>
      </w:r>
    </w:p>
    <w:p w14:paraId="54711769" w14:textId="77777777" w:rsidR="00FB2037" w:rsidRDefault="00FB2037" w:rsidP="00055616">
      <w:pPr>
        <w:pStyle w:val="BodyTextIndent"/>
        <w:tabs>
          <w:tab w:val="left" w:pos="993"/>
          <w:tab w:val="left" w:pos="1418"/>
          <w:tab w:val="left" w:pos="1985"/>
        </w:tabs>
        <w:ind w:left="1418" w:hanging="1418"/>
        <w:rPr>
          <w:b/>
          <w:lang w:eastAsia="en-US"/>
        </w:rPr>
      </w:pPr>
    </w:p>
    <w:p w14:paraId="0755D925" w14:textId="7EBE856A" w:rsidR="00055616" w:rsidRPr="00AF2ADA" w:rsidRDefault="00055616" w:rsidP="00B32975">
      <w:pPr>
        <w:pStyle w:val="BodyTextIndent"/>
        <w:tabs>
          <w:tab w:val="left" w:pos="993"/>
          <w:tab w:val="left" w:pos="1418"/>
          <w:tab w:val="left" w:pos="1985"/>
        </w:tabs>
        <w:ind w:left="0"/>
        <w:rPr>
          <w:rFonts w:cs="Arial"/>
          <w:szCs w:val="22"/>
        </w:rPr>
      </w:pPr>
      <w:r w:rsidRPr="00AF2ADA">
        <w:rPr>
          <w:rFonts w:cs="Arial"/>
          <w:szCs w:val="22"/>
        </w:rPr>
        <w:t>.</w:t>
      </w:r>
    </w:p>
    <w:p w14:paraId="472BFD1A" w14:textId="686B9180" w:rsidR="00FB2037" w:rsidRDefault="002E3794" w:rsidP="00B32975">
      <w:pPr>
        <w:pStyle w:val="BodyTextIndent"/>
        <w:tabs>
          <w:tab w:val="left" w:pos="993"/>
          <w:tab w:val="left" w:pos="1418"/>
          <w:tab w:val="left" w:pos="1985"/>
        </w:tabs>
        <w:ind w:left="0"/>
        <w:rPr>
          <w:rFonts w:cs="Arial"/>
          <w:b/>
        </w:rPr>
      </w:pPr>
      <w:r>
        <w:rPr>
          <w:b/>
          <w:lang w:eastAsia="en-US"/>
        </w:rPr>
        <w:t>C2</w:t>
      </w:r>
      <w:r w:rsidR="00FB2037" w:rsidRPr="00B32975">
        <w:rPr>
          <w:b/>
          <w:lang w:eastAsia="en-US"/>
        </w:rPr>
        <w:t>.3.6</w:t>
      </w:r>
      <w:r w:rsidR="00FB2037" w:rsidRPr="00B32975">
        <w:rPr>
          <w:rFonts w:cs="Arial"/>
          <w:b/>
        </w:rPr>
        <w:t>.</w:t>
      </w:r>
      <w:r w:rsidR="00FB2037">
        <w:rPr>
          <w:rFonts w:cs="Arial"/>
          <w:b/>
        </w:rPr>
        <w:t>3</w:t>
      </w:r>
      <w:r w:rsidR="00FB2037">
        <w:rPr>
          <w:rFonts w:cs="Arial"/>
          <w:b/>
        </w:rPr>
        <w:tab/>
        <w:t>Larger Scale Data Available</w:t>
      </w:r>
    </w:p>
    <w:p w14:paraId="5D231158" w14:textId="55BFCF33" w:rsidR="00FB2037" w:rsidRPr="00FB2037" w:rsidRDefault="00FB2037" w:rsidP="00FB2037">
      <w:pPr>
        <w:rPr>
          <w:rFonts w:eastAsia="Calibri" w:cs="Arial"/>
        </w:rPr>
      </w:pPr>
      <w:r>
        <w:rPr>
          <w:rFonts w:cs="Arial"/>
          <w:szCs w:val="22"/>
        </w:rPr>
        <w:t>As the mariners display window moves</w:t>
      </w:r>
      <w:r w:rsidR="00753BA2">
        <w:rPr>
          <w:rFonts w:cs="Arial"/>
          <w:szCs w:val="22"/>
        </w:rPr>
        <w:t xml:space="preserve"> and</w:t>
      </w:r>
      <w:r>
        <w:rPr>
          <w:rFonts w:cs="Arial"/>
          <w:szCs w:val="22"/>
        </w:rPr>
        <w:t xml:space="preserve"> begins to cover an ENC that is of a larger </w:t>
      </w:r>
      <w:proofErr w:type="spellStart"/>
      <w:r>
        <w:rPr>
          <w:rFonts w:cs="Arial"/>
          <w:b/>
          <w:szCs w:val="22"/>
        </w:rPr>
        <w:t>maximumDisplayScale</w:t>
      </w:r>
      <w:proofErr w:type="spellEnd"/>
      <w:r>
        <w:rPr>
          <w:rFonts w:cs="Arial"/>
          <w:szCs w:val="22"/>
        </w:rPr>
        <w:t xml:space="preserve">, </w:t>
      </w:r>
      <w:r w:rsidRPr="00FB2037">
        <w:rPr>
          <w:rFonts w:cs="Arial"/>
          <w:sz w:val="18"/>
          <w:szCs w:val="22"/>
        </w:rPr>
        <w:t xml:space="preserve">the ECDIS must </w:t>
      </w:r>
      <w:r w:rsidRPr="00FB2037">
        <w:rPr>
          <w:rFonts w:eastAsia="Calibri" w:cs="Arial"/>
        </w:rPr>
        <w:t>indicate that larger scale data will shortly become available, as required by IMO PS [3].</w:t>
      </w:r>
    </w:p>
    <w:p w14:paraId="0378095B" w14:textId="77777777" w:rsidR="00055616" w:rsidRPr="00B32975" w:rsidRDefault="00055616" w:rsidP="00FB2037">
      <w:pPr>
        <w:pStyle w:val="BodyTextIndent"/>
        <w:tabs>
          <w:tab w:val="left" w:pos="993"/>
          <w:tab w:val="left" w:pos="1418"/>
          <w:tab w:val="left" w:pos="1985"/>
        </w:tabs>
        <w:ind w:left="0"/>
        <w:rPr>
          <w:rFonts w:cs="Arial"/>
          <w:sz w:val="18"/>
          <w:szCs w:val="22"/>
        </w:rPr>
      </w:pPr>
    </w:p>
    <w:p w14:paraId="3776B1CC" w14:textId="4EA202EE" w:rsidR="00B32975" w:rsidRPr="00B32975" w:rsidRDefault="002E3794" w:rsidP="00055616">
      <w:pPr>
        <w:pStyle w:val="BodyTextIndent"/>
        <w:tabs>
          <w:tab w:val="left" w:pos="993"/>
          <w:tab w:val="left" w:pos="1418"/>
          <w:tab w:val="left" w:pos="1985"/>
        </w:tabs>
        <w:ind w:left="1418" w:hanging="1418"/>
        <w:rPr>
          <w:rFonts w:cs="Arial"/>
          <w:b/>
          <w:sz w:val="18"/>
          <w:szCs w:val="22"/>
        </w:rPr>
      </w:pPr>
      <w:r>
        <w:rPr>
          <w:b/>
          <w:lang w:eastAsia="en-US"/>
        </w:rPr>
        <w:t>C2</w:t>
      </w:r>
      <w:r w:rsidR="00B32975" w:rsidRPr="00B32975">
        <w:rPr>
          <w:b/>
          <w:lang w:eastAsia="en-US"/>
        </w:rPr>
        <w:t>.3.6</w:t>
      </w:r>
      <w:r w:rsidR="00B32975" w:rsidRPr="00B32975">
        <w:rPr>
          <w:rFonts w:cs="Arial"/>
          <w:b/>
        </w:rPr>
        <w:t>.</w:t>
      </w:r>
      <w:r w:rsidR="00FB2037">
        <w:rPr>
          <w:rFonts w:cs="Arial"/>
          <w:b/>
        </w:rPr>
        <w:t>4</w:t>
      </w:r>
      <w:r w:rsidR="00B32975" w:rsidRPr="00B32975">
        <w:rPr>
          <w:rFonts w:cs="Arial"/>
          <w:b/>
        </w:rPr>
        <w:tab/>
      </w:r>
      <w:r w:rsidR="00055616" w:rsidRPr="00B32975">
        <w:rPr>
          <w:rFonts w:cs="Arial"/>
          <w:b/>
          <w:sz w:val="18"/>
          <w:szCs w:val="22"/>
        </w:rPr>
        <w:t xml:space="preserve">Graphical Index </w:t>
      </w:r>
      <w:r w:rsidR="00B32975">
        <w:rPr>
          <w:rFonts w:cs="Arial"/>
          <w:b/>
          <w:sz w:val="18"/>
          <w:szCs w:val="22"/>
        </w:rPr>
        <w:t xml:space="preserve">of ENCs by </w:t>
      </w:r>
      <w:proofErr w:type="spellStart"/>
      <w:r w:rsidR="00B32975">
        <w:rPr>
          <w:rFonts w:cs="Arial"/>
          <w:b/>
          <w:sz w:val="18"/>
          <w:szCs w:val="22"/>
        </w:rPr>
        <w:t>maximumDisplayScale</w:t>
      </w:r>
      <w:proofErr w:type="spellEnd"/>
    </w:p>
    <w:p w14:paraId="2F0BA247" w14:textId="7C8D52EB" w:rsidR="00055616" w:rsidRPr="00715FFF" w:rsidRDefault="00055616" w:rsidP="00B32975">
      <w:pPr>
        <w:pStyle w:val="BodyTextIndent"/>
        <w:tabs>
          <w:tab w:val="left" w:pos="993"/>
          <w:tab w:val="left" w:pos="1440"/>
          <w:tab w:val="left" w:pos="1985"/>
        </w:tabs>
        <w:ind w:left="0"/>
        <w:rPr>
          <w:rFonts w:cs="Arial"/>
        </w:rPr>
      </w:pPr>
      <w:r w:rsidRPr="00715FFF">
        <w:rPr>
          <w:rFonts w:cs="Arial"/>
        </w:rPr>
        <w:t xml:space="preserve">Without cursor enquiry of the chart area it will not always be clear what </w:t>
      </w:r>
      <w:proofErr w:type="spellStart"/>
      <w:r w:rsidR="00B32975" w:rsidRPr="00715FFF">
        <w:rPr>
          <w:rFonts w:cs="Arial"/>
          <w:b/>
        </w:rPr>
        <w:t>maximumDisplayScale</w:t>
      </w:r>
      <w:proofErr w:type="spellEnd"/>
      <w:r w:rsidRPr="00715FFF">
        <w:rPr>
          <w:rFonts w:cs="Arial"/>
        </w:rPr>
        <w:t xml:space="preserve"> applies to a given part</w:t>
      </w:r>
      <w:r w:rsidR="00B32975" w:rsidRPr="00715FFF">
        <w:rPr>
          <w:rFonts w:cs="Arial"/>
        </w:rPr>
        <w:t xml:space="preserve"> of a mixed source display. S-101</w:t>
      </w:r>
      <w:r w:rsidRPr="00715FFF">
        <w:rPr>
          <w:rFonts w:cs="Arial"/>
        </w:rPr>
        <w:t xml:space="preserve"> requires a graphical index of the </w:t>
      </w:r>
      <w:proofErr w:type="spellStart"/>
      <w:r w:rsidR="00B32975" w:rsidRPr="00715FFF">
        <w:rPr>
          <w:rFonts w:cs="Arial"/>
          <w:b/>
        </w:rPr>
        <w:t>maximumDisplayScale</w:t>
      </w:r>
      <w:proofErr w:type="spellEnd"/>
      <w:r w:rsidRPr="00715FFF">
        <w:rPr>
          <w:rFonts w:cs="Arial"/>
        </w:rPr>
        <w:t xml:space="preserve"> of the data to clarify the situation. </w:t>
      </w:r>
      <w:r w:rsidR="00411EF9">
        <w:rPr>
          <w:rFonts w:cs="Arial"/>
        </w:rPr>
        <w:t>A graphical index of available data should be shown on demand.</w:t>
      </w:r>
      <w:r w:rsidR="00B32975" w:rsidRPr="00715FFF">
        <w:rPr>
          <w:rFonts w:cs="Arial"/>
        </w:rPr>
        <w:t xml:space="preserve"> </w:t>
      </w:r>
      <w:proofErr w:type="gramStart"/>
      <w:r w:rsidR="00B32975" w:rsidRPr="00715FFF">
        <w:rPr>
          <w:rFonts w:cs="Arial"/>
        </w:rPr>
        <w:t>in</w:t>
      </w:r>
      <w:proofErr w:type="gramEnd"/>
      <w:r w:rsidR="00B32975" w:rsidRPr="00715FFF">
        <w:rPr>
          <w:rFonts w:cs="Arial"/>
        </w:rPr>
        <w:t xml:space="preserve"> the ENC catalogue file must only be used for folio purposes.</w:t>
      </w:r>
    </w:p>
    <w:p w14:paraId="6C5D5CCD" w14:textId="77777777" w:rsidR="00055616" w:rsidRPr="00B32975" w:rsidRDefault="00055616" w:rsidP="00055616">
      <w:pPr>
        <w:pStyle w:val="BodyTextIndent"/>
        <w:tabs>
          <w:tab w:val="left" w:pos="993"/>
          <w:tab w:val="left" w:pos="1418"/>
          <w:tab w:val="left" w:pos="1985"/>
        </w:tabs>
        <w:rPr>
          <w:rFonts w:cs="Arial"/>
          <w:sz w:val="18"/>
          <w:szCs w:val="22"/>
        </w:rPr>
      </w:pPr>
    </w:p>
    <w:p w14:paraId="43A26448" w14:textId="059C3D0C" w:rsidR="00B32975" w:rsidRDefault="002E3794" w:rsidP="00055616">
      <w:pPr>
        <w:pStyle w:val="BodyTextIndent"/>
        <w:tabs>
          <w:tab w:val="left" w:pos="993"/>
          <w:tab w:val="left" w:pos="1418"/>
          <w:tab w:val="left" w:pos="1985"/>
        </w:tabs>
        <w:ind w:left="1418" w:hanging="1418"/>
        <w:rPr>
          <w:rFonts w:cs="Arial"/>
          <w:sz w:val="18"/>
          <w:szCs w:val="22"/>
        </w:rPr>
      </w:pPr>
      <w:r>
        <w:rPr>
          <w:b/>
          <w:lang w:eastAsia="en-US"/>
        </w:rPr>
        <w:t>C2</w:t>
      </w:r>
      <w:r w:rsidR="00B32975" w:rsidRPr="00B32975">
        <w:rPr>
          <w:b/>
          <w:lang w:eastAsia="en-US"/>
        </w:rPr>
        <w:t>.3.6</w:t>
      </w:r>
      <w:r w:rsidR="00B32975" w:rsidRPr="00B32975">
        <w:rPr>
          <w:rFonts w:cs="Arial"/>
          <w:b/>
        </w:rPr>
        <w:t>.</w:t>
      </w:r>
      <w:r w:rsidR="00FB2037">
        <w:rPr>
          <w:rFonts w:cs="Arial"/>
          <w:b/>
        </w:rPr>
        <w:t>5</w:t>
      </w:r>
      <w:r w:rsidR="00055616" w:rsidRPr="00B32975">
        <w:rPr>
          <w:rFonts w:cs="Arial"/>
          <w:sz w:val="18"/>
          <w:szCs w:val="22"/>
        </w:rPr>
        <w:tab/>
      </w:r>
      <w:r w:rsidR="00055616" w:rsidRPr="00B32975">
        <w:rPr>
          <w:rFonts w:cs="Arial"/>
          <w:b/>
          <w:sz w:val="18"/>
          <w:szCs w:val="22"/>
        </w:rPr>
        <w:t>Limit of HO data</w:t>
      </w:r>
    </w:p>
    <w:p w14:paraId="54BE0A99" w14:textId="50033AE9" w:rsidR="00055616" w:rsidRPr="00715FFF" w:rsidRDefault="00055616" w:rsidP="00055616">
      <w:pPr>
        <w:pStyle w:val="BodyTextIndent"/>
        <w:tabs>
          <w:tab w:val="left" w:pos="993"/>
          <w:tab w:val="left" w:pos="1418"/>
          <w:tab w:val="left" w:pos="1985"/>
        </w:tabs>
        <w:ind w:left="1418" w:hanging="1418"/>
        <w:rPr>
          <w:rFonts w:cs="Arial"/>
        </w:rPr>
      </w:pPr>
      <w:r w:rsidRPr="00715FFF">
        <w:rPr>
          <w:rFonts w:cs="Arial"/>
        </w:rPr>
        <w:t xml:space="preserve">The end of HO chart data on this graphical index defines the limit of HO ENC coverage. </w:t>
      </w:r>
    </w:p>
    <w:p w14:paraId="7059A8B9" w14:textId="54B2FD60" w:rsidR="00B00210" w:rsidRPr="00B00210" w:rsidRDefault="00B00210" w:rsidP="00B00210">
      <w:pPr>
        <w:rPr>
          <w:rFonts w:eastAsia="Calibri" w:cs="Arial"/>
        </w:rPr>
      </w:pPr>
      <w:r w:rsidRPr="00B00210">
        <w:rPr>
          <w:rFonts w:eastAsia="Calibri" w:cs="Arial"/>
        </w:rPr>
        <w:t xml:space="preserve">Since the HO will not issue a data coverage diagram, the ECDIS </w:t>
      </w:r>
      <w:r w:rsidR="003A4460">
        <w:rPr>
          <w:rFonts w:eastAsiaTheme="minorEastAsia" w:cs="Arial" w:hint="eastAsia"/>
        </w:rPr>
        <w:t>should</w:t>
      </w:r>
      <w:r w:rsidRPr="00B00210">
        <w:rPr>
          <w:rFonts w:eastAsia="Calibri" w:cs="Arial"/>
        </w:rPr>
        <w:t xml:space="preserve"> compile a graphical index of the HO ENC data available, classified by </w:t>
      </w:r>
      <w:proofErr w:type="spellStart"/>
      <w:r w:rsidRPr="00B00210">
        <w:rPr>
          <w:rFonts w:eastAsia="Calibri" w:cs="Arial"/>
          <w:b/>
        </w:rPr>
        <w:t>maximumDisplayScale</w:t>
      </w:r>
      <w:proofErr w:type="spellEnd"/>
      <w:r w:rsidRPr="00B00210">
        <w:rPr>
          <w:rFonts w:eastAsia="Calibri" w:cs="Arial"/>
        </w:rPr>
        <w:t>, and make it available to the mariner.</w:t>
      </w:r>
    </w:p>
    <w:p w14:paraId="44B2CFB4" w14:textId="77777777" w:rsidR="00B00210" w:rsidRDefault="00B00210" w:rsidP="00B00210">
      <w:pPr>
        <w:rPr>
          <w:rFonts w:eastAsia="Calibri" w:cs="Arial"/>
        </w:rPr>
      </w:pPr>
      <w:r w:rsidRPr="00B00210">
        <w:rPr>
          <w:rFonts w:eastAsia="Calibri" w:cs="Arial"/>
        </w:rPr>
        <w:t xml:space="preserve">The end of HO data need not be identified on the display. The appearance of the “No data” colour (NODTA) and fill pattern </w:t>
      </w:r>
      <w:proofErr w:type="gramStart"/>
      <w:r w:rsidRPr="00B00210">
        <w:rPr>
          <w:rFonts w:eastAsia="Calibri" w:cs="Arial"/>
        </w:rPr>
        <w:t>AP(</w:t>
      </w:r>
      <w:proofErr w:type="gramEnd"/>
      <w:r w:rsidRPr="00B00210">
        <w:rPr>
          <w:rFonts w:eastAsia="Calibri" w:cs="Arial"/>
        </w:rPr>
        <w:t>NODATA03) will indicate the end of data.</w:t>
      </w:r>
    </w:p>
    <w:p w14:paraId="19912589" w14:textId="71AF3D63" w:rsidR="00B00210" w:rsidRPr="00B00210" w:rsidRDefault="00B00210" w:rsidP="00B00210">
      <w:pPr>
        <w:rPr>
          <w:rFonts w:eastAsia="Calibri" w:cs="Arial"/>
        </w:rPr>
      </w:pPr>
      <w:r w:rsidRPr="00B00210">
        <w:rPr>
          <w:rFonts w:eastAsia="Calibri" w:cs="Arial"/>
        </w:rPr>
        <w:t xml:space="preserve">If non-HO data is shown on the ECDIS display, its boundary </w:t>
      </w:r>
      <w:r w:rsidR="003A4460">
        <w:rPr>
          <w:rFonts w:eastAsiaTheme="minorEastAsia" w:cs="Arial" w:hint="eastAsia"/>
        </w:rPr>
        <w:t>should</w:t>
      </w:r>
      <w:r w:rsidRPr="00B00210">
        <w:rPr>
          <w:rFonts w:eastAsia="Calibri" w:cs="Arial"/>
        </w:rPr>
        <w:t xml:space="preserve"> be identified by the </w:t>
      </w:r>
      <w:proofErr w:type="spellStart"/>
      <w:r w:rsidRPr="00B00210">
        <w:rPr>
          <w:rFonts w:eastAsia="Calibri" w:cs="Arial"/>
        </w:rPr>
        <w:t>linestyle</w:t>
      </w:r>
      <w:proofErr w:type="spellEnd"/>
      <w:r w:rsidRPr="00B00210">
        <w:rPr>
          <w:rFonts w:eastAsia="Calibri" w:cs="Arial"/>
        </w:rPr>
        <w:t xml:space="preserve"> </w:t>
      </w:r>
      <w:proofErr w:type="gramStart"/>
      <w:r w:rsidRPr="00B00210">
        <w:rPr>
          <w:rFonts w:eastAsia="Calibri" w:cs="Arial"/>
        </w:rPr>
        <w:t>LC(</w:t>
      </w:r>
      <w:proofErr w:type="gramEnd"/>
      <w:r w:rsidRPr="00B00210">
        <w:rPr>
          <w:rFonts w:eastAsia="Calibri" w:cs="Arial"/>
        </w:rPr>
        <w:t xml:space="preserve">NONHODAT). The display priority is 3; over radar; display base; viewing group 11060. Note that the </w:t>
      </w:r>
      <w:proofErr w:type="gramStart"/>
      <w:r w:rsidRPr="00B00210">
        <w:rPr>
          <w:rFonts w:eastAsia="Calibri" w:cs="Arial"/>
        </w:rPr>
        <w:t>LC(</w:t>
      </w:r>
      <w:proofErr w:type="gramEnd"/>
      <w:r w:rsidRPr="00B00210">
        <w:rPr>
          <w:rFonts w:eastAsia="Calibri" w:cs="Arial"/>
        </w:rPr>
        <w:t>NONHODAT) is a “one-sided” line and the boundary of the non-HO data must be drawn accordin</w:t>
      </w:r>
      <w:r>
        <w:rPr>
          <w:rFonts w:eastAsia="Calibri" w:cs="Arial"/>
        </w:rPr>
        <w:t>g to S-101</w:t>
      </w:r>
      <w:r w:rsidRPr="00B00210">
        <w:rPr>
          <w:rFonts w:eastAsia="Calibri" w:cs="Arial"/>
        </w:rPr>
        <w:t xml:space="preserve"> rules to ensure that the diagonal stroke of the line is on the non-HO data side of the line.</w:t>
      </w:r>
    </w:p>
    <w:p w14:paraId="341179EA" w14:textId="5C52F0A4" w:rsidR="00B00210" w:rsidRDefault="002E3794" w:rsidP="00B00210">
      <w:pPr>
        <w:pStyle w:val="Header"/>
        <w:tabs>
          <w:tab w:val="left" w:pos="993"/>
          <w:tab w:val="left" w:pos="1701"/>
          <w:tab w:val="left" w:pos="1985"/>
        </w:tabs>
        <w:spacing w:after="0"/>
        <w:rPr>
          <w:rFonts w:cs="Arial"/>
          <w:sz w:val="20"/>
          <w:szCs w:val="22"/>
        </w:rPr>
      </w:pPr>
      <w:r>
        <w:rPr>
          <w:sz w:val="20"/>
          <w:lang w:eastAsia="en-US"/>
        </w:rPr>
        <w:t>C2</w:t>
      </w:r>
      <w:r w:rsidR="00B00210" w:rsidRPr="00B00210">
        <w:rPr>
          <w:sz w:val="20"/>
          <w:lang w:eastAsia="en-US"/>
        </w:rPr>
        <w:t>.3.6</w:t>
      </w:r>
      <w:r w:rsidR="00B00210" w:rsidRPr="00B00210">
        <w:rPr>
          <w:rFonts w:cs="Arial"/>
          <w:sz w:val="20"/>
        </w:rPr>
        <w:t>.</w:t>
      </w:r>
      <w:r w:rsidR="00FB2037">
        <w:rPr>
          <w:rFonts w:cs="Arial"/>
          <w:sz w:val="20"/>
        </w:rPr>
        <w:t>6</w:t>
      </w:r>
      <w:r w:rsidR="00B00210" w:rsidRPr="002F74B1">
        <w:rPr>
          <w:rFonts w:cs="Arial"/>
          <w:sz w:val="20"/>
          <w:szCs w:val="22"/>
        </w:rPr>
        <w:tab/>
        <w:t>Data from non-HO sources</w:t>
      </w:r>
    </w:p>
    <w:p w14:paraId="1D7ED44F" w14:textId="77777777" w:rsidR="00B00210" w:rsidRDefault="00B00210" w:rsidP="00B00210">
      <w:pPr>
        <w:pStyle w:val="Header"/>
        <w:tabs>
          <w:tab w:val="left" w:pos="993"/>
          <w:tab w:val="left" w:pos="1701"/>
          <w:tab w:val="left" w:pos="1985"/>
        </w:tabs>
        <w:spacing w:after="0"/>
        <w:rPr>
          <w:rFonts w:cs="Arial"/>
          <w:sz w:val="20"/>
          <w:szCs w:val="22"/>
        </w:rPr>
      </w:pPr>
    </w:p>
    <w:p w14:paraId="25A3AD6C" w14:textId="77777777" w:rsidR="00B00210" w:rsidRPr="002F74B1" w:rsidRDefault="00B00210" w:rsidP="00B00210">
      <w:pPr>
        <w:pStyle w:val="Header"/>
        <w:tabs>
          <w:tab w:val="left" w:pos="993"/>
          <w:tab w:val="left" w:pos="1701"/>
          <w:tab w:val="left" w:pos="1985"/>
        </w:tabs>
        <w:spacing w:after="0"/>
        <w:rPr>
          <w:rFonts w:cs="Arial"/>
          <w:b w:val="0"/>
          <w:sz w:val="18"/>
          <w:szCs w:val="22"/>
        </w:rPr>
      </w:pPr>
      <w:r w:rsidRPr="002F74B1">
        <w:rPr>
          <w:rFonts w:cs="Arial"/>
          <w:b w:val="0"/>
          <w:sz w:val="20"/>
          <w:szCs w:val="22"/>
        </w:rPr>
        <w:t xml:space="preserve">The non-HO data boundary </w:t>
      </w:r>
      <w:proofErr w:type="gramStart"/>
      <w:r w:rsidRPr="002F74B1">
        <w:rPr>
          <w:rFonts w:cs="Arial"/>
          <w:b w:val="0"/>
          <w:sz w:val="20"/>
          <w:szCs w:val="22"/>
        </w:rPr>
        <w:t>LC(</w:t>
      </w:r>
      <w:proofErr w:type="gramEnd"/>
      <w:r w:rsidRPr="002F74B1">
        <w:rPr>
          <w:rFonts w:cs="Arial"/>
          <w:b w:val="0"/>
          <w:sz w:val="20"/>
          <w:szCs w:val="22"/>
        </w:rPr>
        <w:t xml:space="preserve">NONHODAT) serves to separate ENC data from non-HO chart information. </w:t>
      </w:r>
    </w:p>
    <w:p w14:paraId="1340D018" w14:textId="77777777" w:rsidR="00B00210" w:rsidRPr="00055616" w:rsidRDefault="00B00210" w:rsidP="00B00210">
      <w:pPr>
        <w:tabs>
          <w:tab w:val="left" w:pos="850"/>
          <w:tab w:val="left" w:pos="993"/>
          <w:tab w:val="left" w:pos="1134"/>
          <w:tab w:val="left" w:pos="1700"/>
          <w:tab w:val="left" w:pos="1985"/>
          <w:tab w:val="left" w:pos="2948"/>
          <w:tab w:val="left" w:pos="5102"/>
          <w:tab w:val="left" w:pos="6632"/>
        </w:tabs>
        <w:snapToGrid w:val="0"/>
        <w:ind w:left="1701" w:hanging="708"/>
        <w:rPr>
          <w:rFonts w:cs="Arial"/>
          <w:szCs w:val="22"/>
          <w:highlight w:val="yellow"/>
        </w:rPr>
      </w:pPr>
    </w:p>
    <w:p w14:paraId="387BE39D" w14:textId="528491C0" w:rsidR="00B00210" w:rsidRPr="002F74B1" w:rsidRDefault="002E3794" w:rsidP="00B00210">
      <w:pPr>
        <w:tabs>
          <w:tab w:val="left" w:pos="993"/>
          <w:tab w:val="left" w:pos="1700"/>
          <w:tab w:val="left" w:pos="1985"/>
          <w:tab w:val="left" w:pos="2948"/>
          <w:tab w:val="left" w:pos="5102"/>
          <w:tab w:val="left" w:pos="6632"/>
        </w:tabs>
        <w:snapToGrid w:val="0"/>
        <w:rPr>
          <w:rFonts w:cs="Arial"/>
          <w:b/>
          <w:szCs w:val="22"/>
        </w:rPr>
      </w:pPr>
      <w:r>
        <w:rPr>
          <w:b/>
          <w:lang w:eastAsia="en-US"/>
        </w:rPr>
        <w:t>C2</w:t>
      </w:r>
      <w:r w:rsidR="00B00210">
        <w:rPr>
          <w:b/>
          <w:lang w:eastAsia="en-US"/>
        </w:rPr>
        <w:t>.3.</w:t>
      </w:r>
      <w:r w:rsidR="00FB2037">
        <w:rPr>
          <w:b/>
          <w:lang w:eastAsia="en-US"/>
        </w:rPr>
        <w:t>6.7</w:t>
      </w:r>
      <w:r w:rsidR="00B00210">
        <w:rPr>
          <w:rFonts w:cs="Arial"/>
          <w:b/>
          <w:szCs w:val="22"/>
        </w:rPr>
        <w:tab/>
        <w:t>No data areas</w:t>
      </w:r>
    </w:p>
    <w:p w14:paraId="03D7CF09" w14:textId="77777777" w:rsidR="00B00210" w:rsidRPr="00AF2ADA" w:rsidRDefault="00B00210" w:rsidP="00B00210">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 xml:space="preserve">The first action of the ECDIS display re-draw should be to cover the entire screen with the NODTA area colour fill and the </w:t>
      </w:r>
      <w:proofErr w:type="gramStart"/>
      <w:r w:rsidRPr="00AF2ADA">
        <w:rPr>
          <w:rFonts w:cs="Arial"/>
          <w:szCs w:val="22"/>
        </w:rPr>
        <w:t>AP(</w:t>
      </w:r>
      <w:proofErr w:type="gramEnd"/>
      <w:r w:rsidRPr="00AF2ADA">
        <w:rPr>
          <w:rFonts w:cs="Arial"/>
          <w:szCs w:val="22"/>
        </w:rPr>
        <w:t>NODATA03) area pattern. These will remain to identify any area not subsequently covered by chart information as a no data area.</w:t>
      </w:r>
    </w:p>
    <w:p w14:paraId="092E4D50" w14:textId="77777777" w:rsidR="00B00210" w:rsidRPr="00AF2ADA" w:rsidRDefault="00B00210" w:rsidP="00B00210">
      <w:pPr>
        <w:rPr>
          <w:rFonts w:eastAsia="Calibri" w:cs="Arial"/>
        </w:rPr>
      </w:pPr>
      <w:r w:rsidRPr="00AF2ADA">
        <w:rPr>
          <w:rFonts w:eastAsia="Calibri" w:cs="Arial"/>
        </w:rPr>
        <w:t>An indication "refer to the official chart" is required if the display includes waters for which no ENC at appropriate scale exists.</w:t>
      </w:r>
    </w:p>
    <w:p w14:paraId="50589CA6" w14:textId="77777777" w:rsidR="00B00210" w:rsidRPr="00AF2ADA" w:rsidRDefault="00B00210" w:rsidP="00B00210">
      <w:pPr>
        <w:rPr>
          <w:rFonts w:eastAsia="Calibri" w:cs="Arial"/>
        </w:rPr>
      </w:pPr>
      <w:r w:rsidRPr="00AF2ADA">
        <w:rPr>
          <w:rFonts w:eastAsia="Calibri" w:cs="Arial"/>
        </w:rPr>
        <w:t xml:space="preserve">If a scale boundary is shown on the display, the information in an </w:t>
      </w:r>
      <w:proofErr w:type="spellStart"/>
      <w:r w:rsidRPr="00AF2ADA">
        <w:rPr>
          <w:rFonts w:eastAsia="Calibri" w:cs="Arial"/>
        </w:rPr>
        <w:t>overscale</w:t>
      </w:r>
      <w:proofErr w:type="spellEnd"/>
      <w:r w:rsidRPr="00AF2ADA">
        <w:rPr>
          <w:rFonts w:eastAsia="Calibri" w:cs="Arial"/>
        </w:rPr>
        <w:t xml:space="preserve"> area should be identified, and should not be relied on.</w:t>
      </w:r>
    </w:p>
    <w:p w14:paraId="4993BCC4" w14:textId="4F8A6DF9" w:rsidR="00B00210" w:rsidRPr="00AF2ADA" w:rsidRDefault="00B00210" w:rsidP="00B00210">
      <w:pPr>
        <w:rPr>
          <w:rFonts w:eastAsia="Calibri" w:cs="Arial"/>
        </w:rPr>
      </w:pPr>
      <w:r w:rsidRPr="00AF2ADA">
        <w:rPr>
          <w:rFonts w:eastAsia="Calibri" w:cs="Arial"/>
        </w:rPr>
        <w:lastRenderedPageBreak/>
        <w:t>A graphical index of available data should be shown on demand.</w:t>
      </w:r>
    </w:p>
    <w:p w14:paraId="35007F4D" w14:textId="6AD30648" w:rsidR="00B00210" w:rsidRPr="00AF2ADA" w:rsidRDefault="00B00210" w:rsidP="00B00210">
      <w:pPr>
        <w:rPr>
          <w:rFonts w:eastAsia="Calibri" w:cs="Arial"/>
        </w:rPr>
      </w:pPr>
      <w:r w:rsidRPr="00AF2ADA">
        <w:rPr>
          <w:rFonts w:eastAsia="Calibri" w:cs="Arial"/>
        </w:rPr>
        <w:t xml:space="preserve">An indication that the mariner must refer to the official chart </w:t>
      </w:r>
      <w:r w:rsidR="003A4460">
        <w:rPr>
          <w:rFonts w:eastAsiaTheme="minorEastAsia" w:cs="Arial" w:hint="eastAsia"/>
        </w:rPr>
        <w:t>should</w:t>
      </w:r>
      <w:r w:rsidRPr="00AF2ADA">
        <w:rPr>
          <w:rFonts w:eastAsia="Calibri" w:cs="Arial"/>
        </w:rPr>
        <w:t xml:space="preserve"> be given whenever line </w:t>
      </w:r>
      <w:proofErr w:type="gramStart"/>
      <w:r w:rsidRPr="00AF2ADA">
        <w:rPr>
          <w:rFonts w:eastAsia="Calibri" w:cs="Arial"/>
        </w:rPr>
        <w:t>LC(</w:t>
      </w:r>
      <w:proofErr w:type="gramEnd"/>
      <w:r w:rsidRPr="00AF2ADA">
        <w:rPr>
          <w:rFonts w:eastAsia="Calibri" w:cs="Arial"/>
        </w:rPr>
        <w:t>NONHODAT) appears on the display, or whenever the display is comprised of other than ENC data.</w:t>
      </w:r>
    </w:p>
    <w:p w14:paraId="39BCE0C9" w14:textId="77777777" w:rsidR="00FB2037" w:rsidRPr="00B00210" w:rsidRDefault="00FB2037" w:rsidP="00B00210">
      <w:pPr>
        <w:rPr>
          <w:rFonts w:eastAsia="Calibri" w:cs="Arial"/>
        </w:rPr>
      </w:pPr>
    </w:p>
    <w:p w14:paraId="53AB7E4E" w14:textId="02A264A1" w:rsidR="00055616" w:rsidRPr="00B32975"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F76EEA" w:rsidRPr="00B32975">
        <w:rPr>
          <w:b/>
          <w:lang w:eastAsia="en-US"/>
        </w:rPr>
        <w:t>.3.</w:t>
      </w:r>
      <w:r w:rsidR="00F76EEA">
        <w:rPr>
          <w:b/>
          <w:lang w:eastAsia="en-US"/>
        </w:rPr>
        <w:t>7</w:t>
      </w:r>
      <w:r w:rsidR="00055616" w:rsidRPr="00B32975">
        <w:rPr>
          <w:rFonts w:cs="Arial"/>
          <w:szCs w:val="22"/>
        </w:rPr>
        <w:tab/>
      </w:r>
      <w:r w:rsidR="00055616" w:rsidRPr="00F76EEA">
        <w:rPr>
          <w:rFonts w:cs="Arial"/>
          <w:b/>
          <w:szCs w:val="22"/>
        </w:rPr>
        <w:t>Chart data quality indicator</w:t>
      </w:r>
    </w:p>
    <w:p w14:paraId="6A86D917" w14:textId="60FEB753" w:rsidR="00055616" w:rsidRPr="00F76EEA" w:rsidRDefault="00055616" w:rsidP="00F76EEA">
      <w:pPr>
        <w:tabs>
          <w:tab w:val="left" w:pos="993"/>
          <w:tab w:val="left" w:pos="1418"/>
          <w:tab w:val="left" w:pos="1700"/>
          <w:tab w:val="left" w:pos="1927"/>
          <w:tab w:val="left" w:pos="1985"/>
          <w:tab w:val="left" w:pos="2948"/>
          <w:tab w:val="left" w:pos="5102"/>
          <w:tab w:val="left" w:pos="6632"/>
        </w:tabs>
        <w:snapToGrid w:val="0"/>
        <w:rPr>
          <w:rFonts w:cs="Arial"/>
          <w:szCs w:val="22"/>
        </w:rPr>
      </w:pPr>
      <w:r w:rsidRPr="00F76EEA">
        <w:rPr>
          <w:rFonts w:cs="Arial"/>
          <w:szCs w:val="22"/>
        </w:rPr>
        <w:t xml:space="preserve">A bathymetric data quality indicator will cover the entire area of depth </w:t>
      </w:r>
      <w:r w:rsidR="00F76EEA" w:rsidRPr="00F76EEA">
        <w:rPr>
          <w:rFonts w:cs="Arial"/>
          <w:szCs w:val="22"/>
        </w:rPr>
        <w:t xml:space="preserve">data or bathymetry for the ENC. </w:t>
      </w:r>
    </w:p>
    <w:p w14:paraId="4A7FB2F1" w14:textId="77777777" w:rsidR="00293494" w:rsidRPr="00AF2ADA" w:rsidRDefault="002934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p>
    <w:p w14:paraId="47662497" w14:textId="27628343" w:rsidR="00055616" w:rsidRPr="00AF2ADA"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F76EEA" w:rsidRPr="00AF2ADA">
        <w:rPr>
          <w:b/>
          <w:lang w:eastAsia="en-US"/>
        </w:rPr>
        <w:t>.3.</w:t>
      </w:r>
      <w:r w:rsidR="003C0F04">
        <w:rPr>
          <w:b/>
          <w:lang w:eastAsia="en-US"/>
        </w:rPr>
        <w:t>8</w:t>
      </w:r>
      <w:r w:rsidR="00055616" w:rsidRPr="00AF2ADA">
        <w:rPr>
          <w:rFonts w:cs="Arial"/>
          <w:szCs w:val="22"/>
        </w:rPr>
        <w:tab/>
      </w:r>
      <w:r w:rsidR="00055616" w:rsidRPr="00AF2ADA">
        <w:rPr>
          <w:rFonts w:cs="Arial"/>
          <w:b/>
          <w:szCs w:val="22"/>
        </w:rPr>
        <w:t>Special ECDIS chart symbols to identify unsafe depths</w:t>
      </w:r>
    </w:p>
    <w:p w14:paraId="0D212908" w14:textId="7E9878C3"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ECDIS highlights four features that are important for safe navigation. These are the safety contour, depth shades, the sa</w:t>
      </w:r>
      <w:r w:rsidR="0046025A" w:rsidRPr="00AF2ADA">
        <w:rPr>
          <w:rFonts w:cs="Arial"/>
          <w:szCs w:val="22"/>
        </w:rPr>
        <w:t>fety depth and isolated dangers</w:t>
      </w:r>
    </w:p>
    <w:p w14:paraId="6BF56D56" w14:textId="37CE991D" w:rsidR="0046025A" w:rsidRPr="00AF2ADA" w:rsidRDefault="002E3794"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293494">
        <w:rPr>
          <w:b/>
          <w:lang w:eastAsia="en-US"/>
        </w:rPr>
        <w:t>.3.</w:t>
      </w:r>
      <w:r w:rsidR="003C0F04">
        <w:rPr>
          <w:b/>
          <w:lang w:eastAsia="en-US"/>
        </w:rPr>
        <w:t>8</w:t>
      </w:r>
      <w:r w:rsidR="0046025A" w:rsidRPr="00AF2ADA">
        <w:rPr>
          <w:b/>
          <w:lang w:eastAsia="en-US"/>
        </w:rPr>
        <w:t>.1</w:t>
      </w:r>
      <w:r w:rsidR="0046025A" w:rsidRPr="00AF2ADA">
        <w:rPr>
          <w:rFonts w:cs="Arial"/>
          <w:szCs w:val="22"/>
        </w:rPr>
        <w:tab/>
        <w:t xml:space="preserve"> </w:t>
      </w:r>
      <w:r w:rsidR="0046025A" w:rsidRPr="00AF2ADA">
        <w:rPr>
          <w:rFonts w:cs="Arial"/>
          <w:b/>
          <w:szCs w:val="22"/>
        </w:rPr>
        <w:t>Safety Contour</w:t>
      </w:r>
    </w:p>
    <w:p w14:paraId="4C2FD220" w14:textId="417072A1" w:rsidR="00055616" w:rsidRPr="00AF2ADA" w:rsidRDefault="00055616"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own-ship safety contour, selected by the mariner from among the contours in the SENC, is double-coded by a thick line and a prominent change in depth shade.</w:t>
      </w:r>
    </w:p>
    <w:p w14:paraId="5D61D0FA" w14:textId="11EA6408" w:rsidR="00055616" w:rsidRPr="00AF2ADA" w:rsidRDefault="00055616"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If the safety contour selected by the mariner is not available in the SENC, the ECDIS should default to next deeper contour and inform the mariner. If, when the ship moves onto a new chart, the safety contour previously in use is no longer available, the ECDIS should again select the next deeper contour, and inform the mariner.</w:t>
      </w:r>
    </w:p>
    <w:p w14:paraId="2021E587" w14:textId="090AA5CE"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If the mariner does not select a safety contour, the value should default to 30 m.</w:t>
      </w:r>
    </w:p>
    <w:p w14:paraId="5EC33AC2" w14:textId="7CB24263" w:rsidR="00AF2ADA" w:rsidRDefault="002E3794"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293494">
        <w:rPr>
          <w:b/>
          <w:lang w:eastAsia="en-US"/>
        </w:rPr>
        <w:t>.3.</w:t>
      </w:r>
      <w:r w:rsidR="003C0F04">
        <w:rPr>
          <w:b/>
          <w:lang w:eastAsia="en-US"/>
        </w:rPr>
        <w:t>8</w:t>
      </w:r>
      <w:r w:rsidR="0046025A">
        <w:rPr>
          <w:b/>
          <w:lang w:eastAsia="en-US"/>
        </w:rPr>
        <w:t>.</w:t>
      </w:r>
      <w:r w:rsidR="003C2904">
        <w:rPr>
          <w:b/>
          <w:lang w:eastAsia="en-US"/>
        </w:rPr>
        <w:t>2</w:t>
      </w:r>
      <w:r w:rsidR="00055616" w:rsidRPr="00F76EEA">
        <w:rPr>
          <w:rFonts w:cs="Arial"/>
          <w:szCs w:val="22"/>
        </w:rPr>
        <w:tab/>
      </w:r>
      <w:r w:rsidR="00055616" w:rsidRPr="0046025A">
        <w:rPr>
          <w:rFonts w:cs="Arial"/>
          <w:b/>
          <w:szCs w:val="22"/>
        </w:rPr>
        <w:t>Depth zone shades</w:t>
      </w:r>
    </w:p>
    <w:p w14:paraId="4F6F26DC" w14:textId="0333C70E" w:rsidR="00055616" w:rsidRPr="00F76EEA" w:rsidRDefault="0046025A"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Pr>
          <w:rFonts w:cs="Arial"/>
          <w:szCs w:val="22"/>
        </w:rPr>
        <w:t xml:space="preserve">Depth zone shades are </w:t>
      </w:r>
      <w:r w:rsidR="00055616" w:rsidRPr="00F76EEA">
        <w:rPr>
          <w:rFonts w:cs="Arial"/>
          <w:szCs w:val="22"/>
        </w:rPr>
        <w:t>defined by the safety contour and selected shallow and deep contours and the drying line.</w:t>
      </w:r>
    </w:p>
    <w:p w14:paraId="2DCE7525" w14:textId="47BB721E" w:rsidR="00055616" w:rsidRPr="00FF7ADF" w:rsidRDefault="00055616" w:rsidP="00FF7ADF">
      <w:pPr>
        <w:tabs>
          <w:tab w:val="left" w:pos="993"/>
          <w:tab w:val="left" w:pos="1418"/>
          <w:tab w:val="left" w:pos="1700"/>
          <w:tab w:val="left" w:pos="1927"/>
          <w:tab w:val="left" w:pos="1985"/>
          <w:tab w:val="left" w:pos="2948"/>
          <w:tab w:val="left" w:pos="5102"/>
          <w:tab w:val="left" w:pos="6632"/>
        </w:tabs>
        <w:snapToGrid w:val="0"/>
        <w:rPr>
          <w:rFonts w:cs="Arial"/>
          <w:szCs w:val="22"/>
        </w:rPr>
      </w:pPr>
      <w:r w:rsidRPr="00F76EEA">
        <w:rPr>
          <w:rFonts w:cs="Arial"/>
          <w:szCs w:val="22"/>
        </w:rPr>
        <w:t>The safety contour defines two depth zone shades and the drying line a third:</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731"/>
      </w:tblGrid>
      <w:tr w:rsidR="00055616" w:rsidRPr="00055616" w14:paraId="34A00B93" w14:textId="77777777" w:rsidTr="0046025A">
        <w:tc>
          <w:tcPr>
            <w:tcW w:w="1984" w:type="dxa"/>
          </w:tcPr>
          <w:p w14:paraId="6470DF4F"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r w:rsidRPr="0046025A">
              <w:rPr>
                <w:rFonts w:cs="Arial"/>
                <w:szCs w:val="22"/>
              </w:rPr>
              <w:t>deep water:</w:t>
            </w:r>
          </w:p>
        </w:tc>
        <w:tc>
          <w:tcPr>
            <w:tcW w:w="5731" w:type="dxa"/>
          </w:tcPr>
          <w:p w14:paraId="5933D5DB"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r w:rsidRPr="0046025A">
              <w:rPr>
                <w:rFonts w:cs="Arial"/>
                <w:szCs w:val="22"/>
              </w:rPr>
              <w:t>deeper than the safety contour (colour token DEPDW),</w:t>
            </w:r>
          </w:p>
        </w:tc>
      </w:tr>
      <w:tr w:rsidR="00055616" w:rsidRPr="00055616" w14:paraId="42C7B75D" w14:textId="77777777" w:rsidTr="0046025A">
        <w:tc>
          <w:tcPr>
            <w:tcW w:w="1984" w:type="dxa"/>
          </w:tcPr>
          <w:p w14:paraId="7AE8D825"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r w:rsidRPr="0046025A">
              <w:rPr>
                <w:rFonts w:cs="Arial"/>
                <w:szCs w:val="22"/>
              </w:rPr>
              <w:t>shallow water:</w:t>
            </w:r>
            <w:r w:rsidRPr="0046025A">
              <w:rPr>
                <w:rFonts w:cs="Arial"/>
                <w:szCs w:val="22"/>
              </w:rPr>
              <w:tab/>
            </w:r>
          </w:p>
        </w:tc>
        <w:tc>
          <w:tcPr>
            <w:tcW w:w="5731" w:type="dxa"/>
          </w:tcPr>
          <w:p w14:paraId="51B90A29"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r w:rsidRPr="0046025A">
              <w:rPr>
                <w:rFonts w:cs="Arial"/>
                <w:szCs w:val="22"/>
              </w:rPr>
              <w:t>shallower than the safety contour (colour token DEPVS),</w:t>
            </w:r>
          </w:p>
        </w:tc>
      </w:tr>
      <w:tr w:rsidR="00055616" w:rsidRPr="00055616" w14:paraId="48A0DC82" w14:textId="77777777" w:rsidTr="0046025A">
        <w:tc>
          <w:tcPr>
            <w:tcW w:w="1984" w:type="dxa"/>
          </w:tcPr>
          <w:p w14:paraId="02D236EB"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r w:rsidRPr="0046025A">
              <w:rPr>
                <w:rFonts w:cs="Arial"/>
                <w:szCs w:val="22"/>
              </w:rPr>
              <w:t>intertidal area:</w:t>
            </w:r>
            <w:r w:rsidRPr="0046025A">
              <w:rPr>
                <w:rFonts w:cs="Arial"/>
                <w:szCs w:val="22"/>
              </w:rPr>
              <w:tab/>
            </w:r>
          </w:p>
        </w:tc>
        <w:tc>
          <w:tcPr>
            <w:tcW w:w="5731" w:type="dxa"/>
          </w:tcPr>
          <w:p w14:paraId="55917776" w14:textId="77777777" w:rsidR="00055616" w:rsidRPr="0046025A" w:rsidRDefault="00055616" w:rsidP="0034643F">
            <w:pPr>
              <w:tabs>
                <w:tab w:val="left" w:pos="993"/>
                <w:tab w:val="left" w:pos="1418"/>
                <w:tab w:val="left" w:pos="1700"/>
                <w:tab w:val="left" w:pos="1927"/>
                <w:tab w:val="left" w:pos="1985"/>
                <w:tab w:val="left" w:pos="2948"/>
                <w:tab w:val="left" w:pos="3119"/>
                <w:tab w:val="left" w:pos="5102"/>
                <w:tab w:val="left" w:pos="6632"/>
              </w:tabs>
              <w:snapToGrid w:val="0"/>
              <w:spacing w:after="0"/>
              <w:rPr>
                <w:rFonts w:cs="Arial"/>
                <w:szCs w:val="22"/>
              </w:rPr>
            </w:pPr>
            <w:proofErr w:type="gramStart"/>
            <w:r w:rsidRPr="0046025A">
              <w:rPr>
                <w:rFonts w:cs="Arial"/>
                <w:szCs w:val="22"/>
              </w:rPr>
              <w:t>area</w:t>
            </w:r>
            <w:proofErr w:type="gramEnd"/>
            <w:r w:rsidRPr="0046025A">
              <w:rPr>
                <w:rFonts w:cs="Arial"/>
                <w:szCs w:val="22"/>
              </w:rPr>
              <w:t xml:space="preserve"> exposed at low water (colour token DEPIT).</w:t>
            </w:r>
          </w:p>
        </w:tc>
      </w:tr>
    </w:tbl>
    <w:p w14:paraId="1496E606" w14:textId="77777777" w:rsidR="0046025A" w:rsidRDefault="0046025A" w:rsidP="0046025A">
      <w:pPr>
        <w:tabs>
          <w:tab w:val="left" w:pos="993"/>
          <w:tab w:val="left" w:pos="1418"/>
          <w:tab w:val="left" w:pos="1700"/>
          <w:tab w:val="left" w:pos="1927"/>
          <w:tab w:val="left" w:pos="1985"/>
          <w:tab w:val="left" w:pos="2948"/>
          <w:tab w:val="left" w:pos="5102"/>
          <w:tab w:val="left" w:pos="6632"/>
        </w:tabs>
        <w:snapToGrid w:val="0"/>
        <w:rPr>
          <w:rFonts w:cs="Arial"/>
          <w:szCs w:val="22"/>
          <w:highlight w:val="yellow"/>
        </w:rPr>
      </w:pPr>
    </w:p>
    <w:p w14:paraId="32133918" w14:textId="14FDADCB" w:rsidR="00055616" w:rsidRPr="00AF2ADA" w:rsidRDefault="0046025A"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A</w:t>
      </w:r>
      <w:r w:rsidR="00055616" w:rsidRPr="00AF2ADA">
        <w:rPr>
          <w:rFonts w:cs="Arial"/>
          <w:szCs w:val="22"/>
        </w:rPr>
        <w:t xml:space="preserve"> "depth less than safety contour" pattern is provided in the </w:t>
      </w:r>
      <w:r w:rsidRPr="00AF2ADA">
        <w:rPr>
          <w:rFonts w:cs="Arial"/>
          <w:szCs w:val="22"/>
        </w:rPr>
        <w:t>portrayal catalogue</w:t>
      </w:r>
      <w:r w:rsidR="00055616" w:rsidRPr="00AF2ADA">
        <w:rPr>
          <w:rFonts w:cs="Arial"/>
          <w:szCs w:val="22"/>
        </w:rPr>
        <w:t xml:space="preserve"> to reinforce the depth shade. It is optional for the manufacturer to provide this feature, but its inclusion is strongly recommended as a safety feature.</w:t>
      </w:r>
    </w:p>
    <w:p w14:paraId="69EC8DDA" w14:textId="6300F35A" w:rsidR="00055616" w:rsidRPr="00AF2ADA" w:rsidRDefault="00055616" w:rsidP="0046025A">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mariner should be given the option of whether to use this pattern, by night or by day (although it is not strictly necessary by day when the shallow water can be clearly identified by the difference in depth shade). </w:t>
      </w:r>
    </w:p>
    <w:p w14:paraId="6A2C1B37" w14:textId="7D15B7CB"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It is recommended that the ECDIS should also allow the mariner the option of selecting a deep contour and a shallow contour from among the contours in the SENC, thus establishing the following five depth zones:</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447"/>
      </w:tblGrid>
      <w:tr w:rsidR="00055616" w:rsidRPr="00AF2ADA" w14:paraId="06CAAA10" w14:textId="77777777" w:rsidTr="0046025A">
        <w:tc>
          <w:tcPr>
            <w:tcW w:w="2268" w:type="dxa"/>
          </w:tcPr>
          <w:p w14:paraId="391D0FBB"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br w:type="page"/>
              <w:t>deep water:</w:t>
            </w:r>
          </w:p>
        </w:tc>
        <w:tc>
          <w:tcPr>
            <w:tcW w:w="5447" w:type="dxa"/>
          </w:tcPr>
          <w:p w14:paraId="2AF1515A"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t>deeper than the deep contour (colour token DEPDW),</w:t>
            </w:r>
          </w:p>
        </w:tc>
      </w:tr>
      <w:tr w:rsidR="00055616" w:rsidRPr="00AF2ADA" w14:paraId="15769057" w14:textId="77777777" w:rsidTr="0046025A">
        <w:tc>
          <w:tcPr>
            <w:tcW w:w="2268" w:type="dxa"/>
          </w:tcPr>
          <w:p w14:paraId="27EADC6A"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t>medium-deep water:</w:t>
            </w:r>
            <w:r w:rsidRPr="00AF2ADA">
              <w:rPr>
                <w:rFonts w:cs="Arial"/>
                <w:szCs w:val="22"/>
              </w:rPr>
              <w:tab/>
            </w:r>
          </w:p>
        </w:tc>
        <w:tc>
          <w:tcPr>
            <w:tcW w:w="5447" w:type="dxa"/>
          </w:tcPr>
          <w:p w14:paraId="7816959D" w14:textId="77777777" w:rsidR="00055616" w:rsidRPr="00AF2ADA" w:rsidRDefault="00055616" w:rsidP="0034643F">
            <w:pPr>
              <w:tabs>
                <w:tab w:val="left" w:pos="993"/>
                <w:tab w:val="left" w:pos="1418"/>
                <w:tab w:val="left" w:pos="1700"/>
                <w:tab w:val="left" w:pos="1927"/>
                <w:tab w:val="left" w:pos="1985"/>
                <w:tab w:val="left" w:pos="2948"/>
                <w:tab w:val="left" w:pos="3261"/>
                <w:tab w:val="left" w:pos="5102"/>
                <w:tab w:val="left" w:pos="6632"/>
              </w:tabs>
              <w:snapToGrid w:val="0"/>
              <w:spacing w:after="0"/>
              <w:rPr>
                <w:rFonts w:cs="Arial"/>
                <w:szCs w:val="22"/>
              </w:rPr>
            </w:pPr>
            <w:r w:rsidRPr="00AF2ADA">
              <w:rPr>
                <w:rFonts w:cs="Arial"/>
                <w:szCs w:val="22"/>
              </w:rPr>
              <w:t>depths between the deep contour and the safety contour (DEPMD),</w:t>
            </w:r>
          </w:p>
        </w:tc>
      </w:tr>
      <w:tr w:rsidR="00055616" w:rsidRPr="00AF2ADA" w14:paraId="7F97E049" w14:textId="77777777" w:rsidTr="0046025A">
        <w:tc>
          <w:tcPr>
            <w:tcW w:w="2268" w:type="dxa"/>
          </w:tcPr>
          <w:p w14:paraId="008C0717"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lastRenderedPageBreak/>
              <w:t>medium-shallow:</w:t>
            </w:r>
          </w:p>
        </w:tc>
        <w:tc>
          <w:tcPr>
            <w:tcW w:w="5447" w:type="dxa"/>
          </w:tcPr>
          <w:p w14:paraId="16F8BAA6" w14:textId="77777777" w:rsidR="00055616" w:rsidRPr="00AF2ADA" w:rsidRDefault="00055616" w:rsidP="0034643F">
            <w:pPr>
              <w:tabs>
                <w:tab w:val="left" w:pos="993"/>
                <w:tab w:val="left" w:pos="1418"/>
                <w:tab w:val="left" w:pos="1700"/>
                <w:tab w:val="left" w:pos="1927"/>
                <w:tab w:val="left" w:pos="1985"/>
                <w:tab w:val="left" w:pos="2948"/>
                <w:tab w:val="left" w:pos="3261"/>
                <w:tab w:val="left" w:pos="5102"/>
                <w:tab w:val="left" w:pos="6632"/>
              </w:tabs>
              <w:snapToGrid w:val="0"/>
              <w:spacing w:after="0"/>
              <w:rPr>
                <w:rFonts w:cs="Arial"/>
                <w:szCs w:val="22"/>
              </w:rPr>
            </w:pPr>
            <w:r w:rsidRPr="00AF2ADA">
              <w:rPr>
                <w:rFonts w:cs="Arial"/>
                <w:szCs w:val="22"/>
              </w:rPr>
              <w:t>depths between the safety contour and the shallow contour (DEPMS),</w:t>
            </w:r>
          </w:p>
          <w:p w14:paraId="5F1D3C1C"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p>
        </w:tc>
      </w:tr>
      <w:tr w:rsidR="00055616" w:rsidRPr="00AF2ADA" w14:paraId="06F67EE3" w14:textId="77777777" w:rsidTr="0046025A">
        <w:tc>
          <w:tcPr>
            <w:tcW w:w="2268" w:type="dxa"/>
          </w:tcPr>
          <w:p w14:paraId="00845E83"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t>very shallow water:</w:t>
            </w:r>
          </w:p>
        </w:tc>
        <w:tc>
          <w:tcPr>
            <w:tcW w:w="5447" w:type="dxa"/>
          </w:tcPr>
          <w:p w14:paraId="712A8328" w14:textId="77777777" w:rsidR="00055616" w:rsidRPr="00AF2ADA" w:rsidRDefault="00055616" w:rsidP="0034643F">
            <w:pPr>
              <w:tabs>
                <w:tab w:val="left" w:pos="993"/>
                <w:tab w:val="left" w:pos="1418"/>
                <w:tab w:val="left" w:pos="1700"/>
                <w:tab w:val="left" w:pos="1927"/>
                <w:tab w:val="left" w:pos="1985"/>
                <w:tab w:val="left" w:pos="2948"/>
                <w:tab w:val="left" w:pos="3261"/>
                <w:tab w:val="left" w:pos="5102"/>
                <w:tab w:val="left" w:pos="6632"/>
              </w:tabs>
              <w:snapToGrid w:val="0"/>
              <w:spacing w:after="0"/>
              <w:rPr>
                <w:rFonts w:cs="Arial"/>
                <w:szCs w:val="22"/>
              </w:rPr>
            </w:pPr>
            <w:r w:rsidRPr="00AF2ADA">
              <w:rPr>
                <w:rFonts w:cs="Arial"/>
                <w:szCs w:val="22"/>
              </w:rPr>
              <w:t>depths between the shallow contour and zero metre contour (DEPVS)</w:t>
            </w:r>
          </w:p>
        </w:tc>
      </w:tr>
      <w:tr w:rsidR="00055616" w:rsidRPr="00AF2ADA" w14:paraId="405D2D97" w14:textId="77777777" w:rsidTr="0046025A">
        <w:tc>
          <w:tcPr>
            <w:tcW w:w="2268" w:type="dxa"/>
          </w:tcPr>
          <w:p w14:paraId="396E71F4"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t>drying foreshore:</w:t>
            </w:r>
            <w:r w:rsidRPr="00AF2ADA">
              <w:rPr>
                <w:rFonts w:cs="Arial"/>
                <w:szCs w:val="22"/>
              </w:rPr>
              <w:tab/>
            </w:r>
          </w:p>
        </w:tc>
        <w:tc>
          <w:tcPr>
            <w:tcW w:w="5447" w:type="dxa"/>
          </w:tcPr>
          <w:p w14:paraId="5D166CEA" w14:textId="77777777" w:rsidR="00055616" w:rsidRPr="00AF2ADA" w:rsidRDefault="00055616" w:rsidP="0034643F">
            <w:pPr>
              <w:tabs>
                <w:tab w:val="left" w:pos="993"/>
                <w:tab w:val="left" w:pos="1418"/>
                <w:tab w:val="left" w:pos="1700"/>
                <w:tab w:val="left" w:pos="1927"/>
                <w:tab w:val="left" w:pos="1985"/>
                <w:tab w:val="left" w:pos="3261"/>
                <w:tab w:val="left" w:pos="4962"/>
                <w:tab w:val="left" w:pos="6632"/>
              </w:tabs>
              <w:snapToGrid w:val="0"/>
              <w:spacing w:after="0"/>
              <w:rPr>
                <w:rFonts w:cs="Arial"/>
                <w:szCs w:val="22"/>
              </w:rPr>
            </w:pPr>
            <w:r w:rsidRPr="00AF2ADA">
              <w:rPr>
                <w:rFonts w:cs="Arial"/>
                <w:szCs w:val="22"/>
              </w:rPr>
              <w:t>intertidal area (DEPIT)</w:t>
            </w:r>
          </w:p>
        </w:tc>
      </w:tr>
    </w:tbl>
    <w:p w14:paraId="51AAD8DD" w14:textId="77777777"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ind w:firstLine="850"/>
        <w:rPr>
          <w:rFonts w:cs="Arial"/>
          <w:i/>
          <w:szCs w:val="22"/>
          <w:highlight w:val="yellow"/>
        </w:rPr>
      </w:pPr>
    </w:p>
    <w:p w14:paraId="3807B817" w14:textId="36849CC9" w:rsidR="00055616" w:rsidRPr="00AF2ADA" w:rsidRDefault="00055616" w:rsidP="0046025A">
      <w:pPr>
        <w:tabs>
          <w:tab w:val="left" w:pos="993"/>
          <w:tab w:val="left" w:pos="1418"/>
          <w:tab w:val="left" w:pos="1700"/>
          <w:tab w:val="left" w:pos="1927"/>
          <w:tab w:val="left" w:pos="1985"/>
          <w:tab w:val="left" w:pos="2948"/>
          <w:tab w:val="left" w:pos="5102"/>
          <w:tab w:val="left" w:pos="6632"/>
        </w:tabs>
        <w:snapToGrid w:val="0"/>
        <w:ind w:firstLine="850"/>
        <w:rPr>
          <w:rFonts w:cs="Arial"/>
          <w:szCs w:val="22"/>
        </w:rPr>
      </w:pPr>
      <w:r w:rsidRPr="00AF2ADA">
        <w:rPr>
          <w:rFonts w:cs="Arial"/>
          <w:i/>
          <w:szCs w:val="22"/>
        </w:rPr>
        <w:tab/>
      </w:r>
      <w:r w:rsidRPr="00AF2ADA">
        <w:rPr>
          <w:rFonts w:cs="Arial"/>
          <w:szCs w:val="22"/>
        </w:rPr>
        <w:tab/>
        <w:t>The following depth zones may be used as default values:</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447"/>
      </w:tblGrid>
      <w:tr w:rsidR="00055616" w:rsidRPr="00AF2ADA" w14:paraId="0484B158" w14:textId="77777777" w:rsidTr="0046025A">
        <w:tc>
          <w:tcPr>
            <w:tcW w:w="2268" w:type="dxa"/>
          </w:tcPr>
          <w:p w14:paraId="1B2E0C12"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deep water:</w:t>
            </w:r>
          </w:p>
        </w:tc>
        <w:tc>
          <w:tcPr>
            <w:tcW w:w="5447" w:type="dxa"/>
          </w:tcPr>
          <w:p w14:paraId="5091CD7A"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deeper than 30 m (deep draught vessels)</w:t>
            </w:r>
          </w:p>
        </w:tc>
      </w:tr>
      <w:tr w:rsidR="00055616" w:rsidRPr="00AF2ADA" w14:paraId="2504077F" w14:textId="77777777" w:rsidTr="0046025A">
        <w:tc>
          <w:tcPr>
            <w:tcW w:w="2268" w:type="dxa"/>
          </w:tcPr>
          <w:p w14:paraId="71941F49"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medium deep:</w:t>
            </w:r>
          </w:p>
        </w:tc>
        <w:tc>
          <w:tcPr>
            <w:tcW w:w="5447" w:type="dxa"/>
          </w:tcPr>
          <w:p w14:paraId="5A8114B3"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own-ship safety contour to 30 m</w:t>
            </w:r>
          </w:p>
        </w:tc>
      </w:tr>
      <w:tr w:rsidR="00055616" w:rsidRPr="00AF2ADA" w14:paraId="766EFD2B" w14:textId="77777777" w:rsidTr="0046025A">
        <w:tc>
          <w:tcPr>
            <w:tcW w:w="2268" w:type="dxa"/>
          </w:tcPr>
          <w:p w14:paraId="26A05F44"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medium shallow:</w:t>
            </w:r>
          </w:p>
        </w:tc>
        <w:tc>
          <w:tcPr>
            <w:tcW w:w="5447" w:type="dxa"/>
          </w:tcPr>
          <w:p w14:paraId="71737C28"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2 m to the own-ship safety contour</w:t>
            </w:r>
          </w:p>
        </w:tc>
      </w:tr>
      <w:tr w:rsidR="00055616" w:rsidRPr="00AF2ADA" w14:paraId="3ABD7C71" w14:textId="77777777" w:rsidTr="0046025A">
        <w:tc>
          <w:tcPr>
            <w:tcW w:w="2268" w:type="dxa"/>
          </w:tcPr>
          <w:p w14:paraId="1AF35761"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very shallow:</w:t>
            </w:r>
          </w:p>
        </w:tc>
        <w:tc>
          <w:tcPr>
            <w:tcW w:w="5447" w:type="dxa"/>
          </w:tcPr>
          <w:p w14:paraId="046BE85A"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0 to 2 m (defines waters accessible to small craft)</w:t>
            </w:r>
          </w:p>
        </w:tc>
      </w:tr>
      <w:tr w:rsidR="00055616" w:rsidRPr="00AF2ADA" w14:paraId="5A04D004" w14:textId="77777777" w:rsidTr="0046025A">
        <w:tc>
          <w:tcPr>
            <w:tcW w:w="2268" w:type="dxa"/>
          </w:tcPr>
          <w:p w14:paraId="125BDA4A"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intertidal:</w:t>
            </w:r>
          </w:p>
        </w:tc>
        <w:tc>
          <w:tcPr>
            <w:tcW w:w="5447" w:type="dxa"/>
          </w:tcPr>
          <w:p w14:paraId="68D1F730" w14:textId="77777777" w:rsidR="00055616" w:rsidRPr="00AF2ADA" w:rsidRDefault="00055616" w:rsidP="0034643F">
            <w:pPr>
              <w:tabs>
                <w:tab w:val="left" w:pos="993"/>
                <w:tab w:val="left" w:pos="1418"/>
                <w:tab w:val="left" w:pos="1700"/>
                <w:tab w:val="left" w:pos="1927"/>
                <w:tab w:val="left" w:pos="1985"/>
                <w:tab w:val="left" w:pos="2948"/>
                <w:tab w:val="left" w:pos="5102"/>
                <w:tab w:val="left" w:pos="6632"/>
              </w:tabs>
              <w:snapToGrid w:val="0"/>
              <w:spacing w:after="0"/>
              <w:rPr>
                <w:rFonts w:cs="Arial"/>
                <w:szCs w:val="22"/>
              </w:rPr>
            </w:pPr>
            <w:r w:rsidRPr="00AF2ADA">
              <w:rPr>
                <w:rFonts w:cs="Arial"/>
                <w:szCs w:val="22"/>
              </w:rPr>
              <w:t>exposed at low water</w:t>
            </w:r>
          </w:p>
        </w:tc>
      </w:tr>
    </w:tbl>
    <w:p w14:paraId="05AD12A8" w14:textId="77777777" w:rsidR="00055616" w:rsidRPr="00055616" w:rsidRDefault="00055616" w:rsidP="00055616">
      <w:pPr>
        <w:tabs>
          <w:tab w:val="left" w:pos="993"/>
          <w:tab w:val="left" w:pos="1418"/>
          <w:tab w:val="left" w:pos="1700"/>
          <w:tab w:val="left" w:pos="1927"/>
          <w:tab w:val="left" w:pos="1985"/>
          <w:tab w:val="left" w:pos="2948"/>
          <w:tab w:val="left" w:pos="5102"/>
          <w:tab w:val="left" w:pos="6632"/>
        </w:tabs>
        <w:snapToGrid w:val="0"/>
        <w:ind w:left="1405" w:hanging="555"/>
        <w:rPr>
          <w:rFonts w:cs="Arial"/>
          <w:szCs w:val="22"/>
          <w:highlight w:val="yellow"/>
        </w:rPr>
      </w:pPr>
    </w:p>
    <w:p w14:paraId="74233914" w14:textId="58A93C17" w:rsidR="0046025A" w:rsidRDefault="002E3794" w:rsidP="0046025A">
      <w:pPr>
        <w:tabs>
          <w:tab w:val="left" w:pos="993"/>
          <w:tab w:val="left" w:pos="1418"/>
          <w:tab w:val="left" w:pos="1700"/>
          <w:tab w:val="left" w:pos="1927"/>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8</w:t>
      </w:r>
      <w:r w:rsidR="003C2904">
        <w:rPr>
          <w:b/>
          <w:lang w:eastAsia="en-US"/>
        </w:rPr>
        <w:t>.3</w:t>
      </w:r>
      <w:r w:rsidR="0046025A">
        <w:rPr>
          <w:b/>
          <w:lang w:eastAsia="en-US"/>
        </w:rPr>
        <w:tab/>
        <w:t>Safety Depth</w:t>
      </w:r>
    </w:p>
    <w:p w14:paraId="40724D59" w14:textId="57D0C167"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own-ship safety depth is intended as an aid when no appropriate safety contour is available in the SENC. Soundings equal to or less than the safety depth selected by the mariner are made more conspicuous than deeper soundings. A separate set of sounding figures is provided in the </w:t>
      </w:r>
      <w:r w:rsidR="0046025A" w:rsidRPr="00AF2ADA">
        <w:rPr>
          <w:rFonts w:cs="Arial"/>
          <w:szCs w:val="22"/>
        </w:rPr>
        <w:t>portrayal catalogue</w:t>
      </w:r>
      <w:r w:rsidRPr="00AF2ADA">
        <w:rPr>
          <w:rFonts w:cs="Arial"/>
          <w:szCs w:val="22"/>
        </w:rPr>
        <w:t>.</w:t>
      </w:r>
    </w:p>
    <w:p w14:paraId="11C21CB6" w14:textId="2C7FB2D5" w:rsidR="0046025A" w:rsidRPr="00AF2ADA" w:rsidRDefault="002E3794" w:rsidP="0046025A">
      <w:pPr>
        <w:tabs>
          <w:tab w:val="left" w:pos="993"/>
          <w:tab w:val="left" w:pos="1418"/>
          <w:tab w:val="left" w:pos="1700"/>
          <w:tab w:val="left" w:pos="1927"/>
          <w:tab w:val="left" w:pos="1985"/>
          <w:tab w:val="left" w:pos="2948"/>
          <w:tab w:val="left" w:pos="5102"/>
          <w:tab w:val="left" w:pos="6632"/>
        </w:tabs>
        <w:snapToGrid w:val="0"/>
        <w:rPr>
          <w:rFonts w:cs="Arial"/>
          <w:szCs w:val="22"/>
          <w:u w:val="single"/>
        </w:rPr>
      </w:pPr>
      <w:r>
        <w:rPr>
          <w:b/>
          <w:lang w:eastAsia="en-US"/>
        </w:rPr>
        <w:t>C2</w:t>
      </w:r>
      <w:r w:rsidR="0046025A" w:rsidRPr="00AF2ADA">
        <w:rPr>
          <w:b/>
          <w:lang w:eastAsia="en-US"/>
        </w:rPr>
        <w:t>.3.</w:t>
      </w:r>
      <w:r w:rsidR="003C0F04">
        <w:rPr>
          <w:b/>
          <w:lang w:eastAsia="en-US"/>
        </w:rPr>
        <w:t>8</w:t>
      </w:r>
      <w:r w:rsidR="003C2904" w:rsidRPr="00AF2ADA">
        <w:rPr>
          <w:b/>
          <w:lang w:eastAsia="en-US"/>
        </w:rPr>
        <w:t>.4</w:t>
      </w:r>
      <w:r w:rsidR="0046025A" w:rsidRPr="00AF2ADA">
        <w:rPr>
          <w:rFonts w:cs="Arial"/>
          <w:b/>
          <w:szCs w:val="22"/>
        </w:rPr>
        <w:tab/>
      </w:r>
      <w:r w:rsidR="00055616" w:rsidRPr="00AF2ADA">
        <w:rPr>
          <w:rFonts w:cs="Arial"/>
          <w:b/>
          <w:szCs w:val="22"/>
        </w:rPr>
        <w:t>Isolated dangers</w:t>
      </w:r>
    </w:p>
    <w:p w14:paraId="60079A29" w14:textId="6246F924" w:rsidR="0046025A" w:rsidRPr="00AF2ADA" w:rsidRDefault="0046025A"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Isolated dangers</w:t>
      </w:r>
      <w:r w:rsidR="00055616" w:rsidRPr="00AF2ADA">
        <w:rPr>
          <w:rFonts w:cs="Arial"/>
          <w:szCs w:val="22"/>
        </w:rPr>
        <w:t xml:space="preserve"> (small shoals, rocks, wrecks, obstructions) of depth less than the safety contour, and also lying within the 'safe' water defined by the safety contour, are highlighted by a special symbol. Because the mariner may sometimes have to navigate in water shallower than a default safety contour, the mariner may also select to show isolated dangers in the 'unsafe' water between the displayed safety contour and the zero metre </w:t>
      </w:r>
      <w:proofErr w:type="gramStart"/>
      <w:r w:rsidR="00055616" w:rsidRPr="00AF2ADA">
        <w:rPr>
          <w:rFonts w:cs="Arial"/>
          <w:szCs w:val="22"/>
        </w:rPr>
        <w:t>contour</w:t>
      </w:r>
      <w:proofErr w:type="gramEnd"/>
      <w:r w:rsidR="00055616" w:rsidRPr="00AF2ADA">
        <w:rPr>
          <w:rFonts w:cs="Arial"/>
          <w:szCs w:val="22"/>
        </w:rPr>
        <w:t>.</w:t>
      </w:r>
    </w:p>
    <w:p w14:paraId="37182326" w14:textId="1F360337" w:rsidR="00055616" w:rsidRPr="00AF2ADA"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highlight w:val="yellow"/>
        </w:rPr>
      </w:pPr>
      <w:r w:rsidRPr="00293494">
        <w:rPr>
          <w:b/>
          <w:lang w:eastAsia="en-US"/>
        </w:rPr>
        <w:t>C2</w:t>
      </w:r>
      <w:r w:rsidR="0046025A" w:rsidRPr="00293494">
        <w:rPr>
          <w:b/>
          <w:lang w:eastAsia="en-US"/>
        </w:rPr>
        <w:t>.3.</w:t>
      </w:r>
      <w:r w:rsidR="003C0F04">
        <w:rPr>
          <w:b/>
          <w:lang w:eastAsia="en-US"/>
        </w:rPr>
        <w:t>9</w:t>
      </w:r>
      <w:r w:rsidR="00055616" w:rsidRPr="00AF2ADA">
        <w:rPr>
          <w:rFonts w:cs="Arial"/>
          <w:szCs w:val="22"/>
        </w:rPr>
        <w:tab/>
      </w:r>
      <w:r w:rsidR="00055616" w:rsidRPr="00AF2ADA">
        <w:rPr>
          <w:rFonts w:cs="Arial"/>
          <w:b/>
          <w:szCs w:val="22"/>
        </w:rPr>
        <w:t>Other ECDIS symbols and their use</w:t>
      </w:r>
    </w:p>
    <w:p w14:paraId="6BA4500B" w14:textId="2E022C73" w:rsidR="00055616" w:rsidRPr="00AF2ADA" w:rsidRDefault="002E3794" w:rsidP="00055616">
      <w:pPr>
        <w:tabs>
          <w:tab w:val="left" w:pos="993"/>
          <w:tab w:val="left" w:pos="1700"/>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6D0AAD" w:rsidRPr="00AF2ADA">
        <w:rPr>
          <w:b/>
          <w:lang w:eastAsia="en-US"/>
        </w:rPr>
        <w:t>.1 Mariners Caution Notes</w:t>
      </w:r>
    </w:p>
    <w:p w14:paraId="6B2F2941" w14:textId="2311F9DD" w:rsidR="00055616" w:rsidRPr="00AF2ADA" w:rsidRDefault="00055616" w:rsidP="00055616">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Point cautions and notes entered by the mariner and the manufacturer are distinguished by the colours orange and yellow respectively.</w:t>
      </w:r>
    </w:p>
    <w:p w14:paraId="0B4E8659" w14:textId="3CA4FA02" w:rsidR="00055616" w:rsidRPr="00AF2ADA" w:rsidRDefault="002E3794" w:rsidP="006D0AAD">
      <w:pPr>
        <w:tabs>
          <w:tab w:val="left" w:pos="993"/>
          <w:tab w:val="left" w:pos="1700"/>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6D0AAD" w:rsidRPr="00AF2ADA">
        <w:rPr>
          <w:b/>
          <w:lang w:eastAsia="en-US"/>
        </w:rPr>
        <w:t>.2</w:t>
      </w:r>
      <w:r w:rsidR="006D0AAD" w:rsidRPr="00AF2ADA">
        <w:rPr>
          <w:rFonts w:cs="Arial"/>
          <w:b/>
          <w:szCs w:val="22"/>
        </w:rPr>
        <w:tab/>
        <w:t xml:space="preserve">Unknown </w:t>
      </w:r>
      <w:r w:rsidR="003A4460">
        <w:rPr>
          <w:rFonts w:cs="Arial" w:hint="eastAsia"/>
          <w:b/>
          <w:szCs w:val="22"/>
        </w:rPr>
        <w:t>feature</w:t>
      </w:r>
    </w:p>
    <w:p w14:paraId="052C0E87" w14:textId="2017F053" w:rsidR="00055616" w:rsidRPr="00AF2ADA" w:rsidRDefault="00055616" w:rsidP="006D0AAD">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 xml:space="preserve">A magenta "?" marks the position of </w:t>
      </w:r>
      <w:r w:rsidR="003A4460">
        <w:rPr>
          <w:rFonts w:cs="Arial" w:hint="eastAsia"/>
          <w:szCs w:val="22"/>
        </w:rPr>
        <w:t>a feature</w:t>
      </w:r>
      <w:r w:rsidRPr="00AF2ADA">
        <w:rPr>
          <w:rFonts w:cs="Arial"/>
          <w:szCs w:val="22"/>
        </w:rPr>
        <w:t xml:space="preserve"> which cannot be identified or for which there is no </w:t>
      </w:r>
      <w:r w:rsidR="006D0AAD" w:rsidRPr="00AF2ADA">
        <w:rPr>
          <w:rFonts w:cs="Arial"/>
          <w:szCs w:val="22"/>
        </w:rPr>
        <w:t>rule set in the portrayal catalogue</w:t>
      </w:r>
      <w:r w:rsidRPr="00AF2ADA">
        <w:rPr>
          <w:rFonts w:cs="Arial"/>
          <w:szCs w:val="22"/>
        </w:rPr>
        <w:t>.</w:t>
      </w:r>
    </w:p>
    <w:p w14:paraId="5F75DCA7" w14:textId="24699DAE" w:rsidR="00055616" w:rsidRPr="00AF2ADA" w:rsidRDefault="002E3794" w:rsidP="002F74B1">
      <w:pPr>
        <w:tabs>
          <w:tab w:val="left" w:pos="993"/>
          <w:tab w:val="left" w:pos="1700"/>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2F74B1" w:rsidRPr="00AF2ADA">
        <w:rPr>
          <w:b/>
          <w:lang w:eastAsia="en-US"/>
        </w:rPr>
        <w:t>.</w:t>
      </w:r>
      <w:r w:rsidR="003C2904" w:rsidRPr="00AF2ADA">
        <w:rPr>
          <w:b/>
          <w:lang w:eastAsia="en-US"/>
        </w:rPr>
        <w:t>3</w:t>
      </w:r>
      <w:r w:rsidR="00055616" w:rsidRPr="00AF2ADA">
        <w:rPr>
          <w:rFonts w:cs="Arial"/>
          <w:szCs w:val="22"/>
        </w:rPr>
        <w:tab/>
      </w:r>
      <w:r w:rsidR="00055616" w:rsidRPr="00AF2ADA">
        <w:rPr>
          <w:rFonts w:cs="Arial"/>
          <w:b/>
          <w:szCs w:val="22"/>
        </w:rPr>
        <w:t>Change of horizontal (geodetic) datum</w:t>
      </w:r>
    </w:p>
    <w:p w14:paraId="5D10879A" w14:textId="60CF4739"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use of non-WGS 84 ENC da</w:t>
      </w:r>
      <w:r w:rsidR="002F74B1" w:rsidRPr="00AF2ADA">
        <w:rPr>
          <w:rFonts w:cs="Arial"/>
          <w:szCs w:val="22"/>
        </w:rPr>
        <w:t>ta does not comply with IHO S-101</w:t>
      </w:r>
      <w:r w:rsidRPr="00AF2ADA">
        <w:rPr>
          <w:rFonts w:cs="Arial"/>
          <w:szCs w:val="22"/>
        </w:rPr>
        <w:t xml:space="preserve">, and the boundary at which the local geodetic datum </w:t>
      </w:r>
      <w:proofErr w:type="gramStart"/>
      <w:r w:rsidRPr="00AF2ADA">
        <w:rPr>
          <w:rFonts w:cs="Arial"/>
          <w:szCs w:val="22"/>
        </w:rPr>
        <w:t>changes is</w:t>
      </w:r>
      <w:proofErr w:type="gramEnd"/>
      <w:r w:rsidRPr="00AF2ADA">
        <w:rPr>
          <w:rFonts w:cs="Arial"/>
          <w:szCs w:val="22"/>
        </w:rPr>
        <w:t xml:space="preserve"> not symbolized by the </w:t>
      </w:r>
      <w:r w:rsidR="002F74B1" w:rsidRPr="00AF2ADA">
        <w:rPr>
          <w:rFonts w:cs="Arial"/>
          <w:szCs w:val="22"/>
        </w:rPr>
        <w:t>portrayal catalogue</w:t>
      </w:r>
      <w:r w:rsidRPr="00AF2ADA">
        <w:rPr>
          <w:rFonts w:cs="Arial"/>
          <w:szCs w:val="22"/>
        </w:rPr>
        <w:t>.</w:t>
      </w:r>
    </w:p>
    <w:p w14:paraId="5E2F0C57" w14:textId="6FBDBED8" w:rsidR="00055616" w:rsidRPr="00AF2ADA" w:rsidRDefault="002E3794" w:rsidP="002F74B1">
      <w:pPr>
        <w:tabs>
          <w:tab w:val="left" w:pos="993"/>
          <w:tab w:val="left" w:pos="1418"/>
          <w:tab w:val="left" w:pos="1700"/>
          <w:tab w:val="left" w:pos="1927"/>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2F74B1" w:rsidRPr="00AF2ADA">
        <w:rPr>
          <w:b/>
          <w:lang w:eastAsia="en-US"/>
        </w:rPr>
        <w:t>.</w:t>
      </w:r>
      <w:r w:rsidR="003C2904" w:rsidRPr="00AF2ADA">
        <w:rPr>
          <w:b/>
          <w:lang w:eastAsia="en-US"/>
        </w:rPr>
        <w:t>4</w:t>
      </w:r>
      <w:r w:rsidR="002F74B1" w:rsidRPr="00AF2ADA">
        <w:rPr>
          <w:rFonts w:cs="Arial"/>
          <w:b/>
          <w:szCs w:val="22"/>
        </w:rPr>
        <w:tab/>
        <w:t>Scale bar or latitude scale</w:t>
      </w:r>
    </w:p>
    <w:p w14:paraId="35EDE473" w14:textId="533E42DE" w:rsidR="00055616" w:rsidRPr="00AF2ADA"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IMO PS </w:t>
      </w:r>
      <w:proofErr w:type="gramStart"/>
      <w:r w:rsidRPr="00AF2ADA">
        <w:rPr>
          <w:rFonts w:cs="Arial"/>
          <w:szCs w:val="22"/>
        </w:rPr>
        <w:t>require</w:t>
      </w:r>
      <w:proofErr w:type="gramEnd"/>
      <w:r w:rsidRPr="00AF2ADA">
        <w:rPr>
          <w:rFonts w:cs="Arial"/>
          <w:szCs w:val="22"/>
        </w:rPr>
        <w:t xml:space="preserve"> an indication of scale and range as part of the Display Base. The display scale decides which should be used:</w:t>
      </w:r>
    </w:p>
    <w:p w14:paraId="7F6EF989" w14:textId="4620EC06" w:rsidR="00055616" w:rsidRPr="00AF2ADA" w:rsidRDefault="00055616" w:rsidP="003C2904">
      <w:pPr>
        <w:pStyle w:val="ListParagraph"/>
        <w:numPr>
          <w:ilvl w:val="0"/>
          <w:numId w:val="45"/>
        </w:numPr>
        <w:tabs>
          <w:tab w:val="left" w:pos="993"/>
          <w:tab w:val="left" w:pos="1418"/>
          <w:tab w:val="left" w:pos="1700"/>
          <w:tab w:val="left" w:pos="2268"/>
          <w:tab w:val="left" w:pos="2948"/>
          <w:tab w:val="left" w:pos="5102"/>
          <w:tab w:val="left" w:pos="6632"/>
        </w:tabs>
        <w:snapToGrid w:val="0"/>
        <w:ind w:left="700"/>
        <w:rPr>
          <w:rFonts w:cs="Arial"/>
          <w:szCs w:val="22"/>
        </w:rPr>
      </w:pPr>
      <w:r w:rsidRPr="00AF2ADA">
        <w:rPr>
          <w:rFonts w:cs="Arial"/>
          <w:szCs w:val="22"/>
        </w:rPr>
        <w:t>fo</w:t>
      </w:r>
      <w:r w:rsidR="002F74B1" w:rsidRPr="00AF2ADA">
        <w:rPr>
          <w:rFonts w:cs="Arial"/>
          <w:szCs w:val="22"/>
        </w:rPr>
        <w:t>r display scales larger than 1/9</w:t>
      </w:r>
      <w:r w:rsidRPr="00AF2ADA">
        <w:rPr>
          <w:rFonts w:cs="Arial"/>
          <w:szCs w:val="22"/>
        </w:rPr>
        <w:t xml:space="preserve">0,000: always display the 1 mile scale bar provided in the </w:t>
      </w:r>
      <w:r w:rsidR="002F74B1" w:rsidRPr="00AF2ADA">
        <w:rPr>
          <w:rFonts w:cs="Arial"/>
          <w:szCs w:val="22"/>
        </w:rPr>
        <w:t>portrayal catalogue</w:t>
      </w:r>
    </w:p>
    <w:p w14:paraId="5F67F614" w14:textId="34E44A25" w:rsidR="00055616" w:rsidRPr="00AF2ADA" w:rsidRDefault="002F74B1" w:rsidP="00FB2037">
      <w:pPr>
        <w:pStyle w:val="ListParagraph"/>
        <w:numPr>
          <w:ilvl w:val="0"/>
          <w:numId w:val="45"/>
        </w:numPr>
        <w:tabs>
          <w:tab w:val="left" w:pos="993"/>
          <w:tab w:val="left" w:pos="1418"/>
          <w:tab w:val="left" w:pos="2268"/>
          <w:tab w:val="left" w:pos="2948"/>
          <w:tab w:val="left" w:pos="5102"/>
          <w:tab w:val="left" w:pos="6632"/>
        </w:tabs>
        <w:snapToGrid w:val="0"/>
        <w:ind w:left="700"/>
        <w:rPr>
          <w:rFonts w:cs="Arial"/>
          <w:szCs w:val="22"/>
        </w:rPr>
      </w:pPr>
      <w:proofErr w:type="gramStart"/>
      <w:r w:rsidRPr="00AF2ADA">
        <w:rPr>
          <w:rFonts w:cs="Arial"/>
          <w:szCs w:val="22"/>
        </w:rPr>
        <w:lastRenderedPageBreak/>
        <w:t>for</w:t>
      </w:r>
      <w:proofErr w:type="gramEnd"/>
      <w:r w:rsidRPr="00AF2ADA">
        <w:rPr>
          <w:rFonts w:cs="Arial"/>
          <w:szCs w:val="22"/>
        </w:rPr>
        <w:t xml:space="preserve"> display scales at 1/9</w:t>
      </w:r>
      <w:r w:rsidR="00055616" w:rsidRPr="00AF2ADA">
        <w:rPr>
          <w:rFonts w:cs="Arial"/>
          <w:szCs w:val="22"/>
        </w:rPr>
        <w:t xml:space="preserve">0,000 or smaller: always display the 10 mile latitude scale provided in the </w:t>
      </w:r>
      <w:r w:rsidRPr="00AF2ADA">
        <w:rPr>
          <w:rFonts w:cs="Arial"/>
          <w:szCs w:val="22"/>
        </w:rPr>
        <w:t>portrayal catalogue</w:t>
      </w:r>
      <w:r w:rsidR="00055616" w:rsidRPr="00AF2ADA">
        <w:rPr>
          <w:rFonts w:cs="Arial"/>
          <w:szCs w:val="22"/>
        </w:rPr>
        <w:t>.</w:t>
      </w:r>
    </w:p>
    <w:p w14:paraId="01296BBD" w14:textId="77777777" w:rsidR="00055616" w:rsidRPr="00AF2ADA" w:rsidRDefault="00055616" w:rsidP="002F74B1">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scale bar or latitude scale should always be drawn vertically at the left side of the chart display, just clear of the border of the display.</w:t>
      </w:r>
    </w:p>
    <w:p w14:paraId="6182FD7A" w14:textId="001C82B7" w:rsidR="00055616" w:rsidRPr="00055616" w:rsidRDefault="00055616"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mariner should be able to remove any labels on the scales to avoid clutter</w:t>
      </w:r>
      <w:r w:rsidRPr="002F74B1">
        <w:rPr>
          <w:rFonts w:cs="Arial"/>
          <w:szCs w:val="22"/>
        </w:rPr>
        <w:t>.</w:t>
      </w:r>
    </w:p>
    <w:p w14:paraId="79430B28" w14:textId="47A85C40" w:rsidR="00055616" w:rsidRPr="002F74B1" w:rsidRDefault="002E3794" w:rsidP="002F74B1">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293494">
        <w:rPr>
          <w:b/>
          <w:lang w:eastAsia="en-US"/>
        </w:rPr>
        <w:t>.3.</w:t>
      </w:r>
      <w:r w:rsidR="003C0F04">
        <w:rPr>
          <w:b/>
          <w:lang w:eastAsia="en-US"/>
        </w:rPr>
        <w:t>9</w:t>
      </w:r>
      <w:r w:rsidR="002F74B1" w:rsidRPr="002F74B1">
        <w:rPr>
          <w:b/>
          <w:lang w:eastAsia="en-US"/>
        </w:rPr>
        <w:t>.</w:t>
      </w:r>
      <w:r w:rsidR="003C2904">
        <w:rPr>
          <w:b/>
          <w:lang w:eastAsia="en-US"/>
        </w:rPr>
        <w:t>5</w:t>
      </w:r>
      <w:r w:rsidR="00055616" w:rsidRPr="002F74B1">
        <w:rPr>
          <w:rFonts w:cs="Arial"/>
          <w:b/>
          <w:szCs w:val="22"/>
        </w:rPr>
        <w:tab/>
      </w:r>
      <w:r w:rsidR="00055616" w:rsidRPr="002F74B1">
        <w:rPr>
          <w:rFonts w:cs="Arial"/>
          <w:b/>
          <w:szCs w:val="22"/>
        </w:rPr>
        <w:tab/>
        <w:t>North arrow</w:t>
      </w:r>
    </w:p>
    <w:p w14:paraId="33FF7B67" w14:textId="13C5425B" w:rsidR="00055616" w:rsidRPr="00AF2ADA" w:rsidRDefault="00055616" w:rsidP="00D713FD">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The IMO PS requires a north arrow as part of the Display Base. The north arrow should always be shown at the top left corner of the chart display, just clear of the scale bar or latitude scale.</w:t>
      </w:r>
    </w:p>
    <w:p w14:paraId="6B2DEA2B" w14:textId="77C0C80E" w:rsidR="00055616" w:rsidRPr="00AF2ADA" w:rsidRDefault="002E3794" w:rsidP="002F74B1">
      <w:pPr>
        <w:tabs>
          <w:tab w:val="left" w:pos="993"/>
          <w:tab w:val="left" w:pos="1418"/>
          <w:tab w:val="left" w:pos="1700"/>
          <w:tab w:val="left" w:pos="1927"/>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2F74B1" w:rsidRPr="00AF2ADA">
        <w:rPr>
          <w:b/>
          <w:lang w:eastAsia="en-US"/>
        </w:rPr>
        <w:t>.</w:t>
      </w:r>
      <w:r w:rsidR="003C2904" w:rsidRPr="00AF2ADA">
        <w:rPr>
          <w:b/>
          <w:lang w:eastAsia="en-US"/>
        </w:rPr>
        <w:t>6</w:t>
      </w:r>
      <w:r w:rsidR="002F74B1" w:rsidRPr="00AF2ADA">
        <w:rPr>
          <w:rFonts w:cs="Arial"/>
          <w:b/>
          <w:szCs w:val="22"/>
        </w:rPr>
        <w:tab/>
      </w:r>
      <w:r w:rsidR="002F74B1" w:rsidRPr="00AF2ADA">
        <w:rPr>
          <w:rFonts w:cs="Arial"/>
          <w:b/>
          <w:szCs w:val="22"/>
        </w:rPr>
        <w:tab/>
        <w:t>Manual chart correction</w:t>
      </w:r>
    </w:p>
    <w:p w14:paraId="061E6C99" w14:textId="00F318DD" w:rsidR="004A7E3F" w:rsidRPr="00AF2ADA" w:rsidRDefault="00055616" w:rsidP="00B00210">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Small orange identifiers are used to distinguish hand-entered chart corrections, which are subject to human error, from corrections entered automatically by electronic means. The original chart </w:t>
      </w:r>
      <w:r w:rsidR="003A4460">
        <w:rPr>
          <w:rFonts w:cs="Arial" w:hint="eastAsia"/>
          <w:szCs w:val="22"/>
        </w:rPr>
        <w:t>feature</w:t>
      </w:r>
      <w:r w:rsidRPr="00AF2ADA">
        <w:rPr>
          <w:rFonts w:cs="Arial"/>
          <w:szCs w:val="22"/>
        </w:rPr>
        <w:t xml:space="preserve"> should</w:t>
      </w:r>
      <w:r w:rsidR="002F74B1" w:rsidRPr="00AF2ADA">
        <w:rPr>
          <w:rFonts w:cs="Arial"/>
          <w:szCs w:val="22"/>
        </w:rPr>
        <w:t xml:space="preserve"> not be removed or altered</w:t>
      </w:r>
      <w:r w:rsidRPr="00AF2ADA">
        <w:rPr>
          <w:rFonts w:cs="Arial"/>
          <w:szCs w:val="22"/>
        </w:rPr>
        <w:t>.</w:t>
      </w:r>
    </w:p>
    <w:p w14:paraId="49E74EEB" w14:textId="3C160AAC" w:rsidR="002F74B1" w:rsidRPr="00AF2ADA" w:rsidRDefault="002E3794" w:rsidP="002F74B1">
      <w:pPr>
        <w:tabs>
          <w:tab w:val="left" w:pos="993"/>
          <w:tab w:val="left" w:pos="1700"/>
          <w:tab w:val="left" w:pos="1985"/>
          <w:tab w:val="left" w:pos="2948"/>
          <w:tab w:val="left" w:pos="5102"/>
          <w:tab w:val="left" w:pos="6632"/>
        </w:tabs>
        <w:snapToGrid w:val="0"/>
        <w:rPr>
          <w:rFonts w:cs="Arial"/>
          <w:szCs w:val="22"/>
        </w:rPr>
      </w:pPr>
      <w:r>
        <w:rPr>
          <w:b/>
          <w:lang w:eastAsia="en-US"/>
        </w:rPr>
        <w:t>C2</w:t>
      </w:r>
      <w:r w:rsidR="00293494">
        <w:rPr>
          <w:b/>
          <w:lang w:eastAsia="en-US"/>
        </w:rPr>
        <w:t>.3.</w:t>
      </w:r>
      <w:r w:rsidR="003C0F04">
        <w:rPr>
          <w:b/>
          <w:lang w:eastAsia="en-US"/>
        </w:rPr>
        <w:t>9</w:t>
      </w:r>
      <w:r w:rsidR="002F74B1" w:rsidRPr="00AF2ADA">
        <w:rPr>
          <w:b/>
          <w:lang w:eastAsia="en-US"/>
        </w:rPr>
        <w:t>.</w:t>
      </w:r>
      <w:r w:rsidR="003C2904" w:rsidRPr="00AF2ADA">
        <w:rPr>
          <w:b/>
          <w:lang w:eastAsia="en-US"/>
        </w:rPr>
        <w:t>7</w:t>
      </w:r>
      <w:r w:rsidR="00055616" w:rsidRPr="00AF2ADA">
        <w:rPr>
          <w:rFonts w:cs="Arial"/>
          <w:szCs w:val="22"/>
        </w:rPr>
        <w:tab/>
      </w:r>
      <w:r w:rsidR="002F74B1" w:rsidRPr="00AF2ADA">
        <w:rPr>
          <w:rFonts w:cs="Arial"/>
          <w:b/>
          <w:szCs w:val="22"/>
        </w:rPr>
        <w:t xml:space="preserve">One-sided </w:t>
      </w:r>
      <w:proofErr w:type="spellStart"/>
      <w:r w:rsidR="002F74B1" w:rsidRPr="00AF2ADA">
        <w:rPr>
          <w:rFonts w:cs="Arial"/>
          <w:b/>
          <w:szCs w:val="22"/>
        </w:rPr>
        <w:t>linestyle</w:t>
      </w:r>
      <w:proofErr w:type="spellEnd"/>
    </w:p>
    <w:p w14:paraId="447AAA3D" w14:textId="657D6A96" w:rsidR="00055616" w:rsidRPr="00AF2ADA" w:rsidRDefault="00055616" w:rsidP="00AE402E">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 xml:space="preserve">A one-sided </w:t>
      </w:r>
      <w:proofErr w:type="spellStart"/>
      <w:r w:rsidRPr="00AF2ADA">
        <w:rPr>
          <w:rFonts w:cs="Arial"/>
          <w:szCs w:val="22"/>
        </w:rPr>
        <w:t>linestyle</w:t>
      </w:r>
      <w:proofErr w:type="spellEnd"/>
      <w:r w:rsidRPr="00AF2ADA">
        <w:rPr>
          <w:rFonts w:cs="Arial"/>
          <w:szCs w:val="22"/>
        </w:rPr>
        <w:t xml:space="preserve"> is provided for use on large-scale displays to indicate the side of an area boundary on which the area lies, when only a part of the boundary can be seen on the display.</w:t>
      </w:r>
    </w:p>
    <w:p w14:paraId="30E1B6B6" w14:textId="1B85E7DB" w:rsidR="00055616" w:rsidRPr="00AF2ADA" w:rsidRDefault="002E3794" w:rsidP="002F74B1">
      <w:pPr>
        <w:tabs>
          <w:tab w:val="left" w:pos="993"/>
          <w:tab w:val="left" w:pos="1700"/>
          <w:tab w:val="left" w:pos="1985"/>
          <w:tab w:val="left" w:pos="2948"/>
          <w:tab w:val="left" w:pos="5102"/>
          <w:tab w:val="left" w:pos="6632"/>
        </w:tabs>
        <w:snapToGrid w:val="0"/>
        <w:rPr>
          <w:rFonts w:cs="Arial"/>
          <w:szCs w:val="22"/>
          <w:highlight w:val="yellow"/>
        </w:rPr>
      </w:pPr>
      <w:r>
        <w:rPr>
          <w:b/>
          <w:lang w:eastAsia="en-US"/>
        </w:rPr>
        <w:t>C2</w:t>
      </w:r>
      <w:r w:rsidR="00293494">
        <w:rPr>
          <w:b/>
          <w:lang w:eastAsia="en-US"/>
        </w:rPr>
        <w:t>.3.</w:t>
      </w:r>
      <w:r w:rsidR="003C0F04">
        <w:rPr>
          <w:b/>
          <w:lang w:eastAsia="en-US"/>
        </w:rPr>
        <w:t>9</w:t>
      </w:r>
      <w:r w:rsidR="003C2904" w:rsidRPr="00AF2ADA">
        <w:rPr>
          <w:b/>
          <w:lang w:eastAsia="en-US"/>
        </w:rPr>
        <w:t>.8</w:t>
      </w:r>
      <w:r w:rsidR="002F74B1" w:rsidRPr="00AF2ADA">
        <w:rPr>
          <w:rFonts w:cs="Arial"/>
          <w:b/>
          <w:szCs w:val="22"/>
        </w:rPr>
        <w:tab/>
        <w:t>Special identifiers</w:t>
      </w:r>
    </w:p>
    <w:p w14:paraId="33AE7942" w14:textId="090D8A10" w:rsidR="00055616" w:rsidRPr="00055616" w:rsidRDefault="002F74B1" w:rsidP="00AE402E">
      <w:pPr>
        <w:tabs>
          <w:tab w:val="left" w:pos="993"/>
          <w:tab w:val="left" w:pos="1700"/>
          <w:tab w:val="left" w:pos="1985"/>
          <w:tab w:val="left" w:pos="2948"/>
          <w:tab w:val="left" w:pos="5102"/>
          <w:tab w:val="left" w:pos="6632"/>
        </w:tabs>
        <w:snapToGrid w:val="0"/>
        <w:rPr>
          <w:rFonts w:cs="Arial"/>
          <w:szCs w:val="22"/>
        </w:rPr>
      </w:pPr>
      <w:r w:rsidRPr="00AF2ADA">
        <w:rPr>
          <w:rFonts w:cs="Arial"/>
          <w:szCs w:val="22"/>
        </w:rPr>
        <w:t>I</w:t>
      </w:r>
      <w:r w:rsidR="00055616" w:rsidRPr="00AF2ADA">
        <w:rPr>
          <w:rFonts w:cs="Arial"/>
          <w:szCs w:val="22"/>
        </w:rPr>
        <w:t xml:space="preserve">dentifiers are provided for low accuracy chart data and for ENC </w:t>
      </w:r>
      <w:r w:rsidR="003A4460">
        <w:rPr>
          <w:rFonts w:cs="Arial" w:hint="eastAsia"/>
          <w:szCs w:val="22"/>
        </w:rPr>
        <w:t>features</w:t>
      </w:r>
      <w:r w:rsidR="00055616" w:rsidRPr="00AF2ADA">
        <w:rPr>
          <w:rFonts w:cs="Arial"/>
          <w:szCs w:val="22"/>
        </w:rPr>
        <w:t xml:space="preserve"> which have additional information for cursor picking </w:t>
      </w:r>
      <w:r w:rsidRPr="00AF2ADA">
        <w:rPr>
          <w:rFonts w:cs="Arial"/>
          <w:szCs w:val="22"/>
        </w:rPr>
        <w:t xml:space="preserve">utilizing the S-101 information type </w:t>
      </w:r>
      <w:proofErr w:type="spellStart"/>
      <w:r w:rsidRPr="00AF2ADA">
        <w:rPr>
          <w:rFonts w:cs="Arial"/>
          <w:b/>
          <w:szCs w:val="22"/>
        </w:rPr>
        <w:t>supplementaryInformation</w:t>
      </w:r>
      <w:proofErr w:type="spellEnd"/>
      <w:r w:rsidRPr="00AF2ADA">
        <w:rPr>
          <w:rFonts w:cs="Arial"/>
          <w:szCs w:val="22"/>
        </w:rPr>
        <w:t xml:space="preserve"> that is associated to the feature using the information association </w:t>
      </w:r>
      <w:proofErr w:type="spellStart"/>
      <w:r w:rsidRPr="00AF2ADA">
        <w:rPr>
          <w:rFonts w:cs="Arial"/>
          <w:b/>
          <w:szCs w:val="22"/>
        </w:rPr>
        <w:t>additionalInformation</w:t>
      </w:r>
      <w:proofErr w:type="spellEnd"/>
      <w:r w:rsidR="00055616" w:rsidRPr="00AF2ADA">
        <w:rPr>
          <w:rFonts w:cs="Arial"/>
          <w:szCs w:val="22"/>
        </w:rPr>
        <w:t>. The latter may cause clutter, and should</w:t>
      </w:r>
      <w:r w:rsidR="00E8552F" w:rsidRPr="00AF2ADA">
        <w:rPr>
          <w:rFonts w:cs="Arial"/>
          <w:szCs w:val="22"/>
        </w:rPr>
        <w:t xml:space="preserve"> only be displayed temporarily</w:t>
      </w:r>
      <w:r w:rsidR="00E8552F" w:rsidRPr="00E8552F">
        <w:rPr>
          <w:rFonts w:cs="Arial"/>
          <w:szCs w:val="22"/>
        </w:rPr>
        <w:t>.</w:t>
      </w:r>
    </w:p>
    <w:p w14:paraId="476EA627" w14:textId="352CD69E" w:rsidR="00055616" w:rsidRPr="00E8552F" w:rsidRDefault="002E3794" w:rsidP="00E8552F">
      <w:pPr>
        <w:pStyle w:val="Heading2"/>
        <w:widowControl w:val="0"/>
        <w:numPr>
          <w:ilvl w:val="0"/>
          <w:numId w:val="0"/>
        </w:numPr>
        <w:tabs>
          <w:tab w:val="clear" w:pos="540"/>
          <w:tab w:val="clear" w:pos="700"/>
          <w:tab w:val="left" w:pos="-720"/>
        </w:tabs>
        <w:suppressAutoHyphens w:val="0"/>
        <w:snapToGrid w:val="0"/>
        <w:spacing w:before="0" w:after="0" w:line="240" w:lineRule="auto"/>
        <w:jc w:val="left"/>
        <w:rPr>
          <w:rFonts w:cs="Arial"/>
          <w:sz w:val="20"/>
          <w:szCs w:val="22"/>
        </w:rPr>
      </w:pPr>
      <w:bookmarkStart w:id="1509" w:name="_Toc372183088"/>
      <w:bookmarkStart w:id="1510" w:name="_Toc248026617"/>
      <w:bookmarkStart w:id="1511" w:name="_Toc388963906"/>
      <w:bookmarkStart w:id="1512" w:name="_Toc412540249"/>
      <w:bookmarkStart w:id="1513" w:name="_Toc439685382"/>
      <w:r>
        <w:rPr>
          <w:sz w:val="20"/>
          <w:lang w:eastAsia="en-US"/>
        </w:rPr>
        <w:t>C2</w:t>
      </w:r>
      <w:r w:rsidR="00E8552F" w:rsidRPr="00E8552F">
        <w:rPr>
          <w:sz w:val="20"/>
          <w:lang w:eastAsia="en-US"/>
        </w:rPr>
        <w:t>.4</w:t>
      </w:r>
      <w:r w:rsidR="00E8552F">
        <w:rPr>
          <w:b w:val="0"/>
          <w:sz w:val="20"/>
          <w:lang w:eastAsia="en-US"/>
        </w:rPr>
        <w:tab/>
      </w:r>
      <w:r w:rsidR="00E8552F">
        <w:rPr>
          <w:b w:val="0"/>
          <w:sz w:val="20"/>
          <w:lang w:eastAsia="en-US"/>
        </w:rPr>
        <w:tab/>
      </w:r>
      <w:r w:rsidR="00055616" w:rsidRPr="00E8552F">
        <w:rPr>
          <w:rFonts w:cs="Arial"/>
          <w:sz w:val="20"/>
          <w:szCs w:val="22"/>
        </w:rPr>
        <w:t>Text, Diagrams etc.</w:t>
      </w:r>
      <w:bookmarkEnd w:id="1509"/>
      <w:bookmarkEnd w:id="1510"/>
      <w:bookmarkEnd w:id="1511"/>
      <w:bookmarkEnd w:id="1512"/>
      <w:bookmarkEnd w:id="1513"/>
    </w:p>
    <w:p w14:paraId="7AE90373" w14:textId="77777777" w:rsidR="00055616" w:rsidRPr="00E8552F" w:rsidRDefault="00055616" w:rsidP="00055616">
      <w:pPr>
        <w:tabs>
          <w:tab w:val="left" w:pos="850"/>
          <w:tab w:val="left" w:pos="993"/>
          <w:tab w:val="left" w:pos="1134"/>
          <w:tab w:val="left" w:pos="1418"/>
          <w:tab w:val="left" w:pos="1700"/>
          <w:tab w:val="left" w:pos="1927"/>
          <w:tab w:val="left" w:pos="1985"/>
          <w:tab w:val="left" w:pos="2948"/>
          <w:tab w:val="left" w:pos="5102"/>
          <w:tab w:val="left" w:pos="6632"/>
        </w:tabs>
        <w:snapToGrid w:val="0"/>
        <w:rPr>
          <w:rFonts w:cs="Arial"/>
          <w:szCs w:val="22"/>
        </w:rPr>
      </w:pPr>
    </w:p>
    <w:p w14:paraId="58365873" w14:textId="65F91974" w:rsidR="00055616" w:rsidRPr="00E8552F"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Cs w:val="22"/>
        </w:rPr>
      </w:pPr>
      <w:r>
        <w:rPr>
          <w:b/>
          <w:lang w:eastAsia="en-US"/>
        </w:rPr>
        <w:t>C2</w:t>
      </w:r>
      <w:r w:rsidR="00E8552F" w:rsidRPr="00E8552F">
        <w:rPr>
          <w:b/>
          <w:lang w:eastAsia="en-US"/>
        </w:rPr>
        <w:t>.4.1</w:t>
      </w:r>
      <w:r w:rsidR="00055616" w:rsidRPr="00E8552F">
        <w:rPr>
          <w:rFonts w:cs="Arial"/>
          <w:szCs w:val="22"/>
        </w:rPr>
        <w:tab/>
      </w:r>
      <w:r w:rsidR="00055616" w:rsidRPr="00E8552F">
        <w:rPr>
          <w:rFonts w:cs="Arial"/>
          <w:b/>
          <w:szCs w:val="22"/>
        </w:rPr>
        <w:t>Text as part of the display</w:t>
      </w:r>
    </w:p>
    <w:p w14:paraId="761834F7" w14:textId="77777777" w:rsidR="00055616" w:rsidRPr="00AF2ADA" w:rsidRDefault="00055616" w:rsidP="00E8552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Text information should be used on the route monitoring display only when unavoidable, since it has to be written large to be readable and so causes clutter.</w:t>
      </w:r>
    </w:p>
    <w:p w14:paraId="335D0F6B" w14:textId="010BE349" w:rsidR="00055616" w:rsidRPr="00AF2ADA" w:rsidRDefault="00E8552F" w:rsidP="00E8552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The complex attribute </w:t>
      </w:r>
      <w:proofErr w:type="spellStart"/>
      <w:r w:rsidRPr="00AF2ADA">
        <w:rPr>
          <w:rFonts w:cs="Arial"/>
          <w:b/>
          <w:szCs w:val="22"/>
        </w:rPr>
        <w:t>featureName</w:t>
      </w:r>
      <w:proofErr w:type="spellEnd"/>
      <w:r w:rsidRPr="00AF2ADA">
        <w:rPr>
          <w:rFonts w:cs="Arial"/>
          <w:szCs w:val="22"/>
        </w:rPr>
        <w:t xml:space="preserve"> has a Boolean sub-attribute </w:t>
      </w:r>
      <w:proofErr w:type="spellStart"/>
      <w:r w:rsidRPr="00AF2ADA">
        <w:rPr>
          <w:rFonts w:cs="Arial"/>
          <w:b/>
          <w:szCs w:val="22"/>
        </w:rPr>
        <w:t>displayName</w:t>
      </w:r>
      <w:proofErr w:type="spellEnd"/>
      <w:r w:rsidRPr="00AF2ADA">
        <w:rPr>
          <w:rFonts w:cs="Arial"/>
          <w:szCs w:val="22"/>
        </w:rPr>
        <w:t xml:space="preserve">.  When the ENC data is encoded with a </w:t>
      </w:r>
      <w:proofErr w:type="spellStart"/>
      <w:r w:rsidRPr="00AF2ADA">
        <w:rPr>
          <w:rFonts w:cs="Arial"/>
          <w:b/>
          <w:szCs w:val="22"/>
        </w:rPr>
        <w:t>displayName</w:t>
      </w:r>
      <w:proofErr w:type="spellEnd"/>
      <w:r w:rsidRPr="00AF2ADA">
        <w:rPr>
          <w:rFonts w:cs="Arial"/>
          <w:szCs w:val="22"/>
        </w:rPr>
        <w:t xml:space="preserve"> as true then it is intended for that </w:t>
      </w:r>
      <w:proofErr w:type="spellStart"/>
      <w:r w:rsidRPr="00AF2ADA">
        <w:rPr>
          <w:rFonts w:cs="Arial"/>
          <w:b/>
          <w:szCs w:val="22"/>
        </w:rPr>
        <w:t>featureName</w:t>
      </w:r>
      <w:proofErr w:type="spellEnd"/>
      <w:r w:rsidRPr="00AF2ADA">
        <w:rPr>
          <w:rFonts w:cs="Arial"/>
          <w:szCs w:val="22"/>
        </w:rPr>
        <w:t xml:space="preserve"> to be displayed on the ECDIS.  This is intended to declutter much of the text display on an ECDIS.  The other alternative </w:t>
      </w:r>
      <w:proofErr w:type="spellStart"/>
      <w:r w:rsidRPr="00AF2ADA">
        <w:rPr>
          <w:rFonts w:cs="Arial"/>
          <w:b/>
          <w:szCs w:val="22"/>
        </w:rPr>
        <w:t>featureNames</w:t>
      </w:r>
      <w:proofErr w:type="spellEnd"/>
      <w:r w:rsidRPr="00AF2ADA">
        <w:rPr>
          <w:rFonts w:cs="Arial"/>
          <w:szCs w:val="22"/>
        </w:rPr>
        <w:t xml:space="preserve"> must be able to be queried by the pick report.</w:t>
      </w:r>
    </w:p>
    <w:p w14:paraId="142547ED" w14:textId="5FEC7E18" w:rsidR="00055616" w:rsidRPr="00AF2ADA" w:rsidRDefault="00055616" w:rsidP="00E8552F">
      <w:pPr>
        <w:tabs>
          <w:tab w:val="left" w:pos="993"/>
          <w:tab w:val="left" w:pos="1418"/>
          <w:tab w:val="left" w:pos="1700"/>
          <w:tab w:val="left" w:pos="1927"/>
          <w:tab w:val="left" w:pos="1985"/>
          <w:tab w:val="left" w:pos="2948"/>
          <w:tab w:val="left" w:pos="5102"/>
          <w:tab w:val="left" w:pos="6632"/>
        </w:tabs>
        <w:snapToGrid w:val="0"/>
        <w:rPr>
          <w:rFonts w:cs="Arial"/>
          <w:szCs w:val="22"/>
        </w:rPr>
      </w:pPr>
      <w:r w:rsidRPr="00AF2ADA">
        <w:rPr>
          <w:rFonts w:cs="Arial"/>
          <w:szCs w:val="22"/>
        </w:rPr>
        <w:t xml:space="preserve">Soundings are treated by the </w:t>
      </w:r>
      <w:r w:rsidR="00E8552F" w:rsidRPr="00AF2ADA">
        <w:rPr>
          <w:rFonts w:cs="Arial"/>
          <w:szCs w:val="22"/>
        </w:rPr>
        <w:t>portrayal catalogue</w:t>
      </w:r>
      <w:r w:rsidRPr="00AF2ADA">
        <w:rPr>
          <w:rFonts w:cs="Arial"/>
          <w:szCs w:val="22"/>
        </w:rPr>
        <w:t xml:space="preserve"> as symbols to ensure they are legible and correctly located.</w:t>
      </w:r>
    </w:p>
    <w:p w14:paraId="05EFC21B" w14:textId="2FBEC344" w:rsidR="005B12AD" w:rsidRPr="00AF2ADA" w:rsidRDefault="00E54AB5" w:rsidP="005B12AD">
      <w:pPr>
        <w:rPr>
          <w:rFonts w:cs="Arial"/>
          <w:szCs w:val="22"/>
        </w:rPr>
      </w:pPr>
      <w:r>
        <w:rPr>
          <w:rFonts w:cs="Arial"/>
          <w:szCs w:val="22"/>
        </w:rPr>
        <w:t xml:space="preserve">In </w:t>
      </w:r>
      <w:r w:rsidRPr="00AF2ADA">
        <w:rPr>
          <w:rFonts w:cs="Arial"/>
          <w:szCs w:val="22"/>
        </w:rPr>
        <w:t>addition the following guidance should be used for text:</w:t>
      </w:r>
    </w:p>
    <w:p w14:paraId="59F636F6" w14:textId="77777777" w:rsidR="005B12AD" w:rsidRPr="00AF2ADA" w:rsidRDefault="005B12AD" w:rsidP="00FB2037">
      <w:pPr>
        <w:numPr>
          <w:ilvl w:val="0"/>
          <w:numId w:val="47"/>
        </w:numPr>
        <w:spacing w:after="0" w:line="240" w:lineRule="auto"/>
        <w:jc w:val="left"/>
        <w:rPr>
          <w:rFonts w:cs="Arial"/>
          <w:szCs w:val="22"/>
        </w:rPr>
      </w:pPr>
      <w:r w:rsidRPr="00AF2ADA">
        <w:rPr>
          <w:rFonts w:cs="Arial"/>
          <w:szCs w:val="22"/>
        </w:rPr>
        <w:t>Text is normally coloured black, to give best readability under all light conditions.</w:t>
      </w:r>
    </w:p>
    <w:p w14:paraId="55A75B33" w14:textId="221743C0" w:rsidR="005B12AD" w:rsidRPr="00AF2ADA" w:rsidRDefault="005B12AD" w:rsidP="00FB2037">
      <w:pPr>
        <w:numPr>
          <w:ilvl w:val="0"/>
          <w:numId w:val="47"/>
        </w:numPr>
        <w:spacing w:after="0" w:line="240" w:lineRule="auto"/>
        <w:jc w:val="left"/>
        <w:rPr>
          <w:rFonts w:cs="Arial"/>
          <w:szCs w:val="22"/>
        </w:rPr>
      </w:pPr>
      <w:r w:rsidRPr="00AF2ADA">
        <w:rPr>
          <w:rFonts w:cs="Arial"/>
          <w:szCs w:val="22"/>
        </w:rPr>
        <w:t xml:space="preserve">Text </w:t>
      </w:r>
      <w:r w:rsidR="003A4460">
        <w:rPr>
          <w:rFonts w:cs="Arial" w:hint="eastAsia"/>
          <w:szCs w:val="22"/>
        </w:rPr>
        <w:t>should</w:t>
      </w:r>
      <w:r w:rsidRPr="00AF2ADA">
        <w:rPr>
          <w:rFonts w:cs="Arial"/>
          <w:szCs w:val="22"/>
        </w:rPr>
        <w:t xml:space="preserve"> only be displayed when the </w:t>
      </w:r>
      <w:r w:rsidR="003A4460">
        <w:rPr>
          <w:rFonts w:cs="Arial" w:hint="eastAsia"/>
          <w:szCs w:val="22"/>
        </w:rPr>
        <w:t>feature</w:t>
      </w:r>
      <w:r w:rsidRPr="00AF2ADA">
        <w:rPr>
          <w:rFonts w:cs="Arial"/>
          <w:szCs w:val="22"/>
        </w:rPr>
        <w:t xml:space="preserve"> it applies to is displayed.</w:t>
      </w:r>
    </w:p>
    <w:p w14:paraId="10629995" w14:textId="126C097E" w:rsidR="005B12AD" w:rsidRPr="00AF2ADA" w:rsidRDefault="005B12AD" w:rsidP="00FB2037">
      <w:pPr>
        <w:numPr>
          <w:ilvl w:val="0"/>
          <w:numId w:val="47"/>
        </w:numPr>
        <w:spacing w:after="0" w:line="240" w:lineRule="auto"/>
        <w:jc w:val="left"/>
        <w:rPr>
          <w:rFonts w:cs="Arial"/>
          <w:szCs w:val="22"/>
        </w:rPr>
      </w:pPr>
      <w:r w:rsidRPr="00AF2ADA">
        <w:rPr>
          <w:rFonts w:cs="Arial"/>
          <w:szCs w:val="22"/>
        </w:rPr>
        <w:t xml:space="preserve">Text </w:t>
      </w:r>
      <w:r w:rsidR="003A4460">
        <w:rPr>
          <w:rFonts w:cs="Arial" w:hint="eastAsia"/>
          <w:szCs w:val="22"/>
        </w:rPr>
        <w:t>should</w:t>
      </w:r>
      <w:r w:rsidRPr="00AF2ADA">
        <w:rPr>
          <w:rFonts w:cs="Arial"/>
          <w:szCs w:val="22"/>
        </w:rPr>
        <w:t xml:space="preserve"> always have display priority 8, to ensure it is readable, independent of the </w:t>
      </w:r>
      <w:r w:rsidR="003A4460">
        <w:rPr>
          <w:rFonts w:cs="Arial" w:hint="eastAsia"/>
          <w:szCs w:val="22"/>
        </w:rPr>
        <w:t>feature</w:t>
      </w:r>
      <w:r w:rsidRPr="00AF2ADA">
        <w:rPr>
          <w:rFonts w:cs="Arial"/>
          <w:szCs w:val="22"/>
        </w:rPr>
        <w:t xml:space="preserve"> it applies to.</w:t>
      </w:r>
    </w:p>
    <w:p w14:paraId="31AAABBE" w14:textId="55B4CF9C" w:rsidR="005B12AD" w:rsidRPr="00AF2ADA" w:rsidRDefault="005B12AD" w:rsidP="00FB2037">
      <w:pPr>
        <w:numPr>
          <w:ilvl w:val="0"/>
          <w:numId w:val="47"/>
        </w:numPr>
        <w:spacing w:after="0" w:line="240" w:lineRule="auto"/>
        <w:jc w:val="left"/>
        <w:rPr>
          <w:rFonts w:cs="Arial"/>
          <w:szCs w:val="22"/>
        </w:rPr>
      </w:pPr>
      <w:r w:rsidRPr="00AF2ADA">
        <w:rPr>
          <w:rFonts w:cs="Arial"/>
          <w:szCs w:val="22"/>
        </w:rPr>
        <w:t xml:space="preserve">The manufacturer </w:t>
      </w:r>
      <w:r w:rsidR="003A4460">
        <w:rPr>
          <w:rFonts w:cs="Arial" w:hint="eastAsia"/>
          <w:szCs w:val="22"/>
        </w:rPr>
        <w:t>should</w:t>
      </w:r>
      <w:r w:rsidRPr="00AF2ADA">
        <w:rPr>
          <w:rFonts w:cs="Arial"/>
          <w:szCs w:val="22"/>
        </w:rPr>
        <w:t xml:space="preserve"> provide the capability to select "Important Text" and "Other Text", and </w:t>
      </w:r>
      <w:r w:rsidR="00E54AB5" w:rsidRPr="00AF2ADA">
        <w:rPr>
          <w:rFonts w:cs="Arial"/>
          <w:szCs w:val="22"/>
        </w:rPr>
        <w:t>t</w:t>
      </w:r>
      <w:r w:rsidRPr="00AF2ADA">
        <w:rPr>
          <w:rFonts w:cs="Arial"/>
          <w:szCs w:val="22"/>
        </w:rPr>
        <w:t>he</w:t>
      </w:r>
      <w:r w:rsidR="00E54AB5" w:rsidRPr="00AF2ADA">
        <w:rPr>
          <w:rFonts w:cs="Arial"/>
          <w:szCs w:val="22"/>
        </w:rPr>
        <w:t>y</w:t>
      </w:r>
      <w:r w:rsidRPr="00AF2ADA">
        <w:rPr>
          <w:rFonts w:cs="Arial"/>
          <w:szCs w:val="22"/>
        </w:rPr>
        <w:t xml:space="preserve"> may also provide further text groupings if </w:t>
      </w:r>
      <w:r w:rsidR="00E54AB5" w:rsidRPr="00AF2ADA">
        <w:rPr>
          <w:rFonts w:cs="Arial"/>
          <w:szCs w:val="22"/>
        </w:rPr>
        <w:t>t</w:t>
      </w:r>
      <w:r w:rsidRPr="00AF2ADA">
        <w:rPr>
          <w:rFonts w:cs="Arial"/>
          <w:szCs w:val="22"/>
        </w:rPr>
        <w:t>he</w:t>
      </w:r>
      <w:r w:rsidR="00AF2ADA">
        <w:rPr>
          <w:rFonts w:cs="Arial"/>
          <w:szCs w:val="22"/>
        </w:rPr>
        <w:t>y so wish</w:t>
      </w:r>
      <w:r w:rsidRPr="00AF2ADA">
        <w:rPr>
          <w:rFonts w:cs="Arial"/>
          <w:szCs w:val="22"/>
        </w:rPr>
        <w:t>.</w:t>
      </w:r>
    </w:p>
    <w:p w14:paraId="7B8B5DDA" w14:textId="77777777" w:rsidR="005B12AD" w:rsidRPr="00E54AB5" w:rsidRDefault="005B12AD" w:rsidP="005B12AD">
      <w:pPr>
        <w:rPr>
          <w:rFonts w:cs="Arial"/>
          <w:szCs w:val="22"/>
        </w:rPr>
      </w:pPr>
    </w:p>
    <w:p w14:paraId="2C9C7F7D" w14:textId="148D6D4A" w:rsidR="005B12AD" w:rsidRDefault="005B12AD" w:rsidP="005B12A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r w:rsidRPr="00E54AB5">
        <w:rPr>
          <w:rFonts w:cs="Arial"/>
          <w:szCs w:val="22"/>
        </w:rPr>
        <w:lastRenderedPageBreak/>
        <w:t xml:space="preserve">The display of text </w:t>
      </w:r>
      <w:r w:rsidR="00E54AB5" w:rsidRPr="00E54AB5">
        <w:rPr>
          <w:rFonts w:cs="Arial"/>
          <w:szCs w:val="22"/>
        </w:rPr>
        <w:t>must</w:t>
      </w:r>
      <w:r w:rsidRPr="00E54AB5">
        <w:rPr>
          <w:rFonts w:cs="Arial"/>
          <w:szCs w:val="22"/>
        </w:rPr>
        <w:t xml:space="preserve"> be controlled independently of the display of the </w:t>
      </w:r>
      <w:r w:rsidR="003A4460">
        <w:rPr>
          <w:rFonts w:cs="Arial" w:hint="eastAsia"/>
          <w:szCs w:val="22"/>
        </w:rPr>
        <w:t>feature</w:t>
      </w:r>
      <w:r w:rsidRPr="00E54AB5">
        <w:rPr>
          <w:rFonts w:cs="Arial"/>
          <w:szCs w:val="22"/>
        </w:rPr>
        <w:t xml:space="preserve"> it </w:t>
      </w:r>
      <w:r w:rsidR="00E54AB5" w:rsidRPr="00E54AB5">
        <w:rPr>
          <w:rFonts w:cs="Arial"/>
          <w:szCs w:val="22"/>
        </w:rPr>
        <w:t>applies to and the Mariner must</w:t>
      </w:r>
      <w:r w:rsidRPr="00E54AB5">
        <w:rPr>
          <w:rFonts w:cs="Arial"/>
          <w:szCs w:val="22"/>
        </w:rPr>
        <w:t xml:space="preserve"> have full control over the display of text. All text is in the IMO Category "Other Information". </w:t>
      </w:r>
    </w:p>
    <w:p w14:paraId="2AAF2195" w14:textId="139A2099" w:rsidR="005910DF" w:rsidRDefault="002E3794" w:rsidP="005B12A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lang w:eastAsia="en-US"/>
        </w:rPr>
      </w:pPr>
      <w:r>
        <w:rPr>
          <w:b/>
          <w:lang w:eastAsia="en-US"/>
        </w:rPr>
        <w:t>C2</w:t>
      </w:r>
      <w:r w:rsidR="005910DF" w:rsidRPr="00E8552F">
        <w:rPr>
          <w:b/>
          <w:lang w:eastAsia="en-US"/>
        </w:rPr>
        <w:t>.4.</w:t>
      </w:r>
      <w:r w:rsidR="005910DF">
        <w:rPr>
          <w:b/>
          <w:lang w:eastAsia="en-US"/>
        </w:rPr>
        <w:t>2</w:t>
      </w:r>
      <w:r w:rsidR="005910DF">
        <w:rPr>
          <w:b/>
          <w:lang w:eastAsia="en-US"/>
        </w:rPr>
        <w:tab/>
        <w:t>Text Groupings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686"/>
        <w:gridCol w:w="3260"/>
      </w:tblGrid>
      <w:tr w:rsidR="005910DF" w:rsidRPr="001D1924" w14:paraId="77B415B8" w14:textId="77777777" w:rsidTr="005910DF">
        <w:tc>
          <w:tcPr>
            <w:tcW w:w="1843" w:type="dxa"/>
            <w:shd w:val="clear" w:color="auto" w:fill="BFBFBF"/>
          </w:tcPr>
          <w:p w14:paraId="10C819C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b/>
              </w:rPr>
            </w:pPr>
            <w:r w:rsidRPr="005910DF">
              <w:rPr>
                <w:rFonts w:cs="Arial"/>
                <w:b/>
              </w:rPr>
              <w:t>Value of Text Group</w:t>
            </w:r>
          </w:p>
        </w:tc>
        <w:tc>
          <w:tcPr>
            <w:tcW w:w="3686" w:type="dxa"/>
            <w:shd w:val="clear" w:color="auto" w:fill="BFBFBF"/>
          </w:tcPr>
          <w:p w14:paraId="6792545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b/>
              </w:rPr>
            </w:pPr>
            <w:r w:rsidRPr="005910DF">
              <w:rPr>
                <w:rFonts w:cs="Arial"/>
                <w:b/>
              </w:rPr>
              <w:t>Text Group Description</w:t>
            </w:r>
          </w:p>
        </w:tc>
        <w:tc>
          <w:tcPr>
            <w:tcW w:w="3260" w:type="dxa"/>
            <w:shd w:val="clear" w:color="auto" w:fill="BFBFBF"/>
          </w:tcPr>
          <w:p w14:paraId="73BB68E5" w14:textId="6DC5FC32" w:rsidR="005910DF" w:rsidRPr="005910DF" w:rsidRDefault="00AF2ADA" w:rsidP="00AF2ADA">
            <w:pPr>
              <w:tabs>
                <w:tab w:val="left" w:pos="-1440"/>
                <w:tab w:val="left" w:pos="0"/>
                <w:tab w:val="left" w:pos="993"/>
                <w:tab w:val="left" w:pos="1440"/>
                <w:tab w:val="left" w:pos="2160"/>
                <w:tab w:val="left" w:pos="2880"/>
                <w:tab w:val="left" w:pos="3600"/>
                <w:tab w:val="left" w:pos="4320"/>
                <w:tab w:val="left" w:pos="4680"/>
              </w:tabs>
              <w:spacing w:after="0"/>
              <w:rPr>
                <w:rFonts w:cs="Arial"/>
                <w:b/>
              </w:rPr>
            </w:pPr>
            <w:r>
              <w:rPr>
                <w:rFonts w:cs="Arial"/>
                <w:b/>
              </w:rPr>
              <w:t>S-101</w:t>
            </w:r>
            <w:r w:rsidR="005910DF" w:rsidRPr="005910DF">
              <w:rPr>
                <w:rFonts w:cs="Arial"/>
                <w:b/>
              </w:rPr>
              <w:t xml:space="preserve"> </w:t>
            </w:r>
            <w:r>
              <w:rPr>
                <w:rFonts w:cs="Arial"/>
                <w:b/>
              </w:rPr>
              <w:t>Features and Attributes</w:t>
            </w:r>
          </w:p>
        </w:tc>
      </w:tr>
      <w:tr w:rsidR="005910DF" w:rsidRPr="001D1924" w14:paraId="5131DDF7" w14:textId="77777777" w:rsidTr="005910DF">
        <w:tc>
          <w:tcPr>
            <w:tcW w:w="1843" w:type="dxa"/>
            <w:shd w:val="clear" w:color="auto" w:fill="auto"/>
          </w:tcPr>
          <w:p w14:paraId="52B22FB3"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00-10</w:t>
            </w:r>
          </w:p>
        </w:tc>
        <w:tc>
          <w:tcPr>
            <w:tcW w:w="3686" w:type="dxa"/>
            <w:shd w:val="clear" w:color="auto" w:fill="auto"/>
          </w:tcPr>
          <w:p w14:paraId="18DCC99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roofErr w:type="gramStart"/>
            <w:r w:rsidRPr="005910DF">
              <w:rPr>
                <w:rFonts w:cs="Arial"/>
              </w:rPr>
              <w:t>reserved</w:t>
            </w:r>
            <w:proofErr w:type="gramEnd"/>
            <w:r w:rsidRPr="005910DF">
              <w:rPr>
                <w:rFonts w:cs="Arial"/>
              </w:rPr>
              <w:t xml:space="preserve"> for future assignment by IHO.</w:t>
            </w:r>
          </w:p>
        </w:tc>
        <w:tc>
          <w:tcPr>
            <w:tcW w:w="3260" w:type="dxa"/>
            <w:shd w:val="clear" w:color="auto" w:fill="auto"/>
          </w:tcPr>
          <w:p w14:paraId="692F2881"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562CA2E9" w14:textId="77777777" w:rsidTr="005910DF">
        <w:tc>
          <w:tcPr>
            <w:tcW w:w="8789" w:type="dxa"/>
            <w:gridSpan w:val="3"/>
            <w:shd w:val="clear" w:color="auto" w:fill="BFBFBF"/>
          </w:tcPr>
          <w:p w14:paraId="011D254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b/>
              </w:rPr>
            </w:pPr>
            <w:r w:rsidRPr="005910DF">
              <w:rPr>
                <w:rFonts w:cs="Arial"/>
                <w:b/>
              </w:rPr>
              <w:t>IMPORTANT Text</w:t>
            </w:r>
          </w:p>
        </w:tc>
      </w:tr>
      <w:tr w:rsidR="005910DF" w:rsidRPr="001D1924" w14:paraId="3032BA08" w14:textId="77777777" w:rsidTr="005910DF">
        <w:tc>
          <w:tcPr>
            <w:tcW w:w="1843" w:type="dxa"/>
            <w:shd w:val="clear" w:color="auto" w:fill="auto"/>
          </w:tcPr>
          <w:p w14:paraId="0972975F"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10</w:t>
            </w:r>
          </w:p>
        </w:tc>
        <w:tc>
          <w:tcPr>
            <w:tcW w:w="3686" w:type="dxa"/>
            <w:shd w:val="clear" w:color="auto" w:fill="auto"/>
          </w:tcPr>
          <w:p w14:paraId="0C25C479"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1FEF08D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4DD51D84" w14:textId="77777777" w:rsidTr="005910DF">
        <w:tc>
          <w:tcPr>
            <w:tcW w:w="1843" w:type="dxa"/>
            <w:vMerge w:val="restart"/>
            <w:shd w:val="clear" w:color="auto" w:fill="auto"/>
          </w:tcPr>
          <w:p w14:paraId="251798E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11</w:t>
            </w:r>
          </w:p>
        </w:tc>
        <w:tc>
          <w:tcPr>
            <w:tcW w:w="3686" w:type="dxa"/>
            <w:shd w:val="clear" w:color="auto" w:fill="auto"/>
          </w:tcPr>
          <w:p w14:paraId="1551A126" w14:textId="5A606AE1" w:rsidR="005910DF" w:rsidRPr="005910D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Vertical Clearance of Fixed Spans</w:t>
            </w:r>
          </w:p>
        </w:tc>
        <w:tc>
          <w:tcPr>
            <w:tcW w:w="3260" w:type="dxa"/>
            <w:shd w:val="clear" w:color="auto" w:fill="auto"/>
          </w:tcPr>
          <w:p w14:paraId="420189D2" w14:textId="77777777" w:rsidR="003F0A0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 xml:space="preserve">Span fixed, </w:t>
            </w:r>
          </w:p>
          <w:p w14:paraId="3C466C6D"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fixed</w:t>
            </w:r>
          </w:p>
          <w:p w14:paraId="779FF05D" w14:textId="00A94BA7" w:rsidR="005910DF" w:rsidRPr="005910D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Vertical clearance value</w:t>
            </w:r>
            <w:r w:rsidR="005910DF" w:rsidRPr="005910DF">
              <w:rPr>
                <w:rFonts w:cs="Arial"/>
              </w:rPr>
              <w:t xml:space="preserve"> </w:t>
            </w:r>
          </w:p>
        </w:tc>
      </w:tr>
      <w:tr w:rsidR="003F0A0F" w:rsidRPr="001D1924" w14:paraId="04382679" w14:textId="77777777" w:rsidTr="005910DF">
        <w:tc>
          <w:tcPr>
            <w:tcW w:w="1843" w:type="dxa"/>
            <w:vMerge/>
            <w:shd w:val="clear" w:color="auto" w:fill="auto"/>
          </w:tcPr>
          <w:p w14:paraId="2FB518A0" w14:textId="77777777" w:rsidR="003F0A0F" w:rsidRPr="005910D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517E7902" w14:textId="03EE543D" w:rsidR="003F0A0F" w:rsidRPr="005910D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Vertical Clearance of Open Spans</w:t>
            </w:r>
          </w:p>
        </w:tc>
        <w:tc>
          <w:tcPr>
            <w:tcW w:w="3260" w:type="dxa"/>
            <w:shd w:val="clear" w:color="auto" w:fill="auto"/>
          </w:tcPr>
          <w:p w14:paraId="69225A23" w14:textId="77777777" w:rsidR="003F0A0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Span Opening</w:t>
            </w:r>
          </w:p>
          <w:p w14:paraId="2F92910B"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Closed</w:t>
            </w:r>
          </w:p>
          <w:p w14:paraId="518EE064"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p w14:paraId="3CB26813"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open</w:t>
            </w:r>
          </w:p>
          <w:p w14:paraId="7BF5151E" w14:textId="3B63D9DA" w:rsidR="003F0A0F" w:rsidRPr="005910D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tc>
      </w:tr>
      <w:tr w:rsidR="005910DF" w:rsidRPr="001D1924" w14:paraId="46967412" w14:textId="77777777" w:rsidTr="005910DF">
        <w:tc>
          <w:tcPr>
            <w:tcW w:w="1843" w:type="dxa"/>
            <w:vMerge/>
            <w:shd w:val="clear" w:color="auto" w:fill="auto"/>
          </w:tcPr>
          <w:p w14:paraId="03DA22DB" w14:textId="234F7C64"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6277CD20"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Vertical Clearance of Overhead Cable </w:t>
            </w:r>
          </w:p>
        </w:tc>
        <w:tc>
          <w:tcPr>
            <w:tcW w:w="3260" w:type="dxa"/>
            <w:shd w:val="clear" w:color="auto" w:fill="auto"/>
          </w:tcPr>
          <w:p w14:paraId="12303951" w14:textId="77777777" w:rsidR="005910D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Cable Overhead</w:t>
            </w:r>
          </w:p>
          <w:p w14:paraId="5F13A18E" w14:textId="6DB5F890"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fixed</w:t>
            </w:r>
          </w:p>
          <w:p w14:paraId="0F29A938"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p w14:paraId="308698EE"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Safe</w:t>
            </w:r>
          </w:p>
          <w:p w14:paraId="29052CDA" w14:textId="0BD74E72" w:rsidR="003F0A0F" w:rsidRPr="005910D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tc>
      </w:tr>
      <w:tr w:rsidR="005910DF" w:rsidRPr="001D1924" w14:paraId="520CBB35" w14:textId="77777777" w:rsidTr="006D48BA">
        <w:trPr>
          <w:trHeight w:val="845"/>
        </w:trPr>
        <w:tc>
          <w:tcPr>
            <w:tcW w:w="1843" w:type="dxa"/>
            <w:vMerge/>
            <w:shd w:val="clear" w:color="auto" w:fill="auto"/>
          </w:tcPr>
          <w:p w14:paraId="14EFBE51"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4C64F2D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Vertical Clearance of Overhead Pipeline</w:t>
            </w:r>
          </w:p>
        </w:tc>
        <w:tc>
          <w:tcPr>
            <w:tcW w:w="3260" w:type="dxa"/>
            <w:shd w:val="clear" w:color="auto" w:fill="auto"/>
          </w:tcPr>
          <w:p w14:paraId="602A3B80" w14:textId="77777777" w:rsidR="005910DF" w:rsidRDefault="003F0A0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Pipeline overhead</w:t>
            </w:r>
          </w:p>
          <w:p w14:paraId="4F398BA5" w14:textId="77777777" w:rsidR="003F0A0F" w:rsidRDefault="003F0A0F" w:rsidP="003F0A0F">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fixed</w:t>
            </w:r>
          </w:p>
          <w:p w14:paraId="57C595B2" w14:textId="2E60245A" w:rsidR="003F0A0F" w:rsidRPr="005910DF" w:rsidRDefault="003F0A0F" w:rsidP="00EF17E2">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tc>
      </w:tr>
      <w:tr w:rsidR="005910DF" w:rsidRPr="001D1924" w14:paraId="4BEB380F" w14:textId="77777777" w:rsidTr="005910DF">
        <w:tc>
          <w:tcPr>
            <w:tcW w:w="1843" w:type="dxa"/>
            <w:vMerge/>
            <w:shd w:val="clear" w:color="auto" w:fill="auto"/>
          </w:tcPr>
          <w:p w14:paraId="4D76CF8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6204176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Vertical Clearance of Conveyor</w:t>
            </w:r>
          </w:p>
        </w:tc>
        <w:tc>
          <w:tcPr>
            <w:tcW w:w="3260" w:type="dxa"/>
            <w:shd w:val="clear" w:color="auto" w:fill="auto"/>
          </w:tcPr>
          <w:p w14:paraId="27BF121D" w14:textId="77777777" w:rsidR="005910DF" w:rsidRDefault="005910DF" w:rsidP="006D48BA">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C</w:t>
            </w:r>
            <w:r w:rsidR="006D48BA">
              <w:rPr>
                <w:rFonts w:cs="Arial"/>
              </w:rPr>
              <w:t>onveyer</w:t>
            </w:r>
          </w:p>
          <w:p w14:paraId="6826A392" w14:textId="77777777" w:rsidR="006D48BA"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Vertical Clearance Fixed</w:t>
            </w:r>
          </w:p>
          <w:p w14:paraId="5202AE72" w14:textId="0ABA767C" w:rsidR="006D48BA"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Clearance Value Vertical</w:t>
            </w:r>
          </w:p>
        </w:tc>
      </w:tr>
      <w:tr w:rsidR="005910DF" w:rsidRPr="001D1924" w14:paraId="179E0963" w14:textId="77777777" w:rsidTr="005910DF">
        <w:tc>
          <w:tcPr>
            <w:tcW w:w="1843" w:type="dxa"/>
            <w:vMerge/>
            <w:shd w:val="clear" w:color="auto" w:fill="auto"/>
          </w:tcPr>
          <w:p w14:paraId="19D27FD4" w14:textId="236F83B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3B7E9C7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Bearing of </w:t>
            </w:r>
            <w:proofErr w:type="spellStart"/>
            <w:r w:rsidRPr="005910DF">
              <w:rPr>
                <w:rFonts w:cs="Arial"/>
              </w:rPr>
              <w:t>Navline</w:t>
            </w:r>
            <w:proofErr w:type="spellEnd"/>
          </w:p>
        </w:tc>
        <w:tc>
          <w:tcPr>
            <w:tcW w:w="3260" w:type="dxa"/>
            <w:shd w:val="clear" w:color="auto" w:fill="auto"/>
          </w:tcPr>
          <w:p w14:paraId="51C92A5E" w14:textId="77777777" w:rsidR="005910DF"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Navigation Line</w:t>
            </w:r>
          </w:p>
          <w:p w14:paraId="034560C5" w14:textId="2D6B3BE1"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Orientation</w:t>
            </w:r>
          </w:p>
        </w:tc>
      </w:tr>
      <w:tr w:rsidR="005910DF" w:rsidRPr="001D1924" w14:paraId="087B55FF" w14:textId="77777777" w:rsidTr="005910DF">
        <w:tc>
          <w:tcPr>
            <w:tcW w:w="1843" w:type="dxa"/>
            <w:vMerge/>
            <w:shd w:val="clear" w:color="auto" w:fill="auto"/>
          </w:tcPr>
          <w:p w14:paraId="24DAC7B4"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782BF95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Recommended Route</w:t>
            </w:r>
          </w:p>
        </w:tc>
        <w:tc>
          <w:tcPr>
            <w:tcW w:w="3260" w:type="dxa"/>
            <w:shd w:val="clear" w:color="auto" w:fill="auto"/>
          </w:tcPr>
          <w:p w14:paraId="4A0A4EBC" w14:textId="047E29DB"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R</w:t>
            </w:r>
            <w:r w:rsidR="00EF17E2">
              <w:rPr>
                <w:rFonts w:cs="Arial"/>
              </w:rPr>
              <w:t>ecommended route centreline</w:t>
            </w:r>
          </w:p>
        </w:tc>
      </w:tr>
      <w:tr w:rsidR="005910DF" w:rsidRPr="001D1924" w14:paraId="6D7A7FE2" w14:textId="77777777" w:rsidTr="005910DF">
        <w:tc>
          <w:tcPr>
            <w:tcW w:w="1843" w:type="dxa"/>
            <w:vMerge/>
            <w:shd w:val="clear" w:color="auto" w:fill="auto"/>
          </w:tcPr>
          <w:p w14:paraId="7E9EC6F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2C44D052"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Deep Water Route Centreline Line</w:t>
            </w:r>
          </w:p>
        </w:tc>
        <w:tc>
          <w:tcPr>
            <w:tcW w:w="3260" w:type="dxa"/>
            <w:shd w:val="clear" w:color="auto" w:fill="auto"/>
          </w:tcPr>
          <w:p w14:paraId="66F8AFBB" w14:textId="712A4A02"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D</w:t>
            </w:r>
            <w:r w:rsidR="00EF17E2">
              <w:rPr>
                <w:rFonts w:cs="Arial"/>
              </w:rPr>
              <w:t>eepwater route centreline</w:t>
            </w:r>
          </w:p>
        </w:tc>
      </w:tr>
      <w:tr w:rsidR="005910DF" w:rsidRPr="001D1924" w14:paraId="07734FD1" w14:textId="77777777" w:rsidTr="005910DF">
        <w:tc>
          <w:tcPr>
            <w:tcW w:w="1843" w:type="dxa"/>
            <w:vMerge/>
            <w:shd w:val="clear" w:color="auto" w:fill="auto"/>
          </w:tcPr>
          <w:p w14:paraId="0F88F0F9"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13913B4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Recommended Track</w:t>
            </w:r>
          </w:p>
        </w:tc>
        <w:tc>
          <w:tcPr>
            <w:tcW w:w="3260" w:type="dxa"/>
            <w:shd w:val="clear" w:color="auto" w:fill="auto"/>
          </w:tcPr>
          <w:p w14:paraId="459BDCD2" w14:textId="062F5D14"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R</w:t>
            </w:r>
            <w:r w:rsidR="00EF17E2">
              <w:rPr>
                <w:rFonts w:cs="Arial"/>
              </w:rPr>
              <w:t>ecommended track</w:t>
            </w:r>
          </w:p>
        </w:tc>
      </w:tr>
      <w:tr w:rsidR="005910DF" w:rsidRPr="001D1924" w14:paraId="1C52B9AC" w14:textId="77777777" w:rsidTr="005910DF">
        <w:tc>
          <w:tcPr>
            <w:tcW w:w="1843" w:type="dxa"/>
            <w:vMerge/>
            <w:shd w:val="clear" w:color="auto" w:fill="auto"/>
          </w:tcPr>
          <w:p w14:paraId="6DC9AB23"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6CB74FFA"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and Communications Channel of Radio Calling-In Point</w:t>
            </w:r>
          </w:p>
        </w:tc>
        <w:tc>
          <w:tcPr>
            <w:tcW w:w="3260" w:type="dxa"/>
            <w:shd w:val="clear" w:color="auto" w:fill="auto"/>
          </w:tcPr>
          <w:p w14:paraId="0B3B3E9D" w14:textId="77777777" w:rsidR="00EF17E2"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Radio Call in Point</w:t>
            </w:r>
          </w:p>
          <w:p w14:paraId="5AAC0695" w14:textId="77777777" w:rsidR="00EF17E2"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p w14:paraId="4F842A2C" w14:textId="30CA8C21" w:rsidR="005910DF"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Communications Channel</w:t>
            </w:r>
          </w:p>
        </w:tc>
      </w:tr>
      <w:tr w:rsidR="005910DF" w:rsidRPr="001D1924" w14:paraId="0467C804" w14:textId="77777777" w:rsidTr="005910DF">
        <w:tc>
          <w:tcPr>
            <w:tcW w:w="8789" w:type="dxa"/>
            <w:gridSpan w:val="3"/>
            <w:shd w:val="clear" w:color="auto" w:fill="BFBFBF"/>
          </w:tcPr>
          <w:p w14:paraId="2CA9AD3D" w14:textId="148571C6"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b/>
              </w:rPr>
            </w:pPr>
            <w:r w:rsidRPr="005910DF">
              <w:rPr>
                <w:rFonts w:cs="Arial"/>
                <w:b/>
              </w:rPr>
              <w:t>Other Text</w:t>
            </w:r>
          </w:p>
        </w:tc>
      </w:tr>
      <w:tr w:rsidR="005910DF" w:rsidRPr="001D1924" w14:paraId="32F393E6" w14:textId="77777777" w:rsidTr="005910DF">
        <w:tc>
          <w:tcPr>
            <w:tcW w:w="1843" w:type="dxa"/>
            <w:shd w:val="clear" w:color="auto" w:fill="auto"/>
          </w:tcPr>
          <w:p w14:paraId="1C71068A"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20</w:t>
            </w:r>
          </w:p>
        </w:tc>
        <w:tc>
          <w:tcPr>
            <w:tcW w:w="3686" w:type="dxa"/>
            <w:shd w:val="clear" w:color="auto" w:fill="auto"/>
          </w:tcPr>
          <w:p w14:paraId="3714A1BE"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2D8DC60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072D73DD" w14:textId="77777777" w:rsidTr="005910DF">
        <w:tc>
          <w:tcPr>
            <w:tcW w:w="1843" w:type="dxa"/>
            <w:vMerge w:val="restart"/>
            <w:shd w:val="clear" w:color="auto" w:fill="auto"/>
          </w:tcPr>
          <w:p w14:paraId="457DBAB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21</w:t>
            </w:r>
          </w:p>
        </w:tc>
        <w:tc>
          <w:tcPr>
            <w:tcW w:w="3686" w:type="dxa"/>
            <w:shd w:val="clear" w:color="auto" w:fill="auto"/>
          </w:tcPr>
          <w:p w14:paraId="0370E85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or Number of Buoys</w:t>
            </w:r>
          </w:p>
        </w:tc>
        <w:tc>
          <w:tcPr>
            <w:tcW w:w="3260" w:type="dxa"/>
            <w:shd w:val="clear" w:color="auto" w:fill="auto"/>
          </w:tcPr>
          <w:p w14:paraId="6BC1C0BB" w14:textId="77777777" w:rsidR="00EF17E2"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Buoy xxx</w:t>
            </w:r>
          </w:p>
          <w:p w14:paraId="1D8EB7CA" w14:textId="2C50D68A" w:rsidR="005910DF"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4F90492D" w14:textId="77777777" w:rsidTr="005910DF">
        <w:tc>
          <w:tcPr>
            <w:tcW w:w="1843" w:type="dxa"/>
            <w:vMerge/>
            <w:shd w:val="clear" w:color="auto" w:fill="auto"/>
          </w:tcPr>
          <w:p w14:paraId="75C29097" w14:textId="030BAB3E"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4431F09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or Number of Beacons</w:t>
            </w:r>
          </w:p>
        </w:tc>
        <w:tc>
          <w:tcPr>
            <w:tcW w:w="3260" w:type="dxa"/>
            <w:shd w:val="clear" w:color="auto" w:fill="auto"/>
          </w:tcPr>
          <w:p w14:paraId="6FD72C41" w14:textId="77777777" w:rsidR="005910DF" w:rsidRDefault="005910DF" w:rsidP="00EF17E2">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B</w:t>
            </w:r>
            <w:r w:rsidR="00EF17E2">
              <w:rPr>
                <w:rFonts w:cs="Arial"/>
              </w:rPr>
              <w:t>eacon xxx</w:t>
            </w:r>
          </w:p>
          <w:p w14:paraId="4AE85EF9" w14:textId="51C4FA47"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7F4484B0" w14:textId="77777777" w:rsidTr="005910DF">
        <w:tc>
          <w:tcPr>
            <w:tcW w:w="1843" w:type="dxa"/>
            <w:vMerge/>
            <w:shd w:val="clear" w:color="auto" w:fill="auto"/>
          </w:tcPr>
          <w:p w14:paraId="6D543191" w14:textId="2CC9B8D8"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51FE68EF"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Name or Number </w:t>
            </w:r>
            <w:proofErr w:type="spellStart"/>
            <w:r w:rsidRPr="005910DF">
              <w:rPr>
                <w:rFonts w:cs="Arial"/>
              </w:rPr>
              <w:t>Daymarks</w:t>
            </w:r>
            <w:proofErr w:type="spellEnd"/>
          </w:p>
        </w:tc>
        <w:tc>
          <w:tcPr>
            <w:tcW w:w="3260" w:type="dxa"/>
            <w:shd w:val="clear" w:color="auto" w:fill="auto"/>
          </w:tcPr>
          <w:p w14:paraId="3F3D2988" w14:textId="77777777" w:rsidR="005910DF"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roofErr w:type="spellStart"/>
            <w:r>
              <w:rPr>
                <w:rFonts w:cs="Arial"/>
              </w:rPr>
              <w:t>Daymark</w:t>
            </w:r>
            <w:proofErr w:type="spellEnd"/>
          </w:p>
          <w:p w14:paraId="280C69D3" w14:textId="48073BA6"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3DC69E52" w14:textId="77777777" w:rsidTr="005910DF">
        <w:tc>
          <w:tcPr>
            <w:tcW w:w="1843" w:type="dxa"/>
            <w:vMerge/>
            <w:shd w:val="clear" w:color="auto" w:fill="auto"/>
          </w:tcPr>
          <w:p w14:paraId="02A34742" w14:textId="286F11B6"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4CF15112"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or Number Light Vessel</w:t>
            </w:r>
          </w:p>
        </w:tc>
        <w:tc>
          <w:tcPr>
            <w:tcW w:w="3260" w:type="dxa"/>
            <w:shd w:val="clear" w:color="auto" w:fill="auto"/>
          </w:tcPr>
          <w:p w14:paraId="6283C58B" w14:textId="77777777" w:rsidR="005910DF"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Light Vessel</w:t>
            </w:r>
          </w:p>
          <w:p w14:paraId="60BFEBD1" w14:textId="17E4A04F"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4DBC0805" w14:textId="77777777" w:rsidTr="005910DF">
        <w:tc>
          <w:tcPr>
            <w:tcW w:w="1843" w:type="dxa"/>
            <w:vMerge/>
            <w:shd w:val="clear" w:color="auto" w:fill="auto"/>
          </w:tcPr>
          <w:p w14:paraId="07B49120" w14:textId="743E5F8D"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35302A3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or Number Light Float</w:t>
            </w:r>
          </w:p>
        </w:tc>
        <w:tc>
          <w:tcPr>
            <w:tcW w:w="3260" w:type="dxa"/>
            <w:shd w:val="clear" w:color="auto" w:fill="auto"/>
          </w:tcPr>
          <w:p w14:paraId="09861514" w14:textId="77777777" w:rsidR="005910DF" w:rsidRDefault="005910DF" w:rsidP="00EF17E2">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L</w:t>
            </w:r>
            <w:r w:rsidR="00EF17E2">
              <w:rPr>
                <w:rFonts w:cs="Arial"/>
              </w:rPr>
              <w:t>ight Float</w:t>
            </w:r>
          </w:p>
          <w:p w14:paraId="13D0D65A" w14:textId="67373FF3"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1DD7B2ED" w14:textId="77777777" w:rsidTr="005910DF">
        <w:tc>
          <w:tcPr>
            <w:tcW w:w="1843" w:type="dxa"/>
            <w:vMerge/>
            <w:shd w:val="clear" w:color="auto" w:fill="auto"/>
          </w:tcPr>
          <w:p w14:paraId="418C930A" w14:textId="77E354C0"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48F1BDB3"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Name or Number Offshore Platform</w:t>
            </w:r>
          </w:p>
        </w:tc>
        <w:tc>
          <w:tcPr>
            <w:tcW w:w="3260" w:type="dxa"/>
            <w:shd w:val="clear" w:color="auto" w:fill="auto"/>
          </w:tcPr>
          <w:p w14:paraId="2EFBAF3E" w14:textId="77777777" w:rsidR="005910DF"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Offshore Platform</w:t>
            </w:r>
          </w:p>
          <w:p w14:paraId="7D075869" w14:textId="7FAF2391"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58AE5E59" w14:textId="77777777" w:rsidTr="005910DF">
        <w:tc>
          <w:tcPr>
            <w:tcW w:w="1843" w:type="dxa"/>
            <w:shd w:val="clear" w:color="auto" w:fill="auto"/>
          </w:tcPr>
          <w:p w14:paraId="76F7EE75" w14:textId="087EB33F" w:rsidR="005910DF" w:rsidRPr="005910DF" w:rsidRDefault="005910DF" w:rsidP="005910DF">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ind w:left="720" w:hanging="720"/>
              <w:rPr>
                <w:rFonts w:cs="Arial"/>
              </w:rPr>
            </w:pPr>
            <w:r w:rsidRPr="005910DF">
              <w:rPr>
                <w:rFonts w:cs="Arial"/>
              </w:rPr>
              <w:t>22</w:t>
            </w:r>
            <w:r w:rsidRPr="005910DF">
              <w:rPr>
                <w:rFonts w:cs="Arial"/>
              </w:rPr>
              <w:tab/>
            </w:r>
            <w:r w:rsidRPr="005910DF">
              <w:rPr>
                <w:rFonts w:cs="Arial"/>
              </w:rPr>
              <w:tab/>
              <w:t xml:space="preserve"> </w:t>
            </w:r>
          </w:p>
        </w:tc>
        <w:tc>
          <w:tcPr>
            <w:tcW w:w="3686" w:type="dxa"/>
            <w:shd w:val="clear" w:color="auto" w:fill="auto"/>
          </w:tcPr>
          <w:p w14:paraId="2083FFD5"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 (Not Allocated)</w:t>
            </w:r>
          </w:p>
        </w:tc>
        <w:tc>
          <w:tcPr>
            <w:tcW w:w="3260" w:type="dxa"/>
            <w:shd w:val="clear" w:color="auto" w:fill="auto"/>
          </w:tcPr>
          <w:p w14:paraId="02FA557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1C5B36AD" w14:textId="77777777" w:rsidTr="005910DF">
        <w:tc>
          <w:tcPr>
            <w:tcW w:w="1843" w:type="dxa"/>
            <w:shd w:val="clear" w:color="auto" w:fill="auto"/>
          </w:tcPr>
          <w:p w14:paraId="3466502E"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23</w:t>
            </w:r>
          </w:p>
        </w:tc>
        <w:tc>
          <w:tcPr>
            <w:tcW w:w="3686" w:type="dxa"/>
            <w:shd w:val="clear" w:color="auto" w:fill="auto"/>
          </w:tcPr>
          <w:p w14:paraId="541EC901"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Light Description String  </w:t>
            </w:r>
          </w:p>
        </w:tc>
        <w:tc>
          <w:tcPr>
            <w:tcW w:w="3260" w:type="dxa"/>
            <w:shd w:val="clear" w:color="auto" w:fill="auto"/>
          </w:tcPr>
          <w:p w14:paraId="3C121277"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01EC1876" w14:textId="77777777" w:rsidTr="005910DF">
        <w:tc>
          <w:tcPr>
            <w:tcW w:w="1843" w:type="dxa"/>
            <w:shd w:val="clear" w:color="auto" w:fill="auto"/>
          </w:tcPr>
          <w:p w14:paraId="724D3D59"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24</w:t>
            </w:r>
          </w:p>
        </w:tc>
        <w:tc>
          <w:tcPr>
            <w:tcW w:w="3686" w:type="dxa"/>
            <w:shd w:val="clear" w:color="auto" w:fill="auto"/>
          </w:tcPr>
          <w:p w14:paraId="18376982"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Note on chart data (INFORM) or nautical publication (TXTDSC)  </w:t>
            </w:r>
          </w:p>
        </w:tc>
        <w:tc>
          <w:tcPr>
            <w:tcW w:w="3260" w:type="dxa"/>
            <w:shd w:val="clear" w:color="auto" w:fill="auto"/>
          </w:tcPr>
          <w:p w14:paraId="20D7628A" w14:textId="71202767" w:rsidR="005910DF" w:rsidRPr="005910DF" w:rsidRDefault="00EF17E2"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Supplementary Information</w:t>
            </w:r>
          </w:p>
        </w:tc>
      </w:tr>
      <w:tr w:rsidR="005910DF" w:rsidRPr="001D1924" w14:paraId="010EDA6C" w14:textId="77777777" w:rsidTr="005910DF">
        <w:tc>
          <w:tcPr>
            <w:tcW w:w="1843" w:type="dxa"/>
            <w:shd w:val="clear" w:color="auto" w:fill="auto"/>
          </w:tcPr>
          <w:p w14:paraId="59730F8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25</w:t>
            </w:r>
          </w:p>
        </w:tc>
        <w:tc>
          <w:tcPr>
            <w:tcW w:w="3686" w:type="dxa"/>
            <w:shd w:val="clear" w:color="auto" w:fill="auto"/>
          </w:tcPr>
          <w:p w14:paraId="2E288644"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Nature of Seabed</w:t>
            </w:r>
          </w:p>
        </w:tc>
        <w:tc>
          <w:tcPr>
            <w:tcW w:w="3260" w:type="dxa"/>
            <w:shd w:val="clear" w:color="auto" w:fill="auto"/>
          </w:tcPr>
          <w:p w14:paraId="291D4A17" w14:textId="77777777" w:rsid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Seabed Area</w:t>
            </w:r>
          </w:p>
          <w:p w14:paraId="63B022BB" w14:textId="77777777" w:rsidR="00EF17E2"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lastRenderedPageBreak/>
              <w:t>Surface Characteristics</w:t>
            </w:r>
          </w:p>
          <w:p w14:paraId="63B3BAB7" w14:textId="5C41749B" w:rsidR="00EF17E2" w:rsidRPr="005910DF" w:rsidRDefault="00EF17E2" w:rsidP="00EF17E2">
            <w:pPr>
              <w:tabs>
                <w:tab w:val="left" w:pos="-1440"/>
                <w:tab w:val="left" w:pos="0"/>
                <w:tab w:val="left" w:pos="993"/>
                <w:tab w:val="left" w:pos="1440"/>
                <w:tab w:val="left" w:pos="2160"/>
                <w:tab w:val="left" w:pos="2880"/>
                <w:tab w:val="left" w:pos="3600"/>
                <w:tab w:val="left" w:pos="4320"/>
                <w:tab w:val="left" w:pos="4680"/>
              </w:tabs>
              <w:spacing w:after="0"/>
              <w:ind w:left="680"/>
              <w:rPr>
                <w:rFonts w:cs="Arial"/>
              </w:rPr>
            </w:pPr>
            <w:r>
              <w:rPr>
                <w:rFonts w:cs="Arial"/>
              </w:rPr>
              <w:t>Nature of surface</w:t>
            </w:r>
          </w:p>
        </w:tc>
      </w:tr>
      <w:tr w:rsidR="005910DF" w:rsidRPr="001D1924" w14:paraId="150CB220" w14:textId="77777777" w:rsidTr="005910DF">
        <w:tc>
          <w:tcPr>
            <w:tcW w:w="1843" w:type="dxa"/>
            <w:vMerge w:val="restart"/>
            <w:shd w:val="clear" w:color="auto" w:fill="auto"/>
          </w:tcPr>
          <w:p w14:paraId="31DE0FD7" w14:textId="7731399F"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lastRenderedPageBreak/>
              <w:t>26</w:t>
            </w:r>
          </w:p>
        </w:tc>
        <w:tc>
          <w:tcPr>
            <w:tcW w:w="3686" w:type="dxa"/>
            <w:vMerge w:val="restart"/>
            <w:shd w:val="clear" w:color="auto" w:fill="auto"/>
          </w:tcPr>
          <w:p w14:paraId="2F128433"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Geographic Names </w:t>
            </w:r>
          </w:p>
        </w:tc>
        <w:tc>
          <w:tcPr>
            <w:tcW w:w="3260" w:type="dxa"/>
            <w:shd w:val="clear" w:color="auto" w:fill="auto"/>
          </w:tcPr>
          <w:p w14:paraId="42F514B1" w14:textId="77777777" w:rsidR="005910DF" w:rsidRDefault="00EF17E2" w:rsidP="005910DF">
            <w:pPr>
              <w:spacing w:after="0"/>
              <w:rPr>
                <w:rFonts w:cs="Arial"/>
              </w:rPr>
            </w:pPr>
            <w:r>
              <w:rPr>
                <w:rFonts w:cs="Arial"/>
              </w:rPr>
              <w:t>Anchorage Area</w:t>
            </w:r>
          </w:p>
          <w:p w14:paraId="74665661" w14:textId="406058C6" w:rsidR="00EF17E2" w:rsidRPr="005910DF" w:rsidRDefault="00EF17E2" w:rsidP="00EF17E2">
            <w:pPr>
              <w:spacing w:after="0"/>
              <w:ind w:left="340"/>
              <w:rPr>
                <w:rFonts w:cs="Arial"/>
              </w:rPr>
            </w:pPr>
            <w:r>
              <w:rPr>
                <w:rFonts w:cs="Arial"/>
              </w:rPr>
              <w:t>Feature Name</w:t>
            </w:r>
          </w:p>
        </w:tc>
      </w:tr>
      <w:tr w:rsidR="005910DF" w:rsidRPr="001D1924" w14:paraId="133C1860" w14:textId="77777777" w:rsidTr="005910DF">
        <w:tc>
          <w:tcPr>
            <w:tcW w:w="1843" w:type="dxa"/>
            <w:vMerge/>
            <w:shd w:val="clear" w:color="auto" w:fill="auto"/>
          </w:tcPr>
          <w:p w14:paraId="231A407B" w14:textId="4F27AE8E"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412873C5"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6EF51D74" w14:textId="77777777" w:rsidR="005910DF" w:rsidRDefault="005910DF" w:rsidP="00EF17E2">
            <w:pPr>
              <w:spacing w:after="0"/>
              <w:rPr>
                <w:rFonts w:cs="Arial"/>
              </w:rPr>
            </w:pPr>
            <w:r w:rsidRPr="005910DF">
              <w:rPr>
                <w:rFonts w:cs="Arial"/>
              </w:rPr>
              <w:t>B</w:t>
            </w:r>
            <w:r w:rsidR="00EF17E2">
              <w:rPr>
                <w:rFonts w:cs="Arial"/>
              </w:rPr>
              <w:t>ridge</w:t>
            </w:r>
          </w:p>
          <w:p w14:paraId="47EE122D" w14:textId="2DCC0BD2" w:rsidR="00EF17E2" w:rsidRPr="005910DF" w:rsidRDefault="00EF17E2" w:rsidP="00EF17E2">
            <w:pPr>
              <w:spacing w:after="0"/>
              <w:ind w:left="340"/>
              <w:rPr>
                <w:rFonts w:cs="Arial"/>
              </w:rPr>
            </w:pPr>
            <w:r>
              <w:rPr>
                <w:rFonts w:cs="Arial"/>
              </w:rPr>
              <w:t>Feature Name</w:t>
            </w:r>
          </w:p>
        </w:tc>
      </w:tr>
      <w:tr w:rsidR="005910DF" w:rsidRPr="001D1924" w14:paraId="7FDF528B" w14:textId="77777777" w:rsidTr="005910DF">
        <w:tc>
          <w:tcPr>
            <w:tcW w:w="1843" w:type="dxa"/>
            <w:vMerge/>
            <w:shd w:val="clear" w:color="auto" w:fill="auto"/>
          </w:tcPr>
          <w:p w14:paraId="037FCE0E" w14:textId="4C77DFA8"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5910A4E2"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0F6CCA3B" w14:textId="77777777" w:rsidR="005910DF" w:rsidRDefault="00EF17E2" w:rsidP="005910DF">
            <w:pPr>
              <w:spacing w:after="0"/>
              <w:rPr>
                <w:rFonts w:cs="Arial"/>
              </w:rPr>
            </w:pPr>
            <w:proofErr w:type="spellStart"/>
            <w:r>
              <w:rPr>
                <w:rFonts w:cs="Arial"/>
              </w:rPr>
              <w:t>Builtup</w:t>
            </w:r>
            <w:proofErr w:type="spellEnd"/>
            <w:r>
              <w:rPr>
                <w:rFonts w:cs="Arial"/>
              </w:rPr>
              <w:t xml:space="preserve"> Area</w:t>
            </w:r>
          </w:p>
          <w:p w14:paraId="6E925BF9" w14:textId="4975A805" w:rsidR="00EF17E2" w:rsidRPr="005910DF" w:rsidRDefault="00EF17E2" w:rsidP="00EF17E2">
            <w:pPr>
              <w:spacing w:after="0"/>
              <w:ind w:left="340"/>
              <w:rPr>
                <w:rFonts w:cs="Arial"/>
              </w:rPr>
            </w:pPr>
            <w:r>
              <w:rPr>
                <w:rFonts w:cs="Arial"/>
              </w:rPr>
              <w:t>Feature Name</w:t>
            </w:r>
          </w:p>
        </w:tc>
      </w:tr>
      <w:tr w:rsidR="005910DF" w:rsidRPr="001D1924" w14:paraId="6D2196FC" w14:textId="77777777" w:rsidTr="005910DF">
        <w:tc>
          <w:tcPr>
            <w:tcW w:w="1843" w:type="dxa"/>
            <w:vMerge/>
            <w:shd w:val="clear" w:color="auto" w:fill="auto"/>
          </w:tcPr>
          <w:p w14:paraId="356E9EB3" w14:textId="5B96F659"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6FCB0AC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4CA7786A" w14:textId="77777777" w:rsidR="005910DF" w:rsidRDefault="00EF17E2" w:rsidP="005910DF">
            <w:pPr>
              <w:spacing w:after="0"/>
              <w:rPr>
                <w:rFonts w:cs="Arial"/>
              </w:rPr>
            </w:pPr>
            <w:r>
              <w:rPr>
                <w:rFonts w:cs="Arial"/>
              </w:rPr>
              <w:t>Building Single</w:t>
            </w:r>
          </w:p>
          <w:p w14:paraId="5B692E49" w14:textId="13510E77" w:rsidR="00EF17E2" w:rsidRPr="005910DF" w:rsidRDefault="00EF17E2" w:rsidP="00EF17E2">
            <w:pPr>
              <w:spacing w:after="0"/>
              <w:ind w:left="340"/>
              <w:rPr>
                <w:rFonts w:cs="Arial"/>
              </w:rPr>
            </w:pPr>
            <w:r>
              <w:rPr>
                <w:rFonts w:cs="Arial"/>
              </w:rPr>
              <w:t>Feature Name</w:t>
            </w:r>
          </w:p>
        </w:tc>
      </w:tr>
      <w:tr w:rsidR="005910DF" w:rsidRPr="001D1924" w14:paraId="5E912F3E" w14:textId="77777777" w:rsidTr="005910DF">
        <w:tc>
          <w:tcPr>
            <w:tcW w:w="1843" w:type="dxa"/>
            <w:vMerge/>
            <w:shd w:val="clear" w:color="auto" w:fill="auto"/>
          </w:tcPr>
          <w:p w14:paraId="3CAA340A" w14:textId="4FC352EC"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689B2C1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76C4B664" w14:textId="77777777" w:rsidR="005910DF" w:rsidRDefault="005910DF" w:rsidP="005910DF">
            <w:pPr>
              <w:spacing w:after="0"/>
              <w:rPr>
                <w:rFonts w:cs="Arial"/>
              </w:rPr>
            </w:pPr>
            <w:r w:rsidRPr="005910DF">
              <w:rPr>
                <w:rFonts w:cs="Arial"/>
              </w:rPr>
              <w:t>D</w:t>
            </w:r>
            <w:r w:rsidR="00EF17E2">
              <w:rPr>
                <w:rFonts w:cs="Arial"/>
              </w:rPr>
              <w:t>ock Area</w:t>
            </w:r>
          </w:p>
          <w:p w14:paraId="23F73AA2" w14:textId="5CE70ECB" w:rsidR="00EF17E2" w:rsidRPr="005910DF" w:rsidRDefault="00EF17E2" w:rsidP="00EF17E2">
            <w:pPr>
              <w:spacing w:after="0"/>
              <w:ind w:left="340"/>
              <w:rPr>
                <w:rFonts w:cs="Arial"/>
              </w:rPr>
            </w:pPr>
            <w:r>
              <w:rPr>
                <w:rFonts w:cs="Arial"/>
              </w:rPr>
              <w:t>Feature Name</w:t>
            </w:r>
          </w:p>
        </w:tc>
      </w:tr>
      <w:tr w:rsidR="005910DF" w:rsidRPr="001D1924" w14:paraId="55FD4C3B" w14:textId="77777777" w:rsidTr="005910DF">
        <w:trPr>
          <w:trHeight w:val="45"/>
        </w:trPr>
        <w:tc>
          <w:tcPr>
            <w:tcW w:w="1843" w:type="dxa"/>
            <w:vMerge/>
            <w:shd w:val="clear" w:color="auto" w:fill="auto"/>
          </w:tcPr>
          <w:p w14:paraId="02CE47ED" w14:textId="7396026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3EA9FFE0"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23AF01C2" w14:textId="77777777" w:rsidR="005910DF" w:rsidRDefault="005910DF" w:rsidP="005910DF">
            <w:pPr>
              <w:spacing w:after="0"/>
              <w:rPr>
                <w:rFonts w:cs="Arial"/>
              </w:rPr>
            </w:pPr>
            <w:r w:rsidRPr="005910DF">
              <w:rPr>
                <w:rFonts w:cs="Arial"/>
              </w:rPr>
              <w:t>F</w:t>
            </w:r>
            <w:r w:rsidR="00EF17E2">
              <w:rPr>
                <w:rFonts w:cs="Arial"/>
              </w:rPr>
              <w:t>airway</w:t>
            </w:r>
          </w:p>
          <w:p w14:paraId="1ACA17BC" w14:textId="25DD2400" w:rsidR="00EF17E2" w:rsidRPr="005910DF" w:rsidRDefault="00EF17E2" w:rsidP="00EF17E2">
            <w:pPr>
              <w:spacing w:after="0"/>
              <w:ind w:left="340"/>
              <w:rPr>
                <w:rFonts w:cs="Arial"/>
              </w:rPr>
            </w:pPr>
            <w:r>
              <w:rPr>
                <w:rFonts w:cs="Arial"/>
              </w:rPr>
              <w:t>Feature Name</w:t>
            </w:r>
          </w:p>
        </w:tc>
      </w:tr>
      <w:tr w:rsidR="005910DF" w:rsidRPr="001D1924" w14:paraId="0ADAF953" w14:textId="77777777" w:rsidTr="005910DF">
        <w:trPr>
          <w:trHeight w:val="274"/>
        </w:trPr>
        <w:tc>
          <w:tcPr>
            <w:tcW w:w="1843" w:type="dxa"/>
            <w:vMerge/>
            <w:shd w:val="clear" w:color="auto" w:fill="auto"/>
          </w:tcPr>
          <w:p w14:paraId="71625177" w14:textId="0BE3310B"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63DC40D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4E722D46" w14:textId="77777777" w:rsidR="005910DF" w:rsidRDefault="00EF17E2" w:rsidP="005910DF">
            <w:pPr>
              <w:spacing w:after="0"/>
              <w:rPr>
                <w:rFonts w:cs="Arial"/>
              </w:rPr>
            </w:pPr>
            <w:proofErr w:type="spellStart"/>
            <w:r>
              <w:rPr>
                <w:rFonts w:cs="Arial"/>
              </w:rPr>
              <w:t>Landarea</w:t>
            </w:r>
            <w:proofErr w:type="spellEnd"/>
          </w:p>
          <w:p w14:paraId="13B110B7" w14:textId="5D68CF1C" w:rsidR="00EF17E2" w:rsidRPr="005910DF" w:rsidRDefault="00EF17E2" w:rsidP="00EF17E2">
            <w:pPr>
              <w:spacing w:after="0"/>
              <w:ind w:left="340"/>
              <w:rPr>
                <w:rFonts w:cs="Arial"/>
              </w:rPr>
            </w:pPr>
            <w:r>
              <w:rPr>
                <w:rFonts w:cs="Arial"/>
              </w:rPr>
              <w:t>Feature Name</w:t>
            </w:r>
          </w:p>
        </w:tc>
      </w:tr>
      <w:tr w:rsidR="005910DF" w:rsidRPr="001D1924" w14:paraId="4146F1D8" w14:textId="77777777" w:rsidTr="005910DF">
        <w:trPr>
          <w:trHeight w:val="45"/>
        </w:trPr>
        <w:tc>
          <w:tcPr>
            <w:tcW w:w="1843" w:type="dxa"/>
            <w:vMerge/>
            <w:shd w:val="clear" w:color="auto" w:fill="auto"/>
          </w:tcPr>
          <w:p w14:paraId="0D9BAB83" w14:textId="0D3FA34F"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280F8992"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3028ADCE" w14:textId="77777777" w:rsidR="005910DF" w:rsidRDefault="005910DF" w:rsidP="005910DF">
            <w:pPr>
              <w:spacing w:after="0"/>
              <w:rPr>
                <w:rFonts w:cs="Arial"/>
              </w:rPr>
            </w:pPr>
            <w:r w:rsidRPr="005910DF">
              <w:rPr>
                <w:rFonts w:cs="Arial"/>
              </w:rPr>
              <w:t>L</w:t>
            </w:r>
            <w:r w:rsidR="00EF17E2">
              <w:rPr>
                <w:rFonts w:cs="Arial"/>
              </w:rPr>
              <w:t>andmark</w:t>
            </w:r>
          </w:p>
          <w:p w14:paraId="771D7CBA" w14:textId="616352A1" w:rsidR="00EF17E2" w:rsidRPr="005910DF" w:rsidRDefault="00EF17E2" w:rsidP="00EF17E2">
            <w:pPr>
              <w:spacing w:after="0"/>
              <w:ind w:left="340"/>
              <w:rPr>
                <w:rFonts w:cs="Arial"/>
              </w:rPr>
            </w:pPr>
            <w:r>
              <w:rPr>
                <w:rFonts w:cs="Arial"/>
              </w:rPr>
              <w:t>Feature Name</w:t>
            </w:r>
          </w:p>
        </w:tc>
      </w:tr>
      <w:tr w:rsidR="005910DF" w:rsidRPr="001D1924" w14:paraId="78BB9A3B" w14:textId="77777777" w:rsidTr="005910DF">
        <w:trPr>
          <w:trHeight w:val="45"/>
        </w:trPr>
        <w:tc>
          <w:tcPr>
            <w:tcW w:w="1843" w:type="dxa"/>
            <w:vMerge/>
            <w:shd w:val="clear" w:color="auto" w:fill="auto"/>
          </w:tcPr>
          <w:p w14:paraId="59B8B220" w14:textId="23A08D8E"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1D965A7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3FBDD34A" w14:textId="77777777" w:rsidR="005910DF" w:rsidRDefault="005910DF" w:rsidP="005910DF">
            <w:pPr>
              <w:spacing w:after="0"/>
              <w:rPr>
                <w:rFonts w:cs="Arial"/>
              </w:rPr>
            </w:pPr>
            <w:r w:rsidRPr="005910DF">
              <w:rPr>
                <w:rFonts w:cs="Arial"/>
              </w:rPr>
              <w:t>L</w:t>
            </w:r>
            <w:r w:rsidR="00EF17E2">
              <w:rPr>
                <w:rFonts w:cs="Arial"/>
              </w:rPr>
              <w:t>and Region</w:t>
            </w:r>
          </w:p>
          <w:p w14:paraId="2C19E6E5" w14:textId="1D245334" w:rsidR="00EF17E2" w:rsidRPr="005910DF" w:rsidRDefault="00EF17E2" w:rsidP="00EF17E2">
            <w:pPr>
              <w:spacing w:after="0"/>
              <w:ind w:left="340"/>
              <w:rPr>
                <w:rFonts w:cs="Arial"/>
              </w:rPr>
            </w:pPr>
            <w:r>
              <w:rPr>
                <w:rFonts w:cs="Arial"/>
              </w:rPr>
              <w:t>Feature Name</w:t>
            </w:r>
          </w:p>
        </w:tc>
      </w:tr>
      <w:tr w:rsidR="005910DF" w:rsidRPr="001D1924" w14:paraId="68153B76" w14:textId="77777777" w:rsidTr="005910DF">
        <w:trPr>
          <w:trHeight w:val="45"/>
        </w:trPr>
        <w:tc>
          <w:tcPr>
            <w:tcW w:w="1843" w:type="dxa"/>
            <w:vMerge/>
            <w:shd w:val="clear" w:color="auto" w:fill="auto"/>
          </w:tcPr>
          <w:p w14:paraId="5018CEBB" w14:textId="705F9000"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62BFBB2A"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369D08C4" w14:textId="77777777" w:rsidR="005910DF" w:rsidRDefault="005910DF" w:rsidP="005910DF">
            <w:pPr>
              <w:spacing w:after="0"/>
              <w:rPr>
                <w:rFonts w:cs="Arial"/>
              </w:rPr>
            </w:pPr>
            <w:r w:rsidRPr="005910DF">
              <w:rPr>
                <w:rFonts w:cs="Arial"/>
              </w:rPr>
              <w:t>S</w:t>
            </w:r>
            <w:r w:rsidR="00EF17E2">
              <w:rPr>
                <w:rFonts w:cs="Arial"/>
              </w:rPr>
              <w:t>ea Area</w:t>
            </w:r>
          </w:p>
          <w:p w14:paraId="707C354A" w14:textId="059B79D8" w:rsidR="00EF17E2" w:rsidRPr="005910DF" w:rsidRDefault="00EF17E2" w:rsidP="00EF17E2">
            <w:pPr>
              <w:spacing w:after="0"/>
              <w:ind w:left="340"/>
              <w:rPr>
                <w:rFonts w:cs="Arial"/>
              </w:rPr>
            </w:pPr>
            <w:r>
              <w:rPr>
                <w:rFonts w:cs="Arial"/>
              </w:rPr>
              <w:t>Feature Name</w:t>
            </w:r>
          </w:p>
        </w:tc>
      </w:tr>
      <w:tr w:rsidR="005910DF" w:rsidRPr="001D1924" w14:paraId="6D3D03E7" w14:textId="77777777" w:rsidTr="005910DF">
        <w:tc>
          <w:tcPr>
            <w:tcW w:w="1843" w:type="dxa"/>
            <w:vMerge/>
            <w:shd w:val="clear" w:color="auto" w:fill="auto"/>
          </w:tcPr>
          <w:p w14:paraId="11970725" w14:textId="41661E0C"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69F9D1C8"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0370F344" w14:textId="77777777" w:rsidR="005910DF" w:rsidRDefault="005910DF" w:rsidP="005910DF">
            <w:pPr>
              <w:spacing w:after="0"/>
              <w:rPr>
                <w:rFonts w:cs="Arial"/>
              </w:rPr>
            </w:pPr>
            <w:r w:rsidRPr="005910DF">
              <w:rPr>
                <w:rFonts w:cs="Arial"/>
              </w:rPr>
              <w:t>T</w:t>
            </w:r>
            <w:r w:rsidR="00EF17E2">
              <w:rPr>
                <w:rFonts w:cs="Arial"/>
              </w:rPr>
              <w:t>ideway</w:t>
            </w:r>
          </w:p>
          <w:p w14:paraId="2FF1E077" w14:textId="3D8BA749" w:rsidR="00EF17E2" w:rsidRPr="005910DF" w:rsidRDefault="00EF17E2" w:rsidP="00EF17E2">
            <w:pPr>
              <w:spacing w:after="0"/>
              <w:ind w:left="340"/>
              <w:rPr>
                <w:rFonts w:cs="Arial"/>
              </w:rPr>
            </w:pPr>
            <w:r>
              <w:rPr>
                <w:rFonts w:cs="Arial"/>
              </w:rPr>
              <w:t>Feature Name</w:t>
            </w:r>
          </w:p>
        </w:tc>
      </w:tr>
      <w:tr w:rsidR="005910DF" w:rsidRPr="001D1924" w14:paraId="0E26EA4F" w14:textId="77777777" w:rsidTr="005910DF">
        <w:tc>
          <w:tcPr>
            <w:tcW w:w="1843" w:type="dxa"/>
            <w:vMerge/>
            <w:shd w:val="clear" w:color="auto" w:fill="auto"/>
          </w:tcPr>
          <w:p w14:paraId="58CBAA7B" w14:textId="1F313359"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18580A60"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5EF27F85" w14:textId="77777777" w:rsidR="005910DF" w:rsidRDefault="009D0247" w:rsidP="005910DF">
            <w:pPr>
              <w:spacing w:after="0"/>
              <w:rPr>
                <w:rFonts w:cs="Arial"/>
              </w:rPr>
            </w:pPr>
            <w:r>
              <w:rPr>
                <w:rFonts w:cs="Arial"/>
              </w:rPr>
              <w:t>Pilot Boarding Place</w:t>
            </w:r>
          </w:p>
          <w:p w14:paraId="0492C89D" w14:textId="2C9FC37E" w:rsidR="009D0247" w:rsidRPr="005910DF" w:rsidRDefault="009D0247" w:rsidP="009D0247">
            <w:pPr>
              <w:spacing w:after="0"/>
              <w:ind w:left="340"/>
              <w:rPr>
                <w:rFonts w:cs="Arial"/>
              </w:rPr>
            </w:pPr>
            <w:r>
              <w:rPr>
                <w:rFonts w:cs="Arial"/>
              </w:rPr>
              <w:t>Feature Name</w:t>
            </w:r>
          </w:p>
        </w:tc>
      </w:tr>
      <w:tr w:rsidR="005910DF" w:rsidRPr="001D1924" w14:paraId="5E6D6F06" w14:textId="77777777" w:rsidTr="005910DF">
        <w:tc>
          <w:tcPr>
            <w:tcW w:w="1843" w:type="dxa"/>
            <w:vMerge w:val="restart"/>
            <w:shd w:val="clear" w:color="auto" w:fill="auto"/>
          </w:tcPr>
          <w:p w14:paraId="05F77FD1" w14:textId="1813047C"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27</w:t>
            </w:r>
          </w:p>
        </w:tc>
        <w:tc>
          <w:tcPr>
            <w:tcW w:w="3686" w:type="dxa"/>
            <w:shd w:val="clear" w:color="auto" w:fill="auto"/>
          </w:tcPr>
          <w:p w14:paraId="02EF215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Value of Magnetic Variation</w:t>
            </w:r>
          </w:p>
        </w:tc>
        <w:tc>
          <w:tcPr>
            <w:tcW w:w="3260" w:type="dxa"/>
            <w:shd w:val="clear" w:color="auto" w:fill="auto"/>
          </w:tcPr>
          <w:p w14:paraId="07706F3A" w14:textId="77777777" w:rsid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Magnetic Variation</w:t>
            </w:r>
          </w:p>
          <w:p w14:paraId="2ADF9540" w14:textId="7F67C302" w:rsidR="009D0247"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Value of magnetic variation</w:t>
            </w:r>
          </w:p>
        </w:tc>
      </w:tr>
      <w:tr w:rsidR="005910DF" w:rsidRPr="001D1924" w14:paraId="1A6A4A09" w14:textId="77777777" w:rsidTr="005910DF">
        <w:tc>
          <w:tcPr>
            <w:tcW w:w="1843" w:type="dxa"/>
            <w:vMerge/>
            <w:shd w:val="clear" w:color="auto" w:fill="auto"/>
          </w:tcPr>
          <w:p w14:paraId="2749218E"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shd w:val="clear" w:color="auto" w:fill="auto"/>
          </w:tcPr>
          <w:p w14:paraId="3B991F6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Value of Swept Depth</w:t>
            </w:r>
          </w:p>
        </w:tc>
        <w:tc>
          <w:tcPr>
            <w:tcW w:w="3260" w:type="dxa"/>
            <w:shd w:val="clear" w:color="auto" w:fill="auto"/>
          </w:tcPr>
          <w:p w14:paraId="2C3EA49B" w14:textId="77777777" w:rsidR="009D0247" w:rsidRDefault="009D0247"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Swept Area</w:t>
            </w:r>
          </w:p>
          <w:p w14:paraId="7C566B96" w14:textId="42EB9856" w:rsidR="005910DF"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Depth range minimum value</w:t>
            </w:r>
          </w:p>
        </w:tc>
      </w:tr>
      <w:tr w:rsidR="005910DF" w:rsidRPr="001D1924" w14:paraId="512E52F9" w14:textId="77777777" w:rsidTr="005910DF">
        <w:tc>
          <w:tcPr>
            <w:tcW w:w="1843" w:type="dxa"/>
            <w:shd w:val="clear" w:color="auto" w:fill="auto"/>
          </w:tcPr>
          <w:p w14:paraId="7AA70E5D" w14:textId="7A3D8B39" w:rsidR="005910DF" w:rsidRPr="005910DF" w:rsidRDefault="005910DF" w:rsidP="005910DF">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28</w:t>
            </w:r>
            <w:r w:rsidRPr="005910DF">
              <w:rPr>
                <w:rFonts w:cs="Arial"/>
              </w:rPr>
              <w:tab/>
            </w:r>
          </w:p>
        </w:tc>
        <w:tc>
          <w:tcPr>
            <w:tcW w:w="3686" w:type="dxa"/>
            <w:shd w:val="clear" w:color="auto" w:fill="auto"/>
          </w:tcPr>
          <w:p w14:paraId="75DEF07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Height of Islet Or Land Feature</w:t>
            </w:r>
          </w:p>
        </w:tc>
        <w:tc>
          <w:tcPr>
            <w:tcW w:w="3260" w:type="dxa"/>
            <w:shd w:val="clear" w:color="auto" w:fill="auto"/>
          </w:tcPr>
          <w:p w14:paraId="17E92631" w14:textId="300C5D34" w:rsidR="005910DF" w:rsidRDefault="009D0247"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roofErr w:type="spellStart"/>
            <w:r>
              <w:rPr>
                <w:rFonts w:cs="Arial"/>
              </w:rPr>
              <w:t>Landarea</w:t>
            </w:r>
            <w:proofErr w:type="spellEnd"/>
          </w:p>
          <w:p w14:paraId="04BC91B4" w14:textId="6560565A" w:rsidR="009D0247"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Height</w:t>
            </w:r>
          </w:p>
        </w:tc>
      </w:tr>
      <w:tr w:rsidR="005910DF" w:rsidRPr="001D1924" w14:paraId="264978DD" w14:textId="77777777" w:rsidTr="005910DF">
        <w:tc>
          <w:tcPr>
            <w:tcW w:w="1843" w:type="dxa"/>
            <w:vMerge w:val="restart"/>
            <w:shd w:val="clear" w:color="auto" w:fill="auto"/>
          </w:tcPr>
          <w:p w14:paraId="7931F737" w14:textId="666AF380"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29 </w:t>
            </w:r>
          </w:p>
        </w:tc>
        <w:tc>
          <w:tcPr>
            <w:tcW w:w="3686" w:type="dxa"/>
            <w:vMerge w:val="restart"/>
            <w:shd w:val="clear" w:color="auto" w:fill="auto"/>
          </w:tcPr>
          <w:p w14:paraId="0CE5F43E"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Berth Number</w:t>
            </w:r>
          </w:p>
        </w:tc>
        <w:tc>
          <w:tcPr>
            <w:tcW w:w="3260" w:type="dxa"/>
            <w:shd w:val="clear" w:color="auto" w:fill="auto"/>
          </w:tcPr>
          <w:p w14:paraId="56E8B8FD" w14:textId="77777777" w:rsidR="009D0247" w:rsidRDefault="009D0247"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Berths</w:t>
            </w:r>
          </w:p>
          <w:p w14:paraId="6CD79A5B" w14:textId="5BAF5451" w:rsidR="005910DF"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r w:rsidR="005910DF" w:rsidRPr="005910DF">
              <w:rPr>
                <w:rFonts w:cs="Arial"/>
              </w:rPr>
              <w:t xml:space="preserve"> </w:t>
            </w:r>
          </w:p>
        </w:tc>
      </w:tr>
      <w:tr w:rsidR="005910DF" w:rsidRPr="001D1924" w14:paraId="3F36468C" w14:textId="77777777" w:rsidTr="005910DF">
        <w:tc>
          <w:tcPr>
            <w:tcW w:w="1843" w:type="dxa"/>
            <w:vMerge/>
            <w:shd w:val="clear" w:color="auto" w:fill="auto"/>
          </w:tcPr>
          <w:p w14:paraId="6BAE8E06" w14:textId="390DA63D"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686" w:type="dxa"/>
            <w:vMerge/>
            <w:shd w:val="clear" w:color="auto" w:fill="auto"/>
          </w:tcPr>
          <w:p w14:paraId="228B70EC"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c>
          <w:tcPr>
            <w:tcW w:w="3260" w:type="dxa"/>
            <w:shd w:val="clear" w:color="auto" w:fill="auto"/>
          </w:tcPr>
          <w:p w14:paraId="26107E1C" w14:textId="77777777" w:rsidR="005910DF" w:rsidRDefault="009D0247"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Anchor Berth</w:t>
            </w:r>
          </w:p>
          <w:p w14:paraId="5A77C10F" w14:textId="06CC53A0" w:rsidR="009D0247"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Feature Name</w:t>
            </w:r>
          </w:p>
        </w:tc>
      </w:tr>
      <w:tr w:rsidR="005910DF" w:rsidRPr="001D1924" w14:paraId="0804F630" w14:textId="77777777" w:rsidTr="005910DF">
        <w:tc>
          <w:tcPr>
            <w:tcW w:w="1843" w:type="dxa"/>
            <w:shd w:val="clear" w:color="auto" w:fill="auto"/>
          </w:tcPr>
          <w:p w14:paraId="203D4A7E" w14:textId="61C2BCA8"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30</w:t>
            </w:r>
            <w:r w:rsidRPr="005910DF">
              <w:rPr>
                <w:rFonts w:cs="Arial"/>
              </w:rPr>
              <w:tab/>
              <w:t xml:space="preserve"> </w:t>
            </w:r>
          </w:p>
        </w:tc>
        <w:tc>
          <w:tcPr>
            <w:tcW w:w="3686" w:type="dxa"/>
            <w:shd w:val="clear" w:color="auto" w:fill="auto"/>
          </w:tcPr>
          <w:p w14:paraId="6A5F913F"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Na  </w:t>
            </w:r>
          </w:p>
        </w:tc>
        <w:tc>
          <w:tcPr>
            <w:tcW w:w="3260" w:type="dxa"/>
            <w:shd w:val="clear" w:color="auto" w:fill="auto"/>
          </w:tcPr>
          <w:p w14:paraId="6F54170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696A2317" w14:textId="77777777" w:rsidTr="005910DF">
        <w:tc>
          <w:tcPr>
            <w:tcW w:w="1843" w:type="dxa"/>
            <w:shd w:val="clear" w:color="auto" w:fill="auto"/>
          </w:tcPr>
          <w:p w14:paraId="4165463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*31</w:t>
            </w:r>
            <w:r w:rsidRPr="005910DF">
              <w:rPr>
                <w:rFonts w:cs="Arial"/>
              </w:rPr>
              <w:tab/>
            </w:r>
          </w:p>
        </w:tc>
        <w:tc>
          <w:tcPr>
            <w:tcW w:w="3686" w:type="dxa"/>
            <w:shd w:val="clear" w:color="auto" w:fill="auto"/>
          </w:tcPr>
          <w:p w14:paraId="654356F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National Language Text </w:t>
            </w:r>
          </w:p>
        </w:tc>
        <w:tc>
          <w:tcPr>
            <w:tcW w:w="3260" w:type="dxa"/>
            <w:shd w:val="clear" w:color="auto" w:fill="auto"/>
          </w:tcPr>
          <w:p w14:paraId="7BB133FB" w14:textId="77777777" w:rsidR="005910DF" w:rsidRDefault="009D0247"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Pr>
                <w:rFonts w:cs="Arial"/>
              </w:rPr>
              <w:t>Feature Name</w:t>
            </w:r>
          </w:p>
          <w:p w14:paraId="7BF10E97" w14:textId="77777777" w:rsidR="009D0247"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Language</w:t>
            </w:r>
          </w:p>
          <w:p w14:paraId="636D0BCA" w14:textId="79A8F5D1" w:rsidR="009D0247" w:rsidRPr="005910DF" w:rsidRDefault="009D0247" w:rsidP="009D0247">
            <w:pPr>
              <w:tabs>
                <w:tab w:val="left" w:pos="-1440"/>
                <w:tab w:val="left" w:pos="0"/>
                <w:tab w:val="left" w:pos="993"/>
                <w:tab w:val="left" w:pos="1440"/>
                <w:tab w:val="left" w:pos="2160"/>
                <w:tab w:val="left" w:pos="2880"/>
                <w:tab w:val="left" w:pos="3600"/>
                <w:tab w:val="left" w:pos="4320"/>
                <w:tab w:val="left" w:pos="4680"/>
              </w:tabs>
              <w:spacing w:after="0"/>
              <w:ind w:left="340"/>
              <w:rPr>
                <w:rFonts w:cs="Arial"/>
              </w:rPr>
            </w:pPr>
            <w:r>
              <w:rPr>
                <w:rFonts w:cs="Arial"/>
              </w:rPr>
              <w:t>Name</w:t>
            </w:r>
          </w:p>
        </w:tc>
      </w:tr>
      <w:tr w:rsidR="005910DF" w:rsidRPr="001D1924" w14:paraId="4C969938" w14:textId="77777777" w:rsidTr="005910DF">
        <w:tc>
          <w:tcPr>
            <w:tcW w:w="1843" w:type="dxa"/>
            <w:shd w:val="clear" w:color="auto" w:fill="auto"/>
          </w:tcPr>
          <w:p w14:paraId="27D119F9" w14:textId="69C9B170"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32-49</w:t>
            </w:r>
          </w:p>
        </w:tc>
        <w:tc>
          <w:tcPr>
            <w:tcW w:w="3686" w:type="dxa"/>
            <w:shd w:val="clear" w:color="auto" w:fill="auto"/>
          </w:tcPr>
          <w:p w14:paraId="1BDE3F8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Reserved For IHO</w:t>
            </w:r>
            <w:r w:rsidRPr="005910DF">
              <w:rPr>
                <w:rFonts w:cs="Arial"/>
              </w:rPr>
              <w:tab/>
            </w:r>
          </w:p>
        </w:tc>
        <w:tc>
          <w:tcPr>
            <w:tcW w:w="3260" w:type="dxa"/>
            <w:shd w:val="clear" w:color="auto" w:fill="auto"/>
          </w:tcPr>
          <w:p w14:paraId="3837B7E5"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6BE2D968" w14:textId="77777777" w:rsidTr="005910DF">
        <w:tc>
          <w:tcPr>
            <w:tcW w:w="1843" w:type="dxa"/>
            <w:shd w:val="clear" w:color="auto" w:fill="auto"/>
          </w:tcPr>
          <w:p w14:paraId="4880C8B1"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50-69</w:t>
            </w:r>
          </w:p>
        </w:tc>
        <w:tc>
          <w:tcPr>
            <w:tcW w:w="3686" w:type="dxa"/>
            <w:shd w:val="clear" w:color="auto" w:fill="auto"/>
          </w:tcPr>
          <w:p w14:paraId="0FA015DB" w14:textId="77777777" w:rsidR="005910DF" w:rsidRPr="005910DF" w:rsidRDefault="005910DF" w:rsidP="005910D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024"/>
                <w:tab w:val="left" w:pos="3600"/>
                <w:tab w:val="left" w:pos="4320"/>
                <w:tab w:val="left" w:pos="5040"/>
                <w:tab w:val="left" w:pos="5760"/>
                <w:tab w:val="left" w:pos="6480"/>
                <w:tab w:val="left" w:pos="7200"/>
                <w:tab w:val="left" w:pos="7920"/>
                <w:tab w:val="left" w:pos="8640"/>
              </w:tabs>
              <w:spacing w:after="0"/>
              <w:ind w:left="1440" w:hanging="1440"/>
              <w:rPr>
                <w:rFonts w:cs="Arial"/>
              </w:rPr>
            </w:pPr>
            <w:r w:rsidRPr="005910DF">
              <w:rPr>
                <w:rFonts w:cs="Arial"/>
              </w:rPr>
              <w:t>Mariners' Text, Including Planned</w:t>
            </w:r>
          </w:p>
          <w:p w14:paraId="0B732716" w14:textId="77777777" w:rsidR="005910DF" w:rsidRPr="005910DF" w:rsidRDefault="005910DF" w:rsidP="005910D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024"/>
                <w:tab w:val="left" w:pos="3600"/>
                <w:tab w:val="left" w:pos="4320"/>
                <w:tab w:val="left" w:pos="5040"/>
                <w:tab w:val="left" w:pos="5760"/>
                <w:tab w:val="left" w:pos="6480"/>
                <w:tab w:val="left" w:pos="7200"/>
                <w:tab w:val="left" w:pos="7920"/>
                <w:tab w:val="left" w:pos="8640"/>
              </w:tabs>
              <w:spacing w:after="0"/>
              <w:ind w:left="1440" w:hanging="1440"/>
              <w:rPr>
                <w:rFonts w:cs="Arial"/>
              </w:rPr>
            </w:pPr>
            <w:r w:rsidRPr="005910DF">
              <w:rPr>
                <w:rFonts w:cs="Arial"/>
              </w:rPr>
              <w:t>Speed Etc.</w:t>
            </w:r>
          </w:p>
        </w:tc>
        <w:tc>
          <w:tcPr>
            <w:tcW w:w="3260" w:type="dxa"/>
            <w:shd w:val="clear" w:color="auto" w:fill="auto"/>
          </w:tcPr>
          <w:p w14:paraId="5BAF3721"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02CB7129" w14:textId="77777777" w:rsidTr="005910DF">
        <w:tc>
          <w:tcPr>
            <w:tcW w:w="1843" w:type="dxa"/>
            <w:shd w:val="clear" w:color="auto" w:fill="auto"/>
          </w:tcPr>
          <w:p w14:paraId="78BB649D"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70-79</w:t>
            </w:r>
          </w:p>
        </w:tc>
        <w:tc>
          <w:tcPr>
            <w:tcW w:w="3686" w:type="dxa"/>
            <w:shd w:val="clear" w:color="auto" w:fill="auto"/>
          </w:tcPr>
          <w:p w14:paraId="480FC236"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Manufacturer’s Text</w:t>
            </w:r>
          </w:p>
        </w:tc>
        <w:tc>
          <w:tcPr>
            <w:tcW w:w="3260" w:type="dxa"/>
            <w:shd w:val="clear" w:color="auto" w:fill="auto"/>
          </w:tcPr>
          <w:p w14:paraId="1F9A701B"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r w:rsidR="005910DF" w:rsidRPr="001D1924" w14:paraId="50F808D1" w14:textId="77777777" w:rsidTr="005910DF">
        <w:tc>
          <w:tcPr>
            <w:tcW w:w="1843" w:type="dxa"/>
            <w:shd w:val="clear" w:color="auto" w:fill="auto"/>
          </w:tcPr>
          <w:p w14:paraId="51C0F1F5"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80-99</w:t>
            </w:r>
          </w:p>
        </w:tc>
        <w:tc>
          <w:tcPr>
            <w:tcW w:w="3686" w:type="dxa"/>
            <w:shd w:val="clear" w:color="auto" w:fill="auto"/>
          </w:tcPr>
          <w:p w14:paraId="720F2975"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r w:rsidRPr="005910DF">
              <w:rPr>
                <w:rFonts w:cs="Arial"/>
              </w:rPr>
              <w:t xml:space="preserve">Future Requirements </w:t>
            </w:r>
          </w:p>
        </w:tc>
        <w:tc>
          <w:tcPr>
            <w:tcW w:w="3260" w:type="dxa"/>
            <w:shd w:val="clear" w:color="auto" w:fill="auto"/>
          </w:tcPr>
          <w:p w14:paraId="4AB65C19" w14:textId="77777777" w:rsidR="005910DF" w:rsidRPr="005910DF" w:rsidRDefault="005910DF" w:rsidP="005910DF">
            <w:pPr>
              <w:tabs>
                <w:tab w:val="left" w:pos="-1440"/>
                <w:tab w:val="left" w:pos="0"/>
                <w:tab w:val="left" w:pos="993"/>
                <w:tab w:val="left" w:pos="1440"/>
                <w:tab w:val="left" w:pos="2160"/>
                <w:tab w:val="left" w:pos="2880"/>
                <w:tab w:val="left" w:pos="3600"/>
                <w:tab w:val="left" w:pos="4320"/>
                <w:tab w:val="left" w:pos="4680"/>
              </w:tabs>
              <w:spacing w:after="0"/>
              <w:rPr>
                <w:rFonts w:cs="Arial"/>
              </w:rPr>
            </w:pPr>
          </w:p>
        </w:tc>
      </w:tr>
    </w:tbl>
    <w:p w14:paraId="38FC628E" w14:textId="4DAF37F3" w:rsidR="005910DF" w:rsidRDefault="002E3794" w:rsidP="005B12A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b/>
          <w:lang w:eastAsia="en-US"/>
        </w:rPr>
      </w:pPr>
      <w:r>
        <w:rPr>
          <w:b/>
          <w:lang w:eastAsia="en-US"/>
        </w:rPr>
        <w:t>C2</w:t>
      </w:r>
      <w:r w:rsidR="00BE1FD0" w:rsidRPr="00E8552F">
        <w:rPr>
          <w:b/>
          <w:lang w:eastAsia="en-US"/>
        </w:rPr>
        <w:t>.</w:t>
      </w:r>
      <w:r w:rsidR="00BE1FD0">
        <w:rPr>
          <w:b/>
          <w:lang w:eastAsia="en-US"/>
        </w:rPr>
        <w:t>4.2</w:t>
      </w:r>
      <w:r w:rsidR="00BE1FD0">
        <w:rPr>
          <w:b/>
          <w:lang w:eastAsia="en-US"/>
        </w:rPr>
        <w:tab/>
        <w:t>ECDIS Text Group Implementation</w:t>
      </w:r>
    </w:p>
    <w:p w14:paraId="7BED6F11" w14:textId="10A66CA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To enable the Mariner to make selections regarding the text visible in the chart display the ECDIS </w:t>
      </w:r>
      <w:r w:rsidR="003A4460">
        <w:rPr>
          <w:rFonts w:cs="Arial" w:hint="eastAsia"/>
        </w:rPr>
        <w:t>should</w:t>
      </w:r>
      <w:r w:rsidRPr="00BE1FD0">
        <w:rPr>
          <w:rFonts w:cs="Arial"/>
        </w:rPr>
        <w:t xml:space="preserve"> use the individual text groups collected under text group layer.</w:t>
      </w:r>
    </w:p>
    <w:p w14:paraId="5ECAD39D"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p>
    <w:p w14:paraId="26251237" w14:textId="1792C68E"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For standardization of the ECDIS Human Machine Interface (HMI) and to facilitate generic training of Mariners as a minimum the following text group layers </w:t>
      </w:r>
      <w:r w:rsidR="003A4460">
        <w:rPr>
          <w:rFonts w:cs="Arial" w:hint="eastAsia"/>
        </w:rPr>
        <w:t>should</w:t>
      </w:r>
      <w:r w:rsidRPr="00BE1FD0">
        <w:rPr>
          <w:rFonts w:cs="Arial"/>
        </w:rPr>
        <w:t xml:space="preserve"> be implemented to control the display of text.  An ECDIS </w:t>
      </w:r>
      <w:r w:rsidRPr="00BE1FD0">
        <w:rPr>
          <w:rFonts w:cs="Arial"/>
          <w:color w:val="FF0000"/>
        </w:rPr>
        <w:t>may</w:t>
      </w:r>
      <w:r w:rsidRPr="00BE1FD0">
        <w:rPr>
          <w:rFonts w:cs="Arial"/>
        </w:rPr>
        <w:t xml:space="preserve"> provide more textual on/off controls than are available in this table, but OEMs </w:t>
      </w:r>
      <w:r w:rsidR="003A4460">
        <w:rPr>
          <w:rFonts w:cs="Arial" w:hint="eastAsia"/>
        </w:rPr>
        <w:t>should</w:t>
      </w:r>
      <w:r w:rsidRPr="00BE1FD0">
        <w:rPr>
          <w:rFonts w:cs="Arial"/>
        </w:rPr>
        <w:t xml:space="preserve"> use the names of text group layer contained in this table.</w:t>
      </w:r>
    </w:p>
    <w:p w14:paraId="77389C32"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p>
    <w:p w14:paraId="51CD30A9"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r w:rsidRPr="00BE1FD0">
        <w:rPr>
          <w:rFonts w:cs="Arial"/>
        </w:rPr>
        <w:t>An example of more detailed selections;</w:t>
      </w:r>
    </w:p>
    <w:p w14:paraId="47D09F08"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p>
    <w:p w14:paraId="2971D55E"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r w:rsidRPr="00BE1FD0">
        <w:rPr>
          <w:rFonts w:cs="Arial"/>
        </w:rPr>
        <w:lastRenderedPageBreak/>
        <w:t xml:space="preserve">The table has text group layer “Other text”.  An OEM </w:t>
      </w:r>
      <w:r w:rsidRPr="00BE1FD0">
        <w:rPr>
          <w:rFonts w:cs="Arial"/>
          <w:color w:val="FF0000"/>
        </w:rPr>
        <w:t>may</w:t>
      </w:r>
      <w:r w:rsidRPr="00BE1FD0">
        <w:rPr>
          <w:rFonts w:cs="Arial"/>
        </w:rPr>
        <w:t xml:space="preserve"> wish to subdivide this category into “names”, “light description” and “other”.</w:t>
      </w:r>
    </w:p>
    <w:p w14:paraId="0F133A5D"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color w:val="FF000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6"/>
        <w:gridCol w:w="3992"/>
        <w:gridCol w:w="3463"/>
      </w:tblGrid>
      <w:tr w:rsidR="00BE1FD0" w:rsidRPr="00BE1FD0" w14:paraId="391406AF" w14:textId="77777777" w:rsidTr="00EF17E2">
        <w:tc>
          <w:tcPr>
            <w:tcW w:w="1786" w:type="dxa"/>
            <w:tcBorders>
              <w:top w:val="single" w:sz="4" w:space="0" w:color="auto"/>
              <w:left w:val="single" w:sz="4" w:space="0" w:color="auto"/>
              <w:bottom w:val="single" w:sz="4" w:space="0" w:color="auto"/>
              <w:right w:val="single" w:sz="4" w:space="0" w:color="auto"/>
            </w:tcBorders>
            <w:shd w:val="clear" w:color="auto" w:fill="BFBFBF"/>
            <w:hideMark/>
          </w:tcPr>
          <w:p w14:paraId="6FB2B2A3"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b/>
              </w:rPr>
            </w:pPr>
            <w:r w:rsidRPr="00BE1FD0">
              <w:rPr>
                <w:rFonts w:cs="Arial"/>
                <w:b/>
              </w:rPr>
              <w:t>Text Group Layer</w:t>
            </w:r>
          </w:p>
        </w:tc>
        <w:tc>
          <w:tcPr>
            <w:tcW w:w="3992" w:type="dxa"/>
            <w:tcBorders>
              <w:top w:val="single" w:sz="4" w:space="0" w:color="auto"/>
              <w:left w:val="single" w:sz="4" w:space="0" w:color="auto"/>
              <w:bottom w:val="single" w:sz="4" w:space="0" w:color="auto"/>
              <w:right w:val="single" w:sz="4" w:space="0" w:color="auto"/>
            </w:tcBorders>
            <w:shd w:val="clear" w:color="auto" w:fill="BFBFBF"/>
            <w:hideMark/>
          </w:tcPr>
          <w:p w14:paraId="357C018A"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b/>
              </w:rPr>
            </w:pPr>
            <w:r w:rsidRPr="00BE1FD0">
              <w:rPr>
                <w:rFonts w:cs="Arial"/>
                <w:b/>
              </w:rPr>
              <w:t>Name of Text group layer in the ECDIS</w:t>
            </w:r>
          </w:p>
        </w:tc>
        <w:tc>
          <w:tcPr>
            <w:tcW w:w="3463" w:type="dxa"/>
            <w:tcBorders>
              <w:top w:val="single" w:sz="4" w:space="0" w:color="auto"/>
              <w:left w:val="single" w:sz="4" w:space="0" w:color="auto"/>
              <w:bottom w:val="single" w:sz="4" w:space="0" w:color="auto"/>
              <w:right w:val="single" w:sz="4" w:space="0" w:color="auto"/>
            </w:tcBorders>
            <w:shd w:val="clear" w:color="auto" w:fill="BFBFBF"/>
            <w:hideMark/>
          </w:tcPr>
          <w:p w14:paraId="7153DB61"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b/>
              </w:rPr>
            </w:pPr>
            <w:r w:rsidRPr="00BE1FD0">
              <w:rPr>
                <w:rFonts w:cs="Arial"/>
                <w:b/>
              </w:rPr>
              <w:t>Text groups included</w:t>
            </w:r>
          </w:p>
        </w:tc>
      </w:tr>
      <w:tr w:rsidR="00BE1FD0" w:rsidRPr="00BE1FD0" w14:paraId="0B4A5781" w14:textId="77777777" w:rsidTr="00EF17E2">
        <w:tc>
          <w:tcPr>
            <w:tcW w:w="1786" w:type="dxa"/>
            <w:tcBorders>
              <w:top w:val="single" w:sz="4" w:space="0" w:color="auto"/>
              <w:left w:val="single" w:sz="4" w:space="0" w:color="auto"/>
              <w:bottom w:val="single" w:sz="4" w:space="0" w:color="auto"/>
              <w:right w:val="single" w:sz="4" w:space="0" w:color="auto"/>
            </w:tcBorders>
            <w:hideMark/>
          </w:tcPr>
          <w:p w14:paraId="5051375F"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1</w:t>
            </w:r>
          </w:p>
        </w:tc>
        <w:tc>
          <w:tcPr>
            <w:tcW w:w="3992" w:type="dxa"/>
            <w:tcBorders>
              <w:top w:val="single" w:sz="4" w:space="0" w:color="auto"/>
              <w:left w:val="single" w:sz="4" w:space="0" w:color="auto"/>
              <w:bottom w:val="single" w:sz="4" w:space="0" w:color="auto"/>
              <w:right w:val="single" w:sz="4" w:space="0" w:color="auto"/>
            </w:tcBorders>
            <w:hideMark/>
          </w:tcPr>
          <w:p w14:paraId="56C62282"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Important text</w:t>
            </w:r>
          </w:p>
        </w:tc>
        <w:tc>
          <w:tcPr>
            <w:tcW w:w="3463" w:type="dxa"/>
            <w:tcBorders>
              <w:top w:val="single" w:sz="4" w:space="0" w:color="auto"/>
              <w:left w:val="single" w:sz="4" w:space="0" w:color="auto"/>
              <w:bottom w:val="single" w:sz="4" w:space="0" w:color="auto"/>
              <w:right w:val="single" w:sz="4" w:space="0" w:color="auto"/>
            </w:tcBorders>
            <w:hideMark/>
          </w:tcPr>
          <w:p w14:paraId="0A26BDC1"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11</w:t>
            </w:r>
          </w:p>
        </w:tc>
      </w:tr>
      <w:tr w:rsidR="00BE1FD0" w:rsidRPr="00BE1FD0" w14:paraId="6895BD67" w14:textId="77777777" w:rsidTr="00EF17E2">
        <w:tc>
          <w:tcPr>
            <w:tcW w:w="1786" w:type="dxa"/>
            <w:tcBorders>
              <w:top w:val="single" w:sz="4" w:space="0" w:color="auto"/>
              <w:left w:val="single" w:sz="4" w:space="0" w:color="auto"/>
              <w:bottom w:val="single" w:sz="4" w:space="0" w:color="auto"/>
              <w:right w:val="single" w:sz="4" w:space="0" w:color="auto"/>
            </w:tcBorders>
            <w:hideMark/>
          </w:tcPr>
          <w:p w14:paraId="3E0BA0CB"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2</w:t>
            </w:r>
          </w:p>
        </w:tc>
        <w:tc>
          <w:tcPr>
            <w:tcW w:w="3992" w:type="dxa"/>
            <w:tcBorders>
              <w:top w:val="single" w:sz="4" w:space="0" w:color="auto"/>
              <w:left w:val="single" w:sz="4" w:space="0" w:color="auto"/>
              <w:bottom w:val="single" w:sz="4" w:space="0" w:color="auto"/>
              <w:right w:val="single" w:sz="4" w:space="0" w:color="auto"/>
            </w:tcBorders>
            <w:hideMark/>
          </w:tcPr>
          <w:p w14:paraId="5F2456AC"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Other text</w:t>
            </w:r>
          </w:p>
        </w:tc>
        <w:tc>
          <w:tcPr>
            <w:tcW w:w="3463" w:type="dxa"/>
            <w:tcBorders>
              <w:top w:val="single" w:sz="4" w:space="0" w:color="auto"/>
              <w:left w:val="single" w:sz="4" w:space="0" w:color="auto"/>
              <w:bottom w:val="single" w:sz="4" w:space="0" w:color="auto"/>
              <w:right w:val="single" w:sz="4" w:space="0" w:color="auto"/>
            </w:tcBorders>
            <w:hideMark/>
          </w:tcPr>
          <w:p w14:paraId="101DF6E7"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20-49, 0-10</w:t>
            </w:r>
          </w:p>
        </w:tc>
      </w:tr>
      <w:tr w:rsidR="00BE1FD0" w:rsidRPr="00BE1FD0" w14:paraId="2AB77529" w14:textId="77777777" w:rsidTr="00EF17E2">
        <w:tc>
          <w:tcPr>
            <w:tcW w:w="1786" w:type="dxa"/>
            <w:tcBorders>
              <w:top w:val="single" w:sz="4" w:space="0" w:color="auto"/>
              <w:left w:val="single" w:sz="4" w:space="0" w:color="auto"/>
              <w:bottom w:val="single" w:sz="4" w:space="0" w:color="auto"/>
              <w:right w:val="single" w:sz="4" w:space="0" w:color="auto"/>
            </w:tcBorders>
            <w:hideMark/>
          </w:tcPr>
          <w:p w14:paraId="53900F2E"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2.1</w:t>
            </w:r>
          </w:p>
        </w:tc>
        <w:tc>
          <w:tcPr>
            <w:tcW w:w="3992" w:type="dxa"/>
            <w:tcBorders>
              <w:top w:val="single" w:sz="4" w:space="0" w:color="auto"/>
              <w:left w:val="single" w:sz="4" w:space="0" w:color="auto"/>
              <w:bottom w:val="single" w:sz="4" w:space="0" w:color="auto"/>
              <w:right w:val="single" w:sz="4" w:space="0" w:color="auto"/>
            </w:tcBorders>
            <w:hideMark/>
          </w:tcPr>
          <w:p w14:paraId="58A32DBA"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Names</w:t>
            </w:r>
          </w:p>
        </w:tc>
        <w:tc>
          <w:tcPr>
            <w:tcW w:w="3463" w:type="dxa"/>
            <w:tcBorders>
              <w:top w:val="single" w:sz="4" w:space="0" w:color="auto"/>
              <w:left w:val="single" w:sz="4" w:space="0" w:color="auto"/>
              <w:bottom w:val="single" w:sz="4" w:space="0" w:color="auto"/>
              <w:right w:val="single" w:sz="4" w:space="0" w:color="auto"/>
            </w:tcBorders>
            <w:hideMark/>
          </w:tcPr>
          <w:p w14:paraId="071E267E"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21, 26, 29</w:t>
            </w:r>
          </w:p>
        </w:tc>
      </w:tr>
      <w:tr w:rsidR="00BE1FD0" w:rsidRPr="00BE1FD0" w14:paraId="01242724" w14:textId="77777777" w:rsidTr="00EF17E2">
        <w:tc>
          <w:tcPr>
            <w:tcW w:w="1786" w:type="dxa"/>
            <w:tcBorders>
              <w:top w:val="single" w:sz="4" w:space="0" w:color="auto"/>
              <w:left w:val="single" w:sz="4" w:space="0" w:color="auto"/>
              <w:bottom w:val="single" w:sz="4" w:space="0" w:color="auto"/>
              <w:right w:val="single" w:sz="4" w:space="0" w:color="auto"/>
            </w:tcBorders>
            <w:hideMark/>
          </w:tcPr>
          <w:p w14:paraId="5B166103"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2.2</w:t>
            </w:r>
          </w:p>
        </w:tc>
        <w:tc>
          <w:tcPr>
            <w:tcW w:w="3992" w:type="dxa"/>
            <w:tcBorders>
              <w:top w:val="single" w:sz="4" w:space="0" w:color="auto"/>
              <w:left w:val="single" w:sz="4" w:space="0" w:color="auto"/>
              <w:bottom w:val="single" w:sz="4" w:space="0" w:color="auto"/>
              <w:right w:val="single" w:sz="4" w:space="0" w:color="auto"/>
            </w:tcBorders>
            <w:hideMark/>
          </w:tcPr>
          <w:p w14:paraId="049495FF"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Light description</w:t>
            </w:r>
          </w:p>
        </w:tc>
        <w:tc>
          <w:tcPr>
            <w:tcW w:w="3463" w:type="dxa"/>
            <w:tcBorders>
              <w:top w:val="single" w:sz="4" w:space="0" w:color="auto"/>
              <w:left w:val="single" w:sz="4" w:space="0" w:color="auto"/>
              <w:bottom w:val="single" w:sz="4" w:space="0" w:color="auto"/>
              <w:right w:val="single" w:sz="4" w:space="0" w:color="auto"/>
            </w:tcBorders>
            <w:hideMark/>
          </w:tcPr>
          <w:p w14:paraId="534B0C4F"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23</w:t>
            </w:r>
          </w:p>
        </w:tc>
      </w:tr>
      <w:tr w:rsidR="00BE1FD0" w:rsidRPr="00BE1FD0" w14:paraId="08D08592" w14:textId="77777777" w:rsidTr="00EF17E2">
        <w:tc>
          <w:tcPr>
            <w:tcW w:w="1786" w:type="dxa"/>
            <w:tcBorders>
              <w:top w:val="single" w:sz="4" w:space="0" w:color="auto"/>
              <w:left w:val="single" w:sz="4" w:space="0" w:color="auto"/>
              <w:bottom w:val="single" w:sz="4" w:space="0" w:color="auto"/>
              <w:right w:val="single" w:sz="4" w:space="0" w:color="auto"/>
            </w:tcBorders>
            <w:hideMark/>
          </w:tcPr>
          <w:p w14:paraId="62FE4DE4"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2.3</w:t>
            </w:r>
          </w:p>
        </w:tc>
        <w:tc>
          <w:tcPr>
            <w:tcW w:w="3992" w:type="dxa"/>
            <w:tcBorders>
              <w:top w:val="single" w:sz="4" w:space="0" w:color="auto"/>
              <w:left w:val="single" w:sz="4" w:space="0" w:color="auto"/>
              <w:bottom w:val="single" w:sz="4" w:space="0" w:color="auto"/>
              <w:right w:val="single" w:sz="4" w:space="0" w:color="auto"/>
            </w:tcBorders>
            <w:hideMark/>
          </w:tcPr>
          <w:p w14:paraId="50FF1E69"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 xml:space="preserve">    All other</w:t>
            </w:r>
          </w:p>
        </w:tc>
        <w:tc>
          <w:tcPr>
            <w:tcW w:w="3463" w:type="dxa"/>
            <w:tcBorders>
              <w:top w:val="single" w:sz="4" w:space="0" w:color="auto"/>
              <w:left w:val="single" w:sz="4" w:space="0" w:color="auto"/>
              <w:bottom w:val="single" w:sz="4" w:space="0" w:color="auto"/>
              <w:right w:val="single" w:sz="4" w:space="0" w:color="auto"/>
            </w:tcBorders>
            <w:hideMark/>
          </w:tcPr>
          <w:p w14:paraId="663E8DBD" w14:textId="77777777" w:rsidR="00BE1FD0" w:rsidRPr="00BE1FD0" w:rsidRDefault="00BE1FD0" w:rsidP="00BE1FD0">
            <w:pPr>
              <w:tabs>
                <w:tab w:val="left" w:pos="-1440"/>
                <w:tab w:val="left" w:pos="0"/>
                <w:tab w:val="left" w:pos="720"/>
                <w:tab w:val="left" w:pos="993"/>
                <w:tab w:val="left" w:pos="1440"/>
                <w:tab w:val="left" w:pos="2160"/>
                <w:tab w:val="left" w:pos="2880"/>
                <w:tab w:val="left" w:pos="3600"/>
                <w:tab w:val="left" w:pos="4320"/>
                <w:tab w:val="left" w:pos="4680"/>
              </w:tabs>
              <w:spacing w:after="0"/>
              <w:rPr>
                <w:rFonts w:cs="Arial"/>
              </w:rPr>
            </w:pPr>
            <w:r w:rsidRPr="00BE1FD0">
              <w:rPr>
                <w:rFonts w:cs="Arial"/>
              </w:rPr>
              <w:t>0-10, 25, 27, 28, 32-49</w:t>
            </w:r>
          </w:p>
        </w:tc>
      </w:tr>
    </w:tbl>
    <w:p w14:paraId="42A0F9D2"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s>
        <w:spacing w:after="0"/>
        <w:rPr>
          <w:rFonts w:cs="Arial"/>
        </w:rPr>
      </w:pPr>
      <w:r w:rsidRPr="00BE1FD0">
        <w:rPr>
          <w:rFonts w:cs="Arial"/>
        </w:rPr>
        <w:tab/>
      </w:r>
    </w:p>
    <w:p w14:paraId="7DA14DE1" w14:textId="77777777" w:rsidR="00BE1FD0" w:rsidRPr="00BE1FD0" w:rsidRDefault="00BE1FD0" w:rsidP="00BE1FD0">
      <w:pPr>
        <w:spacing w:after="0"/>
        <w:rPr>
          <w:rFonts w:cs="Arial"/>
        </w:rPr>
      </w:pPr>
      <w:bookmarkStart w:id="1514" w:name="_Toc191961662"/>
      <w:bookmarkStart w:id="1515" w:name="_Toc346000404"/>
      <w:bookmarkStart w:id="1516" w:name="_Toc346001006"/>
      <w:bookmarkStart w:id="1517" w:name="_Toc346001579"/>
      <w:bookmarkStart w:id="1518" w:name="_Toc346080975"/>
      <w:bookmarkStart w:id="1519" w:name="_Toc346081281"/>
      <w:bookmarkStart w:id="1520" w:name="_Toc346149899"/>
      <w:bookmarkStart w:id="1521" w:name="_Toc346156302"/>
      <w:bookmarkStart w:id="1522" w:name="_Toc348447917"/>
    </w:p>
    <w:p w14:paraId="3035BE21" w14:textId="77777777" w:rsidR="00BE1FD0" w:rsidRPr="00BE1FD0" w:rsidRDefault="00BE1FD0" w:rsidP="00BE1FD0">
      <w:pPr>
        <w:spacing w:after="0"/>
        <w:rPr>
          <w:rFonts w:cs="Arial"/>
        </w:rPr>
      </w:pPr>
    </w:p>
    <w:p w14:paraId="18CBC88A" w14:textId="301C697C" w:rsidR="00BE1FD0" w:rsidRPr="00BE1FD0" w:rsidRDefault="002E3794" w:rsidP="00F12779">
      <w:pPr>
        <w:pStyle w:val="Heading2"/>
        <w:numPr>
          <w:ilvl w:val="0"/>
          <w:numId w:val="0"/>
        </w:numPr>
        <w:spacing w:after="0"/>
        <w:ind w:left="576" w:hanging="576"/>
        <w:rPr>
          <w:rFonts w:cs="Arial"/>
          <w:sz w:val="20"/>
        </w:rPr>
      </w:pPr>
      <w:bookmarkStart w:id="1523" w:name="_Toc368905148"/>
      <w:bookmarkStart w:id="1524" w:name="_Toc388963907"/>
      <w:bookmarkStart w:id="1525" w:name="_Toc412540250"/>
      <w:bookmarkStart w:id="1526" w:name="_Toc439685383"/>
      <w:r>
        <w:rPr>
          <w:sz w:val="20"/>
          <w:lang w:eastAsia="en-US"/>
        </w:rPr>
        <w:t>C2</w:t>
      </w:r>
      <w:r w:rsidR="00F12779" w:rsidRPr="00F12779">
        <w:rPr>
          <w:sz w:val="20"/>
          <w:lang w:eastAsia="en-US"/>
        </w:rPr>
        <w:t>.4.2</w:t>
      </w:r>
      <w:r w:rsidR="00BE1FD0" w:rsidRPr="00BE1FD0">
        <w:rPr>
          <w:rFonts w:cs="Arial"/>
          <w:sz w:val="20"/>
        </w:rPr>
        <w:tab/>
        <w:t>Abbreviations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5CD913B9"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00"/>
          <w:tab w:val="left" w:pos="993"/>
          <w:tab w:val="left" w:pos="1170"/>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p>
    <w:p w14:paraId="0ED685E3" w14:textId="74D7E58A"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00"/>
          <w:tab w:val="left" w:pos="993"/>
          <w:tab w:val="left" w:pos="1170"/>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r w:rsidRPr="00BE1FD0">
        <w:rPr>
          <w:rFonts w:cs="Arial"/>
        </w:rPr>
        <w:t xml:space="preserve">The abbreviations listed below are to be used on the ECDIS display. The meanings of the abbreviations </w:t>
      </w:r>
      <w:r w:rsidR="003A4460">
        <w:rPr>
          <w:rFonts w:cs="Arial" w:hint="eastAsia"/>
        </w:rPr>
        <w:t>should</w:t>
      </w:r>
      <w:r w:rsidRPr="00BE1FD0">
        <w:rPr>
          <w:rFonts w:cs="Arial"/>
        </w:rPr>
        <w:t xml:space="preserve"> be available to the Mariner through the pick report.</w:t>
      </w:r>
    </w:p>
    <w:p w14:paraId="56DB1B99"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00"/>
          <w:tab w:val="left" w:pos="993"/>
          <w:tab w:val="left" w:pos="1170"/>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p>
    <w:p w14:paraId="2EBE9706" w14:textId="34825701" w:rsidR="00BE1FD0" w:rsidRPr="00BE1FD0" w:rsidRDefault="002E3794"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00"/>
          <w:tab w:val="left" w:pos="993"/>
          <w:tab w:val="left" w:pos="1170"/>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r>
        <w:rPr>
          <w:rFonts w:cs="Arial"/>
          <w:b/>
        </w:rPr>
        <w:t>C2</w:t>
      </w:r>
      <w:r w:rsidR="00F12779">
        <w:rPr>
          <w:rFonts w:cs="Arial"/>
          <w:b/>
        </w:rPr>
        <w:t>.4.2.1</w:t>
      </w:r>
      <w:r w:rsidR="00BE1FD0" w:rsidRPr="00BE1FD0">
        <w:rPr>
          <w:rFonts w:cs="Arial"/>
          <w:b/>
        </w:rPr>
        <w:tab/>
      </w:r>
      <w:r w:rsidR="00BE1FD0" w:rsidRPr="00BE1FD0">
        <w:rPr>
          <w:rFonts w:cs="Arial"/>
          <w:b/>
        </w:rPr>
        <w:tab/>
        <w:t>'TE' text command abbreviations</w:t>
      </w:r>
    </w:p>
    <w:p w14:paraId="60B47DDF"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p>
    <w:p w14:paraId="074DB2CD"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r w:rsidRPr="00BE1FD0">
        <w:rPr>
          <w:rFonts w:cs="Arial"/>
        </w:rPr>
        <w:t>The following abbreviations are used with the “TE” command word:</w:t>
      </w:r>
    </w:p>
    <w:p w14:paraId="4AD10D55"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ind w:firstLine="7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9"/>
        <w:gridCol w:w="1985"/>
        <w:gridCol w:w="2976"/>
      </w:tblGrid>
      <w:tr w:rsidR="00BE1FD0" w:rsidRPr="00BE1FD0" w14:paraId="4545ACBB" w14:textId="77777777" w:rsidTr="00EF17E2">
        <w:tc>
          <w:tcPr>
            <w:tcW w:w="4219" w:type="dxa"/>
            <w:shd w:val="clear" w:color="auto" w:fill="BFBFBF"/>
          </w:tcPr>
          <w:p w14:paraId="50F94BD2" w14:textId="77777777" w:rsidR="00BE1FD0" w:rsidRPr="00BE1FD0" w:rsidRDefault="00BE1FD0" w:rsidP="00BE1FD0">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proofErr w:type="spellStart"/>
            <w:r w:rsidRPr="00BE1FD0">
              <w:rPr>
                <w:rFonts w:cs="Arial"/>
                <w:b/>
              </w:rPr>
              <w:t>Préfixes</w:t>
            </w:r>
            <w:proofErr w:type="spellEnd"/>
            <w:r w:rsidRPr="00BE1FD0">
              <w:rPr>
                <w:rFonts w:cs="Arial"/>
                <w:b/>
              </w:rPr>
              <w:tab/>
            </w:r>
            <w:r w:rsidRPr="00BE1FD0">
              <w:rPr>
                <w:rFonts w:cs="Arial"/>
                <w:b/>
              </w:rPr>
              <w:tab/>
            </w:r>
          </w:p>
          <w:p w14:paraId="06DE9E3F" w14:textId="77777777" w:rsidR="00BE1FD0" w:rsidRPr="00BE1FD0" w:rsidRDefault="00BE1FD0" w:rsidP="00BE1FD0">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p>
        </w:tc>
        <w:tc>
          <w:tcPr>
            <w:tcW w:w="1985" w:type="dxa"/>
            <w:shd w:val="clear" w:color="auto" w:fill="BFBFBF"/>
          </w:tcPr>
          <w:p w14:paraId="25697A08" w14:textId="77777777" w:rsidR="00BE1FD0" w:rsidRPr="00BE1FD0" w:rsidRDefault="00BE1FD0" w:rsidP="00BE1FD0">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r w:rsidRPr="00BE1FD0">
              <w:rPr>
                <w:rFonts w:cs="Arial"/>
                <w:b/>
              </w:rPr>
              <w:t>Suffixes</w:t>
            </w:r>
          </w:p>
        </w:tc>
        <w:tc>
          <w:tcPr>
            <w:tcW w:w="2976" w:type="dxa"/>
            <w:shd w:val="clear" w:color="auto" w:fill="BFBFBF"/>
          </w:tcPr>
          <w:p w14:paraId="5A7B3FA6" w14:textId="77777777" w:rsidR="00BE1FD0" w:rsidRPr="00BE1FD0" w:rsidRDefault="00BE1FD0" w:rsidP="00BE1FD0">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b/>
              </w:rPr>
            </w:pPr>
            <w:r w:rsidRPr="00BE1FD0">
              <w:rPr>
                <w:rFonts w:cs="Arial"/>
                <w:b/>
              </w:rPr>
              <w:t>‘C’ Format Command</w:t>
            </w:r>
          </w:p>
        </w:tc>
      </w:tr>
      <w:tr w:rsidR="00BE1FD0" w:rsidRPr="00BE1FD0" w14:paraId="5BA424F0" w14:textId="77777777" w:rsidTr="00EF17E2">
        <w:tc>
          <w:tcPr>
            <w:tcW w:w="4219" w:type="dxa"/>
          </w:tcPr>
          <w:p w14:paraId="1D004B37"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099"/>
                <w:tab w:val="left" w:pos="-720"/>
                <w:tab w:val="left" w:pos="0"/>
                <w:tab w:val="left" w:pos="360"/>
                <w:tab w:val="left" w:pos="720"/>
                <w:tab w:val="left" w:pos="993"/>
                <w:tab w:val="left" w:pos="1584"/>
                <w:tab w:val="left" w:pos="2160"/>
                <w:tab w:val="left" w:pos="4320"/>
              </w:tabs>
              <w:spacing w:after="0"/>
              <w:rPr>
                <w:rFonts w:cs="Arial"/>
              </w:rPr>
            </w:pPr>
            <w:proofErr w:type="spellStart"/>
            <w:r w:rsidRPr="00BE1FD0">
              <w:rPr>
                <w:rFonts w:cs="Arial"/>
              </w:rPr>
              <w:t>bn</w:t>
            </w:r>
            <w:proofErr w:type="spellEnd"/>
            <w:r w:rsidRPr="00BE1FD0">
              <w:rPr>
                <w:rFonts w:cs="Arial"/>
              </w:rPr>
              <w:t xml:space="preserve"> </w:t>
            </w:r>
            <w:r w:rsidRPr="00BE1FD0">
              <w:rPr>
                <w:rFonts w:cs="Arial"/>
              </w:rPr>
              <w:tab/>
            </w:r>
            <w:r w:rsidRPr="00BE1FD0">
              <w:rPr>
                <w:rFonts w:cs="Arial"/>
              </w:rPr>
              <w:tab/>
              <w:t>= beacon (INT1)</w:t>
            </w:r>
            <w:r w:rsidRPr="00BE1FD0">
              <w:rPr>
                <w:rFonts w:cs="Arial"/>
              </w:rPr>
              <w:tab/>
            </w:r>
          </w:p>
          <w:p w14:paraId="2F52492F"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099"/>
                <w:tab w:val="left" w:pos="-720"/>
                <w:tab w:val="left" w:pos="0"/>
                <w:tab w:val="left" w:pos="360"/>
                <w:tab w:val="left" w:pos="720"/>
                <w:tab w:val="left" w:pos="993"/>
                <w:tab w:val="left" w:pos="1584"/>
                <w:tab w:val="left" w:pos="2160"/>
                <w:tab w:val="left" w:pos="4320"/>
              </w:tabs>
              <w:spacing w:after="0"/>
              <w:rPr>
                <w:rFonts w:cs="Arial"/>
              </w:rPr>
            </w:pPr>
            <w:r w:rsidRPr="00BE1FD0">
              <w:rPr>
                <w:rFonts w:cs="Arial"/>
              </w:rPr>
              <w:t xml:space="preserve">by </w:t>
            </w:r>
            <w:r w:rsidRPr="00BE1FD0">
              <w:rPr>
                <w:rFonts w:cs="Arial"/>
              </w:rPr>
              <w:tab/>
            </w:r>
            <w:r w:rsidRPr="00BE1FD0">
              <w:rPr>
                <w:rFonts w:cs="Arial"/>
              </w:rPr>
              <w:tab/>
              <w:t>= buoy</w:t>
            </w:r>
            <w:r w:rsidRPr="00BE1FD0">
              <w:rPr>
                <w:rFonts w:cs="Arial"/>
              </w:rPr>
              <w:tab/>
            </w:r>
            <w:r w:rsidRPr="00BE1FD0">
              <w:rPr>
                <w:rFonts w:cs="Arial"/>
              </w:rPr>
              <w:tab/>
            </w:r>
          </w:p>
          <w:p w14:paraId="02CE5F81"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18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clr</w:t>
            </w:r>
            <w:proofErr w:type="spellEnd"/>
            <w:r w:rsidRPr="00BE1FD0">
              <w:rPr>
                <w:rFonts w:cs="Arial"/>
              </w:rPr>
              <w:t xml:space="preserve"> </w:t>
            </w:r>
            <w:r w:rsidRPr="00BE1FD0">
              <w:rPr>
                <w:rFonts w:cs="Arial"/>
              </w:rPr>
              <w:tab/>
            </w:r>
            <w:r w:rsidRPr="00BE1FD0">
              <w:rPr>
                <w:rFonts w:cs="Arial"/>
              </w:rPr>
              <w:tab/>
              <w:t>= overhead clearance</w:t>
            </w:r>
          </w:p>
          <w:p w14:paraId="423279A8"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clr</w:t>
            </w:r>
            <w:proofErr w:type="spellEnd"/>
            <w:r w:rsidRPr="00BE1FD0">
              <w:rPr>
                <w:rFonts w:cs="Arial"/>
              </w:rPr>
              <w:t xml:space="preserve"> cl</w:t>
            </w:r>
            <w:r w:rsidRPr="00BE1FD0">
              <w:rPr>
                <w:rFonts w:cs="Arial"/>
              </w:rPr>
              <w:tab/>
              <w:t>= clearance closed</w:t>
            </w:r>
          </w:p>
          <w:p w14:paraId="2571F8CD"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clr</w:t>
            </w:r>
            <w:proofErr w:type="spellEnd"/>
            <w:r w:rsidRPr="00BE1FD0">
              <w:rPr>
                <w:rFonts w:cs="Arial"/>
              </w:rPr>
              <w:t xml:space="preserve"> op </w:t>
            </w:r>
            <w:r w:rsidRPr="00BE1FD0">
              <w:rPr>
                <w:rFonts w:cs="Arial"/>
              </w:rPr>
              <w:tab/>
              <w:t>= clearance open</w:t>
            </w:r>
          </w:p>
          <w:p w14:paraId="2062A7FE"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 xml:space="preserve">sf </w:t>
            </w:r>
            <w:proofErr w:type="spellStart"/>
            <w:r w:rsidRPr="00BE1FD0">
              <w:rPr>
                <w:rFonts w:cs="Arial"/>
              </w:rPr>
              <w:t>clr</w:t>
            </w:r>
            <w:proofErr w:type="spellEnd"/>
            <w:r w:rsidRPr="00BE1FD0">
              <w:rPr>
                <w:rFonts w:cs="Arial"/>
              </w:rPr>
              <w:t xml:space="preserve"> </w:t>
            </w:r>
            <w:r w:rsidRPr="00BE1FD0">
              <w:rPr>
                <w:rFonts w:cs="Arial"/>
              </w:rPr>
              <w:tab/>
              <w:t>= safe clearance</w:t>
            </w:r>
          </w:p>
          <w:p w14:paraId="03D374BF"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No</w:t>
            </w:r>
            <w:r w:rsidRPr="00BE1FD0">
              <w:rPr>
                <w:rFonts w:cs="Arial"/>
              </w:rPr>
              <w:tab/>
            </w:r>
            <w:r w:rsidRPr="00BE1FD0">
              <w:rPr>
                <w:rFonts w:cs="Arial"/>
              </w:rPr>
              <w:tab/>
              <w:t>= number (INT1)</w:t>
            </w:r>
          </w:p>
          <w:p w14:paraId="62328313"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Plt</w:t>
            </w:r>
            <w:proofErr w:type="spellEnd"/>
            <w:r w:rsidRPr="00BE1FD0">
              <w:rPr>
                <w:rFonts w:cs="Arial"/>
              </w:rPr>
              <w:t xml:space="preserve"> </w:t>
            </w:r>
            <w:r w:rsidRPr="00BE1FD0">
              <w:rPr>
                <w:rFonts w:cs="Arial"/>
              </w:rPr>
              <w:tab/>
            </w:r>
            <w:r w:rsidRPr="00BE1FD0">
              <w:rPr>
                <w:rFonts w:cs="Arial"/>
              </w:rPr>
              <w:tab/>
              <w:t>= pilot</w:t>
            </w:r>
          </w:p>
          <w:p w14:paraId="46DB58E0"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 xml:space="preserve">Prod </w:t>
            </w:r>
            <w:r w:rsidRPr="00BE1FD0">
              <w:rPr>
                <w:rFonts w:cs="Arial"/>
              </w:rPr>
              <w:tab/>
              <w:t>= offshore production (INT1)</w:t>
            </w:r>
          </w:p>
          <w:p w14:paraId="67ED7592"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LtV</w:t>
            </w:r>
            <w:proofErr w:type="spellEnd"/>
            <w:r w:rsidRPr="00BE1FD0">
              <w:rPr>
                <w:rFonts w:cs="Arial"/>
              </w:rPr>
              <w:t xml:space="preserve"> </w:t>
            </w:r>
            <w:r w:rsidRPr="00BE1FD0">
              <w:rPr>
                <w:rFonts w:cs="Arial"/>
              </w:rPr>
              <w:tab/>
            </w:r>
            <w:r w:rsidRPr="00BE1FD0">
              <w:rPr>
                <w:rFonts w:cs="Arial"/>
              </w:rPr>
              <w:tab/>
              <w:t>= light vessel</w:t>
            </w:r>
          </w:p>
          <w:p w14:paraId="1BC446F8"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Varn</w:t>
            </w:r>
            <w:proofErr w:type="spellEnd"/>
            <w:r w:rsidRPr="00BE1FD0">
              <w:rPr>
                <w:rFonts w:cs="Arial"/>
              </w:rPr>
              <w:t xml:space="preserve"> </w:t>
            </w:r>
            <w:r w:rsidRPr="00BE1FD0">
              <w:rPr>
                <w:rFonts w:cs="Arial"/>
              </w:rPr>
              <w:tab/>
              <w:t>= magnetic variation</w:t>
            </w:r>
          </w:p>
          <w:p w14:paraId="53E36545"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ch</w:t>
            </w:r>
            <w:proofErr w:type="spellEnd"/>
            <w:r w:rsidRPr="00BE1FD0">
              <w:rPr>
                <w:rFonts w:cs="Arial"/>
              </w:rPr>
              <w:t xml:space="preserve"> </w:t>
            </w:r>
            <w:r w:rsidRPr="00BE1FD0">
              <w:rPr>
                <w:rFonts w:cs="Arial"/>
              </w:rPr>
              <w:tab/>
            </w:r>
            <w:r w:rsidRPr="00BE1FD0">
              <w:rPr>
                <w:rFonts w:cs="Arial"/>
              </w:rPr>
              <w:tab/>
              <w:t>= communication channel</w:t>
            </w:r>
          </w:p>
          <w:p w14:paraId="55B0E55A"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NMT</w:t>
            </w:r>
            <w:r w:rsidRPr="00BE1FD0">
              <w:rPr>
                <w:rFonts w:cs="Arial"/>
              </w:rPr>
              <w:tab/>
              <w:t>= not more than “CLEARING BEARING”</w:t>
            </w:r>
          </w:p>
          <w:p w14:paraId="7E5B8D00" w14:textId="77777777" w:rsidR="00BE1FD0" w:rsidRPr="00BE1FD0" w:rsidRDefault="00BE1FD0" w:rsidP="00BE1FD0">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r w:rsidRPr="00BE1FD0">
              <w:rPr>
                <w:rFonts w:cs="Arial"/>
              </w:rPr>
              <w:t>NLT</w:t>
            </w:r>
            <w:r w:rsidRPr="00BE1FD0">
              <w:rPr>
                <w:rFonts w:cs="Arial"/>
              </w:rPr>
              <w:tab/>
              <w:t>= not less than “CLEARING BEARING”</w:t>
            </w:r>
          </w:p>
        </w:tc>
        <w:tc>
          <w:tcPr>
            <w:tcW w:w="1985" w:type="dxa"/>
          </w:tcPr>
          <w:p w14:paraId="193D3B01" w14:textId="77777777" w:rsidR="00BE1FD0" w:rsidRPr="00BE1FD0" w:rsidRDefault="00BE1FD0" w:rsidP="00BE1FD0">
            <w:pPr>
              <w:tabs>
                <w:tab w:val="left" w:pos="-1440"/>
                <w:tab w:val="left" w:pos="-720"/>
                <w:tab w:val="left" w:pos="0"/>
                <w:tab w:val="left" w:pos="601"/>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roofErr w:type="spellStart"/>
            <w:r w:rsidRPr="00BE1FD0">
              <w:rPr>
                <w:rFonts w:cs="Arial"/>
              </w:rPr>
              <w:t>kn</w:t>
            </w:r>
            <w:proofErr w:type="spellEnd"/>
            <w:r w:rsidRPr="00BE1FD0">
              <w:rPr>
                <w:rFonts w:cs="Arial"/>
              </w:rPr>
              <w:t xml:space="preserve"> </w:t>
            </w:r>
            <w:r w:rsidRPr="00BE1FD0">
              <w:rPr>
                <w:rFonts w:cs="Arial"/>
              </w:rPr>
              <w:tab/>
              <w:t>= knots (INT1)</w:t>
            </w:r>
          </w:p>
          <w:p w14:paraId="5D0D4E88" w14:textId="77777777" w:rsidR="00BE1FD0" w:rsidRPr="00BE1FD0" w:rsidRDefault="00BE1FD0" w:rsidP="00BE1FD0">
            <w:pPr>
              <w:tabs>
                <w:tab w:val="left" w:pos="-1440"/>
                <w:tab w:val="left" w:pos="-720"/>
                <w:tab w:val="left" w:pos="0"/>
                <w:tab w:val="left" w:pos="601"/>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roofErr w:type="spellStart"/>
            <w:r w:rsidRPr="00BE1FD0">
              <w:rPr>
                <w:rFonts w:cs="Arial"/>
              </w:rPr>
              <w:t>deg</w:t>
            </w:r>
            <w:proofErr w:type="spellEnd"/>
            <w:r w:rsidRPr="00BE1FD0">
              <w:rPr>
                <w:rFonts w:cs="Arial"/>
              </w:rPr>
              <w:tab/>
              <w:t>= degrees</w:t>
            </w:r>
          </w:p>
        </w:tc>
        <w:tc>
          <w:tcPr>
            <w:tcW w:w="2976" w:type="dxa"/>
          </w:tcPr>
          <w:p w14:paraId="628AA7F2" w14:textId="77777777" w:rsidR="00BE1FD0" w:rsidRPr="00BE1FD0" w:rsidRDefault="00BE1FD0" w:rsidP="00BE1FD0">
            <w:pPr>
              <w:tabs>
                <w:tab w:val="left" w:pos="317"/>
                <w:tab w:val="left" w:pos="742"/>
                <w:tab w:val="left" w:pos="1026"/>
              </w:tabs>
              <w:spacing w:after="0"/>
              <w:rPr>
                <w:rFonts w:cs="Arial"/>
              </w:rPr>
            </w:pPr>
            <w:r w:rsidRPr="00BE1FD0">
              <w:rPr>
                <w:rFonts w:cs="Arial"/>
              </w:rPr>
              <w:t>%</w:t>
            </w:r>
            <w:r w:rsidRPr="00BE1FD0">
              <w:rPr>
                <w:rFonts w:cs="Arial"/>
              </w:rPr>
              <w:tab/>
            </w:r>
            <w:r w:rsidRPr="00BE1FD0">
              <w:rPr>
                <w:rFonts w:cs="Arial"/>
              </w:rPr>
              <w:tab/>
              <w:t xml:space="preserve">= </w:t>
            </w:r>
            <w:r w:rsidRPr="00BE1FD0">
              <w:rPr>
                <w:rFonts w:cs="Arial"/>
              </w:rPr>
              <w:tab/>
              <w:t>instruction follows,</w:t>
            </w:r>
          </w:p>
          <w:p w14:paraId="7C59E85F" w14:textId="77777777" w:rsidR="00BE1FD0" w:rsidRPr="00BE1FD0" w:rsidRDefault="00BE1FD0" w:rsidP="00BE1FD0">
            <w:pPr>
              <w:tabs>
                <w:tab w:val="left" w:pos="-1440"/>
                <w:tab w:val="left" w:pos="-720"/>
                <w:tab w:val="left" w:pos="0"/>
                <w:tab w:val="left" w:pos="742"/>
                <w:tab w:val="left" w:pos="993"/>
                <w:tab w:val="left" w:pos="1026"/>
                <w:tab w:val="left" w:pos="2880"/>
                <w:tab w:val="left" w:pos="3600"/>
                <w:tab w:val="left" w:pos="4320"/>
                <w:tab w:val="left" w:pos="5040"/>
                <w:tab w:val="left" w:pos="5760"/>
                <w:tab w:val="left" w:pos="6480"/>
                <w:tab w:val="left" w:pos="7200"/>
                <w:tab w:val="left" w:pos="7920"/>
                <w:tab w:val="left" w:pos="8640"/>
              </w:tabs>
              <w:spacing w:after="0"/>
              <w:rPr>
                <w:rFonts w:cs="Arial"/>
              </w:rPr>
            </w:pPr>
            <w:r w:rsidRPr="00BE1FD0">
              <w:rPr>
                <w:rFonts w:cs="Arial"/>
              </w:rPr>
              <w:t xml:space="preserve">%s </w:t>
            </w:r>
            <w:r w:rsidRPr="00BE1FD0">
              <w:rPr>
                <w:rFonts w:cs="Arial"/>
              </w:rPr>
              <w:tab/>
              <w:t>=</w:t>
            </w:r>
            <w:r w:rsidRPr="00BE1FD0">
              <w:rPr>
                <w:rFonts w:cs="Arial"/>
              </w:rPr>
              <w:tab/>
            </w:r>
            <w:r w:rsidRPr="00BE1FD0">
              <w:rPr>
                <w:rFonts w:cs="Arial"/>
              </w:rPr>
              <w:tab/>
              <w:t>text string,</w:t>
            </w:r>
          </w:p>
          <w:p w14:paraId="20346F36" w14:textId="77777777" w:rsidR="00BE1FD0" w:rsidRPr="00BE1FD0" w:rsidRDefault="00BE1FD0" w:rsidP="00BE1FD0">
            <w:pPr>
              <w:tabs>
                <w:tab w:val="left" w:pos="-1440"/>
                <w:tab w:val="left" w:pos="-720"/>
                <w:tab w:val="left" w:pos="0"/>
                <w:tab w:val="left" w:pos="742"/>
                <w:tab w:val="left" w:pos="993"/>
                <w:tab w:val="left" w:pos="1026"/>
                <w:tab w:val="left" w:pos="2880"/>
                <w:tab w:val="left" w:pos="3600"/>
                <w:tab w:val="left" w:pos="4320"/>
                <w:tab w:val="left" w:pos="5040"/>
                <w:tab w:val="left" w:pos="5760"/>
                <w:tab w:val="left" w:pos="6480"/>
                <w:tab w:val="left" w:pos="7200"/>
                <w:tab w:val="left" w:pos="7920"/>
                <w:tab w:val="left" w:pos="8640"/>
              </w:tabs>
              <w:spacing w:after="0"/>
              <w:rPr>
                <w:rFonts w:cs="Arial"/>
              </w:rPr>
            </w:pPr>
            <w:r w:rsidRPr="00BE1FD0">
              <w:rPr>
                <w:rFonts w:cs="Arial"/>
              </w:rPr>
              <w:t xml:space="preserve">%d </w:t>
            </w:r>
            <w:r w:rsidRPr="00BE1FD0">
              <w:rPr>
                <w:rFonts w:cs="Arial"/>
              </w:rPr>
              <w:tab/>
              <w:t>=</w:t>
            </w:r>
            <w:r w:rsidRPr="00BE1FD0">
              <w:rPr>
                <w:rFonts w:cs="Arial"/>
              </w:rPr>
              <w:tab/>
              <w:t>integer number,</w:t>
            </w:r>
          </w:p>
          <w:p w14:paraId="169B3746"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42"/>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ind w:left="990" w:hanging="990"/>
              <w:rPr>
                <w:rFonts w:cs="Arial"/>
              </w:rPr>
            </w:pPr>
            <w:r w:rsidRPr="00BE1FD0">
              <w:rPr>
                <w:rFonts w:cs="Arial"/>
              </w:rPr>
              <w:t>%</w:t>
            </w:r>
            <w:proofErr w:type="spellStart"/>
            <w:r w:rsidRPr="00BE1FD0">
              <w:rPr>
                <w:rFonts w:cs="Arial"/>
              </w:rPr>
              <w:t>n.mlf</w:t>
            </w:r>
            <w:proofErr w:type="spellEnd"/>
            <w:r w:rsidRPr="00BE1FD0">
              <w:rPr>
                <w:rFonts w:cs="Arial"/>
              </w:rPr>
              <w:tab/>
              <w:t>=</w:t>
            </w:r>
            <w:r w:rsidRPr="00BE1FD0">
              <w:rPr>
                <w:rFonts w:cs="Arial"/>
              </w:rPr>
              <w:tab/>
              <w:t xml:space="preserve">floating point number with n characters (including the </w:t>
            </w:r>
            <w:proofErr w:type="spellStart"/>
            <w:r w:rsidRPr="00BE1FD0">
              <w:rPr>
                <w:rFonts w:cs="Arial"/>
              </w:rPr>
              <w:t>deci</w:t>
            </w:r>
            <w:proofErr w:type="spellEnd"/>
            <w:r w:rsidRPr="00BE1FD0">
              <w:rPr>
                <w:rFonts w:cs="Arial"/>
              </w:rPr>
              <w:t xml:space="preserve">-mal), m of which come after the </w:t>
            </w:r>
            <w:proofErr w:type="spellStart"/>
            <w:r w:rsidRPr="00BE1FD0">
              <w:rPr>
                <w:rFonts w:cs="Arial"/>
              </w:rPr>
              <w:t>deci</w:t>
            </w:r>
            <w:proofErr w:type="spellEnd"/>
            <w:r w:rsidRPr="00BE1FD0">
              <w:rPr>
                <w:rFonts w:cs="Arial"/>
              </w:rPr>
              <w:t>-mal point.</w:t>
            </w:r>
          </w:p>
        </w:tc>
      </w:tr>
    </w:tbl>
    <w:p w14:paraId="4329E0FB"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p w14:paraId="38A8D633"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080"/>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
    <w:p w14:paraId="402E3446" w14:textId="3756CE7B" w:rsidR="00BE1FD0" w:rsidRPr="00BE1FD0" w:rsidRDefault="002E3794"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080"/>
          <w:tab w:val="left" w:pos="1440"/>
          <w:tab w:val="left" w:pos="1584"/>
          <w:tab w:val="left" w:pos="2160"/>
          <w:tab w:val="left" w:pos="4770"/>
          <w:tab w:val="left" w:pos="5040"/>
          <w:tab w:val="left" w:pos="5760"/>
          <w:tab w:val="left" w:pos="6480"/>
          <w:tab w:val="left" w:pos="7200"/>
          <w:tab w:val="left" w:pos="7920"/>
          <w:tab w:val="left" w:pos="8640"/>
        </w:tabs>
        <w:spacing w:after="0"/>
        <w:rPr>
          <w:rFonts w:cs="Arial"/>
          <w:b/>
        </w:rPr>
      </w:pPr>
      <w:r>
        <w:rPr>
          <w:rFonts w:cs="Arial"/>
          <w:b/>
        </w:rPr>
        <w:t>C2</w:t>
      </w:r>
      <w:r w:rsidR="00F12779">
        <w:rPr>
          <w:rFonts w:cs="Arial"/>
          <w:b/>
        </w:rPr>
        <w:t>.4.2.2</w:t>
      </w:r>
      <w:r w:rsidR="00BE1FD0" w:rsidRPr="00BE1FD0">
        <w:rPr>
          <w:rFonts w:cs="Arial"/>
          <w:b/>
        </w:rPr>
        <w:tab/>
      </w:r>
      <w:r w:rsidR="00BE1FD0" w:rsidRPr="00BE1FD0">
        <w:rPr>
          <w:rFonts w:cs="Arial"/>
          <w:b/>
        </w:rPr>
        <w:tab/>
        <w:t>Nature of seabed abbreviations ('TX')</w:t>
      </w:r>
    </w:p>
    <w:p w14:paraId="479841CA"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b/>
        </w:rPr>
      </w:pPr>
    </w:p>
    <w:p w14:paraId="3720AC7D" w14:textId="1E1D8A66"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 xml:space="preserve">The following abbreviations for values </w:t>
      </w:r>
      <w:r w:rsidRPr="00F12779">
        <w:rPr>
          <w:rFonts w:cs="Arial"/>
        </w:rPr>
        <w:t>of</w:t>
      </w:r>
      <w:r w:rsidRPr="00F12779">
        <w:rPr>
          <w:rFonts w:cs="Arial"/>
          <w:b/>
        </w:rPr>
        <w:t xml:space="preserve"> </w:t>
      </w:r>
      <w:proofErr w:type="spellStart"/>
      <w:r w:rsidR="00F12779" w:rsidRPr="00F12779">
        <w:rPr>
          <w:rFonts w:cs="Arial"/>
          <w:b/>
        </w:rPr>
        <w:t>natureOfSurface</w:t>
      </w:r>
      <w:proofErr w:type="spellEnd"/>
      <w:r w:rsidRPr="00BE1FD0">
        <w:rPr>
          <w:rFonts w:cs="Arial"/>
        </w:rPr>
        <w:t>:</w:t>
      </w:r>
    </w:p>
    <w:p w14:paraId="7B860389"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317"/>
        <w:gridCol w:w="2368"/>
      </w:tblGrid>
      <w:tr w:rsidR="00BE1FD0" w:rsidRPr="00BE1FD0" w14:paraId="6305994F" w14:textId="77777777" w:rsidTr="00EF17E2">
        <w:tc>
          <w:tcPr>
            <w:tcW w:w="1526" w:type="dxa"/>
            <w:shd w:val="clear" w:color="auto" w:fill="BFBFBF"/>
          </w:tcPr>
          <w:p w14:paraId="5F428D96"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Attribute ID</w:t>
            </w:r>
          </w:p>
        </w:tc>
        <w:tc>
          <w:tcPr>
            <w:tcW w:w="1317" w:type="dxa"/>
            <w:shd w:val="clear" w:color="auto" w:fill="BFBFBF"/>
          </w:tcPr>
          <w:p w14:paraId="173EA636"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 xml:space="preserve">Description </w:t>
            </w:r>
          </w:p>
        </w:tc>
        <w:tc>
          <w:tcPr>
            <w:tcW w:w="2368" w:type="dxa"/>
            <w:shd w:val="clear" w:color="auto" w:fill="BFBFBF"/>
          </w:tcPr>
          <w:p w14:paraId="597B1C9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 xml:space="preserve">ECDIS Abbreviation </w:t>
            </w:r>
          </w:p>
        </w:tc>
      </w:tr>
      <w:tr w:rsidR="00BE1FD0" w:rsidRPr="00BE1FD0" w14:paraId="0BD618D4" w14:textId="77777777" w:rsidTr="00EF17E2">
        <w:tc>
          <w:tcPr>
            <w:tcW w:w="1526" w:type="dxa"/>
            <w:shd w:val="clear" w:color="auto" w:fill="auto"/>
          </w:tcPr>
          <w:p w14:paraId="68D76994"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1</w:t>
            </w:r>
          </w:p>
        </w:tc>
        <w:tc>
          <w:tcPr>
            <w:tcW w:w="1317" w:type="dxa"/>
            <w:shd w:val="clear" w:color="auto" w:fill="auto"/>
          </w:tcPr>
          <w:p w14:paraId="2AFA329A"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mud</w:t>
            </w:r>
          </w:p>
        </w:tc>
        <w:tc>
          <w:tcPr>
            <w:tcW w:w="2368" w:type="dxa"/>
            <w:shd w:val="clear" w:color="auto" w:fill="auto"/>
          </w:tcPr>
          <w:p w14:paraId="5B73FDA2"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M</w:t>
            </w:r>
          </w:p>
        </w:tc>
      </w:tr>
      <w:tr w:rsidR="00BE1FD0" w:rsidRPr="00BE1FD0" w14:paraId="49825FBD" w14:textId="77777777" w:rsidTr="00EF17E2">
        <w:tc>
          <w:tcPr>
            <w:tcW w:w="1526" w:type="dxa"/>
            <w:shd w:val="clear" w:color="auto" w:fill="auto"/>
          </w:tcPr>
          <w:p w14:paraId="2F8342DA"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2</w:t>
            </w:r>
          </w:p>
        </w:tc>
        <w:tc>
          <w:tcPr>
            <w:tcW w:w="1317" w:type="dxa"/>
            <w:shd w:val="clear" w:color="auto" w:fill="auto"/>
          </w:tcPr>
          <w:p w14:paraId="59A863C2"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clay</w:t>
            </w:r>
          </w:p>
        </w:tc>
        <w:tc>
          <w:tcPr>
            <w:tcW w:w="2368" w:type="dxa"/>
            <w:shd w:val="clear" w:color="auto" w:fill="auto"/>
          </w:tcPr>
          <w:p w14:paraId="2C07FD04"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Cy</w:t>
            </w:r>
          </w:p>
        </w:tc>
      </w:tr>
      <w:tr w:rsidR="00BE1FD0" w:rsidRPr="00BE1FD0" w14:paraId="7EAA87E6" w14:textId="77777777" w:rsidTr="00EF17E2">
        <w:tc>
          <w:tcPr>
            <w:tcW w:w="1526" w:type="dxa"/>
            <w:shd w:val="clear" w:color="auto" w:fill="auto"/>
          </w:tcPr>
          <w:p w14:paraId="299FB4F8"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3</w:t>
            </w:r>
          </w:p>
        </w:tc>
        <w:tc>
          <w:tcPr>
            <w:tcW w:w="1317" w:type="dxa"/>
            <w:shd w:val="clear" w:color="auto" w:fill="auto"/>
          </w:tcPr>
          <w:p w14:paraId="6EEE69BA"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silt</w:t>
            </w:r>
            <w:r w:rsidRPr="00BE1FD0">
              <w:rPr>
                <w:rFonts w:cs="Arial"/>
              </w:rPr>
              <w:tab/>
            </w:r>
          </w:p>
        </w:tc>
        <w:tc>
          <w:tcPr>
            <w:tcW w:w="2368" w:type="dxa"/>
            <w:shd w:val="clear" w:color="auto" w:fill="auto"/>
          </w:tcPr>
          <w:p w14:paraId="4B5B0A64"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Si</w:t>
            </w:r>
          </w:p>
        </w:tc>
      </w:tr>
      <w:tr w:rsidR="00BE1FD0" w:rsidRPr="00BE1FD0" w14:paraId="32AD422A" w14:textId="77777777" w:rsidTr="00EF17E2">
        <w:tc>
          <w:tcPr>
            <w:tcW w:w="1526" w:type="dxa"/>
            <w:shd w:val="clear" w:color="auto" w:fill="auto"/>
          </w:tcPr>
          <w:p w14:paraId="6F2C8022"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4</w:t>
            </w:r>
          </w:p>
        </w:tc>
        <w:tc>
          <w:tcPr>
            <w:tcW w:w="1317" w:type="dxa"/>
            <w:shd w:val="clear" w:color="auto" w:fill="auto"/>
          </w:tcPr>
          <w:p w14:paraId="193C82A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sand</w:t>
            </w:r>
          </w:p>
        </w:tc>
        <w:tc>
          <w:tcPr>
            <w:tcW w:w="2368" w:type="dxa"/>
            <w:shd w:val="clear" w:color="auto" w:fill="auto"/>
          </w:tcPr>
          <w:p w14:paraId="416DF719"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w:t>
            </w:r>
          </w:p>
        </w:tc>
      </w:tr>
      <w:tr w:rsidR="00BE1FD0" w:rsidRPr="00BE1FD0" w14:paraId="2D3263EB" w14:textId="77777777" w:rsidTr="00EF17E2">
        <w:tc>
          <w:tcPr>
            <w:tcW w:w="1526" w:type="dxa"/>
            <w:shd w:val="clear" w:color="auto" w:fill="auto"/>
          </w:tcPr>
          <w:p w14:paraId="3BD0150F"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5</w:t>
            </w:r>
          </w:p>
        </w:tc>
        <w:tc>
          <w:tcPr>
            <w:tcW w:w="1317" w:type="dxa"/>
            <w:shd w:val="clear" w:color="auto" w:fill="auto"/>
          </w:tcPr>
          <w:p w14:paraId="38C4A516"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stones</w:t>
            </w:r>
          </w:p>
        </w:tc>
        <w:tc>
          <w:tcPr>
            <w:tcW w:w="2368" w:type="dxa"/>
            <w:shd w:val="clear" w:color="auto" w:fill="auto"/>
          </w:tcPr>
          <w:p w14:paraId="6AFDFF27"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St</w:t>
            </w:r>
          </w:p>
        </w:tc>
      </w:tr>
      <w:tr w:rsidR="00BE1FD0" w:rsidRPr="00BE1FD0" w14:paraId="3EE6F943" w14:textId="77777777" w:rsidTr="00EF17E2">
        <w:tc>
          <w:tcPr>
            <w:tcW w:w="1526" w:type="dxa"/>
            <w:shd w:val="clear" w:color="auto" w:fill="auto"/>
          </w:tcPr>
          <w:p w14:paraId="013005AB"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6</w:t>
            </w:r>
          </w:p>
        </w:tc>
        <w:tc>
          <w:tcPr>
            <w:tcW w:w="1317" w:type="dxa"/>
            <w:shd w:val="clear" w:color="auto" w:fill="auto"/>
          </w:tcPr>
          <w:p w14:paraId="2A5615B0"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gravel</w:t>
            </w:r>
          </w:p>
        </w:tc>
        <w:tc>
          <w:tcPr>
            <w:tcW w:w="2368" w:type="dxa"/>
            <w:shd w:val="clear" w:color="auto" w:fill="auto"/>
          </w:tcPr>
          <w:p w14:paraId="438ACCFE"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G</w:t>
            </w:r>
          </w:p>
        </w:tc>
      </w:tr>
      <w:tr w:rsidR="00BE1FD0" w:rsidRPr="00BE1FD0" w14:paraId="496BD7B1" w14:textId="77777777" w:rsidTr="00EF17E2">
        <w:tc>
          <w:tcPr>
            <w:tcW w:w="1526" w:type="dxa"/>
            <w:shd w:val="clear" w:color="auto" w:fill="auto"/>
          </w:tcPr>
          <w:p w14:paraId="3DF55E6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7</w:t>
            </w:r>
          </w:p>
        </w:tc>
        <w:tc>
          <w:tcPr>
            <w:tcW w:w="1317" w:type="dxa"/>
            <w:shd w:val="clear" w:color="auto" w:fill="auto"/>
          </w:tcPr>
          <w:p w14:paraId="09344255"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pebbles</w:t>
            </w:r>
          </w:p>
        </w:tc>
        <w:tc>
          <w:tcPr>
            <w:tcW w:w="2368" w:type="dxa"/>
            <w:shd w:val="clear" w:color="auto" w:fill="auto"/>
          </w:tcPr>
          <w:p w14:paraId="34E17C57"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P</w:t>
            </w:r>
          </w:p>
        </w:tc>
      </w:tr>
      <w:tr w:rsidR="00BE1FD0" w:rsidRPr="00BE1FD0" w14:paraId="20DEF8E0" w14:textId="77777777" w:rsidTr="00EF17E2">
        <w:tc>
          <w:tcPr>
            <w:tcW w:w="1526" w:type="dxa"/>
            <w:shd w:val="clear" w:color="auto" w:fill="auto"/>
          </w:tcPr>
          <w:p w14:paraId="493E8315"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8</w:t>
            </w:r>
          </w:p>
        </w:tc>
        <w:tc>
          <w:tcPr>
            <w:tcW w:w="1317" w:type="dxa"/>
            <w:shd w:val="clear" w:color="auto" w:fill="auto"/>
          </w:tcPr>
          <w:p w14:paraId="7E37980A"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cobbles</w:t>
            </w:r>
          </w:p>
        </w:tc>
        <w:tc>
          <w:tcPr>
            <w:tcW w:w="2368" w:type="dxa"/>
            <w:shd w:val="clear" w:color="auto" w:fill="auto"/>
          </w:tcPr>
          <w:p w14:paraId="35D0A88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Cb</w:t>
            </w:r>
            <w:proofErr w:type="spellEnd"/>
          </w:p>
        </w:tc>
      </w:tr>
      <w:tr w:rsidR="00BE1FD0" w:rsidRPr="00BE1FD0" w14:paraId="152ED494" w14:textId="77777777" w:rsidTr="00EF17E2">
        <w:tc>
          <w:tcPr>
            <w:tcW w:w="1526" w:type="dxa"/>
            <w:shd w:val="clear" w:color="auto" w:fill="auto"/>
          </w:tcPr>
          <w:p w14:paraId="24FE6013"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9</w:t>
            </w:r>
          </w:p>
        </w:tc>
        <w:tc>
          <w:tcPr>
            <w:tcW w:w="1317" w:type="dxa"/>
            <w:shd w:val="clear" w:color="auto" w:fill="auto"/>
          </w:tcPr>
          <w:p w14:paraId="4DB8834E"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rock</w:t>
            </w:r>
          </w:p>
        </w:tc>
        <w:tc>
          <w:tcPr>
            <w:tcW w:w="2368" w:type="dxa"/>
            <w:shd w:val="clear" w:color="auto" w:fill="auto"/>
          </w:tcPr>
          <w:p w14:paraId="3A922F56"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R</w:t>
            </w:r>
          </w:p>
        </w:tc>
      </w:tr>
      <w:tr w:rsidR="00BE1FD0" w:rsidRPr="00BE1FD0" w14:paraId="54171CFB" w14:textId="77777777" w:rsidTr="00EF17E2">
        <w:tc>
          <w:tcPr>
            <w:tcW w:w="1526" w:type="dxa"/>
            <w:shd w:val="clear" w:color="auto" w:fill="auto"/>
          </w:tcPr>
          <w:p w14:paraId="409DFF8B"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11</w:t>
            </w:r>
          </w:p>
        </w:tc>
        <w:tc>
          <w:tcPr>
            <w:tcW w:w="1317" w:type="dxa"/>
            <w:shd w:val="clear" w:color="auto" w:fill="auto"/>
          </w:tcPr>
          <w:p w14:paraId="08613FCE"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lava</w:t>
            </w:r>
          </w:p>
        </w:tc>
        <w:tc>
          <w:tcPr>
            <w:tcW w:w="2368" w:type="dxa"/>
            <w:shd w:val="clear" w:color="auto" w:fill="auto"/>
          </w:tcPr>
          <w:p w14:paraId="15D9802E"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R</w:t>
            </w:r>
          </w:p>
        </w:tc>
      </w:tr>
      <w:tr w:rsidR="00BE1FD0" w:rsidRPr="00BE1FD0" w14:paraId="58203580" w14:textId="77777777" w:rsidTr="00EF17E2">
        <w:tc>
          <w:tcPr>
            <w:tcW w:w="1526" w:type="dxa"/>
            <w:shd w:val="clear" w:color="auto" w:fill="auto"/>
          </w:tcPr>
          <w:p w14:paraId="15BFB2D6"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lastRenderedPageBreak/>
              <w:t>14</w:t>
            </w:r>
          </w:p>
        </w:tc>
        <w:tc>
          <w:tcPr>
            <w:tcW w:w="1317" w:type="dxa"/>
            <w:shd w:val="clear" w:color="auto" w:fill="auto"/>
          </w:tcPr>
          <w:p w14:paraId="763C7390"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coral</w:t>
            </w:r>
          </w:p>
        </w:tc>
        <w:tc>
          <w:tcPr>
            <w:tcW w:w="2368" w:type="dxa"/>
            <w:shd w:val="clear" w:color="auto" w:fill="auto"/>
          </w:tcPr>
          <w:p w14:paraId="082A4185"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Co</w:t>
            </w:r>
          </w:p>
        </w:tc>
      </w:tr>
      <w:tr w:rsidR="00BE1FD0" w:rsidRPr="00BE1FD0" w14:paraId="1CE2EDAD" w14:textId="77777777" w:rsidTr="00EF17E2">
        <w:tc>
          <w:tcPr>
            <w:tcW w:w="1526" w:type="dxa"/>
            <w:shd w:val="clear" w:color="auto" w:fill="auto"/>
          </w:tcPr>
          <w:p w14:paraId="66B15374"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17</w:t>
            </w:r>
          </w:p>
        </w:tc>
        <w:tc>
          <w:tcPr>
            <w:tcW w:w="1317" w:type="dxa"/>
            <w:shd w:val="clear" w:color="auto" w:fill="auto"/>
          </w:tcPr>
          <w:p w14:paraId="3BDB6ED2"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shells</w:t>
            </w:r>
          </w:p>
        </w:tc>
        <w:tc>
          <w:tcPr>
            <w:tcW w:w="2368" w:type="dxa"/>
            <w:shd w:val="clear" w:color="auto" w:fill="auto"/>
          </w:tcPr>
          <w:p w14:paraId="6C37346B"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roofErr w:type="spellStart"/>
            <w:r w:rsidRPr="00BE1FD0">
              <w:rPr>
                <w:rFonts w:cs="Arial"/>
              </w:rPr>
              <w:t>Sh</w:t>
            </w:r>
            <w:proofErr w:type="spellEnd"/>
          </w:p>
        </w:tc>
      </w:tr>
      <w:tr w:rsidR="00BE1FD0" w:rsidRPr="00BE1FD0" w14:paraId="2F2D8B5E" w14:textId="77777777" w:rsidTr="00EF17E2">
        <w:tc>
          <w:tcPr>
            <w:tcW w:w="1526" w:type="dxa"/>
            <w:shd w:val="clear" w:color="auto" w:fill="auto"/>
          </w:tcPr>
          <w:p w14:paraId="48C4C29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18</w:t>
            </w:r>
          </w:p>
        </w:tc>
        <w:tc>
          <w:tcPr>
            <w:tcW w:w="1317" w:type="dxa"/>
            <w:shd w:val="clear" w:color="auto" w:fill="auto"/>
          </w:tcPr>
          <w:p w14:paraId="3F6AE6CA"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boulder</w:t>
            </w:r>
          </w:p>
        </w:tc>
        <w:tc>
          <w:tcPr>
            <w:tcW w:w="2368" w:type="dxa"/>
            <w:shd w:val="clear" w:color="auto" w:fill="auto"/>
          </w:tcPr>
          <w:p w14:paraId="0324A07D" w14:textId="77777777" w:rsidR="00BE1FD0" w:rsidRPr="00BE1FD0" w:rsidRDefault="00BE1FD0" w:rsidP="00BE1FD0">
            <w:pP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r w:rsidRPr="00BE1FD0">
              <w:rPr>
                <w:rFonts w:cs="Arial"/>
              </w:rPr>
              <w:t>R</w:t>
            </w:r>
          </w:p>
        </w:tc>
      </w:tr>
    </w:tbl>
    <w:p w14:paraId="01485239"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
    <w:p w14:paraId="4E86FA3F" w14:textId="77777777" w:rsidR="00BE1FD0" w:rsidRPr="00BE1FD0" w:rsidRDefault="00BE1FD0" w:rsidP="00BE1FD0">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360"/>
          <w:tab w:val="left" w:pos="720"/>
          <w:tab w:val="left" w:pos="993"/>
          <w:tab w:val="left" w:pos="1440"/>
          <w:tab w:val="left" w:pos="1584"/>
          <w:tab w:val="left" w:pos="2160"/>
          <w:tab w:val="left" w:pos="4770"/>
          <w:tab w:val="left" w:pos="5040"/>
          <w:tab w:val="left" w:pos="5760"/>
          <w:tab w:val="left" w:pos="6480"/>
          <w:tab w:val="left" w:pos="7200"/>
          <w:tab w:val="left" w:pos="7920"/>
          <w:tab w:val="left" w:pos="8640"/>
        </w:tabs>
        <w:spacing w:after="0"/>
        <w:rPr>
          <w:rFonts w:cs="Arial"/>
        </w:rPr>
      </w:pPr>
    </w:p>
    <w:p w14:paraId="2B3B1CCE" w14:textId="77777777" w:rsidR="00BE1FD0" w:rsidRPr="00BE1FD0" w:rsidRDefault="00BE1FD0" w:rsidP="00BE1FD0">
      <w:pPr>
        <w:tabs>
          <w:tab w:val="left" w:pos="993"/>
        </w:tabs>
        <w:spacing w:after="0"/>
        <w:rPr>
          <w:rFonts w:cs="Arial"/>
        </w:rPr>
      </w:pPr>
      <w:r w:rsidRPr="00BE1FD0">
        <w:rPr>
          <w:rFonts w:cs="Arial"/>
        </w:rPr>
        <w:t>To reduce undue clutter in the ECDIS chart display, it is recommended that ECDIS manufacturers use the abbreviations of the NATSUR attribute.</w:t>
      </w:r>
    </w:p>
    <w:p w14:paraId="15CCC894" w14:textId="77777777" w:rsidR="00BE1FD0" w:rsidRPr="00BE1FD0" w:rsidRDefault="00BE1FD0" w:rsidP="00BE1FD0">
      <w:pPr>
        <w:tabs>
          <w:tab w:val="left" w:pos="993"/>
        </w:tabs>
        <w:spacing w:after="0"/>
        <w:rPr>
          <w:rFonts w:cs="Arial"/>
        </w:rPr>
      </w:pPr>
    </w:p>
    <w:p w14:paraId="3745E9B4" w14:textId="77777777" w:rsidR="00BE1FD0" w:rsidRPr="00E54AB5" w:rsidRDefault="00BE1FD0" w:rsidP="005B12A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Cs w:val="22"/>
        </w:rPr>
      </w:pPr>
    </w:p>
    <w:p w14:paraId="1636C1EC" w14:textId="55604CDE" w:rsidR="005B12AD" w:rsidRDefault="002E3794" w:rsidP="005B12AD">
      <w:pPr>
        <w:rPr>
          <w:rFonts w:cs="Arial"/>
          <w:b/>
          <w:szCs w:val="22"/>
        </w:rPr>
      </w:pPr>
      <w:r>
        <w:rPr>
          <w:b/>
          <w:lang w:eastAsia="en-US"/>
        </w:rPr>
        <w:t>C2</w:t>
      </w:r>
      <w:r w:rsidR="00E54AB5" w:rsidRPr="00E8552F">
        <w:rPr>
          <w:b/>
          <w:lang w:eastAsia="en-US"/>
        </w:rPr>
        <w:t>.</w:t>
      </w:r>
      <w:r w:rsidR="009632BD">
        <w:rPr>
          <w:b/>
          <w:lang w:eastAsia="en-US"/>
        </w:rPr>
        <w:t>5</w:t>
      </w:r>
      <w:r w:rsidR="00E54AB5">
        <w:rPr>
          <w:rFonts w:cs="Arial"/>
          <w:sz w:val="22"/>
          <w:szCs w:val="22"/>
        </w:rPr>
        <w:t xml:space="preserve"> </w:t>
      </w:r>
      <w:r w:rsidR="00E54AB5">
        <w:rPr>
          <w:rFonts w:cs="Arial"/>
          <w:sz w:val="22"/>
          <w:szCs w:val="22"/>
        </w:rPr>
        <w:tab/>
      </w:r>
      <w:r w:rsidR="009632BD">
        <w:rPr>
          <w:rFonts w:cs="Arial"/>
          <w:sz w:val="22"/>
          <w:szCs w:val="22"/>
        </w:rPr>
        <w:tab/>
      </w:r>
      <w:r w:rsidR="009632BD">
        <w:rPr>
          <w:rFonts w:cs="Arial"/>
          <w:b/>
          <w:szCs w:val="22"/>
        </w:rPr>
        <w:t>XML Display</w:t>
      </w:r>
      <w:r w:rsidR="00E54AB5">
        <w:rPr>
          <w:rFonts w:cs="Arial"/>
          <w:b/>
          <w:szCs w:val="22"/>
        </w:rPr>
        <w:t xml:space="preserve"> Examples</w:t>
      </w:r>
    </w:p>
    <w:p w14:paraId="126C211C" w14:textId="2A734368" w:rsidR="009632BD" w:rsidRPr="00F12779" w:rsidRDefault="002E3794" w:rsidP="005B12AD">
      <w:pPr>
        <w:rPr>
          <w:b/>
          <w:lang w:eastAsia="en-US"/>
        </w:rPr>
      </w:pPr>
      <w:r>
        <w:rPr>
          <w:b/>
          <w:lang w:eastAsia="en-US"/>
        </w:rPr>
        <w:t>C2</w:t>
      </w:r>
      <w:r w:rsidR="009632BD">
        <w:rPr>
          <w:b/>
          <w:lang w:eastAsia="en-US"/>
        </w:rPr>
        <w:t>.5.1</w:t>
      </w:r>
      <w:r w:rsidR="00E54AB5">
        <w:rPr>
          <w:b/>
          <w:lang w:eastAsia="en-US"/>
        </w:rPr>
        <w:t xml:space="preserve">  </w:t>
      </w:r>
      <w:r w:rsidR="009632BD">
        <w:rPr>
          <w:b/>
          <w:lang w:eastAsia="en-US"/>
        </w:rPr>
        <w:tab/>
      </w:r>
      <w:r w:rsidR="00E54AB5">
        <w:rPr>
          <w:b/>
          <w:lang w:eastAsia="en-US"/>
        </w:rPr>
        <w:t>Text</w:t>
      </w:r>
    </w:p>
    <w:p w14:paraId="7AC51CB3" w14:textId="6022EE3D" w:rsidR="005B12AD" w:rsidRPr="00E54AB5" w:rsidRDefault="00E54AB5" w:rsidP="005B12AD">
      <w:pPr>
        <w:rPr>
          <w:rFonts w:cs="Arial"/>
          <w:b/>
          <w:color w:val="FF0000"/>
          <w:sz w:val="22"/>
          <w:szCs w:val="22"/>
        </w:rPr>
      </w:pPr>
      <w:r>
        <w:rPr>
          <w:rFonts w:cs="Arial"/>
          <w:b/>
          <w:color w:val="FF0000"/>
          <w:sz w:val="22"/>
          <w:szCs w:val="22"/>
        </w:rPr>
        <w:t>NEED to add XML example for displaying text and then rework the table as a so show what attributes are being called from the model.</w:t>
      </w:r>
    </w:p>
    <w:p w14:paraId="76EAF915" w14:textId="77777777" w:rsidR="005B12AD" w:rsidRPr="001D1924" w:rsidRDefault="005B12AD" w:rsidP="005B12A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22"/>
        </w:rPr>
      </w:pPr>
      <w:r w:rsidRPr="001D1924">
        <w:rPr>
          <w:rFonts w:cs="Arial"/>
          <w:sz w:val="22"/>
        </w:rPr>
        <w:tab/>
      </w:r>
    </w:p>
    <w:tbl>
      <w:tblPr>
        <w:tblW w:w="9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1257"/>
        <w:gridCol w:w="2287"/>
        <w:gridCol w:w="4296"/>
      </w:tblGrid>
      <w:tr w:rsidR="005B12AD" w:rsidRPr="001D1924" w14:paraId="569F4BDE" w14:textId="77777777" w:rsidTr="00E54AB5">
        <w:trPr>
          <w:trHeight w:val="748"/>
        </w:trPr>
        <w:tc>
          <w:tcPr>
            <w:tcW w:w="1342" w:type="dxa"/>
            <w:shd w:val="clear" w:color="auto" w:fill="BFBFBF"/>
          </w:tcPr>
          <w:p w14:paraId="2F6296C9"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Name</w:t>
            </w:r>
          </w:p>
        </w:tc>
        <w:tc>
          <w:tcPr>
            <w:tcW w:w="1257" w:type="dxa"/>
            <w:shd w:val="clear" w:color="auto" w:fill="BFBFBF"/>
          </w:tcPr>
          <w:p w14:paraId="743F761B" w14:textId="510527D8"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p>
        </w:tc>
        <w:tc>
          <w:tcPr>
            <w:tcW w:w="2287" w:type="dxa"/>
            <w:shd w:val="clear" w:color="auto" w:fill="BFBFBF"/>
          </w:tcPr>
          <w:p w14:paraId="41A2E8E3"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Description</w:t>
            </w:r>
          </w:p>
        </w:tc>
        <w:tc>
          <w:tcPr>
            <w:tcW w:w="4296" w:type="dxa"/>
            <w:shd w:val="clear" w:color="auto" w:fill="BFBFBF"/>
          </w:tcPr>
          <w:p w14:paraId="21CD28B4"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ECDIS Display</w:t>
            </w:r>
          </w:p>
        </w:tc>
      </w:tr>
      <w:tr w:rsidR="005B12AD" w:rsidRPr="001D1924" w14:paraId="758C0157" w14:textId="77777777" w:rsidTr="00E54AB5">
        <w:trPr>
          <w:trHeight w:val="748"/>
        </w:trPr>
        <w:tc>
          <w:tcPr>
            <w:tcW w:w="1342" w:type="dxa"/>
            <w:shd w:val="clear" w:color="auto" w:fill="auto"/>
          </w:tcPr>
          <w:p w14:paraId="382E729E"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18"/>
              </w:rPr>
            </w:pPr>
            <w:r w:rsidRPr="00E54AB5">
              <w:rPr>
                <w:rFonts w:cs="Arial"/>
                <w:sz w:val="18"/>
              </w:rPr>
              <w:t>ECDIS Textual Output</w:t>
            </w:r>
          </w:p>
        </w:tc>
        <w:tc>
          <w:tcPr>
            <w:tcW w:w="1257" w:type="dxa"/>
            <w:shd w:val="clear" w:color="auto" w:fill="auto"/>
          </w:tcPr>
          <w:p w14:paraId="58D4C24E" w14:textId="77777777" w:rsidR="005B12AD" w:rsidRPr="00E54AB5" w:rsidRDefault="00E54AB5"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jc w:val="center"/>
              <w:rPr>
                <w:rFonts w:cs="Arial"/>
                <w:sz w:val="18"/>
              </w:rPr>
            </w:pPr>
            <w:proofErr w:type="spellStart"/>
            <w:r w:rsidRPr="00E54AB5">
              <w:rPr>
                <w:rFonts w:cs="Arial"/>
                <w:sz w:val="18"/>
              </w:rPr>
              <w:t>featureName</w:t>
            </w:r>
            <w:proofErr w:type="spellEnd"/>
          </w:p>
          <w:p w14:paraId="68EFF19C" w14:textId="286C7C43" w:rsidR="00E54AB5" w:rsidRPr="00E54AB5" w:rsidRDefault="00E54AB5"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jc w:val="center"/>
              <w:rPr>
                <w:rFonts w:cs="Arial"/>
                <w:sz w:val="18"/>
              </w:rPr>
            </w:pPr>
            <w:proofErr w:type="spellStart"/>
            <w:r w:rsidRPr="00E54AB5">
              <w:rPr>
                <w:rFonts w:cs="Arial"/>
                <w:sz w:val="18"/>
              </w:rPr>
              <w:t>displayDame</w:t>
            </w:r>
            <w:proofErr w:type="spellEnd"/>
          </w:p>
        </w:tc>
        <w:tc>
          <w:tcPr>
            <w:tcW w:w="2287" w:type="dxa"/>
            <w:shd w:val="clear" w:color="auto" w:fill="auto"/>
          </w:tcPr>
          <w:p w14:paraId="5814E22F"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18"/>
              </w:rPr>
            </w:pPr>
            <w:proofErr w:type="spellStart"/>
            <w:r w:rsidRPr="00E54AB5">
              <w:rPr>
                <w:rFonts w:cs="Arial"/>
                <w:sz w:val="18"/>
              </w:rPr>
              <w:t>Charmouth</w:t>
            </w:r>
            <w:proofErr w:type="spellEnd"/>
          </w:p>
        </w:tc>
        <w:tc>
          <w:tcPr>
            <w:tcW w:w="4296" w:type="dxa"/>
            <w:vMerge w:val="restart"/>
            <w:shd w:val="clear" w:color="auto" w:fill="auto"/>
          </w:tcPr>
          <w:p w14:paraId="34361039" w14:textId="77777777" w:rsidR="005B12AD" w:rsidRPr="001D1924"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22"/>
              </w:rPr>
            </w:pPr>
          </w:p>
          <w:p w14:paraId="19192ACF" w14:textId="77777777" w:rsidR="005B12AD" w:rsidRPr="001D1924"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22"/>
              </w:rPr>
            </w:pPr>
            <w:r>
              <w:rPr>
                <w:rFonts w:cs="Arial"/>
                <w:noProof/>
                <w:sz w:val="22"/>
                <w:lang w:val="en-US" w:eastAsia="en-US"/>
              </w:rPr>
              <w:drawing>
                <wp:inline distT="0" distB="0" distL="0" distR="0" wp14:anchorId="42C90116" wp14:editId="343B80BC">
                  <wp:extent cx="2590800" cy="2000250"/>
                  <wp:effectExtent l="0" t="0" r="0" b="0"/>
                  <wp:docPr id="15" name="Picture 15" descr="Builtup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Builtupare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0800" cy="2000250"/>
                          </a:xfrm>
                          <a:prstGeom prst="rect">
                            <a:avLst/>
                          </a:prstGeom>
                          <a:noFill/>
                          <a:ln>
                            <a:noFill/>
                          </a:ln>
                        </pic:spPr>
                      </pic:pic>
                    </a:graphicData>
                  </a:graphic>
                </wp:inline>
              </w:drawing>
            </w:r>
          </w:p>
        </w:tc>
      </w:tr>
      <w:tr w:rsidR="005B12AD" w:rsidRPr="001D1924" w14:paraId="0F9C2C58" w14:textId="77777777" w:rsidTr="00E54AB5">
        <w:trPr>
          <w:trHeight w:val="239"/>
        </w:trPr>
        <w:tc>
          <w:tcPr>
            <w:tcW w:w="1342" w:type="dxa"/>
            <w:shd w:val="clear" w:color="auto" w:fill="auto"/>
          </w:tcPr>
          <w:p w14:paraId="5E3EC098" w14:textId="3E463FC2"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286F6255" w14:textId="11211C45"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541C2BEC" w14:textId="158B03E5"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57CDDCC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71A4234F" w14:textId="77777777" w:rsidTr="00E54AB5">
        <w:trPr>
          <w:trHeight w:val="254"/>
        </w:trPr>
        <w:tc>
          <w:tcPr>
            <w:tcW w:w="1342" w:type="dxa"/>
            <w:shd w:val="clear" w:color="auto" w:fill="auto"/>
          </w:tcPr>
          <w:p w14:paraId="755DE237" w14:textId="76646D41"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2DBC454D" w14:textId="75C3DF8F"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2ABB756A" w14:textId="2808D443"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74942032"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4EC78180" w14:textId="77777777" w:rsidTr="00E54AB5">
        <w:trPr>
          <w:trHeight w:val="239"/>
        </w:trPr>
        <w:tc>
          <w:tcPr>
            <w:tcW w:w="1342" w:type="dxa"/>
            <w:shd w:val="clear" w:color="auto" w:fill="auto"/>
          </w:tcPr>
          <w:p w14:paraId="40EB855C" w14:textId="7877E894"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2667F769" w14:textId="3B098D20"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7D8B3A94" w14:textId="05C03DA5"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61532BE3"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1B72E0FB" w14:textId="77777777" w:rsidTr="00E54AB5">
        <w:trPr>
          <w:trHeight w:val="254"/>
        </w:trPr>
        <w:tc>
          <w:tcPr>
            <w:tcW w:w="1342" w:type="dxa"/>
            <w:shd w:val="clear" w:color="auto" w:fill="auto"/>
          </w:tcPr>
          <w:p w14:paraId="56BFE3C4" w14:textId="03A7B72C"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1A91AEFF" w14:textId="601AEA9F"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61F3297A" w14:textId="2B225B72"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488B1A0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43F5120B" w14:textId="77777777" w:rsidTr="00E54AB5">
        <w:trPr>
          <w:trHeight w:val="239"/>
        </w:trPr>
        <w:tc>
          <w:tcPr>
            <w:tcW w:w="1342" w:type="dxa"/>
            <w:shd w:val="clear" w:color="auto" w:fill="auto"/>
          </w:tcPr>
          <w:p w14:paraId="212DAD84" w14:textId="2AAD9E17"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70665A7F" w14:textId="08CFE5C0"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21AAA729" w14:textId="542ACB8E"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2ADB8E76"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525A2362" w14:textId="77777777" w:rsidTr="00E54AB5">
        <w:trPr>
          <w:trHeight w:val="254"/>
        </w:trPr>
        <w:tc>
          <w:tcPr>
            <w:tcW w:w="1342" w:type="dxa"/>
            <w:shd w:val="clear" w:color="auto" w:fill="auto"/>
          </w:tcPr>
          <w:p w14:paraId="2BC20D49" w14:textId="48121DE2"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4E846277" w14:textId="69930420"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47C24ADE" w14:textId="619699B1"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03BF061C"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25E4F01D" w14:textId="77777777" w:rsidTr="00E54AB5">
        <w:trPr>
          <w:trHeight w:val="254"/>
        </w:trPr>
        <w:tc>
          <w:tcPr>
            <w:tcW w:w="1342" w:type="dxa"/>
            <w:shd w:val="clear" w:color="auto" w:fill="auto"/>
          </w:tcPr>
          <w:p w14:paraId="670C3DD1" w14:textId="36182EE3"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5BAC653F" w14:textId="05DACDDC"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7FB5186B" w14:textId="7A115445"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6176CEB5"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6951321E" w14:textId="77777777" w:rsidTr="00E54AB5">
        <w:trPr>
          <w:trHeight w:val="121"/>
        </w:trPr>
        <w:tc>
          <w:tcPr>
            <w:tcW w:w="1342" w:type="dxa"/>
            <w:shd w:val="clear" w:color="auto" w:fill="auto"/>
          </w:tcPr>
          <w:p w14:paraId="5ADC53C3" w14:textId="164457A8"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1257" w:type="dxa"/>
            <w:shd w:val="clear" w:color="auto" w:fill="auto"/>
          </w:tcPr>
          <w:p w14:paraId="518647C4" w14:textId="58CB9C9F"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18"/>
              </w:rPr>
            </w:pPr>
          </w:p>
        </w:tc>
        <w:tc>
          <w:tcPr>
            <w:tcW w:w="2287" w:type="dxa"/>
            <w:shd w:val="clear" w:color="auto" w:fill="auto"/>
          </w:tcPr>
          <w:p w14:paraId="277C0192" w14:textId="77777777" w:rsidR="005B12AD" w:rsidRPr="00E54AB5"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18"/>
              </w:rPr>
            </w:pPr>
          </w:p>
        </w:tc>
        <w:tc>
          <w:tcPr>
            <w:tcW w:w="4296" w:type="dxa"/>
            <w:vMerge/>
            <w:shd w:val="clear" w:color="auto" w:fill="auto"/>
          </w:tcPr>
          <w:p w14:paraId="5B550FEF"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bl>
    <w:p w14:paraId="6AFC911F" w14:textId="77777777" w:rsidR="005B12AD" w:rsidRPr="001D1924" w:rsidRDefault="005B12AD" w:rsidP="005B12AD">
      <w:pPr>
        <w:rPr>
          <w:rFonts w:cs="Arial"/>
          <w:sz w:val="22"/>
          <w:szCs w:val="22"/>
        </w:rPr>
      </w:pPr>
    </w:p>
    <w:p w14:paraId="76584580" w14:textId="77777777" w:rsidR="005B12AD" w:rsidRPr="001D1924" w:rsidRDefault="005B12AD" w:rsidP="005B12AD">
      <w:pPr>
        <w:jc w:val="center"/>
        <w:rPr>
          <w:rFonts w:cs="Arial"/>
          <w:b/>
          <w:sz w:val="22"/>
          <w:szCs w:val="22"/>
        </w:rPr>
      </w:pPr>
    </w:p>
    <w:p w14:paraId="336F2747" w14:textId="16E99370" w:rsidR="005B12AD" w:rsidRPr="001D1924" w:rsidRDefault="002E3794" w:rsidP="005B12AD">
      <w:pPr>
        <w:rPr>
          <w:rFonts w:cs="Arial"/>
          <w:b/>
          <w:sz w:val="22"/>
          <w:szCs w:val="22"/>
        </w:rPr>
      </w:pPr>
      <w:r>
        <w:rPr>
          <w:b/>
          <w:lang w:eastAsia="en-US"/>
        </w:rPr>
        <w:t>C2</w:t>
      </w:r>
      <w:r w:rsidR="009632BD">
        <w:rPr>
          <w:b/>
          <w:lang w:eastAsia="en-US"/>
        </w:rPr>
        <w:t>.5.2</w:t>
      </w:r>
      <w:r w:rsidR="00E54AB5">
        <w:rPr>
          <w:b/>
          <w:lang w:eastAsia="en-US"/>
        </w:rPr>
        <w:t xml:space="preserve"> </w:t>
      </w:r>
      <w:r w:rsidR="005B12AD" w:rsidRPr="00E54AB5">
        <w:rPr>
          <w:rFonts w:cs="Arial"/>
          <w:b/>
          <w:szCs w:val="22"/>
        </w:rPr>
        <w:t>Alphanumeric Example</w:t>
      </w:r>
      <w:r w:rsidR="009632BD">
        <w:rPr>
          <w:rFonts w:cs="Arial"/>
          <w:b/>
          <w:szCs w:val="22"/>
        </w:rPr>
        <w:t>s</w:t>
      </w:r>
    </w:p>
    <w:p w14:paraId="061ACC79" w14:textId="77777777" w:rsidR="009632BD" w:rsidRPr="00E54AB5" w:rsidRDefault="009632BD" w:rsidP="009632BD">
      <w:pPr>
        <w:rPr>
          <w:rFonts w:cs="Arial"/>
          <w:b/>
          <w:color w:val="FF0000"/>
          <w:sz w:val="22"/>
          <w:szCs w:val="22"/>
        </w:rPr>
      </w:pPr>
      <w:r>
        <w:rPr>
          <w:rFonts w:cs="Arial"/>
          <w:b/>
          <w:color w:val="FF0000"/>
          <w:sz w:val="22"/>
          <w:szCs w:val="22"/>
        </w:rPr>
        <w:t>NEED to add XML example for displaying text and then rework the table as a so show what attributes are being called from the model.</w:t>
      </w:r>
    </w:p>
    <w:p w14:paraId="23C2CAA3" w14:textId="406A81DF" w:rsidR="005B12AD" w:rsidRPr="001D1924" w:rsidRDefault="005B12AD" w:rsidP="00E54AB5">
      <w:pPr>
        <w:rPr>
          <w:rFonts w:cs="Arial"/>
        </w:rPr>
      </w:pPr>
    </w:p>
    <w:tbl>
      <w:tblPr>
        <w:tblW w:w="9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3"/>
        <w:gridCol w:w="1231"/>
        <w:gridCol w:w="2313"/>
        <w:gridCol w:w="4150"/>
      </w:tblGrid>
      <w:tr w:rsidR="005B12AD" w:rsidRPr="001D1924" w14:paraId="31EF6507" w14:textId="77777777" w:rsidTr="00E54AB5">
        <w:trPr>
          <w:trHeight w:val="474"/>
        </w:trPr>
        <w:tc>
          <w:tcPr>
            <w:tcW w:w="1353" w:type="dxa"/>
            <w:shd w:val="clear" w:color="auto" w:fill="BFBFBF"/>
          </w:tcPr>
          <w:p w14:paraId="02E4A277"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Name</w:t>
            </w:r>
          </w:p>
        </w:tc>
        <w:tc>
          <w:tcPr>
            <w:tcW w:w="1231" w:type="dxa"/>
            <w:shd w:val="clear" w:color="auto" w:fill="BFBFBF"/>
          </w:tcPr>
          <w:p w14:paraId="18395B24" w14:textId="4DD66F85"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p>
        </w:tc>
        <w:tc>
          <w:tcPr>
            <w:tcW w:w="2313" w:type="dxa"/>
            <w:shd w:val="clear" w:color="auto" w:fill="BFBFBF"/>
          </w:tcPr>
          <w:p w14:paraId="6B6A387D"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Description</w:t>
            </w:r>
          </w:p>
        </w:tc>
        <w:tc>
          <w:tcPr>
            <w:tcW w:w="4150" w:type="dxa"/>
            <w:shd w:val="clear" w:color="auto" w:fill="BFBFBF"/>
          </w:tcPr>
          <w:p w14:paraId="6505FE08"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sz w:val="18"/>
              </w:rPr>
            </w:pPr>
            <w:r w:rsidRPr="00E54AB5">
              <w:rPr>
                <w:rFonts w:cs="Arial"/>
                <w:b/>
                <w:sz w:val="18"/>
              </w:rPr>
              <w:t>ECDIS Display</w:t>
            </w:r>
          </w:p>
        </w:tc>
      </w:tr>
      <w:tr w:rsidR="005B12AD" w:rsidRPr="001D1924" w14:paraId="16F99901" w14:textId="77777777" w:rsidTr="00E54AB5">
        <w:trPr>
          <w:trHeight w:val="474"/>
        </w:trPr>
        <w:tc>
          <w:tcPr>
            <w:tcW w:w="1353" w:type="dxa"/>
            <w:shd w:val="clear" w:color="auto" w:fill="auto"/>
          </w:tcPr>
          <w:p w14:paraId="48039B81"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18"/>
              </w:rPr>
            </w:pPr>
            <w:r w:rsidRPr="00E54AB5">
              <w:rPr>
                <w:rFonts w:cs="Arial"/>
                <w:sz w:val="18"/>
              </w:rPr>
              <w:t>ECDIS Textual Output</w:t>
            </w:r>
          </w:p>
        </w:tc>
        <w:tc>
          <w:tcPr>
            <w:tcW w:w="1231" w:type="dxa"/>
            <w:shd w:val="clear" w:color="auto" w:fill="auto"/>
          </w:tcPr>
          <w:p w14:paraId="4D717529"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jc w:val="center"/>
              <w:rPr>
                <w:rFonts w:cs="Arial"/>
                <w:sz w:val="18"/>
              </w:rPr>
            </w:pPr>
            <w:proofErr w:type="spellStart"/>
            <w:r w:rsidRPr="00E54AB5">
              <w:rPr>
                <w:rFonts w:cs="Arial"/>
                <w:sz w:val="18"/>
              </w:rPr>
              <w:t>Nr</w:t>
            </w:r>
            <w:proofErr w:type="spellEnd"/>
            <w:r w:rsidRPr="00E54AB5">
              <w:rPr>
                <w:rFonts w:cs="Arial"/>
                <w:sz w:val="18"/>
              </w:rPr>
              <w:t xml:space="preserve"> (string from attribute OBJNAM)</w:t>
            </w:r>
          </w:p>
        </w:tc>
        <w:tc>
          <w:tcPr>
            <w:tcW w:w="2313" w:type="dxa"/>
            <w:shd w:val="clear" w:color="auto" w:fill="auto"/>
          </w:tcPr>
          <w:p w14:paraId="14A882CF"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18"/>
              </w:rPr>
            </w:pPr>
          </w:p>
        </w:tc>
        <w:tc>
          <w:tcPr>
            <w:tcW w:w="4150" w:type="dxa"/>
            <w:vMerge w:val="restart"/>
            <w:shd w:val="clear" w:color="auto" w:fill="auto"/>
          </w:tcPr>
          <w:p w14:paraId="1FAEFBAB" w14:textId="77777777" w:rsidR="005B12AD" w:rsidRPr="00E54AB5"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18"/>
              </w:rPr>
            </w:pPr>
            <w:r w:rsidRPr="00E54AB5">
              <w:rPr>
                <w:rFonts w:cs="Arial"/>
                <w:noProof/>
                <w:sz w:val="18"/>
                <w:szCs w:val="22"/>
                <w:lang w:val="en-US" w:eastAsia="en-US"/>
              </w:rPr>
              <w:drawing>
                <wp:inline distT="0" distB="0" distL="0" distR="0" wp14:anchorId="69C68622" wp14:editId="0014BE64">
                  <wp:extent cx="1600200" cy="1133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00200" cy="1133475"/>
                          </a:xfrm>
                          <a:prstGeom prst="rect">
                            <a:avLst/>
                          </a:prstGeom>
                          <a:noFill/>
                          <a:ln>
                            <a:noFill/>
                          </a:ln>
                        </pic:spPr>
                      </pic:pic>
                    </a:graphicData>
                  </a:graphic>
                </wp:inline>
              </w:drawing>
            </w:r>
          </w:p>
        </w:tc>
      </w:tr>
      <w:tr w:rsidR="005B12AD" w:rsidRPr="001D1924" w14:paraId="0C6829E4" w14:textId="77777777" w:rsidTr="00E54AB5">
        <w:trPr>
          <w:trHeight w:val="313"/>
        </w:trPr>
        <w:tc>
          <w:tcPr>
            <w:tcW w:w="1353" w:type="dxa"/>
            <w:shd w:val="clear" w:color="auto" w:fill="auto"/>
          </w:tcPr>
          <w:p w14:paraId="006F7297" w14:textId="00A6F533"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4E8BB94F" w14:textId="14404515"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6150FD37" w14:textId="36812A4B"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7B0F1366"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6228E30F" w14:textId="77777777" w:rsidTr="00E54AB5">
        <w:trPr>
          <w:trHeight w:val="313"/>
        </w:trPr>
        <w:tc>
          <w:tcPr>
            <w:tcW w:w="1353" w:type="dxa"/>
            <w:shd w:val="clear" w:color="auto" w:fill="auto"/>
          </w:tcPr>
          <w:p w14:paraId="131BD0A5" w14:textId="60B44FA3"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2D2001FD" w14:textId="059282E5"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3FF91BA8" w14:textId="20194C58"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52A6C037"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2A512E63" w14:textId="77777777" w:rsidTr="00E54AB5">
        <w:trPr>
          <w:trHeight w:val="323"/>
        </w:trPr>
        <w:tc>
          <w:tcPr>
            <w:tcW w:w="1353" w:type="dxa"/>
            <w:shd w:val="clear" w:color="auto" w:fill="auto"/>
          </w:tcPr>
          <w:p w14:paraId="559B9190" w14:textId="609F72CD"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4C2C165B" w14:textId="7F7FB068"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5262811E" w14:textId="00600A81"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2800307F"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1F064CE5" w14:textId="77777777" w:rsidTr="00E54AB5">
        <w:trPr>
          <w:trHeight w:val="152"/>
        </w:trPr>
        <w:tc>
          <w:tcPr>
            <w:tcW w:w="1353" w:type="dxa"/>
            <w:shd w:val="clear" w:color="auto" w:fill="auto"/>
          </w:tcPr>
          <w:p w14:paraId="076D52ED" w14:textId="12E486BC"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0813021A" w14:textId="17BEEF06"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5C44552B" w14:textId="600415A3"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44843587"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0EF81276" w14:textId="77777777" w:rsidTr="00E54AB5">
        <w:trPr>
          <w:trHeight w:val="161"/>
        </w:trPr>
        <w:tc>
          <w:tcPr>
            <w:tcW w:w="1353" w:type="dxa"/>
            <w:shd w:val="clear" w:color="auto" w:fill="auto"/>
          </w:tcPr>
          <w:p w14:paraId="4FC0A04B" w14:textId="13BBA172"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2BD23271" w14:textId="1075D6BC"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39E5E0AF" w14:textId="64118DB2"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42E965ED"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45E051CB" w14:textId="77777777" w:rsidTr="00E54AB5">
        <w:trPr>
          <w:trHeight w:val="152"/>
        </w:trPr>
        <w:tc>
          <w:tcPr>
            <w:tcW w:w="1353" w:type="dxa"/>
            <w:shd w:val="clear" w:color="auto" w:fill="auto"/>
          </w:tcPr>
          <w:p w14:paraId="5DE8F8C8" w14:textId="3FE75A6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4D9CE82C" w14:textId="07D2DFFB"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1783BFD2" w14:textId="202D6044"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34629AF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177C9291" w14:textId="77777777" w:rsidTr="00E54AB5">
        <w:trPr>
          <w:trHeight w:val="161"/>
        </w:trPr>
        <w:tc>
          <w:tcPr>
            <w:tcW w:w="1353" w:type="dxa"/>
            <w:shd w:val="clear" w:color="auto" w:fill="auto"/>
          </w:tcPr>
          <w:p w14:paraId="49AEC4F1" w14:textId="582D1826"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50C6367A" w14:textId="48113BBA"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5F24D9DC" w14:textId="2984006E"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23C6AA36"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36C14865" w14:textId="77777777" w:rsidTr="00E54AB5">
        <w:trPr>
          <w:trHeight w:val="152"/>
        </w:trPr>
        <w:tc>
          <w:tcPr>
            <w:tcW w:w="1353" w:type="dxa"/>
            <w:shd w:val="clear" w:color="auto" w:fill="auto"/>
          </w:tcPr>
          <w:p w14:paraId="210F79F4" w14:textId="457C11A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69C63EBC" w14:textId="21C60A0B"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75619BDE" w14:textId="550451E1"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3CA5913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548B6A21" w14:textId="77777777" w:rsidTr="00E54AB5">
        <w:trPr>
          <w:trHeight w:val="161"/>
        </w:trPr>
        <w:tc>
          <w:tcPr>
            <w:tcW w:w="1353" w:type="dxa"/>
            <w:shd w:val="clear" w:color="auto" w:fill="auto"/>
          </w:tcPr>
          <w:p w14:paraId="30031ADE" w14:textId="4F0768FB"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022A77C4" w14:textId="6A86C383"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324147C3" w14:textId="43BDFC59"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0D6AC81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7E101E1A" w14:textId="77777777" w:rsidTr="00E54AB5">
        <w:trPr>
          <w:trHeight w:val="161"/>
        </w:trPr>
        <w:tc>
          <w:tcPr>
            <w:tcW w:w="1353" w:type="dxa"/>
            <w:shd w:val="clear" w:color="auto" w:fill="auto"/>
          </w:tcPr>
          <w:p w14:paraId="03736848" w14:textId="131C14C9"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7D744208" w14:textId="194BFC55"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70162FBA" w14:textId="6A5350B4"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1E31F852"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r w:rsidR="005B12AD" w:rsidRPr="001D1924" w14:paraId="79386BEA" w14:textId="77777777" w:rsidTr="00E54AB5">
        <w:trPr>
          <w:trHeight w:val="45"/>
        </w:trPr>
        <w:tc>
          <w:tcPr>
            <w:tcW w:w="1353" w:type="dxa"/>
            <w:shd w:val="clear" w:color="auto" w:fill="auto"/>
          </w:tcPr>
          <w:p w14:paraId="4B5FD41D" w14:textId="7CACB7AD"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1231" w:type="dxa"/>
            <w:shd w:val="clear" w:color="auto" w:fill="auto"/>
          </w:tcPr>
          <w:p w14:paraId="3659425D" w14:textId="37561692"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sz w:val="22"/>
              </w:rPr>
            </w:pPr>
          </w:p>
        </w:tc>
        <w:tc>
          <w:tcPr>
            <w:tcW w:w="2313" w:type="dxa"/>
            <w:shd w:val="clear" w:color="auto" w:fill="auto"/>
          </w:tcPr>
          <w:p w14:paraId="1953BDDB"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c>
          <w:tcPr>
            <w:tcW w:w="4150" w:type="dxa"/>
            <w:vMerge/>
            <w:shd w:val="clear" w:color="auto" w:fill="auto"/>
          </w:tcPr>
          <w:p w14:paraId="3CA74CC1" w14:textId="77777777" w:rsidR="005B12AD" w:rsidRPr="001D1924" w:rsidRDefault="005B12AD" w:rsidP="00E54AB5">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sz w:val="22"/>
              </w:rPr>
            </w:pPr>
          </w:p>
        </w:tc>
      </w:tr>
    </w:tbl>
    <w:p w14:paraId="0490EE1E" w14:textId="77777777" w:rsidR="005B12AD" w:rsidRPr="001D1924" w:rsidRDefault="005B12AD" w:rsidP="005B12AD">
      <w:pPr>
        <w:rPr>
          <w:rFonts w:cs="Arial"/>
          <w:sz w:val="22"/>
          <w:szCs w:val="22"/>
        </w:rPr>
      </w:pPr>
    </w:p>
    <w:p w14:paraId="470B9CFC" w14:textId="77777777" w:rsidR="005B12AD" w:rsidRPr="001D1924" w:rsidRDefault="005B12AD" w:rsidP="005B12AD">
      <w:pPr>
        <w:rPr>
          <w:rFonts w:cs="Arial"/>
          <w:b/>
          <w:sz w:val="22"/>
          <w:szCs w:val="22"/>
        </w:rPr>
      </w:pPr>
    </w:p>
    <w:p w14:paraId="3C1C629C" w14:textId="77777777" w:rsidR="009632BD" w:rsidRPr="00E54AB5" w:rsidRDefault="009632BD" w:rsidP="009632BD">
      <w:pPr>
        <w:rPr>
          <w:rFonts w:cs="Arial"/>
          <w:b/>
          <w:color w:val="FF0000"/>
          <w:sz w:val="22"/>
          <w:szCs w:val="22"/>
        </w:rPr>
      </w:pPr>
      <w:r>
        <w:rPr>
          <w:rFonts w:cs="Arial"/>
          <w:b/>
          <w:color w:val="FF0000"/>
          <w:sz w:val="22"/>
          <w:szCs w:val="22"/>
        </w:rPr>
        <w:t>NEED to add XML example for displaying text and then rework the table as a so show what attributes are being called from the model.</w:t>
      </w:r>
    </w:p>
    <w:p w14:paraId="3F1BC0DE" w14:textId="522A4EC3" w:rsidR="005B12AD" w:rsidRPr="001D1924" w:rsidRDefault="005B12AD" w:rsidP="009632BD">
      <w:pPr>
        <w:rPr>
          <w:rFonts w:cs="Arial"/>
          <w:b/>
          <w:sz w:val="22"/>
          <w:szCs w:val="22"/>
        </w:rPr>
      </w:pPr>
    </w:p>
    <w:p w14:paraId="26C2E6A8" w14:textId="77777777" w:rsidR="005B12AD" w:rsidRPr="001D1924" w:rsidRDefault="005B12AD" w:rsidP="005B12AD">
      <w:pPr>
        <w:rPr>
          <w:rFonts w:cs="Arial"/>
          <w:b/>
          <w:sz w:val="22"/>
          <w:szCs w:val="22"/>
        </w:rPr>
      </w:pPr>
    </w:p>
    <w:tbl>
      <w:tblPr>
        <w:tblW w:w="9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249"/>
        <w:gridCol w:w="2348"/>
        <w:gridCol w:w="4212"/>
      </w:tblGrid>
      <w:tr w:rsidR="005B12AD" w:rsidRPr="009D0247" w14:paraId="24A83788" w14:textId="77777777" w:rsidTr="003C2904">
        <w:trPr>
          <w:trHeight w:val="748"/>
        </w:trPr>
        <w:tc>
          <w:tcPr>
            <w:tcW w:w="1373" w:type="dxa"/>
            <w:shd w:val="clear" w:color="auto" w:fill="BFBFBF"/>
          </w:tcPr>
          <w:p w14:paraId="1E1784FD"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rPr>
            </w:pPr>
            <w:r w:rsidRPr="009D0247">
              <w:rPr>
                <w:rFonts w:cs="Arial"/>
                <w:b/>
              </w:rPr>
              <w:t>Name</w:t>
            </w:r>
          </w:p>
        </w:tc>
        <w:tc>
          <w:tcPr>
            <w:tcW w:w="1249" w:type="dxa"/>
            <w:shd w:val="clear" w:color="auto" w:fill="BFBFBF"/>
          </w:tcPr>
          <w:p w14:paraId="07559C1B" w14:textId="148470E9"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rPr>
            </w:pPr>
          </w:p>
        </w:tc>
        <w:tc>
          <w:tcPr>
            <w:tcW w:w="2348" w:type="dxa"/>
            <w:shd w:val="clear" w:color="auto" w:fill="BFBFBF"/>
          </w:tcPr>
          <w:p w14:paraId="7A526224"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rPr>
            </w:pPr>
            <w:r w:rsidRPr="009D0247">
              <w:rPr>
                <w:rFonts w:cs="Arial"/>
                <w:b/>
              </w:rPr>
              <w:t>Description</w:t>
            </w:r>
          </w:p>
        </w:tc>
        <w:tc>
          <w:tcPr>
            <w:tcW w:w="4212" w:type="dxa"/>
            <w:shd w:val="clear" w:color="auto" w:fill="BFBFBF"/>
          </w:tcPr>
          <w:p w14:paraId="458BF0F8"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b/>
              </w:rPr>
            </w:pPr>
            <w:r w:rsidRPr="009D0247">
              <w:rPr>
                <w:rFonts w:cs="Arial"/>
                <w:b/>
              </w:rPr>
              <w:t>ECDIS Display</w:t>
            </w:r>
          </w:p>
        </w:tc>
      </w:tr>
      <w:tr w:rsidR="005B12AD" w:rsidRPr="009D0247" w14:paraId="61D618C6" w14:textId="77777777" w:rsidTr="003C2904">
        <w:trPr>
          <w:trHeight w:val="748"/>
        </w:trPr>
        <w:tc>
          <w:tcPr>
            <w:tcW w:w="1373" w:type="dxa"/>
            <w:shd w:val="clear" w:color="auto" w:fill="auto"/>
          </w:tcPr>
          <w:p w14:paraId="64672349"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9D0247">
              <w:rPr>
                <w:rFonts w:cs="Arial"/>
              </w:rPr>
              <w:t>ECDIS Textual Output</w:t>
            </w:r>
          </w:p>
        </w:tc>
        <w:tc>
          <w:tcPr>
            <w:tcW w:w="1249" w:type="dxa"/>
            <w:shd w:val="clear" w:color="auto" w:fill="auto"/>
          </w:tcPr>
          <w:p w14:paraId="63C1A147"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jc w:val="center"/>
              <w:rPr>
                <w:rFonts w:cs="Arial"/>
              </w:rPr>
            </w:pPr>
          </w:p>
        </w:tc>
        <w:tc>
          <w:tcPr>
            <w:tcW w:w="2348" w:type="dxa"/>
            <w:shd w:val="clear" w:color="auto" w:fill="auto"/>
          </w:tcPr>
          <w:p w14:paraId="16550101"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9D0247">
              <w:rPr>
                <w:rFonts w:cs="Arial"/>
              </w:rPr>
              <w:t xml:space="preserve">Floating point number from attribute ORIENT followed by </w:t>
            </w:r>
            <w:proofErr w:type="spellStart"/>
            <w:r w:rsidRPr="009D0247">
              <w:rPr>
                <w:rFonts w:cs="Arial"/>
              </w:rPr>
              <w:t>deg</w:t>
            </w:r>
            <w:proofErr w:type="spellEnd"/>
          </w:p>
        </w:tc>
        <w:tc>
          <w:tcPr>
            <w:tcW w:w="4212" w:type="dxa"/>
            <w:vMerge w:val="restart"/>
            <w:shd w:val="clear" w:color="auto" w:fill="auto"/>
          </w:tcPr>
          <w:p w14:paraId="56143F88" w14:textId="77777777" w:rsidR="005B12AD" w:rsidRPr="009D0247" w:rsidRDefault="005B12AD" w:rsidP="003C2904">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r w:rsidRPr="009D0247">
              <w:rPr>
                <w:rFonts w:cs="Arial"/>
                <w:noProof/>
                <w:lang w:val="en-US" w:eastAsia="en-US"/>
              </w:rPr>
              <w:drawing>
                <wp:inline distT="0" distB="0" distL="0" distR="0" wp14:anchorId="36D8B55B" wp14:editId="32B23249">
                  <wp:extent cx="2533650" cy="1657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0" cy="1657350"/>
                          </a:xfrm>
                          <a:prstGeom prst="rect">
                            <a:avLst/>
                          </a:prstGeom>
                          <a:noFill/>
                          <a:ln>
                            <a:noFill/>
                          </a:ln>
                        </pic:spPr>
                      </pic:pic>
                    </a:graphicData>
                  </a:graphic>
                </wp:inline>
              </w:drawing>
            </w:r>
          </w:p>
        </w:tc>
      </w:tr>
      <w:tr w:rsidR="005B12AD" w:rsidRPr="009D0247" w14:paraId="17752529" w14:textId="77777777" w:rsidTr="003C2904">
        <w:trPr>
          <w:trHeight w:val="494"/>
        </w:trPr>
        <w:tc>
          <w:tcPr>
            <w:tcW w:w="1373" w:type="dxa"/>
            <w:shd w:val="clear" w:color="auto" w:fill="auto"/>
          </w:tcPr>
          <w:p w14:paraId="6D8151FF" w14:textId="18C7D694"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15339D53" w14:textId="1CF5B25A"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78272C07" w14:textId="27FFD75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11D0EF33"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0CEF1E3B" w14:textId="77777777" w:rsidTr="003C2904">
        <w:trPr>
          <w:trHeight w:val="494"/>
        </w:trPr>
        <w:tc>
          <w:tcPr>
            <w:tcW w:w="1373" w:type="dxa"/>
            <w:shd w:val="clear" w:color="auto" w:fill="auto"/>
          </w:tcPr>
          <w:p w14:paraId="041F6120" w14:textId="387BD4BA"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42DDCA30" w14:textId="4C717AAB"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51A26ACE" w14:textId="457FA1DD"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5EE832BB"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0176C2C6" w14:textId="77777777" w:rsidTr="003C2904">
        <w:trPr>
          <w:trHeight w:val="509"/>
        </w:trPr>
        <w:tc>
          <w:tcPr>
            <w:tcW w:w="1373" w:type="dxa"/>
            <w:shd w:val="clear" w:color="auto" w:fill="auto"/>
          </w:tcPr>
          <w:p w14:paraId="4C677F4C" w14:textId="4D930F21"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398B537D" w14:textId="7554B43A"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310EA3D3" w14:textId="019CBEE9"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19AF9F16"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1E5C72FF" w14:textId="77777777" w:rsidTr="003C2904">
        <w:trPr>
          <w:trHeight w:val="239"/>
        </w:trPr>
        <w:tc>
          <w:tcPr>
            <w:tcW w:w="1373" w:type="dxa"/>
            <w:shd w:val="clear" w:color="auto" w:fill="auto"/>
          </w:tcPr>
          <w:p w14:paraId="441AC6C0" w14:textId="6D00EE9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52477CA8" w14:textId="4168D004"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1B861439" w14:textId="1DB8462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01C2845C"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5DE0E190" w14:textId="77777777" w:rsidTr="003C2904">
        <w:trPr>
          <w:trHeight w:val="254"/>
        </w:trPr>
        <w:tc>
          <w:tcPr>
            <w:tcW w:w="1373" w:type="dxa"/>
            <w:shd w:val="clear" w:color="auto" w:fill="auto"/>
          </w:tcPr>
          <w:p w14:paraId="5BB4759B" w14:textId="6E4F6C19"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3510AB67" w14:textId="331957F0"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5B8C5E11" w14:textId="57CEC99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33018F3D"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034D3B48" w14:textId="77777777" w:rsidTr="003C2904">
        <w:trPr>
          <w:trHeight w:val="239"/>
        </w:trPr>
        <w:tc>
          <w:tcPr>
            <w:tcW w:w="1373" w:type="dxa"/>
            <w:shd w:val="clear" w:color="auto" w:fill="auto"/>
          </w:tcPr>
          <w:p w14:paraId="173A3951" w14:textId="6B33FFE2"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2FB59066" w14:textId="3F70F356"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637166D4" w14:textId="77F2FA15"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1082C1B0"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2DC88115" w14:textId="77777777" w:rsidTr="003C2904">
        <w:trPr>
          <w:trHeight w:val="254"/>
        </w:trPr>
        <w:tc>
          <w:tcPr>
            <w:tcW w:w="1373" w:type="dxa"/>
            <w:shd w:val="clear" w:color="auto" w:fill="auto"/>
          </w:tcPr>
          <w:p w14:paraId="44E7F16D" w14:textId="31FF2CA8"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1125CC41" w14:textId="3DF3187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72198212" w14:textId="44EC728B"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579FF009"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0384B0EB" w14:textId="77777777" w:rsidTr="003C2904">
        <w:trPr>
          <w:trHeight w:val="239"/>
        </w:trPr>
        <w:tc>
          <w:tcPr>
            <w:tcW w:w="1373" w:type="dxa"/>
            <w:shd w:val="clear" w:color="auto" w:fill="auto"/>
          </w:tcPr>
          <w:p w14:paraId="000CC71E" w14:textId="559775A5"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053F7E21" w14:textId="146A85B0"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6FD65C41" w14:textId="2560FA2E"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0D9E0DD1"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442ED333" w14:textId="77777777" w:rsidTr="003C2904">
        <w:trPr>
          <w:trHeight w:val="254"/>
        </w:trPr>
        <w:tc>
          <w:tcPr>
            <w:tcW w:w="1373" w:type="dxa"/>
            <w:shd w:val="clear" w:color="auto" w:fill="auto"/>
          </w:tcPr>
          <w:p w14:paraId="1483DE5F" w14:textId="7A83104E"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21F6A26D" w14:textId="5F2DC8F4"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0DC2071E" w14:textId="2E892A70"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6797C35E"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6CDE92FA" w14:textId="77777777" w:rsidTr="003C2904">
        <w:trPr>
          <w:trHeight w:val="254"/>
        </w:trPr>
        <w:tc>
          <w:tcPr>
            <w:tcW w:w="1373" w:type="dxa"/>
            <w:shd w:val="clear" w:color="auto" w:fill="auto"/>
          </w:tcPr>
          <w:p w14:paraId="53693480" w14:textId="40EB79FE"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060FFEB3" w14:textId="7E2DDFB1"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2EAAD798" w14:textId="11156E1C"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6B1DAF65"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r w:rsidR="005B12AD" w:rsidRPr="009D0247" w14:paraId="3B8BE32E" w14:textId="77777777" w:rsidTr="003C2904">
        <w:trPr>
          <w:trHeight w:val="121"/>
        </w:trPr>
        <w:tc>
          <w:tcPr>
            <w:tcW w:w="1373" w:type="dxa"/>
            <w:shd w:val="clear" w:color="auto" w:fill="auto"/>
          </w:tcPr>
          <w:p w14:paraId="31B96035" w14:textId="249720CB"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1249" w:type="dxa"/>
            <w:shd w:val="clear" w:color="auto" w:fill="auto"/>
          </w:tcPr>
          <w:p w14:paraId="2FAC8D93" w14:textId="24B3E64F"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jc w:val="center"/>
              <w:rPr>
                <w:rFonts w:cs="Arial"/>
              </w:rPr>
            </w:pPr>
          </w:p>
        </w:tc>
        <w:tc>
          <w:tcPr>
            <w:tcW w:w="2348" w:type="dxa"/>
            <w:shd w:val="clear" w:color="auto" w:fill="auto"/>
          </w:tcPr>
          <w:p w14:paraId="09BFFC59"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c>
          <w:tcPr>
            <w:tcW w:w="4212" w:type="dxa"/>
            <w:vMerge/>
            <w:shd w:val="clear" w:color="auto" w:fill="auto"/>
          </w:tcPr>
          <w:p w14:paraId="2540A1CC" w14:textId="77777777" w:rsidR="005B12AD" w:rsidRPr="009D0247" w:rsidRDefault="005B12AD" w:rsidP="009632BD">
            <w:pP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0"/>
              <w:rPr>
                <w:rFonts w:cs="Arial"/>
              </w:rPr>
            </w:pPr>
          </w:p>
        </w:tc>
      </w:tr>
    </w:tbl>
    <w:p w14:paraId="00972DE9" w14:textId="77777777" w:rsidR="005B12AD" w:rsidRPr="00F54DB0" w:rsidRDefault="005B12AD" w:rsidP="009632BD">
      <w:pPr>
        <w:tabs>
          <w:tab w:val="left" w:pos="993"/>
          <w:tab w:val="left" w:pos="1418"/>
          <w:tab w:val="left" w:pos="1700"/>
          <w:tab w:val="left" w:pos="1985"/>
          <w:tab w:val="left" w:pos="2948"/>
          <w:tab w:val="left" w:pos="5102"/>
          <w:tab w:val="left" w:pos="6632"/>
        </w:tabs>
        <w:snapToGrid w:val="0"/>
        <w:spacing w:after="0"/>
        <w:rPr>
          <w:rFonts w:cs="Arial"/>
          <w:sz w:val="18"/>
          <w:szCs w:val="22"/>
        </w:rPr>
      </w:pPr>
    </w:p>
    <w:p w14:paraId="15EF7475" w14:textId="710B54B4" w:rsidR="009632BD" w:rsidRDefault="002E3794" w:rsidP="009632BD">
      <w:pPr>
        <w:rPr>
          <w:b/>
          <w:lang w:eastAsia="en-US"/>
        </w:rPr>
      </w:pPr>
      <w:r>
        <w:rPr>
          <w:b/>
          <w:lang w:eastAsia="en-US"/>
        </w:rPr>
        <w:t>C2</w:t>
      </w:r>
      <w:r w:rsidR="009632BD">
        <w:rPr>
          <w:b/>
          <w:lang w:eastAsia="en-US"/>
        </w:rPr>
        <w:t xml:space="preserve">.5.3  </w:t>
      </w:r>
      <w:r w:rsidR="009632BD">
        <w:rPr>
          <w:b/>
          <w:lang w:eastAsia="en-US"/>
        </w:rPr>
        <w:tab/>
        <w:t>Point</w:t>
      </w:r>
    </w:p>
    <w:p w14:paraId="38AFF57C" w14:textId="61FFED53" w:rsidR="009632BD" w:rsidRPr="00E54AB5" w:rsidRDefault="009632BD" w:rsidP="009632BD">
      <w:pPr>
        <w:rPr>
          <w:rFonts w:cs="Arial"/>
          <w:b/>
          <w:color w:val="FF0000"/>
          <w:sz w:val="22"/>
          <w:szCs w:val="22"/>
        </w:rPr>
      </w:pPr>
      <w:r>
        <w:rPr>
          <w:rFonts w:cs="Arial"/>
          <w:b/>
          <w:color w:val="FF0000"/>
          <w:sz w:val="22"/>
          <w:szCs w:val="22"/>
        </w:rPr>
        <w:t>NEED to add XML example.</w:t>
      </w:r>
    </w:p>
    <w:p w14:paraId="7430EBBA" w14:textId="77777777" w:rsidR="009632BD" w:rsidRPr="001D1924" w:rsidRDefault="009632BD" w:rsidP="009632B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sz w:val="22"/>
        </w:rPr>
      </w:pP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7"/>
        <w:gridCol w:w="5334"/>
        <w:gridCol w:w="1866"/>
      </w:tblGrid>
      <w:tr w:rsidR="009632BD" w:rsidRPr="003C2904" w14:paraId="312C0DAA" w14:textId="77777777" w:rsidTr="003C2904">
        <w:trPr>
          <w:trHeight w:val="255"/>
        </w:trPr>
        <w:tc>
          <w:tcPr>
            <w:tcW w:w="1867" w:type="dxa"/>
            <w:shd w:val="clear" w:color="auto" w:fill="BFBFBF"/>
          </w:tcPr>
          <w:p w14:paraId="13D02680" w14:textId="29B5A080" w:rsidR="009632BD" w:rsidRPr="003C2904" w:rsidRDefault="009632BD" w:rsidP="009632BD">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S-101 Symbol</w:t>
            </w:r>
          </w:p>
        </w:tc>
        <w:tc>
          <w:tcPr>
            <w:tcW w:w="5334" w:type="dxa"/>
            <w:shd w:val="clear" w:color="auto" w:fill="BFBFBF"/>
          </w:tcPr>
          <w:p w14:paraId="3361AD94"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Description</w:t>
            </w:r>
          </w:p>
        </w:tc>
        <w:tc>
          <w:tcPr>
            <w:tcW w:w="1866" w:type="dxa"/>
            <w:shd w:val="clear" w:color="auto" w:fill="BFBFBF"/>
          </w:tcPr>
          <w:p w14:paraId="454CDFA1"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ECDIS Example</w:t>
            </w:r>
          </w:p>
        </w:tc>
      </w:tr>
      <w:tr w:rsidR="009632BD" w:rsidRPr="003C2904" w14:paraId="51A269A5" w14:textId="77777777" w:rsidTr="003C2904">
        <w:trPr>
          <w:trHeight w:val="255"/>
        </w:trPr>
        <w:tc>
          <w:tcPr>
            <w:tcW w:w="1867" w:type="dxa"/>
            <w:shd w:val="clear" w:color="auto" w:fill="auto"/>
          </w:tcPr>
          <w:p w14:paraId="0214F500"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sz w:val="18"/>
              </w:rPr>
              <w:t>BOYCAR01</w:t>
            </w:r>
          </w:p>
        </w:tc>
        <w:tc>
          <w:tcPr>
            <w:tcW w:w="5334" w:type="dxa"/>
            <w:shd w:val="clear" w:color="auto" w:fill="auto"/>
          </w:tcPr>
          <w:p w14:paraId="7907A3FD"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sz w:val="18"/>
              </w:rPr>
              <w:t>Simplified symbol - North Cardinal Mark</w:t>
            </w:r>
          </w:p>
        </w:tc>
        <w:tc>
          <w:tcPr>
            <w:tcW w:w="1866" w:type="dxa"/>
            <w:vMerge w:val="restart"/>
            <w:shd w:val="clear" w:color="auto" w:fill="auto"/>
          </w:tcPr>
          <w:p w14:paraId="352B1A72" w14:textId="7017FB80"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jc w:val="center"/>
              <w:rPr>
                <w:rFonts w:cs="Arial"/>
                <w:sz w:val="18"/>
              </w:rPr>
            </w:pPr>
            <w:r w:rsidRPr="003C2904">
              <w:rPr>
                <w:rFonts w:cs="Arial"/>
                <w:noProof/>
                <w:sz w:val="18"/>
                <w:lang w:val="en-US" w:eastAsia="en-US"/>
              </w:rPr>
              <w:drawing>
                <wp:anchor distT="0" distB="0" distL="114300" distR="114300" simplePos="0" relativeHeight="251665920" behindDoc="1" locked="0" layoutInCell="1" allowOverlap="1" wp14:anchorId="09ACD627" wp14:editId="2A2F352E">
                  <wp:simplePos x="0" y="0"/>
                  <wp:positionH relativeFrom="column">
                    <wp:posOffset>256540</wp:posOffset>
                  </wp:positionH>
                  <wp:positionV relativeFrom="paragraph">
                    <wp:posOffset>45720</wp:posOffset>
                  </wp:positionV>
                  <wp:extent cx="1120140" cy="1144905"/>
                  <wp:effectExtent l="0" t="0" r="3810" b="0"/>
                  <wp:wrapTight wrapText="bothSides">
                    <wp:wrapPolygon edited="0">
                      <wp:start x="0" y="0"/>
                      <wp:lineTo x="0" y="21205"/>
                      <wp:lineTo x="21306" y="21205"/>
                      <wp:lineTo x="21306" y="0"/>
                      <wp:lineTo x="0" y="0"/>
                    </wp:wrapPolygon>
                  </wp:wrapTight>
                  <wp:docPr id="17" name="Picture 17" descr="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 descr="buoy"/>
                          <pic:cNvPicPr>
                            <a:picLocks noChangeAspect="1" noChangeArrowheads="1"/>
                          </pic:cNvPicPr>
                        </pic:nvPicPr>
                        <pic:blipFill>
                          <a:blip r:embed="rId49">
                            <a:extLst>
                              <a:ext uri="{28A0092B-C50C-407E-A947-70E740481C1C}">
                                <a14:useLocalDpi xmlns:a14="http://schemas.microsoft.com/office/drawing/2010/main" val="0"/>
                              </a:ext>
                            </a:extLst>
                          </a:blip>
                          <a:srcRect l="29115" t="13663" r="32863" b="40610"/>
                          <a:stretch>
                            <a:fillRect/>
                          </a:stretch>
                        </pic:blipFill>
                        <pic:spPr bwMode="auto">
                          <a:xfrm>
                            <a:off x="0" y="0"/>
                            <a:ext cx="1120140" cy="1144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632BD" w:rsidRPr="003C2904" w14:paraId="62051517" w14:textId="77777777" w:rsidTr="003C2904">
        <w:trPr>
          <w:trHeight w:val="1020"/>
        </w:trPr>
        <w:tc>
          <w:tcPr>
            <w:tcW w:w="1867" w:type="dxa"/>
            <w:shd w:val="clear" w:color="auto" w:fill="auto"/>
          </w:tcPr>
          <w:p w14:paraId="5EBBBDCD"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sz w:val="18"/>
                <w:shd w:val="clear" w:color="auto" w:fill="FFFFFF"/>
              </w:rPr>
              <w:lastRenderedPageBreak/>
              <w:t>LIGHTDEF, 135</w:t>
            </w:r>
          </w:p>
        </w:tc>
        <w:tc>
          <w:tcPr>
            <w:tcW w:w="5334" w:type="dxa"/>
            <w:shd w:val="clear" w:color="auto" w:fill="auto"/>
          </w:tcPr>
          <w:p w14:paraId="636D39A9"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sz w:val="18"/>
              </w:rPr>
              <w:t xml:space="preserve">LIGHTDEF is a symbol selected by a conditional </w:t>
            </w:r>
            <w:proofErr w:type="spellStart"/>
            <w:r w:rsidRPr="003C2904">
              <w:rPr>
                <w:rFonts w:cs="Arial"/>
                <w:sz w:val="18"/>
              </w:rPr>
              <w:t>symbology</w:t>
            </w:r>
            <w:proofErr w:type="spellEnd"/>
            <w:r w:rsidRPr="003C2904">
              <w:rPr>
                <w:rFonts w:cs="Arial"/>
                <w:sz w:val="18"/>
              </w:rPr>
              <w:t xml:space="preserve"> procedure (LIGHTS06). The command string “SY(LIGHTDEF,135)” selects a default light flare rotated by 135 degrees</w:t>
            </w:r>
          </w:p>
        </w:tc>
        <w:tc>
          <w:tcPr>
            <w:tcW w:w="1866" w:type="dxa"/>
            <w:vMerge/>
            <w:shd w:val="clear" w:color="auto" w:fill="auto"/>
          </w:tcPr>
          <w:p w14:paraId="704A0094"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p>
        </w:tc>
      </w:tr>
    </w:tbl>
    <w:p w14:paraId="79F62D32" w14:textId="77777777" w:rsidR="009632BD" w:rsidRDefault="009632BD" w:rsidP="009632BD">
      <w:pPr>
        <w:rPr>
          <w:rFonts w:cs="Arial"/>
          <w:b/>
          <w:color w:val="FF0000"/>
          <w:sz w:val="22"/>
          <w:szCs w:val="22"/>
        </w:rPr>
      </w:pPr>
    </w:p>
    <w:p w14:paraId="51697667" w14:textId="26F361E9" w:rsidR="009632BD" w:rsidRPr="00E54AB5" w:rsidRDefault="009632BD" w:rsidP="009632BD">
      <w:pPr>
        <w:rPr>
          <w:rFonts w:cs="Arial"/>
          <w:b/>
          <w:color w:val="FF0000"/>
          <w:sz w:val="22"/>
          <w:szCs w:val="22"/>
        </w:rPr>
      </w:pPr>
      <w:r>
        <w:rPr>
          <w:rFonts w:cs="Arial"/>
          <w:b/>
          <w:color w:val="FF0000"/>
          <w:sz w:val="22"/>
          <w:szCs w:val="22"/>
        </w:rPr>
        <w:t>NEED to add XML example.</w:t>
      </w:r>
    </w:p>
    <w:p w14:paraId="21C29FDD" w14:textId="77777777" w:rsidR="009632BD" w:rsidRPr="001D1924" w:rsidRDefault="009632BD" w:rsidP="009632BD">
      <w:pPr>
        <w:rPr>
          <w:rFonts w:cs="Arial"/>
          <w:sz w:val="22"/>
          <w:szCs w:val="18"/>
          <w:lang w:eastAsia="zh-CN"/>
        </w:rPr>
      </w:pP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7"/>
        <w:gridCol w:w="5334"/>
        <w:gridCol w:w="1866"/>
      </w:tblGrid>
      <w:tr w:rsidR="009632BD" w:rsidRPr="003C2904" w14:paraId="27E39570" w14:textId="77777777" w:rsidTr="003C2904">
        <w:trPr>
          <w:trHeight w:val="255"/>
        </w:trPr>
        <w:tc>
          <w:tcPr>
            <w:tcW w:w="1867" w:type="dxa"/>
            <w:shd w:val="clear" w:color="auto" w:fill="BFBFBF"/>
          </w:tcPr>
          <w:p w14:paraId="427BB607" w14:textId="5780B87D"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S-101 Symbol</w:t>
            </w:r>
          </w:p>
        </w:tc>
        <w:tc>
          <w:tcPr>
            <w:tcW w:w="5334" w:type="dxa"/>
            <w:shd w:val="clear" w:color="auto" w:fill="BFBFBF"/>
          </w:tcPr>
          <w:p w14:paraId="1F031518"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Description</w:t>
            </w:r>
          </w:p>
        </w:tc>
        <w:tc>
          <w:tcPr>
            <w:tcW w:w="1866" w:type="dxa"/>
            <w:shd w:val="clear" w:color="auto" w:fill="BFBFBF"/>
          </w:tcPr>
          <w:p w14:paraId="544CF86F"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b/>
                <w:sz w:val="18"/>
              </w:rPr>
            </w:pPr>
            <w:r w:rsidRPr="003C2904">
              <w:rPr>
                <w:rFonts w:cs="Arial"/>
                <w:b/>
                <w:sz w:val="18"/>
              </w:rPr>
              <w:t>ECDIS Example</w:t>
            </w:r>
          </w:p>
        </w:tc>
      </w:tr>
      <w:tr w:rsidR="009632BD" w:rsidRPr="003C2904" w14:paraId="17A162FA" w14:textId="77777777" w:rsidTr="003C2904">
        <w:trPr>
          <w:trHeight w:val="255"/>
        </w:trPr>
        <w:tc>
          <w:tcPr>
            <w:tcW w:w="1867" w:type="dxa"/>
            <w:shd w:val="clear" w:color="auto" w:fill="auto"/>
          </w:tcPr>
          <w:p w14:paraId="60E8BEBB"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sz w:val="18"/>
              </w:rPr>
              <w:t>EBBSTR01</w:t>
            </w:r>
          </w:p>
        </w:tc>
        <w:tc>
          <w:tcPr>
            <w:tcW w:w="5334" w:type="dxa"/>
            <w:shd w:val="clear" w:color="auto" w:fill="auto"/>
          </w:tcPr>
          <w:p w14:paraId="5BE9EBFE" w14:textId="198DC291" w:rsidR="009632BD" w:rsidRPr="003C2904" w:rsidRDefault="009632BD" w:rsidP="003C2904">
            <w:pPr>
              <w:rPr>
                <w:rFonts w:cs="Arial"/>
                <w:sz w:val="18"/>
                <w:lang w:eastAsia="zh-CN"/>
              </w:rPr>
            </w:pPr>
            <w:r w:rsidRPr="003C2904">
              <w:rPr>
                <w:rFonts w:cs="Arial"/>
                <w:sz w:val="18"/>
                <w:lang w:eastAsia="de-DE"/>
              </w:rPr>
              <w:t xml:space="preserve">Tidal stream - flood/ebb </w:t>
            </w:r>
            <w:r w:rsidR="003A4460">
              <w:rPr>
                <w:rFonts w:cs="Arial" w:hint="eastAsia"/>
                <w:sz w:val="18"/>
              </w:rPr>
              <w:t>feature</w:t>
            </w:r>
            <w:r w:rsidRPr="003C2904">
              <w:rPr>
                <w:rFonts w:cs="Arial"/>
                <w:sz w:val="18"/>
                <w:lang w:eastAsia="de-DE"/>
              </w:rPr>
              <w:t xml:space="preserve">, </w:t>
            </w:r>
            <w:r w:rsidRPr="003C2904">
              <w:rPr>
                <w:rFonts w:cs="Arial"/>
                <w:sz w:val="18"/>
                <w:lang w:eastAsia="zh-CN"/>
              </w:rPr>
              <w:t xml:space="preserve">ebb stream symbol rotated by value from the ORIENT attribute. </w:t>
            </w:r>
          </w:p>
          <w:p w14:paraId="380F43DE" w14:textId="77777777" w:rsidR="009632BD" w:rsidRPr="003C2904" w:rsidRDefault="009632BD" w:rsidP="003C2904">
            <w:pPr>
              <w:rPr>
                <w:rFonts w:cs="Arial"/>
                <w:sz w:val="18"/>
                <w:lang w:eastAsia="zh-CN"/>
              </w:rPr>
            </w:pPr>
            <w:r w:rsidRPr="003C2904">
              <w:rPr>
                <w:rFonts w:cs="Arial"/>
                <w:sz w:val="18"/>
                <w:lang w:eastAsia="zh-CN"/>
              </w:rPr>
              <w:t>In the example ORIENT = 297.3</w:t>
            </w:r>
          </w:p>
          <w:p w14:paraId="3CAB7843" w14:textId="77777777"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p>
        </w:tc>
        <w:tc>
          <w:tcPr>
            <w:tcW w:w="1866" w:type="dxa"/>
            <w:shd w:val="clear" w:color="auto" w:fill="auto"/>
          </w:tcPr>
          <w:p w14:paraId="1931694D" w14:textId="5A0661D1" w:rsidR="009632BD" w:rsidRPr="003C2904" w:rsidRDefault="009632BD" w:rsidP="003C2904">
            <w:pPr>
              <w:tabs>
                <w:tab w:val="left" w:pos="-720"/>
                <w:tab w:val="left" w:pos="0"/>
                <w:tab w:val="left" w:pos="993"/>
                <w:tab w:val="left" w:pos="1440"/>
                <w:tab w:val="left" w:pos="2160"/>
                <w:tab w:val="left" w:pos="2304"/>
                <w:tab w:val="left" w:pos="2880"/>
                <w:tab w:val="left" w:pos="3600"/>
                <w:tab w:val="left" w:pos="4320"/>
                <w:tab w:val="left" w:pos="5040"/>
                <w:tab w:val="left" w:pos="5760"/>
                <w:tab w:val="left" w:pos="6480"/>
                <w:tab w:val="left" w:pos="7200"/>
                <w:tab w:val="left" w:pos="7920"/>
                <w:tab w:val="left" w:pos="8640"/>
              </w:tabs>
              <w:rPr>
                <w:rFonts w:cs="Arial"/>
                <w:sz w:val="18"/>
              </w:rPr>
            </w:pPr>
            <w:r w:rsidRPr="003C2904">
              <w:rPr>
                <w:rFonts w:cs="Arial"/>
                <w:noProof/>
                <w:sz w:val="18"/>
                <w:szCs w:val="22"/>
                <w:lang w:val="en-US" w:eastAsia="en-US"/>
              </w:rPr>
              <w:drawing>
                <wp:inline distT="0" distB="0" distL="0" distR="0" wp14:anchorId="46A05675" wp14:editId="57F7D72B">
                  <wp:extent cx="876300" cy="57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76300" cy="571500"/>
                          </a:xfrm>
                          <a:prstGeom prst="rect">
                            <a:avLst/>
                          </a:prstGeom>
                          <a:noFill/>
                          <a:ln>
                            <a:noFill/>
                          </a:ln>
                        </pic:spPr>
                      </pic:pic>
                    </a:graphicData>
                  </a:graphic>
                </wp:inline>
              </w:drawing>
            </w:r>
          </w:p>
        </w:tc>
      </w:tr>
    </w:tbl>
    <w:p w14:paraId="503D6306" w14:textId="77777777" w:rsidR="005B12AD" w:rsidRDefault="005B12AD" w:rsidP="00E8552F">
      <w:pPr>
        <w:tabs>
          <w:tab w:val="left" w:pos="993"/>
          <w:tab w:val="left" w:pos="1418"/>
          <w:tab w:val="left" w:pos="1700"/>
          <w:tab w:val="left" w:pos="1927"/>
          <w:tab w:val="left" w:pos="1985"/>
          <w:tab w:val="left" w:pos="2948"/>
          <w:tab w:val="left" w:pos="5102"/>
          <w:tab w:val="left" w:pos="6632"/>
        </w:tabs>
        <w:snapToGrid w:val="0"/>
        <w:rPr>
          <w:rFonts w:cs="Arial"/>
          <w:szCs w:val="22"/>
        </w:rPr>
      </w:pPr>
    </w:p>
    <w:p w14:paraId="633D7C9D" w14:textId="306B9A48" w:rsidR="009632BD" w:rsidRDefault="002E3794" w:rsidP="009632BD">
      <w:pPr>
        <w:rPr>
          <w:b/>
          <w:lang w:eastAsia="en-US"/>
        </w:rPr>
      </w:pPr>
      <w:r>
        <w:rPr>
          <w:b/>
          <w:lang w:eastAsia="en-US"/>
        </w:rPr>
        <w:t>C2</w:t>
      </w:r>
      <w:r w:rsidR="009632BD">
        <w:rPr>
          <w:b/>
          <w:lang w:eastAsia="en-US"/>
        </w:rPr>
        <w:t xml:space="preserve">.5.3  </w:t>
      </w:r>
      <w:r w:rsidR="009632BD">
        <w:rPr>
          <w:b/>
          <w:lang w:eastAsia="en-US"/>
        </w:rPr>
        <w:tab/>
        <w:t>Curve</w:t>
      </w:r>
    </w:p>
    <w:p w14:paraId="4269843C" w14:textId="5AB32DDD" w:rsidR="009632BD" w:rsidRPr="009632BD" w:rsidRDefault="009632BD" w:rsidP="009632BD">
      <w:pPr>
        <w:rPr>
          <w:rFonts w:cs="Arial"/>
          <w:b/>
          <w:color w:val="FF0000"/>
          <w:sz w:val="22"/>
          <w:szCs w:val="22"/>
        </w:rPr>
      </w:pPr>
      <w:r>
        <w:rPr>
          <w:rFonts w:cs="Arial"/>
          <w:b/>
          <w:color w:val="FF0000"/>
          <w:sz w:val="22"/>
          <w:szCs w:val="22"/>
        </w:rPr>
        <w:t xml:space="preserve">NEED to add XML example </w:t>
      </w:r>
    </w:p>
    <w:p w14:paraId="1E8FB294" w14:textId="6EFE3803" w:rsidR="009632BD" w:rsidRPr="009632BD" w:rsidRDefault="009632BD" w:rsidP="009632BD">
      <w:pPr>
        <w:pBdr>
          <w:top w:val="single" w:sz="6" w:space="0" w:color="FFFFFF"/>
          <w:left w:val="single" w:sz="6" w:space="0" w:color="FFFFFF"/>
          <w:bottom w:val="single" w:sz="6" w:space="0" w:color="FFFFFF"/>
          <w:right w:val="single" w:sz="6" w:space="0" w:color="FFFFFF"/>
        </w:pBdr>
        <w:tabs>
          <w:tab w:val="left" w:pos="-720"/>
          <w:tab w:val="left" w:pos="426"/>
          <w:tab w:val="left" w:pos="993"/>
          <w:tab w:val="left" w:pos="1843"/>
          <w:tab w:val="left" w:pos="2160"/>
          <w:tab w:val="left" w:pos="2880"/>
          <w:tab w:val="left" w:pos="3600"/>
          <w:tab w:val="left" w:pos="4320"/>
          <w:tab w:val="left" w:pos="5040"/>
          <w:tab w:val="left" w:pos="5760"/>
          <w:tab w:val="left" w:pos="6480"/>
          <w:tab w:val="left" w:pos="7200"/>
          <w:tab w:val="left" w:pos="7920"/>
          <w:tab w:val="left" w:pos="8640"/>
        </w:tabs>
        <w:rPr>
          <w:rFonts w:cs="Arial"/>
        </w:rPr>
      </w:pPr>
      <w:proofErr w:type="gramStart"/>
      <w:r w:rsidRPr="009632BD">
        <w:rPr>
          <w:rFonts w:cs="Arial"/>
        </w:rPr>
        <w:t>LS(</w:t>
      </w:r>
      <w:proofErr w:type="gramEnd"/>
      <w:r w:rsidRPr="009632BD">
        <w:rPr>
          <w:rFonts w:cs="Arial"/>
        </w:rPr>
        <w:t xml:space="preserve">DASH,2,CHMGD). </w:t>
      </w:r>
      <w:proofErr w:type="gramStart"/>
      <w:r w:rsidRPr="009632BD">
        <w:rPr>
          <w:rFonts w:cs="Arial"/>
        </w:rPr>
        <w:t>Displays a dashed line in "chart magenta, dominant", 0.6 mm (2 x 0.3 mm) width.</w:t>
      </w:r>
      <w:proofErr w:type="gramEnd"/>
    </w:p>
    <w:p w14:paraId="32408682" w14:textId="5359DC7A" w:rsidR="009632BD" w:rsidRPr="009632BD" w:rsidRDefault="009632BD" w:rsidP="009632B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18"/>
          <w:tab w:val="left" w:pos="1584"/>
          <w:tab w:val="left" w:pos="2160"/>
          <w:tab w:val="left" w:pos="2880"/>
          <w:tab w:val="left" w:pos="3600"/>
          <w:tab w:val="left" w:pos="4320"/>
          <w:tab w:val="left" w:pos="5040"/>
          <w:tab w:val="left" w:pos="5760"/>
          <w:tab w:val="left" w:pos="6480"/>
          <w:tab w:val="left" w:pos="7200"/>
          <w:tab w:val="left" w:pos="7920"/>
          <w:tab w:val="left" w:pos="8640"/>
        </w:tabs>
        <w:rPr>
          <w:rFonts w:cs="Arial"/>
        </w:rPr>
      </w:pPr>
      <w:proofErr w:type="gramStart"/>
      <w:r w:rsidRPr="009632BD">
        <w:rPr>
          <w:rFonts w:cs="Arial"/>
        </w:rPr>
        <w:t>LC(</w:t>
      </w:r>
      <w:proofErr w:type="gramEnd"/>
      <w:r w:rsidRPr="009632BD">
        <w:rPr>
          <w:rFonts w:cs="Arial"/>
        </w:rPr>
        <w:t xml:space="preserve">ACHARE51). </w:t>
      </w:r>
      <w:proofErr w:type="gramStart"/>
      <w:r w:rsidRPr="009632BD">
        <w:rPr>
          <w:rFonts w:cs="Arial"/>
        </w:rPr>
        <w:t>Displays the complex line</w:t>
      </w:r>
      <w:r w:rsidRPr="009632BD">
        <w:rPr>
          <w:rFonts w:cs="Arial"/>
        </w:rPr>
        <w:noBreakHyphen/>
        <w:t>style called ACHARE51 defined for borders of anchorage areas.</w:t>
      </w:r>
      <w:proofErr w:type="gramEnd"/>
      <w:r w:rsidRPr="009632BD">
        <w:rPr>
          <w:rFonts w:cs="Arial"/>
        </w:rPr>
        <w:t xml:space="preserve"> (</w:t>
      </w:r>
      <w:proofErr w:type="gramStart"/>
      <w:r w:rsidRPr="009632BD">
        <w:rPr>
          <w:rFonts w:cs="Arial"/>
        </w:rPr>
        <w:t>see</w:t>
      </w:r>
      <w:proofErr w:type="gramEnd"/>
      <w:r w:rsidRPr="009632BD">
        <w:rPr>
          <w:rFonts w:cs="Arial"/>
        </w:rPr>
        <w:t xml:space="preserve"> below). </w:t>
      </w:r>
    </w:p>
    <w:p w14:paraId="114A1CBF" w14:textId="458F5AE0" w:rsidR="009632BD" w:rsidRDefault="009632BD" w:rsidP="009632BD">
      <w:pPr>
        <w:tabs>
          <w:tab w:val="left" w:pos="993"/>
          <w:tab w:val="left" w:pos="1418"/>
          <w:tab w:val="left" w:pos="1700"/>
          <w:tab w:val="left" w:pos="1927"/>
          <w:tab w:val="left" w:pos="1985"/>
          <w:tab w:val="left" w:pos="2948"/>
          <w:tab w:val="left" w:pos="5102"/>
          <w:tab w:val="left" w:pos="6632"/>
        </w:tabs>
        <w:snapToGrid w:val="0"/>
        <w:rPr>
          <w:rFonts w:cs="Arial"/>
          <w:szCs w:val="22"/>
        </w:rPr>
      </w:pPr>
      <w:r>
        <w:rPr>
          <w:rFonts w:cs="Arial"/>
          <w:noProof/>
          <w:sz w:val="22"/>
          <w:lang w:val="en-US" w:eastAsia="en-US"/>
        </w:rPr>
        <w:drawing>
          <wp:inline distT="0" distB="0" distL="0" distR="0" wp14:anchorId="2AB8B8E3" wp14:editId="08C34088">
            <wp:extent cx="2638425" cy="571500"/>
            <wp:effectExtent l="0" t="0" r="9525" b="0"/>
            <wp:docPr id="18" name="Picture 18" descr="L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descr="L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8425" cy="571500"/>
                    </a:xfrm>
                    <a:prstGeom prst="rect">
                      <a:avLst/>
                    </a:prstGeom>
                    <a:noFill/>
                    <a:ln>
                      <a:noFill/>
                    </a:ln>
                  </pic:spPr>
                </pic:pic>
              </a:graphicData>
            </a:graphic>
          </wp:inline>
        </w:drawing>
      </w:r>
    </w:p>
    <w:p w14:paraId="396C1ABF" w14:textId="77777777" w:rsidR="009632BD" w:rsidRDefault="009632BD" w:rsidP="009632BD">
      <w:pPr>
        <w:tabs>
          <w:tab w:val="left" w:pos="993"/>
          <w:tab w:val="left" w:pos="1418"/>
          <w:tab w:val="left" w:pos="1700"/>
          <w:tab w:val="left" w:pos="1927"/>
          <w:tab w:val="left" w:pos="1985"/>
          <w:tab w:val="left" w:pos="2948"/>
          <w:tab w:val="left" w:pos="5102"/>
          <w:tab w:val="left" w:pos="6632"/>
        </w:tabs>
        <w:snapToGrid w:val="0"/>
        <w:rPr>
          <w:rFonts w:cs="Arial"/>
          <w:szCs w:val="22"/>
        </w:rPr>
      </w:pPr>
    </w:p>
    <w:p w14:paraId="6DEC6DB2" w14:textId="4C82F357" w:rsidR="009632BD" w:rsidRDefault="002E3794" w:rsidP="009632BD">
      <w:pPr>
        <w:rPr>
          <w:b/>
          <w:lang w:eastAsia="en-US"/>
        </w:rPr>
      </w:pPr>
      <w:r>
        <w:rPr>
          <w:b/>
          <w:lang w:eastAsia="en-US"/>
        </w:rPr>
        <w:t>C2</w:t>
      </w:r>
      <w:r w:rsidR="009632BD">
        <w:rPr>
          <w:b/>
          <w:lang w:eastAsia="en-US"/>
        </w:rPr>
        <w:t xml:space="preserve">.5.3  </w:t>
      </w:r>
      <w:r w:rsidR="009632BD">
        <w:rPr>
          <w:b/>
          <w:lang w:eastAsia="en-US"/>
        </w:rPr>
        <w:tab/>
        <w:t>Surface</w:t>
      </w:r>
    </w:p>
    <w:p w14:paraId="3289361F" w14:textId="00B2B0B7" w:rsidR="009632BD" w:rsidRPr="009632BD" w:rsidRDefault="009632BD" w:rsidP="009632BD">
      <w:pPr>
        <w:rPr>
          <w:rFonts w:cs="Arial"/>
          <w:b/>
          <w:color w:val="FF0000"/>
          <w:sz w:val="22"/>
          <w:szCs w:val="22"/>
        </w:rPr>
      </w:pPr>
      <w:r>
        <w:rPr>
          <w:rFonts w:cs="Arial"/>
          <w:b/>
          <w:color w:val="FF0000"/>
          <w:sz w:val="22"/>
          <w:szCs w:val="22"/>
        </w:rPr>
        <w:t xml:space="preserve">NEED to add XML example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3118"/>
        <w:gridCol w:w="2835"/>
      </w:tblGrid>
      <w:tr w:rsidR="009632BD" w:rsidRPr="001D1924" w14:paraId="6B793180" w14:textId="77777777" w:rsidTr="003C2904">
        <w:tc>
          <w:tcPr>
            <w:tcW w:w="3227" w:type="dxa"/>
            <w:shd w:val="clear" w:color="auto" w:fill="BFBFBF"/>
          </w:tcPr>
          <w:p w14:paraId="7EBB6079" w14:textId="29375DC5"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rPr>
            </w:pPr>
            <w:r>
              <w:rPr>
                <w:rFonts w:cs="Arial"/>
                <w:b/>
              </w:rPr>
              <w:t xml:space="preserve">S-101 </w:t>
            </w:r>
          </w:p>
        </w:tc>
        <w:tc>
          <w:tcPr>
            <w:tcW w:w="3118" w:type="dxa"/>
            <w:shd w:val="clear" w:color="auto" w:fill="BFBFBF"/>
          </w:tcPr>
          <w:p w14:paraId="75710813"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rPr>
            </w:pPr>
            <w:r w:rsidRPr="009632BD">
              <w:rPr>
                <w:rFonts w:cs="Arial"/>
                <w:b/>
              </w:rPr>
              <w:t>Description</w:t>
            </w:r>
          </w:p>
        </w:tc>
        <w:tc>
          <w:tcPr>
            <w:tcW w:w="2835" w:type="dxa"/>
            <w:shd w:val="clear" w:color="auto" w:fill="BFBFBF"/>
          </w:tcPr>
          <w:p w14:paraId="0C4FC65A"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rPr>
            </w:pPr>
            <w:r w:rsidRPr="009632BD">
              <w:rPr>
                <w:rFonts w:cs="Arial"/>
                <w:b/>
              </w:rPr>
              <w:t>Example</w:t>
            </w:r>
          </w:p>
        </w:tc>
      </w:tr>
      <w:tr w:rsidR="009632BD" w:rsidRPr="001D1924" w14:paraId="52FB8140" w14:textId="77777777" w:rsidTr="003C2904">
        <w:tc>
          <w:tcPr>
            <w:tcW w:w="3227" w:type="dxa"/>
            <w:shd w:val="clear" w:color="auto" w:fill="auto"/>
          </w:tcPr>
          <w:p w14:paraId="236CEE4B" w14:textId="77777777" w:rsidR="009632BD" w:rsidRPr="009632BD" w:rsidRDefault="009632BD" w:rsidP="003C2904">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r w:rsidRPr="009632BD">
              <w:rPr>
                <w:rFonts w:cs="Arial"/>
                <w:sz w:val="18"/>
              </w:rPr>
              <w:t xml:space="preserve">AC(CHBRN) </w:t>
            </w:r>
          </w:p>
          <w:p w14:paraId="24FE7137"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p>
        </w:tc>
        <w:tc>
          <w:tcPr>
            <w:tcW w:w="3118" w:type="dxa"/>
            <w:shd w:val="clear" w:color="auto" w:fill="auto"/>
          </w:tcPr>
          <w:p w14:paraId="504A06C6"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r w:rsidRPr="009632BD">
              <w:rPr>
                <w:rFonts w:cs="Arial"/>
                <w:sz w:val="18"/>
              </w:rPr>
              <w:t>area filled with opaque colour 'chart brown'</w:t>
            </w:r>
          </w:p>
        </w:tc>
        <w:tc>
          <w:tcPr>
            <w:tcW w:w="2835" w:type="dxa"/>
            <w:shd w:val="clear" w:color="auto" w:fill="auto"/>
          </w:tcPr>
          <w:p w14:paraId="42F2B1D2" w14:textId="77777777" w:rsidR="009632BD" w:rsidRPr="001D1924"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22"/>
              </w:rPr>
            </w:pPr>
          </w:p>
          <w:p w14:paraId="739CA199" w14:textId="432D0E45" w:rsidR="009632BD" w:rsidRPr="001D1924"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22"/>
              </w:rPr>
            </w:pPr>
            <w:r>
              <w:rPr>
                <w:rFonts w:cs="Arial"/>
                <w:noProof/>
                <w:sz w:val="22"/>
                <w:lang w:val="en-US" w:eastAsia="en-US"/>
              </w:rPr>
              <w:drawing>
                <wp:inline distT="0" distB="0" distL="0" distR="0" wp14:anchorId="7BA558ED" wp14:editId="26EBE7EC">
                  <wp:extent cx="904875" cy="485775"/>
                  <wp:effectExtent l="0" t="0" r="9525" b="9525"/>
                  <wp:docPr id="45" name="Picture 45" descr="CHARB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CHARB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485775"/>
                          </a:xfrm>
                          <a:prstGeom prst="rect">
                            <a:avLst/>
                          </a:prstGeom>
                          <a:noFill/>
                          <a:ln>
                            <a:noFill/>
                          </a:ln>
                        </pic:spPr>
                      </pic:pic>
                    </a:graphicData>
                  </a:graphic>
                </wp:inline>
              </w:drawing>
            </w:r>
          </w:p>
          <w:p w14:paraId="5AF06264" w14:textId="77777777" w:rsidR="009632BD" w:rsidRPr="001D1924"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22"/>
              </w:rPr>
            </w:pPr>
          </w:p>
        </w:tc>
      </w:tr>
      <w:tr w:rsidR="009632BD" w:rsidRPr="001D1924" w14:paraId="3A560FA9" w14:textId="77777777" w:rsidTr="003C2904">
        <w:tc>
          <w:tcPr>
            <w:tcW w:w="3227" w:type="dxa"/>
            <w:shd w:val="clear" w:color="auto" w:fill="auto"/>
          </w:tcPr>
          <w:p w14:paraId="159A55CF" w14:textId="77777777" w:rsidR="009632BD" w:rsidRPr="009632BD" w:rsidRDefault="009632BD" w:rsidP="003C2904">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r w:rsidRPr="009632BD">
              <w:rPr>
                <w:rFonts w:cs="Arial"/>
                <w:sz w:val="18"/>
              </w:rPr>
              <w:lastRenderedPageBreak/>
              <w:t>AP(DQUALA21);LS(DASH,2,CHGRD)</w:t>
            </w:r>
          </w:p>
          <w:p w14:paraId="5CDAACB5"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p>
        </w:tc>
        <w:tc>
          <w:tcPr>
            <w:tcW w:w="3118" w:type="dxa"/>
            <w:shd w:val="clear" w:color="auto" w:fill="auto"/>
          </w:tcPr>
          <w:p w14:paraId="4C2072AC" w14:textId="77777777" w:rsidR="009632BD" w:rsidRPr="009632BD" w:rsidRDefault="009632BD" w:rsidP="003C2904">
            <w:pPr>
              <w:pBdr>
                <w:top w:val="single" w:sz="6" w:space="0" w:color="FFFFFF"/>
                <w:left w:val="single" w:sz="6" w:space="0" w:color="FFFFFF"/>
                <w:bottom w:val="single" w:sz="6" w:space="0" w:color="FFFFFF"/>
                <w:right w:val="single" w:sz="6" w:space="0" w:color="FFFFFF"/>
              </w:pBdr>
              <w:tabs>
                <w:tab w:val="left" w:pos="-1440"/>
                <w:tab w:val="left" w:pos="-720"/>
                <w:tab w:val="left" w:pos="24"/>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ind w:left="24"/>
              <w:rPr>
                <w:rFonts w:cs="Arial"/>
                <w:sz w:val="18"/>
              </w:rPr>
            </w:pPr>
            <w:r w:rsidRPr="009632BD">
              <w:rPr>
                <w:rFonts w:cs="Arial"/>
                <w:sz w:val="18"/>
              </w:rPr>
              <w:t>area filled with pattern for ‘category of zone of confidence; bordered by a dashed line in 'chart grey , dominant', 0.6 mm width</w:t>
            </w:r>
          </w:p>
          <w:p w14:paraId="13DBFEF0" w14:textId="77777777" w:rsidR="009632BD" w:rsidRPr="009632BD"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18"/>
              </w:rPr>
            </w:pPr>
          </w:p>
        </w:tc>
        <w:tc>
          <w:tcPr>
            <w:tcW w:w="2835" w:type="dxa"/>
            <w:shd w:val="clear" w:color="auto" w:fill="auto"/>
          </w:tcPr>
          <w:p w14:paraId="79CFF77A" w14:textId="4BFECE45" w:rsidR="009632BD" w:rsidRPr="001D1924" w:rsidRDefault="009632BD" w:rsidP="003C2904">
            <w:pP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sz w:val="22"/>
              </w:rPr>
            </w:pPr>
            <w:r>
              <w:rPr>
                <w:rFonts w:cs="Arial"/>
                <w:noProof/>
                <w:sz w:val="22"/>
                <w:lang w:val="en-US" w:eastAsia="en-US"/>
              </w:rPr>
              <w:drawing>
                <wp:inline distT="0" distB="0" distL="0" distR="0" wp14:anchorId="11518080" wp14:editId="54CCB313">
                  <wp:extent cx="1524000" cy="1228725"/>
                  <wp:effectExtent l="0" t="0" r="0" b="9525"/>
                  <wp:docPr id="19" name="Picture 19" descr="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 descr="D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0" cy="1228725"/>
                          </a:xfrm>
                          <a:prstGeom prst="rect">
                            <a:avLst/>
                          </a:prstGeom>
                          <a:noFill/>
                          <a:ln>
                            <a:noFill/>
                          </a:ln>
                        </pic:spPr>
                      </pic:pic>
                    </a:graphicData>
                  </a:graphic>
                </wp:inline>
              </w:drawing>
            </w:r>
          </w:p>
        </w:tc>
      </w:tr>
    </w:tbl>
    <w:p w14:paraId="034AF6D8" w14:textId="77777777" w:rsidR="009632BD" w:rsidRPr="00E8552F" w:rsidRDefault="009632BD" w:rsidP="009632BD">
      <w:pPr>
        <w:tabs>
          <w:tab w:val="left" w:pos="993"/>
          <w:tab w:val="left" w:pos="1418"/>
          <w:tab w:val="left" w:pos="1700"/>
          <w:tab w:val="left" w:pos="1927"/>
          <w:tab w:val="left" w:pos="1985"/>
          <w:tab w:val="left" w:pos="2948"/>
          <w:tab w:val="left" w:pos="5102"/>
          <w:tab w:val="left" w:pos="6632"/>
        </w:tabs>
        <w:snapToGrid w:val="0"/>
        <w:rPr>
          <w:rFonts w:cs="Arial"/>
          <w:szCs w:val="22"/>
        </w:rPr>
      </w:pPr>
    </w:p>
    <w:p w14:paraId="5C1D7663" w14:textId="57DC8FAE" w:rsidR="00055616" w:rsidRDefault="002E3794" w:rsidP="00055616">
      <w:pPr>
        <w:tabs>
          <w:tab w:val="left" w:pos="993"/>
          <w:tab w:val="left" w:pos="1418"/>
          <w:tab w:val="left" w:pos="1700"/>
          <w:tab w:val="left" w:pos="1927"/>
          <w:tab w:val="left" w:pos="1985"/>
          <w:tab w:val="left" w:pos="2948"/>
          <w:tab w:val="left" w:pos="5102"/>
          <w:tab w:val="left" w:pos="6632"/>
        </w:tabs>
        <w:snapToGrid w:val="0"/>
        <w:rPr>
          <w:b/>
          <w:lang w:eastAsia="en-US"/>
        </w:rPr>
      </w:pPr>
      <w:r>
        <w:rPr>
          <w:b/>
          <w:lang w:eastAsia="en-US"/>
        </w:rPr>
        <w:t>C2</w:t>
      </w:r>
      <w:r w:rsidR="00AE402E" w:rsidRPr="00E8552F">
        <w:rPr>
          <w:b/>
          <w:lang w:eastAsia="en-US"/>
        </w:rPr>
        <w:t>.</w:t>
      </w:r>
      <w:r w:rsidR="009632BD">
        <w:rPr>
          <w:b/>
          <w:lang w:eastAsia="en-US"/>
        </w:rPr>
        <w:t>6</w:t>
      </w:r>
      <w:r w:rsidR="009632BD">
        <w:rPr>
          <w:b/>
          <w:lang w:eastAsia="en-US"/>
        </w:rPr>
        <w:tab/>
      </w:r>
      <w:r w:rsidR="00AE402E">
        <w:rPr>
          <w:b/>
          <w:lang w:eastAsia="en-US"/>
        </w:rPr>
        <w:t xml:space="preserve"> Specification for Colours</w:t>
      </w:r>
    </w:p>
    <w:p w14:paraId="698A5CD4" w14:textId="44CF257C" w:rsidR="00AE402E" w:rsidRPr="00E8552F" w:rsidRDefault="002E3794" w:rsidP="00055616">
      <w:pPr>
        <w:tabs>
          <w:tab w:val="left" w:pos="993"/>
          <w:tab w:val="left" w:pos="1418"/>
          <w:tab w:val="left" w:pos="1700"/>
          <w:tab w:val="left" w:pos="1927"/>
          <w:tab w:val="left" w:pos="1985"/>
          <w:tab w:val="left" w:pos="2948"/>
          <w:tab w:val="left" w:pos="5102"/>
          <w:tab w:val="left" w:pos="6632"/>
        </w:tabs>
        <w:snapToGrid w:val="0"/>
        <w:rPr>
          <w:rFonts w:cs="Arial"/>
          <w:sz w:val="22"/>
          <w:szCs w:val="22"/>
        </w:rPr>
      </w:pPr>
      <w:r>
        <w:rPr>
          <w:b/>
          <w:lang w:eastAsia="en-US"/>
        </w:rPr>
        <w:t>C2</w:t>
      </w:r>
      <w:r w:rsidR="00AE402E" w:rsidRPr="00E8552F">
        <w:rPr>
          <w:b/>
          <w:lang w:eastAsia="en-US"/>
        </w:rPr>
        <w:t>.</w:t>
      </w:r>
      <w:r w:rsidR="009632BD">
        <w:rPr>
          <w:b/>
          <w:lang w:eastAsia="en-US"/>
        </w:rPr>
        <w:t>6</w:t>
      </w:r>
      <w:r w:rsidR="00AE402E">
        <w:rPr>
          <w:b/>
          <w:lang w:eastAsia="en-US"/>
        </w:rPr>
        <w:t xml:space="preserve">.1 </w:t>
      </w:r>
      <w:r w:rsidR="009632BD">
        <w:rPr>
          <w:b/>
          <w:lang w:eastAsia="en-US"/>
        </w:rPr>
        <w:tab/>
      </w:r>
      <w:r w:rsidR="00AE402E">
        <w:rPr>
          <w:b/>
          <w:lang w:eastAsia="en-US"/>
        </w:rPr>
        <w:t>General</w:t>
      </w:r>
    </w:p>
    <w:p w14:paraId="1D8DC49D" w14:textId="25381C19" w:rsidR="00D30754" w:rsidRPr="00D30754" w:rsidRDefault="00D30754" w:rsidP="00D30754">
      <w:pPr>
        <w:tabs>
          <w:tab w:val="left" w:pos="850"/>
          <w:tab w:val="left" w:pos="993"/>
          <w:tab w:val="left" w:pos="1134"/>
          <w:tab w:val="left" w:pos="1418"/>
          <w:tab w:val="left" w:pos="1700"/>
          <w:tab w:val="left" w:pos="1927"/>
          <w:tab w:val="left" w:pos="1985"/>
          <w:tab w:val="left" w:pos="2948"/>
          <w:tab w:val="left" w:pos="5102"/>
          <w:tab w:val="left" w:pos="6632"/>
        </w:tabs>
        <w:snapToGrid w:val="0"/>
        <w:rPr>
          <w:rFonts w:cs="Arial"/>
        </w:rPr>
      </w:pPr>
      <w:r w:rsidRPr="00D30754">
        <w:rPr>
          <w:rFonts w:cs="Arial"/>
        </w:rPr>
        <w:t xml:space="preserve">The colours are specified in CIE (Commission Internationale de </w:t>
      </w:r>
      <w:proofErr w:type="spellStart"/>
      <w:r w:rsidRPr="00D30754">
        <w:rPr>
          <w:rFonts w:cs="Arial"/>
        </w:rPr>
        <w:t>l'Eclairage</w:t>
      </w:r>
      <w:proofErr w:type="spellEnd"/>
      <w:r w:rsidRPr="00D30754">
        <w:rPr>
          <w:rFonts w:cs="Arial"/>
        </w:rPr>
        <w:t xml:space="preserve">) </w:t>
      </w:r>
      <w:proofErr w:type="spellStart"/>
      <w:r w:rsidRPr="00D30754">
        <w:rPr>
          <w:rFonts w:cs="Arial"/>
        </w:rPr>
        <w:t>xy</w:t>
      </w:r>
      <w:proofErr w:type="spellEnd"/>
      <w:r w:rsidRPr="00D30754">
        <w:rPr>
          <w:rFonts w:cs="Arial"/>
        </w:rPr>
        <w:t xml:space="preserve"> chromaticity coordinates and luminance L. The ECDIS colour scheme based on specification of colour tokens and </w:t>
      </w:r>
      <w:proofErr w:type="spellStart"/>
      <w:r w:rsidRPr="00D30754">
        <w:rPr>
          <w:rFonts w:cs="Arial"/>
        </w:rPr>
        <w:t>color</w:t>
      </w:r>
      <w:proofErr w:type="spellEnd"/>
      <w:r w:rsidRPr="00D30754">
        <w:rPr>
          <w:rFonts w:cs="Arial"/>
        </w:rPr>
        <w:t xml:space="preserve"> conversion tolerances.</w:t>
      </w:r>
    </w:p>
    <w:p w14:paraId="62BC74A7" w14:textId="753FA209" w:rsidR="00D30754" w:rsidRPr="00D30754" w:rsidRDefault="00D30754" w:rsidP="00D30754">
      <w:pPr>
        <w:tabs>
          <w:tab w:val="left" w:pos="850"/>
          <w:tab w:val="left" w:pos="993"/>
          <w:tab w:val="left" w:pos="1134"/>
          <w:tab w:val="left" w:pos="1418"/>
          <w:tab w:val="left" w:pos="1700"/>
          <w:tab w:val="left" w:pos="1927"/>
          <w:tab w:val="left" w:pos="1985"/>
          <w:tab w:val="left" w:pos="2948"/>
          <w:tab w:val="left" w:pos="5102"/>
          <w:tab w:val="left" w:pos="6632"/>
        </w:tabs>
        <w:snapToGrid w:val="0"/>
        <w:rPr>
          <w:rFonts w:cs="Arial"/>
        </w:rPr>
      </w:pPr>
      <w:r w:rsidRPr="00D30754">
        <w:rPr>
          <w:rFonts w:cs="Arial"/>
        </w:rPr>
        <w:t xml:space="preserve">The Colour </w:t>
      </w:r>
      <w:r w:rsidRPr="002A2F6C">
        <w:rPr>
          <w:rFonts w:cs="Arial"/>
        </w:rPr>
        <w:t xml:space="preserve">Tables are in the portrayal catalogue. </w:t>
      </w:r>
    </w:p>
    <w:p w14:paraId="2C5717B6" w14:textId="15C11CAF" w:rsidR="007166B7" w:rsidRPr="007166B7" w:rsidRDefault="00D30754" w:rsidP="007166B7">
      <w:pPr>
        <w:tabs>
          <w:tab w:val="left" w:pos="850"/>
          <w:tab w:val="left" w:pos="993"/>
          <w:tab w:val="left" w:pos="1134"/>
          <w:tab w:val="left" w:pos="1418"/>
          <w:tab w:val="left" w:pos="1700"/>
          <w:tab w:val="left" w:pos="1927"/>
          <w:tab w:val="left" w:pos="1985"/>
          <w:tab w:val="left" w:pos="2948"/>
          <w:tab w:val="left" w:pos="5102"/>
          <w:tab w:val="left" w:pos="6632"/>
        </w:tabs>
        <w:snapToGrid w:val="0"/>
        <w:rPr>
          <w:rFonts w:cs="Arial"/>
        </w:rPr>
      </w:pPr>
      <w:r w:rsidRPr="00D30754">
        <w:rPr>
          <w:rFonts w:cs="Arial"/>
        </w:rPr>
        <w:t>Note that these colour specifications apply to both the operational chart display (for route planning and route monitoring), and also to any text on the same screen as the chart display.</w:t>
      </w:r>
    </w:p>
    <w:p w14:paraId="24355C16" w14:textId="31B1A451" w:rsidR="007166B7" w:rsidRPr="007166B7" w:rsidRDefault="002E3794" w:rsidP="007166B7">
      <w:pPr>
        <w:tabs>
          <w:tab w:val="left" w:pos="993"/>
          <w:tab w:val="left" w:pos="1418"/>
          <w:tab w:val="left" w:pos="1700"/>
          <w:tab w:val="left" w:pos="1927"/>
          <w:tab w:val="left" w:pos="1985"/>
          <w:tab w:val="left" w:pos="2948"/>
          <w:tab w:val="left" w:pos="5102"/>
          <w:tab w:val="left" w:pos="6632"/>
        </w:tabs>
        <w:snapToGrid w:val="0"/>
        <w:ind w:left="993" w:hanging="993"/>
        <w:rPr>
          <w:rFonts w:cs="Arial"/>
          <w:szCs w:val="22"/>
          <w:highlight w:val="yellow"/>
        </w:rPr>
      </w:pPr>
      <w:r>
        <w:rPr>
          <w:b/>
          <w:lang w:eastAsia="en-US"/>
        </w:rPr>
        <w:t>C2</w:t>
      </w:r>
      <w:r w:rsidR="007166B7" w:rsidRPr="00E8552F">
        <w:rPr>
          <w:b/>
          <w:lang w:eastAsia="en-US"/>
        </w:rPr>
        <w:t>.</w:t>
      </w:r>
      <w:r w:rsidR="009632BD">
        <w:rPr>
          <w:b/>
          <w:lang w:eastAsia="en-US"/>
        </w:rPr>
        <w:t>6</w:t>
      </w:r>
      <w:r w:rsidR="007166B7">
        <w:rPr>
          <w:b/>
          <w:lang w:eastAsia="en-US"/>
        </w:rPr>
        <w:t>.2</w:t>
      </w:r>
      <w:r w:rsidR="007166B7" w:rsidRPr="007166B7">
        <w:rPr>
          <w:rFonts w:cs="Arial"/>
          <w:b/>
          <w:szCs w:val="22"/>
        </w:rPr>
        <w:tab/>
        <w:t>The colour tables</w:t>
      </w:r>
    </w:p>
    <w:p w14:paraId="5865F6D8" w14:textId="6E6DE9A6" w:rsidR="007166B7" w:rsidRPr="007166B7" w:rsidRDefault="007166B7" w:rsidP="007166B7">
      <w:pPr>
        <w:tabs>
          <w:tab w:val="left" w:pos="993"/>
          <w:tab w:val="left" w:pos="1134"/>
          <w:tab w:val="left" w:pos="1276"/>
          <w:tab w:val="left" w:pos="1418"/>
          <w:tab w:val="left" w:pos="1700"/>
          <w:tab w:val="left" w:pos="1927"/>
          <w:tab w:val="left" w:pos="1985"/>
          <w:tab w:val="left" w:pos="2948"/>
          <w:tab w:val="left" w:pos="5102"/>
          <w:tab w:val="left" w:pos="6632"/>
        </w:tabs>
        <w:snapToGrid w:val="0"/>
        <w:rPr>
          <w:rFonts w:cs="Arial"/>
          <w:strike/>
          <w:szCs w:val="22"/>
        </w:rPr>
      </w:pPr>
      <w:r w:rsidRPr="007166B7">
        <w:rPr>
          <w:rFonts w:cs="Arial"/>
          <w:szCs w:val="22"/>
        </w:rPr>
        <w:t xml:space="preserve"> There are three colour tables, all of which </w:t>
      </w:r>
      <w:r w:rsidR="003A4460">
        <w:rPr>
          <w:rFonts w:cs="Arial" w:hint="eastAsia"/>
          <w:szCs w:val="22"/>
        </w:rPr>
        <w:t>should</w:t>
      </w:r>
      <w:r w:rsidRPr="007166B7">
        <w:rPr>
          <w:rFonts w:cs="Arial"/>
          <w:szCs w:val="22"/>
        </w:rPr>
        <w:t xml:space="preserve"> be made available to the mariner. They are </w:t>
      </w:r>
      <w:proofErr w:type="spellStart"/>
      <w:r w:rsidRPr="007166B7">
        <w:rPr>
          <w:rFonts w:cs="Arial"/>
          <w:szCs w:val="22"/>
        </w:rPr>
        <w:t>specificied</w:t>
      </w:r>
      <w:proofErr w:type="spellEnd"/>
      <w:r w:rsidRPr="007166B7">
        <w:rPr>
          <w:rFonts w:cs="Arial"/>
          <w:szCs w:val="22"/>
        </w:rPr>
        <w:t xml:space="preserve"> as part of the portrayal </w:t>
      </w:r>
      <w:proofErr w:type="spellStart"/>
      <w:r w:rsidRPr="007166B7">
        <w:rPr>
          <w:rFonts w:cs="Arial"/>
          <w:szCs w:val="22"/>
        </w:rPr>
        <w:t>catalgoue</w:t>
      </w:r>
      <w:proofErr w:type="spellEnd"/>
      <w:r w:rsidRPr="007166B7">
        <w:rPr>
          <w:rFonts w:cs="Arial"/>
          <w:szCs w:val="22"/>
        </w:rPr>
        <w:t xml:space="preserve">. They are as follows: </w:t>
      </w:r>
    </w:p>
    <w:p w14:paraId="6C1D085D" w14:textId="2BD82132" w:rsidR="007166B7" w:rsidRPr="002A2F6C" w:rsidRDefault="007166B7" w:rsidP="007166B7">
      <w:pPr>
        <w:tabs>
          <w:tab w:val="left" w:pos="993"/>
          <w:tab w:val="left" w:pos="1418"/>
          <w:tab w:val="left" w:pos="1700"/>
          <w:tab w:val="left" w:pos="1985"/>
          <w:tab w:val="left" w:pos="2948"/>
          <w:tab w:val="left" w:pos="5102"/>
          <w:tab w:val="left" w:pos="6632"/>
        </w:tabs>
        <w:snapToGrid w:val="0"/>
        <w:ind w:left="2948" w:hanging="2948"/>
        <w:rPr>
          <w:rFonts w:cs="Arial"/>
          <w:szCs w:val="22"/>
        </w:rPr>
      </w:pPr>
      <w:r w:rsidRPr="007166B7">
        <w:rPr>
          <w:rFonts w:cs="Arial"/>
          <w:szCs w:val="22"/>
        </w:rPr>
        <w:tab/>
        <w:t>DAY</w:t>
      </w:r>
      <w:r w:rsidRPr="007166B7">
        <w:rPr>
          <w:rFonts w:cs="Arial"/>
          <w:szCs w:val="22"/>
        </w:rPr>
        <w:tab/>
      </w:r>
      <w:r w:rsidRPr="007166B7">
        <w:rPr>
          <w:rFonts w:cs="Arial"/>
          <w:szCs w:val="22"/>
        </w:rPr>
        <w:tab/>
      </w:r>
      <w:r w:rsidRPr="007166B7">
        <w:rPr>
          <w:rFonts w:cs="Arial"/>
          <w:szCs w:val="22"/>
        </w:rPr>
        <w:tab/>
      </w:r>
      <w:r w:rsidRPr="007166B7">
        <w:rPr>
          <w:rFonts w:cs="Arial"/>
          <w:szCs w:val="22"/>
        </w:rPr>
        <w:tab/>
        <w:t xml:space="preserve">The "Day" table uses a white </w:t>
      </w:r>
      <w:r w:rsidRPr="002A2F6C">
        <w:rPr>
          <w:rFonts w:cs="Arial"/>
          <w:szCs w:val="22"/>
        </w:rPr>
        <w:t>background as a result of a comparative test outdoors in bright sunlight which showed that a display background of maximum luminance gives the best contrast achievable under near-washout conditions. This conclusion has been confirmed by subsequent sea experience.</w:t>
      </w:r>
    </w:p>
    <w:p w14:paraId="3D8A9243" w14:textId="1D7E33BD" w:rsidR="007166B7" w:rsidRPr="002A2F6C" w:rsidRDefault="007166B7" w:rsidP="007166B7">
      <w:pPr>
        <w:tabs>
          <w:tab w:val="left" w:pos="993"/>
          <w:tab w:val="left" w:pos="1418"/>
          <w:tab w:val="left" w:pos="1700"/>
          <w:tab w:val="left" w:pos="1985"/>
          <w:tab w:val="left" w:pos="2948"/>
          <w:tab w:val="left" w:pos="5102"/>
          <w:tab w:val="left" w:pos="6632"/>
        </w:tabs>
        <w:snapToGrid w:val="0"/>
        <w:ind w:left="2948" w:hanging="2948"/>
        <w:rPr>
          <w:rFonts w:cs="Arial"/>
          <w:szCs w:val="22"/>
        </w:rPr>
      </w:pPr>
      <w:r w:rsidRPr="002A2F6C">
        <w:rPr>
          <w:rFonts w:cs="Arial"/>
          <w:szCs w:val="22"/>
        </w:rPr>
        <w:tab/>
        <w:t xml:space="preserve">DUSK </w:t>
      </w:r>
      <w:r w:rsidRPr="002A2F6C">
        <w:rPr>
          <w:rFonts w:cs="Arial"/>
          <w:szCs w:val="22"/>
        </w:rPr>
        <w:tab/>
      </w:r>
      <w:r w:rsidRPr="002A2F6C">
        <w:rPr>
          <w:rFonts w:cs="Arial"/>
          <w:szCs w:val="22"/>
        </w:rPr>
        <w:tab/>
      </w:r>
      <w:r w:rsidRPr="002A2F6C">
        <w:rPr>
          <w:rFonts w:cs="Arial"/>
          <w:szCs w:val="22"/>
        </w:rPr>
        <w:tab/>
      </w:r>
      <w:proofErr w:type="gramStart"/>
      <w:r w:rsidRPr="002A2F6C">
        <w:rPr>
          <w:rFonts w:cs="Arial"/>
          <w:szCs w:val="22"/>
        </w:rPr>
        <w:t>The</w:t>
      </w:r>
      <w:proofErr w:type="gramEnd"/>
      <w:r w:rsidRPr="002A2F6C">
        <w:rPr>
          <w:rFonts w:cs="Arial"/>
          <w:szCs w:val="22"/>
        </w:rPr>
        <w:t xml:space="preserve"> "Dusk" colour table is a black background table, which may also be used by day as a mariner's option.</w:t>
      </w:r>
    </w:p>
    <w:p w14:paraId="1EE0AFB4" w14:textId="0D939276" w:rsidR="007166B7" w:rsidRPr="007166B7" w:rsidRDefault="007166B7" w:rsidP="007166B7">
      <w:pPr>
        <w:tabs>
          <w:tab w:val="left" w:pos="993"/>
          <w:tab w:val="left" w:pos="1418"/>
          <w:tab w:val="left" w:pos="1700"/>
          <w:tab w:val="left" w:pos="1985"/>
          <w:tab w:val="left" w:pos="2948"/>
          <w:tab w:val="left" w:pos="5102"/>
          <w:tab w:val="left" w:pos="6632"/>
        </w:tabs>
        <w:snapToGrid w:val="0"/>
        <w:ind w:left="2948" w:hanging="2948"/>
        <w:rPr>
          <w:rFonts w:cs="Arial"/>
          <w:szCs w:val="22"/>
        </w:rPr>
      </w:pPr>
      <w:r w:rsidRPr="002A2F6C">
        <w:rPr>
          <w:rFonts w:cs="Arial"/>
          <w:szCs w:val="22"/>
        </w:rPr>
        <w:tab/>
        <w:t xml:space="preserve">NIGHT </w:t>
      </w:r>
      <w:r w:rsidRPr="002A2F6C">
        <w:rPr>
          <w:rFonts w:cs="Arial"/>
          <w:szCs w:val="22"/>
        </w:rPr>
        <w:tab/>
      </w:r>
      <w:r w:rsidRPr="002A2F6C">
        <w:rPr>
          <w:rFonts w:cs="Arial"/>
          <w:szCs w:val="22"/>
        </w:rPr>
        <w:tab/>
      </w:r>
      <w:r w:rsidRPr="002A2F6C">
        <w:rPr>
          <w:rFonts w:cs="Arial"/>
          <w:szCs w:val="22"/>
        </w:rPr>
        <w:tab/>
        <w:t xml:space="preserve">At night the light emitted by the display must be strictly limited to avoid impairing night vision. In case the luminance needs to be further reduced, the "Night" colour table may be augmented by a luminance-reducing neutral density filter which should have 8 times attenuation, designated (logarithmically) "0.9 ND". (This is a </w:t>
      </w:r>
      <w:r w:rsidRPr="007166B7">
        <w:rPr>
          <w:rFonts w:cs="Arial"/>
          <w:szCs w:val="22"/>
        </w:rPr>
        <w:t>manufacturer's option).</w:t>
      </w:r>
    </w:p>
    <w:p w14:paraId="696B27B1" w14:textId="2D8363AE" w:rsidR="007166B7" w:rsidRPr="00D713FD" w:rsidRDefault="002E3794" w:rsidP="007166B7">
      <w:pPr>
        <w:tabs>
          <w:tab w:val="left" w:pos="993"/>
          <w:tab w:val="left" w:pos="1418"/>
          <w:tab w:val="left" w:pos="1700"/>
          <w:tab w:val="left" w:pos="1985"/>
          <w:tab w:val="left" w:pos="2948"/>
          <w:tab w:val="left" w:pos="5102"/>
          <w:tab w:val="left" w:pos="6632"/>
        </w:tabs>
        <w:snapToGrid w:val="0"/>
        <w:rPr>
          <w:rFonts w:cs="Arial"/>
          <w:b/>
          <w:szCs w:val="22"/>
        </w:rPr>
      </w:pPr>
      <w:r>
        <w:rPr>
          <w:b/>
          <w:lang w:eastAsia="en-US"/>
        </w:rPr>
        <w:t>C2</w:t>
      </w:r>
      <w:r w:rsidR="007166B7" w:rsidRPr="00E8552F">
        <w:rPr>
          <w:b/>
          <w:lang w:eastAsia="en-US"/>
        </w:rPr>
        <w:t>.</w:t>
      </w:r>
      <w:r w:rsidR="009632BD">
        <w:rPr>
          <w:b/>
          <w:lang w:eastAsia="en-US"/>
        </w:rPr>
        <w:t>6</w:t>
      </w:r>
      <w:r w:rsidR="007166B7">
        <w:rPr>
          <w:b/>
          <w:lang w:eastAsia="en-US"/>
        </w:rPr>
        <w:t>.3</w:t>
      </w:r>
      <w:r w:rsidR="007166B7" w:rsidRPr="007166B7">
        <w:rPr>
          <w:rFonts w:cs="Arial"/>
          <w:b/>
          <w:szCs w:val="22"/>
        </w:rPr>
        <w:tab/>
        <w:t>Transparency</w:t>
      </w:r>
    </w:p>
    <w:p w14:paraId="50637280" w14:textId="494ABFE8" w:rsidR="007166B7" w:rsidRPr="00A13BE2" w:rsidRDefault="007166B7" w:rsidP="007166B7">
      <w:pPr>
        <w:tabs>
          <w:tab w:val="left" w:pos="993"/>
          <w:tab w:val="left" w:pos="1418"/>
          <w:tab w:val="left" w:pos="1700"/>
          <w:tab w:val="left" w:pos="1985"/>
          <w:tab w:val="left" w:pos="2948"/>
          <w:tab w:val="left" w:pos="5102"/>
          <w:tab w:val="left" w:pos="6632"/>
        </w:tabs>
        <w:snapToGrid w:val="0"/>
        <w:rPr>
          <w:rFonts w:cs="Arial"/>
          <w:szCs w:val="22"/>
        </w:rPr>
      </w:pPr>
      <w:r w:rsidRPr="00A13BE2">
        <w:rPr>
          <w:rFonts w:cs="Arial"/>
          <w:szCs w:val="22"/>
        </w:rPr>
        <w:tab/>
        <w:t>Transparent fi</w:t>
      </w:r>
      <w:r w:rsidR="00A13BE2" w:rsidRPr="00A13BE2">
        <w:rPr>
          <w:rFonts w:cs="Arial"/>
          <w:szCs w:val="22"/>
        </w:rPr>
        <w:t>ll can be achieved in two ways:</w:t>
      </w:r>
    </w:p>
    <w:p w14:paraId="4EE8FCBE" w14:textId="3671D5FD" w:rsidR="007166B7" w:rsidRPr="00A13BE2" w:rsidRDefault="007166B7" w:rsidP="00FB2037">
      <w:pPr>
        <w:pStyle w:val="ListParagraph"/>
        <w:numPr>
          <w:ilvl w:val="0"/>
          <w:numId w:val="46"/>
        </w:numPr>
        <w:tabs>
          <w:tab w:val="left" w:pos="993"/>
          <w:tab w:val="left" w:pos="1418"/>
          <w:tab w:val="left" w:pos="1700"/>
          <w:tab w:val="left" w:pos="1985"/>
          <w:tab w:val="left" w:pos="2948"/>
          <w:tab w:val="left" w:pos="5102"/>
          <w:tab w:val="left" w:pos="6632"/>
        </w:tabs>
        <w:snapToGrid w:val="0"/>
        <w:rPr>
          <w:rFonts w:cs="Arial"/>
          <w:szCs w:val="22"/>
        </w:rPr>
      </w:pPr>
      <w:r w:rsidRPr="00A13BE2">
        <w:rPr>
          <w:rFonts w:cs="Arial"/>
          <w:szCs w:val="22"/>
        </w:rPr>
        <w:t xml:space="preserve">with a given percentage of the pixels having the transparent fill </w:t>
      </w:r>
    </w:p>
    <w:p w14:paraId="0314FE38" w14:textId="441DE44F" w:rsidR="00D43D65" w:rsidRPr="00F54DB0" w:rsidRDefault="00D43D65" w:rsidP="00FB2037">
      <w:pPr>
        <w:pStyle w:val="ListParagraph"/>
        <w:numPr>
          <w:ilvl w:val="0"/>
          <w:numId w:val="46"/>
        </w:numPr>
        <w:tabs>
          <w:tab w:val="left" w:pos="993"/>
          <w:tab w:val="left" w:pos="1418"/>
          <w:tab w:val="left" w:pos="1700"/>
          <w:tab w:val="left" w:pos="1985"/>
          <w:tab w:val="left" w:pos="2948"/>
          <w:tab w:val="left" w:pos="5102"/>
          <w:tab w:val="left" w:pos="6632"/>
        </w:tabs>
        <w:snapToGrid w:val="0"/>
        <w:rPr>
          <w:rFonts w:cs="Arial"/>
          <w:sz w:val="18"/>
          <w:szCs w:val="22"/>
        </w:rPr>
      </w:pPr>
      <w:proofErr w:type="gramStart"/>
      <w:r w:rsidRPr="00A13BE2">
        <w:rPr>
          <w:szCs w:val="22"/>
        </w:rPr>
        <w:t>by</w:t>
      </w:r>
      <w:proofErr w:type="gramEnd"/>
      <w:r w:rsidRPr="00A13BE2">
        <w:rPr>
          <w:szCs w:val="22"/>
        </w:rPr>
        <w:t xml:space="preserve"> mixing the fill and underlying colour at each pixel to</w:t>
      </w:r>
      <w:r w:rsidR="00A13BE2" w:rsidRPr="00A13BE2">
        <w:rPr>
          <w:szCs w:val="22"/>
        </w:rPr>
        <w:t xml:space="preserve"> give a continuous transparency </w:t>
      </w:r>
      <w:r w:rsidRPr="00A13BE2">
        <w:rPr>
          <w:szCs w:val="22"/>
        </w:rPr>
        <w:t xml:space="preserve">change from 0% to 100%. This </w:t>
      </w:r>
      <w:r w:rsidR="003A4460">
        <w:rPr>
          <w:rFonts w:hint="eastAsia"/>
          <w:szCs w:val="22"/>
        </w:rPr>
        <w:t>should</w:t>
      </w:r>
      <w:r w:rsidRPr="00A13BE2">
        <w:rPr>
          <w:szCs w:val="22"/>
        </w:rPr>
        <w:t xml:space="preserve"> be done in such a way that no appearance of colour or shape change occurs in any SENC feature on the display, at any intermediate transparency value. The underlying SENC information </w:t>
      </w:r>
      <w:r w:rsidR="003A4460">
        <w:rPr>
          <w:rFonts w:hint="eastAsia"/>
          <w:szCs w:val="22"/>
        </w:rPr>
        <w:t>should</w:t>
      </w:r>
      <w:r w:rsidRPr="00A13BE2">
        <w:rPr>
          <w:szCs w:val="22"/>
        </w:rPr>
        <w:t xml:space="preserve"> remain distinguishable, except when the</w:t>
      </w:r>
      <w:r w:rsidR="00A13BE2">
        <w:rPr>
          <w:szCs w:val="22"/>
        </w:rPr>
        <w:t xml:space="preserve"> overlay colour approaches 100%.</w:t>
      </w:r>
      <w:r w:rsidRPr="00A13BE2">
        <w:rPr>
          <w:szCs w:val="22"/>
        </w:rPr>
        <w:t xml:space="preserve"> </w:t>
      </w:r>
    </w:p>
    <w:p w14:paraId="70A504A3" w14:textId="77777777" w:rsidR="00F54DB0" w:rsidRDefault="00F54DB0" w:rsidP="00F54DB0">
      <w:pPr>
        <w:tabs>
          <w:tab w:val="left" w:pos="993"/>
          <w:tab w:val="left" w:pos="1418"/>
          <w:tab w:val="left" w:pos="1700"/>
          <w:tab w:val="left" w:pos="1985"/>
          <w:tab w:val="left" w:pos="2948"/>
          <w:tab w:val="left" w:pos="5102"/>
          <w:tab w:val="left" w:pos="6632"/>
        </w:tabs>
        <w:snapToGrid w:val="0"/>
        <w:rPr>
          <w:rFonts w:cs="Arial"/>
          <w:sz w:val="18"/>
          <w:szCs w:val="22"/>
        </w:rPr>
      </w:pPr>
    </w:p>
    <w:p w14:paraId="321822FB" w14:textId="57C90218" w:rsidR="00F54DB0" w:rsidRDefault="002E3794" w:rsidP="00F54DB0">
      <w:pPr>
        <w:tabs>
          <w:tab w:val="left" w:pos="993"/>
          <w:tab w:val="left" w:pos="1418"/>
          <w:tab w:val="left" w:pos="1700"/>
          <w:tab w:val="left" w:pos="1985"/>
          <w:tab w:val="left" w:pos="2948"/>
          <w:tab w:val="left" w:pos="5102"/>
          <w:tab w:val="left" w:pos="6632"/>
        </w:tabs>
        <w:snapToGrid w:val="0"/>
        <w:rPr>
          <w:b/>
          <w:lang w:eastAsia="en-US"/>
        </w:rPr>
      </w:pPr>
      <w:r>
        <w:rPr>
          <w:b/>
          <w:lang w:eastAsia="en-US"/>
        </w:rPr>
        <w:lastRenderedPageBreak/>
        <w:t>C2</w:t>
      </w:r>
      <w:r w:rsidR="00F54DB0" w:rsidRPr="00E8552F">
        <w:rPr>
          <w:b/>
          <w:lang w:eastAsia="en-US"/>
        </w:rPr>
        <w:t>.</w:t>
      </w:r>
      <w:r w:rsidR="009632BD">
        <w:rPr>
          <w:b/>
          <w:lang w:eastAsia="en-US"/>
        </w:rPr>
        <w:t>7</w:t>
      </w:r>
      <w:r w:rsidR="00F54DB0">
        <w:rPr>
          <w:b/>
          <w:lang w:eastAsia="en-US"/>
        </w:rPr>
        <w:tab/>
        <w:t>General Colour Assignment for ECDIS Features</w:t>
      </w:r>
    </w:p>
    <w:tbl>
      <w:tblPr>
        <w:tblStyle w:val="TableGrid"/>
        <w:tblW w:w="0" w:type="auto"/>
        <w:tblLook w:val="04A0" w:firstRow="1" w:lastRow="0" w:firstColumn="1" w:lastColumn="0" w:noHBand="0" w:noVBand="1"/>
      </w:tblPr>
      <w:tblGrid>
        <w:gridCol w:w="2448"/>
        <w:gridCol w:w="6793"/>
      </w:tblGrid>
      <w:tr w:rsidR="00F54DB0" w:rsidRPr="005E0DFB" w14:paraId="3EE49D7E" w14:textId="77777777" w:rsidTr="005E0DFB">
        <w:tc>
          <w:tcPr>
            <w:tcW w:w="2448" w:type="dxa"/>
            <w:shd w:val="clear" w:color="auto" w:fill="D9D9D9" w:themeFill="background1" w:themeFillShade="D9"/>
          </w:tcPr>
          <w:p w14:paraId="6A49DD17" w14:textId="1B96E171"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line="240" w:lineRule="auto"/>
              <w:jc w:val="left"/>
              <w:rPr>
                <w:rFonts w:cs="Arial"/>
                <w:b/>
              </w:rPr>
            </w:pPr>
            <w:r w:rsidRPr="005E0DFB">
              <w:rPr>
                <w:rFonts w:cs="Arial"/>
                <w:b/>
              </w:rPr>
              <w:t>Colour</w:t>
            </w:r>
          </w:p>
        </w:tc>
        <w:tc>
          <w:tcPr>
            <w:tcW w:w="6793" w:type="dxa"/>
            <w:shd w:val="clear" w:color="auto" w:fill="D9D9D9" w:themeFill="background1" w:themeFillShade="D9"/>
          </w:tcPr>
          <w:p w14:paraId="2EB3B2F1" w14:textId="6F69C31B"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line="240" w:lineRule="auto"/>
              <w:jc w:val="left"/>
              <w:rPr>
                <w:rFonts w:cs="Arial"/>
                <w:b/>
              </w:rPr>
            </w:pPr>
            <w:r w:rsidRPr="005E0DFB">
              <w:rPr>
                <w:rFonts w:cs="Arial"/>
                <w:b/>
              </w:rPr>
              <w:t>Comment</w:t>
            </w:r>
          </w:p>
        </w:tc>
      </w:tr>
      <w:tr w:rsidR="00F54DB0" w:rsidRPr="005E0DFB" w14:paraId="38A63803" w14:textId="77777777" w:rsidTr="005E0DFB">
        <w:tc>
          <w:tcPr>
            <w:tcW w:w="2448" w:type="dxa"/>
          </w:tcPr>
          <w:p w14:paraId="637AD1B9" w14:textId="39B0967D"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black/white</w:t>
            </w:r>
          </w:p>
        </w:tc>
        <w:tc>
          <w:tcPr>
            <w:tcW w:w="6793" w:type="dxa"/>
          </w:tcPr>
          <w:p w14:paraId="79CC9612" w14:textId="49CC806B" w:rsidR="00F54DB0" w:rsidRPr="005E0DFB" w:rsidRDefault="005E0DFB" w:rsidP="003A4460">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w:t>
            </w:r>
            <w:proofErr w:type="gramStart"/>
            <w:r w:rsidRPr="005E0DFB">
              <w:rPr>
                <w:rFonts w:cs="Arial"/>
              </w:rPr>
              <w:t>black</w:t>
            </w:r>
            <w:proofErr w:type="gramEnd"/>
            <w:r w:rsidRPr="005E0DFB">
              <w:rPr>
                <w:rFonts w:cs="Arial"/>
              </w:rPr>
              <w:t xml:space="preserve"> by day / white by night) is used for critical navigation features which need highlighting by contrast against their background to give them adequate prominence. Examples are the own-ship symbol, dangerous soundings less than the safety depth, buoys, conspicuous </w:t>
            </w:r>
            <w:r w:rsidR="003A4460">
              <w:rPr>
                <w:rFonts w:cs="Arial" w:hint="eastAsia"/>
              </w:rPr>
              <w:t>features</w:t>
            </w:r>
            <w:r w:rsidRPr="005E0DFB">
              <w:rPr>
                <w:rFonts w:cs="Arial"/>
              </w:rPr>
              <w:t xml:space="preserve"> on land etc. It is also used for text, which is less clear in any other colour.</w:t>
            </w:r>
          </w:p>
        </w:tc>
      </w:tr>
      <w:tr w:rsidR="00F54DB0" w:rsidRPr="005E0DFB" w14:paraId="1C0502FB" w14:textId="77777777" w:rsidTr="005E0DFB">
        <w:tc>
          <w:tcPr>
            <w:tcW w:w="2448" w:type="dxa"/>
          </w:tcPr>
          <w:p w14:paraId="5BBF8E26" w14:textId="58456BB5"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white/black</w:t>
            </w:r>
          </w:p>
        </w:tc>
        <w:tc>
          <w:tcPr>
            <w:tcW w:w="6793" w:type="dxa"/>
          </w:tcPr>
          <w:p w14:paraId="5EBD3772" w14:textId="47FA1E05"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w:t>
            </w:r>
            <w:proofErr w:type="gramStart"/>
            <w:r w:rsidRPr="005E0DFB">
              <w:rPr>
                <w:rFonts w:cs="Arial"/>
              </w:rPr>
              <w:t>white</w:t>
            </w:r>
            <w:proofErr w:type="gramEnd"/>
            <w:r w:rsidRPr="005E0DFB">
              <w:rPr>
                <w:rFonts w:cs="Arial"/>
              </w:rPr>
              <w:t xml:space="preserve"> by day / black by night) as a </w:t>
            </w:r>
            <w:r w:rsidRPr="005E0DFB">
              <w:rPr>
                <w:rFonts w:cs="Arial"/>
                <w:b/>
              </w:rPr>
              <w:t xml:space="preserve">background area shade </w:t>
            </w:r>
            <w:r w:rsidRPr="005E0DFB">
              <w:rPr>
                <w:rFonts w:cs="Arial"/>
              </w:rPr>
              <w:t>is used for deep, safe, water.</w:t>
            </w:r>
          </w:p>
        </w:tc>
      </w:tr>
      <w:tr w:rsidR="00F54DB0" w:rsidRPr="005E0DFB" w14:paraId="193AF9C9" w14:textId="77777777" w:rsidTr="005E0DFB">
        <w:tc>
          <w:tcPr>
            <w:tcW w:w="2448" w:type="dxa"/>
          </w:tcPr>
          <w:p w14:paraId="0750269D" w14:textId="7B460B63"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magenta</w:t>
            </w:r>
          </w:p>
        </w:tc>
        <w:tc>
          <w:tcPr>
            <w:tcW w:w="6793" w:type="dxa"/>
          </w:tcPr>
          <w:p w14:paraId="28E5F6D4" w14:textId="79A62F5C" w:rsidR="00F54DB0" w:rsidRPr="005E0DFB" w:rsidRDefault="005E0DFB"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is</w:t>
            </w:r>
            <w:proofErr w:type="gramEnd"/>
            <w:r w:rsidRPr="005E0DFB">
              <w:rPr>
                <w:rFonts w:cs="Arial"/>
              </w:rPr>
              <w:t xml:space="preserve"> used to highlight critically important features such as isolated dangers, traffic routes, anchorages; and for restricted areas, submarine cables, gas pipelines etc. It is also used for aids to navigation and services such as </w:t>
            </w:r>
            <w:proofErr w:type="spellStart"/>
            <w:r w:rsidRPr="005E0DFB">
              <w:rPr>
                <w:rFonts w:cs="Arial"/>
              </w:rPr>
              <w:t>daymarks</w:t>
            </w:r>
            <w:proofErr w:type="spellEnd"/>
            <w:r w:rsidRPr="005E0DFB">
              <w:rPr>
                <w:rFonts w:cs="Arial"/>
              </w:rPr>
              <w:t xml:space="preserve">, </w:t>
            </w:r>
            <w:proofErr w:type="spellStart"/>
            <w:r w:rsidRPr="005E0DFB">
              <w:rPr>
                <w:rFonts w:cs="Arial"/>
              </w:rPr>
              <w:t>racons</w:t>
            </w:r>
            <w:proofErr w:type="spellEnd"/>
            <w:r w:rsidRPr="005E0DFB">
              <w:rPr>
                <w:rFonts w:cs="Arial"/>
              </w:rPr>
              <w:t>, and pilot stations.</w:t>
            </w:r>
          </w:p>
        </w:tc>
      </w:tr>
      <w:tr w:rsidR="00F54DB0" w:rsidRPr="005E0DFB" w14:paraId="0F276B91" w14:textId="77777777" w:rsidTr="005E0DFB">
        <w:tc>
          <w:tcPr>
            <w:tcW w:w="2448" w:type="dxa"/>
          </w:tcPr>
          <w:p w14:paraId="068D5489" w14:textId="29AFD3A4" w:rsidR="00F54DB0"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grey</w:t>
            </w:r>
          </w:p>
        </w:tc>
        <w:tc>
          <w:tcPr>
            <w:tcW w:w="6793" w:type="dxa"/>
          </w:tcPr>
          <w:p w14:paraId="76F0CE4E" w14:textId="45675AEB" w:rsidR="00F54DB0" w:rsidRPr="005E0DFB" w:rsidRDefault="00197E5E" w:rsidP="003A4460">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is</w:t>
            </w:r>
            <w:proofErr w:type="gramEnd"/>
            <w:r w:rsidRPr="005E0DFB">
              <w:rPr>
                <w:rFonts w:cs="Arial"/>
              </w:rPr>
              <w:t xml:space="preserve"> used for many features which are black on the paper chart. It is used with thick lines for critical physical </w:t>
            </w:r>
            <w:r w:rsidR="003A4460">
              <w:rPr>
                <w:rFonts w:cs="Arial" w:hint="eastAsia"/>
              </w:rPr>
              <w:t>features</w:t>
            </w:r>
            <w:r w:rsidRPr="005E0DFB">
              <w:rPr>
                <w:rFonts w:cs="Arial"/>
              </w:rPr>
              <w:t xml:space="preserve"> such as bridges and overhead cables, and with thin lines for important but less critical physical features such as non-dangerous soundings, </w:t>
            </w:r>
            <w:proofErr w:type="spellStart"/>
            <w:r w:rsidRPr="005E0DFB">
              <w:rPr>
                <w:rFonts w:cs="Arial"/>
              </w:rPr>
              <w:t>sandwaves</w:t>
            </w:r>
            <w:proofErr w:type="spellEnd"/>
            <w:r w:rsidRPr="005E0DFB">
              <w:rPr>
                <w:rFonts w:cs="Arial"/>
              </w:rPr>
              <w:t xml:space="preserve">, </w:t>
            </w:r>
            <w:proofErr w:type="spellStart"/>
            <w:r w:rsidRPr="005E0DFB">
              <w:rPr>
                <w:rFonts w:cs="Arial"/>
              </w:rPr>
              <w:t>overfalls</w:t>
            </w:r>
            <w:proofErr w:type="spellEnd"/>
            <w:r w:rsidRPr="005E0DFB">
              <w:rPr>
                <w:rFonts w:cs="Arial"/>
              </w:rPr>
              <w:t xml:space="preserve">, water pipelines and fish farms. It is similarly used for chart features such as fairways, harbour areas, tidal information and for information about the chart such as quality of chart data, </w:t>
            </w:r>
            <w:proofErr w:type="spellStart"/>
            <w:r w:rsidRPr="005E0DFB">
              <w:rPr>
                <w:rFonts w:cs="Arial"/>
              </w:rPr>
              <w:t>overscale</w:t>
            </w:r>
            <w:proofErr w:type="spellEnd"/>
            <w:r w:rsidRPr="005E0DFB">
              <w:rPr>
                <w:rFonts w:cs="Arial"/>
              </w:rPr>
              <w:t xml:space="preserve"> areas, etc.</w:t>
            </w:r>
          </w:p>
        </w:tc>
      </w:tr>
      <w:tr w:rsidR="00F54DB0" w:rsidRPr="005E0DFB" w14:paraId="29C24D31" w14:textId="77777777" w:rsidTr="005E0DFB">
        <w:tc>
          <w:tcPr>
            <w:tcW w:w="2448" w:type="dxa"/>
          </w:tcPr>
          <w:p w14:paraId="76565C6F" w14:textId="73E91EA0" w:rsidR="00F54DB0"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grey</w:t>
            </w:r>
          </w:p>
        </w:tc>
        <w:tc>
          <w:tcPr>
            <w:tcW w:w="6793" w:type="dxa"/>
          </w:tcPr>
          <w:p w14:paraId="6A250875" w14:textId="234251F0" w:rsidR="00F54DB0"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as</w:t>
            </w:r>
            <w:proofErr w:type="gramEnd"/>
            <w:r w:rsidRPr="005E0DFB">
              <w:rPr>
                <w:rFonts w:cs="Arial"/>
              </w:rPr>
              <w:t xml:space="preserve"> a </w:t>
            </w:r>
            <w:r w:rsidRPr="005E0DFB">
              <w:rPr>
                <w:rFonts w:cs="Arial"/>
                <w:b/>
              </w:rPr>
              <w:t>background area shade</w:t>
            </w:r>
            <w:r w:rsidRPr="005E0DFB">
              <w:rPr>
                <w:rFonts w:cs="Arial"/>
              </w:rPr>
              <w:t xml:space="preserve"> is used with a prominent pattern for no-data areas.</w:t>
            </w:r>
          </w:p>
        </w:tc>
      </w:tr>
      <w:tr w:rsidR="00F54DB0" w:rsidRPr="005E0DFB" w14:paraId="54E95706" w14:textId="77777777" w:rsidTr="005E0DFB">
        <w:tc>
          <w:tcPr>
            <w:tcW w:w="2448" w:type="dxa"/>
          </w:tcPr>
          <w:p w14:paraId="1E181EBB" w14:textId="2B8D4687" w:rsidR="00F54DB0"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blue</w:t>
            </w:r>
          </w:p>
        </w:tc>
        <w:tc>
          <w:tcPr>
            <w:tcW w:w="6793" w:type="dxa"/>
          </w:tcPr>
          <w:p w14:paraId="1E5F9BD1" w14:textId="1C4ED61E" w:rsidR="00F54DB0"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as</w:t>
            </w:r>
            <w:proofErr w:type="gramEnd"/>
            <w:r w:rsidRPr="005E0DFB">
              <w:rPr>
                <w:rFonts w:cs="Arial"/>
              </w:rPr>
              <w:t xml:space="preserve"> a </w:t>
            </w:r>
            <w:r w:rsidRPr="005E0DFB">
              <w:rPr>
                <w:rFonts w:cs="Arial"/>
                <w:b/>
              </w:rPr>
              <w:t>background</w:t>
            </w:r>
            <w:r w:rsidRPr="005E0DFB">
              <w:rPr>
                <w:rFonts w:cs="Arial"/>
              </w:rPr>
              <w:t xml:space="preserve"> </w:t>
            </w:r>
            <w:r w:rsidRPr="005E0DFB">
              <w:rPr>
                <w:rFonts w:cs="Arial"/>
                <w:b/>
              </w:rPr>
              <w:t>area shade</w:t>
            </w:r>
            <w:r w:rsidRPr="005E0DFB">
              <w:rPr>
                <w:rFonts w:cs="Arial"/>
              </w:rPr>
              <w:t xml:space="preserve"> is used to distinguish depth zones.</w:t>
            </w:r>
          </w:p>
        </w:tc>
      </w:tr>
      <w:tr w:rsidR="00F54DB0" w:rsidRPr="005E0DFB" w14:paraId="210050B6" w14:textId="77777777" w:rsidTr="005E0DFB">
        <w:tc>
          <w:tcPr>
            <w:tcW w:w="2448" w:type="dxa"/>
          </w:tcPr>
          <w:p w14:paraId="16BC6091" w14:textId="47B637AE" w:rsidR="00F54DB0" w:rsidRPr="00197E5E" w:rsidRDefault="00197E5E" w:rsidP="0034643F">
            <w:pPr>
              <w:tabs>
                <w:tab w:val="left" w:pos="993"/>
                <w:tab w:val="left" w:pos="1418"/>
                <w:tab w:val="left" w:pos="1700"/>
                <w:tab w:val="left" w:pos="1927"/>
                <w:tab w:val="left" w:pos="1985"/>
                <w:tab w:val="left" w:pos="2948"/>
                <w:tab w:val="left" w:pos="5102"/>
                <w:tab w:val="left" w:pos="6632"/>
              </w:tabs>
              <w:snapToGrid w:val="0"/>
              <w:spacing w:after="0"/>
              <w:ind w:left="1417" w:hanging="1417"/>
              <w:rPr>
                <w:rFonts w:cs="Arial"/>
              </w:rPr>
            </w:pPr>
            <w:r w:rsidRPr="00197E5E">
              <w:rPr>
                <w:rFonts w:cs="Arial"/>
              </w:rPr>
              <w:t>blue</w:t>
            </w:r>
            <w:r w:rsidRPr="00197E5E">
              <w:rPr>
                <w:rFonts w:cs="Arial"/>
              </w:rPr>
              <w:tab/>
            </w:r>
            <w:r w:rsidRPr="00197E5E">
              <w:rPr>
                <w:rFonts w:cs="Arial"/>
              </w:rPr>
              <w:tab/>
            </w:r>
          </w:p>
        </w:tc>
        <w:tc>
          <w:tcPr>
            <w:tcW w:w="6793" w:type="dxa"/>
          </w:tcPr>
          <w:p w14:paraId="53D156EB" w14:textId="216F5901" w:rsidR="00F54DB0"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as</w:t>
            </w:r>
            <w:proofErr w:type="gramEnd"/>
            <w:r w:rsidRPr="005E0DFB">
              <w:rPr>
                <w:rFonts w:cs="Arial"/>
              </w:rPr>
              <w:t xml:space="preserve"> </w:t>
            </w:r>
            <w:r w:rsidRPr="005E0DFB">
              <w:rPr>
                <w:rFonts w:cs="Arial"/>
                <w:b/>
              </w:rPr>
              <w:t>foreground colour</w:t>
            </w:r>
            <w:r w:rsidRPr="005E0DFB">
              <w:rPr>
                <w:rFonts w:cs="Arial"/>
              </w:rPr>
              <w:t xml:space="preserve"> for AIS and</w:t>
            </w:r>
            <w:r w:rsidRPr="005E0DFB">
              <w:rPr>
                <w:rFonts w:cs="Arial"/>
                <w:color w:val="0000FF"/>
              </w:rPr>
              <w:t xml:space="preserve"> </w:t>
            </w:r>
            <w:r w:rsidRPr="005E0DFB">
              <w:rPr>
                <w:rFonts w:cs="Arial"/>
              </w:rPr>
              <w:t>VTS information; also reserved for future requirements.</w:t>
            </w:r>
          </w:p>
        </w:tc>
      </w:tr>
      <w:tr w:rsidR="00197E5E" w:rsidRPr="005E0DFB" w14:paraId="0807FE3A" w14:textId="77777777" w:rsidTr="005E0DFB">
        <w:tc>
          <w:tcPr>
            <w:tcW w:w="2448" w:type="dxa"/>
          </w:tcPr>
          <w:p w14:paraId="1CF4AAF5" w14:textId="4384BC22"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green</w:t>
            </w:r>
          </w:p>
        </w:tc>
        <w:tc>
          <w:tcPr>
            <w:tcW w:w="6793" w:type="dxa"/>
          </w:tcPr>
          <w:p w14:paraId="714F3DEF" w14:textId="23F5A915" w:rsidR="00197E5E"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is used for the radar image and synthetics, and for buoy and lights colours</w:t>
            </w:r>
          </w:p>
        </w:tc>
      </w:tr>
      <w:tr w:rsidR="00197E5E" w:rsidRPr="005E0DFB" w14:paraId="48678AFB" w14:textId="77777777" w:rsidTr="005E0DFB">
        <w:tc>
          <w:tcPr>
            <w:tcW w:w="2448" w:type="dxa"/>
          </w:tcPr>
          <w:p w14:paraId="35B0A90C" w14:textId="2C8E0977"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blue-green</w:t>
            </w:r>
            <w:r w:rsidRPr="00197E5E">
              <w:rPr>
                <w:rFonts w:cs="Arial"/>
              </w:rPr>
              <w:tab/>
            </w:r>
          </w:p>
        </w:tc>
        <w:tc>
          <w:tcPr>
            <w:tcW w:w="6793" w:type="dxa"/>
          </w:tcPr>
          <w:p w14:paraId="5552111E" w14:textId="60FA6396" w:rsidR="00197E5E" w:rsidRPr="005E0DFB" w:rsidRDefault="00197E5E" w:rsidP="0034643F">
            <w:pPr>
              <w:tabs>
                <w:tab w:val="left" w:pos="993"/>
                <w:tab w:val="left" w:pos="1418"/>
                <w:tab w:val="left" w:pos="1700"/>
                <w:tab w:val="left" w:pos="1927"/>
                <w:tab w:val="left" w:pos="1985"/>
                <w:tab w:val="left" w:pos="2948"/>
                <w:tab w:val="left" w:pos="5102"/>
                <w:tab w:val="left" w:pos="6632"/>
              </w:tabs>
              <w:snapToGrid w:val="0"/>
              <w:spacing w:after="0"/>
              <w:ind w:left="1417" w:hanging="1417"/>
              <w:rPr>
                <w:rFonts w:cs="Arial"/>
              </w:rPr>
            </w:pPr>
            <w:proofErr w:type="gramStart"/>
            <w:r w:rsidRPr="005E0DFB">
              <w:rPr>
                <w:rFonts w:cs="Arial"/>
              </w:rPr>
              <w:t>is</w:t>
            </w:r>
            <w:proofErr w:type="gramEnd"/>
            <w:r w:rsidRPr="005E0DFB">
              <w:rPr>
                <w:rFonts w:cs="Arial"/>
              </w:rPr>
              <w:t xml:space="preserve"> used for transferred ARPA.</w:t>
            </w:r>
          </w:p>
        </w:tc>
      </w:tr>
      <w:tr w:rsidR="00197E5E" w:rsidRPr="005E0DFB" w14:paraId="1E536E7D" w14:textId="77777777" w:rsidTr="005E0DFB">
        <w:tc>
          <w:tcPr>
            <w:tcW w:w="2448" w:type="dxa"/>
          </w:tcPr>
          <w:p w14:paraId="474BAC47" w14:textId="1507F7B7"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yellow-green</w:t>
            </w:r>
          </w:p>
        </w:tc>
        <w:tc>
          <w:tcPr>
            <w:tcW w:w="6793" w:type="dxa"/>
          </w:tcPr>
          <w:p w14:paraId="3D1D0B9E" w14:textId="1396E4E1" w:rsidR="00197E5E"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5E0DFB">
              <w:rPr>
                <w:rFonts w:cs="Arial"/>
              </w:rPr>
              <w:t xml:space="preserve">('moss-green') as a </w:t>
            </w:r>
            <w:r w:rsidRPr="005E0DFB">
              <w:rPr>
                <w:rFonts w:cs="Arial"/>
                <w:b/>
              </w:rPr>
              <w:t>background</w:t>
            </w:r>
            <w:r w:rsidRPr="005E0DFB">
              <w:rPr>
                <w:rFonts w:cs="Arial"/>
              </w:rPr>
              <w:t xml:space="preserve"> </w:t>
            </w:r>
            <w:r w:rsidRPr="005E0DFB">
              <w:rPr>
                <w:rFonts w:cs="Arial"/>
                <w:b/>
              </w:rPr>
              <w:t>area shade</w:t>
            </w:r>
            <w:r w:rsidRPr="005E0DFB">
              <w:rPr>
                <w:rFonts w:cs="Arial"/>
              </w:rPr>
              <w:t xml:space="preserve"> is used for the intertidal area between high and low waterlines,</w:t>
            </w:r>
          </w:p>
        </w:tc>
      </w:tr>
      <w:tr w:rsidR="00197E5E" w:rsidRPr="005E0DFB" w14:paraId="5E8BA66E" w14:textId="77777777" w:rsidTr="005E0DFB">
        <w:tc>
          <w:tcPr>
            <w:tcW w:w="2448" w:type="dxa"/>
          </w:tcPr>
          <w:p w14:paraId="19763285" w14:textId="35B812FB"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yellow</w:t>
            </w:r>
          </w:p>
        </w:tc>
        <w:tc>
          <w:tcPr>
            <w:tcW w:w="6793" w:type="dxa"/>
          </w:tcPr>
          <w:p w14:paraId="667CD887" w14:textId="3F7E8875" w:rsidR="00197E5E"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is</w:t>
            </w:r>
            <w:proofErr w:type="gramEnd"/>
            <w:r w:rsidRPr="005E0DFB">
              <w:rPr>
                <w:rFonts w:cs="Arial"/>
              </w:rPr>
              <w:t xml:space="preserve"> used as the manufacturer's colour; for the mariner's transparent colour fill; and for buoy and lights colours.</w:t>
            </w:r>
          </w:p>
        </w:tc>
      </w:tr>
      <w:tr w:rsidR="00197E5E" w:rsidRPr="005E0DFB" w14:paraId="4FE46128" w14:textId="77777777" w:rsidTr="005E0DFB">
        <w:tc>
          <w:tcPr>
            <w:tcW w:w="2448" w:type="dxa"/>
          </w:tcPr>
          <w:p w14:paraId="2E7CBFAD" w14:textId="06BE8E7F"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red</w:t>
            </w:r>
          </w:p>
        </w:tc>
        <w:tc>
          <w:tcPr>
            <w:tcW w:w="6793" w:type="dxa"/>
          </w:tcPr>
          <w:p w14:paraId="02D2110A" w14:textId="3205197B" w:rsidR="00197E5E"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is</w:t>
            </w:r>
            <w:proofErr w:type="gramEnd"/>
            <w:r w:rsidRPr="005E0DFB">
              <w:rPr>
                <w:rFonts w:cs="Arial"/>
              </w:rPr>
              <w:t xml:space="preserve"> used for the important planned route, for the mariner's danger highlight, and for buoy and lights colours.</w:t>
            </w:r>
          </w:p>
        </w:tc>
      </w:tr>
      <w:tr w:rsidR="00197E5E" w:rsidRPr="005E0DFB" w14:paraId="096BD749" w14:textId="77777777" w:rsidTr="005E0DFB">
        <w:tc>
          <w:tcPr>
            <w:tcW w:w="2448" w:type="dxa"/>
          </w:tcPr>
          <w:p w14:paraId="0770220A" w14:textId="072F4C41"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orange</w:t>
            </w:r>
          </w:p>
        </w:tc>
        <w:tc>
          <w:tcPr>
            <w:tcW w:w="6793" w:type="dxa"/>
          </w:tcPr>
          <w:p w14:paraId="73D69054" w14:textId="2917BF3E" w:rsidR="00197E5E" w:rsidRPr="005E0DFB" w:rsidRDefault="00197E5E" w:rsidP="003A4460">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is</w:t>
            </w:r>
            <w:proofErr w:type="gramEnd"/>
            <w:r w:rsidRPr="005E0DFB">
              <w:rPr>
                <w:rFonts w:cs="Arial"/>
              </w:rPr>
              <w:t xml:space="preserve"> the mariner's colour, for notes, </w:t>
            </w:r>
            <w:proofErr w:type="spellStart"/>
            <w:r w:rsidRPr="005E0DFB">
              <w:rPr>
                <w:rFonts w:cs="Arial"/>
              </w:rPr>
              <w:t>chartwork</w:t>
            </w:r>
            <w:proofErr w:type="spellEnd"/>
            <w:r w:rsidRPr="005E0DFB">
              <w:rPr>
                <w:rFonts w:cs="Arial"/>
              </w:rPr>
              <w:t xml:space="preserve">, chart corrections. The scale bar, north arrow, and mariner's navigation </w:t>
            </w:r>
            <w:r w:rsidR="003A4460">
              <w:rPr>
                <w:rFonts w:cs="Arial" w:hint="eastAsia"/>
              </w:rPr>
              <w:t>features</w:t>
            </w:r>
            <w:r w:rsidRPr="005E0DFB">
              <w:rPr>
                <w:rFonts w:cs="Arial"/>
              </w:rPr>
              <w:t xml:space="preserve"> such as EBLs and VRMs are also orange.</w:t>
            </w:r>
          </w:p>
        </w:tc>
      </w:tr>
      <w:tr w:rsidR="00197E5E" w:rsidRPr="005E0DFB" w14:paraId="464C749C" w14:textId="77777777" w:rsidTr="005E0DFB">
        <w:tc>
          <w:tcPr>
            <w:tcW w:w="2448" w:type="dxa"/>
          </w:tcPr>
          <w:p w14:paraId="49ABF595" w14:textId="60AA2BD6" w:rsidR="00197E5E" w:rsidRPr="00197E5E"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r w:rsidRPr="00197E5E">
              <w:rPr>
                <w:rFonts w:cs="Arial"/>
              </w:rPr>
              <w:t>brown</w:t>
            </w:r>
          </w:p>
        </w:tc>
        <w:tc>
          <w:tcPr>
            <w:tcW w:w="6793" w:type="dxa"/>
          </w:tcPr>
          <w:p w14:paraId="64F92D51" w14:textId="384EEE97" w:rsidR="00197E5E" w:rsidRPr="005E0DFB" w:rsidRDefault="00197E5E" w:rsidP="0034643F">
            <w:pPr>
              <w:tabs>
                <w:tab w:val="left" w:pos="850"/>
                <w:tab w:val="left" w:pos="993"/>
                <w:tab w:val="left" w:pos="1134"/>
                <w:tab w:val="left" w:pos="1418"/>
                <w:tab w:val="left" w:pos="1700"/>
                <w:tab w:val="left" w:pos="1927"/>
                <w:tab w:val="left" w:pos="1985"/>
                <w:tab w:val="left" w:pos="2948"/>
                <w:tab w:val="left" w:pos="5102"/>
                <w:tab w:val="left" w:pos="6632"/>
              </w:tabs>
              <w:snapToGrid w:val="0"/>
              <w:spacing w:after="0"/>
              <w:rPr>
                <w:rFonts w:cs="Arial"/>
              </w:rPr>
            </w:pPr>
            <w:proofErr w:type="gramStart"/>
            <w:r w:rsidRPr="005E0DFB">
              <w:rPr>
                <w:rFonts w:cs="Arial"/>
              </w:rPr>
              <w:t>as</w:t>
            </w:r>
            <w:proofErr w:type="gramEnd"/>
            <w:r w:rsidRPr="005E0DFB">
              <w:rPr>
                <w:rFonts w:cs="Arial"/>
              </w:rPr>
              <w:t xml:space="preserve"> a </w:t>
            </w:r>
            <w:r w:rsidRPr="005E0DFB">
              <w:rPr>
                <w:rFonts w:cs="Arial"/>
                <w:b/>
              </w:rPr>
              <w:t>background</w:t>
            </w:r>
            <w:r w:rsidRPr="005E0DFB">
              <w:rPr>
                <w:rFonts w:cs="Arial"/>
              </w:rPr>
              <w:t xml:space="preserve"> </w:t>
            </w:r>
            <w:r w:rsidRPr="005E0DFB">
              <w:rPr>
                <w:rFonts w:cs="Arial"/>
                <w:b/>
              </w:rPr>
              <w:t>area shade</w:t>
            </w:r>
            <w:r w:rsidRPr="005E0DFB">
              <w:rPr>
                <w:rFonts w:cs="Arial"/>
              </w:rPr>
              <w:t xml:space="preserve"> is used for the land, and dark brown is used for features on land and in the intertidal area that do not have any strong significance for navigation.</w:t>
            </w:r>
          </w:p>
        </w:tc>
      </w:tr>
    </w:tbl>
    <w:p w14:paraId="05B39C8A" w14:textId="77777777" w:rsidR="00197E5E" w:rsidRDefault="00197E5E" w:rsidP="00197E5E">
      <w:pPr>
        <w:tabs>
          <w:tab w:val="left" w:pos="993"/>
          <w:tab w:val="left" w:pos="1418"/>
          <w:tab w:val="left" w:pos="1700"/>
          <w:tab w:val="left" w:pos="1927"/>
          <w:tab w:val="left" w:pos="1985"/>
          <w:tab w:val="left" w:pos="2948"/>
          <w:tab w:val="left" w:pos="5102"/>
          <w:tab w:val="left" w:pos="6632"/>
        </w:tabs>
        <w:snapToGrid w:val="0"/>
        <w:rPr>
          <w:rFonts w:cs="Arial"/>
        </w:rPr>
      </w:pPr>
    </w:p>
    <w:p w14:paraId="6F4FBD11" w14:textId="329658A6" w:rsidR="00F54DB0" w:rsidRPr="000231CB" w:rsidRDefault="002E3794" w:rsidP="000231CB">
      <w:pPr>
        <w:tabs>
          <w:tab w:val="left" w:pos="993"/>
          <w:tab w:val="left" w:pos="1418"/>
          <w:tab w:val="left" w:pos="1700"/>
          <w:tab w:val="left" w:pos="1985"/>
          <w:tab w:val="left" w:pos="2948"/>
          <w:tab w:val="left" w:pos="5102"/>
          <w:tab w:val="left" w:pos="6632"/>
        </w:tabs>
        <w:snapToGrid w:val="0"/>
        <w:rPr>
          <w:b/>
          <w:lang w:eastAsia="en-US"/>
        </w:rPr>
      </w:pPr>
      <w:r>
        <w:rPr>
          <w:b/>
          <w:lang w:eastAsia="en-US"/>
        </w:rPr>
        <w:t>C2</w:t>
      </w:r>
      <w:r w:rsidR="00197E5E" w:rsidRPr="00E8552F">
        <w:rPr>
          <w:b/>
          <w:lang w:eastAsia="en-US"/>
        </w:rPr>
        <w:t>.</w:t>
      </w:r>
      <w:r w:rsidR="009632BD">
        <w:rPr>
          <w:b/>
          <w:lang w:eastAsia="en-US"/>
        </w:rPr>
        <w:t>7</w:t>
      </w:r>
      <w:r w:rsidR="000C740C">
        <w:rPr>
          <w:b/>
          <w:lang w:eastAsia="en-US"/>
        </w:rPr>
        <w:t>.1</w:t>
      </w:r>
      <w:r w:rsidR="00197E5E">
        <w:rPr>
          <w:b/>
          <w:lang w:eastAsia="en-US"/>
        </w:rPr>
        <w:tab/>
        <w:t>Colour Tokens</w:t>
      </w:r>
      <w:r w:rsidR="008B7AA4">
        <w:rPr>
          <w:b/>
          <w:lang w:eastAsia="en-US"/>
        </w:rPr>
        <w:t xml:space="preserve"> for S-101 ENCs</w:t>
      </w:r>
    </w:p>
    <w:p w14:paraId="5C658D3D" w14:textId="412CF5C3"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8B7AA4">
        <w:rPr>
          <w:rFonts w:cs="Arial"/>
        </w:rPr>
        <w:t xml:space="preserve">The colours in this </w:t>
      </w:r>
      <w:r w:rsidRPr="00C418AE">
        <w:rPr>
          <w:rFonts w:cs="Arial"/>
        </w:rPr>
        <w:t xml:space="preserve">section are </w:t>
      </w:r>
      <w:r w:rsidRPr="008B7AA4">
        <w:rPr>
          <w:rFonts w:cs="Arial"/>
        </w:rPr>
        <w:t xml:space="preserve">specifically designed for chart display.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409"/>
        <w:gridCol w:w="4536"/>
      </w:tblGrid>
      <w:tr w:rsidR="008B7AA4" w:rsidRPr="008B7AA4" w14:paraId="51234DD8" w14:textId="77777777" w:rsidTr="003C2904">
        <w:tc>
          <w:tcPr>
            <w:tcW w:w="1668" w:type="dxa"/>
            <w:shd w:val="clear" w:color="auto" w:fill="BFBFBF"/>
          </w:tcPr>
          <w:p w14:paraId="3EE84875"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8B7AA4">
              <w:rPr>
                <w:rFonts w:cs="Arial"/>
                <w:b/>
              </w:rPr>
              <w:t>Token</w:t>
            </w:r>
          </w:p>
        </w:tc>
        <w:tc>
          <w:tcPr>
            <w:tcW w:w="2409" w:type="dxa"/>
            <w:shd w:val="clear" w:color="auto" w:fill="BFBFBF"/>
          </w:tcPr>
          <w:p w14:paraId="70308E8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b/>
              </w:rPr>
              <w:t>Colour, day/night</w:t>
            </w:r>
          </w:p>
        </w:tc>
        <w:tc>
          <w:tcPr>
            <w:tcW w:w="4536" w:type="dxa"/>
            <w:shd w:val="clear" w:color="auto" w:fill="BFBFBF"/>
          </w:tcPr>
          <w:p w14:paraId="11D91C6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b/>
              </w:rPr>
              <w:t>Usage</w:t>
            </w:r>
          </w:p>
        </w:tc>
      </w:tr>
      <w:tr w:rsidR="008B7AA4" w:rsidRPr="008B7AA4" w14:paraId="7D3A137C" w14:textId="77777777" w:rsidTr="003C2904">
        <w:tc>
          <w:tcPr>
            <w:tcW w:w="1668" w:type="dxa"/>
            <w:shd w:val="clear" w:color="auto" w:fill="auto"/>
          </w:tcPr>
          <w:p w14:paraId="526E3AAC" w14:textId="77777777" w:rsidR="008B7AA4" w:rsidRPr="008B7AA4" w:rsidRDefault="008B7AA4" w:rsidP="0034643F">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rPr>
              <w:t xml:space="preserve">CHBLK </w:t>
            </w:r>
            <w:r w:rsidRPr="008B7AA4">
              <w:rPr>
                <w:rFonts w:cs="Arial"/>
              </w:rPr>
              <w:tab/>
              <w:t xml:space="preserve"> </w:t>
            </w:r>
            <w:r w:rsidRPr="008B7AA4">
              <w:rPr>
                <w:rFonts w:cs="Arial"/>
              </w:rPr>
              <w:tab/>
            </w:r>
            <w:r w:rsidRPr="008B7AA4">
              <w:rPr>
                <w:rFonts w:cs="Arial"/>
              </w:rPr>
              <w:tab/>
            </w:r>
            <w:r w:rsidRPr="008B7AA4">
              <w:rPr>
                <w:rFonts w:cs="Arial"/>
              </w:rPr>
              <w:tab/>
            </w:r>
          </w:p>
        </w:tc>
        <w:tc>
          <w:tcPr>
            <w:tcW w:w="2409" w:type="dxa"/>
            <w:shd w:val="clear" w:color="auto" w:fill="auto"/>
          </w:tcPr>
          <w:p w14:paraId="69CDC53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black/grey</w:t>
            </w:r>
            <w:r w:rsidRPr="008B7AA4">
              <w:rPr>
                <w:rFonts w:cs="Arial"/>
              </w:rPr>
              <w:tab/>
            </w:r>
          </w:p>
        </w:tc>
        <w:tc>
          <w:tcPr>
            <w:tcW w:w="4536" w:type="dxa"/>
            <w:shd w:val="clear" w:color="auto" w:fill="auto"/>
          </w:tcPr>
          <w:p w14:paraId="16134B3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general</w:t>
            </w:r>
          </w:p>
        </w:tc>
      </w:tr>
      <w:tr w:rsidR="008B7AA4" w:rsidRPr="008B7AA4" w14:paraId="13590947" w14:textId="77777777" w:rsidTr="003C2904">
        <w:tc>
          <w:tcPr>
            <w:tcW w:w="1668" w:type="dxa"/>
            <w:shd w:val="clear" w:color="auto" w:fill="auto"/>
          </w:tcPr>
          <w:p w14:paraId="380A825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 xml:space="preserve">CHGRD </w:t>
            </w:r>
            <w:r w:rsidRPr="008B7AA4">
              <w:rPr>
                <w:rFonts w:cs="Arial"/>
              </w:rPr>
              <w:tab/>
            </w:r>
          </w:p>
        </w:tc>
        <w:tc>
          <w:tcPr>
            <w:tcW w:w="2409" w:type="dxa"/>
            <w:shd w:val="clear" w:color="auto" w:fill="auto"/>
          </w:tcPr>
          <w:p w14:paraId="06364A73"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grey dominant</w:t>
            </w:r>
          </w:p>
        </w:tc>
        <w:tc>
          <w:tcPr>
            <w:tcW w:w="4536" w:type="dxa"/>
            <w:shd w:val="clear" w:color="auto" w:fill="auto"/>
          </w:tcPr>
          <w:p w14:paraId="6BD2DC4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general</w:t>
            </w:r>
          </w:p>
        </w:tc>
      </w:tr>
      <w:tr w:rsidR="008B7AA4" w:rsidRPr="008B7AA4" w14:paraId="526625A1" w14:textId="77777777" w:rsidTr="003C2904">
        <w:tc>
          <w:tcPr>
            <w:tcW w:w="1668" w:type="dxa"/>
            <w:shd w:val="clear" w:color="auto" w:fill="auto"/>
          </w:tcPr>
          <w:p w14:paraId="59C5A3E9" w14:textId="77777777" w:rsidR="008B7AA4" w:rsidRPr="008B7AA4" w:rsidRDefault="008B7AA4" w:rsidP="0034643F">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rPr>
              <w:t xml:space="preserve">CHGRF </w:t>
            </w:r>
            <w:r w:rsidRPr="008B7AA4">
              <w:rPr>
                <w:rFonts w:cs="Arial"/>
              </w:rPr>
              <w:tab/>
            </w:r>
            <w:r w:rsidRPr="008B7AA4">
              <w:rPr>
                <w:rFonts w:cs="Arial"/>
              </w:rPr>
              <w:tab/>
            </w:r>
            <w:r w:rsidRPr="008B7AA4">
              <w:rPr>
                <w:rFonts w:cs="Arial"/>
              </w:rPr>
              <w:tab/>
            </w:r>
            <w:r w:rsidRPr="008B7AA4">
              <w:rPr>
                <w:rFonts w:cs="Arial"/>
              </w:rPr>
              <w:tab/>
            </w:r>
          </w:p>
        </w:tc>
        <w:tc>
          <w:tcPr>
            <w:tcW w:w="2409" w:type="dxa"/>
            <w:shd w:val="clear" w:color="auto" w:fill="auto"/>
          </w:tcPr>
          <w:p w14:paraId="0E2E078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grey, faint</w:t>
            </w:r>
          </w:p>
        </w:tc>
        <w:tc>
          <w:tcPr>
            <w:tcW w:w="4536" w:type="dxa"/>
            <w:shd w:val="clear" w:color="auto" w:fill="auto"/>
          </w:tcPr>
          <w:p w14:paraId="16E460E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rPr>
              <w:t>general</w:t>
            </w:r>
          </w:p>
        </w:tc>
      </w:tr>
      <w:tr w:rsidR="008B7AA4" w:rsidRPr="008B7AA4" w14:paraId="4A1E3039" w14:textId="77777777" w:rsidTr="003C2904">
        <w:tc>
          <w:tcPr>
            <w:tcW w:w="1668" w:type="dxa"/>
            <w:shd w:val="clear" w:color="auto" w:fill="auto"/>
          </w:tcPr>
          <w:p w14:paraId="33BE75A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CHRED </w:t>
            </w:r>
          </w:p>
        </w:tc>
        <w:tc>
          <w:tcPr>
            <w:tcW w:w="2409" w:type="dxa"/>
            <w:shd w:val="clear" w:color="auto" w:fill="auto"/>
          </w:tcPr>
          <w:p w14:paraId="2CB4F558"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red</w:t>
            </w:r>
          </w:p>
        </w:tc>
        <w:tc>
          <w:tcPr>
            <w:tcW w:w="4536" w:type="dxa"/>
            <w:shd w:val="clear" w:color="auto" w:fill="auto"/>
          </w:tcPr>
          <w:p w14:paraId="3534EAB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702135AF" w14:textId="77777777" w:rsidTr="003C2904">
        <w:tc>
          <w:tcPr>
            <w:tcW w:w="1668" w:type="dxa"/>
            <w:shd w:val="clear" w:color="auto" w:fill="auto"/>
          </w:tcPr>
          <w:p w14:paraId="032CD33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CHGRN </w:t>
            </w:r>
          </w:p>
        </w:tc>
        <w:tc>
          <w:tcPr>
            <w:tcW w:w="2409" w:type="dxa"/>
            <w:shd w:val="clear" w:color="auto" w:fill="auto"/>
          </w:tcPr>
          <w:p w14:paraId="69AF12D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green</w:t>
            </w:r>
          </w:p>
        </w:tc>
        <w:tc>
          <w:tcPr>
            <w:tcW w:w="4536" w:type="dxa"/>
            <w:shd w:val="clear" w:color="auto" w:fill="auto"/>
          </w:tcPr>
          <w:p w14:paraId="7C7358C3"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418FA8A6" w14:textId="77777777" w:rsidTr="003C2904">
        <w:tc>
          <w:tcPr>
            <w:tcW w:w="1668" w:type="dxa"/>
            <w:shd w:val="clear" w:color="auto" w:fill="auto"/>
          </w:tcPr>
          <w:p w14:paraId="45157CB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CHYLW </w:t>
            </w:r>
          </w:p>
        </w:tc>
        <w:tc>
          <w:tcPr>
            <w:tcW w:w="2409" w:type="dxa"/>
            <w:shd w:val="clear" w:color="auto" w:fill="auto"/>
          </w:tcPr>
          <w:p w14:paraId="645EB2A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yellow</w:t>
            </w:r>
          </w:p>
        </w:tc>
        <w:tc>
          <w:tcPr>
            <w:tcW w:w="4536" w:type="dxa"/>
            <w:shd w:val="clear" w:color="auto" w:fill="auto"/>
          </w:tcPr>
          <w:p w14:paraId="1FF97F2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02C2F8E4" w14:textId="77777777" w:rsidTr="003C2904">
        <w:tc>
          <w:tcPr>
            <w:tcW w:w="1668" w:type="dxa"/>
            <w:shd w:val="clear" w:color="auto" w:fill="auto"/>
          </w:tcPr>
          <w:p w14:paraId="3F45CBF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CHMGD </w:t>
            </w:r>
          </w:p>
        </w:tc>
        <w:tc>
          <w:tcPr>
            <w:tcW w:w="2409" w:type="dxa"/>
            <w:shd w:val="clear" w:color="auto" w:fill="auto"/>
          </w:tcPr>
          <w:p w14:paraId="73AE662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magenta, dominant</w:t>
            </w:r>
          </w:p>
        </w:tc>
        <w:tc>
          <w:tcPr>
            <w:tcW w:w="4536" w:type="dxa"/>
            <w:shd w:val="clear" w:color="auto" w:fill="auto"/>
          </w:tcPr>
          <w:p w14:paraId="04927C9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7D8A1EB0" w14:textId="77777777" w:rsidTr="003C2904">
        <w:tc>
          <w:tcPr>
            <w:tcW w:w="1668" w:type="dxa"/>
            <w:shd w:val="clear" w:color="auto" w:fill="auto"/>
          </w:tcPr>
          <w:p w14:paraId="0CD2E73F"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CHMGF </w:t>
            </w:r>
          </w:p>
        </w:tc>
        <w:tc>
          <w:tcPr>
            <w:tcW w:w="2409" w:type="dxa"/>
            <w:shd w:val="clear" w:color="auto" w:fill="auto"/>
          </w:tcPr>
          <w:p w14:paraId="11FE1A0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magenta, faint</w:t>
            </w:r>
          </w:p>
        </w:tc>
        <w:tc>
          <w:tcPr>
            <w:tcW w:w="4536" w:type="dxa"/>
            <w:shd w:val="clear" w:color="auto" w:fill="auto"/>
          </w:tcPr>
          <w:p w14:paraId="5C38791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03016533" w14:textId="77777777" w:rsidTr="003C2904">
        <w:tc>
          <w:tcPr>
            <w:tcW w:w="1668" w:type="dxa"/>
            <w:shd w:val="clear" w:color="auto" w:fill="auto"/>
          </w:tcPr>
          <w:p w14:paraId="36C8386E"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CHBRN </w:t>
            </w:r>
          </w:p>
        </w:tc>
        <w:tc>
          <w:tcPr>
            <w:tcW w:w="2409" w:type="dxa"/>
            <w:shd w:val="clear" w:color="auto" w:fill="auto"/>
          </w:tcPr>
          <w:p w14:paraId="3A299C6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brown</w:t>
            </w:r>
          </w:p>
        </w:tc>
        <w:tc>
          <w:tcPr>
            <w:tcW w:w="4536" w:type="dxa"/>
            <w:shd w:val="clear" w:color="auto" w:fill="auto"/>
          </w:tcPr>
          <w:p w14:paraId="69628125"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5740E5BA" w14:textId="77777777" w:rsidTr="003C2904">
        <w:tc>
          <w:tcPr>
            <w:tcW w:w="1668" w:type="dxa"/>
            <w:shd w:val="clear" w:color="auto" w:fill="auto"/>
          </w:tcPr>
          <w:p w14:paraId="6794198F"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CHWHT </w:t>
            </w:r>
          </w:p>
        </w:tc>
        <w:tc>
          <w:tcPr>
            <w:tcW w:w="2409" w:type="dxa"/>
            <w:shd w:val="clear" w:color="auto" w:fill="auto"/>
          </w:tcPr>
          <w:p w14:paraId="37A58075"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white</w:t>
            </w:r>
          </w:p>
        </w:tc>
        <w:tc>
          <w:tcPr>
            <w:tcW w:w="4536" w:type="dxa"/>
            <w:shd w:val="clear" w:color="auto" w:fill="auto"/>
          </w:tcPr>
          <w:p w14:paraId="633DDC7F"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general</w:t>
            </w:r>
          </w:p>
        </w:tc>
      </w:tr>
      <w:tr w:rsidR="008B7AA4" w:rsidRPr="008B7AA4" w14:paraId="5086BDC5" w14:textId="77777777" w:rsidTr="003C2904">
        <w:tc>
          <w:tcPr>
            <w:tcW w:w="1668" w:type="dxa"/>
            <w:shd w:val="clear" w:color="auto" w:fill="auto"/>
          </w:tcPr>
          <w:p w14:paraId="6FB9F87E"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lastRenderedPageBreak/>
              <w:t xml:space="preserve">OUTLW </w:t>
            </w:r>
          </w:p>
        </w:tc>
        <w:tc>
          <w:tcPr>
            <w:tcW w:w="2409" w:type="dxa"/>
            <w:shd w:val="clear" w:color="auto" w:fill="auto"/>
          </w:tcPr>
          <w:p w14:paraId="4C7EF781"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black</w:t>
            </w:r>
          </w:p>
        </w:tc>
        <w:tc>
          <w:tcPr>
            <w:tcW w:w="4536" w:type="dxa"/>
            <w:shd w:val="clear" w:color="auto" w:fill="auto"/>
          </w:tcPr>
          <w:p w14:paraId="3DE9E1C3"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symbol outline on sea area background</w:t>
            </w:r>
          </w:p>
        </w:tc>
      </w:tr>
      <w:tr w:rsidR="008B7AA4" w:rsidRPr="008B7AA4" w14:paraId="0889CCA4" w14:textId="77777777" w:rsidTr="003C2904">
        <w:tc>
          <w:tcPr>
            <w:tcW w:w="1668" w:type="dxa"/>
            <w:shd w:val="clear" w:color="auto" w:fill="auto"/>
          </w:tcPr>
          <w:p w14:paraId="5C2B16C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OUTLL </w:t>
            </w:r>
          </w:p>
        </w:tc>
        <w:tc>
          <w:tcPr>
            <w:tcW w:w="2409" w:type="dxa"/>
            <w:shd w:val="clear" w:color="auto" w:fill="auto"/>
          </w:tcPr>
          <w:p w14:paraId="7C16369F"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pale/dark brown</w:t>
            </w:r>
          </w:p>
        </w:tc>
        <w:tc>
          <w:tcPr>
            <w:tcW w:w="4536" w:type="dxa"/>
            <w:shd w:val="clear" w:color="auto" w:fill="auto"/>
          </w:tcPr>
          <w:p w14:paraId="7B3A598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symbol outline on land area background</w:t>
            </w:r>
          </w:p>
        </w:tc>
      </w:tr>
      <w:tr w:rsidR="008B7AA4" w:rsidRPr="008B7AA4" w14:paraId="62BECEBE" w14:textId="77777777" w:rsidTr="003C2904">
        <w:tc>
          <w:tcPr>
            <w:tcW w:w="1668" w:type="dxa"/>
            <w:shd w:val="clear" w:color="auto" w:fill="auto"/>
          </w:tcPr>
          <w:p w14:paraId="297C6A6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LITRD </w:t>
            </w:r>
          </w:p>
        </w:tc>
        <w:tc>
          <w:tcPr>
            <w:tcW w:w="2409" w:type="dxa"/>
            <w:shd w:val="clear" w:color="auto" w:fill="auto"/>
          </w:tcPr>
          <w:p w14:paraId="250A951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red</w:t>
            </w:r>
          </w:p>
        </w:tc>
        <w:tc>
          <w:tcPr>
            <w:tcW w:w="4536" w:type="dxa"/>
            <w:shd w:val="clear" w:color="auto" w:fill="auto"/>
          </w:tcPr>
          <w:p w14:paraId="2206322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red lights</w:t>
            </w:r>
          </w:p>
        </w:tc>
      </w:tr>
      <w:tr w:rsidR="008B7AA4" w:rsidRPr="008B7AA4" w14:paraId="24B5D205" w14:textId="77777777" w:rsidTr="003C2904">
        <w:tc>
          <w:tcPr>
            <w:tcW w:w="1668" w:type="dxa"/>
            <w:shd w:val="clear" w:color="auto" w:fill="auto"/>
          </w:tcPr>
          <w:p w14:paraId="4D0E414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LITGN </w:t>
            </w:r>
          </w:p>
        </w:tc>
        <w:tc>
          <w:tcPr>
            <w:tcW w:w="2409" w:type="dxa"/>
            <w:shd w:val="clear" w:color="auto" w:fill="auto"/>
          </w:tcPr>
          <w:p w14:paraId="36EB8DCC"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green</w:t>
            </w:r>
          </w:p>
        </w:tc>
        <w:tc>
          <w:tcPr>
            <w:tcW w:w="4536" w:type="dxa"/>
            <w:shd w:val="clear" w:color="auto" w:fill="auto"/>
          </w:tcPr>
          <w:p w14:paraId="05ABA3C1"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green lights</w:t>
            </w:r>
          </w:p>
        </w:tc>
      </w:tr>
      <w:tr w:rsidR="008B7AA4" w:rsidRPr="008B7AA4" w14:paraId="742BEF77" w14:textId="77777777" w:rsidTr="003C2904">
        <w:tc>
          <w:tcPr>
            <w:tcW w:w="1668" w:type="dxa"/>
            <w:shd w:val="clear" w:color="auto" w:fill="auto"/>
          </w:tcPr>
          <w:p w14:paraId="6E46D86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LITYW </w:t>
            </w:r>
          </w:p>
        </w:tc>
        <w:tc>
          <w:tcPr>
            <w:tcW w:w="2409" w:type="dxa"/>
            <w:shd w:val="clear" w:color="auto" w:fill="auto"/>
          </w:tcPr>
          <w:p w14:paraId="2EE9491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yellow</w:t>
            </w:r>
          </w:p>
        </w:tc>
        <w:tc>
          <w:tcPr>
            <w:tcW w:w="4536" w:type="dxa"/>
            <w:shd w:val="clear" w:color="auto" w:fill="auto"/>
          </w:tcPr>
          <w:p w14:paraId="46A6482E"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white/yellow/orange/amber lights</w:t>
            </w:r>
          </w:p>
        </w:tc>
      </w:tr>
      <w:tr w:rsidR="008B7AA4" w:rsidRPr="008B7AA4" w14:paraId="7518C99C" w14:textId="77777777" w:rsidTr="003C2904">
        <w:tc>
          <w:tcPr>
            <w:tcW w:w="1668" w:type="dxa"/>
            <w:shd w:val="clear" w:color="auto" w:fill="auto"/>
          </w:tcPr>
          <w:p w14:paraId="548E9181"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ISDNG </w:t>
            </w:r>
          </w:p>
        </w:tc>
        <w:tc>
          <w:tcPr>
            <w:tcW w:w="2409" w:type="dxa"/>
            <w:shd w:val="clear" w:color="auto" w:fill="auto"/>
          </w:tcPr>
          <w:p w14:paraId="7C70E3A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 xml:space="preserve">magenta </w:t>
            </w:r>
          </w:p>
        </w:tc>
        <w:tc>
          <w:tcPr>
            <w:tcW w:w="4536" w:type="dxa"/>
            <w:shd w:val="clear" w:color="auto" w:fill="auto"/>
          </w:tcPr>
          <w:p w14:paraId="11DA0C5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isolated danger</w:t>
            </w:r>
          </w:p>
        </w:tc>
      </w:tr>
      <w:tr w:rsidR="008B7AA4" w:rsidRPr="008B7AA4" w14:paraId="10764D33" w14:textId="77777777" w:rsidTr="003C2904">
        <w:tc>
          <w:tcPr>
            <w:tcW w:w="1668" w:type="dxa"/>
            <w:shd w:val="clear" w:color="auto" w:fill="auto"/>
          </w:tcPr>
          <w:p w14:paraId="52FB5B9C"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DNGHL </w:t>
            </w:r>
          </w:p>
        </w:tc>
        <w:tc>
          <w:tcPr>
            <w:tcW w:w="2409" w:type="dxa"/>
            <w:shd w:val="clear" w:color="auto" w:fill="auto"/>
          </w:tcPr>
          <w:p w14:paraId="0FF645C5"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red</w:t>
            </w:r>
          </w:p>
        </w:tc>
        <w:tc>
          <w:tcPr>
            <w:tcW w:w="4536" w:type="dxa"/>
            <w:shd w:val="clear" w:color="auto" w:fill="auto"/>
          </w:tcPr>
          <w:p w14:paraId="75DF3EB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danger highlight</w:t>
            </w:r>
          </w:p>
        </w:tc>
      </w:tr>
      <w:tr w:rsidR="008B7AA4" w:rsidRPr="008B7AA4" w14:paraId="64E86E84" w14:textId="77777777" w:rsidTr="003C2904">
        <w:tc>
          <w:tcPr>
            <w:tcW w:w="1668" w:type="dxa"/>
            <w:shd w:val="clear" w:color="auto" w:fill="auto"/>
          </w:tcPr>
          <w:p w14:paraId="257C591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TRFCD </w:t>
            </w:r>
          </w:p>
        </w:tc>
        <w:tc>
          <w:tcPr>
            <w:tcW w:w="2409" w:type="dxa"/>
            <w:shd w:val="clear" w:color="auto" w:fill="auto"/>
          </w:tcPr>
          <w:p w14:paraId="2E72D71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magenta, dominant</w:t>
            </w:r>
          </w:p>
        </w:tc>
        <w:tc>
          <w:tcPr>
            <w:tcW w:w="4536" w:type="dxa"/>
            <w:shd w:val="clear" w:color="auto" w:fill="auto"/>
          </w:tcPr>
          <w:p w14:paraId="06B18FD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traffic control features</w:t>
            </w:r>
          </w:p>
        </w:tc>
      </w:tr>
      <w:tr w:rsidR="008B7AA4" w:rsidRPr="008B7AA4" w14:paraId="1E3F152F" w14:textId="77777777" w:rsidTr="003C2904">
        <w:tc>
          <w:tcPr>
            <w:tcW w:w="1668" w:type="dxa"/>
            <w:shd w:val="clear" w:color="auto" w:fill="auto"/>
          </w:tcPr>
          <w:p w14:paraId="43E4B35E"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TRFCF </w:t>
            </w:r>
          </w:p>
        </w:tc>
        <w:tc>
          <w:tcPr>
            <w:tcW w:w="2409" w:type="dxa"/>
            <w:shd w:val="clear" w:color="auto" w:fill="auto"/>
          </w:tcPr>
          <w:p w14:paraId="37C1E8D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magenta, faint</w:t>
            </w:r>
          </w:p>
        </w:tc>
        <w:tc>
          <w:tcPr>
            <w:tcW w:w="4536" w:type="dxa"/>
            <w:shd w:val="clear" w:color="auto" w:fill="auto"/>
          </w:tcPr>
          <w:p w14:paraId="250DD20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 xml:space="preserve">traffic control features </w:t>
            </w:r>
          </w:p>
        </w:tc>
      </w:tr>
      <w:tr w:rsidR="008B7AA4" w:rsidRPr="008B7AA4" w14:paraId="4590D9C3" w14:textId="77777777" w:rsidTr="003C2904">
        <w:tc>
          <w:tcPr>
            <w:tcW w:w="1668" w:type="dxa"/>
            <w:shd w:val="clear" w:color="auto" w:fill="auto"/>
          </w:tcPr>
          <w:p w14:paraId="751C803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LANDA </w:t>
            </w:r>
          </w:p>
        </w:tc>
        <w:tc>
          <w:tcPr>
            <w:tcW w:w="2409" w:type="dxa"/>
            <w:shd w:val="clear" w:color="auto" w:fill="auto"/>
          </w:tcPr>
          <w:p w14:paraId="616FBD8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brown</w:t>
            </w:r>
          </w:p>
        </w:tc>
        <w:tc>
          <w:tcPr>
            <w:tcW w:w="4536" w:type="dxa"/>
            <w:shd w:val="clear" w:color="auto" w:fill="auto"/>
          </w:tcPr>
          <w:p w14:paraId="16C603EA"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Land areas</w:t>
            </w:r>
          </w:p>
        </w:tc>
      </w:tr>
      <w:tr w:rsidR="008B7AA4" w:rsidRPr="008B7AA4" w14:paraId="68F30971" w14:textId="77777777" w:rsidTr="003C2904">
        <w:tc>
          <w:tcPr>
            <w:tcW w:w="1668" w:type="dxa"/>
            <w:shd w:val="clear" w:color="auto" w:fill="auto"/>
          </w:tcPr>
          <w:p w14:paraId="60FED8B1"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LANDF </w:t>
            </w:r>
          </w:p>
        </w:tc>
        <w:tc>
          <w:tcPr>
            <w:tcW w:w="2409" w:type="dxa"/>
            <w:shd w:val="clear" w:color="auto" w:fill="auto"/>
          </w:tcPr>
          <w:p w14:paraId="2BCBE9C0"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brown</w:t>
            </w:r>
          </w:p>
        </w:tc>
        <w:tc>
          <w:tcPr>
            <w:tcW w:w="4536" w:type="dxa"/>
            <w:shd w:val="clear" w:color="auto" w:fill="auto"/>
          </w:tcPr>
          <w:p w14:paraId="48D3305C"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Landforms, land features</w:t>
            </w:r>
          </w:p>
        </w:tc>
      </w:tr>
      <w:tr w:rsidR="008B7AA4" w:rsidRPr="008B7AA4" w14:paraId="0918C823" w14:textId="77777777" w:rsidTr="003C2904">
        <w:tc>
          <w:tcPr>
            <w:tcW w:w="1668" w:type="dxa"/>
            <w:shd w:val="clear" w:color="auto" w:fill="auto"/>
          </w:tcPr>
          <w:p w14:paraId="4EBE33F4"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CSTLN </w:t>
            </w:r>
          </w:p>
        </w:tc>
        <w:tc>
          <w:tcPr>
            <w:tcW w:w="2409" w:type="dxa"/>
            <w:shd w:val="clear" w:color="auto" w:fill="auto"/>
          </w:tcPr>
          <w:p w14:paraId="71DBF3C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black/grey</w:t>
            </w:r>
          </w:p>
        </w:tc>
        <w:tc>
          <w:tcPr>
            <w:tcW w:w="4536" w:type="dxa"/>
            <w:shd w:val="clear" w:color="auto" w:fill="auto"/>
          </w:tcPr>
          <w:p w14:paraId="1E24E95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Coastline, shoreline constructions</w:t>
            </w:r>
          </w:p>
        </w:tc>
      </w:tr>
      <w:tr w:rsidR="008B7AA4" w:rsidRPr="008B7AA4" w14:paraId="658CA96A" w14:textId="77777777" w:rsidTr="003C2904">
        <w:tc>
          <w:tcPr>
            <w:tcW w:w="1668" w:type="dxa"/>
            <w:shd w:val="clear" w:color="auto" w:fill="auto"/>
          </w:tcPr>
          <w:p w14:paraId="16C2A12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SNDG1 </w:t>
            </w:r>
          </w:p>
        </w:tc>
        <w:tc>
          <w:tcPr>
            <w:tcW w:w="2409" w:type="dxa"/>
            <w:shd w:val="clear" w:color="auto" w:fill="auto"/>
          </w:tcPr>
          <w:p w14:paraId="43AD6F7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 xml:space="preserve">grey </w:t>
            </w:r>
          </w:p>
        </w:tc>
        <w:tc>
          <w:tcPr>
            <w:tcW w:w="4536" w:type="dxa"/>
            <w:shd w:val="clear" w:color="auto" w:fill="auto"/>
          </w:tcPr>
          <w:p w14:paraId="6F99422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deep soundings &gt; safety depth</w:t>
            </w:r>
          </w:p>
        </w:tc>
      </w:tr>
      <w:tr w:rsidR="008B7AA4" w:rsidRPr="008B7AA4" w14:paraId="7EFA1479" w14:textId="77777777" w:rsidTr="003C2904">
        <w:tc>
          <w:tcPr>
            <w:tcW w:w="1668" w:type="dxa"/>
            <w:shd w:val="clear" w:color="auto" w:fill="auto"/>
          </w:tcPr>
          <w:p w14:paraId="604C251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SNDG2 </w:t>
            </w:r>
          </w:p>
        </w:tc>
        <w:tc>
          <w:tcPr>
            <w:tcW w:w="2409" w:type="dxa"/>
            <w:shd w:val="clear" w:color="auto" w:fill="auto"/>
          </w:tcPr>
          <w:p w14:paraId="6437DE8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black/white</w:t>
            </w:r>
          </w:p>
        </w:tc>
        <w:tc>
          <w:tcPr>
            <w:tcW w:w="4536" w:type="dxa"/>
            <w:shd w:val="clear" w:color="auto" w:fill="auto"/>
          </w:tcPr>
          <w:p w14:paraId="4E611F4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shallow soundings &lt;= safety depth</w:t>
            </w:r>
          </w:p>
        </w:tc>
      </w:tr>
      <w:tr w:rsidR="008B7AA4" w:rsidRPr="008B7AA4" w14:paraId="434F90C1" w14:textId="77777777" w:rsidTr="003C2904">
        <w:tc>
          <w:tcPr>
            <w:tcW w:w="1668" w:type="dxa"/>
            <w:shd w:val="clear" w:color="auto" w:fill="auto"/>
          </w:tcPr>
          <w:p w14:paraId="5AF067CE"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DEPSC </w:t>
            </w:r>
          </w:p>
        </w:tc>
        <w:tc>
          <w:tcPr>
            <w:tcW w:w="2409" w:type="dxa"/>
            <w:shd w:val="clear" w:color="auto" w:fill="auto"/>
          </w:tcPr>
          <w:p w14:paraId="53CB41CC"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grey</w:t>
            </w:r>
          </w:p>
        </w:tc>
        <w:tc>
          <w:tcPr>
            <w:tcW w:w="4536" w:type="dxa"/>
            <w:shd w:val="clear" w:color="auto" w:fill="auto"/>
          </w:tcPr>
          <w:p w14:paraId="37A80188"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safety contour</w:t>
            </w:r>
          </w:p>
        </w:tc>
      </w:tr>
      <w:tr w:rsidR="008B7AA4" w:rsidRPr="008B7AA4" w14:paraId="131CD23C" w14:textId="77777777" w:rsidTr="003C2904">
        <w:tc>
          <w:tcPr>
            <w:tcW w:w="1668" w:type="dxa"/>
            <w:shd w:val="clear" w:color="auto" w:fill="auto"/>
          </w:tcPr>
          <w:p w14:paraId="5E71077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DEPCN </w:t>
            </w:r>
          </w:p>
        </w:tc>
        <w:tc>
          <w:tcPr>
            <w:tcW w:w="2409" w:type="dxa"/>
            <w:shd w:val="clear" w:color="auto" w:fill="auto"/>
          </w:tcPr>
          <w:p w14:paraId="31393C46"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grey</w:t>
            </w:r>
          </w:p>
        </w:tc>
        <w:tc>
          <w:tcPr>
            <w:tcW w:w="4536" w:type="dxa"/>
            <w:shd w:val="clear" w:color="auto" w:fill="auto"/>
          </w:tcPr>
          <w:p w14:paraId="7BCA188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depth contours</w:t>
            </w:r>
          </w:p>
        </w:tc>
      </w:tr>
      <w:tr w:rsidR="008B7AA4" w:rsidRPr="008B7AA4" w14:paraId="79783876" w14:textId="77777777" w:rsidTr="003C2904">
        <w:tc>
          <w:tcPr>
            <w:tcW w:w="1668" w:type="dxa"/>
            <w:shd w:val="clear" w:color="auto" w:fill="auto"/>
          </w:tcPr>
          <w:p w14:paraId="53BA08C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DEPDW </w:t>
            </w:r>
          </w:p>
        </w:tc>
        <w:tc>
          <w:tcPr>
            <w:tcW w:w="2409" w:type="dxa"/>
            <w:shd w:val="clear" w:color="auto" w:fill="auto"/>
          </w:tcPr>
          <w:p w14:paraId="22EEE6D3"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white/black</w:t>
            </w:r>
          </w:p>
        </w:tc>
        <w:tc>
          <w:tcPr>
            <w:tcW w:w="4536" w:type="dxa"/>
            <w:shd w:val="clear" w:color="auto" w:fill="auto"/>
          </w:tcPr>
          <w:p w14:paraId="4219F928"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deeper than selected deep contour</w:t>
            </w:r>
          </w:p>
        </w:tc>
      </w:tr>
      <w:tr w:rsidR="008B7AA4" w:rsidRPr="008B7AA4" w14:paraId="2B086433" w14:textId="77777777" w:rsidTr="003C2904">
        <w:tc>
          <w:tcPr>
            <w:tcW w:w="1668" w:type="dxa"/>
            <w:shd w:val="clear" w:color="auto" w:fill="auto"/>
          </w:tcPr>
          <w:p w14:paraId="141B0B45"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DEPMD </w:t>
            </w:r>
          </w:p>
        </w:tc>
        <w:tc>
          <w:tcPr>
            <w:tcW w:w="2409" w:type="dxa"/>
            <w:shd w:val="clear" w:color="auto" w:fill="auto"/>
          </w:tcPr>
          <w:p w14:paraId="6C8C080B"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pale/dark blue</w:t>
            </w:r>
          </w:p>
        </w:tc>
        <w:tc>
          <w:tcPr>
            <w:tcW w:w="4536" w:type="dxa"/>
            <w:shd w:val="clear" w:color="auto" w:fill="auto"/>
          </w:tcPr>
          <w:p w14:paraId="531D6DC1"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safety contour to selected deep contour</w:t>
            </w:r>
          </w:p>
        </w:tc>
      </w:tr>
      <w:tr w:rsidR="008B7AA4" w:rsidRPr="008B7AA4" w14:paraId="28DBC39A" w14:textId="77777777" w:rsidTr="003C2904">
        <w:tc>
          <w:tcPr>
            <w:tcW w:w="1668" w:type="dxa"/>
            <w:shd w:val="clear" w:color="auto" w:fill="auto"/>
          </w:tcPr>
          <w:p w14:paraId="7BF8BF4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DEPMS </w:t>
            </w:r>
          </w:p>
        </w:tc>
        <w:tc>
          <w:tcPr>
            <w:tcW w:w="2409" w:type="dxa"/>
            <w:shd w:val="clear" w:color="auto" w:fill="auto"/>
          </w:tcPr>
          <w:p w14:paraId="10CE32C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light/medium blue</w:t>
            </w:r>
          </w:p>
        </w:tc>
        <w:tc>
          <w:tcPr>
            <w:tcW w:w="4536" w:type="dxa"/>
            <w:shd w:val="clear" w:color="auto" w:fill="auto"/>
          </w:tcPr>
          <w:p w14:paraId="517FA4A2"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shallow contour to selected safety contour</w:t>
            </w:r>
          </w:p>
        </w:tc>
      </w:tr>
      <w:tr w:rsidR="008B7AA4" w:rsidRPr="008B7AA4" w14:paraId="0F0D74A3" w14:textId="77777777" w:rsidTr="003C2904">
        <w:tc>
          <w:tcPr>
            <w:tcW w:w="1668" w:type="dxa"/>
            <w:shd w:val="clear" w:color="auto" w:fill="auto"/>
          </w:tcPr>
          <w:p w14:paraId="11EBC23D"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lang w:eastAsia="en-GB"/>
              </w:rPr>
              <w:t xml:space="preserve">DEPVS </w:t>
            </w:r>
          </w:p>
        </w:tc>
        <w:tc>
          <w:tcPr>
            <w:tcW w:w="2409" w:type="dxa"/>
            <w:shd w:val="clear" w:color="auto" w:fill="auto"/>
          </w:tcPr>
          <w:p w14:paraId="1C876917"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 xml:space="preserve">medium/light blue </w:t>
            </w:r>
          </w:p>
        </w:tc>
        <w:tc>
          <w:tcPr>
            <w:tcW w:w="4536" w:type="dxa"/>
            <w:shd w:val="clear" w:color="auto" w:fill="auto"/>
          </w:tcPr>
          <w:p w14:paraId="11D76369" w14:textId="77777777" w:rsidR="008B7AA4" w:rsidRPr="008B7AA4" w:rsidRDefault="008B7AA4"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8B7AA4">
              <w:rPr>
                <w:rFonts w:cs="Arial"/>
                <w:color w:val="000000"/>
                <w:szCs w:val="22"/>
                <w:lang w:eastAsia="en-GB"/>
              </w:rPr>
              <w:t>zero meter contour to shallow contour</w:t>
            </w:r>
          </w:p>
        </w:tc>
      </w:tr>
      <w:tr w:rsidR="008B7AA4" w:rsidRPr="008B7AA4" w14:paraId="316C6183" w14:textId="77777777" w:rsidTr="003C2904">
        <w:trPr>
          <w:trHeight w:val="281"/>
        </w:trPr>
        <w:tc>
          <w:tcPr>
            <w:tcW w:w="1668" w:type="dxa"/>
            <w:shd w:val="clear" w:color="auto" w:fill="auto"/>
            <w:noWrap/>
          </w:tcPr>
          <w:p w14:paraId="12403B41" w14:textId="77777777" w:rsidR="008B7AA4" w:rsidRPr="008B7AA4" w:rsidRDefault="008B7AA4" w:rsidP="0034643F">
            <w:pPr>
              <w:spacing w:after="0"/>
              <w:rPr>
                <w:rFonts w:cs="Arial"/>
                <w:color w:val="000000"/>
                <w:szCs w:val="22"/>
                <w:lang w:eastAsia="en-GB"/>
              </w:rPr>
            </w:pPr>
            <w:r w:rsidRPr="008B7AA4">
              <w:rPr>
                <w:rFonts w:cs="Arial"/>
                <w:color w:val="000000"/>
                <w:lang w:eastAsia="en-GB"/>
              </w:rPr>
              <w:t>DEPIT</w:t>
            </w:r>
          </w:p>
        </w:tc>
        <w:tc>
          <w:tcPr>
            <w:tcW w:w="2409" w:type="dxa"/>
            <w:shd w:val="clear" w:color="auto" w:fill="auto"/>
            <w:noWrap/>
          </w:tcPr>
          <w:p w14:paraId="452DDC45" w14:textId="77777777" w:rsidR="008B7AA4" w:rsidRPr="008B7AA4" w:rsidRDefault="008B7AA4" w:rsidP="0034643F">
            <w:pPr>
              <w:spacing w:after="0"/>
              <w:rPr>
                <w:rFonts w:cs="Arial"/>
                <w:color w:val="000000"/>
                <w:szCs w:val="22"/>
                <w:lang w:eastAsia="en-GB"/>
              </w:rPr>
            </w:pPr>
            <w:r w:rsidRPr="008B7AA4">
              <w:rPr>
                <w:rFonts w:cs="Arial"/>
                <w:color w:val="000000"/>
                <w:szCs w:val="22"/>
                <w:lang w:eastAsia="en-GB"/>
              </w:rPr>
              <w:t>yellow-green</w:t>
            </w:r>
          </w:p>
        </w:tc>
        <w:tc>
          <w:tcPr>
            <w:tcW w:w="4536" w:type="dxa"/>
            <w:shd w:val="clear" w:color="auto" w:fill="auto"/>
            <w:noWrap/>
          </w:tcPr>
          <w:p w14:paraId="0B680AA0" w14:textId="77777777" w:rsidR="008B7AA4" w:rsidRPr="008B7AA4" w:rsidRDefault="008B7AA4" w:rsidP="0034643F">
            <w:pPr>
              <w:spacing w:after="0"/>
              <w:rPr>
                <w:rFonts w:cs="Arial"/>
                <w:color w:val="000000"/>
                <w:szCs w:val="22"/>
                <w:lang w:eastAsia="en-GB"/>
              </w:rPr>
            </w:pPr>
            <w:r w:rsidRPr="008B7AA4">
              <w:rPr>
                <w:rFonts w:cs="Arial"/>
                <w:color w:val="000000"/>
                <w:szCs w:val="22"/>
                <w:lang w:eastAsia="en-GB"/>
              </w:rPr>
              <w:t>high water line to zero meter contour</w:t>
            </w:r>
          </w:p>
        </w:tc>
      </w:tr>
    </w:tbl>
    <w:p w14:paraId="25E599B6"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b/>
          <w:sz w:val="22"/>
        </w:rPr>
      </w:pPr>
    </w:p>
    <w:p w14:paraId="74469AA7"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CHBLK, CHGRD, CHGRF, CHRED, CHGRN, CHYLW, CHMGD, CHMGF, CHBRN, CHWHT</w:t>
      </w:r>
      <w:r w:rsidRPr="008B7AA4">
        <w:rPr>
          <w:rFonts w:cs="Arial"/>
        </w:rPr>
        <w:t xml:space="preserve"> </w:t>
      </w:r>
      <w:r w:rsidRPr="008B7AA4">
        <w:rPr>
          <w:rFonts w:cs="Arial"/>
        </w:rPr>
        <w:noBreakHyphen/>
        <w:t xml:space="preserve"> </w:t>
      </w:r>
      <w:proofErr w:type="gramStart"/>
      <w:r w:rsidRPr="008B7AA4">
        <w:rPr>
          <w:rFonts w:cs="Arial"/>
        </w:rPr>
        <w:t>This</w:t>
      </w:r>
      <w:proofErr w:type="gramEnd"/>
      <w:r w:rsidRPr="008B7AA4">
        <w:rPr>
          <w:rFonts w:cs="Arial"/>
        </w:rPr>
        <w:t xml:space="preserve"> selection of colours is used in general to design symbols and chart line features as well as fill styles. They are not used in cases where other colours are available for a special usage. </w:t>
      </w:r>
    </w:p>
    <w:p w14:paraId="53A7FA11"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6E3152B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OUTLW, OUTLL</w:t>
      </w:r>
      <w:r w:rsidRPr="008B7AA4">
        <w:rPr>
          <w:rFonts w:cs="Arial"/>
        </w:rPr>
        <w:t xml:space="preserve"> - These colours are used to outline symbols depending on which background they are normally shown (</w:t>
      </w:r>
      <w:r w:rsidRPr="008B7AA4">
        <w:rPr>
          <w:rFonts w:cs="Arial"/>
          <w:u w:val="single"/>
        </w:rPr>
        <w:t>w</w:t>
      </w:r>
      <w:r w:rsidRPr="008B7AA4">
        <w:rPr>
          <w:rFonts w:cs="Arial"/>
        </w:rPr>
        <w:t>ater/</w:t>
      </w:r>
      <w:r w:rsidRPr="008B7AA4">
        <w:rPr>
          <w:rFonts w:cs="Arial"/>
          <w:u w:val="single"/>
        </w:rPr>
        <w:t>l</w:t>
      </w:r>
      <w:r w:rsidRPr="008B7AA4">
        <w:rPr>
          <w:rFonts w:cs="Arial"/>
        </w:rPr>
        <w:t>and).</w:t>
      </w:r>
    </w:p>
    <w:p w14:paraId="753E151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69BBBD17"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LITRD, LITGN, LITYW</w:t>
      </w:r>
      <w:r w:rsidRPr="008B7AA4">
        <w:rPr>
          <w:rFonts w:cs="Arial"/>
        </w:rPr>
        <w:t xml:space="preserve"> </w:t>
      </w:r>
      <w:r w:rsidRPr="008B7AA4">
        <w:rPr>
          <w:rFonts w:cs="Arial"/>
        </w:rPr>
        <w:noBreakHyphen/>
        <w:t xml:space="preserve"> Light symbols have their own colours to give the opportunity to influence their colour luminance individually. Yellow (</w:t>
      </w:r>
      <w:r w:rsidRPr="008B7AA4">
        <w:rPr>
          <w:rFonts w:cs="Arial"/>
          <w:b/>
        </w:rPr>
        <w:t>LITYW</w:t>
      </w:r>
      <w:r w:rsidRPr="008B7AA4">
        <w:rPr>
          <w:rFonts w:cs="Arial"/>
        </w:rPr>
        <w:t>) is used for white, yellow, orange and amber lights because it might be difficult to distinguish these colours from each other on a badly calibrated monitor. It also follows the tradition to show up white lights with a yellow flare or coloured arc.</w:t>
      </w:r>
    </w:p>
    <w:p w14:paraId="6251FBF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7E3B0531"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ISDNG</w:t>
      </w:r>
      <w:r w:rsidRPr="008B7AA4">
        <w:rPr>
          <w:rFonts w:cs="Arial"/>
        </w:rPr>
        <w:t xml:space="preserve"> </w:t>
      </w:r>
      <w:r w:rsidRPr="008B7AA4">
        <w:rPr>
          <w:rFonts w:cs="Arial"/>
        </w:rPr>
        <w:noBreakHyphen/>
        <w:t xml:space="preserve"> </w:t>
      </w:r>
      <w:proofErr w:type="gramStart"/>
      <w:r w:rsidRPr="008B7AA4">
        <w:rPr>
          <w:rFonts w:cs="Arial"/>
        </w:rPr>
        <w:t>Since</w:t>
      </w:r>
      <w:proofErr w:type="gramEnd"/>
      <w:r w:rsidRPr="008B7AA4">
        <w:rPr>
          <w:rFonts w:cs="Arial"/>
        </w:rPr>
        <w:t xml:space="preserve"> the isolated danger symbol forms one of the most important items on the ECDIS screen, it is given a separate colour.</w:t>
      </w:r>
    </w:p>
    <w:p w14:paraId="3943354B"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626047E6"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DNGHL</w:t>
      </w:r>
      <w:r w:rsidRPr="008B7AA4">
        <w:rPr>
          <w:rFonts w:cs="Arial"/>
        </w:rPr>
        <w:t xml:space="preserve"> </w:t>
      </w:r>
      <w:r w:rsidRPr="008B7AA4">
        <w:rPr>
          <w:rFonts w:cs="Arial"/>
        </w:rPr>
        <w:noBreakHyphen/>
        <w:t xml:space="preserve"> </w:t>
      </w:r>
      <w:proofErr w:type="gramStart"/>
      <w:r w:rsidRPr="008B7AA4">
        <w:rPr>
          <w:rFonts w:cs="Arial"/>
        </w:rPr>
        <w:t>This</w:t>
      </w:r>
      <w:proofErr w:type="gramEnd"/>
      <w:r w:rsidRPr="008B7AA4">
        <w:rPr>
          <w:rFonts w:cs="Arial"/>
        </w:rPr>
        <w:t xml:space="preserve"> colour is used for </w:t>
      </w:r>
      <w:proofErr w:type="spellStart"/>
      <w:r w:rsidRPr="008B7AA4">
        <w:rPr>
          <w:rFonts w:cs="Arial"/>
        </w:rPr>
        <w:t>symbology</w:t>
      </w:r>
      <w:proofErr w:type="spellEnd"/>
      <w:r w:rsidRPr="008B7AA4">
        <w:rPr>
          <w:rFonts w:cs="Arial"/>
        </w:rPr>
        <w:t xml:space="preserve"> that highlights Mariner selected dangers. The Mariner decides during route planning which features are highlighted by this colour. </w:t>
      </w:r>
    </w:p>
    <w:p w14:paraId="22B3319A"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4F829BC3"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TRFCD, TRFCF</w:t>
      </w:r>
      <w:r w:rsidRPr="008B7AA4">
        <w:rPr>
          <w:rFonts w:cs="Arial"/>
        </w:rPr>
        <w:t xml:space="preserve"> </w:t>
      </w:r>
      <w:r w:rsidRPr="008B7AA4">
        <w:rPr>
          <w:rFonts w:cs="Arial"/>
        </w:rPr>
        <w:noBreakHyphen/>
        <w:t xml:space="preserve"> Traffic separation schemes are complex chart features. The navigator is confronted with important elements of the schemes and with less important elements as well. </w:t>
      </w:r>
    </w:p>
    <w:p w14:paraId="609E783B"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3A775AF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TRFCD</w:t>
      </w:r>
      <w:r w:rsidRPr="008B7AA4">
        <w:rPr>
          <w:rFonts w:cs="Arial"/>
        </w:rPr>
        <w:t xml:space="preserve"> is used to distinguish important traffic routeing features.</w:t>
      </w:r>
    </w:p>
    <w:p w14:paraId="0FE9359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00B96109"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LANDA </w:t>
      </w:r>
      <w:r w:rsidRPr="008B7AA4">
        <w:rPr>
          <w:rFonts w:cs="Arial"/>
        </w:rPr>
        <w:noBreakHyphen/>
        <w:t xml:space="preserve"> </w:t>
      </w:r>
      <w:proofErr w:type="gramStart"/>
      <w:r w:rsidRPr="008B7AA4">
        <w:rPr>
          <w:rFonts w:cs="Arial"/>
        </w:rPr>
        <w:t>This</w:t>
      </w:r>
      <w:proofErr w:type="gramEnd"/>
      <w:r w:rsidRPr="008B7AA4">
        <w:rPr>
          <w:rFonts w:cs="Arial"/>
        </w:rPr>
        <w:t xml:space="preserve"> colour is used for land areas in general.</w:t>
      </w:r>
    </w:p>
    <w:p w14:paraId="62CC49D2"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5238D5EE"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LANDF </w:t>
      </w:r>
      <w:r w:rsidRPr="008B7AA4">
        <w:rPr>
          <w:rFonts w:cs="Arial"/>
        </w:rPr>
        <w:noBreakHyphen/>
        <w:t xml:space="preserve"> Landforms and land features are given a contrasting brown.</w:t>
      </w:r>
    </w:p>
    <w:p w14:paraId="6973EC31"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1F3900C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CSTLN </w:t>
      </w:r>
      <w:r w:rsidRPr="008B7AA4">
        <w:rPr>
          <w:rFonts w:cs="Arial"/>
        </w:rPr>
        <w:noBreakHyphen/>
        <w:t xml:space="preserve"> </w:t>
      </w:r>
      <w:proofErr w:type="gramStart"/>
      <w:r w:rsidRPr="008B7AA4">
        <w:rPr>
          <w:rFonts w:cs="Arial"/>
        </w:rPr>
        <w:t>The</w:t>
      </w:r>
      <w:proofErr w:type="gramEnd"/>
      <w:r w:rsidRPr="008B7AA4">
        <w:rPr>
          <w:rFonts w:cs="Arial"/>
        </w:rPr>
        <w:t xml:space="preserve"> coastline is a very important feature of the chart. If a radar image is combined with the chart picture it is required that coastline elements clearly show up on top of the green radar picture (see also </w:t>
      </w:r>
      <w:r w:rsidRPr="008B7AA4">
        <w:rPr>
          <w:rFonts w:cs="Arial"/>
          <w:b/>
        </w:rPr>
        <w:t>RADHI/RADLO</w:t>
      </w:r>
      <w:r w:rsidRPr="008B7AA4">
        <w:rPr>
          <w:rFonts w:cs="Arial"/>
        </w:rPr>
        <w:t>). To have full control over this combination under all conditions (day/night) a separate colour is reserved for coastline features.</w:t>
      </w:r>
    </w:p>
    <w:p w14:paraId="68DE7D4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3A78B0C2"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SNDG1</w:t>
      </w:r>
      <w:r w:rsidRPr="008B7AA4">
        <w:rPr>
          <w:rFonts w:cs="Arial"/>
        </w:rPr>
        <w:t xml:space="preserve"> </w:t>
      </w:r>
      <w:r w:rsidRPr="008B7AA4">
        <w:rPr>
          <w:rFonts w:cs="Arial"/>
        </w:rPr>
        <w:noBreakHyphen/>
        <w:t xml:space="preserve"> </w:t>
      </w:r>
      <w:proofErr w:type="gramStart"/>
      <w:r w:rsidRPr="008B7AA4">
        <w:rPr>
          <w:rFonts w:cs="Arial"/>
        </w:rPr>
        <w:t>This</w:t>
      </w:r>
      <w:proofErr w:type="gramEnd"/>
      <w:r w:rsidRPr="008B7AA4">
        <w:rPr>
          <w:rFonts w:cs="Arial"/>
        </w:rPr>
        <w:t xml:space="preserve"> colour is used for soundings that are deeper than the selected safety depth ("safe" soundings).</w:t>
      </w:r>
    </w:p>
    <w:p w14:paraId="4321E382"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
    <w:p w14:paraId="0621D4B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lastRenderedPageBreak/>
        <w:t>SNDG2</w:t>
      </w:r>
      <w:r w:rsidRPr="008B7AA4">
        <w:rPr>
          <w:rFonts w:cs="Arial"/>
        </w:rPr>
        <w:t xml:space="preserve"> </w:t>
      </w:r>
      <w:r w:rsidRPr="008B7AA4">
        <w:rPr>
          <w:rFonts w:cs="Arial"/>
        </w:rPr>
        <w:noBreakHyphen/>
        <w:t xml:space="preserve"> </w:t>
      </w:r>
      <w:proofErr w:type="gramStart"/>
      <w:r w:rsidRPr="008B7AA4">
        <w:rPr>
          <w:rFonts w:cs="Arial"/>
        </w:rPr>
        <w:t>This</w:t>
      </w:r>
      <w:proofErr w:type="gramEnd"/>
      <w:r w:rsidRPr="008B7AA4">
        <w:rPr>
          <w:rFonts w:cs="Arial"/>
        </w:rPr>
        <w:t xml:space="preserve"> colour is used for soundings that are shallower than or equal to the selected safety depth ("unsafe" soundings).</w:t>
      </w:r>
    </w:p>
    <w:p w14:paraId="5AE90AF9"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3956E4A6"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DEPSC </w:t>
      </w:r>
      <w:r w:rsidRPr="008B7AA4">
        <w:rPr>
          <w:rFonts w:cs="Arial"/>
        </w:rPr>
        <w:noBreakHyphen/>
        <w:t xml:space="preserve"> </w:t>
      </w:r>
      <w:proofErr w:type="gramStart"/>
      <w:r w:rsidRPr="008B7AA4">
        <w:rPr>
          <w:rFonts w:cs="Arial"/>
        </w:rPr>
        <w:t>This</w:t>
      </w:r>
      <w:proofErr w:type="gramEnd"/>
      <w:r w:rsidRPr="008B7AA4">
        <w:rPr>
          <w:rFonts w:cs="Arial"/>
        </w:rPr>
        <w:t xml:space="preserve"> colour is reserved for the selected safety contour.</w:t>
      </w:r>
    </w:p>
    <w:p w14:paraId="558E874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
    <w:p w14:paraId="57E77F03" w14:textId="0F106726"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DEPCN</w:t>
      </w:r>
      <w:r w:rsidRPr="008B7AA4">
        <w:rPr>
          <w:rFonts w:cs="Arial"/>
        </w:rPr>
        <w:t xml:space="preserve"> </w:t>
      </w:r>
      <w:r w:rsidRPr="008B7AA4">
        <w:rPr>
          <w:rFonts w:cs="Arial"/>
        </w:rPr>
        <w:noBreakHyphen/>
        <w:t xml:space="preserve"> All depth contours other than the safety contour </w:t>
      </w:r>
      <w:r w:rsidR="003A4460">
        <w:rPr>
          <w:rFonts w:cs="Arial" w:hint="eastAsia"/>
        </w:rPr>
        <w:t>should</w:t>
      </w:r>
      <w:r w:rsidRPr="008B7AA4">
        <w:rPr>
          <w:rFonts w:cs="Arial"/>
        </w:rPr>
        <w:t xml:space="preserve"> use this colour.</w:t>
      </w:r>
    </w:p>
    <w:p w14:paraId="67006AFB"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161517AC"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DEPDW, DEPMD, DEPMS, DEPVS, DEPIT</w:t>
      </w:r>
      <w:r w:rsidRPr="008B7AA4">
        <w:rPr>
          <w:rFonts w:cs="Arial"/>
        </w:rPr>
        <w:t xml:space="preserve"> </w:t>
      </w:r>
      <w:r w:rsidRPr="008B7AA4">
        <w:rPr>
          <w:rFonts w:cs="Arial"/>
        </w:rPr>
        <w:noBreakHyphen/>
        <w:t xml:space="preserve"> </w:t>
      </w:r>
      <w:proofErr w:type="gramStart"/>
      <w:r w:rsidRPr="008B7AA4">
        <w:rPr>
          <w:rFonts w:cs="Arial"/>
        </w:rPr>
        <w:t>These</w:t>
      </w:r>
      <w:proofErr w:type="gramEnd"/>
      <w:r w:rsidRPr="008B7AA4">
        <w:rPr>
          <w:rFonts w:cs="Arial"/>
        </w:rPr>
        <w:t xml:space="preserve"> are depth shades. The depth zones are:</w:t>
      </w:r>
    </w:p>
    <w:p w14:paraId="4239D7F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p>
    <w:p w14:paraId="401EADDE"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DEPDW: </w:t>
      </w:r>
      <w:r w:rsidRPr="008B7AA4">
        <w:rPr>
          <w:rFonts w:cs="Arial"/>
        </w:rPr>
        <w:t>areas deeper than the Mariner-selected deep contour;</w:t>
      </w:r>
    </w:p>
    <w:p w14:paraId="7400EBA5"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
    <w:p w14:paraId="625D1C84"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DEPMD: </w:t>
      </w:r>
      <w:r w:rsidRPr="008B7AA4">
        <w:rPr>
          <w:rFonts w:cs="Arial"/>
        </w:rPr>
        <w:t>areas between deep contour and the Mariner-selected safety contour;</w:t>
      </w:r>
    </w:p>
    <w:p w14:paraId="291BCC4C"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
    <w:p w14:paraId="2A793902"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DEPMS: </w:t>
      </w:r>
      <w:r w:rsidRPr="008B7AA4">
        <w:rPr>
          <w:rFonts w:cs="Arial"/>
        </w:rPr>
        <w:t>areas between safety contour and the Mariner-selected shallow water contour;</w:t>
      </w:r>
    </w:p>
    <w:p w14:paraId="078CBA73"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
    <w:p w14:paraId="3CD99483"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DEPVS: </w:t>
      </w:r>
      <w:r w:rsidRPr="008B7AA4">
        <w:rPr>
          <w:rFonts w:cs="Arial"/>
        </w:rPr>
        <w:t>areas between shallow water contour and the low water line (zero meter contour);</w:t>
      </w:r>
    </w:p>
    <w:p w14:paraId="02232B0D"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sz w:val="16"/>
          <w:szCs w:val="18"/>
        </w:rPr>
      </w:pPr>
    </w:p>
    <w:p w14:paraId="1A3753D0"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rPr>
      </w:pPr>
      <w:r w:rsidRPr="008B7AA4">
        <w:rPr>
          <w:rFonts w:cs="Arial"/>
          <w:b/>
        </w:rPr>
        <w:t xml:space="preserve">DEPIT: </w:t>
      </w:r>
      <w:r w:rsidRPr="008B7AA4">
        <w:rPr>
          <w:rFonts w:cs="Arial"/>
        </w:rPr>
        <w:t>areas between zero meter contour and coastline (intertidal).</w:t>
      </w:r>
    </w:p>
    <w:p w14:paraId="57970DFB" w14:textId="77777777" w:rsidR="008B7AA4" w:rsidRPr="008B7AA4" w:rsidRDefault="008B7AA4" w:rsidP="008B7AA4">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sz w:val="16"/>
          <w:szCs w:val="18"/>
        </w:rPr>
      </w:pPr>
    </w:p>
    <w:p w14:paraId="1F370CF6" w14:textId="0351C412" w:rsidR="00F54DB0" w:rsidRPr="008B7AA4" w:rsidRDefault="008B7AA4" w:rsidP="008B7AA4">
      <w:pPr>
        <w:tabs>
          <w:tab w:val="left" w:pos="993"/>
          <w:tab w:val="left" w:pos="1418"/>
          <w:tab w:val="left" w:pos="1985"/>
        </w:tabs>
        <w:spacing w:after="0"/>
        <w:rPr>
          <w:rFonts w:cs="Arial"/>
          <w:sz w:val="18"/>
        </w:rPr>
      </w:pPr>
      <w:r w:rsidRPr="008B7AA4">
        <w:rPr>
          <w:rFonts w:cs="Arial"/>
        </w:rPr>
        <w:t xml:space="preserve">For route </w:t>
      </w:r>
      <w:r w:rsidRPr="00C418AE">
        <w:rPr>
          <w:rFonts w:cs="Arial"/>
        </w:rPr>
        <w:t xml:space="preserve">monitoring it may be desirable to distinguish only two water shades, plus </w:t>
      </w:r>
      <w:r w:rsidRPr="00C418AE">
        <w:rPr>
          <w:rFonts w:cs="Arial"/>
          <w:b/>
        </w:rPr>
        <w:t>DEPIT</w:t>
      </w:r>
      <w:r w:rsidRPr="00C418AE">
        <w:rPr>
          <w:rFonts w:cs="Arial"/>
        </w:rPr>
        <w:t>: deeper than own</w:t>
      </w:r>
      <w:r w:rsidRPr="00C418AE">
        <w:rPr>
          <w:rFonts w:cs="Arial"/>
        </w:rPr>
        <w:noBreakHyphen/>
        <w:t xml:space="preserve">ship's safety contour and shallower than safety contour. In that case </w:t>
      </w:r>
      <w:r w:rsidRPr="00C418AE">
        <w:rPr>
          <w:rFonts w:cs="Arial"/>
          <w:b/>
        </w:rPr>
        <w:t xml:space="preserve">DEPDW </w:t>
      </w:r>
      <w:r w:rsidRPr="00C418AE">
        <w:rPr>
          <w:rFonts w:cs="Arial"/>
        </w:rPr>
        <w:t xml:space="preserve">and </w:t>
      </w:r>
      <w:r w:rsidRPr="00C418AE">
        <w:rPr>
          <w:rFonts w:cs="Arial"/>
          <w:b/>
        </w:rPr>
        <w:t xml:space="preserve">DEPVS </w:t>
      </w:r>
      <w:r w:rsidR="003A4460">
        <w:rPr>
          <w:rFonts w:cs="Arial" w:hint="eastAsia"/>
          <w:b/>
        </w:rPr>
        <w:t>should</w:t>
      </w:r>
      <w:r w:rsidRPr="00C418AE">
        <w:rPr>
          <w:rFonts w:cs="Arial"/>
        </w:rPr>
        <w:t xml:space="preserve"> be used. At night it may be </w:t>
      </w:r>
      <w:r w:rsidRPr="008B7AA4">
        <w:rPr>
          <w:rFonts w:cs="Arial"/>
        </w:rPr>
        <w:t xml:space="preserve">difficult to distinguish between </w:t>
      </w:r>
      <w:r w:rsidRPr="008B7AA4">
        <w:rPr>
          <w:rFonts w:cs="Arial"/>
          <w:b/>
        </w:rPr>
        <w:t>DEPMD</w:t>
      </w:r>
      <w:r w:rsidRPr="008B7AA4">
        <w:rPr>
          <w:rFonts w:cs="Arial"/>
        </w:rPr>
        <w:t xml:space="preserve"> and </w:t>
      </w:r>
      <w:r w:rsidRPr="008B7AA4">
        <w:rPr>
          <w:rFonts w:cs="Arial"/>
          <w:b/>
        </w:rPr>
        <w:t>DEPDW</w:t>
      </w:r>
      <w:r w:rsidRPr="008B7AA4">
        <w:rPr>
          <w:rFonts w:cs="Arial"/>
        </w:rPr>
        <w:t>.</w:t>
      </w:r>
    </w:p>
    <w:p w14:paraId="6C104BFF" w14:textId="77777777" w:rsidR="00F54DB0" w:rsidRDefault="00F54DB0" w:rsidP="00F54DB0">
      <w:pPr>
        <w:tabs>
          <w:tab w:val="left" w:pos="850"/>
          <w:tab w:val="left" w:pos="993"/>
          <w:tab w:val="left" w:pos="1134"/>
          <w:tab w:val="left" w:pos="1418"/>
          <w:tab w:val="left" w:pos="1700"/>
          <w:tab w:val="left" w:pos="1985"/>
          <w:tab w:val="left" w:pos="2948"/>
          <w:tab w:val="left" w:pos="5102"/>
          <w:tab w:val="left" w:pos="6632"/>
        </w:tabs>
        <w:snapToGrid w:val="0"/>
        <w:rPr>
          <w:rFonts w:cs="Arial"/>
        </w:rPr>
      </w:pPr>
    </w:p>
    <w:p w14:paraId="5C129B3F" w14:textId="6DA0070E" w:rsidR="000231CB" w:rsidRPr="000231CB" w:rsidRDefault="002E3794" w:rsidP="000231CB">
      <w:pPr>
        <w:tabs>
          <w:tab w:val="left" w:pos="993"/>
          <w:tab w:val="left" w:pos="1418"/>
          <w:tab w:val="left" w:pos="1700"/>
          <w:tab w:val="left" w:pos="1985"/>
          <w:tab w:val="left" w:pos="2948"/>
          <w:tab w:val="left" w:pos="5102"/>
          <w:tab w:val="left" w:pos="6632"/>
        </w:tabs>
        <w:snapToGrid w:val="0"/>
        <w:rPr>
          <w:b/>
          <w:lang w:eastAsia="en-US"/>
        </w:rPr>
      </w:pPr>
      <w:r>
        <w:rPr>
          <w:b/>
          <w:lang w:eastAsia="en-US"/>
        </w:rPr>
        <w:t>C2</w:t>
      </w:r>
      <w:r w:rsidR="000C740C" w:rsidRPr="00E8552F">
        <w:rPr>
          <w:b/>
          <w:lang w:eastAsia="en-US"/>
        </w:rPr>
        <w:t>.</w:t>
      </w:r>
      <w:r w:rsidR="009632BD">
        <w:rPr>
          <w:b/>
          <w:lang w:eastAsia="en-US"/>
        </w:rPr>
        <w:t>7</w:t>
      </w:r>
      <w:r w:rsidR="000C740C">
        <w:rPr>
          <w:b/>
          <w:lang w:eastAsia="en-US"/>
        </w:rPr>
        <w:t>.2</w:t>
      </w:r>
      <w:r w:rsidR="000231CB">
        <w:rPr>
          <w:b/>
          <w:lang w:eastAsia="en-US"/>
        </w:rPr>
        <w:tab/>
      </w:r>
      <w:r w:rsidR="000C740C">
        <w:rPr>
          <w:b/>
          <w:lang w:eastAsia="en-US"/>
        </w:rPr>
        <w:t>Radar Image Overlay Colours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
        <w:gridCol w:w="1634"/>
        <w:gridCol w:w="3496"/>
      </w:tblGrid>
      <w:tr w:rsidR="000C740C" w:rsidRPr="000C740C" w14:paraId="2C81EEE0" w14:textId="77777777" w:rsidTr="003C2904">
        <w:tc>
          <w:tcPr>
            <w:tcW w:w="0" w:type="auto"/>
            <w:shd w:val="clear" w:color="auto" w:fill="BFBFBF"/>
          </w:tcPr>
          <w:p w14:paraId="4105A59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Token</w:t>
            </w:r>
          </w:p>
        </w:tc>
        <w:tc>
          <w:tcPr>
            <w:tcW w:w="0" w:type="auto"/>
            <w:shd w:val="clear" w:color="auto" w:fill="BFBFBF"/>
          </w:tcPr>
          <w:p w14:paraId="10AF3195"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Colour</w:t>
            </w:r>
          </w:p>
        </w:tc>
        <w:tc>
          <w:tcPr>
            <w:tcW w:w="0" w:type="auto"/>
            <w:shd w:val="clear" w:color="auto" w:fill="BFBFBF"/>
          </w:tcPr>
          <w:p w14:paraId="2C0DE7CA"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Usage</w:t>
            </w:r>
          </w:p>
        </w:tc>
      </w:tr>
      <w:tr w:rsidR="000C740C" w:rsidRPr="000C740C" w14:paraId="10E8848E" w14:textId="77777777" w:rsidTr="003C2904">
        <w:tc>
          <w:tcPr>
            <w:tcW w:w="0" w:type="auto"/>
            <w:shd w:val="clear" w:color="auto" w:fill="auto"/>
          </w:tcPr>
          <w:p w14:paraId="0FB5CD9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RADHI</w:t>
            </w:r>
          </w:p>
        </w:tc>
        <w:tc>
          <w:tcPr>
            <w:tcW w:w="0" w:type="auto"/>
            <w:shd w:val="clear" w:color="auto" w:fill="auto"/>
          </w:tcPr>
          <w:p w14:paraId="4C9CAE89"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green</w:t>
            </w:r>
          </w:p>
        </w:tc>
        <w:tc>
          <w:tcPr>
            <w:tcW w:w="0" w:type="auto"/>
            <w:shd w:val="clear" w:color="auto" w:fill="auto"/>
          </w:tcPr>
          <w:p w14:paraId="31E09CB4"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high intensity echo or single int. echo</w:t>
            </w:r>
          </w:p>
        </w:tc>
      </w:tr>
      <w:tr w:rsidR="000C740C" w:rsidRPr="000C740C" w14:paraId="5CD0A623" w14:textId="77777777" w:rsidTr="003C2904">
        <w:tc>
          <w:tcPr>
            <w:tcW w:w="0" w:type="auto"/>
            <w:shd w:val="clear" w:color="auto" w:fill="auto"/>
          </w:tcPr>
          <w:p w14:paraId="4331E2E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RADLO</w:t>
            </w:r>
          </w:p>
        </w:tc>
        <w:tc>
          <w:tcPr>
            <w:tcW w:w="0" w:type="auto"/>
            <w:shd w:val="clear" w:color="auto" w:fill="auto"/>
          </w:tcPr>
          <w:p w14:paraId="6BDB5F6F"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green</w:t>
            </w:r>
          </w:p>
        </w:tc>
        <w:tc>
          <w:tcPr>
            <w:tcW w:w="0" w:type="auto"/>
            <w:shd w:val="clear" w:color="auto" w:fill="auto"/>
          </w:tcPr>
          <w:p w14:paraId="59E90E2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low intensity echo &amp; target trail</w:t>
            </w:r>
          </w:p>
        </w:tc>
      </w:tr>
      <w:tr w:rsidR="000C740C" w:rsidRPr="000C740C" w14:paraId="6484238B" w14:textId="77777777" w:rsidTr="003C2904">
        <w:tc>
          <w:tcPr>
            <w:tcW w:w="0" w:type="auto"/>
            <w:shd w:val="clear" w:color="auto" w:fill="auto"/>
          </w:tcPr>
          <w:p w14:paraId="4B8280DA"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ARPAT</w:t>
            </w:r>
          </w:p>
        </w:tc>
        <w:tc>
          <w:tcPr>
            <w:tcW w:w="0" w:type="auto"/>
            <w:shd w:val="clear" w:color="auto" w:fill="auto"/>
          </w:tcPr>
          <w:p w14:paraId="689619DD"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green, dashed</w:t>
            </w:r>
            <w:r w:rsidRPr="000C740C">
              <w:rPr>
                <w:rFonts w:cs="Arial"/>
              </w:rPr>
              <w:tab/>
            </w:r>
          </w:p>
        </w:tc>
        <w:tc>
          <w:tcPr>
            <w:tcW w:w="0" w:type="auto"/>
            <w:shd w:val="clear" w:color="auto" w:fill="auto"/>
          </w:tcPr>
          <w:p w14:paraId="616B17FD"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 xml:space="preserve">ARPA, target symbols &amp; </w:t>
            </w:r>
            <w:proofErr w:type="spellStart"/>
            <w:r w:rsidRPr="000C740C">
              <w:rPr>
                <w:rFonts w:cs="Arial"/>
              </w:rPr>
              <w:t>infos</w:t>
            </w:r>
            <w:proofErr w:type="spellEnd"/>
          </w:p>
        </w:tc>
      </w:tr>
    </w:tbl>
    <w:p w14:paraId="666C1947" w14:textId="77777777" w:rsidR="000231CB" w:rsidRPr="000C740C" w:rsidRDefault="000231CB" w:rsidP="00F54DB0">
      <w:pPr>
        <w:tabs>
          <w:tab w:val="left" w:pos="850"/>
          <w:tab w:val="left" w:pos="993"/>
          <w:tab w:val="left" w:pos="1134"/>
          <w:tab w:val="left" w:pos="1418"/>
          <w:tab w:val="left" w:pos="1700"/>
          <w:tab w:val="left" w:pos="1985"/>
          <w:tab w:val="left" w:pos="2948"/>
          <w:tab w:val="left" w:pos="5102"/>
          <w:tab w:val="left" w:pos="6632"/>
        </w:tabs>
        <w:snapToGrid w:val="0"/>
        <w:rPr>
          <w:rFonts w:cs="Arial"/>
        </w:rPr>
      </w:pPr>
    </w:p>
    <w:p w14:paraId="3535EF79" w14:textId="6EB8D13A" w:rsidR="000C740C" w:rsidRPr="00C418AE"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0C740C">
        <w:rPr>
          <w:rFonts w:cs="Arial"/>
        </w:rPr>
        <w:t>The radar image overlay can be generated by using either one intensity colour or a range of intensities. The colour for high echo intensity (</w:t>
      </w:r>
      <w:r w:rsidRPr="000C740C">
        <w:rPr>
          <w:rFonts w:cs="Arial"/>
          <w:b/>
        </w:rPr>
        <w:t>RADHI</w:t>
      </w:r>
      <w:r w:rsidRPr="000C740C">
        <w:rPr>
          <w:rFonts w:cs="Arial"/>
        </w:rPr>
        <w:t xml:space="preserve">) </w:t>
      </w:r>
      <w:r w:rsidR="003A4460">
        <w:rPr>
          <w:rFonts w:cs="Arial" w:hint="eastAsia"/>
        </w:rPr>
        <w:t>should</w:t>
      </w:r>
      <w:r w:rsidRPr="000C740C">
        <w:rPr>
          <w:rFonts w:cs="Arial"/>
        </w:rPr>
        <w:t xml:space="preserve"> be used where </w:t>
      </w:r>
      <w:proofErr w:type="gramStart"/>
      <w:r w:rsidRPr="000C740C">
        <w:rPr>
          <w:rFonts w:cs="Arial"/>
        </w:rPr>
        <w:t>only one intensity</w:t>
      </w:r>
      <w:proofErr w:type="gramEnd"/>
      <w:r w:rsidRPr="000C740C">
        <w:rPr>
          <w:rFonts w:cs="Arial"/>
        </w:rPr>
        <w:t xml:space="preserve"> is used. If you prefer to show more than one echo intensity or fading target trails, the corresponding colour intensities </w:t>
      </w:r>
      <w:r w:rsidR="003A4460">
        <w:rPr>
          <w:rFonts w:cs="Arial" w:hint="eastAsia"/>
        </w:rPr>
        <w:t>should</w:t>
      </w:r>
      <w:r w:rsidRPr="000C740C">
        <w:rPr>
          <w:rFonts w:cs="Arial"/>
        </w:rPr>
        <w:t xml:space="preserve"> be interpolated between the colour for high echo intensity (</w:t>
      </w:r>
      <w:r w:rsidRPr="000C740C">
        <w:rPr>
          <w:rFonts w:cs="Arial"/>
          <w:b/>
        </w:rPr>
        <w:t>RADHI</w:t>
      </w:r>
      <w:r w:rsidRPr="000C740C">
        <w:rPr>
          <w:rFonts w:cs="Arial"/>
        </w:rPr>
        <w:t xml:space="preserve">) and the colour for low echo </w:t>
      </w:r>
      <w:r w:rsidRPr="00C418AE">
        <w:rPr>
          <w:rFonts w:cs="Arial"/>
        </w:rPr>
        <w:t>intensity (</w:t>
      </w:r>
      <w:r w:rsidRPr="00C418AE">
        <w:rPr>
          <w:rFonts w:cs="Arial"/>
          <w:b/>
        </w:rPr>
        <w:t>RADLO</w:t>
      </w:r>
      <w:r w:rsidRPr="00C418AE">
        <w:rPr>
          <w:rFonts w:cs="Arial"/>
        </w:rPr>
        <w:t>). A separate colour token is used for ARPA targets and information tagged on them (</w:t>
      </w:r>
      <w:r w:rsidRPr="00C418AE">
        <w:rPr>
          <w:rFonts w:cs="Arial"/>
          <w:b/>
        </w:rPr>
        <w:t>ARPAT</w:t>
      </w:r>
      <w:r w:rsidRPr="00C418AE">
        <w:rPr>
          <w:rFonts w:cs="Arial"/>
        </w:rPr>
        <w:t>).</w:t>
      </w:r>
    </w:p>
    <w:p w14:paraId="26079A6A" w14:textId="41781573" w:rsidR="000C740C" w:rsidRPr="000C740C"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highlight w:val="yellow"/>
        </w:rPr>
      </w:pPr>
      <w:r w:rsidRPr="00C418AE">
        <w:rPr>
          <w:rFonts w:cs="Arial"/>
        </w:rPr>
        <w:t xml:space="preserve">Optionally, the manufacturer may vary the radar green overlay </w:t>
      </w:r>
      <w:r w:rsidRPr="000C740C">
        <w:rPr>
          <w:rFonts w:cs="Arial"/>
        </w:rPr>
        <w:t xml:space="preserve">by making it transparent. </w:t>
      </w:r>
    </w:p>
    <w:p w14:paraId="13DDA362" w14:textId="1B5A3C3E" w:rsidR="000C740C" w:rsidRPr="000C740C" w:rsidRDefault="002E3794" w:rsidP="000C740C">
      <w:pPr>
        <w:pStyle w:val="Heading2"/>
        <w:numPr>
          <w:ilvl w:val="0"/>
          <w:numId w:val="0"/>
        </w:numPr>
        <w:ind w:left="576" w:hanging="576"/>
        <w:jc w:val="left"/>
        <w:rPr>
          <w:rFonts w:cs="Arial"/>
          <w:sz w:val="20"/>
        </w:rPr>
      </w:pPr>
      <w:bookmarkStart w:id="1527" w:name="_Toc346149822"/>
      <w:bookmarkStart w:id="1528" w:name="_Toc346156196"/>
      <w:bookmarkStart w:id="1529" w:name="_Toc348447726"/>
      <w:bookmarkStart w:id="1530" w:name="_Toc368904969"/>
      <w:bookmarkStart w:id="1531" w:name="_Toc388963908"/>
      <w:bookmarkStart w:id="1532" w:name="_Toc412540251"/>
      <w:bookmarkStart w:id="1533" w:name="_Toc439685384"/>
      <w:r>
        <w:rPr>
          <w:sz w:val="20"/>
          <w:lang w:eastAsia="en-US"/>
        </w:rPr>
        <w:t>C2</w:t>
      </w:r>
      <w:r w:rsidR="000C740C" w:rsidRPr="000C740C">
        <w:rPr>
          <w:sz w:val="20"/>
          <w:lang w:eastAsia="en-US"/>
        </w:rPr>
        <w:t>.</w:t>
      </w:r>
      <w:r w:rsidR="009632BD">
        <w:rPr>
          <w:sz w:val="20"/>
          <w:lang w:eastAsia="en-US"/>
        </w:rPr>
        <w:t>7</w:t>
      </w:r>
      <w:r w:rsidR="000C740C" w:rsidRPr="000C740C">
        <w:rPr>
          <w:sz w:val="20"/>
          <w:lang w:eastAsia="en-US"/>
        </w:rPr>
        <w:t>.</w:t>
      </w:r>
      <w:r w:rsidR="000C740C">
        <w:rPr>
          <w:sz w:val="20"/>
          <w:lang w:eastAsia="en-US"/>
        </w:rPr>
        <w:t>3</w:t>
      </w:r>
      <w:r w:rsidR="000C740C" w:rsidRPr="000C740C">
        <w:rPr>
          <w:rFonts w:cs="Arial"/>
          <w:sz w:val="20"/>
        </w:rPr>
        <w:tab/>
      </w:r>
      <w:r w:rsidR="000C740C" w:rsidRPr="000C740C">
        <w:rPr>
          <w:rFonts w:cs="Arial"/>
          <w:sz w:val="20"/>
        </w:rPr>
        <w:tab/>
        <w:t>Mariners' &amp; Navigation Information Colours</w:t>
      </w:r>
      <w:bookmarkEnd w:id="1527"/>
      <w:bookmarkEnd w:id="1528"/>
      <w:bookmarkEnd w:id="1529"/>
      <w:bookmarkEnd w:id="1530"/>
      <w:bookmarkEnd w:id="1531"/>
      <w:bookmarkEnd w:id="1532"/>
      <w:bookmarkEnd w:id="1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209"/>
        <w:gridCol w:w="6007"/>
      </w:tblGrid>
      <w:tr w:rsidR="000C740C" w:rsidRPr="000C740C" w14:paraId="59323170" w14:textId="77777777" w:rsidTr="003C2904">
        <w:tc>
          <w:tcPr>
            <w:tcW w:w="0" w:type="auto"/>
            <w:shd w:val="clear" w:color="auto" w:fill="BFBFBF"/>
          </w:tcPr>
          <w:p w14:paraId="38D19B5A"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Token</w:t>
            </w:r>
          </w:p>
        </w:tc>
        <w:tc>
          <w:tcPr>
            <w:tcW w:w="0" w:type="auto"/>
            <w:shd w:val="clear" w:color="auto" w:fill="BFBFBF"/>
          </w:tcPr>
          <w:p w14:paraId="5C41A0BD"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Colour</w:t>
            </w:r>
          </w:p>
        </w:tc>
        <w:tc>
          <w:tcPr>
            <w:tcW w:w="0" w:type="auto"/>
            <w:shd w:val="clear" w:color="auto" w:fill="BFBFBF"/>
          </w:tcPr>
          <w:p w14:paraId="5CC052B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Usage</w:t>
            </w:r>
          </w:p>
        </w:tc>
      </w:tr>
      <w:tr w:rsidR="000C740C" w:rsidRPr="000C740C" w14:paraId="6BBB589C" w14:textId="77777777" w:rsidTr="003C2904">
        <w:tc>
          <w:tcPr>
            <w:tcW w:w="0" w:type="auto"/>
            <w:shd w:val="clear" w:color="auto" w:fill="auto"/>
          </w:tcPr>
          <w:p w14:paraId="759F724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SCLBR</w:t>
            </w:r>
          </w:p>
        </w:tc>
        <w:tc>
          <w:tcPr>
            <w:tcW w:w="0" w:type="auto"/>
            <w:shd w:val="clear" w:color="auto" w:fill="auto"/>
          </w:tcPr>
          <w:p w14:paraId="00F0BAEF"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orange</w:t>
            </w:r>
            <w:r w:rsidRPr="000C740C">
              <w:rPr>
                <w:rFonts w:cs="Arial"/>
              </w:rPr>
              <w:tab/>
            </w:r>
          </w:p>
        </w:tc>
        <w:tc>
          <w:tcPr>
            <w:tcW w:w="0" w:type="auto"/>
            <w:shd w:val="clear" w:color="auto" w:fill="auto"/>
          </w:tcPr>
          <w:p w14:paraId="2E4016E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proofErr w:type="spellStart"/>
            <w:r w:rsidRPr="000C740C">
              <w:rPr>
                <w:rFonts w:cs="Arial"/>
              </w:rPr>
              <w:t>scalebar</w:t>
            </w:r>
            <w:proofErr w:type="spellEnd"/>
          </w:p>
        </w:tc>
      </w:tr>
      <w:tr w:rsidR="000C740C" w:rsidRPr="000C740C" w14:paraId="3AB81FB9" w14:textId="77777777" w:rsidTr="003C2904">
        <w:tc>
          <w:tcPr>
            <w:tcW w:w="0" w:type="auto"/>
            <w:shd w:val="clear" w:color="auto" w:fill="auto"/>
          </w:tcPr>
          <w:p w14:paraId="0D4342F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CHCOR</w:t>
            </w:r>
          </w:p>
        </w:tc>
        <w:tc>
          <w:tcPr>
            <w:tcW w:w="0" w:type="auto"/>
            <w:shd w:val="clear" w:color="auto" w:fill="auto"/>
          </w:tcPr>
          <w:p w14:paraId="686C90D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orange</w:t>
            </w:r>
          </w:p>
        </w:tc>
        <w:tc>
          <w:tcPr>
            <w:tcW w:w="0" w:type="auto"/>
            <w:shd w:val="clear" w:color="auto" w:fill="auto"/>
          </w:tcPr>
          <w:p w14:paraId="27FD47C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chart corrections</w:t>
            </w:r>
          </w:p>
        </w:tc>
      </w:tr>
      <w:tr w:rsidR="000C740C" w:rsidRPr="000C740C" w14:paraId="47F023B2" w14:textId="77777777" w:rsidTr="003C2904">
        <w:tc>
          <w:tcPr>
            <w:tcW w:w="0" w:type="auto"/>
            <w:shd w:val="clear" w:color="auto" w:fill="auto"/>
          </w:tcPr>
          <w:p w14:paraId="44A5C20A"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NINFO</w:t>
            </w:r>
          </w:p>
        </w:tc>
        <w:tc>
          <w:tcPr>
            <w:tcW w:w="0" w:type="auto"/>
            <w:shd w:val="clear" w:color="auto" w:fill="auto"/>
          </w:tcPr>
          <w:p w14:paraId="2611DE90"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orange</w:t>
            </w:r>
            <w:r w:rsidRPr="000C740C">
              <w:rPr>
                <w:rFonts w:cs="Arial"/>
              </w:rPr>
              <w:tab/>
            </w:r>
          </w:p>
        </w:tc>
        <w:tc>
          <w:tcPr>
            <w:tcW w:w="0" w:type="auto"/>
            <w:shd w:val="clear" w:color="auto" w:fill="auto"/>
          </w:tcPr>
          <w:p w14:paraId="1694077E"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Navigators Notes</w:t>
            </w:r>
          </w:p>
        </w:tc>
      </w:tr>
      <w:tr w:rsidR="000C740C" w:rsidRPr="000C740C" w14:paraId="513F15EC" w14:textId="77777777" w:rsidTr="003C2904">
        <w:tc>
          <w:tcPr>
            <w:tcW w:w="0" w:type="auto"/>
            <w:shd w:val="clear" w:color="auto" w:fill="auto"/>
          </w:tcPr>
          <w:p w14:paraId="629642F9"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ADINF</w:t>
            </w:r>
          </w:p>
        </w:tc>
        <w:tc>
          <w:tcPr>
            <w:tcW w:w="0" w:type="auto"/>
            <w:shd w:val="clear" w:color="auto" w:fill="auto"/>
          </w:tcPr>
          <w:p w14:paraId="39942618"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yellow</w:t>
            </w:r>
          </w:p>
        </w:tc>
        <w:tc>
          <w:tcPr>
            <w:tcW w:w="0" w:type="auto"/>
            <w:shd w:val="clear" w:color="auto" w:fill="auto"/>
          </w:tcPr>
          <w:p w14:paraId="0386462E"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Mariners' transparent area fill and manufacturers' points and lines</w:t>
            </w:r>
          </w:p>
        </w:tc>
      </w:tr>
    </w:tbl>
    <w:p w14:paraId="7C38D5F3" w14:textId="77777777" w:rsidR="000C740C" w:rsidRPr="000C740C"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p>
    <w:p w14:paraId="5A4B07F0" w14:textId="77777777" w:rsidR="000C740C"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0C740C">
        <w:rPr>
          <w:rFonts w:cs="Arial"/>
          <w:b/>
        </w:rPr>
        <w:t>SCLBR</w:t>
      </w:r>
      <w:r w:rsidRPr="000C740C">
        <w:rPr>
          <w:rFonts w:cs="Arial"/>
        </w:rPr>
        <w:t xml:space="preserve"> Used to generate the </w:t>
      </w:r>
      <w:proofErr w:type="spellStart"/>
      <w:r w:rsidRPr="000C740C">
        <w:rPr>
          <w:rFonts w:cs="Arial"/>
        </w:rPr>
        <w:t>scalebar</w:t>
      </w:r>
      <w:proofErr w:type="spellEnd"/>
      <w:r w:rsidRPr="000C740C">
        <w:rPr>
          <w:rFonts w:cs="Arial"/>
        </w:rPr>
        <w:t>.</w:t>
      </w:r>
    </w:p>
    <w:p w14:paraId="1E39373F" w14:textId="0B7C7A9A" w:rsidR="000C740C" w:rsidRPr="000C740C"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0C740C">
        <w:rPr>
          <w:rFonts w:cs="Arial"/>
          <w:b/>
        </w:rPr>
        <w:t>CHCOR</w:t>
      </w:r>
      <w:r w:rsidRPr="000C740C">
        <w:rPr>
          <w:rFonts w:cs="Arial"/>
        </w:rPr>
        <w:t xml:space="preserve"> Hand</w:t>
      </w:r>
      <w:r w:rsidRPr="000C740C">
        <w:rPr>
          <w:rFonts w:cs="Arial"/>
        </w:rPr>
        <w:noBreakHyphen/>
        <w:t xml:space="preserve">entered chart corrections are marked by the colour. </w:t>
      </w:r>
    </w:p>
    <w:p w14:paraId="41439392" w14:textId="77777777" w:rsidR="000C740C" w:rsidRPr="000C740C"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rPr>
      </w:pPr>
      <w:r w:rsidRPr="000C740C">
        <w:rPr>
          <w:rFonts w:cs="Arial"/>
          <w:b/>
        </w:rPr>
        <w:t xml:space="preserve">NINFO </w:t>
      </w:r>
      <w:r w:rsidRPr="000C740C">
        <w:rPr>
          <w:rFonts w:cs="Arial"/>
        </w:rPr>
        <w:t>Mariners' notes of any form (Symbols, Text) are generated using the colour.</w:t>
      </w:r>
    </w:p>
    <w:p w14:paraId="58813090" w14:textId="77777777" w:rsidR="000C740C" w:rsidRPr="001D1924"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sz w:val="18"/>
          <w:szCs w:val="18"/>
        </w:rPr>
      </w:pPr>
      <w:r w:rsidRPr="001D1924">
        <w:rPr>
          <w:rFonts w:cs="Arial"/>
          <w:sz w:val="18"/>
          <w:szCs w:val="18"/>
        </w:rPr>
        <w:t xml:space="preserve"> </w:t>
      </w:r>
    </w:p>
    <w:p w14:paraId="4303561B" w14:textId="13A67F5F" w:rsidR="000C740C" w:rsidRPr="000C740C" w:rsidRDefault="002E3794" w:rsidP="000C740C">
      <w:pPr>
        <w:pStyle w:val="Heading2"/>
        <w:numPr>
          <w:ilvl w:val="0"/>
          <w:numId w:val="0"/>
        </w:numPr>
        <w:rPr>
          <w:rFonts w:cs="Arial"/>
          <w:sz w:val="20"/>
        </w:rPr>
      </w:pPr>
      <w:bookmarkStart w:id="1534" w:name="_Toc346149823"/>
      <w:bookmarkStart w:id="1535" w:name="_Toc346156197"/>
      <w:bookmarkStart w:id="1536" w:name="_Toc348447727"/>
      <w:bookmarkStart w:id="1537" w:name="_Toc368904970"/>
      <w:bookmarkStart w:id="1538" w:name="_Toc388963909"/>
      <w:bookmarkStart w:id="1539" w:name="_Toc412540252"/>
      <w:bookmarkStart w:id="1540" w:name="_Toc439685385"/>
      <w:r>
        <w:rPr>
          <w:sz w:val="20"/>
          <w:lang w:eastAsia="en-US"/>
        </w:rPr>
        <w:lastRenderedPageBreak/>
        <w:t>C2</w:t>
      </w:r>
      <w:r w:rsidR="000C740C" w:rsidRPr="000C740C">
        <w:rPr>
          <w:sz w:val="20"/>
          <w:lang w:eastAsia="en-US"/>
        </w:rPr>
        <w:t>.</w:t>
      </w:r>
      <w:r w:rsidR="009632BD">
        <w:rPr>
          <w:sz w:val="20"/>
          <w:lang w:eastAsia="en-US"/>
        </w:rPr>
        <w:t>7</w:t>
      </w:r>
      <w:r w:rsidR="000C740C" w:rsidRPr="000C740C">
        <w:rPr>
          <w:sz w:val="20"/>
          <w:lang w:eastAsia="en-US"/>
        </w:rPr>
        <w:t>.4</w:t>
      </w:r>
      <w:r w:rsidR="000C740C" w:rsidRPr="000C740C">
        <w:rPr>
          <w:rFonts w:cs="Arial"/>
          <w:sz w:val="20"/>
        </w:rPr>
        <w:tab/>
      </w:r>
      <w:r w:rsidR="000C740C" w:rsidRPr="000C740C">
        <w:rPr>
          <w:rFonts w:cs="Arial"/>
          <w:sz w:val="20"/>
        </w:rPr>
        <w:tab/>
        <w:t>Other Colours</w:t>
      </w:r>
      <w:bookmarkEnd w:id="1534"/>
      <w:bookmarkEnd w:id="1535"/>
      <w:bookmarkEnd w:id="1536"/>
      <w:bookmarkEnd w:id="1537"/>
      <w:bookmarkEnd w:id="1538"/>
      <w:bookmarkEnd w:id="1539"/>
      <w:bookmarkEnd w:id="1540"/>
      <w:r w:rsidR="000C740C" w:rsidRPr="000C740C">
        <w:rPr>
          <w:rFonts w:cs="Arial"/>
          <w:sz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1209"/>
        <w:gridCol w:w="4052"/>
      </w:tblGrid>
      <w:tr w:rsidR="000C740C" w:rsidRPr="000C740C" w14:paraId="610A95B1" w14:textId="77777777" w:rsidTr="003C2904">
        <w:tc>
          <w:tcPr>
            <w:tcW w:w="0" w:type="auto"/>
            <w:shd w:val="clear" w:color="auto" w:fill="BFBFBF"/>
          </w:tcPr>
          <w:p w14:paraId="720B14CF"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Token</w:t>
            </w:r>
          </w:p>
        </w:tc>
        <w:tc>
          <w:tcPr>
            <w:tcW w:w="0" w:type="auto"/>
            <w:shd w:val="clear" w:color="auto" w:fill="BFBFBF"/>
          </w:tcPr>
          <w:p w14:paraId="2E2A429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Colour</w:t>
            </w:r>
          </w:p>
        </w:tc>
        <w:tc>
          <w:tcPr>
            <w:tcW w:w="0" w:type="auto"/>
            <w:shd w:val="clear" w:color="auto" w:fill="BFBFBF"/>
          </w:tcPr>
          <w:p w14:paraId="264931D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Usage</w:t>
            </w:r>
          </w:p>
        </w:tc>
      </w:tr>
      <w:tr w:rsidR="000C740C" w:rsidRPr="000C740C" w14:paraId="7FBA953F" w14:textId="77777777" w:rsidTr="003C2904">
        <w:tc>
          <w:tcPr>
            <w:tcW w:w="0" w:type="auto"/>
            <w:shd w:val="clear" w:color="auto" w:fill="auto"/>
          </w:tcPr>
          <w:p w14:paraId="6E1DA028"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RESBL</w:t>
            </w:r>
          </w:p>
        </w:tc>
        <w:tc>
          <w:tcPr>
            <w:tcW w:w="0" w:type="auto"/>
            <w:shd w:val="clear" w:color="auto" w:fill="auto"/>
          </w:tcPr>
          <w:p w14:paraId="01961E3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blue</w:t>
            </w:r>
          </w:p>
        </w:tc>
        <w:tc>
          <w:tcPr>
            <w:tcW w:w="0" w:type="auto"/>
            <w:shd w:val="clear" w:color="auto" w:fill="auto"/>
          </w:tcPr>
          <w:p w14:paraId="7711C4DF"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AIS features and symbols</w:t>
            </w:r>
          </w:p>
        </w:tc>
      </w:tr>
      <w:tr w:rsidR="000C740C" w:rsidRPr="000C740C" w14:paraId="20BE30A5" w14:textId="77777777" w:rsidTr="003C2904">
        <w:tc>
          <w:tcPr>
            <w:tcW w:w="0" w:type="auto"/>
            <w:shd w:val="clear" w:color="auto" w:fill="auto"/>
          </w:tcPr>
          <w:p w14:paraId="33FC8F65"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RESGR</w:t>
            </w:r>
          </w:p>
        </w:tc>
        <w:tc>
          <w:tcPr>
            <w:tcW w:w="0" w:type="auto"/>
            <w:shd w:val="clear" w:color="auto" w:fill="auto"/>
          </w:tcPr>
          <w:p w14:paraId="7B15D2C1"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grey</w:t>
            </w:r>
          </w:p>
        </w:tc>
        <w:tc>
          <w:tcPr>
            <w:tcW w:w="0" w:type="auto"/>
            <w:shd w:val="clear" w:color="auto" w:fill="auto"/>
          </w:tcPr>
          <w:p w14:paraId="0F4337BE"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reserved for line features &amp; screened areas</w:t>
            </w:r>
          </w:p>
        </w:tc>
      </w:tr>
      <w:tr w:rsidR="000C740C" w:rsidRPr="000C740C" w14:paraId="361DB137" w14:textId="77777777" w:rsidTr="003C2904">
        <w:tc>
          <w:tcPr>
            <w:tcW w:w="0" w:type="auto"/>
            <w:shd w:val="clear" w:color="auto" w:fill="auto"/>
          </w:tcPr>
          <w:p w14:paraId="3B5CDB65"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BKAJ1</w:t>
            </w:r>
          </w:p>
        </w:tc>
        <w:tc>
          <w:tcPr>
            <w:tcW w:w="0" w:type="auto"/>
            <w:shd w:val="clear" w:color="auto" w:fill="auto"/>
          </w:tcPr>
          <w:p w14:paraId="74598708"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black</w:t>
            </w:r>
          </w:p>
        </w:tc>
        <w:tc>
          <w:tcPr>
            <w:tcW w:w="0" w:type="auto"/>
            <w:shd w:val="clear" w:color="auto" w:fill="auto"/>
          </w:tcPr>
          <w:p w14:paraId="299E39D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black level test symbol background</w:t>
            </w:r>
          </w:p>
        </w:tc>
      </w:tr>
      <w:tr w:rsidR="000C740C" w:rsidRPr="000C740C" w14:paraId="4EBB1F42" w14:textId="77777777" w:rsidTr="003C2904">
        <w:tc>
          <w:tcPr>
            <w:tcW w:w="0" w:type="auto"/>
            <w:shd w:val="clear" w:color="auto" w:fill="auto"/>
          </w:tcPr>
          <w:p w14:paraId="2C246918"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BKAJ2</w:t>
            </w:r>
          </w:p>
        </w:tc>
        <w:tc>
          <w:tcPr>
            <w:tcW w:w="0" w:type="auto"/>
            <w:shd w:val="clear" w:color="auto" w:fill="auto"/>
          </w:tcPr>
          <w:p w14:paraId="0BE07698"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grey</w:t>
            </w:r>
            <w:r w:rsidRPr="000C740C">
              <w:rPr>
                <w:rFonts w:cs="Arial"/>
              </w:rPr>
              <w:tab/>
            </w:r>
          </w:p>
        </w:tc>
        <w:tc>
          <w:tcPr>
            <w:tcW w:w="0" w:type="auto"/>
            <w:shd w:val="clear" w:color="auto" w:fill="auto"/>
          </w:tcPr>
          <w:p w14:paraId="3D32538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black level test symbol foreground</w:t>
            </w:r>
          </w:p>
        </w:tc>
      </w:tr>
    </w:tbl>
    <w:p w14:paraId="6C986915" w14:textId="77777777" w:rsidR="000C740C" w:rsidRPr="001D1924"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sz w:val="22"/>
        </w:rPr>
      </w:pPr>
    </w:p>
    <w:p w14:paraId="7589A131" w14:textId="0EAA3D4F" w:rsidR="000C740C" w:rsidRPr="000C740C" w:rsidRDefault="002E3794" w:rsidP="000C740C">
      <w:pPr>
        <w:pStyle w:val="Heading2"/>
        <w:numPr>
          <w:ilvl w:val="0"/>
          <w:numId w:val="0"/>
        </w:numPr>
        <w:ind w:left="576" w:hanging="576"/>
        <w:rPr>
          <w:rFonts w:cs="Arial"/>
          <w:sz w:val="20"/>
        </w:rPr>
      </w:pPr>
      <w:bookmarkStart w:id="1541" w:name="_Toc346149824"/>
      <w:bookmarkStart w:id="1542" w:name="_Toc346156198"/>
      <w:bookmarkStart w:id="1543" w:name="_Toc348447728"/>
      <w:bookmarkStart w:id="1544" w:name="_Toc368904971"/>
      <w:bookmarkStart w:id="1545" w:name="_Toc388963910"/>
      <w:bookmarkStart w:id="1546" w:name="_Toc412540253"/>
      <w:bookmarkStart w:id="1547" w:name="_Toc439685386"/>
      <w:r>
        <w:rPr>
          <w:sz w:val="20"/>
          <w:lang w:eastAsia="en-US"/>
        </w:rPr>
        <w:t>C2</w:t>
      </w:r>
      <w:r w:rsidR="000C740C" w:rsidRPr="000C740C">
        <w:rPr>
          <w:sz w:val="20"/>
          <w:lang w:eastAsia="en-US"/>
        </w:rPr>
        <w:t>.</w:t>
      </w:r>
      <w:r w:rsidR="009632BD">
        <w:rPr>
          <w:sz w:val="20"/>
          <w:lang w:eastAsia="en-US"/>
        </w:rPr>
        <w:t>7</w:t>
      </w:r>
      <w:r w:rsidR="000C740C" w:rsidRPr="000C740C">
        <w:rPr>
          <w:sz w:val="20"/>
          <w:lang w:eastAsia="en-US"/>
        </w:rPr>
        <w:t>.5</w:t>
      </w:r>
      <w:r w:rsidR="000C740C" w:rsidRPr="000C740C">
        <w:rPr>
          <w:sz w:val="20"/>
          <w:lang w:eastAsia="en-US"/>
        </w:rPr>
        <w:tab/>
      </w:r>
      <w:r w:rsidR="000C740C" w:rsidRPr="000C740C">
        <w:rPr>
          <w:sz w:val="20"/>
          <w:lang w:eastAsia="en-US"/>
        </w:rPr>
        <w:tab/>
      </w:r>
      <w:r w:rsidR="000C740C" w:rsidRPr="00C418AE">
        <w:rPr>
          <w:rFonts w:cs="Arial"/>
          <w:sz w:val="20"/>
        </w:rPr>
        <w:t xml:space="preserve">Colour Section V / Ship Symbol </w:t>
      </w:r>
      <w:r w:rsidR="000C740C" w:rsidRPr="000C740C">
        <w:rPr>
          <w:rFonts w:cs="Arial"/>
          <w:sz w:val="20"/>
        </w:rPr>
        <w:t>&amp; Planned Route</w:t>
      </w:r>
      <w:bookmarkEnd w:id="1541"/>
      <w:bookmarkEnd w:id="1542"/>
      <w:bookmarkEnd w:id="1543"/>
      <w:bookmarkEnd w:id="1544"/>
      <w:bookmarkEnd w:id="1545"/>
      <w:bookmarkEnd w:id="1546"/>
      <w:bookmarkEnd w:id="15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359"/>
        <w:gridCol w:w="2673"/>
      </w:tblGrid>
      <w:tr w:rsidR="000C740C" w:rsidRPr="000C740C" w14:paraId="104C5111" w14:textId="77777777" w:rsidTr="003C2904">
        <w:tc>
          <w:tcPr>
            <w:tcW w:w="0" w:type="auto"/>
            <w:shd w:val="clear" w:color="auto" w:fill="BFBFBF"/>
          </w:tcPr>
          <w:p w14:paraId="3BF9D0BC"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Token</w:t>
            </w:r>
          </w:p>
        </w:tc>
        <w:tc>
          <w:tcPr>
            <w:tcW w:w="0" w:type="auto"/>
            <w:shd w:val="clear" w:color="auto" w:fill="BFBFBF"/>
          </w:tcPr>
          <w:p w14:paraId="79C9806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proofErr w:type="spellStart"/>
            <w:r w:rsidRPr="000C740C">
              <w:rPr>
                <w:rFonts w:cs="Arial"/>
                <w:b/>
              </w:rPr>
              <w:t>Colour,day</w:t>
            </w:r>
            <w:proofErr w:type="spellEnd"/>
            <w:r w:rsidRPr="000C740C">
              <w:rPr>
                <w:rFonts w:cs="Arial"/>
                <w:b/>
              </w:rPr>
              <w:t>/night</w:t>
            </w:r>
            <w:r w:rsidRPr="000C740C">
              <w:rPr>
                <w:rFonts w:cs="Arial"/>
                <w:b/>
              </w:rPr>
              <w:tab/>
            </w:r>
          </w:p>
        </w:tc>
        <w:tc>
          <w:tcPr>
            <w:tcW w:w="0" w:type="auto"/>
            <w:shd w:val="clear" w:color="auto" w:fill="BFBFBF"/>
          </w:tcPr>
          <w:p w14:paraId="424FF3E4"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b/>
              </w:rPr>
            </w:pPr>
            <w:r w:rsidRPr="000C740C">
              <w:rPr>
                <w:rFonts w:cs="Arial"/>
                <w:b/>
              </w:rPr>
              <w:t>Usage</w:t>
            </w:r>
          </w:p>
        </w:tc>
      </w:tr>
      <w:tr w:rsidR="000C740C" w:rsidRPr="000C740C" w14:paraId="512C74DF" w14:textId="77777777" w:rsidTr="003C2904">
        <w:tc>
          <w:tcPr>
            <w:tcW w:w="0" w:type="auto"/>
            <w:shd w:val="clear" w:color="auto" w:fill="auto"/>
          </w:tcPr>
          <w:p w14:paraId="5ACEA77B"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SHIPS</w:t>
            </w:r>
          </w:p>
        </w:tc>
        <w:tc>
          <w:tcPr>
            <w:tcW w:w="0" w:type="auto"/>
            <w:shd w:val="clear" w:color="auto" w:fill="auto"/>
          </w:tcPr>
          <w:p w14:paraId="44FBFD43"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black/white</w:t>
            </w:r>
          </w:p>
        </w:tc>
        <w:tc>
          <w:tcPr>
            <w:tcW w:w="0" w:type="auto"/>
            <w:shd w:val="clear" w:color="auto" w:fill="auto"/>
          </w:tcPr>
          <w:p w14:paraId="122FDC8B"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 xml:space="preserve">own ship, </w:t>
            </w:r>
            <w:proofErr w:type="spellStart"/>
            <w:r w:rsidRPr="000C740C">
              <w:rPr>
                <w:rFonts w:cs="Arial"/>
              </w:rPr>
              <w:t>Co&amp;SpMG</w:t>
            </w:r>
            <w:proofErr w:type="spellEnd"/>
            <w:r w:rsidRPr="000C740C">
              <w:rPr>
                <w:rFonts w:cs="Arial"/>
              </w:rPr>
              <w:t xml:space="preserve"> vector</w:t>
            </w:r>
          </w:p>
        </w:tc>
      </w:tr>
      <w:tr w:rsidR="000C740C" w:rsidRPr="000C740C" w14:paraId="6B724469" w14:textId="77777777" w:rsidTr="003C2904">
        <w:tc>
          <w:tcPr>
            <w:tcW w:w="0" w:type="auto"/>
            <w:shd w:val="clear" w:color="auto" w:fill="auto"/>
          </w:tcPr>
          <w:p w14:paraId="318C6794"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PSTRK</w:t>
            </w:r>
          </w:p>
        </w:tc>
        <w:tc>
          <w:tcPr>
            <w:tcW w:w="0" w:type="auto"/>
            <w:shd w:val="clear" w:color="auto" w:fill="auto"/>
          </w:tcPr>
          <w:p w14:paraId="726E6710"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black/white</w:t>
            </w:r>
          </w:p>
        </w:tc>
        <w:tc>
          <w:tcPr>
            <w:tcW w:w="0" w:type="auto"/>
            <w:shd w:val="clear" w:color="auto" w:fill="auto"/>
          </w:tcPr>
          <w:p w14:paraId="1074C9E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Past Track</w:t>
            </w:r>
          </w:p>
        </w:tc>
      </w:tr>
      <w:tr w:rsidR="000C740C" w:rsidRPr="000C740C" w14:paraId="19C59199" w14:textId="77777777" w:rsidTr="003C2904">
        <w:tc>
          <w:tcPr>
            <w:tcW w:w="0" w:type="auto"/>
            <w:shd w:val="clear" w:color="auto" w:fill="auto"/>
          </w:tcPr>
          <w:p w14:paraId="19B7516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SYTRK</w:t>
            </w:r>
          </w:p>
        </w:tc>
        <w:tc>
          <w:tcPr>
            <w:tcW w:w="0" w:type="auto"/>
            <w:shd w:val="clear" w:color="auto" w:fill="auto"/>
          </w:tcPr>
          <w:p w14:paraId="28BAAD6B"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grey</w:t>
            </w:r>
          </w:p>
        </w:tc>
        <w:tc>
          <w:tcPr>
            <w:tcW w:w="0" w:type="auto"/>
            <w:shd w:val="clear" w:color="auto" w:fill="auto"/>
          </w:tcPr>
          <w:p w14:paraId="1C9BA2E9"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Secondary Track</w:t>
            </w:r>
          </w:p>
        </w:tc>
      </w:tr>
      <w:tr w:rsidR="000C740C" w:rsidRPr="000C740C" w14:paraId="66DDE277" w14:textId="77777777" w:rsidTr="003C2904">
        <w:tc>
          <w:tcPr>
            <w:tcW w:w="0" w:type="auto"/>
            <w:shd w:val="clear" w:color="auto" w:fill="auto"/>
          </w:tcPr>
          <w:p w14:paraId="4B6F62F6"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PLRTE</w:t>
            </w:r>
          </w:p>
        </w:tc>
        <w:tc>
          <w:tcPr>
            <w:tcW w:w="0" w:type="auto"/>
            <w:shd w:val="clear" w:color="auto" w:fill="auto"/>
          </w:tcPr>
          <w:p w14:paraId="0B34630B"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red</w:t>
            </w:r>
          </w:p>
        </w:tc>
        <w:tc>
          <w:tcPr>
            <w:tcW w:w="0" w:type="auto"/>
            <w:shd w:val="clear" w:color="auto" w:fill="auto"/>
          </w:tcPr>
          <w:p w14:paraId="73C85125"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planned route &amp; notations</w:t>
            </w:r>
          </w:p>
        </w:tc>
      </w:tr>
      <w:tr w:rsidR="000C740C" w:rsidRPr="000C740C" w14:paraId="2309FB63" w14:textId="77777777" w:rsidTr="003C2904">
        <w:tc>
          <w:tcPr>
            <w:tcW w:w="0" w:type="auto"/>
            <w:shd w:val="clear" w:color="auto" w:fill="auto"/>
          </w:tcPr>
          <w:p w14:paraId="6945C9F7"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APLRT</w:t>
            </w:r>
          </w:p>
        </w:tc>
        <w:tc>
          <w:tcPr>
            <w:tcW w:w="0" w:type="auto"/>
            <w:shd w:val="clear" w:color="auto" w:fill="auto"/>
          </w:tcPr>
          <w:p w14:paraId="356207A9"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orange</w:t>
            </w:r>
            <w:r w:rsidRPr="000C740C">
              <w:rPr>
                <w:rFonts w:cs="Arial"/>
              </w:rPr>
              <w:tab/>
            </w:r>
          </w:p>
        </w:tc>
        <w:tc>
          <w:tcPr>
            <w:tcW w:w="0" w:type="auto"/>
            <w:shd w:val="clear" w:color="auto" w:fill="auto"/>
          </w:tcPr>
          <w:p w14:paraId="0CCCACB3" w14:textId="77777777" w:rsidR="000C740C" w:rsidRPr="000C740C" w:rsidRDefault="000C740C" w:rsidP="0034643F">
            <w:pP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spacing w:after="0"/>
              <w:rPr>
                <w:rFonts w:cs="Arial"/>
                <w:u w:val="single"/>
              </w:rPr>
            </w:pPr>
            <w:r w:rsidRPr="000C740C">
              <w:rPr>
                <w:rFonts w:cs="Arial"/>
              </w:rPr>
              <w:t>alternate planned route</w:t>
            </w:r>
          </w:p>
        </w:tc>
      </w:tr>
    </w:tbl>
    <w:p w14:paraId="50FDCCD2" w14:textId="77777777" w:rsidR="000C740C" w:rsidRPr="001D1924" w:rsidRDefault="000C740C" w:rsidP="000C740C">
      <w:pPr>
        <w:pBdr>
          <w:top w:val="single" w:sz="6" w:space="0" w:color="FFFFFF"/>
          <w:left w:val="single" w:sz="6" w:space="0" w:color="FFFFFF"/>
          <w:bottom w:val="single" w:sz="6" w:space="0" w:color="FFFFFF"/>
          <w:right w:val="single" w:sz="6" w:space="0" w:color="FFFFFF"/>
        </w:pBdr>
        <w:tabs>
          <w:tab w:val="left" w:pos="-16"/>
          <w:tab w:val="left" w:pos="993"/>
          <w:tab w:val="left" w:pos="1418"/>
          <w:tab w:val="left" w:pos="2143"/>
          <w:tab w:val="left" w:pos="2863"/>
          <w:tab w:val="left" w:pos="3583"/>
          <w:tab w:val="left" w:pos="4303"/>
          <w:tab w:val="left" w:pos="5023"/>
          <w:tab w:val="left" w:pos="5743"/>
          <w:tab w:val="left" w:pos="6463"/>
          <w:tab w:val="left" w:pos="7183"/>
          <w:tab w:val="left" w:pos="7903"/>
          <w:tab w:val="left" w:pos="8623"/>
        </w:tabs>
        <w:rPr>
          <w:rFonts w:cs="Arial"/>
          <w:sz w:val="22"/>
        </w:rPr>
      </w:pPr>
    </w:p>
    <w:p w14:paraId="25806BB5" w14:textId="4DD34F85" w:rsidR="003C2904" w:rsidRDefault="002E3794" w:rsidP="005B12AD">
      <w:pPr>
        <w:pStyle w:val="Heading1"/>
        <w:numPr>
          <w:ilvl w:val="0"/>
          <w:numId w:val="0"/>
        </w:numPr>
        <w:tabs>
          <w:tab w:val="clear" w:pos="400"/>
          <w:tab w:val="clear" w:pos="560"/>
          <w:tab w:val="left" w:pos="993"/>
        </w:tabs>
        <w:suppressAutoHyphens w:val="0"/>
        <w:spacing w:before="0" w:after="0" w:line="240" w:lineRule="auto"/>
        <w:ind w:left="432" w:hanging="432"/>
        <w:rPr>
          <w:sz w:val="20"/>
          <w:lang w:eastAsia="en-US"/>
        </w:rPr>
      </w:pPr>
      <w:bookmarkStart w:id="1548" w:name="_Toc388963911"/>
      <w:bookmarkStart w:id="1549" w:name="_Toc412540254"/>
      <w:bookmarkStart w:id="1550" w:name="_Toc439685387"/>
      <w:r>
        <w:rPr>
          <w:sz w:val="20"/>
          <w:lang w:eastAsia="en-US"/>
        </w:rPr>
        <w:t>C2</w:t>
      </w:r>
      <w:r w:rsidR="00382982" w:rsidRPr="00382982">
        <w:rPr>
          <w:sz w:val="20"/>
          <w:lang w:eastAsia="en-US"/>
        </w:rPr>
        <w:t>.</w:t>
      </w:r>
      <w:r w:rsidR="003C2904">
        <w:rPr>
          <w:sz w:val="20"/>
          <w:lang w:eastAsia="en-US"/>
        </w:rPr>
        <w:t xml:space="preserve">8 </w:t>
      </w:r>
      <w:r w:rsidR="003C2904">
        <w:rPr>
          <w:sz w:val="20"/>
          <w:lang w:eastAsia="en-US"/>
        </w:rPr>
        <w:tab/>
        <w:t>Queries</w:t>
      </w:r>
      <w:bookmarkEnd w:id="1548"/>
      <w:bookmarkEnd w:id="1549"/>
      <w:bookmarkEnd w:id="1550"/>
    </w:p>
    <w:p w14:paraId="7D161507" w14:textId="77777777" w:rsidR="003C2904" w:rsidRDefault="003C2904" w:rsidP="005B12AD">
      <w:pPr>
        <w:pStyle w:val="Heading1"/>
        <w:numPr>
          <w:ilvl w:val="0"/>
          <w:numId w:val="0"/>
        </w:numPr>
        <w:tabs>
          <w:tab w:val="clear" w:pos="400"/>
          <w:tab w:val="clear" w:pos="560"/>
          <w:tab w:val="left" w:pos="993"/>
        </w:tabs>
        <w:suppressAutoHyphens w:val="0"/>
        <w:spacing w:before="0" w:after="0" w:line="240" w:lineRule="auto"/>
        <w:ind w:left="432" w:hanging="432"/>
        <w:rPr>
          <w:sz w:val="20"/>
          <w:lang w:eastAsia="en-US"/>
        </w:rPr>
      </w:pPr>
    </w:p>
    <w:p w14:paraId="30963028" w14:textId="433F92E2" w:rsidR="003C2904" w:rsidRDefault="003C2904" w:rsidP="003C2904">
      <w:pPr>
        <w:pStyle w:val="TABLE-col-heading"/>
        <w:spacing w:line="240" w:lineRule="auto"/>
        <w:ind w:left="0"/>
        <w:jc w:val="left"/>
        <w:rPr>
          <w:b w:val="0"/>
          <w:sz w:val="20"/>
        </w:rPr>
      </w:pPr>
      <w:r w:rsidRPr="003C2904">
        <w:rPr>
          <w:b w:val="0"/>
          <w:sz w:val="20"/>
        </w:rPr>
        <w:t xml:space="preserve">To successfully use </w:t>
      </w:r>
      <w:r>
        <w:rPr>
          <w:b w:val="0"/>
          <w:sz w:val="20"/>
        </w:rPr>
        <w:t>S-101 ECDIS must</w:t>
      </w:r>
      <w:r w:rsidRPr="003C2904">
        <w:rPr>
          <w:b w:val="0"/>
          <w:sz w:val="20"/>
        </w:rPr>
        <w:t xml:space="preserve"> be capable of performing spatial queries on ENC data during import and symbolisation. Spatial query is understood as possibility to inspect graphical position and numerical value of spatial coordinates associated with a charted </w:t>
      </w:r>
      <w:r w:rsidR="003A4460">
        <w:rPr>
          <w:rFonts w:eastAsiaTheme="minorEastAsia" w:hint="eastAsia"/>
          <w:b w:val="0"/>
          <w:sz w:val="20"/>
          <w:lang w:eastAsia="ja-JP"/>
        </w:rPr>
        <w:t>feature</w:t>
      </w:r>
      <w:r w:rsidRPr="003C2904">
        <w:rPr>
          <w:b w:val="0"/>
          <w:sz w:val="20"/>
        </w:rPr>
        <w:t>.  Spatial query could be available as a part of cursor pic</w:t>
      </w:r>
      <w:r>
        <w:rPr>
          <w:b w:val="0"/>
          <w:sz w:val="20"/>
        </w:rPr>
        <w:t xml:space="preserve">k </w:t>
      </w:r>
      <w:r w:rsidRPr="003C2904">
        <w:rPr>
          <w:b w:val="0"/>
          <w:sz w:val="20"/>
        </w:rPr>
        <w:t xml:space="preserve">or as an independent function. </w:t>
      </w:r>
    </w:p>
    <w:p w14:paraId="759F10B8" w14:textId="77777777" w:rsidR="003C2904" w:rsidRDefault="003C2904" w:rsidP="003C2904">
      <w:pPr>
        <w:pStyle w:val="TABLE-col-heading"/>
        <w:spacing w:line="240" w:lineRule="auto"/>
        <w:ind w:left="0"/>
        <w:jc w:val="left"/>
        <w:rPr>
          <w:b w:val="0"/>
          <w:sz w:val="20"/>
        </w:rPr>
      </w:pPr>
    </w:p>
    <w:p w14:paraId="7251576E" w14:textId="77777777" w:rsidR="003C2904" w:rsidRPr="003C2904" w:rsidRDefault="003C2904" w:rsidP="003C2904">
      <w:pPr>
        <w:pStyle w:val="TABLE-col-heading"/>
        <w:spacing w:line="240" w:lineRule="auto"/>
        <w:ind w:left="0"/>
        <w:jc w:val="left"/>
        <w:rPr>
          <w:b w:val="0"/>
          <w:sz w:val="20"/>
        </w:rPr>
      </w:pPr>
    </w:p>
    <w:p w14:paraId="5AD7DB46" w14:textId="5F830F3D" w:rsidR="003C2904" w:rsidRDefault="002E3794" w:rsidP="003C2904">
      <w:pPr>
        <w:pStyle w:val="Heading1"/>
        <w:numPr>
          <w:ilvl w:val="0"/>
          <w:numId w:val="0"/>
        </w:numPr>
        <w:tabs>
          <w:tab w:val="clear" w:pos="400"/>
          <w:tab w:val="clear" w:pos="560"/>
          <w:tab w:val="left" w:pos="993"/>
        </w:tabs>
        <w:suppressAutoHyphens w:val="0"/>
        <w:spacing w:before="0" w:after="0" w:line="240" w:lineRule="auto"/>
        <w:ind w:left="432" w:hanging="432"/>
        <w:rPr>
          <w:sz w:val="20"/>
          <w:lang w:eastAsia="en-US"/>
        </w:rPr>
      </w:pPr>
      <w:bookmarkStart w:id="1551" w:name="_Toc388963912"/>
      <w:bookmarkStart w:id="1552" w:name="_Toc412540255"/>
      <w:bookmarkStart w:id="1553" w:name="_Toc439685388"/>
      <w:r>
        <w:rPr>
          <w:sz w:val="20"/>
          <w:lang w:eastAsia="en-US"/>
        </w:rPr>
        <w:t>C2</w:t>
      </w:r>
      <w:r w:rsidR="003C2904" w:rsidRPr="00382982">
        <w:rPr>
          <w:sz w:val="20"/>
          <w:lang w:eastAsia="en-US"/>
        </w:rPr>
        <w:t>.</w:t>
      </w:r>
      <w:r w:rsidR="003C2904">
        <w:rPr>
          <w:sz w:val="20"/>
          <w:lang w:eastAsia="en-US"/>
        </w:rPr>
        <w:t xml:space="preserve">8 </w:t>
      </w:r>
      <w:r w:rsidR="003C2904" w:rsidRPr="003C2904">
        <w:rPr>
          <w:sz w:val="16"/>
          <w:lang w:eastAsia="en-US"/>
        </w:rPr>
        <w:tab/>
      </w:r>
      <w:r w:rsidR="003C2904" w:rsidRPr="003C2904">
        <w:rPr>
          <w:rFonts w:eastAsia="Calibri" w:cs="Arial"/>
          <w:sz w:val="20"/>
        </w:rPr>
        <w:t>Display Priority, Radar Priority, Display Category, Viewing group</w:t>
      </w:r>
      <w:bookmarkEnd w:id="1551"/>
      <w:bookmarkEnd w:id="1552"/>
      <w:bookmarkEnd w:id="1553"/>
    </w:p>
    <w:p w14:paraId="70E136B0" w14:textId="0B2D1052" w:rsidR="00382982" w:rsidRPr="005B12AD" w:rsidRDefault="00382982" w:rsidP="005B12AD">
      <w:pPr>
        <w:pStyle w:val="Heading1"/>
        <w:numPr>
          <w:ilvl w:val="0"/>
          <w:numId w:val="0"/>
        </w:numPr>
        <w:tabs>
          <w:tab w:val="clear" w:pos="400"/>
          <w:tab w:val="clear" w:pos="560"/>
          <w:tab w:val="left" w:pos="993"/>
        </w:tabs>
        <w:suppressAutoHyphens w:val="0"/>
        <w:spacing w:before="0" w:after="0" w:line="240" w:lineRule="auto"/>
        <w:ind w:left="432" w:hanging="432"/>
        <w:rPr>
          <w:rFonts w:cs="Arial"/>
          <w:sz w:val="20"/>
        </w:rPr>
      </w:pPr>
    </w:p>
    <w:p w14:paraId="0D64A1B8" w14:textId="287E0A3D" w:rsidR="005B12AD" w:rsidRPr="003C2904" w:rsidRDefault="002E3794" w:rsidP="00382982">
      <w:pPr>
        <w:rPr>
          <w:b/>
          <w:lang w:eastAsia="en-US"/>
        </w:rPr>
      </w:pPr>
      <w:r>
        <w:rPr>
          <w:b/>
          <w:lang w:eastAsia="en-US"/>
        </w:rPr>
        <w:t>C2</w:t>
      </w:r>
      <w:r w:rsidR="003C2904" w:rsidRPr="003C2904">
        <w:rPr>
          <w:b/>
          <w:lang w:eastAsia="en-US"/>
        </w:rPr>
        <w:t>.8.1</w:t>
      </w:r>
      <w:r w:rsidR="003C2904" w:rsidRPr="003C2904">
        <w:rPr>
          <w:b/>
          <w:lang w:eastAsia="en-US"/>
        </w:rPr>
        <w:tab/>
      </w:r>
      <w:r w:rsidR="003C2904" w:rsidRPr="003C2904">
        <w:rPr>
          <w:b/>
          <w:lang w:eastAsia="en-US"/>
        </w:rPr>
        <w:tab/>
        <w:t>Display Priority</w:t>
      </w:r>
      <w:r w:rsidR="007E4116">
        <w:rPr>
          <w:b/>
          <w:lang w:eastAsia="en-US"/>
        </w:rPr>
        <w:t xml:space="preserve"> (Drawing Priority)</w:t>
      </w:r>
    </w:p>
    <w:p w14:paraId="201C0553" w14:textId="6F8F52A2" w:rsidR="003C2904" w:rsidRDefault="003C2904" w:rsidP="003C2904">
      <w:pPr>
        <w:rPr>
          <w:rFonts w:cs="Arial"/>
          <w:sz w:val="22"/>
          <w:szCs w:val="22"/>
        </w:rPr>
      </w:pPr>
      <w:r w:rsidRPr="003C2904">
        <w:rPr>
          <w:rFonts w:cs="Arial"/>
          <w:szCs w:val="22"/>
        </w:rPr>
        <w:t xml:space="preserve">Display priorities control the order in which the output of the portrayal functions is processed by the rendering engine. Priorities with smaller numerical values will be processed first. </w:t>
      </w:r>
      <w:r w:rsidR="007E4116">
        <w:rPr>
          <w:rFonts w:cs="Arial"/>
          <w:szCs w:val="22"/>
        </w:rPr>
        <w:t>In the S-101 Portrayal Catalogue the display priority is known as the drawing priority.</w:t>
      </w:r>
    </w:p>
    <w:p w14:paraId="64409574" w14:textId="42C5D6FE" w:rsidR="003C2904" w:rsidRPr="0034643F" w:rsidRDefault="003C2904" w:rsidP="003C2904">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sidRPr="0034643F">
        <w:rPr>
          <w:rFonts w:eastAsia="Calibri" w:cs="Arial"/>
          <w:szCs w:val="22"/>
        </w:rPr>
        <w:t xml:space="preserve">The display priority </w:t>
      </w:r>
      <w:r w:rsidR="003A4460">
        <w:rPr>
          <w:rFonts w:eastAsiaTheme="minorEastAsia" w:cs="Arial" w:hint="eastAsia"/>
          <w:szCs w:val="22"/>
        </w:rPr>
        <w:t>should</w:t>
      </w:r>
      <w:r w:rsidRPr="0034643F">
        <w:rPr>
          <w:rFonts w:eastAsia="Calibri" w:cs="Arial"/>
          <w:szCs w:val="22"/>
        </w:rPr>
        <w:t xml:space="preserve"> be used to ensure that </w:t>
      </w:r>
      <w:r w:rsidR="003A4460">
        <w:rPr>
          <w:rFonts w:eastAsiaTheme="minorEastAsia" w:cs="Arial" w:hint="eastAsia"/>
          <w:szCs w:val="22"/>
        </w:rPr>
        <w:t>features</w:t>
      </w:r>
      <w:r w:rsidRPr="0034643F">
        <w:rPr>
          <w:rFonts w:eastAsia="Calibri" w:cs="Arial"/>
          <w:szCs w:val="22"/>
        </w:rPr>
        <w:t xml:space="preserve"> that overlap each other are drawn in the right sequence. Thus, </w:t>
      </w:r>
      <w:r w:rsidR="003A4460">
        <w:rPr>
          <w:rFonts w:eastAsiaTheme="minorEastAsia" w:cs="Arial" w:hint="eastAsia"/>
          <w:szCs w:val="22"/>
        </w:rPr>
        <w:t>a feature</w:t>
      </w:r>
      <w:r w:rsidRPr="0034643F">
        <w:rPr>
          <w:rFonts w:eastAsia="Calibri" w:cs="Arial"/>
          <w:szCs w:val="22"/>
        </w:rPr>
        <w:t xml:space="preserve"> with a higher priority </w:t>
      </w:r>
      <w:r w:rsidR="003A4460">
        <w:rPr>
          <w:rFonts w:eastAsiaTheme="minorEastAsia" w:cs="Arial" w:hint="eastAsia"/>
          <w:szCs w:val="22"/>
        </w:rPr>
        <w:t>should</w:t>
      </w:r>
      <w:r w:rsidRPr="0034643F">
        <w:rPr>
          <w:rFonts w:eastAsia="Calibri" w:cs="Arial"/>
          <w:szCs w:val="22"/>
        </w:rPr>
        <w:t xml:space="preserve"> be drawn after (on top of) </w:t>
      </w:r>
      <w:r w:rsidR="003A4460">
        <w:rPr>
          <w:rFonts w:eastAsiaTheme="minorEastAsia" w:cs="Arial" w:hint="eastAsia"/>
          <w:szCs w:val="22"/>
        </w:rPr>
        <w:t>a feature</w:t>
      </w:r>
      <w:r w:rsidRPr="0034643F">
        <w:rPr>
          <w:rFonts w:eastAsia="Calibri" w:cs="Arial"/>
          <w:szCs w:val="22"/>
        </w:rPr>
        <w:t xml:space="preserve"> with a lower display</w:t>
      </w:r>
      <w:r w:rsidR="001E6B4F">
        <w:rPr>
          <w:rFonts w:eastAsia="Calibri" w:cs="Arial"/>
          <w:szCs w:val="22"/>
        </w:rPr>
        <w:t xml:space="preserve"> priority.  However, if two curve features, or two surface boundaries, or a curve and an surface</w:t>
      </w:r>
      <w:r w:rsidRPr="0034643F">
        <w:rPr>
          <w:rFonts w:eastAsia="Calibri" w:cs="Arial"/>
          <w:szCs w:val="22"/>
        </w:rPr>
        <w:t xml:space="preserve"> boundary, are located at the same position and share the same extent (their coordinates are identical), then the line symbolization with the higher display priority </w:t>
      </w:r>
      <w:r w:rsidR="003A4460">
        <w:rPr>
          <w:rFonts w:eastAsiaTheme="minorEastAsia" w:cs="Arial" w:hint="eastAsia"/>
          <w:szCs w:val="22"/>
        </w:rPr>
        <w:t>should</w:t>
      </w:r>
      <w:r w:rsidRPr="0034643F">
        <w:rPr>
          <w:rFonts w:eastAsia="Calibri" w:cs="Arial"/>
          <w:szCs w:val="22"/>
        </w:rPr>
        <w:t xml:space="preserve"> suppress the line s</w:t>
      </w:r>
      <w:r w:rsidR="001E6B4F">
        <w:rPr>
          <w:rFonts w:eastAsia="Calibri" w:cs="Arial"/>
          <w:szCs w:val="22"/>
        </w:rPr>
        <w:t>ymbolization of the other feature (curve or surface</w:t>
      </w:r>
      <w:r w:rsidRPr="0034643F">
        <w:rPr>
          <w:rFonts w:eastAsia="Calibri" w:cs="Arial"/>
          <w:szCs w:val="22"/>
        </w:rPr>
        <w:t>). Therefore only</w:t>
      </w:r>
      <w:r w:rsidR="001E6B4F">
        <w:rPr>
          <w:rFonts w:eastAsia="Calibri" w:cs="Arial"/>
          <w:szCs w:val="22"/>
        </w:rPr>
        <w:t xml:space="preserve"> the line symbolization of the feature (curve or surface</w:t>
      </w:r>
      <w:r w:rsidRPr="0034643F">
        <w:rPr>
          <w:rFonts w:eastAsia="Calibri" w:cs="Arial"/>
          <w:szCs w:val="22"/>
        </w:rPr>
        <w:t>) of the higher display prio</w:t>
      </w:r>
      <w:r w:rsidR="001E6B4F">
        <w:rPr>
          <w:rFonts w:eastAsia="Calibri" w:cs="Arial"/>
          <w:szCs w:val="22"/>
        </w:rPr>
        <w:t>rity is drawn. Where two features</w:t>
      </w:r>
      <w:r w:rsidRPr="0034643F">
        <w:rPr>
          <w:rFonts w:eastAsia="Calibri" w:cs="Arial"/>
          <w:szCs w:val="22"/>
        </w:rPr>
        <w:t xml:space="preserve"> share the same spatial edge and both have the same display priorities each line </w:t>
      </w:r>
      <w:r w:rsidR="003A4460">
        <w:rPr>
          <w:rFonts w:eastAsiaTheme="minorEastAsia" w:cs="Arial" w:hint="eastAsia"/>
          <w:szCs w:val="22"/>
        </w:rPr>
        <w:t>should</w:t>
      </w:r>
      <w:r w:rsidRPr="0034643F">
        <w:rPr>
          <w:rFonts w:eastAsia="Calibri" w:cs="Arial"/>
          <w:szCs w:val="22"/>
        </w:rPr>
        <w:t xml:space="preserve"> be symbolized.</w:t>
      </w:r>
    </w:p>
    <w:p w14:paraId="1CB276C2" w14:textId="77777777" w:rsidR="003C2904" w:rsidRPr="001D1924" w:rsidRDefault="003C2904" w:rsidP="003C2904">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 w:val="22"/>
          <w:szCs w:val="22"/>
          <w:highlight w:val="yellow"/>
        </w:rPr>
      </w:pPr>
    </w:p>
    <w:p w14:paraId="0582AE5F" w14:textId="77777777" w:rsidR="003C2904" w:rsidRPr="001D1924" w:rsidRDefault="003C2904" w:rsidP="003C2904">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b/>
          <w:bCs/>
          <w:sz w:val="22"/>
          <w:szCs w:val="22"/>
          <w:highlight w:val="yellow"/>
        </w:rPr>
      </w:pPr>
      <w:r w:rsidRPr="001D1924">
        <w:rPr>
          <w:rFonts w:eastAsia="Calibri" w:cs="Arial"/>
          <w:sz w:val="22"/>
          <w:szCs w:val="22"/>
          <w:highlight w:val="yellow"/>
        </w:rPr>
        <w:t xml:space="preserve"> </w:t>
      </w:r>
    </w:p>
    <w:p w14:paraId="21C850B2" w14:textId="46F20F25" w:rsidR="003C2904" w:rsidRPr="001D1924" w:rsidRDefault="009050F7" w:rsidP="003C2904">
      <w:pPr>
        <w:rPr>
          <w:rFonts w:eastAsia="Calibri" w:cs="Arial"/>
          <w:highlight w:val="yellow"/>
        </w:rPr>
      </w:pPr>
      <w:r>
        <w:rPr>
          <w:rFonts w:eastAsia="Calibri" w:cs="Arial"/>
          <w:noProof/>
          <w:lang w:val="en-US" w:eastAsia="en-US"/>
        </w:rPr>
        <w:lastRenderedPageBreak/>
        <w:drawing>
          <wp:inline distT="0" distB="0" distL="0" distR="0" wp14:anchorId="55BDBF6D" wp14:editId="0A5A5817">
            <wp:extent cx="5243195" cy="32492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195" cy="3249295"/>
                    </a:xfrm>
                    <a:prstGeom prst="rect">
                      <a:avLst/>
                    </a:prstGeom>
                    <a:noFill/>
                  </pic:spPr>
                </pic:pic>
              </a:graphicData>
            </a:graphic>
          </wp:inline>
        </w:drawing>
      </w:r>
    </w:p>
    <w:p w14:paraId="6C0D8EB1" w14:textId="6FED661E" w:rsidR="003C2904" w:rsidRPr="001E6B4F" w:rsidRDefault="001E6B4F" w:rsidP="001E6B4F">
      <w:pPr>
        <w:rPr>
          <w:rFonts w:eastAsia="Calibri" w:cs="Arial"/>
          <w:szCs w:val="22"/>
        </w:rPr>
      </w:pPr>
      <w:r>
        <w:rPr>
          <w:rFonts w:eastAsia="Calibri" w:cs="Arial"/>
          <w:szCs w:val="22"/>
        </w:rPr>
        <w:t>The coastline feature</w:t>
      </w:r>
      <w:r w:rsidR="003C2904" w:rsidRPr="001E6B4F">
        <w:rPr>
          <w:rFonts w:eastAsia="Calibri" w:cs="Arial"/>
          <w:szCs w:val="22"/>
        </w:rPr>
        <w:t xml:space="preserve"> is symbolized with a solid line while the anchorage area is bordered </w:t>
      </w:r>
      <w:r>
        <w:rPr>
          <w:rFonts w:eastAsia="Calibri" w:cs="Arial"/>
          <w:szCs w:val="22"/>
        </w:rPr>
        <w:t>with a dashed line. Both features</w:t>
      </w:r>
      <w:r w:rsidR="003C2904" w:rsidRPr="001E6B4F">
        <w:rPr>
          <w:rFonts w:eastAsia="Calibri" w:cs="Arial"/>
          <w:szCs w:val="22"/>
        </w:rPr>
        <w:t xml:space="preserve"> share an edge that is part of the coastline. The symbo</w:t>
      </w:r>
      <w:r>
        <w:rPr>
          <w:rFonts w:eastAsia="Calibri" w:cs="Arial"/>
          <w:szCs w:val="22"/>
        </w:rPr>
        <w:t>lization of the coastline feature</w:t>
      </w:r>
      <w:r w:rsidR="003C2904" w:rsidRPr="001E6B4F">
        <w:rPr>
          <w:rFonts w:eastAsia="Calibri" w:cs="Arial"/>
          <w:szCs w:val="22"/>
        </w:rPr>
        <w:t xml:space="preserve"> suppresses the border of the anchorage area since the display priority of the coastline symbolization is higher. Note that priorities have to be evaluated again, if the </w:t>
      </w:r>
      <w:r w:rsidR="00C418AE">
        <w:rPr>
          <w:rFonts w:eastAsia="Calibri" w:cs="Arial"/>
          <w:szCs w:val="22"/>
        </w:rPr>
        <w:t xml:space="preserve">mariners selected viewing scale </w:t>
      </w:r>
      <w:r>
        <w:rPr>
          <w:rFonts w:eastAsia="Calibri" w:cs="Arial"/>
          <w:szCs w:val="22"/>
        </w:rPr>
        <w:t>changes.</w:t>
      </w:r>
    </w:p>
    <w:p w14:paraId="20E5D218" w14:textId="2F85AA64" w:rsidR="003C2904" w:rsidRPr="001E6B4F" w:rsidRDefault="003C2904" w:rsidP="003C2904">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sidRPr="001E6B4F">
        <w:rPr>
          <w:rFonts w:eastAsia="Calibri" w:cs="Arial"/>
          <w:szCs w:val="22"/>
        </w:rPr>
        <w:t xml:space="preserve">This suppression only applies to </w:t>
      </w:r>
      <w:r w:rsidR="001E6B4F">
        <w:rPr>
          <w:rFonts w:eastAsia="Calibri" w:cs="Arial"/>
          <w:szCs w:val="22"/>
        </w:rPr>
        <w:t>curve features and surface</w:t>
      </w:r>
      <w:r w:rsidRPr="001E6B4F">
        <w:rPr>
          <w:rFonts w:eastAsia="Calibri" w:cs="Arial"/>
          <w:szCs w:val="22"/>
        </w:rPr>
        <w:t xml:space="preserve"> boundaries. The rule for centred symbols, area patterns and point symbols is that all symbols </w:t>
      </w:r>
      <w:r w:rsidR="00C478C1">
        <w:rPr>
          <w:rFonts w:eastAsiaTheme="minorEastAsia" w:cs="Arial" w:hint="eastAsia"/>
          <w:szCs w:val="22"/>
        </w:rPr>
        <w:t>should</w:t>
      </w:r>
      <w:r w:rsidRPr="001E6B4F">
        <w:rPr>
          <w:rFonts w:eastAsia="Calibri" w:cs="Arial"/>
          <w:szCs w:val="22"/>
        </w:rPr>
        <w:t xml:space="preserve"> be drawn with the highest priority </w:t>
      </w:r>
      <w:r w:rsidR="00C478C1">
        <w:rPr>
          <w:rFonts w:eastAsiaTheme="minorEastAsia" w:cs="Arial" w:hint="eastAsia"/>
          <w:szCs w:val="22"/>
        </w:rPr>
        <w:t>feature</w:t>
      </w:r>
      <w:r w:rsidRPr="001E6B4F">
        <w:rPr>
          <w:rFonts w:eastAsia="Calibri" w:cs="Arial"/>
          <w:szCs w:val="22"/>
        </w:rPr>
        <w:t xml:space="preserve"> being drawn last independent of the </w:t>
      </w:r>
      <w:r w:rsidR="001E6B4F">
        <w:rPr>
          <w:rFonts w:eastAsia="Calibri" w:cs="Arial"/>
          <w:szCs w:val="22"/>
        </w:rPr>
        <w:t>geometric primitive (point, curve or surface</w:t>
      </w:r>
      <w:r w:rsidRPr="001E6B4F">
        <w:rPr>
          <w:rFonts w:eastAsia="Calibri" w:cs="Arial"/>
          <w:szCs w:val="22"/>
        </w:rPr>
        <w:t>).</w:t>
      </w:r>
    </w:p>
    <w:p w14:paraId="0E053CD3" w14:textId="6AD8963F" w:rsidR="003C2904" w:rsidRPr="001E6B4F" w:rsidRDefault="003C2904" w:rsidP="003C2904">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sidRPr="001E6B4F">
        <w:rPr>
          <w:rFonts w:eastAsia="Calibri" w:cs="Arial"/>
          <w:szCs w:val="22"/>
        </w:rPr>
        <w:t xml:space="preserve">There is one exception to this rule for suppressing overlapping lines. The manual chart correction lines </w:t>
      </w:r>
      <w:proofErr w:type="gramStart"/>
      <w:r w:rsidRPr="001E6B4F">
        <w:rPr>
          <w:rFonts w:eastAsia="Calibri" w:cs="Arial"/>
          <w:szCs w:val="22"/>
        </w:rPr>
        <w:t>LC(</w:t>
      </w:r>
      <w:proofErr w:type="spellStart"/>
      <w:proofErr w:type="gramEnd"/>
      <w:r w:rsidRPr="001E6B4F">
        <w:rPr>
          <w:rFonts w:eastAsia="Calibri" w:cs="Arial"/>
          <w:szCs w:val="22"/>
        </w:rPr>
        <w:t>CHCRIDnn</w:t>
      </w:r>
      <w:proofErr w:type="spellEnd"/>
      <w:r w:rsidRPr="001E6B4F">
        <w:rPr>
          <w:rFonts w:eastAsia="Calibri" w:cs="Arial"/>
          <w:szCs w:val="22"/>
        </w:rPr>
        <w:t>) and LC(</w:t>
      </w:r>
      <w:proofErr w:type="spellStart"/>
      <w:r w:rsidRPr="001E6B4F">
        <w:rPr>
          <w:rFonts w:eastAsia="Calibri" w:cs="Arial"/>
          <w:szCs w:val="22"/>
        </w:rPr>
        <w:t>CHCRDELn</w:t>
      </w:r>
      <w:proofErr w:type="spellEnd"/>
      <w:r w:rsidRPr="001E6B4F">
        <w:rPr>
          <w:rFonts w:eastAsia="Calibri" w:cs="Arial"/>
          <w:szCs w:val="22"/>
        </w:rPr>
        <w:t xml:space="preserve">) </w:t>
      </w:r>
      <w:r w:rsidR="00C478C1">
        <w:rPr>
          <w:rFonts w:eastAsiaTheme="minorEastAsia" w:cs="Arial" w:hint="eastAsia"/>
          <w:szCs w:val="22"/>
        </w:rPr>
        <w:t>should</w:t>
      </w:r>
      <w:r w:rsidRPr="001E6B4F">
        <w:rPr>
          <w:rFonts w:eastAsia="Calibri" w:cs="Arial"/>
          <w:szCs w:val="22"/>
        </w:rPr>
        <w:t xml:space="preserve"> coexist with the underlying line. Both </w:t>
      </w:r>
      <w:proofErr w:type="gramStart"/>
      <w:r w:rsidRPr="001E6B4F">
        <w:rPr>
          <w:rFonts w:eastAsia="Calibri" w:cs="Arial"/>
          <w:szCs w:val="22"/>
        </w:rPr>
        <w:t>LC(</w:t>
      </w:r>
      <w:proofErr w:type="spellStart"/>
      <w:proofErr w:type="gramEnd"/>
      <w:r w:rsidRPr="001E6B4F">
        <w:rPr>
          <w:rFonts w:eastAsia="Calibri" w:cs="Arial"/>
          <w:szCs w:val="22"/>
        </w:rPr>
        <w:t>CHCRIDnn</w:t>
      </w:r>
      <w:proofErr w:type="spellEnd"/>
      <w:r w:rsidRPr="001E6B4F">
        <w:rPr>
          <w:rFonts w:eastAsia="Calibri" w:cs="Arial"/>
          <w:szCs w:val="22"/>
        </w:rPr>
        <w:t>) or LC(</w:t>
      </w:r>
      <w:proofErr w:type="spellStart"/>
      <w:r w:rsidRPr="001E6B4F">
        <w:rPr>
          <w:rFonts w:eastAsia="Calibri" w:cs="Arial"/>
          <w:szCs w:val="22"/>
        </w:rPr>
        <w:t>CHCRDELn</w:t>
      </w:r>
      <w:proofErr w:type="spellEnd"/>
      <w:r w:rsidRPr="001E6B4F">
        <w:rPr>
          <w:rFonts w:eastAsia="Calibri" w:cs="Arial"/>
          <w:szCs w:val="22"/>
        </w:rPr>
        <w:t xml:space="preserve">) and the underlying line </w:t>
      </w:r>
      <w:r w:rsidR="00C478C1">
        <w:rPr>
          <w:rFonts w:eastAsiaTheme="minorEastAsia" w:cs="Arial" w:hint="eastAsia"/>
          <w:szCs w:val="22"/>
        </w:rPr>
        <w:t>should</w:t>
      </w:r>
      <w:r w:rsidRPr="001E6B4F">
        <w:rPr>
          <w:rFonts w:eastAsia="Calibri" w:cs="Arial"/>
          <w:szCs w:val="22"/>
        </w:rPr>
        <w:t xml:space="preserve"> be drawn. </w:t>
      </w:r>
    </w:p>
    <w:p w14:paraId="63A0084E" w14:textId="48D03E20" w:rsidR="003C2904" w:rsidRPr="009C60C1" w:rsidRDefault="003C2904" w:rsidP="009C60C1">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zCs w:val="22"/>
        </w:rPr>
      </w:pPr>
      <w:r w:rsidRPr="00C418AE">
        <w:rPr>
          <w:rFonts w:eastAsia="Calibri" w:cs="Arial"/>
          <w:szCs w:val="22"/>
        </w:rPr>
        <w:t xml:space="preserve">Overdrawing may be </w:t>
      </w:r>
      <w:r w:rsidRPr="001E6B4F">
        <w:rPr>
          <w:rFonts w:eastAsia="Calibri" w:cs="Arial"/>
          <w:szCs w:val="22"/>
        </w:rPr>
        <w:t>essential, for example in the case of a buoy, and its name and light flare. These are given offsets in the symbol library to avoid the symbols being drawn over each other.</w:t>
      </w:r>
    </w:p>
    <w:p w14:paraId="604716FF" w14:textId="042CF0A4" w:rsidR="001E6B4F" w:rsidRPr="001E6B4F" w:rsidRDefault="002E3794" w:rsidP="001E6B4F">
      <w:pPr>
        <w:pStyle w:val="Heading2"/>
        <w:numPr>
          <w:ilvl w:val="0"/>
          <w:numId w:val="0"/>
        </w:numPr>
        <w:spacing w:after="0"/>
        <w:ind w:left="576" w:hanging="576"/>
        <w:rPr>
          <w:rFonts w:eastAsia="Calibri" w:cs="Arial"/>
          <w:sz w:val="20"/>
        </w:rPr>
      </w:pPr>
      <w:bookmarkStart w:id="1554" w:name="_Toc346149874"/>
      <w:bookmarkStart w:id="1555" w:name="_Toc346156248"/>
      <w:bookmarkStart w:id="1556" w:name="_Toc348447778"/>
      <w:bookmarkStart w:id="1557" w:name="_Toc368905033"/>
      <w:bookmarkStart w:id="1558" w:name="_Toc388963913"/>
      <w:bookmarkStart w:id="1559" w:name="_Toc412540256"/>
      <w:bookmarkStart w:id="1560" w:name="_Toc439685389"/>
      <w:r>
        <w:rPr>
          <w:sz w:val="20"/>
          <w:lang w:eastAsia="en-US"/>
        </w:rPr>
        <w:t>C2</w:t>
      </w:r>
      <w:r w:rsidR="001E6B4F" w:rsidRPr="001E6B4F">
        <w:rPr>
          <w:sz w:val="20"/>
          <w:lang w:eastAsia="en-US"/>
        </w:rPr>
        <w:t>.8.2</w:t>
      </w:r>
      <w:r w:rsidR="001E6B4F" w:rsidRPr="001E6B4F">
        <w:rPr>
          <w:rFonts w:eastAsia="Calibri" w:cs="Arial"/>
          <w:sz w:val="20"/>
        </w:rPr>
        <w:tab/>
      </w:r>
      <w:r w:rsidR="001E6B4F" w:rsidRPr="001E6B4F">
        <w:rPr>
          <w:rFonts w:eastAsia="Calibri" w:cs="Arial"/>
          <w:sz w:val="20"/>
        </w:rPr>
        <w:tab/>
        <w:t>RADAR Flag</w:t>
      </w:r>
      <w:bookmarkEnd w:id="1554"/>
      <w:bookmarkEnd w:id="1555"/>
      <w:bookmarkEnd w:id="1556"/>
      <w:bookmarkEnd w:id="1557"/>
      <w:bookmarkEnd w:id="1558"/>
      <w:bookmarkEnd w:id="1559"/>
      <w:bookmarkEnd w:id="1560"/>
    </w:p>
    <w:p w14:paraId="224A1FA3"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10AC7261" w14:textId="64618602"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Pr>
          <w:rFonts w:eastAsia="Calibri" w:cs="Arial"/>
        </w:rPr>
        <w:t>The display plane indicates whether features</w:t>
      </w:r>
      <w:r w:rsidRPr="001E6B4F">
        <w:rPr>
          <w:rFonts w:eastAsia="Calibri" w:cs="Arial"/>
        </w:rPr>
        <w:t xml:space="preserve"> are shown on top of the raw radar picture. Two different values can occur in this field:</w:t>
      </w:r>
    </w:p>
    <w:p w14:paraId="42ACB5A0"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76C0926A"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4536"/>
      </w:tblGrid>
      <w:tr w:rsidR="001E6B4F" w:rsidRPr="001E6B4F" w14:paraId="07C37589" w14:textId="77777777" w:rsidTr="001140CC">
        <w:tc>
          <w:tcPr>
            <w:tcW w:w="959" w:type="dxa"/>
            <w:shd w:val="clear" w:color="auto" w:fill="BFBFBF"/>
          </w:tcPr>
          <w:p w14:paraId="54BDDDCC" w14:textId="77777777" w:rsidR="001E6B4F" w:rsidRPr="001E6B4F" w:rsidRDefault="001E6B4F" w:rsidP="001E6B4F">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b/>
                <w:bCs/>
              </w:rPr>
            </w:pPr>
            <w:r w:rsidRPr="001E6B4F">
              <w:rPr>
                <w:rFonts w:eastAsia="Calibri" w:cs="Arial"/>
                <w:b/>
                <w:bCs/>
              </w:rPr>
              <w:t xml:space="preserve">Value </w:t>
            </w:r>
          </w:p>
        </w:tc>
        <w:tc>
          <w:tcPr>
            <w:tcW w:w="4536" w:type="dxa"/>
            <w:shd w:val="clear" w:color="auto" w:fill="BFBFBF"/>
          </w:tcPr>
          <w:p w14:paraId="12F2CD87" w14:textId="77777777" w:rsidR="001E6B4F" w:rsidRPr="001E6B4F" w:rsidRDefault="001E6B4F" w:rsidP="001E6B4F">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b/>
                <w:bCs/>
              </w:rPr>
            </w:pPr>
            <w:r w:rsidRPr="001E6B4F">
              <w:rPr>
                <w:rFonts w:eastAsia="Calibri" w:cs="Arial"/>
                <w:b/>
                <w:bCs/>
              </w:rPr>
              <w:t>Description</w:t>
            </w:r>
          </w:p>
        </w:tc>
      </w:tr>
      <w:tr w:rsidR="001E6B4F" w:rsidRPr="001E6B4F" w14:paraId="1D3BBF1E" w14:textId="77777777" w:rsidTr="001140CC">
        <w:tc>
          <w:tcPr>
            <w:tcW w:w="959" w:type="dxa"/>
          </w:tcPr>
          <w:p w14:paraId="7080B2CD" w14:textId="77777777" w:rsidR="001E6B4F" w:rsidRPr="001E6B4F" w:rsidRDefault="001E6B4F" w:rsidP="001E6B4F">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O</w:t>
            </w:r>
          </w:p>
        </w:tc>
        <w:tc>
          <w:tcPr>
            <w:tcW w:w="4536" w:type="dxa"/>
          </w:tcPr>
          <w:p w14:paraId="14585EDB" w14:textId="1208E760" w:rsidR="001E6B4F" w:rsidRPr="001E6B4F" w:rsidRDefault="001E6B4F" w:rsidP="00C478C1">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 xml:space="preserve">puts the </w:t>
            </w:r>
            <w:r w:rsidR="00C478C1">
              <w:rPr>
                <w:rFonts w:eastAsiaTheme="minorEastAsia" w:cs="Arial" w:hint="eastAsia"/>
              </w:rPr>
              <w:t>feature</w:t>
            </w:r>
            <w:r w:rsidR="00C478C1">
              <w:rPr>
                <w:rFonts w:eastAsiaTheme="minorEastAsia" w:cs="Arial"/>
              </w:rPr>
              <w:t>’</w:t>
            </w:r>
            <w:r w:rsidR="00C478C1">
              <w:rPr>
                <w:rFonts w:eastAsiaTheme="minorEastAsia" w:cs="Arial" w:hint="eastAsia"/>
              </w:rPr>
              <w:t>s</w:t>
            </w:r>
            <w:r w:rsidRPr="001E6B4F">
              <w:rPr>
                <w:rFonts w:eastAsia="Calibri" w:cs="Arial"/>
              </w:rPr>
              <w:t xml:space="preserve"> presentation over radar</w:t>
            </w:r>
          </w:p>
        </w:tc>
      </w:tr>
      <w:tr w:rsidR="001E6B4F" w:rsidRPr="001E6B4F" w14:paraId="5E45911E" w14:textId="77777777" w:rsidTr="001140CC">
        <w:tc>
          <w:tcPr>
            <w:tcW w:w="959" w:type="dxa"/>
          </w:tcPr>
          <w:p w14:paraId="181FA749" w14:textId="2E805FAA" w:rsidR="001E6B4F" w:rsidRPr="001E6B4F" w:rsidRDefault="001E6B4F" w:rsidP="001E6B4F">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Pr>
                <w:rFonts w:eastAsia="Calibri" w:cs="Arial"/>
              </w:rPr>
              <w:t>U</w:t>
            </w:r>
          </w:p>
        </w:tc>
        <w:tc>
          <w:tcPr>
            <w:tcW w:w="4536" w:type="dxa"/>
          </w:tcPr>
          <w:p w14:paraId="116156A4" w14:textId="77777777" w:rsidR="001E6B4F" w:rsidRPr="001E6B4F" w:rsidRDefault="001E6B4F" w:rsidP="001E6B4F">
            <w:pP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the presentation is suppressed by radar</w:t>
            </w:r>
          </w:p>
        </w:tc>
      </w:tr>
    </w:tbl>
    <w:p w14:paraId="135FF344" w14:textId="0DE2DB9F"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567"/>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b/>
          <w:bCs/>
        </w:rPr>
      </w:pPr>
      <w:r w:rsidRPr="001E6B4F">
        <w:rPr>
          <w:rFonts w:eastAsia="Calibri" w:cs="Arial"/>
          <w:b/>
          <w:bCs/>
        </w:rPr>
        <w:tab/>
        <w:t xml:space="preserve"> </w:t>
      </w:r>
    </w:p>
    <w:p w14:paraId="33860389" w14:textId="05A51DD5" w:rsidR="001E6B4F" w:rsidRPr="001E6B4F" w:rsidRDefault="00F3796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Pr>
          <w:rFonts w:eastAsia="Calibri" w:cs="Arial"/>
        </w:rPr>
        <w:t>As a fail-safe, features</w:t>
      </w:r>
      <w:r w:rsidR="001E6B4F" w:rsidRPr="001E6B4F">
        <w:rPr>
          <w:rFonts w:eastAsia="Calibri" w:cs="Arial"/>
        </w:rPr>
        <w:t xml:space="preserve"> are automatically assigned ‘O’ OVERRADAR if </w:t>
      </w:r>
      <w:r>
        <w:rPr>
          <w:rFonts w:eastAsia="Calibri" w:cs="Arial"/>
        </w:rPr>
        <w:t xml:space="preserve">the </w:t>
      </w:r>
      <w:proofErr w:type="spellStart"/>
      <w:r>
        <w:rPr>
          <w:rFonts w:eastAsia="Calibri" w:cs="Arial"/>
        </w:rPr>
        <w:t>displayPlane</w:t>
      </w:r>
      <w:proofErr w:type="spellEnd"/>
      <w:r>
        <w:rPr>
          <w:rFonts w:eastAsia="Calibri" w:cs="Arial"/>
        </w:rPr>
        <w:t xml:space="preserve"> field in the portrayal catalogue</w:t>
      </w:r>
      <w:r w:rsidR="001E6B4F" w:rsidRPr="001E6B4F">
        <w:rPr>
          <w:rFonts w:eastAsia="Calibri" w:cs="Arial"/>
        </w:rPr>
        <w:t xml:space="preserve"> is empty.</w:t>
      </w:r>
    </w:p>
    <w:p w14:paraId="37427EE7"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0D0B3F7C" w14:textId="7AA10458"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 xml:space="preserve">When the RADAR overlay is present on the ECDIS chart display the OVERRADAR flag takes </w:t>
      </w:r>
      <w:r w:rsidR="00C418AE" w:rsidRPr="001E6B4F">
        <w:rPr>
          <w:rFonts w:eastAsia="Calibri" w:cs="Arial"/>
        </w:rPr>
        <w:t>precedence</w:t>
      </w:r>
      <w:r w:rsidRPr="001E6B4F">
        <w:rPr>
          <w:rFonts w:eastAsia="Calibri" w:cs="Arial"/>
        </w:rPr>
        <w:t xml:space="preserve"> over the </w:t>
      </w:r>
      <w:r w:rsidR="00C478C1">
        <w:rPr>
          <w:rFonts w:eastAsiaTheme="minorEastAsia" w:cs="Arial" w:hint="eastAsia"/>
        </w:rPr>
        <w:t>features</w:t>
      </w:r>
      <w:r w:rsidRPr="001E6B4F">
        <w:rPr>
          <w:rFonts w:eastAsia="Calibri" w:cs="Arial"/>
        </w:rPr>
        <w:t xml:space="preserve"> display priority.   </w:t>
      </w:r>
    </w:p>
    <w:p w14:paraId="038F2A2E"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2651C7AE"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2A66350E" w14:textId="0559DD3A" w:rsidR="001E6B4F" w:rsidRPr="001E6B4F" w:rsidRDefault="002E3794" w:rsidP="00F3796F">
      <w:pPr>
        <w:pStyle w:val="Heading2"/>
        <w:numPr>
          <w:ilvl w:val="0"/>
          <w:numId w:val="0"/>
        </w:numPr>
        <w:spacing w:after="0"/>
        <w:rPr>
          <w:rFonts w:eastAsia="Calibri" w:cs="Arial"/>
          <w:sz w:val="20"/>
        </w:rPr>
      </w:pPr>
      <w:bookmarkStart w:id="1561" w:name="_Toc346149875"/>
      <w:bookmarkStart w:id="1562" w:name="_Toc346156249"/>
      <w:bookmarkStart w:id="1563" w:name="_Toc348447779"/>
      <w:bookmarkStart w:id="1564" w:name="_Toc368905034"/>
      <w:bookmarkStart w:id="1565" w:name="_Toc388963914"/>
      <w:bookmarkStart w:id="1566" w:name="_Toc412540257"/>
      <w:bookmarkStart w:id="1567" w:name="_Toc439685390"/>
      <w:r>
        <w:rPr>
          <w:sz w:val="20"/>
          <w:lang w:eastAsia="en-US"/>
        </w:rPr>
        <w:lastRenderedPageBreak/>
        <w:t>C2</w:t>
      </w:r>
      <w:r w:rsidR="00F3796F" w:rsidRPr="001E6B4F">
        <w:rPr>
          <w:sz w:val="20"/>
          <w:lang w:eastAsia="en-US"/>
        </w:rPr>
        <w:t>.8.</w:t>
      </w:r>
      <w:r w:rsidR="00F3796F">
        <w:rPr>
          <w:sz w:val="20"/>
          <w:lang w:eastAsia="en-US"/>
        </w:rPr>
        <w:t>3</w:t>
      </w:r>
      <w:r w:rsidR="001E6B4F" w:rsidRPr="001E6B4F">
        <w:rPr>
          <w:rFonts w:eastAsia="Calibri" w:cs="Arial"/>
          <w:sz w:val="20"/>
        </w:rPr>
        <w:tab/>
      </w:r>
      <w:r w:rsidR="001E6B4F" w:rsidRPr="001E6B4F">
        <w:rPr>
          <w:rFonts w:eastAsia="Calibri" w:cs="Arial"/>
          <w:sz w:val="20"/>
        </w:rPr>
        <w:tab/>
        <w:t xml:space="preserve">Display </w:t>
      </w:r>
      <w:bookmarkEnd w:id="1561"/>
      <w:bookmarkEnd w:id="1562"/>
      <w:bookmarkEnd w:id="1563"/>
      <w:bookmarkEnd w:id="1564"/>
      <w:r w:rsidR="00F3796F">
        <w:rPr>
          <w:rFonts w:eastAsia="Calibri" w:cs="Arial"/>
          <w:sz w:val="20"/>
        </w:rPr>
        <w:t>Mode</w:t>
      </w:r>
      <w:bookmarkEnd w:id="1565"/>
      <w:bookmarkEnd w:id="1566"/>
      <w:bookmarkEnd w:id="1567"/>
    </w:p>
    <w:p w14:paraId="2E0E2192"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6F2A9C74" w14:textId="446606B9" w:rsidR="001E6B4F" w:rsidRPr="001E6B4F" w:rsidRDefault="00F3796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Pr>
          <w:rFonts w:eastAsia="Calibri" w:cs="Arial"/>
        </w:rPr>
        <w:t>The portrayal catalogue assigns every feature a display mode that is based</w:t>
      </w:r>
      <w:r w:rsidR="001E6B4F" w:rsidRPr="001E6B4F">
        <w:rPr>
          <w:rFonts w:eastAsia="Calibri" w:cs="Arial"/>
        </w:rPr>
        <w:t xml:space="preserve"> IMO Display Categories (see IMO Performance Standards for ECDIS [2]).</w:t>
      </w:r>
    </w:p>
    <w:p w14:paraId="50C0F3BE"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1553A58E"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The IMO "display categories" are as follows:</w:t>
      </w:r>
    </w:p>
    <w:p w14:paraId="4502F0C8"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spacing w:after="0"/>
        <w:rPr>
          <w:rFonts w:eastAsia="Calibri" w:cs="Arial"/>
        </w:rPr>
      </w:pPr>
    </w:p>
    <w:p w14:paraId="1CDC0B57" w14:textId="0E30A633"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spacing w:after="0"/>
        <w:rPr>
          <w:rFonts w:eastAsia="Calibri" w:cs="Arial"/>
        </w:rPr>
      </w:pPr>
      <w:r w:rsidRPr="001E6B4F">
        <w:rPr>
          <w:rFonts w:eastAsia="Calibri" w:cs="Arial"/>
          <w:b/>
          <w:bCs/>
        </w:rPr>
        <w:t>Display Base</w:t>
      </w:r>
      <w:r w:rsidRPr="001E6B4F">
        <w:rPr>
          <w:rFonts w:eastAsia="Calibri" w:cs="Arial"/>
        </w:rPr>
        <w:t xml:space="preserve"> is that part of the Standard Display which </w:t>
      </w:r>
      <w:r w:rsidR="00C478C1">
        <w:rPr>
          <w:rFonts w:eastAsiaTheme="minorEastAsia" w:cs="Arial" w:hint="eastAsia"/>
        </w:rPr>
        <w:t>should</w:t>
      </w:r>
      <w:r w:rsidRPr="001E6B4F">
        <w:rPr>
          <w:rFonts w:eastAsia="Calibri" w:cs="Arial"/>
        </w:rPr>
        <w:t xml:space="preserve"> be permanently retained on the display (see IMO Performance Standards [2]).</w:t>
      </w:r>
    </w:p>
    <w:p w14:paraId="40ABC48C"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spacing w:after="0"/>
        <w:rPr>
          <w:rFonts w:eastAsia="Calibri" w:cs="Arial"/>
        </w:rPr>
      </w:pPr>
    </w:p>
    <w:p w14:paraId="18A014B1" w14:textId="7B649A29"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spacing w:after="0"/>
        <w:rPr>
          <w:rFonts w:eastAsia="Calibri" w:cs="Arial"/>
        </w:rPr>
      </w:pPr>
      <w:r w:rsidRPr="001E6B4F">
        <w:rPr>
          <w:rFonts w:eastAsia="Calibri" w:cs="Arial"/>
          <w:b/>
          <w:bCs/>
        </w:rPr>
        <w:t>Standard Display</w:t>
      </w:r>
      <w:r w:rsidRPr="001E6B4F">
        <w:rPr>
          <w:rFonts w:eastAsia="Calibri" w:cs="Arial"/>
        </w:rPr>
        <w:t xml:space="preserve"> information is that part of the SENC which </w:t>
      </w:r>
      <w:r w:rsidR="00C478C1">
        <w:rPr>
          <w:rFonts w:eastAsiaTheme="minorEastAsia" w:cs="Arial" w:hint="eastAsia"/>
        </w:rPr>
        <w:t>should</w:t>
      </w:r>
      <w:r w:rsidRPr="001E6B4F">
        <w:rPr>
          <w:rFonts w:eastAsia="Calibri" w:cs="Arial"/>
        </w:rPr>
        <w:t xml:space="preserve"> be presented when the ECDIS display is first switched on, and at any time by a single operator action (see IMO Performance Standards [2]).</w:t>
      </w:r>
    </w:p>
    <w:p w14:paraId="50467802" w14:textId="77777777"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spacing w:after="0"/>
        <w:rPr>
          <w:rFonts w:eastAsia="Calibri" w:cs="Arial"/>
        </w:rPr>
      </w:pPr>
    </w:p>
    <w:p w14:paraId="3A76B6EC" w14:textId="77777777"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b/>
          <w:bCs/>
        </w:rPr>
        <w:t>All Other Information</w:t>
      </w:r>
      <w:r w:rsidRPr="001E6B4F">
        <w:rPr>
          <w:rFonts w:eastAsia="Calibri" w:cs="Arial"/>
        </w:rPr>
        <w:t xml:space="preserve"> includes all SENC information that is not in the Standard Display, to be displayed on demand by the Mariner.</w:t>
      </w:r>
    </w:p>
    <w:p w14:paraId="77545F89" w14:textId="77777777"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p w14:paraId="7AE208DF" w14:textId="77777777"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b/>
        </w:rPr>
      </w:pPr>
    </w:p>
    <w:p w14:paraId="4C7B47D3" w14:textId="0CE12C42" w:rsidR="001E6B4F" w:rsidRPr="001E6B4F" w:rsidRDefault="002E3794" w:rsidP="00F3796F">
      <w:pPr>
        <w:pStyle w:val="Heading2"/>
        <w:numPr>
          <w:ilvl w:val="0"/>
          <w:numId w:val="0"/>
        </w:numPr>
        <w:tabs>
          <w:tab w:val="clear" w:pos="540"/>
          <w:tab w:val="clear" w:pos="700"/>
          <w:tab w:val="left" w:pos="-720"/>
          <w:tab w:val="left" w:pos="-16"/>
          <w:tab w:val="left" w:pos="993"/>
          <w:tab w:val="left" w:pos="1423"/>
          <w:tab w:val="left" w:pos="2143"/>
          <w:tab w:val="left" w:pos="2863"/>
          <w:tab w:val="left" w:pos="3583"/>
          <w:tab w:val="left" w:pos="4303"/>
          <w:tab w:val="left" w:pos="5023"/>
          <w:tab w:val="left" w:pos="5743"/>
          <w:tab w:val="left" w:pos="6463"/>
          <w:tab w:val="left" w:pos="7183"/>
          <w:tab w:val="left" w:pos="7903"/>
          <w:tab w:val="left" w:pos="8623"/>
        </w:tabs>
        <w:suppressAutoHyphens w:val="0"/>
        <w:spacing w:before="0" w:after="0" w:line="240" w:lineRule="auto"/>
        <w:ind w:left="576" w:hanging="576"/>
        <w:jc w:val="left"/>
        <w:rPr>
          <w:rFonts w:eastAsia="Calibri" w:cs="Arial"/>
          <w:sz w:val="20"/>
        </w:rPr>
      </w:pPr>
      <w:bookmarkStart w:id="1568" w:name="_Toc368905035"/>
      <w:bookmarkStart w:id="1569" w:name="_Toc388963915"/>
      <w:bookmarkStart w:id="1570" w:name="_Toc412540258"/>
      <w:bookmarkStart w:id="1571" w:name="_Toc439685391"/>
      <w:r>
        <w:rPr>
          <w:sz w:val="20"/>
          <w:lang w:eastAsia="en-US"/>
        </w:rPr>
        <w:t>C2</w:t>
      </w:r>
      <w:r w:rsidR="00F3796F" w:rsidRPr="001E6B4F">
        <w:rPr>
          <w:sz w:val="20"/>
          <w:lang w:eastAsia="en-US"/>
        </w:rPr>
        <w:t>.8.</w:t>
      </w:r>
      <w:r w:rsidR="00F3796F">
        <w:rPr>
          <w:sz w:val="20"/>
          <w:lang w:eastAsia="en-US"/>
        </w:rPr>
        <w:t>3.1</w:t>
      </w:r>
      <w:r w:rsidR="00F3796F">
        <w:rPr>
          <w:sz w:val="20"/>
          <w:lang w:eastAsia="en-US"/>
        </w:rPr>
        <w:tab/>
      </w:r>
      <w:r w:rsidR="001E6B4F" w:rsidRPr="001E6B4F">
        <w:rPr>
          <w:rFonts w:eastAsia="Calibri" w:cs="Arial"/>
          <w:sz w:val="20"/>
        </w:rPr>
        <w:t>Independent Mariner Selections</w:t>
      </w:r>
      <w:bookmarkEnd w:id="1568"/>
      <w:bookmarkEnd w:id="1569"/>
      <w:bookmarkEnd w:id="1570"/>
      <w:bookmarkEnd w:id="1571"/>
    </w:p>
    <w:p w14:paraId="307F4A63" w14:textId="77777777" w:rsidR="001E6B4F" w:rsidRPr="001E6B4F" w:rsidRDefault="001E6B4F" w:rsidP="001E6B4F">
      <w:pPr>
        <w:pStyle w:val="ListParagraph"/>
        <w:spacing w:after="0"/>
        <w:ind w:left="1785"/>
        <w:rPr>
          <w:rFonts w:eastAsia="Calibri" w:cs="Arial"/>
        </w:rPr>
      </w:pPr>
    </w:p>
    <w:p w14:paraId="1E557E8D" w14:textId="56B345EF"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r w:rsidRPr="001E6B4F">
        <w:rPr>
          <w:rFonts w:eastAsia="Calibri" w:cs="Arial"/>
        </w:rPr>
        <w:t>There are a number of settings in ECDIS that can be operated by the Mariner that will alter the charted disp</w:t>
      </w:r>
      <w:r w:rsidR="00F3796F">
        <w:rPr>
          <w:rFonts w:eastAsia="Calibri" w:cs="Arial"/>
        </w:rPr>
        <w:t>lay. Each of these features has a display mode</w:t>
      </w:r>
      <w:r w:rsidRPr="001E6B4F">
        <w:rPr>
          <w:rFonts w:eastAsia="Calibri" w:cs="Arial"/>
        </w:rPr>
        <w:t xml:space="preserve"> assigned but </w:t>
      </w:r>
      <w:r w:rsidR="00C478C1">
        <w:rPr>
          <w:rFonts w:eastAsiaTheme="minorEastAsia" w:cs="Arial" w:hint="eastAsia"/>
        </w:rPr>
        <w:t>should</w:t>
      </w:r>
      <w:r w:rsidRPr="001E6B4F">
        <w:rPr>
          <w:rFonts w:eastAsia="Calibri" w:cs="Arial"/>
        </w:rPr>
        <w:t xml:space="preserve"> only be shown in that display </w:t>
      </w:r>
      <w:r w:rsidR="00F3796F">
        <w:rPr>
          <w:rFonts w:eastAsia="Calibri" w:cs="Arial"/>
        </w:rPr>
        <w:t>mode</w:t>
      </w:r>
      <w:r w:rsidRPr="001E6B4F">
        <w:rPr>
          <w:rFonts w:eastAsia="Calibri" w:cs="Arial"/>
        </w:rPr>
        <w:t xml:space="preserve"> if the Mariner has decided to select this option. Listed alphabetically below are the Mariner selectors that </w:t>
      </w:r>
      <w:r w:rsidR="00C478C1">
        <w:rPr>
          <w:rFonts w:eastAsiaTheme="minorEastAsia" w:cs="Arial" w:hint="eastAsia"/>
        </w:rPr>
        <w:t>should</w:t>
      </w:r>
      <w:r w:rsidRPr="001E6B4F">
        <w:rPr>
          <w:rFonts w:eastAsia="Calibri" w:cs="Arial"/>
        </w:rPr>
        <w:t xml:space="preserve"> be available in ECDIS, the name of the selector in the ECDIS GUI and a functional description. There are a number of other optional extra Mariner selectors that can be included in ECDIS at the bottom of the table.</w:t>
      </w:r>
    </w:p>
    <w:p w14:paraId="50E49EBE" w14:textId="77777777" w:rsidR="001E6B4F" w:rsidRPr="001E6B4F" w:rsidRDefault="001E6B4F" w:rsidP="001E6B4F">
      <w:pPr>
        <w:pBdr>
          <w:top w:val="single" w:sz="6" w:space="0" w:color="FFFFFF"/>
          <w:left w:val="single" w:sz="6" w:space="2"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after="0"/>
        <w:rPr>
          <w:rFonts w:eastAsia="Calibri" w:cs="Arial"/>
        </w:rPr>
      </w:pPr>
    </w:p>
    <w:tbl>
      <w:tblPr>
        <w:tblW w:w="797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835"/>
        <w:gridCol w:w="2146"/>
        <w:gridCol w:w="2761"/>
      </w:tblGrid>
      <w:tr w:rsidR="001E6B4F" w:rsidRPr="001E6B4F" w14:paraId="6F1D278E" w14:textId="77777777" w:rsidTr="001140CC">
        <w:tc>
          <w:tcPr>
            <w:tcW w:w="1247" w:type="dxa"/>
            <w:tcBorders>
              <w:top w:val="single" w:sz="4" w:space="0" w:color="auto"/>
              <w:left w:val="single" w:sz="4" w:space="0" w:color="auto"/>
              <w:bottom w:val="single" w:sz="4" w:space="0" w:color="auto"/>
              <w:right w:val="single" w:sz="4" w:space="0" w:color="auto"/>
            </w:tcBorders>
            <w:shd w:val="clear" w:color="auto" w:fill="BFBFBF"/>
          </w:tcPr>
          <w:p w14:paraId="6DAACFB7"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b/>
                <w:bCs/>
              </w:rPr>
              <w:t>Clause</w:t>
            </w:r>
          </w:p>
        </w:tc>
        <w:tc>
          <w:tcPr>
            <w:tcW w:w="1842" w:type="dxa"/>
            <w:tcBorders>
              <w:top w:val="single" w:sz="4" w:space="0" w:color="auto"/>
              <w:left w:val="single" w:sz="4" w:space="0" w:color="auto"/>
              <w:bottom w:val="single" w:sz="4" w:space="0" w:color="auto"/>
              <w:right w:val="single" w:sz="4" w:space="0" w:color="auto"/>
            </w:tcBorders>
            <w:shd w:val="clear" w:color="auto" w:fill="BFBFBF"/>
            <w:hideMark/>
          </w:tcPr>
          <w:p w14:paraId="4CEF8083"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b/>
                <w:bCs/>
              </w:rPr>
              <w:t>ECDIS Implementation</w:t>
            </w:r>
          </w:p>
        </w:tc>
        <w:tc>
          <w:tcPr>
            <w:tcW w:w="2194" w:type="dxa"/>
            <w:tcBorders>
              <w:top w:val="single" w:sz="4" w:space="0" w:color="auto"/>
              <w:left w:val="single" w:sz="4" w:space="0" w:color="auto"/>
              <w:bottom w:val="single" w:sz="4" w:space="0" w:color="auto"/>
              <w:right w:val="single" w:sz="4" w:space="0" w:color="auto"/>
            </w:tcBorders>
            <w:shd w:val="clear" w:color="auto" w:fill="BFBFBF"/>
            <w:hideMark/>
          </w:tcPr>
          <w:p w14:paraId="1B220420"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b/>
                <w:bCs/>
              </w:rPr>
            </w:pPr>
            <w:r w:rsidRPr="001E6B4F">
              <w:rPr>
                <w:rFonts w:eastAsia="Calibri" w:cs="Arial"/>
                <w:b/>
                <w:bCs/>
              </w:rPr>
              <w:t>Name of Selector in ECDIS</w:t>
            </w:r>
          </w:p>
        </w:tc>
        <w:tc>
          <w:tcPr>
            <w:tcW w:w="2687" w:type="dxa"/>
            <w:tcBorders>
              <w:top w:val="single" w:sz="4" w:space="0" w:color="auto"/>
              <w:left w:val="single" w:sz="4" w:space="0" w:color="auto"/>
              <w:bottom w:val="single" w:sz="4" w:space="0" w:color="auto"/>
              <w:right w:val="single" w:sz="4" w:space="0" w:color="auto"/>
            </w:tcBorders>
            <w:shd w:val="clear" w:color="auto" w:fill="BFBFBF"/>
            <w:hideMark/>
          </w:tcPr>
          <w:p w14:paraId="0304EDA3"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b/>
                <w:bCs/>
              </w:rPr>
              <w:t>Function Description</w:t>
            </w:r>
          </w:p>
        </w:tc>
      </w:tr>
      <w:tr w:rsidR="001E6B4F" w:rsidRPr="001E6B4F" w14:paraId="59A2F88E" w14:textId="77777777" w:rsidTr="001140CC">
        <w:tc>
          <w:tcPr>
            <w:tcW w:w="1247" w:type="dxa"/>
            <w:tcBorders>
              <w:top w:val="single" w:sz="4" w:space="0" w:color="auto"/>
              <w:left w:val="single" w:sz="4" w:space="0" w:color="auto"/>
              <w:bottom w:val="single" w:sz="4" w:space="0" w:color="auto"/>
              <w:right w:val="single" w:sz="4" w:space="0" w:color="auto"/>
            </w:tcBorders>
          </w:tcPr>
          <w:p w14:paraId="4C836C45" w14:textId="6073427D"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68DD833B"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15006B6B"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Accuracy</w:t>
            </w:r>
          </w:p>
        </w:tc>
        <w:tc>
          <w:tcPr>
            <w:tcW w:w="2687" w:type="dxa"/>
            <w:tcBorders>
              <w:top w:val="single" w:sz="4" w:space="0" w:color="auto"/>
              <w:left w:val="single" w:sz="4" w:space="0" w:color="auto"/>
              <w:bottom w:val="single" w:sz="4" w:space="0" w:color="auto"/>
              <w:right w:val="single" w:sz="4" w:space="0" w:color="auto"/>
            </w:tcBorders>
          </w:tcPr>
          <w:p w14:paraId="4C259A73" w14:textId="77777777" w:rsidR="001E6B4F" w:rsidRPr="001E6B4F" w:rsidRDefault="001E6B4F" w:rsidP="009D0247">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jc w:val="left"/>
              <w:rPr>
                <w:rFonts w:eastAsia="Calibri" w:cs="Arial"/>
              </w:rPr>
            </w:pPr>
            <w:r w:rsidRPr="001E6B4F">
              <w:rPr>
                <w:rFonts w:eastAsia="Calibri" w:cs="Arial"/>
              </w:rPr>
              <w:t>Independent pattern selection of CATZOC, viewing group 31010.  Symbol LOWACC01, viewing group 31011</w:t>
            </w:r>
          </w:p>
        </w:tc>
      </w:tr>
      <w:tr w:rsidR="001E6B4F" w:rsidRPr="001E6B4F" w14:paraId="05FB8216" w14:textId="77777777" w:rsidTr="001140CC">
        <w:tc>
          <w:tcPr>
            <w:tcW w:w="1247" w:type="dxa"/>
            <w:tcBorders>
              <w:top w:val="single" w:sz="4" w:space="0" w:color="auto"/>
              <w:left w:val="single" w:sz="4" w:space="0" w:color="auto"/>
              <w:bottom w:val="single" w:sz="4" w:space="0" w:color="auto"/>
              <w:right w:val="single" w:sz="4" w:space="0" w:color="auto"/>
            </w:tcBorders>
          </w:tcPr>
          <w:p w14:paraId="5C264410" w14:textId="40CA96AB"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430E09E8"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0C9ED8E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Date dependent</w:t>
            </w:r>
          </w:p>
        </w:tc>
        <w:tc>
          <w:tcPr>
            <w:tcW w:w="2687" w:type="dxa"/>
            <w:tcBorders>
              <w:top w:val="single" w:sz="4" w:space="0" w:color="auto"/>
              <w:left w:val="single" w:sz="4" w:space="0" w:color="auto"/>
              <w:bottom w:val="single" w:sz="4" w:space="0" w:color="auto"/>
              <w:right w:val="single" w:sz="4" w:space="0" w:color="auto"/>
            </w:tcBorders>
          </w:tcPr>
          <w:p w14:paraId="44F4FF86" w14:textId="1DA55037" w:rsidR="001E6B4F" w:rsidRPr="001E6B4F" w:rsidRDefault="001E6B4F" w:rsidP="00C478C1">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Date Dependent </w:t>
            </w:r>
            <w:r w:rsidR="00C478C1">
              <w:rPr>
                <w:rFonts w:eastAsiaTheme="minorEastAsia" w:cs="Arial" w:hint="eastAsia"/>
              </w:rPr>
              <w:t>Features</w:t>
            </w:r>
            <w:r w:rsidRPr="001E6B4F">
              <w:rPr>
                <w:rFonts w:eastAsia="Calibri" w:cs="Arial"/>
              </w:rPr>
              <w:t xml:space="preserve"> – to turn on and off the display of temporal </w:t>
            </w:r>
            <w:r w:rsidR="00C478C1">
              <w:rPr>
                <w:rFonts w:eastAsiaTheme="minorEastAsia" w:cs="Arial" w:hint="eastAsia"/>
              </w:rPr>
              <w:t>features</w:t>
            </w:r>
            <w:r w:rsidRPr="001E6B4F">
              <w:rPr>
                <w:rFonts w:eastAsia="Calibri" w:cs="Arial"/>
              </w:rPr>
              <w:t xml:space="preserve"> by viewing a date range.</w:t>
            </w:r>
          </w:p>
        </w:tc>
      </w:tr>
      <w:tr w:rsidR="001E6B4F" w:rsidRPr="001E6B4F" w14:paraId="113B826A" w14:textId="77777777" w:rsidTr="001140CC">
        <w:tc>
          <w:tcPr>
            <w:tcW w:w="1247" w:type="dxa"/>
            <w:tcBorders>
              <w:top w:val="single" w:sz="4" w:space="0" w:color="auto"/>
              <w:left w:val="single" w:sz="4" w:space="0" w:color="auto"/>
              <w:bottom w:val="single" w:sz="4" w:space="0" w:color="auto"/>
              <w:right w:val="single" w:sz="4" w:space="0" w:color="auto"/>
            </w:tcBorders>
          </w:tcPr>
          <w:p w14:paraId="1CBA47A2" w14:textId="3702EF1F"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315AC9D3"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02FD716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Full light  lines</w:t>
            </w:r>
          </w:p>
        </w:tc>
        <w:tc>
          <w:tcPr>
            <w:tcW w:w="2687" w:type="dxa"/>
            <w:tcBorders>
              <w:top w:val="single" w:sz="4" w:space="0" w:color="auto"/>
              <w:left w:val="single" w:sz="4" w:space="0" w:color="auto"/>
              <w:bottom w:val="single" w:sz="4" w:space="0" w:color="auto"/>
              <w:right w:val="single" w:sz="4" w:space="0" w:color="auto"/>
            </w:tcBorders>
          </w:tcPr>
          <w:p w14:paraId="4FF55144"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Full Light Sector Lines </w:t>
            </w:r>
          </w:p>
        </w:tc>
      </w:tr>
      <w:tr w:rsidR="001E6B4F" w:rsidRPr="001E6B4F" w14:paraId="43F84227" w14:textId="77777777" w:rsidTr="001140CC">
        <w:tc>
          <w:tcPr>
            <w:tcW w:w="1247" w:type="dxa"/>
            <w:tcBorders>
              <w:top w:val="single" w:sz="4" w:space="0" w:color="auto"/>
              <w:left w:val="single" w:sz="4" w:space="0" w:color="auto"/>
              <w:bottom w:val="single" w:sz="4" w:space="0" w:color="auto"/>
              <w:right w:val="single" w:sz="4" w:space="0" w:color="auto"/>
            </w:tcBorders>
          </w:tcPr>
          <w:p w14:paraId="3306C56B" w14:textId="069C394E" w:rsidR="001E6B4F" w:rsidRPr="001E6B4F" w:rsidRDefault="001E6B4F" w:rsidP="001E6B4F">
            <w:pPr>
              <w:autoSpaceDE w:val="0"/>
              <w:autoSpaceDN w:val="0"/>
              <w:adjustRightInd w:val="0"/>
              <w:spacing w:after="0"/>
              <w:rPr>
                <w:rFonts w:cs="Arial"/>
                <w:lang w:eastAsia="de-DE"/>
              </w:rPr>
            </w:pPr>
          </w:p>
        </w:tc>
        <w:tc>
          <w:tcPr>
            <w:tcW w:w="1842" w:type="dxa"/>
            <w:tcBorders>
              <w:top w:val="single" w:sz="4" w:space="0" w:color="auto"/>
              <w:left w:val="single" w:sz="4" w:space="0" w:color="auto"/>
              <w:bottom w:val="single" w:sz="4" w:space="0" w:color="auto"/>
              <w:right w:val="single" w:sz="4" w:space="0" w:color="auto"/>
            </w:tcBorders>
          </w:tcPr>
          <w:p w14:paraId="25D07A75" w14:textId="77777777" w:rsidR="001E6B4F" w:rsidRPr="001E6B4F" w:rsidRDefault="001E6B4F" w:rsidP="001E6B4F">
            <w:pPr>
              <w:autoSpaceDE w:val="0"/>
              <w:autoSpaceDN w:val="0"/>
              <w:adjustRightInd w:val="0"/>
              <w:spacing w:after="0"/>
              <w:rPr>
                <w:rFonts w:cs="Arial"/>
                <w:lang w:eastAsia="de-DE"/>
              </w:rPr>
            </w:pPr>
            <w:r w:rsidRPr="001E6B4F">
              <w:rPr>
                <w:rFonts w:cs="Arial"/>
                <w:lang w:eastAsia="de-DE"/>
              </w:rPr>
              <w:t xml:space="preserve">Mandatory </w:t>
            </w:r>
          </w:p>
        </w:tc>
        <w:tc>
          <w:tcPr>
            <w:tcW w:w="2194" w:type="dxa"/>
            <w:tcBorders>
              <w:top w:val="single" w:sz="4" w:space="0" w:color="auto"/>
              <w:left w:val="single" w:sz="4" w:space="0" w:color="auto"/>
              <w:bottom w:val="single" w:sz="4" w:space="0" w:color="auto"/>
              <w:right w:val="single" w:sz="4" w:space="0" w:color="auto"/>
            </w:tcBorders>
          </w:tcPr>
          <w:p w14:paraId="49F69326" w14:textId="77777777" w:rsidR="001E6B4F" w:rsidRPr="001E6B4F" w:rsidRDefault="001E6B4F" w:rsidP="001E6B4F">
            <w:pPr>
              <w:autoSpaceDE w:val="0"/>
              <w:autoSpaceDN w:val="0"/>
              <w:adjustRightInd w:val="0"/>
              <w:spacing w:after="0"/>
              <w:rPr>
                <w:rFonts w:cs="Arial"/>
                <w:lang w:eastAsia="de-DE"/>
              </w:rPr>
            </w:pPr>
            <w:r w:rsidRPr="001E6B4F">
              <w:rPr>
                <w:rFonts w:cs="Arial"/>
                <w:lang w:eastAsia="de-DE"/>
              </w:rPr>
              <w:t>Highlight date dependent</w:t>
            </w:r>
          </w:p>
        </w:tc>
        <w:tc>
          <w:tcPr>
            <w:tcW w:w="2687" w:type="dxa"/>
            <w:tcBorders>
              <w:top w:val="single" w:sz="4" w:space="0" w:color="auto"/>
              <w:left w:val="single" w:sz="4" w:space="0" w:color="auto"/>
              <w:bottom w:val="single" w:sz="4" w:space="0" w:color="auto"/>
              <w:right w:val="single" w:sz="4" w:space="0" w:color="auto"/>
            </w:tcBorders>
          </w:tcPr>
          <w:p w14:paraId="1377FEEF" w14:textId="6A0314B6" w:rsidR="001E6B4F" w:rsidRPr="001E6B4F" w:rsidRDefault="001E6B4F" w:rsidP="001E6B4F">
            <w:pPr>
              <w:autoSpaceDE w:val="0"/>
              <w:autoSpaceDN w:val="0"/>
              <w:adjustRightInd w:val="0"/>
              <w:spacing w:after="0"/>
              <w:rPr>
                <w:rFonts w:cs="Arial"/>
                <w:lang w:eastAsia="de-DE"/>
              </w:rPr>
            </w:pPr>
            <w:r w:rsidRPr="001E6B4F">
              <w:rPr>
                <w:rFonts w:cs="Arial"/>
                <w:lang w:eastAsia="de-DE"/>
              </w:rPr>
              <w:t xml:space="preserve">Indication of date dependent </w:t>
            </w:r>
            <w:r w:rsidR="00C478C1">
              <w:rPr>
                <w:rFonts w:cs="Arial" w:hint="eastAsia"/>
              </w:rPr>
              <w:t>features</w:t>
            </w:r>
            <w:r w:rsidRPr="001E6B4F">
              <w:rPr>
                <w:rFonts w:cs="Arial"/>
                <w:lang w:eastAsia="de-DE"/>
              </w:rPr>
              <w:t xml:space="preserve"> – to turn on and off the</w:t>
            </w:r>
          </w:p>
          <w:p w14:paraId="7D7BE066" w14:textId="77777777" w:rsidR="001E6B4F" w:rsidRPr="001E6B4F" w:rsidRDefault="001E6B4F" w:rsidP="001E6B4F">
            <w:pPr>
              <w:autoSpaceDE w:val="0"/>
              <w:autoSpaceDN w:val="0"/>
              <w:adjustRightInd w:val="0"/>
              <w:spacing w:after="0"/>
              <w:rPr>
                <w:rFonts w:cs="Arial"/>
                <w:lang w:eastAsia="de-DE"/>
              </w:rPr>
            </w:pPr>
            <w:r w:rsidRPr="001E6B4F">
              <w:rPr>
                <w:rFonts w:cs="Arial"/>
                <w:lang w:eastAsia="de-DE"/>
              </w:rPr>
              <w:t>display of symbol</w:t>
            </w:r>
          </w:p>
          <w:p w14:paraId="145CB77F" w14:textId="77777777" w:rsidR="001E6B4F" w:rsidRPr="001E6B4F" w:rsidRDefault="001E6B4F" w:rsidP="001E6B4F">
            <w:pPr>
              <w:autoSpaceDE w:val="0"/>
              <w:autoSpaceDN w:val="0"/>
              <w:adjustRightInd w:val="0"/>
              <w:spacing w:after="0"/>
              <w:rPr>
                <w:rFonts w:cs="Arial"/>
                <w:lang w:eastAsia="de-DE"/>
              </w:rPr>
            </w:pPr>
            <w:r w:rsidRPr="001E6B4F">
              <w:rPr>
                <w:rFonts w:cs="Arial"/>
                <w:lang w:eastAsia="de-DE"/>
              </w:rPr>
              <w:t>CHDATD01</w:t>
            </w:r>
          </w:p>
        </w:tc>
      </w:tr>
      <w:tr w:rsidR="001E6B4F" w:rsidRPr="001E6B4F" w14:paraId="45FD223B" w14:textId="77777777" w:rsidTr="001140CC">
        <w:tc>
          <w:tcPr>
            <w:tcW w:w="1247" w:type="dxa"/>
            <w:tcBorders>
              <w:top w:val="single" w:sz="4" w:space="0" w:color="auto"/>
              <w:left w:val="single" w:sz="4" w:space="0" w:color="auto"/>
              <w:bottom w:val="single" w:sz="4" w:space="0" w:color="auto"/>
              <w:right w:val="single" w:sz="4" w:space="0" w:color="auto"/>
            </w:tcBorders>
          </w:tcPr>
          <w:p w14:paraId="260EA2CB" w14:textId="324F0BED"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1A880A4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700033E4"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Highlight info</w:t>
            </w:r>
          </w:p>
          <w:p w14:paraId="52D39EB3"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p w14:paraId="1B7C1006"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Highlight document</w:t>
            </w:r>
          </w:p>
        </w:tc>
        <w:tc>
          <w:tcPr>
            <w:tcW w:w="2687" w:type="dxa"/>
            <w:tcBorders>
              <w:top w:val="single" w:sz="4" w:space="0" w:color="auto"/>
              <w:left w:val="single" w:sz="4" w:space="0" w:color="auto"/>
              <w:bottom w:val="single" w:sz="4" w:space="0" w:color="auto"/>
              <w:right w:val="single" w:sz="4" w:space="0" w:color="auto"/>
            </w:tcBorders>
          </w:tcPr>
          <w:p w14:paraId="017F653D" w14:textId="06EAB246"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Additional Information - viewing group 31030 </w:t>
            </w:r>
          </w:p>
          <w:p w14:paraId="0F5B8B56" w14:textId="780E2F53" w:rsidR="001E6B4F" w:rsidRPr="001E6B4F" w:rsidRDefault="00C418AE"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roofErr w:type="spellStart"/>
            <w:r w:rsidRPr="00C418AE">
              <w:rPr>
                <w:rFonts w:eastAsia="Calibri" w:cs="Arial"/>
                <w:b/>
              </w:rPr>
              <w:t>Supplementary</w:t>
            </w:r>
            <w:r w:rsidR="009D0247" w:rsidRPr="00C418AE">
              <w:rPr>
                <w:rFonts w:eastAsia="Calibri" w:cs="Arial"/>
                <w:b/>
              </w:rPr>
              <w:t>Information</w:t>
            </w:r>
            <w:proofErr w:type="spellEnd"/>
            <w:r w:rsidR="009D0247">
              <w:rPr>
                <w:rFonts w:eastAsia="Calibri" w:cs="Arial"/>
              </w:rPr>
              <w:t xml:space="preserve"> Information type.</w:t>
            </w:r>
          </w:p>
        </w:tc>
      </w:tr>
      <w:tr w:rsidR="001E6B4F" w:rsidRPr="001E6B4F" w14:paraId="757920F7" w14:textId="77777777" w:rsidTr="001140CC">
        <w:tc>
          <w:tcPr>
            <w:tcW w:w="1247" w:type="dxa"/>
            <w:tcBorders>
              <w:top w:val="single" w:sz="4" w:space="0" w:color="auto"/>
              <w:left w:val="single" w:sz="4" w:space="0" w:color="auto"/>
              <w:bottom w:val="single" w:sz="4" w:space="0" w:color="auto"/>
              <w:right w:val="single" w:sz="4" w:space="0" w:color="auto"/>
            </w:tcBorders>
          </w:tcPr>
          <w:p w14:paraId="1B171B6C" w14:textId="1D894B7B"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6083C245"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39C0A835"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Unknown</w:t>
            </w:r>
          </w:p>
        </w:tc>
        <w:tc>
          <w:tcPr>
            <w:tcW w:w="2687" w:type="dxa"/>
            <w:tcBorders>
              <w:top w:val="single" w:sz="4" w:space="0" w:color="auto"/>
              <w:left w:val="single" w:sz="4" w:space="0" w:color="auto"/>
              <w:bottom w:val="single" w:sz="4" w:space="0" w:color="auto"/>
              <w:right w:val="single" w:sz="4" w:space="0" w:color="auto"/>
            </w:tcBorders>
          </w:tcPr>
          <w:p w14:paraId="2F01DC9C" w14:textId="5E3F60A3" w:rsidR="001E6B4F" w:rsidRPr="001E6B4F" w:rsidRDefault="001E6B4F" w:rsidP="00C478C1">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Unknown </w:t>
            </w:r>
            <w:r w:rsidR="00C478C1">
              <w:rPr>
                <w:rFonts w:eastAsiaTheme="minorEastAsia" w:cs="Arial" w:hint="eastAsia"/>
              </w:rPr>
              <w:t>Features</w:t>
            </w:r>
            <w:r w:rsidRPr="001E6B4F">
              <w:rPr>
                <w:rFonts w:eastAsia="Calibri" w:cs="Arial"/>
              </w:rPr>
              <w:t xml:space="preserve"> - to turn on the display of </w:t>
            </w:r>
            <w:r w:rsidR="00C478C1">
              <w:rPr>
                <w:rFonts w:eastAsiaTheme="minorEastAsia" w:cs="Arial" w:hint="eastAsia"/>
              </w:rPr>
              <w:t>features</w:t>
            </w:r>
            <w:r w:rsidRPr="001E6B4F">
              <w:rPr>
                <w:rFonts w:eastAsia="Calibri" w:cs="Arial"/>
              </w:rPr>
              <w:t xml:space="preserve"> which are not specified in S-</w:t>
            </w:r>
            <w:r w:rsidR="005208AC">
              <w:rPr>
                <w:rFonts w:eastAsia="Calibri" w:cs="Arial"/>
              </w:rPr>
              <w:t>101</w:t>
            </w:r>
            <w:r w:rsidRPr="001E6B4F">
              <w:rPr>
                <w:rFonts w:eastAsia="Calibri" w:cs="Arial"/>
              </w:rPr>
              <w:t xml:space="preserve"> standard – viewing group 21010</w:t>
            </w:r>
          </w:p>
        </w:tc>
      </w:tr>
      <w:tr w:rsidR="001E6B4F" w:rsidRPr="001E6B4F" w14:paraId="19477935" w14:textId="77777777" w:rsidTr="001140CC">
        <w:tc>
          <w:tcPr>
            <w:tcW w:w="1247" w:type="dxa"/>
            <w:tcBorders>
              <w:top w:val="single" w:sz="4" w:space="0" w:color="auto"/>
              <w:left w:val="single" w:sz="4" w:space="0" w:color="auto"/>
              <w:bottom w:val="single" w:sz="4" w:space="0" w:color="auto"/>
              <w:right w:val="single" w:sz="4" w:space="0" w:color="auto"/>
            </w:tcBorders>
          </w:tcPr>
          <w:p w14:paraId="42F28AD5" w14:textId="372172FE"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6DC4E4D1"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358B2528"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Update review</w:t>
            </w:r>
          </w:p>
        </w:tc>
        <w:tc>
          <w:tcPr>
            <w:tcW w:w="2687" w:type="dxa"/>
            <w:tcBorders>
              <w:top w:val="single" w:sz="4" w:space="0" w:color="auto"/>
              <w:left w:val="single" w:sz="4" w:space="0" w:color="auto"/>
              <w:bottom w:val="single" w:sz="4" w:space="0" w:color="auto"/>
              <w:right w:val="single" w:sz="4" w:space="0" w:color="auto"/>
            </w:tcBorders>
          </w:tcPr>
          <w:p w14:paraId="361D3358" w14:textId="40DE7941" w:rsidR="001E6B4F" w:rsidRPr="001E6B4F" w:rsidRDefault="001E6B4F" w:rsidP="005208AC">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Review of Updates – This function turns on colour highlighting for </w:t>
            </w:r>
            <w:r w:rsidR="005208AC">
              <w:rPr>
                <w:rFonts w:eastAsia="Calibri" w:cs="Arial"/>
              </w:rPr>
              <w:t xml:space="preserve">the </w:t>
            </w:r>
            <w:r w:rsidR="005208AC" w:rsidRPr="005208AC">
              <w:rPr>
                <w:rFonts w:eastAsia="Calibri" w:cs="Arial"/>
                <w:b/>
              </w:rPr>
              <w:t xml:space="preserve">update </w:t>
            </w:r>
            <w:r w:rsidR="005208AC" w:rsidRPr="005208AC">
              <w:rPr>
                <w:rFonts w:eastAsia="Calibri" w:cs="Arial"/>
                <w:b/>
              </w:rPr>
              <w:lastRenderedPageBreak/>
              <w:t>Information</w:t>
            </w:r>
            <w:r w:rsidR="005208AC">
              <w:rPr>
                <w:rFonts w:eastAsia="Calibri" w:cs="Arial"/>
              </w:rPr>
              <w:t xml:space="preserve"> feature</w:t>
            </w:r>
            <w:r w:rsidRPr="001E6B4F">
              <w:rPr>
                <w:rFonts w:eastAsia="Calibri" w:cs="Arial"/>
              </w:rPr>
              <w:t xml:space="preserve"> which have undergone modification in the process of the latest accepted correction;</w:t>
            </w:r>
          </w:p>
        </w:tc>
      </w:tr>
      <w:tr w:rsidR="001E6B4F" w:rsidRPr="001E6B4F" w14:paraId="38D2B51D" w14:textId="77777777" w:rsidTr="001140CC">
        <w:tc>
          <w:tcPr>
            <w:tcW w:w="1247" w:type="dxa"/>
            <w:tcBorders>
              <w:top w:val="single" w:sz="4" w:space="0" w:color="auto"/>
              <w:left w:val="single" w:sz="4" w:space="0" w:color="auto"/>
              <w:bottom w:val="single" w:sz="4" w:space="0" w:color="auto"/>
              <w:right w:val="single" w:sz="4" w:space="0" w:color="auto"/>
            </w:tcBorders>
          </w:tcPr>
          <w:p w14:paraId="6601AF9B" w14:textId="194554CA"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69BAC6D7"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3D6B17C6"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Scale min</w:t>
            </w:r>
          </w:p>
        </w:tc>
        <w:tc>
          <w:tcPr>
            <w:tcW w:w="2687" w:type="dxa"/>
            <w:tcBorders>
              <w:top w:val="single" w:sz="4" w:space="0" w:color="auto"/>
              <w:left w:val="single" w:sz="4" w:space="0" w:color="auto"/>
              <w:bottom w:val="single" w:sz="4" w:space="0" w:color="auto"/>
              <w:right w:val="single" w:sz="4" w:space="0" w:color="auto"/>
            </w:tcBorders>
          </w:tcPr>
          <w:p w14:paraId="507BCF76"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Turn SCAMIN Off</w:t>
            </w:r>
          </w:p>
        </w:tc>
      </w:tr>
      <w:tr w:rsidR="001E6B4F" w:rsidRPr="001E6B4F" w14:paraId="612BA7CD" w14:textId="77777777" w:rsidTr="001140CC">
        <w:tc>
          <w:tcPr>
            <w:tcW w:w="1247" w:type="dxa"/>
            <w:tcBorders>
              <w:top w:val="single" w:sz="4" w:space="0" w:color="auto"/>
              <w:left w:val="single" w:sz="4" w:space="0" w:color="auto"/>
              <w:bottom w:val="single" w:sz="4" w:space="0" w:color="auto"/>
              <w:right w:val="single" w:sz="4" w:space="0" w:color="auto"/>
            </w:tcBorders>
          </w:tcPr>
          <w:p w14:paraId="067AEBCF" w14:textId="13D28D0C"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34B5289C" w14:textId="77777777" w:rsidR="001E6B4F" w:rsidRPr="001E6B4F" w:rsidRDefault="001E6B4F" w:rsidP="001E6B4F">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24E3BC4B"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Shallow pattern</w:t>
            </w:r>
          </w:p>
        </w:tc>
        <w:tc>
          <w:tcPr>
            <w:tcW w:w="2687" w:type="dxa"/>
            <w:tcBorders>
              <w:top w:val="single" w:sz="4" w:space="0" w:color="auto"/>
              <w:left w:val="single" w:sz="4" w:space="0" w:color="auto"/>
              <w:bottom w:val="single" w:sz="4" w:space="0" w:color="auto"/>
              <w:right w:val="single" w:sz="4" w:space="0" w:color="auto"/>
            </w:tcBorders>
          </w:tcPr>
          <w:p w14:paraId="4FBB57F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Shallow Water Pattern </w:t>
            </w:r>
          </w:p>
        </w:tc>
      </w:tr>
      <w:tr w:rsidR="001E6B4F" w:rsidRPr="001E6B4F" w14:paraId="10107E8A" w14:textId="77777777" w:rsidTr="001140CC">
        <w:tc>
          <w:tcPr>
            <w:tcW w:w="1247" w:type="dxa"/>
            <w:tcBorders>
              <w:top w:val="single" w:sz="4" w:space="0" w:color="auto"/>
              <w:left w:val="single" w:sz="4" w:space="0" w:color="auto"/>
              <w:bottom w:val="single" w:sz="4" w:space="0" w:color="auto"/>
              <w:right w:val="single" w:sz="4" w:space="0" w:color="auto"/>
            </w:tcBorders>
          </w:tcPr>
          <w:p w14:paraId="62D15F54" w14:textId="0F79B9AA"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hideMark/>
          </w:tcPr>
          <w:p w14:paraId="1542FD06"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hideMark/>
          </w:tcPr>
          <w:p w14:paraId="45F18B0C"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Shallow water dangers</w:t>
            </w:r>
          </w:p>
        </w:tc>
        <w:tc>
          <w:tcPr>
            <w:tcW w:w="2687" w:type="dxa"/>
            <w:tcBorders>
              <w:top w:val="single" w:sz="4" w:space="0" w:color="auto"/>
              <w:left w:val="single" w:sz="4" w:space="0" w:color="auto"/>
              <w:bottom w:val="single" w:sz="4" w:space="0" w:color="auto"/>
              <w:right w:val="single" w:sz="4" w:space="0" w:color="auto"/>
            </w:tcBorders>
            <w:hideMark/>
          </w:tcPr>
          <w:p w14:paraId="5E702A38" w14:textId="406B2EFF" w:rsidR="001E6B4F" w:rsidRPr="001E6B4F" w:rsidRDefault="001E6B4F" w:rsidP="00C478C1">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xml:space="preserve">Isolated Dangers in Shallow Water – to turn on the display of isolated danger </w:t>
            </w:r>
            <w:r w:rsidR="00C478C1">
              <w:rPr>
                <w:rFonts w:eastAsiaTheme="minorEastAsia" w:cs="Arial" w:hint="eastAsia"/>
              </w:rPr>
              <w:t>features</w:t>
            </w:r>
            <w:r w:rsidRPr="001E6B4F">
              <w:rPr>
                <w:rFonts w:eastAsia="Calibri" w:cs="Arial"/>
              </w:rPr>
              <w:t xml:space="preserve"> which are located in the unsafe waters - viewing group 24050</w:t>
            </w:r>
          </w:p>
        </w:tc>
      </w:tr>
      <w:tr w:rsidR="001E6B4F" w:rsidRPr="001E6B4F" w14:paraId="30ED6493" w14:textId="77777777" w:rsidTr="001140CC">
        <w:tc>
          <w:tcPr>
            <w:tcW w:w="1247" w:type="dxa"/>
            <w:tcBorders>
              <w:top w:val="single" w:sz="4" w:space="0" w:color="auto"/>
              <w:left w:val="single" w:sz="4" w:space="0" w:color="auto"/>
              <w:bottom w:val="single" w:sz="4" w:space="0" w:color="auto"/>
              <w:right w:val="single" w:sz="4" w:space="0" w:color="auto"/>
            </w:tcBorders>
          </w:tcPr>
          <w:p w14:paraId="63D31F97" w14:textId="4BD459FE"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356FCB2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left="34"/>
              <w:rPr>
                <w:rFonts w:eastAsia="Calibri" w:cs="Arial"/>
              </w:rPr>
            </w:pPr>
            <w:r w:rsidRPr="001E6B4F">
              <w:rPr>
                <w:rFonts w:eastAsia="Calibri" w:cs="Arial"/>
              </w:rPr>
              <w:t>Optional</w:t>
            </w:r>
          </w:p>
        </w:tc>
        <w:tc>
          <w:tcPr>
            <w:tcW w:w="2194" w:type="dxa"/>
            <w:tcBorders>
              <w:top w:val="single" w:sz="4" w:space="0" w:color="auto"/>
              <w:left w:val="single" w:sz="4" w:space="0" w:color="auto"/>
              <w:bottom w:val="single" w:sz="4" w:space="0" w:color="auto"/>
              <w:right w:val="single" w:sz="4" w:space="0" w:color="auto"/>
            </w:tcBorders>
          </w:tcPr>
          <w:p w14:paraId="1CD2900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Contour label</w:t>
            </w:r>
          </w:p>
        </w:tc>
        <w:tc>
          <w:tcPr>
            <w:tcW w:w="2687" w:type="dxa"/>
            <w:tcBorders>
              <w:top w:val="single" w:sz="4" w:space="0" w:color="auto"/>
              <w:left w:val="single" w:sz="4" w:space="0" w:color="auto"/>
              <w:bottom w:val="single" w:sz="4" w:space="0" w:color="auto"/>
              <w:right w:val="single" w:sz="4" w:space="0" w:color="auto"/>
            </w:tcBorders>
          </w:tcPr>
          <w:p w14:paraId="54ED5BF3"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Contour Labels – to turn on the display of contour labels (incl. label of safety contour) – viewing group 33021, 33022</w:t>
            </w:r>
          </w:p>
        </w:tc>
      </w:tr>
      <w:tr w:rsidR="001E6B4F" w:rsidRPr="001E6B4F" w14:paraId="7395B4D9" w14:textId="77777777" w:rsidTr="001140CC">
        <w:tc>
          <w:tcPr>
            <w:tcW w:w="1247" w:type="dxa"/>
            <w:tcBorders>
              <w:top w:val="single" w:sz="4" w:space="0" w:color="auto"/>
              <w:left w:val="single" w:sz="4" w:space="0" w:color="auto"/>
              <w:bottom w:val="single" w:sz="4" w:space="0" w:color="auto"/>
              <w:right w:val="single" w:sz="4" w:space="0" w:color="auto"/>
            </w:tcBorders>
          </w:tcPr>
          <w:p w14:paraId="1E383971"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 </w:t>
            </w:r>
          </w:p>
        </w:tc>
        <w:tc>
          <w:tcPr>
            <w:tcW w:w="1842" w:type="dxa"/>
            <w:tcBorders>
              <w:top w:val="single" w:sz="4" w:space="0" w:color="auto"/>
              <w:left w:val="single" w:sz="4" w:space="0" w:color="auto"/>
              <w:bottom w:val="single" w:sz="4" w:space="0" w:color="auto"/>
              <w:right w:val="single" w:sz="4" w:space="0" w:color="auto"/>
            </w:tcBorders>
          </w:tcPr>
          <w:p w14:paraId="6E0055F3"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Optional</w:t>
            </w:r>
          </w:p>
        </w:tc>
        <w:tc>
          <w:tcPr>
            <w:tcW w:w="2194" w:type="dxa"/>
            <w:tcBorders>
              <w:top w:val="single" w:sz="4" w:space="0" w:color="auto"/>
              <w:left w:val="single" w:sz="4" w:space="0" w:color="auto"/>
              <w:bottom w:val="single" w:sz="4" w:space="0" w:color="auto"/>
              <w:right w:val="single" w:sz="4" w:space="0" w:color="auto"/>
            </w:tcBorders>
          </w:tcPr>
          <w:p w14:paraId="1DEE4A6F"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Four shades</w:t>
            </w:r>
          </w:p>
        </w:tc>
        <w:tc>
          <w:tcPr>
            <w:tcW w:w="2687" w:type="dxa"/>
            <w:tcBorders>
              <w:top w:val="single" w:sz="4" w:space="0" w:color="auto"/>
              <w:left w:val="single" w:sz="4" w:space="0" w:color="auto"/>
              <w:bottom w:val="single" w:sz="4" w:space="0" w:color="auto"/>
              <w:right w:val="single" w:sz="4" w:space="0" w:color="auto"/>
            </w:tcBorders>
          </w:tcPr>
          <w:p w14:paraId="59AA413D"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Four Colour Depth Shades</w:t>
            </w:r>
          </w:p>
        </w:tc>
      </w:tr>
      <w:tr w:rsidR="001E6B4F" w:rsidRPr="001E6B4F" w14:paraId="2BCCEEEE" w14:textId="77777777" w:rsidTr="001140CC">
        <w:tc>
          <w:tcPr>
            <w:tcW w:w="1247" w:type="dxa"/>
            <w:tcBorders>
              <w:top w:val="single" w:sz="4" w:space="0" w:color="auto"/>
              <w:left w:val="single" w:sz="4" w:space="0" w:color="auto"/>
              <w:bottom w:val="single" w:sz="4" w:space="0" w:color="auto"/>
              <w:right w:val="single" w:sz="4" w:space="0" w:color="auto"/>
            </w:tcBorders>
          </w:tcPr>
          <w:p w14:paraId="5147D40E" w14:textId="2C8D37B2"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4B9EF43A"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firstLine="34"/>
              <w:rPr>
                <w:rFonts w:eastAsia="Calibri" w:cs="Arial"/>
              </w:rPr>
            </w:pPr>
            <w:r w:rsidRPr="001E6B4F">
              <w:rPr>
                <w:rFonts w:eastAsia="Calibri" w:cs="Arial"/>
              </w:rPr>
              <w:t>Optional</w:t>
            </w:r>
          </w:p>
        </w:tc>
        <w:tc>
          <w:tcPr>
            <w:tcW w:w="2194" w:type="dxa"/>
            <w:tcBorders>
              <w:top w:val="single" w:sz="4" w:space="0" w:color="auto"/>
              <w:left w:val="single" w:sz="4" w:space="0" w:color="auto"/>
              <w:bottom w:val="single" w:sz="4" w:space="0" w:color="auto"/>
              <w:right w:val="single" w:sz="4" w:space="0" w:color="auto"/>
            </w:tcBorders>
          </w:tcPr>
          <w:p w14:paraId="2C0C386D"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National language</w:t>
            </w:r>
          </w:p>
        </w:tc>
        <w:tc>
          <w:tcPr>
            <w:tcW w:w="2687" w:type="dxa"/>
            <w:tcBorders>
              <w:top w:val="single" w:sz="4" w:space="0" w:color="auto"/>
              <w:left w:val="single" w:sz="4" w:space="0" w:color="auto"/>
              <w:bottom w:val="single" w:sz="4" w:space="0" w:color="auto"/>
              <w:right w:val="single" w:sz="4" w:space="0" w:color="auto"/>
            </w:tcBorders>
          </w:tcPr>
          <w:p w14:paraId="6BDD81E4" w14:textId="46513DA6" w:rsidR="001E6B4F" w:rsidRPr="001E6B4F" w:rsidRDefault="000777D9" w:rsidP="000777D9">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Pr>
                <w:rFonts w:eastAsia="Calibri" w:cs="Arial"/>
              </w:rPr>
              <w:t xml:space="preserve">National Language, </w:t>
            </w:r>
            <w:r w:rsidR="001E6B4F" w:rsidRPr="001E6B4F">
              <w:rPr>
                <w:rFonts w:eastAsia="Calibri" w:cs="Arial"/>
              </w:rPr>
              <w:t>text group 31   </w:t>
            </w:r>
          </w:p>
        </w:tc>
      </w:tr>
      <w:tr w:rsidR="001E6B4F" w:rsidRPr="001E6B4F" w14:paraId="3BB396A0" w14:textId="77777777" w:rsidTr="001140CC">
        <w:tc>
          <w:tcPr>
            <w:tcW w:w="1247" w:type="dxa"/>
            <w:tcBorders>
              <w:top w:val="single" w:sz="4" w:space="0" w:color="auto"/>
              <w:left w:val="single" w:sz="4" w:space="0" w:color="auto"/>
              <w:bottom w:val="single" w:sz="4" w:space="0" w:color="auto"/>
              <w:right w:val="single" w:sz="4" w:space="0" w:color="auto"/>
            </w:tcBorders>
          </w:tcPr>
          <w:p w14:paraId="6FF6F7E6" w14:textId="409E7A03"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709131C8"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firstLine="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0D2FAFD5"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Paper chart / simplified symbols</w:t>
            </w:r>
          </w:p>
        </w:tc>
        <w:tc>
          <w:tcPr>
            <w:tcW w:w="2687" w:type="dxa"/>
            <w:tcBorders>
              <w:top w:val="single" w:sz="4" w:space="0" w:color="auto"/>
              <w:left w:val="single" w:sz="4" w:space="0" w:color="auto"/>
              <w:bottom w:val="single" w:sz="4" w:space="0" w:color="auto"/>
              <w:right w:val="single" w:sz="4" w:space="0" w:color="auto"/>
            </w:tcBorders>
          </w:tcPr>
          <w:p w14:paraId="797940B0"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Point symbol style</w:t>
            </w:r>
          </w:p>
        </w:tc>
      </w:tr>
      <w:tr w:rsidR="001E6B4F" w:rsidRPr="001E6B4F" w14:paraId="1DFE7538" w14:textId="77777777" w:rsidTr="001140CC">
        <w:tc>
          <w:tcPr>
            <w:tcW w:w="1247" w:type="dxa"/>
            <w:tcBorders>
              <w:top w:val="single" w:sz="4" w:space="0" w:color="auto"/>
              <w:left w:val="single" w:sz="4" w:space="0" w:color="auto"/>
              <w:bottom w:val="single" w:sz="4" w:space="0" w:color="auto"/>
              <w:right w:val="single" w:sz="4" w:space="0" w:color="auto"/>
            </w:tcBorders>
          </w:tcPr>
          <w:p w14:paraId="73A6472C" w14:textId="1ABB9078"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p>
        </w:tc>
        <w:tc>
          <w:tcPr>
            <w:tcW w:w="1842" w:type="dxa"/>
            <w:tcBorders>
              <w:top w:val="single" w:sz="4" w:space="0" w:color="auto"/>
              <w:left w:val="single" w:sz="4" w:space="0" w:color="auto"/>
              <w:bottom w:val="single" w:sz="4" w:space="0" w:color="auto"/>
              <w:right w:val="single" w:sz="4" w:space="0" w:color="auto"/>
            </w:tcBorders>
          </w:tcPr>
          <w:p w14:paraId="4D055506"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284"/>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ind w:firstLine="34"/>
              <w:rPr>
                <w:rFonts w:eastAsia="Calibri" w:cs="Arial"/>
              </w:rPr>
            </w:pPr>
            <w:r w:rsidRPr="001E6B4F">
              <w:rPr>
                <w:rFonts w:eastAsia="Calibri" w:cs="Arial"/>
              </w:rPr>
              <w:t>Mandatory</w:t>
            </w:r>
          </w:p>
        </w:tc>
        <w:tc>
          <w:tcPr>
            <w:tcW w:w="2194" w:type="dxa"/>
            <w:tcBorders>
              <w:top w:val="single" w:sz="4" w:space="0" w:color="auto"/>
              <w:left w:val="single" w:sz="4" w:space="0" w:color="auto"/>
              <w:bottom w:val="single" w:sz="4" w:space="0" w:color="auto"/>
              <w:right w:val="single" w:sz="4" w:space="0" w:color="auto"/>
            </w:tcBorders>
          </w:tcPr>
          <w:p w14:paraId="609BB28D"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Plain / Symbolized boundaries</w:t>
            </w:r>
          </w:p>
        </w:tc>
        <w:tc>
          <w:tcPr>
            <w:tcW w:w="2687" w:type="dxa"/>
            <w:tcBorders>
              <w:top w:val="single" w:sz="4" w:space="0" w:color="auto"/>
              <w:left w:val="single" w:sz="4" w:space="0" w:color="auto"/>
              <w:bottom w:val="single" w:sz="4" w:space="0" w:color="auto"/>
              <w:right w:val="single" w:sz="4" w:space="0" w:color="auto"/>
            </w:tcBorders>
          </w:tcPr>
          <w:p w14:paraId="501DB03A" w14:textId="77777777" w:rsidR="001E6B4F" w:rsidRPr="001E6B4F" w:rsidRDefault="001E6B4F" w:rsidP="001E6B4F">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spacing w:before="100" w:beforeAutospacing="1" w:after="0"/>
              <w:rPr>
                <w:rFonts w:eastAsia="Calibri" w:cs="Arial"/>
              </w:rPr>
            </w:pPr>
            <w:r w:rsidRPr="001E6B4F">
              <w:rPr>
                <w:rFonts w:eastAsia="Calibri" w:cs="Arial"/>
              </w:rPr>
              <w:t>Line symbol style</w:t>
            </w:r>
          </w:p>
        </w:tc>
      </w:tr>
    </w:tbl>
    <w:p w14:paraId="7B8EDABD" w14:textId="35B6EE62" w:rsidR="001E6B4F" w:rsidRPr="001E6B4F" w:rsidRDefault="001E6B4F" w:rsidP="001E6B4F">
      <w:pPr>
        <w:spacing w:after="0"/>
        <w:rPr>
          <w:rFonts w:eastAsia="Calibri" w:cs="Arial"/>
          <w:b/>
          <w:snapToGrid w:val="0"/>
        </w:rPr>
      </w:pPr>
    </w:p>
    <w:p w14:paraId="326A75E1" w14:textId="6AF6C80C" w:rsidR="001E6B4F" w:rsidRPr="001E6B4F" w:rsidRDefault="002E3794" w:rsidP="00F3796F">
      <w:pPr>
        <w:pStyle w:val="Heading2"/>
        <w:numPr>
          <w:ilvl w:val="0"/>
          <w:numId w:val="0"/>
        </w:numPr>
        <w:spacing w:after="0"/>
        <w:ind w:left="576" w:hanging="576"/>
        <w:rPr>
          <w:rFonts w:eastAsia="Calibri" w:cs="Arial"/>
          <w:sz w:val="20"/>
        </w:rPr>
      </w:pPr>
      <w:bookmarkStart w:id="1572" w:name="_Toc368905036"/>
      <w:bookmarkStart w:id="1573" w:name="_Toc388963916"/>
      <w:bookmarkStart w:id="1574" w:name="_Toc412540259"/>
      <w:bookmarkStart w:id="1575" w:name="_Toc439685392"/>
      <w:r>
        <w:rPr>
          <w:sz w:val="20"/>
          <w:lang w:eastAsia="en-US"/>
        </w:rPr>
        <w:t>C2</w:t>
      </w:r>
      <w:r w:rsidR="00F3796F" w:rsidRPr="001E6B4F">
        <w:rPr>
          <w:sz w:val="20"/>
          <w:lang w:eastAsia="en-US"/>
        </w:rPr>
        <w:t>.8.</w:t>
      </w:r>
      <w:r w:rsidR="00F3796F">
        <w:rPr>
          <w:sz w:val="20"/>
          <w:lang w:eastAsia="en-US"/>
        </w:rPr>
        <w:t>3.2</w:t>
      </w:r>
      <w:r w:rsidR="001E6B4F" w:rsidRPr="001E6B4F">
        <w:rPr>
          <w:rFonts w:eastAsia="Calibri" w:cs="Arial"/>
          <w:sz w:val="20"/>
        </w:rPr>
        <w:tab/>
      </w:r>
      <w:r w:rsidR="001E6B4F" w:rsidRPr="001E6B4F">
        <w:rPr>
          <w:rFonts w:eastAsia="Calibri" w:cs="Arial"/>
          <w:sz w:val="20"/>
        </w:rPr>
        <w:tab/>
        <w:t xml:space="preserve">Mariners’ </w:t>
      </w:r>
      <w:r w:rsidR="00C478C1">
        <w:rPr>
          <w:rFonts w:eastAsiaTheme="minorEastAsia" w:cs="Arial" w:hint="eastAsia"/>
          <w:sz w:val="20"/>
        </w:rPr>
        <w:t>features</w:t>
      </w:r>
      <w:bookmarkEnd w:id="1572"/>
      <w:bookmarkEnd w:id="1573"/>
      <w:bookmarkEnd w:id="1574"/>
      <w:bookmarkEnd w:id="1575"/>
      <w:r w:rsidR="001E6B4F" w:rsidRPr="001E6B4F">
        <w:rPr>
          <w:rFonts w:eastAsia="Calibri" w:cs="Arial"/>
          <w:sz w:val="20"/>
        </w:rPr>
        <w:t xml:space="preserve"> </w:t>
      </w:r>
    </w:p>
    <w:p w14:paraId="3938FDE6" w14:textId="77777777" w:rsidR="001E6B4F" w:rsidRPr="001E6B4F" w:rsidRDefault="001E6B4F" w:rsidP="001E6B4F">
      <w:pPr>
        <w:tabs>
          <w:tab w:val="left" w:pos="993"/>
        </w:tabs>
        <w:spacing w:after="0"/>
        <w:rPr>
          <w:rFonts w:eastAsia="Calibri" w:cs="Arial"/>
        </w:rPr>
      </w:pPr>
    </w:p>
    <w:p w14:paraId="5A712D21" w14:textId="18656547" w:rsidR="001E6B4F" w:rsidRPr="001E6B4F" w:rsidRDefault="001E6B4F" w:rsidP="001E6B4F">
      <w:pPr>
        <w:tabs>
          <w:tab w:val="left" w:pos="993"/>
        </w:tabs>
        <w:spacing w:after="0"/>
        <w:rPr>
          <w:rFonts w:eastAsia="Calibri" w:cs="Arial"/>
        </w:rPr>
      </w:pPr>
      <w:r w:rsidRPr="001E6B4F">
        <w:rPr>
          <w:rFonts w:eastAsia="Calibri" w:cs="Arial"/>
        </w:rPr>
        <w:t xml:space="preserve">All Mariners’ navigational </w:t>
      </w:r>
      <w:r w:rsidR="00C478C1">
        <w:rPr>
          <w:rFonts w:eastAsiaTheme="minorEastAsia" w:cs="Arial" w:hint="eastAsia"/>
        </w:rPr>
        <w:t>features</w:t>
      </w:r>
      <w:r w:rsidRPr="001E6B4F">
        <w:rPr>
          <w:rFonts w:eastAsia="Calibri" w:cs="Arial"/>
        </w:rPr>
        <w:t>, which are listed in the look-up table under “Non-standard classes”, are assigned in the look-up tables to a “</w:t>
      </w:r>
      <w:proofErr w:type="spellStart"/>
      <w:r w:rsidRPr="001E6B4F">
        <w:rPr>
          <w:rFonts w:eastAsia="Calibri" w:cs="Arial"/>
        </w:rPr>
        <w:t>Mariners”category</w:t>
      </w:r>
      <w:proofErr w:type="spellEnd"/>
      <w:r w:rsidRPr="001E6B4F">
        <w:rPr>
          <w:rFonts w:eastAsia="Calibri" w:cs="Arial"/>
        </w:rPr>
        <w:t xml:space="preserve">. </w:t>
      </w:r>
    </w:p>
    <w:p w14:paraId="42DD3D41" w14:textId="77777777" w:rsidR="001E6B4F" w:rsidRPr="001E6B4F" w:rsidRDefault="001E6B4F" w:rsidP="001E6B4F">
      <w:pPr>
        <w:tabs>
          <w:tab w:val="left" w:pos="993"/>
        </w:tabs>
        <w:spacing w:after="0"/>
        <w:rPr>
          <w:rFonts w:eastAsia="Calibri" w:cs="Arial"/>
        </w:rPr>
      </w:pPr>
    </w:p>
    <w:p w14:paraId="3C83C087" w14:textId="04EB2472" w:rsidR="001E6B4F" w:rsidRPr="001E6B4F" w:rsidRDefault="001E6B4F" w:rsidP="001E6B4F">
      <w:pPr>
        <w:tabs>
          <w:tab w:val="left" w:pos="993"/>
        </w:tabs>
        <w:spacing w:after="0"/>
        <w:rPr>
          <w:rFonts w:eastAsia="Calibri" w:cs="Arial"/>
        </w:rPr>
      </w:pPr>
      <w:r w:rsidRPr="001E6B4F">
        <w:rPr>
          <w:rFonts w:eastAsia="Calibri" w:cs="Arial"/>
        </w:rPr>
        <w:t xml:space="preserve">The display of Mariners’ </w:t>
      </w:r>
      <w:r w:rsidR="00C478C1">
        <w:rPr>
          <w:rFonts w:eastAsiaTheme="minorEastAsia" w:cs="Arial" w:hint="eastAsia"/>
        </w:rPr>
        <w:t>features</w:t>
      </w:r>
      <w:r w:rsidRPr="001E6B4F">
        <w:rPr>
          <w:rFonts w:eastAsia="Calibri" w:cs="Arial"/>
        </w:rPr>
        <w:t xml:space="preserve"> is independent of the ECDIS display category (Display Base, Standard and All Other).</w:t>
      </w:r>
    </w:p>
    <w:p w14:paraId="4AB2B749" w14:textId="77777777" w:rsidR="00382982" w:rsidRDefault="00382982" w:rsidP="00382982">
      <w:pPr>
        <w:tabs>
          <w:tab w:val="left" w:pos="993"/>
          <w:tab w:val="left" w:pos="1440"/>
        </w:tabs>
        <w:rPr>
          <w:rFonts w:cs="Arial"/>
          <w:sz w:val="22"/>
          <w:szCs w:val="22"/>
        </w:rPr>
      </w:pPr>
    </w:p>
    <w:p w14:paraId="18360442" w14:textId="2EB9D88E" w:rsidR="007E4116" w:rsidRPr="007E4116" w:rsidRDefault="002E3794" w:rsidP="00382982">
      <w:pPr>
        <w:tabs>
          <w:tab w:val="left" w:pos="993"/>
          <w:tab w:val="left" w:pos="1440"/>
        </w:tabs>
        <w:rPr>
          <w:rFonts w:cs="Arial"/>
          <w:b/>
          <w:sz w:val="22"/>
          <w:szCs w:val="22"/>
        </w:rPr>
      </w:pPr>
      <w:r>
        <w:rPr>
          <w:b/>
          <w:lang w:eastAsia="en-US"/>
        </w:rPr>
        <w:t>C2</w:t>
      </w:r>
      <w:r w:rsidR="007E4116" w:rsidRPr="007E4116">
        <w:rPr>
          <w:b/>
          <w:lang w:eastAsia="en-US"/>
        </w:rPr>
        <w:t>.8.4</w:t>
      </w:r>
      <w:r w:rsidR="007E4116" w:rsidRPr="007E4116">
        <w:rPr>
          <w:b/>
          <w:lang w:eastAsia="en-US"/>
        </w:rPr>
        <w:tab/>
        <w:t>Viewing Groups</w:t>
      </w:r>
    </w:p>
    <w:p w14:paraId="0BA586EC" w14:textId="4BE1E01C" w:rsidR="001140CC" w:rsidRPr="00C418AE" w:rsidRDefault="001140CC" w:rsidP="001140CC">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i/>
          <w:iCs/>
        </w:rPr>
      </w:pPr>
      <w:r w:rsidRPr="001140CC">
        <w:rPr>
          <w:rFonts w:eastAsia="Calibri" w:cs="Arial"/>
        </w:rPr>
        <w:t xml:space="preserve">The Mariner </w:t>
      </w:r>
      <w:r w:rsidR="00C478C1">
        <w:rPr>
          <w:rFonts w:eastAsiaTheme="minorEastAsia" w:cs="Arial" w:hint="eastAsia"/>
        </w:rPr>
        <w:t>should</w:t>
      </w:r>
      <w:r w:rsidRPr="001140CC">
        <w:rPr>
          <w:rFonts w:eastAsia="Calibri" w:cs="Arial"/>
        </w:rPr>
        <w:t xml:space="preserve"> have effective control over which features appear on the display (subject to the over-riding requirements of IMO category), as required by the IMO ECDIS </w:t>
      </w:r>
      <w:r w:rsidRPr="00C418AE">
        <w:rPr>
          <w:rFonts w:eastAsia="Calibri" w:cs="Arial"/>
        </w:rPr>
        <w:t>Performance Standard section 3.5.</w:t>
      </w:r>
    </w:p>
    <w:p w14:paraId="74454623" w14:textId="41B7FAE8" w:rsidR="001140CC" w:rsidRPr="00C418AE" w:rsidRDefault="001140CC" w:rsidP="001140CC">
      <w:pPr>
        <w:rPr>
          <w:rFonts w:cs="Arial"/>
        </w:rPr>
      </w:pPr>
      <w:r w:rsidRPr="00C418AE">
        <w:rPr>
          <w:rFonts w:cs="Arial"/>
        </w:rPr>
        <w:t>The minimum mandatory ECDIS implementation is described in 14.3 and 14.5.</w:t>
      </w:r>
    </w:p>
    <w:p w14:paraId="4B0E9378" w14:textId="13E624C6" w:rsidR="001140CC" w:rsidRPr="001140CC" w:rsidRDefault="001140CC" w:rsidP="001140CC">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ind w:right="-47"/>
        <w:rPr>
          <w:rFonts w:eastAsia="Calibri" w:cs="Arial"/>
        </w:rPr>
      </w:pPr>
      <w:r w:rsidRPr="00C418AE">
        <w:rPr>
          <w:rFonts w:eastAsia="Calibri" w:cs="Arial"/>
        </w:rPr>
        <w:t xml:space="preserve">Viewing groups are 'on' or 'off' switches for use by the Mariner to control the information appearing on the display.  An item in the viewing group table may be a chart </w:t>
      </w:r>
      <w:r w:rsidR="00C478C1">
        <w:rPr>
          <w:rFonts w:eastAsiaTheme="minorEastAsia" w:cs="Arial" w:hint="eastAsia"/>
        </w:rPr>
        <w:t>feature</w:t>
      </w:r>
      <w:r w:rsidRPr="00C418AE">
        <w:rPr>
          <w:rFonts w:eastAsia="Calibri" w:cs="Arial"/>
        </w:rPr>
        <w:t xml:space="preserve">; a Mariners' or other time-variable </w:t>
      </w:r>
      <w:r w:rsidR="00C478C1">
        <w:rPr>
          <w:rFonts w:eastAsiaTheme="minorEastAsia" w:cs="Arial" w:hint="eastAsia"/>
        </w:rPr>
        <w:t>feature</w:t>
      </w:r>
      <w:r w:rsidRPr="00C418AE">
        <w:rPr>
          <w:rFonts w:eastAsia="Calibri" w:cs="Arial"/>
        </w:rPr>
        <w:t>; a special symbol such as the "depth less than safety contour" pattern; or a non</w:t>
      </w:r>
      <w:r w:rsidRPr="001140CC">
        <w:rPr>
          <w:rFonts w:eastAsia="Calibri" w:cs="Arial"/>
        </w:rPr>
        <w:t xml:space="preserve">-ENC feature such as the shallow water pattern. In edition 3.3 further 'symbol viewing groups' have been added, to allow auxiliary symbols such as contour labels, the 'low accuracy' symbol, etc., to be switched on or off without affecting the primary symbolisation of the </w:t>
      </w:r>
      <w:r w:rsidR="00C478C1">
        <w:rPr>
          <w:rFonts w:eastAsiaTheme="minorEastAsia" w:cs="Arial" w:hint="eastAsia"/>
        </w:rPr>
        <w:t>feature</w:t>
      </w:r>
      <w:r w:rsidRPr="001140CC">
        <w:rPr>
          <w:rFonts w:eastAsia="Calibri" w:cs="Arial"/>
        </w:rPr>
        <w:t xml:space="preserve">. </w:t>
      </w:r>
    </w:p>
    <w:p w14:paraId="2B5B8CC0" w14:textId="2BD500EF" w:rsidR="001140CC" w:rsidRDefault="001140CC" w:rsidP="001140CC">
      <w:pP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eastAsia="Calibri" w:cs="Arial"/>
          <w:snapToGrid w:val="0"/>
        </w:rPr>
      </w:pPr>
      <w:r w:rsidRPr="001140CC">
        <w:rPr>
          <w:rFonts w:eastAsia="Calibri" w:cs="Arial"/>
          <w:snapToGrid w:val="0"/>
        </w:rPr>
        <w:t>Items in the viewing g</w:t>
      </w:r>
      <w:r w:rsidR="00D0718B">
        <w:rPr>
          <w:rFonts w:eastAsia="Calibri" w:cs="Arial"/>
          <w:snapToGrid w:val="0"/>
        </w:rPr>
        <w:t xml:space="preserve">roup tables </w:t>
      </w:r>
      <w:r w:rsidRPr="001140CC">
        <w:rPr>
          <w:rFonts w:eastAsia="Calibri" w:cs="Arial"/>
          <w:snapToGrid w:val="0"/>
        </w:rPr>
        <w:t>are arranged in numbered groups (</w:t>
      </w:r>
      <w:r w:rsidR="00C478C1">
        <w:rPr>
          <w:rFonts w:eastAsiaTheme="minorEastAsia" w:cs="Arial" w:hint="eastAsia"/>
          <w:snapToGrid w:val="0"/>
        </w:rPr>
        <w:t>For example,</w:t>
      </w:r>
      <w:r w:rsidRPr="001140CC">
        <w:rPr>
          <w:rFonts w:eastAsia="Calibri" w:cs="Arial"/>
          <w:snapToGrid w:val="0"/>
        </w:rPr>
        <w:t xml:space="preserve"> group 26230 consisting of the items pipeline area and cable area) which in turn are arranged in layers (</w:t>
      </w:r>
      <w:r w:rsidR="00C478C1">
        <w:rPr>
          <w:rFonts w:eastAsiaTheme="minorEastAsia" w:cs="Arial" w:hint="eastAsia"/>
          <w:snapToGrid w:val="0"/>
        </w:rPr>
        <w:t>For example,</w:t>
      </w:r>
      <w:r w:rsidRPr="001140CC">
        <w:rPr>
          <w:rFonts w:eastAsia="Calibri" w:cs="Arial"/>
          <w:snapToGrid w:val="0"/>
        </w:rPr>
        <w:t xml:space="preserve"> layer 26000 consisting of cautionary areas). The groups are arranged by IMO Category, in the sequence of INT 1 [1]. </w:t>
      </w:r>
    </w:p>
    <w:p w14:paraId="15D32D0F" w14:textId="77777777" w:rsidR="002F2528" w:rsidRDefault="002F2528" w:rsidP="002F2528">
      <w:pPr>
        <w:tabs>
          <w:tab w:val="left" w:pos="993"/>
          <w:tab w:val="left" w:pos="1440"/>
        </w:tabs>
        <w:rPr>
          <w:rFonts w:cs="Arial"/>
          <w:sz w:val="22"/>
          <w:szCs w:val="22"/>
        </w:rPr>
      </w:pPr>
    </w:p>
    <w:p w14:paraId="4BD4E73D" w14:textId="12CBE7C8" w:rsidR="00554B40" w:rsidRPr="002F2528" w:rsidRDefault="002E3794" w:rsidP="002F2528">
      <w:pPr>
        <w:tabs>
          <w:tab w:val="left" w:pos="993"/>
          <w:tab w:val="left" w:pos="1440"/>
        </w:tabs>
        <w:rPr>
          <w:rFonts w:cs="Arial"/>
          <w:b/>
          <w:sz w:val="22"/>
          <w:szCs w:val="22"/>
        </w:rPr>
      </w:pPr>
      <w:r>
        <w:rPr>
          <w:b/>
          <w:lang w:eastAsia="en-US"/>
        </w:rPr>
        <w:lastRenderedPageBreak/>
        <w:t>C2</w:t>
      </w:r>
      <w:r w:rsidR="002F2528" w:rsidRPr="007E4116">
        <w:rPr>
          <w:b/>
          <w:lang w:eastAsia="en-US"/>
        </w:rPr>
        <w:t>.8.4</w:t>
      </w:r>
      <w:r w:rsidR="002F2528">
        <w:rPr>
          <w:b/>
          <w:lang w:eastAsia="en-US"/>
        </w:rPr>
        <w:t>.1</w:t>
      </w:r>
      <w:r w:rsidR="002F2528" w:rsidRPr="007E4116">
        <w:rPr>
          <w:b/>
          <w:lang w:eastAsia="en-US"/>
        </w:rPr>
        <w:tab/>
        <w:t>Viewing Groups</w:t>
      </w:r>
      <w:r w:rsidR="002F2528">
        <w:rPr>
          <w:b/>
          <w:lang w:eastAsia="en-US"/>
        </w:rPr>
        <w:t xml:space="preserve"> Layers</w:t>
      </w:r>
    </w:p>
    <w:tbl>
      <w:tblPr>
        <w:tblpPr w:leftFromText="180" w:rightFromText="180" w:vertAnchor="text" w:horzAnchor="page" w:tblpX="1369"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4"/>
        <w:gridCol w:w="2893"/>
        <w:gridCol w:w="2824"/>
      </w:tblGrid>
      <w:tr w:rsidR="00D0718B" w:rsidRPr="00D0718B" w14:paraId="5E786603" w14:textId="77777777" w:rsidTr="00D0718B">
        <w:tc>
          <w:tcPr>
            <w:tcW w:w="3524" w:type="dxa"/>
            <w:shd w:val="clear" w:color="auto" w:fill="C0C0C0"/>
          </w:tcPr>
          <w:p w14:paraId="75717BE5" w14:textId="77777777" w:rsidR="00D0718B" w:rsidRPr="00D0718B" w:rsidRDefault="00D0718B" w:rsidP="00D0718B">
            <w:pPr>
              <w:pStyle w:val="Heading9"/>
              <w:numPr>
                <w:ilvl w:val="0"/>
                <w:numId w:val="0"/>
              </w:numPr>
              <w:ind w:left="1584" w:hanging="1584"/>
              <w:contextualSpacing/>
              <w:rPr>
                <w:rFonts w:cs="Arial"/>
              </w:rPr>
            </w:pPr>
            <w:r w:rsidRPr="00D0718B">
              <w:rPr>
                <w:rFonts w:cs="Arial"/>
              </w:rPr>
              <w:t>DISPLAY BASE</w:t>
            </w:r>
          </w:p>
        </w:tc>
        <w:tc>
          <w:tcPr>
            <w:tcW w:w="2893" w:type="dxa"/>
            <w:shd w:val="clear" w:color="auto" w:fill="C0C0C0"/>
          </w:tcPr>
          <w:p w14:paraId="1DAAE858" w14:textId="77777777" w:rsidR="00D0718B" w:rsidRPr="00D0718B" w:rsidRDefault="00D0718B" w:rsidP="00D0718B">
            <w:pPr>
              <w:pStyle w:val="Heading9"/>
              <w:numPr>
                <w:ilvl w:val="0"/>
                <w:numId w:val="0"/>
              </w:numPr>
              <w:ind w:left="1584" w:hanging="1584"/>
              <w:contextualSpacing/>
              <w:rPr>
                <w:rFonts w:cs="Arial"/>
              </w:rPr>
            </w:pPr>
            <w:r w:rsidRPr="00D0718B">
              <w:rPr>
                <w:rFonts w:cs="Arial"/>
              </w:rPr>
              <w:t>STANDARD DISPLAY</w:t>
            </w:r>
          </w:p>
        </w:tc>
        <w:tc>
          <w:tcPr>
            <w:tcW w:w="2824" w:type="dxa"/>
            <w:shd w:val="clear" w:color="auto" w:fill="C0C0C0"/>
          </w:tcPr>
          <w:p w14:paraId="40A03E07" w14:textId="77777777" w:rsidR="00D0718B" w:rsidRPr="00D0718B" w:rsidRDefault="00D0718B" w:rsidP="00D0718B">
            <w:pPr>
              <w:pStyle w:val="Heading9"/>
              <w:numPr>
                <w:ilvl w:val="0"/>
                <w:numId w:val="0"/>
              </w:numPr>
              <w:ind w:left="1584" w:hanging="1584"/>
              <w:contextualSpacing/>
              <w:rPr>
                <w:rFonts w:cs="Arial"/>
              </w:rPr>
            </w:pPr>
            <w:r w:rsidRPr="00D0718B">
              <w:rPr>
                <w:rFonts w:cs="Arial"/>
              </w:rPr>
              <w:t>OTHER INFORMATION</w:t>
            </w:r>
          </w:p>
        </w:tc>
      </w:tr>
      <w:tr w:rsidR="00D0718B" w:rsidRPr="00D0718B" w14:paraId="1422D71E" w14:textId="77777777" w:rsidTr="00D0718B">
        <w:trPr>
          <w:cantSplit/>
        </w:trPr>
        <w:tc>
          <w:tcPr>
            <w:tcW w:w="9241" w:type="dxa"/>
            <w:gridSpan w:val="3"/>
          </w:tcPr>
          <w:p w14:paraId="4BEE6844"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00000</w:t>
            </w:r>
            <w:r w:rsidRPr="00D0718B">
              <w:rPr>
                <w:rFonts w:cs="Arial"/>
              </w:rPr>
              <w:noBreakHyphen/>
              <w:t>09999 reserved for administrative purposes</w:t>
            </w:r>
          </w:p>
        </w:tc>
      </w:tr>
      <w:tr w:rsidR="00D0718B" w:rsidRPr="00D0718B" w14:paraId="2E4CDC52" w14:textId="77777777" w:rsidTr="00D0718B">
        <w:tc>
          <w:tcPr>
            <w:tcW w:w="3524" w:type="dxa"/>
          </w:tcPr>
          <w:p w14:paraId="17A34848"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10000 reserved</w:t>
            </w:r>
          </w:p>
          <w:p w14:paraId="6E18B657"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40000 reserved</w:t>
            </w:r>
          </w:p>
        </w:tc>
        <w:tc>
          <w:tcPr>
            <w:tcW w:w="2893" w:type="dxa"/>
          </w:tcPr>
          <w:p w14:paraId="45180CAF"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20000 reserved</w:t>
            </w:r>
          </w:p>
          <w:p w14:paraId="46AB70C3"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50000 reserved</w:t>
            </w:r>
          </w:p>
        </w:tc>
        <w:tc>
          <w:tcPr>
            <w:tcW w:w="2824" w:type="dxa"/>
          </w:tcPr>
          <w:p w14:paraId="3A11C4DA"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30000 reserved</w:t>
            </w:r>
          </w:p>
          <w:p w14:paraId="56B9BB22"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60000 reserved</w:t>
            </w:r>
          </w:p>
        </w:tc>
      </w:tr>
      <w:tr w:rsidR="00D0718B" w:rsidRPr="00D0718B" w14:paraId="171051D8" w14:textId="77777777" w:rsidTr="00D0718B">
        <w:tc>
          <w:tcPr>
            <w:tcW w:w="3524" w:type="dxa"/>
          </w:tcPr>
          <w:p w14:paraId="55AD0EE1"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 xml:space="preserve">11000 A,B information about the </w:t>
            </w:r>
          </w:p>
          <w:p w14:paraId="6B20A673"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chart display</w:t>
            </w:r>
          </w:p>
          <w:p w14:paraId="5E9E8C60"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41000 tools</w:t>
            </w:r>
          </w:p>
          <w:p w14:paraId="037C2FCC"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93" w:type="dxa"/>
          </w:tcPr>
          <w:p w14:paraId="4E424E52"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21000 A,B</w:t>
            </w:r>
          </w:p>
          <w:p w14:paraId="60C375E1"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51000 tool</w:t>
            </w:r>
          </w:p>
          <w:p w14:paraId="458E2DA0"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7A793AB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31000 A,B</w:t>
            </w:r>
          </w:p>
          <w:p w14:paraId="17CFB99C"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61000 tools</w:t>
            </w:r>
          </w:p>
        </w:tc>
      </w:tr>
      <w:tr w:rsidR="00D0718B" w:rsidRPr="00D0718B" w14:paraId="3F4EF5DF" w14:textId="77777777" w:rsidTr="00D0718B">
        <w:tc>
          <w:tcPr>
            <w:tcW w:w="3524" w:type="dxa"/>
          </w:tcPr>
          <w:p w14:paraId="68207979"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12000 C, D, E, F land features</w:t>
            </w:r>
          </w:p>
          <w:p w14:paraId="40E10507"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42000 own ship, planned route</w:t>
            </w:r>
          </w:p>
        </w:tc>
        <w:tc>
          <w:tcPr>
            <w:tcW w:w="2893" w:type="dxa"/>
          </w:tcPr>
          <w:p w14:paraId="138AB0DE"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22000 C, D, E, F</w:t>
            </w:r>
          </w:p>
          <w:p w14:paraId="4AAFE786"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 xml:space="preserve">52000 own ship </w:t>
            </w:r>
            <w:proofErr w:type="spellStart"/>
            <w:r w:rsidRPr="00D0718B">
              <w:rPr>
                <w:rFonts w:cs="Arial"/>
                <w:i/>
              </w:rPr>
              <w:t>etc</w:t>
            </w:r>
            <w:proofErr w:type="spellEnd"/>
          </w:p>
          <w:p w14:paraId="5951E655"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35FE1EE0"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32000 C, D, E, F</w:t>
            </w:r>
          </w:p>
          <w:p w14:paraId="70F3429A"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 xml:space="preserve">62000 own ship </w:t>
            </w:r>
            <w:proofErr w:type="spellStart"/>
            <w:r w:rsidRPr="00D0718B">
              <w:rPr>
                <w:rFonts w:cs="Arial"/>
                <w:i/>
              </w:rPr>
              <w:t>etc</w:t>
            </w:r>
            <w:proofErr w:type="spellEnd"/>
          </w:p>
        </w:tc>
      </w:tr>
      <w:tr w:rsidR="00D0718B" w:rsidRPr="00D0718B" w14:paraId="75ED50FB" w14:textId="77777777" w:rsidTr="00D0718B">
        <w:tc>
          <w:tcPr>
            <w:tcW w:w="3524" w:type="dxa"/>
          </w:tcPr>
          <w:p w14:paraId="533B4374"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13000 H, I depths &amp; currents</w:t>
            </w:r>
          </w:p>
          <w:p w14:paraId="23979202"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43000 Mariners' features</w:t>
            </w:r>
          </w:p>
          <w:p w14:paraId="08C91A8A"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93" w:type="dxa"/>
          </w:tcPr>
          <w:p w14:paraId="260BE25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23000 H,I</w:t>
            </w:r>
          </w:p>
          <w:p w14:paraId="30F81FDE"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53000 Mariners' features</w:t>
            </w:r>
          </w:p>
          <w:p w14:paraId="39EB5AD2"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p w14:paraId="1507F598"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6D6590B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33000 H,I</w:t>
            </w:r>
          </w:p>
          <w:p w14:paraId="6C6EE8FE"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63000 Mariners' features</w:t>
            </w:r>
          </w:p>
        </w:tc>
      </w:tr>
      <w:tr w:rsidR="00D0718B" w:rsidRPr="00D0718B" w14:paraId="0F0984F8" w14:textId="77777777" w:rsidTr="00D0718B">
        <w:tc>
          <w:tcPr>
            <w:tcW w:w="3524" w:type="dxa"/>
          </w:tcPr>
          <w:p w14:paraId="2C489F00"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14000 J,K,L obstructions, pipelines</w:t>
            </w:r>
          </w:p>
          <w:p w14:paraId="7908998A"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44000 other vessels</w:t>
            </w:r>
          </w:p>
        </w:tc>
        <w:tc>
          <w:tcPr>
            <w:tcW w:w="2893" w:type="dxa"/>
          </w:tcPr>
          <w:p w14:paraId="59F73B77"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24000 J,K,L</w:t>
            </w:r>
          </w:p>
          <w:p w14:paraId="7CB139A4"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54000 other vessels</w:t>
            </w:r>
          </w:p>
          <w:p w14:paraId="35FD3A9F"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4EBEAAEC"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34000 J,K,L</w:t>
            </w:r>
          </w:p>
          <w:p w14:paraId="03AFEC51"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64000 other vessels</w:t>
            </w:r>
          </w:p>
        </w:tc>
      </w:tr>
      <w:tr w:rsidR="00D0718B" w:rsidRPr="00D0718B" w14:paraId="47F0921B" w14:textId="77777777" w:rsidTr="00D0718B">
        <w:tc>
          <w:tcPr>
            <w:tcW w:w="3524" w:type="dxa"/>
          </w:tcPr>
          <w:p w14:paraId="7B3ED1A4"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 xml:space="preserve">15000 M </w:t>
            </w:r>
            <w:proofErr w:type="spellStart"/>
            <w:r w:rsidRPr="00D0718B">
              <w:rPr>
                <w:rFonts w:cs="Arial"/>
              </w:rPr>
              <w:t>traffic,routes</w:t>
            </w:r>
            <w:proofErr w:type="spellEnd"/>
          </w:p>
          <w:p w14:paraId="33FD7F95"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45000 manufacturers' features</w:t>
            </w:r>
          </w:p>
          <w:p w14:paraId="1F144C79"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93" w:type="dxa"/>
          </w:tcPr>
          <w:p w14:paraId="68C69386"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25000 M</w:t>
            </w:r>
          </w:p>
          <w:p w14:paraId="25166628"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i/>
              </w:rPr>
            </w:pPr>
            <w:r w:rsidRPr="00D0718B">
              <w:rPr>
                <w:rFonts w:cs="Arial"/>
                <w:i/>
              </w:rPr>
              <w:t xml:space="preserve">55000 manufacturers' </w:t>
            </w:r>
          </w:p>
          <w:p w14:paraId="6759C447"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features</w:t>
            </w:r>
          </w:p>
          <w:p w14:paraId="79CBB706"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17395C37"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35000 M</w:t>
            </w:r>
          </w:p>
          <w:p w14:paraId="0E93675A"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65000 manufacturers’ features</w:t>
            </w:r>
          </w:p>
        </w:tc>
      </w:tr>
      <w:tr w:rsidR="00D0718B" w:rsidRPr="00D0718B" w14:paraId="5822D68A" w14:textId="77777777" w:rsidTr="00D0718B">
        <w:tc>
          <w:tcPr>
            <w:tcW w:w="3524" w:type="dxa"/>
          </w:tcPr>
          <w:p w14:paraId="7321E84D"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16000 N special areas</w:t>
            </w:r>
          </w:p>
          <w:p w14:paraId="76D9D1A6"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46000 Mariners' assignments</w:t>
            </w:r>
          </w:p>
        </w:tc>
        <w:tc>
          <w:tcPr>
            <w:tcW w:w="2893" w:type="dxa"/>
          </w:tcPr>
          <w:p w14:paraId="1D4CBAED"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26000 N</w:t>
            </w:r>
          </w:p>
          <w:p w14:paraId="23ABE60C"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i/>
              </w:rPr>
            </w:pPr>
            <w:r w:rsidRPr="00D0718B">
              <w:rPr>
                <w:rFonts w:cs="Arial"/>
                <w:i/>
              </w:rPr>
              <w:t xml:space="preserve">56000 Mariners' </w:t>
            </w:r>
          </w:p>
          <w:p w14:paraId="14A52CE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assignments</w:t>
            </w:r>
          </w:p>
        </w:tc>
        <w:tc>
          <w:tcPr>
            <w:tcW w:w="2824" w:type="dxa"/>
          </w:tcPr>
          <w:p w14:paraId="1FB986B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36000 N</w:t>
            </w:r>
          </w:p>
          <w:p w14:paraId="2B731086"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66000 Mariners' assignments</w:t>
            </w:r>
          </w:p>
          <w:p w14:paraId="784DB4ED"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r>
      <w:tr w:rsidR="00D0718B" w:rsidRPr="00D0718B" w14:paraId="21FCB349" w14:textId="77777777" w:rsidTr="00D0718B">
        <w:tc>
          <w:tcPr>
            <w:tcW w:w="3524" w:type="dxa"/>
          </w:tcPr>
          <w:p w14:paraId="4B8D6272"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17000 P,Q,R,S buoys, beacons, lights, radar</w:t>
            </w:r>
          </w:p>
          <w:p w14:paraId="0A0681FD"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i/>
              </w:rPr>
            </w:pPr>
            <w:r w:rsidRPr="00D0718B">
              <w:rPr>
                <w:rFonts w:cs="Arial"/>
                <w:i/>
              </w:rPr>
              <w:t xml:space="preserve">47000 reserved for Mariners' </w:t>
            </w:r>
          </w:p>
          <w:p w14:paraId="36B580D5"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information</w:t>
            </w:r>
          </w:p>
        </w:tc>
        <w:tc>
          <w:tcPr>
            <w:tcW w:w="2893" w:type="dxa"/>
          </w:tcPr>
          <w:p w14:paraId="6C1C2E83"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27000 P,Q,R,S</w:t>
            </w:r>
          </w:p>
          <w:p w14:paraId="10314E34"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57000 reserved</w:t>
            </w:r>
          </w:p>
        </w:tc>
        <w:tc>
          <w:tcPr>
            <w:tcW w:w="2824" w:type="dxa"/>
          </w:tcPr>
          <w:p w14:paraId="4E91E90C"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37000 P,Q,R,S</w:t>
            </w:r>
          </w:p>
          <w:p w14:paraId="4EA64820"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67000 reserved</w:t>
            </w:r>
          </w:p>
          <w:p w14:paraId="5C29DA80"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p w14:paraId="4CB04966"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r>
      <w:tr w:rsidR="00D0718B" w:rsidRPr="00D0718B" w14:paraId="497E8F16" w14:textId="77777777" w:rsidTr="00D0718B">
        <w:tc>
          <w:tcPr>
            <w:tcW w:w="3524" w:type="dxa"/>
          </w:tcPr>
          <w:p w14:paraId="7676BA34"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 xml:space="preserve">18000 T,U services &amp; small craft </w:t>
            </w:r>
          </w:p>
          <w:p w14:paraId="43D2500E"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facilities</w:t>
            </w:r>
          </w:p>
          <w:p w14:paraId="765609F7"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i/>
              </w:rPr>
            </w:pPr>
            <w:r w:rsidRPr="00D0718B">
              <w:rPr>
                <w:rFonts w:cs="Arial"/>
                <w:i/>
              </w:rPr>
              <w:t xml:space="preserve">48000 reserved for Mariners' </w:t>
            </w:r>
          </w:p>
          <w:p w14:paraId="5DC9439D"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information</w:t>
            </w:r>
          </w:p>
          <w:p w14:paraId="0D33B3AE"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93" w:type="dxa"/>
          </w:tcPr>
          <w:p w14:paraId="1380E54B"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28000 T,U</w:t>
            </w:r>
          </w:p>
          <w:p w14:paraId="52E921D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58000 reserved</w:t>
            </w:r>
          </w:p>
          <w:p w14:paraId="54C5479F"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p w14:paraId="2F596FE9" w14:textId="77777777" w:rsidR="00D0718B" w:rsidRPr="00D0718B" w:rsidRDefault="00D0718B" w:rsidP="00D0718B">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15270C9F"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rPr>
              <w:t>38000 T,U</w:t>
            </w:r>
          </w:p>
          <w:p w14:paraId="161BF479" w14:textId="77777777" w:rsidR="00D0718B" w:rsidRPr="00D0718B" w:rsidRDefault="00D0718B" w:rsidP="00D0718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D0718B">
              <w:rPr>
                <w:rFonts w:cs="Arial"/>
                <w:i/>
              </w:rPr>
              <w:t>68000 reserved</w:t>
            </w:r>
          </w:p>
        </w:tc>
      </w:tr>
      <w:tr w:rsidR="00D0718B" w:rsidRPr="002F2528" w14:paraId="23FB9B4A" w14:textId="77777777" w:rsidTr="00D0718B">
        <w:tc>
          <w:tcPr>
            <w:tcW w:w="3524" w:type="dxa"/>
          </w:tcPr>
          <w:p w14:paraId="174423A0"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19000</w:t>
            </w:r>
            <w:r w:rsidRPr="002F2528">
              <w:rPr>
                <w:rFonts w:cs="Arial"/>
              </w:rPr>
              <w:noBreakHyphen/>
              <w:t>19999 reserved</w:t>
            </w:r>
          </w:p>
          <w:p w14:paraId="2C17626E"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i/>
              </w:rPr>
              <w:t>49000</w:t>
            </w:r>
            <w:r w:rsidRPr="002F2528">
              <w:rPr>
                <w:rFonts w:cs="Arial"/>
                <w:i/>
              </w:rPr>
              <w:noBreakHyphen/>
              <w:t>49999 reserved</w:t>
            </w:r>
          </w:p>
        </w:tc>
        <w:tc>
          <w:tcPr>
            <w:tcW w:w="2893" w:type="dxa"/>
          </w:tcPr>
          <w:p w14:paraId="1827DD5F"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29000</w:t>
            </w:r>
            <w:r w:rsidRPr="002F2528">
              <w:rPr>
                <w:rFonts w:cs="Arial"/>
              </w:rPr>
              <w:noBreakHyphen/>
              <w:t>29999 reserved</w:t>
            </w:r>
          </w:p>
          <w:p w14:paraId="4C643CF5"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i/>
              </w:rPr>
              <w:t>59000</w:t>
            </w:r>
            <w:r w:rsidRPr="002F2528">
              <w:rPr>
                <w:rFonts w:cs="Arial"/>
                <w:i/>
              </w:rPr>
              <w:noBreakHyphen/>
              <w:t>59999 reserved</w:t>
            </w:r>
          </w:p>
        </w:tc>
        <w:tc>
          <w:tcPr>
            <w:tcW w:w="2824" w:type="dxa"/>
          </w:tcPr>
          <w:p w14:paraId="3C836CBA"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39000</w:t>
            </w:r>
            <w:r w:rsidRPr="002F2528">
              <w:rPr>
                <w:rFonts w:cs="Arial"/>
              </w:rPr>
              <w:noBreakHyphen/>
              <w:t>39999 reserved</w:t>
            </w:r>
          </w:p>
          <w:p w14:paraId="18EF00BA"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i/>
              </w:rPr>
              <w:t>69000</w:t>
            </w:r>
            <w:r w:rsidRPr="002F2528">
              <w:rPr>
                <w:rFonts w:cs="Arial"/>
                <w:i/>
              </w:rPr>
              <w:noBreakHyphen/>
              <w:t>69999 reserved</w:t>
            </w:r>
          </w:p>
        </w:tc>
      </w:tr>
      <w:tr w:rsidR="00D0718B" w:rsidRPr="002F2528" w14:paraId="197DBA16" w14:textId="77777777" w:rsidTr="00D0718B">
        <w:tc>
          <w:tcPr>
            <w:tcW w:w="3524" w:type="dxa"/>
          </w:tcPr>
          <w:p w14:paraId="068136CF"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70000</w:t>
            </w:r>
            <w:r w:rsidRPr="002F2528">
              <w:rPr>
                <w:rFonts w:cs="Arial"/>
              </w:rPr>
              <w:noBreakHyphen/>
              <w:t>99999 reserved for future use.</w:t>
            </w:r>
          </w:p>
        </w:tc>
        <w:tc>
          <w:tcPr>
            <w:tcW w:w="2893" w:type="dxa"/>
          </w:tcPr>
          <w:p w14:paraId="26205D45"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2824" w:type="dxa"/>
          </w:tcPr>
          <w:p w14:paraId="42A6F124" w14:textId="77777777" w:rsidR="00D0718B" w:rsidRPr="002F2528" w:rsidRDefault="00D0718B"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r>
    </w:tbl>
    <w:p w14:paraId="02235C7A" w14:textId="77777777" w:rsidR="00382982" w:rsidRPr="002F2528" w:rsidRDefault="00382982" w:rsidP="002F2528">
      <w:pPr>
        <w:contextualSpacing/>
        <w:rPr>
          <w:rFonts w:cs="Arial"/>
        </w:rPr>
      </w:pPr>
    </w:p>
    <w:p w14:paraId="3274C446" w14:textId="2B6EC0D2" w:rsidR="00715FFF" w:rsidRDefault="00715FFF"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i/>
        </w:rPr>
      </w:pPr>
      <w:r w:rsidRPr="002F2528">
        <w:rPr>
          <w:rFonts w:cs="Arial"/>
        </w:rPr>
        <w:t xml:space="preserve">Numbering scheme for viewing groups </w:t>
      </w:r>
      <w:r w:rsidRPr="002F2528">
        <w:rPr>
          <w:rFonts w:cs="Arial"/>
          <w:i/>
        </w:rPr>
        <w:t>(Mariners' information in italics)</w:t>
      </w:r>
    </w:p>
    <w:p w14:paraId="05B37015"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p w14:paraId="4CB69A2E" w14:textId="76E580AE" w:rsidR="002F2528" w:rsidRDefault="002E3794" w:rsidP="002F2528">
      <w:pPr>
        <w:tabs>
          <w:tab w:val="left" w:pos="993"/>
          <w:tab w:val="left" w:pos="1440"/>
        </w:tabs>
        <w:contextualSpacing/>
        <w:rPr>
          <w:b/>
          <w:lang w:eastAsia="en-US"/>
        </w:rPr>
      </w:pPr>
      <w:r>
        <w:rPr>
          <w:b/>
          <w:lang w:eastAsia="en-US"/>
        </w:rPr>
        <w:t>C2</w:t>
      </w:r>
      <w:r w:rsidR="002F2528" w:rsidRPr="002F2528">
        <w:rPr>
          <w:b/>
          <w:lang w:eastAsia="en-US"/>
        </w:rPr>
        <w:t>.8.4.1.1</w:t>
      </w:r>
      <w:r w:rsidR="002F2528" w:rsidRPr="002F2528">
        <w:rPr>
          <w:b/>
          <w:lang w:eastAsia="en-US"/>
        </w:rPr>
        <w:tab/>
        <w:t>Display Base</w:t>
      </w:r>
    </w:p>
    <w:p w14:paraId="4FDF83DC" w14:textId="77777777" w:rsidR="002F2528" w:rsidRPr="002F2528" w:rsidRDefault="002F2528" w:rsidP="002F2528">
      <w:pPr>
        <w:tabs>
          <w:tab w:val="left" w:pos="993"/>
          <w:tab w:val="left" w:pos="1440"/>
        </w:tabs>
        <w:contextualSpacing/>
        <w:rPr>
          <w:b/>
          <w:lang w:eastAsia="en-U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7715"/>
      </w:tblGrid>
      <w:tr w:rsidR="002F2528" w:rsidRPr="002F2528" w14:paraId="22BD9913" w14:textId="77777777" w:rsidTr="002F2528">
        <w:trPr>
          <w:cantSplit/>
          <w:jc w:val="right"/>
        </w:trPr>
        <w:tc>
          <w:tcPr>
            <w:tcW w:w="9241" w:type="dxa"/>
            <w:gridSpan w:val="2"/>
            <w:tcBorders>
              <w:bottom w:val="single" w:sz="4" w:space="0" w:color="auto"/>
            </w:tcBorders>
            <w:shd w:val="clear" w:color="auto" w:fill="C0C0C0"/>
          </w:tcPr>
          <w:p w14:paraId="1EF11BA0"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br w:type="page"/>
            </w:r>
            <w:r w:rsidRPr="002F2528">
              <w:rPr>
                <w:rFonts w:cs="Arial"/>
              </w:rPr>
              <w:br w:type="page"/>
              <w:t>RESERVED</w:t>
            </w:r>
          </w:p>
        </w:tc>
      </w:tr>
      <w:tr w:rsidR="002F2528" w:rsidRPr="002F2528" w14:paraId="5D6E07A8" w14:textId="77777777" w:rsidTr="002F2528">
        <w:trPr>
          <w:jc w:val="right"/>
        </w:trPr>
        <w:tc>
          <w:tcPr>
            <w:tcW w:w="1526" w:type="dxa"/>
            <w:tcBorders>
              <w:bottom w:val="single" w:sz="4" w:space="0" w:color="auto"/>
            </w:tcBorders>
          </w:tcPr>
          <w:p w14:paraId="5EA64079"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10000-10999</w:t>
            </w:r>
          </w:p>
        </w:tc>
        <w:tc>
          <w:tcPr>
            <w:tcW w:w="7715" w:type="dxa"/>
            <w:tcBorders>
              <w:bottom w:val="single" w:sz="4" w:space="0" w:color="auto"/>
            </w:tcBorders>
          </w:tcPr>
          <w:p w14:paraId="2B04423E"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Reserved for chart information</w:t>
            </w:r>
          </w:p>
        </w:tc>
      </w:tr>
      <w:tr w:rsidR="002F2528" w:rsidRPr="002F2528" w14:paraId="70C0B805" w14:textId="77777777" w:rsidTr="002F2528">
        <w:trPr>
          <w:cantSplit/>
          <w:jc w:val="right"/>
        </w:trPr>
        <w:tc>
          <w:tcPr>
            <w:tcW w:w="9241" w:type="dxa"/>
            <w:gridSpan w:val="2"/>
            <w:shd w:val="clear" w:color="auto" w:fill="C0C0C0"/>
          </w:tcPr>
          <w:p w14:paraId="6128AEA4"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A, B </w:t>
            </w:r>
            <w:r w:rsidRPr="002F2528">
              <w:rPr>
                <w:rFonts w:cs="Arial"/>
              </w:rPr>
              <w:tab/>
            </w:r>
            <w:r w:rsidRPr="002F2528">
              <w:rPr>
                <w:rFonts w:cs="Arial"/>
              </w:rPr>
              <w:tab/>
            </w:r>
            <w:r w:rsidRPr="002F2528">
              <w:rPr>
                <w:rFonts w:cs="Arial"/>
              </w:rPr>
              <w:tab/>
              <w:t xml:space="preserve"> </w:t>
            </w:r>
            <w:bookmarkStart w:id="1576" w:name="OLE_LINK2"/>
            <w:r w:rsidRPr="002F2528">
              <w:rPr>
                <w:rFonts w:cs="Arial"/>
              </w:rPr>
              <w:t>CHART FURNITURE</w:t>
            </w:r>
            <w:bookmarkEnd w:id="1576"/>
          </w:p>
        </w:tc>
      </w:tr>
      <w:tr w:rsidR="002F2528" w:rsidRPr="002F2528" w14:paraId="49CA0C52" w14:textId="77777777" w:rsidTr="002F2528">
        <w:trPr>
          <w:jc w:val="right"/>
        </w:trPr>
        <w:tc>
          <w:tcPr>
            <w:tcW w:w="1526" w:type="dxa"/>
            <w:tcBorders>
              <w:bottom w:val="single" w:sz="4" w:space="0" w:color="auto"/>
            </w:tcBorders>
          </w:tcPr>
          <w:p w14:paraId="2C608DFB"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11000</w:t>
            </w:r>
          </w:p>
        </w:tc>
        <w:tc>
          <w:tcPr>
            <w:tcW w:w="7715" w:type="dxa"/>
            <w:tcBorders>
              <w:bottom w:val="single" w:sz="4" w:space="0" w:color="auto"/>
            </w:tcBorders>
          </w:tcPr>
          <w:p w14:paraId="0F339AE5"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Information about the Chart Display</w:t>
            </w:r>
          </w:p>
        </w:tc>
      </w:tr>
      <w:tr w:rsidR="002F2528" w:rsidRPr="002F2528" w14:paraId="4D266D46" w14:textId="77777777" w:rsidTr="002F2528">
        <w:trPr>
          <w:jc w:val="right"/>
        </w:trPr>
        <w:tc>
          <w:tcPr>
            <w:tcW w:w="1526" w:type="dxa"/>
            <w:tcBorders>
              <w:bottom w:val="single" w:sz="4" w:space="0" w:color="auto"/>
            </w:tcBorders>
          </w:tcPr>
          <w:p w14:paraId="67478A6A"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11010</w:t>
            </w:r>
          </w:p>
          <w:p w14:paraId="3E96028A"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11020</w:t>
            </w:r>
          </w:p>
        </w:tc>
        <w:tc>
          <w:tcPr>
            <w:tcW w:w="7715" w:type="dxa"/>
            <w:tcBorders>
              <w:bottom w:val="single" w:sz="4" w:space="0" w:color="auto"/>
            </w:tcBorders>
          </w:tcPr>
          <w:p w14:paraId="1BEC2F8B"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cursor [symbol  SY(CURSRA01)]</w:t>
            </w:r>
          </w:p>
          <w:p w14:paraId="4EE89EF1"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2F2528">
              <w:rPr>
                <w:rFonts w:cs="Arial"/>
              </w:rPr>
              <w:t>na</w:t>
            </w:r>
            <w:proofErr w:type="spellEnd"/>
            <w:r w:rsidRPr="002F2528">
              <w:rPr>
                <w:rFonts w:cs="Arial"/>
              </w:rPr>
              <w:t xml:space="preserve"> (not assigned)</w:t>
            </w:r>
          </w:p>
        </w:tc>
      </w:tr>
      <w:tr w:rsidR="002F2528" w:rsidRPr="002F2528" w14:paraId="3581998A" w14:textId="77777777" w:rsidTr="002F2528">
        <w:trPr>
          <w:jc w:val="right"/>
        </w:trPr>
        <w:tc>
          <w:tcPr>
            <w:tcW w:w="1526" w:type="dxa"/>
            <w:tcBorders>
              <w:bottom w:val="single" w:sz="4" w:space="0" w:color="auto"/>
            </w:tcBorders>
          </w:tcPr>
          <w:p w14:paraId="563AFB95"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11030</w:t>
            </w:r>
          </w:p>
        </w:tc>
        <w:tc>
          <w:tcPr>
            <w:tcW w:w="7715" w:type="dxa"/>
            <w:tcBorders>
              <w:bottom w:val="single" w:sz="4" w:space="0" w:color="auto"/>
            </w:tcBorders>
          </w:tcPr>
          <w:p w14:paraId="2FD26536"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2F2528">
              <w:rPr>
                <w:rFonts w:cs="Arial"/>
              </w:rPr>
              <w:t>scalebar</w:t>
            </w:r>
            <w:proofErr w:type="spellEnd"/>
            <w:r w:rsidRPr="002F2528">
              <w:rPr>
                <w:rFonts w:cs="Arial"/>
              </w:rPr>
              <w:t>, latitude scale [SY(SCALEB10),SY( SCALEB11)]</w:t>
            </w:r>
          </w:p>
        </w:tc>
      </w:tr>
      <w:tr w:rsidR="002F2528" w:rsidRPr="002F2528" w14:paraId="029687C3" w14:textId="77777777" w:rsidTr="002F2528">
        <w:trPr>
          <w:jc w:val="right"/>
        </w:trPr>
        <w:tc>
          <w:tcPr>
            <w:tcW w:w="1526" w:type="dxa"/>
            <w:tcBorders>
              <w:bottom w:val="single" w:sz="4" w:space="0" w:color="auto"/>
            </w:tcBorders>
          </w:tcPr>
          <w:p w14:paraId="47EC2391"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11040</w:t>
            </w:r>
          </w:p>
        </w:tc>
        <w:tc>
          <w:tcPr>
            <w:tcW w:w="7715" w:type="dxa"/>
            <w:tcBorders>
              <w:bottom w:val="single" w:sz="4" w:space="0" w:color="auto"/>
            </w:tcBorders>
          </w:tcPr>
          <w:p w14:paraId="491D42BF"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north arrow [SY(NORTHAR1)]</w:t>
            </w:r>
          </w:p>
        </w:tc>
      </w:tr>
      <w:tr w:rsidR="002F2528" w:rsidRPr="002F2528" w14:paraId="555DB273" w14:textId="77777777" w:rsidTr="002F2528">
        <w:trPr>
          <w:jc w:val="right"/>
        </w:trPr>
        <w:tc>
          <w:tcPr>
            <w:tcW w:w="1526" w:type="dxa"/>
            <w:tcBorders>
              <w:bottom w:val="single" w:sz="4" w:space="0" w:color="auto"/>
            </w:tcBorders>
          </w:tcPr>
          <w:p w14:paraId="63E2E64E"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11050</w:t>
            </w:r>
          </w:p>
          <w:p w14:paraId="12AA2D76"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c>
          <w:tcPr>
            <w:tcW w:w="7715" w:type="dxa"/>
            <w:tcBorders>
              <w:bottom w:val="single" w:sz="4" w:space="0" w:color="auto"/>
            </w:tcBorders>
          </w:tcPr>
          <w:p w14:paraId="259EBA4C" w14:textId="77777777" w:rsidR="002F2528" w:rsidRPr="002F2528" w:rsidRDefault="002F2528" w:rsidP="002F2528">
            <w:pPr>
              <w:pStyle w:val="BodyText"/>
              <w:tabs>
                <w:tab w:val="left" w:pos="993"/>
              </w:tabs>
              <w:contextualSpacing/>
              <w:jc w:val="left"/>
              <w:rPr>
                <w:rFonts w:cs="Arial"/>
                <w:sz w:val="20"/>
              </w:rPr>
            </w:pPr>
            <w:r w:rsidRPr="002F2528">
              <w:rPr>
                <w:rFonts w:cs="Arial"/>
                <w:sz w:val="20"/>
              </w:rPr>
              <w:t xml:space="preserve">no data [colour NODTA, AP(NODATA03)], </w:t>
            </w:r>
            <w:proofErr w:type="spellStart"/>
            <w:r w:rsidRPr="002F2528">
              <w:rPr>
                <w:rFonts w:cs="Arial"/>
                <w:sz w:val="20"/>
              </w:rPr>
              <w:t>unsurveyed</w:t>
            </w:r>
            <w:proofErr w:type="spellEnd"/>
            <w:r w:rsidRPr="002F2528">
              <w:rPr>
                <w:rFonts w:cs="Arial"/>
                <w:sz w:val="20"/>
              </w:rPr>
              <w:t xml:space="preserve"> (UNSARE), incompletely surveyed area  </w:t>
            </w:r>
          </w:p>
        </w:tc>
      </w:tr>
      <w:tr w:rsidR="002F2528" w:rsidRPr="002F2528" w14:paraId="2E7FE261" w14:textId="77777777" w:rsidTr="002F2528">
        <w:trPr>
          <w:jc w:val="right"/>
        </w:trPr>
        <w:tc>
          <w:tcPr>
            <w:tcW w:w="1526" w:type="dxa"/>
            <w:tcBorders>
              <w:bottom w:val="single" w:sz="4" w:space="0" w:color="auto"/>
            </w:tcBorders>
          </w:tcPr>
          <w:p w14:paraId="0693D281"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lastRenderedPageBreak/>
              <w:t>11060</w:t>
            </w:r>
          </w:p>
        </w:tc>
        <w:tc>
          <w:tcPr>
            <w:tcW w:w="7715" w:type="dxa"/>
            <w:tcBorders>
              <w:bottom w:val="single" w:sz="4" w:space="0" w:color="auto"/>
            </w:tcBorders>
          </w:tcPr>
          <w:p w14:paraId="6FFF417A"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Non-HO data boundary LC(NONHODAT) </w:t>
            </w:r>
          </w:p>
        </w:tc>
      </w:tr>
      <w:tr w:rsidR="002F2528" w:rsidRPr="002F2528" w14:paraId="0A23318D" w14:textId="77777777" w:rsidTr="002F2528">
        <w:trPr>
          <w:cantSplit/>
          <w:jc w:val="right"/>
        </w:trPr>
        <w:tc>
          <w:tcPr>
            <w:tcW w:w="9241" w:type="dxa"/>
            <w:gridSpan w:val="2"/>
            <w:shd w:val="clear" w:color="auto" w:fill="C0C0C0"/>
          </w:tcPr>
          <w:p w14:paraId="7B1C5CDB"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C, D, E, F</w:t>
            </w:r>
            <w:r w:rsidRPr="002F2528">
              <w:rPr>
                <w:rFonts w:cs="Arial"/>
              </w:rPr>
              <w:tab/>
            </w:r>
            <w:r w:rsidRPr="002F2528">
              <w:rPr>
                <w:rFonts w:cs="Arial"/>
              </w:rPr>
              <w:tab/>
              <w:t>TOPOGRAPHY AND INFRASTRUCTURE</w:t>
            </w:r>
          </w:p>
        </w:tc>
      </w:tr>
      <w:tr w:rsidR="002F2528" w:rsidRPr="002F2528" w14:paraId="033FB75D" w14:textId="77777777" w:rsidTr="002F2528">
        <w:trPr>
          <w:jc w:val="right"/>
        </w:trPr>
        <w:tc>
          <w:tcPr>
            <w:tcW w:w="1526" w:type="dxa"/>
            <w:tcBorders>
              <w:bottom w:val="single" w:sz="4" w:space="0" w:color="auto"/>
            </w:tcBorders>
          </w:tcPr>
          <w:p w14:paraId="0330A899"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12000</w:t>
            </w:r>
          </w:p>
        </w:tc>
        <w:tc>
          <w:tcPr>
            <w:tcW w:w="7715" w:type="dxa"/>
            <w:tcBorders>
              <w:bottom w:val="single" w:sz="4" w:space="0" w:color="auto"/>
            </w:tcBorders>
          </w:tcPr>
          <w:p w14:paraId="7CC095CC"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Land area</w:t>
            </w:r>
          </w:p>
        </w:tc>
      </w:tr>
      <w:tr w:rsidR="002F2528" w:rsidRPr="002F2528" w14:paraId="25FC3A8D" w14:textId="77777777" w:rsidTr="002F2528">
        <w:trPr>
          <w:jc w:val="right"/>
        </w:trPr>
        <w:tc>
          <w:tcPr>
            <w:tcW w:w="1526" w:type="dxa"/>
            <w:tcBorders>
              <w:bottom w:val="single" w:sz="4" w:space="0" w:color="auto"/>
            </w:tcBorders>
          </w:tcPr>
          <w:p w14:paraId="3E6A25C1"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12010</w:t>
            </w:r>
          </w:p>
        </w:tc>
        <w:tc>
          <w:tcPr>
            <w:tcW w:w="7715" w:type="dxa"/>
            <w:tcBorders>
              <w:bottom w:val="single" w:sz="4" w:space="0" w:color="auto"/>
            </w:tcBorders>
          </w:tcPr>
          <w:p w14:paraId="09373516"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land area (LANDARE)</w:t>
            </w:r>
          </w:p>
        </w:tc>
      </w:tr>
      <w:tr w:rsidR="002F2528" w:rsidRPr="002F2528" w14:paraId="64D37DEC" w14:textId="77777777" w:rsidTr="002F2528">
        <w:trPr>
          <w:jc w:val="right"/>
        </w:trPr>
        <w:tc>
          <w:tcPr>
            <w:tcW w:w="1526" w:type="dxa"/>
            <w:tcBorders>
              <w:bottom w:val="single" w:sz="4" w:space="0" w:color="auto"/>
            </w:tcBorders>
          </w:tcPr>
          <w:p w14:paraId="585EF77B"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12200</w:t>
            </w:r>
          </w:p>
        </w:tc>
        <w:tc>
          <w:tcPr>
            <w:tcW w:w="7715" w:type="dxa"/>
            <w:tcBorders>
              <w:bottom w:val="single" w:sz="4" w:space="0" w:color="auto"/>
            </w:tcBorders>
          </w:tcPr>
          <w:p w14:paraId="4E4915BB"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Dangers above water</w:t>
            </w:r>
          </w:p>
        </w:tc>
      </w:tr>
      <w:tr w:rsidR="002F2528" w:rsidRPr="002F2528" w14:paraId="78C787C2" w14:textId="77777777" w:rsidTr="002F2528">
        <w:trPr>
          <w:jc w:val="right"/>
        </w:trPr>
        <w:tc>
          <w:tcPr>
            <w:tcW w:w="1526" w:type="dxa"/>
            <w:tcBorders>
              <w:bottom w:val="single" w:sz="4" w:space="0" w:color="auto"/>
            </w:tcBorders>
          </w:tcPr>
          <w:p w14:paraId="2092C285"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12210</w:t>
            </w:r>
          </w:p>
        </w:tc>
        <w:tc>
          <w:tcPr>
            <w:tcW w:w="7715" w:type="dxa"/>
            <w:tcBorders>
              <w:bottom w:val="single" w:sz="4" w:space="0" w:color="auto"/>
            </w:tcBorders>
          </w:tcPr>
          <w:p w14:paraId="393D1E7E"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bridge (BRIDGE), pylon (PYLONS), overhead cable (CBLOHD), conveyor (CONVYR), overhead pipeline (PIPOHD), offshore platform (OFSPLF)</w:t>
            </w:r>
          </w:p>
        </w:tc>
      </w:tr>
      <w:tr w:rsidR="002F2528" w:rsidRPr="002F2528" w14:paraId="46E7D595" w14:textId="77777777" w:rsidTr="002F2528">
        <w:trPr>
          <w:jc w:val="right"/>
        </w:trPr>
        <w:tc>
          <w:tcPr>
            <w:tcW w:w="1526" w:type="dxa"/>
            <w:tcBorders>
              <w:bottom w:val="single" w:sz="4" w:space="0" w:color="auto"/>
            </w:tcBorders>
          </w:tcPr>
          <w:p w14:paraId="19B02254"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12400</w:t>
            </w:r>
          </w:p>
        </w:tc>
        <w:tc>
          <w:tcPr>
            <w:tcW w:w="7715" w:type="dxa"/>
            <w:tcBorders>
              <w:bottom w:val="single" w:sz="4" w:space="0" w:color="auto"/>
            </w:tcBorders>
          </w:tcPr>
          <w:p w14:paraId="1521A5F1"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Shoreline</w:t>
            </w:r>
          </w:p>
        </w:tc>
      </w:tr>
      <w:tr w:rsidR="002F2528" w:rsidRPr="002F2528" w14:paraId="64DC42A8" w14:textId="77777777" w:rsidTr="002F2528">
        <w:trPr>
          <w:jc w:val="right"/>
        </w:trPr>
        <w:tc>
          <w:tcPr>
            <w:tcW w:w="1526" w:type="dxa"/>
            <w:tcBorders>
              <w:bottom w:val="single" w:sz="4" w:space="0" w:color="auto"/>
            </w:tcBorders>
          </w:tcPr>
          <w:p w14:paraId="46F99676"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12410</w:t>
            </w:r>
          </w:p>
        </w:tc>
        <w:tc>
          <w:tcPr>
            <w:tcW w:w="7715" w:type="dxa"/>
            <w:tcBorders>
              <w:bottom w:val="single" w:sz="4" w:space="0" w:color="auto"/>
            </w:tcBorders>
          </w:tcPr>
          <w:p w14:paraId="700E04D5"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coastline (COALNE), ice shelf, glacier (ICEARE), shoreline construction (SLCONS), tie-up wall, dolphin (MORFAC), gate (GATCON, pile (PILPNT), crib, wellhead, ice boom (OBSTRN), floating dock (FLODOC), hulk (HULKES), pontoon (PONTON), </w:t>
            </w:r>
            <w:proofErr w:type="spellStart"/>
            <w:r w:rsidRPr="002F2528">
              <w:rPr>
                <w:rFonts w:cs="Arial"/>
              </w:rPr>
              <w:t>oilboom</w:t>
            </w:r>
            <w:proofErr w:type="spellEnd"/>
            <w:r w:rsidRPr="002F2528">
              <w:rPr>
                <w:rFonts w:cs="Arial"/>
              </w:rPr>
              <w:t xml:space="preserve"> (OILBAR), log boom (LOGPON),  flood barrage (DAMCON, CATDAM3)</w:t>
            </w:r>
            <w:r w:rsidRPr="002F2528">
              <w:rPr>
                <w:rFonts w:cs="Arial"/>
              </w:rPr>
              <w:tab/>
            </w:r>
          </w:p>
        </w:tc>
      </w:tr>
      <w:tr w:rsidR="002F2528" w:rsidRPr="002F2528" w14:paraId="322BFD22" w14:textId="77777777" w:rsidTr="002F2528">
        <w:trPr>
          <w:jc w:val="right"/>
        </w:trPr>
        <w:tc>
          <w:tcPr>
            <w:tcW w:w="1526" w:type="dxa"/>
            <w:tcBorders>
              <w:bottom w:val="single" w:sz="4" w:space="0" w:color="auto"/>
            </w:tcBorders>
          </w:tcPr>
          <w:p w14:paraId="70F61ACB"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12420</w:t>
            </w:r>
          </w:p>
        </w:tc>
        <w:tc>
          <w:tcPr>
            <w:tcW w:w="7715" w:type="dxa"/>
            <w:tcBorders>
              <w:bottom w:val="single" w:sz="4" w:space="0" w:color="auto"/>
            </w:tcBorders>
          </w:tcPr>
          <w:p w14:paraId="2C6ECFF0"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dock (DOCARE), lock (LOKBSN), canal (CANALS), river (RIVERS)</w:t>
            </w:r>
          </w:p>
        </w:tc>
      </w:tr>
      <w:tr w:rsidR="002F2528" w:rsidRPr="002F2528" w14:paraId="3C47D36E" w14:textId="77777777" w:rsidTr="002F2528">
        <w:trPr>
          <w:cantSplit/>
          <w:jc w:val="right"/>
        </w:trPr>
        <w:tc>
          <w:tcPr>
            <w:tcW w:w="9241" w:type="dxa"/>
            <w:gridSpan w:val="2"/>
            <w:shd w:val="clear" w:color="auto" w:fill="C0C0C0"/>
          </w:tcPr>
          <w:p w14:paraId="5C9ADE1D"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H, I </w:t>
            </w:r>
            <w:r w:rsidRPr="002F2528">
              <w:rPr>
                <w:rFonts w:cs="Arial"/>
              </w:rPr>
              <w:tab/>
            </w:r>
            <w:r w:rsidRPr="002F2528">
              <w:rPr>
                <w:rFonts w:cs="Arial"/>
              </w:rPr>
              <w:tab/>
            </w:r>
            <w:r w:rsidRPr="002F2528">
              <w:rPr>
                <w:rFonts w:cs="Arial"/>
              </w:rPr>
              <w:tab/>
              <w:t>HYDROGRAPHY</w:t>
            </w:r>
          </w:p>
        </w:tc>
      </w:tr>
      <w:tr w:rsidR="002F2528" w:rsidRPr="002F2528" w14:paraId="2212C818" w14:textId="77777777" w:rsidTr="002F2528">
        <w:trPr>
          <w:jc w:val="right"/>
        </w:trPr>
        <w:tc>
          <w:tcPr>
            <w:tcW w:w="1526" w:type="dxa"/>
            <w:tcBorders>
              <w:bottom w:val="single" w:sz="4" w:space="0" w:color="auto"/>
            </w:tcBorders>
          </w:tcPr>
          <w:p w14:paraId="2A86F515"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13000</w:t>
            </w:r>
          </w:p>
        </w:tc>
        <w:tc>
          <w:tcPr>
            <w:tcW w:w="7715" w:type="dxa"/>
            <w:tcBorders>
              <w:bottom w:val="single" w:sz="4" w:space="0" w:color="auto"/>
            </w:tcBorders>
          </w:tcPr>
          <w:p w14:paraId="16750378"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Safety Contour</w:t>
            </w:r>
          </w:p>
        </w:tc>
      </w:tr>
      <w:tr w:rsidR="002F2528" w:rsidRPr="002F2528" w14:paraId="1D2B9F6E" w14:textId="77777777" w:rsidTr="002F2528">
        <w:trPr>
          <w:jc w:val="right"/>
        </w:trPr>
        <w:tc>
          <w:tcPr>
            <w:tcW w:w="1526" w:type="dxa"/>
            <w:tcBorders>
              <w:bottom w:val="single" w:sz="4" w:space="0" w:color="auto"/>
            </w:tcBorders>
          </w:tcPr>
          <w:p w14:paraId="45930EB8"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13010</w:t>
            </w:r>
          </w:p>
        </w:tc>
        <w:tc>
          <w:tcPr>
            <w:tcW w:w="7715" w:type="dxa"/>
            <w:tcBorders>
              <w:bottom w:val="single" w:sz="4" w:space="0" w:color="auto"/>
            </w:tcBorders>
          </w:tcPr>
          <w:p w14:paraId="35A8860E"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safety contour (from conditional </w:t>
            </w:r>
            <w:proofErr w:type="spellStart"/>
            <w:r w:rsidRPr="002F2528">
              <w:rPr>
                <w:rFonts w:cs="Arial"/>
              </w:rPr>
              <w:t>symbology</w:t>
            </w:r>
            <w:proofErr w:type="spellEnd"/>
            <w:r w:rsidRPr="002F2528">
              <w:rPr>
                <w:rFonts w:cs="Arial"/>
              </w:rPr>
              <w:t xml:space="preserve"> procedure DEPCNT03)</w:t>
            </w:r>
          </w:p>
        </w:tc>
      </w:tr>
      <w:tr w:rsidR="002F2528" w:rsidRPr="002F2528" w14:paraId="7B21442C" w14:textId="77777777" w:rsidTr="002F2528">
        <w:trPr>
          <w:jc w:val="right"/>
        </w:trPr>
        <w:tc>
          <w:tcPr>
            <w:tcW w:w="1526" w:type="dxa"/>
            <w:tcBorders>
              <w:bottom w:val="single" w:sz="4" w:space="0" w:color="auto"/>
            </w:tcBorders>
          </w:tcPr>
          <w:p w14:paraId="2D8FF85C"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13020</w:t>
            </w:r>
          </w:p>
        </w:tc>
        <w:tc>
          <w:tcPr>
            <w:tcW w:w="7715" w:type="dxa"/>
            <w:tcBorders>
              <w:bottom w:val="single" w:sz="4" w:space="0" w:color="auto"/>
            </w:tcBorders>
          </w:tcPr>
          <w:p w14:paraId="07379A25"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2F2528">
              <w:rPr>
                <w:rFonts w:cs="Arial"/>
              </w:rPr>
              <w:t>na</w:t>
            </w:r>
            <w:proofErr w:type="spellEnd"/>
          </w:p>
        </w:tc>
      </w:tr>
      <w:tr w:rsidR="002F2528" w:rsidRPr="002F2528" w14:paraId="515B2C2C" w14:textId="77777777" w:rsidTr="002F2528">
        <w:trPr>
          <w:jc w:val="right"/>
        </w:trPr>
        <w:tc>
          <w:tcPr>
            <w:tcW w:w="1526" w:type="dxa"/>
            <w:tcBorders>
              <w:bottom w:val="single" w:sz="4" w:space="0" w:color="auto"/>
            </w:tcBorders>
          </w:tcPr>
          <w:p w14:paraId="464137CE"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13030</w:t>
            </w:r>
          </w:p>
        </w:tc>
        <w:tc>
          <w:tcPr>
            <w:tcW w:w="7715" w:type="dxa"/>
            <w:tcBorders>
              <w:bottom w:val="single" w:sz="4" w:space="0" w:color="auto"/>
            </w:tcBorders>
          </w:tcPr>
          <w:p w14:paraId="4F06C25C"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depth area (DEPARE), dredged area (DRGARE),</w:t>
            </w:r>
          </w:p>
        </w:tc>
      </w:tr>
      <w:tr w:rsidR="002F2528" w:rsidRPr="002F2528" w14:paraId="57B24DB8" w14:textId="77777777" w:rsidTr="002F2528">
        <w:trPr>
          <w:cantSplit/>
          <w:jc w:val="right"/>
        </w:trPr>
        <w:tc>
          <w:tcPr>
            <w:tcW w:w="9241" w:type="dxa"/>
            <w:gridSpan w:val="2"/>
            <w:shd w:val="clear" w:color="auto" w:fill="C0C0C0"/>
          </w:tcPr>
          <w:p w14:paraId="31BA6B47"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J, K, L </w:t>
            </w:r>
            <w:r w:rsidRPr="002F2528">
              <w:rPr>
                <w:rFonts w:cs="Arial"/>
              </w:rPr>
              <w:tab/>
            </w:r>
            <w:r w:rsidRPr="002F2528">
              <w:rPr>
                <w:rFonts w:cs="Arial"/>
              </w:rPr>
              <w:tab/>
            </w:r>
            <w:r w:rsidRPr="002F2528">
              <w:rPr>
                <w:rFonts w:cs="Arial"/>
              </w:rPr>
              <w:tab/>
            </w:r>
            <w:bookmarkStart w:id="1577" w:name="OLE_LINK4"/>
            <w:r w:rsidRPr="002F2528">
              <w:rPr>
                <w:rFonts w:cs="Arial"/>
              </w:rPr>
              <w:t>SUBSEA FEATURES</w:t>
            </w:r>
            <w:bookmarkEnd w:id="1577"/>
          </w:p>
        </w:tc>
      </w:tr>
      <w:tr w:rsidR="002F2528" w:rsidRPr="002F2528" w14:paraId="463B4290" w14:textId="77777777" w:rsidTr="002F2528">
        <w:trPr>
          <w:jc w:val="right"/>
        </w:trPr>
        <w:tc>
          <w:tcPr>
            <w:tcW w:w="1526" w:type="dxa"/>
            <w:tcBorders>
              <w:bottom w:val="single" w:sz="4" w:space="0" w:color="auto"/>
            </w:tcBorders>
          </w:tcPr>
          <w:p w14:paraId="6E5C7E42"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14000</w:t>
            </w:r>
          </w:p>
        </w:tc>
        <w:tc>
          <w:tcPr>
            <w:tcW w:w="7715" w:type="dxa"/>
            <w:tcBorders>
              <w:bottom w:val="single" w:sz="4" w:space="0" w:color="auto"/>
            </w:tcBorders>
          </w:tcPr>
          <w:p w14:paraId="6D6491D3"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Dangers under water</w:t>
            </w:r>
          </w:p>
        </w:tc>
      </w:tr>
      <w:tr w:rsidR="002F2528" w:rsidRPr="002F2528" w14:paraId="27695FA0" w14:textId="77777777" w:rsidTr="002F2528">
        <w:trPr>
          <w:jc w:val="right"/>
        </w:trPr>
        <w:tc>
          <w:tcPr>
            <w:tcW w:w="1526" w:type="dxa"/>
            <w:tcBorders>
              <w:bottom w:val="single" w:sz="4" w:space="0" w:color="auto"/>
            </w:tcBorders>
          </w:tcPr>
          <w:p w14:paraId="6A757257"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14010</w:t>
            </w:r>
          </w:p>
        </w:tc>
        <w:tc>
          <w:tcPr>
            <w:tcW w:w="7715" w:type="dxa"/>
            <w:tcBorders>
              <w:bottom w:val="single" w:sz="4" w:space="0" w:color="auto"/>
            </w:tcBorders>
          </w:tcPr>
          <w:p w14:paraId="36B06041"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isolated underwater dangers in water deeper than the displayed safety contour  (rocks, wrecks, obstructions, mooring cables from conditional </w:t>
            </w:r>
            <w:proofErr w:type="spellStart"/>
            <w:r w:rsidRPr="002F2528">
              <w:rPr>
                <w:rFonts w:cs="Arial"/>
              </w:rPr>
              <w:t>symbology</w:t>
            </w:r>
            <w:proofErr w:type="spellEnd"/>
            <w:r w:rsidRPr="002F2528">
              <w:rPr>
                <w:rFonts w:cs="Arial"/>
              </w:rPr>
              <w:t xml:space="preserve"> procedure)</w:t>
            </w:r>
          </w:p>
        </w:tc>
      </w:tr>
      <w:tr w:rsidR="002F2528" w:rsidRPr="002F2528" w14:paraId="0CE871B9" w14:textId="77777777" w:rsidTr="002F2528">
        <w:trPr>
          <w:cantSplit/>
          <w:jc w:val="right"/>
        </w:trPr>
        <w:tc>
          <w:tcPr>
            <w:tcW w:w="9241" w:type="dxa"/>
            <w:gridSpan w:val="2"/>
            <w:shd w:val="clear" w:color="auto" w:fill="C0C0C0"/>
          </w:tcPr>
          <w:p w14:paraId="108657F1"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M </w:t>
            </w:r>
            <w:r w:rsidRPr="002F2528">
              <w:rPr>
                <w:rFonts w:cs="Arial"/>
              </w:rPr>
              <w:tab/>
            </w:r>
            <w:r w:rsidRPr="002F2528">
              <w:rPr>
                <w:rFonts w:cs="Arial"/>
              </w:rPr>
              <w:tab/>
            </w:r>
            <w:r w:rsidRPr="002F2528">
              <w:rPr>
                <w:rFonts w:cs="Arial"/>
              </w:rPr>
              <w:tab/>
              <w:t>TRACKS AND ROUTES</w:t>
            </w:r>
          </w:p>
        </w:tc>
      </w:tr>
      <w:tr w:rsidR="002F2528" w:rsidRPr="002F2528" w14:paraId="03899F27" w14:textId="77777777" w:rsidTr="002F2528">
        <w:trPr>
          <w:jc w:val="right"/>
        </w:trPr>
        <w:tc>
          <w:tcPr>
            <w:tcW w:w="1526" w:type="dxa"/>
          </w:tcPr>
          <w:p w14:paraId="4C5F9063"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15000-15999</w:t>
            </w:r>
          </w:p>
        </w:tc>
        <w:tc>
          <w:tcPr>
            <w:tcW w:w="7715" w:type="dxa"/>
          </w:tcPr>
          <w:p w14:paraId="0932F910"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strike/>
              </w:rPr>
            </w:pPr>
            <w:proofErr w:type="spellStart"/>
            <w:r w:rsidRPr="002F2528">
              <w:rPr>
                <w:rFonts w:cs="Arial"/>
              </w:rPr>
              <w:t>na</w:t>
            </w:r>
            <w:proofErr w:type="spellEnd"/>
            <w:r w:rsidRPr="002F2528">
              <w:rPr>
                <w:rFonts w:cs="Arial"/>
              </w:rPr>
              <w:t xml:space="preserve"> (not assigned)</w:t>
            </w:r>
          </w:p>
        </w:tc>
      </w:tr>
      <w:tr w:rsidR="002F2528" w:rsidRPr="002F2528" w14:paraId="31FAF860" w14:textId="77777777" w:rsidTr="002F2528">
        <w:trPr>
          <w:cantSplit/>
          <w:jc w:val="right"/>
        </w:trPr>
        <w:tc>
          <w:tcPr>
            <w:tcW w:w="9241" w:type="dxa"/>
            <w:gridSpan w:val="2"/>
            <w:shd w:val="clear" w:color="auto" w:fill="C0C0C0"/>
          </w:tcPr>
          <w:p w14:paraId="51AB4175"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N </w:t>
            </w:r>
            <w:r w:rsidRPr="002F2528">
              <w:rPr>
                <w:rFonts w:cs="Arial"/>
              </w:rPr>
              <w:tab/>
            </w:r>
            <w:r w:rsidRPr="002F2528">
              <w:rPr>
                <w:rFonts w:cs="Arial"/>
              </w:rPr>
              <w:tab/>
            </w:r>
            <w:r w:rsidRPr="002F2528">
              <w:rPr>
                <w:rFonts w:cs="Arial"/>
              </w:rPr>
              <w:tab/>
              <w:t>SPECIAL AREAS</w:t>
            </w:r>
          </w:p>
        </w:tc>
      </w:tr>
      <w:tr w:rsidR="002F2528" w:rsidRPr="002F2528" w14:paraId="4A5FD576" w14:textId="77777777" w:rsidTr="002F2528">
        <w:trPr>
          <w:jc w:val="right"/>
        </w:trPr>
        <w:tc>
          <w:tcPr>
            <w:tcW w:w="1526" w:type="dxa"/>
            <w:tcBorders>
              <w:bottom w:val="single" w:sz="4" w:space="0" w:color="auto"/>
            </w:tcBorders>
          </w:tcPr>
          <w:p w14:paraId="041750AC"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16000</w:t>
            </w:r>
            <w:r w:rsidRPr="002F2528">
              <w:rPr>
                <w:rFonts w:cs="Arial"/>
              </w:rPr>
              <w:noBreakHyphen/>
              <w:t xml:space="preserve">16999 </w:t>
            </w:r>
          </w:p>
        </w:tc>
        <w:tc>
          <w:tcPr>
            <w:tcW w:w="7715" w:type="dxa"/>
            <w:tcBorders>
              <w:bottom w:val="single" w:sz="4" w:space="0" w:color="auto"/>
            </w:tcBorders>
          </w:tcPr>
          <w:p w14:paraId="0D7E8924"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2F2528">
              <w:rPr>
                <w:rFonts w:cs="Arial"/>
              </w:rPr>
              <w:t>na</w:t>
            </w:r>
            <w:proofErr w:type="spellEnd"/>
            <w:r w:rsidRPr="002F2528">
              <w:rPr>
                <w:rFonts w:cs="Arial"/>
              </w:rPr>
              <w:t xml:space="preserve"> (not assigned)</w:t>
            </w:r>
          </w:p>
        </w:tc>
      </w:tr>
      <w:tr w:rsidR="002F2528" w:rsidRPr="002F2528" w14:paraId="0EE8AB2D" w14:textId="77777777" w:rsidTr="002F2528">
        <w:trPr>
          <w:cantSplit/>
          <w:jc w:val="right"/>
        </w:trPr>
        <w:tc>
          <w:tcPr>
            <w:tcW w:w="9241" w:type="dxa"/>
            <w:gridSpan w:val="2"/>
            <w:shd w:val="clear" w:color="auto" w:fill="C0C0C0"/>
          </w:tcPr>
          <w:p w14:paraId="598CF039"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P, Q, R, S  </w:t>
            </w:r>
            <w:r w:rsidRPr="002F2528">
              <w:rPr>
                <w:rFonts w:cs="Arial"/>
              </w:rPr>
              <w:tab/>
            </w:r>
            <w:bookmarkStart w:id="1578" w:name="OLE_LINK5"/>
            <w:r w:rsidRPr="002F2528">
              <w:rPr>
                <w:rFonts w:cs="Arial"/>
              </w:rPr>
              <w:t>AIDS TO NAVIGATION</w:t>
            </w:r>
            <w:bookmarkEnd w:id="1578"/>
          </w:p>
        </w:tc>
      </w:tr>
      <w:tr w:rsidR="002F2528" w:rsidRPr="002F2528" w14:paraId="38301F92" w14:textId="77777777" w:rsidTr="002F2528">
        <w:trPr>
          <w:jc w:val="right"/>
        </w:trPr>
        <w:tc>
          <w:tcPr>
            <w:tcW w:w="1526" w:type="dxa"/>
            <w:tcBorders>
              <w:bottom w:val="single" w:sz="4" w:space="0" w:color="auto"/>
            </w:tcBorders>
          </w:tcPr>
          <w:p w14:paraId="0EFBA97A"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17000-17999</w:t>
            </w:r>
          </w:p>
        </w:tc>
        <w:tc>
          <w:tcPr>
            <w:tcW w:w="7715" w:type="dxa"/>
            <w:tcBorders>
              <w:bottom w:val="single" w:sz="4" w:space="0" w:color="auto"/>
            </w:tcBorders>
          </w:tcPr>
          <w:p w14:paraId="67A175C6"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strike/>
              </w:rPr>
            </w:pPr>
            <w:proofErr w:type="spellStart"/>
            <w:r w:rsidRPr="002F2528">
              <w:rPr>
                <w:rFonts w:cs="Arial"/>
              </w:rPr>
              <w:t>na</w:t>
            </w:r>
            <w:proofErr w:type="spellEnd"/>
            <w:r w:rsidRPr="002F2528">
              <w:rPr>
                <w:rFonts w:cs="Arial"/>
              </w:rPr>
              <w:t xml:space="preserve"> (not assigned)</w:t>
            </w:r>
          </w:p>
        </w:tc>
      </w:tr>
      <w:tr w:rsidR="002F2528" w:rsidRPr="002F2528" w14:paraId="638F385B" w14:textId="77777777" w:rsidTr="002F2528">
        <w:trPr>
          <w:cantSplit/>
          <w:jc w:val="right"/>
        </w:trPr>
        <w:tc>
          <w:tcPr>
            <w:tcW w:w="9241" w:type="dxa"/>
            <w:gridSpan w:val="2"/>
            <w:shd w:val="clear" w:color="auto" w:fill="C0C0C0"/>
          </w:tcPr>
          <w:p w14:paraId="2937FA6F"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 xml:space="preserve">T, U </w:t>
            </w:r>
            <w:r w:rsidRPr="002F2528">
              <w:rPr>
                <w:rFonts w:cs="Arial"/>
              </w:rPr>
              <w:tab/>
            </w:r>
            <w:r w:rsidRPr="002F2528">
              <w:rPr>
                <w:rFonts w:cs="Arial"/>
              </w:rPr>
              <w:tab/>
            </w:r>
            <w:r w:rsidRPr="002F2528">
              <w:rPr>
                <w:rFonts w:cs="Arial"/>
              </w:rPr>
              <w:tab/>
            </w:r>
            <w:bookmarkStart w:id="1579" w:name="OLE_LINK6"/>
            <w:r w:rsidRPr="002F2528">
              <w:rPr>
                <w:rFonts w:cs="Arial"/>
              </w:rPr>
              <w:t>SERVICES</w:t>
            </w:r>
            <w:bookmarkEnd w:id="1579"/>
          </w:p>
        </w:tc>
      </w:tr>
      <w:tr w:rsidR="002F2528" w:rsidRPr="002F2528" w14:paraId="61E9676A" w14:textId="77777777" w:rsidTr="002F2528">
        <w:trPr>
          <w:jc w:val="right"/>
        </w:trPr>
        <w:tc>
          <w:tcPr>
            <w:tcW w:w="1526" w:type="dxa"/>
            <w:tcBorders>
              <w:bottom w:val="single" w:sz="4" w:space="0" w:color="auto"/>
            </w:tcBorders>
          </w:tcPr>
          <w:p w14:paraId="0871F891"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18000</w:t>
            </w:r>
            <w:r w:rsidRPr="002F2528">
              <w:rPr>
                <w:rFonts w:cs="Arial"/>
              </w:rPr>
              <w:noBreakHyphen/>
              <w:t>18999</w:t>
            </w:r>
          </w:p>
        </w:tc>
        <w:tc>
          <w:tcPr>
            <w:tcW w:w="7715" w:type="dxa"/>
            <w:tcBorders>
              <w:bottom w:val="single" w:sz="4" w:space="0" w:color="auto"/>
            </w:tcBorders>
          </w:tcPr>
          <w:p w14:paraId="17598FAC"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2F2528">
              <w:rPr>
                <w:rFonts w:cs="Arial"/>
              </w:rPr>
              <w:t>na</w:t>
            </w:r>
            <w:proofErr w:type="spellEnd"/>
            <w:r w:rsidRPr="002F2528">
              <w:rPr>
                <w:rFonts w:cs="Arial"/>
              </w:rPr>
              <w:t xml:space="preserve"> (not assigned)</w:t>
            </w:r>
          </w:p>
        </w:tc>
      </w:tr>
      <w:tr w:rsidR="002F2528" w:rsidRPr="002F2528" w14:paraId="44BC1C1D" w14:textId="77777777" w:rsidTr="002F2528">
        <w:trPr>
          <w:cantSplit/>
          <w:jc w:val="right"/>
        </w:trPr>
        <w:tc>
          <w:tcPr>
            <w:tcW w:w="9241" w:type="dxa"/>
            <w:gridSpan w:val="2"/>
            <w:shd w:val="clear" w:color="auto" w:fill="C0C0C0"/>
          </w:tcPr>
          <w:p w14:paraId="5231349C"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RESERVED</w:t>
            </w:r>
          </w:p>
        </w:tc>
      </w:tr>
      <w:tr w:rsidR="002F2528" w:rsidRPr="002F2528" w14:paraId="061F25C0" w14:textId="77777777" w:rsidTr="002F2528">
        <w:trPr>
          <w:jc w:val="right"/>
        </w:trPr>
        <w:tc>
          <w:tcPr>
            <w:tcW w:w="1526" w:type="dxa"/>
          </w:tcPr>
          <w:p w14:paraId="7F8F5D66" w14:textId="77777777" w:rsidR="002F2528" w:rsidRPr="002F2528" w:rsidRDefault="002F2528" w:rsidP="002F2528">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19000-19999</w:t>
            </w:r>
          </w:p>
        </w:tc>
        <w:tc>
          <w:tcPr>
            <w:tcW w:w="7715" w:type="dxa"/>
          </w:tcPr>
          <w:p w14:paraId="39FEFC3B" w14:textId="77777777" w:rsidR="002F2528" w:rsidRPr="002F2528" w:rsidRDefault="002F2528" w:rsidP="002F2528">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2F2528">
              <w:rPr>
                <w:rFonts w:cs="Arial"/>
              </w:rPr>
              <w:t>Reserved for chart information</w:t>
            </w:r>
          </w:p>
        </w:tc>
      </w:tr>
    </w:tbl>
    <w:p w14:paraId="0C3CC779" w14:textId="77777777" w:rsidR="002F2528" w:rsidRDefault="002F2528" w:rsidP="002F2528">
      <w:pPr>
        <w:tabs>
          <w:tab w:val="left" w:pos="993"/>
          <w:tab w:val="left" w:pos="1440"/>
        </w:tabs>
        <w:rPr>
          <w:rFonts w:cs="Arial"/>
          <w:b/>
          <w:sz w:val="22"/>
          <w:szCs w:val="22"/>
        </w:rPr>
      </w:pPr>
    </w:p>
    <w:p w14:paraId="2F67D112" w14:textId="5B900401" w:rsidR="002F2528" w:rsidRPr="002F2528" w:rsidRDefault="002F2528" w:rsidP="002F2528">
      <w:pPr>
        <w:tabs>
          <w:tab w:val="left" w:pos="993"/>
          <w:tab w:val="left" w:pos="1440"/>
        </w:tabs>
        <w:rPr>
          <w:rFonts w:cs="Arial"/>
          <w:b/>
          <w:szCs w:val="22"/>
        </w:rPr>
      </w:pPr>
      <w:r w:rsidRPr="002F2528">
        <w:rPr>
          <w:rFonts w:cs="Arial"/>
        </w:rPr>
        <w:t xml:space="preserve">The groupings are given to illustrate the contents of the Display Base. All </w:t>
      </w:r>
      <w:r w:rsidR="00C478C1">
        <w:rPr>
          <w:rFonts w:cs="Arial" w:hint="eastAsia"/>
        </w:rPr>
        <w:t>features</w:t>
      </w:r>
      <w:r w:rsidRPr="002F2528">
        <w:rPr>
          <w:rFonts w:cs="Arial"/>
        </w:rPr>
        <w:t xml:space="preserve"> of this category </w:t>
      </w:r>
      <w:r w:rsidR="00C478C1">
        <w:rPr>
          <w:rFonts w:cs="Arial" w:hint="eastAsia"/>
        </w:rPr>
        <w:t>should</w:t>
      </w:r>
      <w:r w:rsidRPr="002F2528">
        <w:rPr>
          <w:rFonts w:cs="Arial"/>
        </w:rPr>
        <w:t xml:space="preserve"> be permanently retained on the ECDIS display.</w:t>
      </w:r>
    </w:p>
    <w:p w14:paraId="3F742DBA" w14:textId="0DAFC83F" w:rsidR="002F2528" w:rsidRDefault="002E3794" w:rsidP="002F2528">
      <w:pPr>
        <w:tabs>
          <w:tab w:val="left" w:pos="993"/>
          <w:tab w:val="left" w:pos="1440"/>
        </w:tabs>
        <w:contextualSpacing/>
        <w:rPr>
          <w:b/>
          <w:lang w:eastAsia="en-US"/>
        </w:rPr>
      </w:pPr>
      <w:r>
        <w:rPr>
          <w:b/>
          <w:lang w:eastAsia="en-US"/>
        </w:rPr>
        <w:t>C2</w:t>
      </w:r>
      <w:r w:rsidR="002F2528" w:rsidRPr="002F2528">
        <w:rPr>
          <w:b/>
          <w:lang w:eastAsia="en-US"/>
        </w:rPr>
        <w:t>.8.4.1</w:t>
      </w:r>
      <w:r w:rsidR="002F2528">
        <w:rPr>
          <w:b/>
          <w:lang w:eastAsia="en-US"/>
        </w:rPr>
        <w:t>.2</w:t>
      </w:r>
      <w:r w:rsidR="002F2528" w:rsidRPr="002F2528">
        <w:rPr>
          <w:b/>
          <w:lang w:eastAsia="en-US"/>
        </w:rPr>
        <w:tab/>
      </w:r>
      <w:r w:rsidR="002F2528">
        <w:rPr>
          <w:b/>
          <w:lang w:eastAsia="en-US"/>
        </w:rPr>
        <w:t>Standard Display</w:t>
      </w:r>
    </w:p>
    <w:p w14:paraId="1F4BD191" w14:textId="77777777" w:rsidR="009C60C1" w:rsidRDefault="009C60C1" w:rsidP="002F2528">
      <w:pPr>
        <w:tabs>
          <w:tab w:val="left" w:pos="993"/>
          <w:tab w:val="left" w:pos="1440"/>
        </w:tabs>
        <w:contextualSpacing/>
        <w:rPr>
          <w:b/>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2"/>
        <w:gridCol w:w="7579"/>
      </w:tblGrid>
      <w:tr w:rsidR="009C60C1" w:rsidRPr="001D1924" w14:paraId="38C9C9B1" w14:textId="77777777" w:rsidTr="009C60C1">
        <w:trPr>
          <w:cantSplit/>
        </w:trPr>
        <w:tc>
          <w:tcPr>
            <w:tcW w:w="9241" w:type="dxa"/>
            <w:gridSpan w:val="2"/>
            <w:shd w:val="clear" w:color="auto" w:fill="C0C0C0"/>
          </w:tcPr>
          <w:p w14:paraId="173DCC0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4FAE32DF" w14:textId="77777777" w:rsidTr="009C60C1">
        <w:tc>
          <w:tcPr>
            <w:tcW w:w="1662" w:type="dxa"/>
            <w:tcBorders>
              <w:bottom w:val="single" w:sz="4" w:space="0" w:color="auto"/>
            </w:tcBorders>
          </w:tcPr>
          <w:p w14:paraId="304B634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20000</w:t>
            </w:r>
          </w:p>
        </w:tc>
        <w:tc>
          <w:tcPr>
            <w:tcW w:w="7579" w:type="dxa"/>
            <w:tcBorders>
              <w:bottom w:val="single" w:sz="4" w:space="0" w:color="auto"/>
            </w:tcBorders>
          </w:tcPr>
          <w:p w14:paraId="572C0AF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chart information</w:t>
            </w:r>
          </w:p>
        </w:tc>
      </w:tr>
      <w:tr w:rsidR="009C60C1" w:rsidRPr="001D1924" w14:paraId="545E54DD" w14:textId="77777777" w:rsidTr="009C60C1">
        <w:trPr>
          <w:cantSplit/>
        </w:trPr>
        <w:tc>
          <w:tcPr>
            <w:tcW w:w="9241" w:type="dxa"/>
            <w:gridSpan w:val="2"/>
            <w:shd w:val="clear" w:color="auto" w:fill="C0C0C0"/>
          </w:tcPr>
          <w:p w14:paraId="68E2803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A, B </w:t>
            </w:r>
            <w:r w:rsidRPr="009C60C1">
              <w:rPr>
                <w:rFonts w:cs="Arial"/>
              </w:rPr>
              <w:tab/>
            </w:r>
            <w:r w:rsidRPr="009C60C1">
              <w:rPr>
                <w:rFonts w:cs="Arial"/>
              </w:rPr>
              <w:tab/>
            </w:r>
            <w:r w:rsidRPr="009C60C1">
              <w:rPr>
                <w:rFonts w:cs="Arial"/>
              </w:rPr>
              <w:tab/>
              <w:t>INFORMATION ABOUT THE CHART DISPLAY</w:t>
            </w:r>
          </w:p>
        </w:tc>
      </w:tr>
      <w:tr w:rsidR="009C60C1" w:rsidRPr="001D1924" w14:paraId="15CDB249" w14:textId="77777777" w:rsidTr="009C60C1">
        <w:tc>
          <w:tcPr>
            <w:tcW w:w="1662" w:type="dxa"/>
            <w:tcBorders>
              <w:bottom w:val="single" w:sz="4" w:space="0" w:color="auto"/>
            </w:tcBorders>
          </w:tcPr>
          <w:p w14:paraId="41EA7EA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21000</w:t>
            </w:r>
          </w:p>
        </w:tc>
        <w:tc>
          <w:tcPr>
            <w:tcW w:w="7579" w:type="dxa"/>
            <w:tcBorders>
              <w:bottom w:val="single" w:sz="4" w:space="0" w:color="auto"/>
            </w:tcBorders>
          </w:tcPr>
          <w:p w14:paraId="5C0A64E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Information about the Chart Display</w:t>
            </w:r>
          </w:p>
        </w:tc>
      </w:tr>
      <w:tr w:rsidR="009C60C1" w:rsidRPr="001D1924" w14:paraId="31ED4173" w14:textId="77777777" w:rsidTr="009C60C1">
        <w:tc>
          <w:tcPr>
            <w:tcW w:w="1662" w:type="dxa"/>
            <w:tcBorders>
              <w:bottom w:val="single" w:sz="4" w:space="0" w:color="auto"/>
            </w:tcBorders>
          </w:tcPr>
          <w:p w14:paraId="0F3D4F1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21010</w:t>
            </w:r>
          </w:p>
        </w:tc>
        <w:tc>
          <w:tcPr>
            <w:tcW w:w="7579" w:type="dxa"/>
            <w:tcBorders>
              <w:bottom w:val="single" w:sz="4" w:space="0" w:color="auto"/>
            </w:tcBorders>
          </w:tcPr>
          <w:p w14:paraId="3E111F5E" w14:textId="3EF6807E"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Unknown </w:t>
            </w:r>
            <w:r w:rsidR="00C478C1">
              <w:rPr>
                <w:rFonts w:cs="Arial" w:hint="eastAsia"/>
              </w:rPr>
              <w:t>feature</w:t>
            </w:r>
            <w:r w:rsidRPr="009C60C1">
              <w:rPr>
                <w:rFonts w:cs="Arial"/>
              </w:rPr>
              <w:t xml:space="preserve"> (magenta question mark)</w:t>
            </w:r>
          </w:p>
        </w:tc>
      </w:tr>
      <w:tr w:rsidR="009C60C1" w:rsidRPr="001D1924" w14:paraId="7EB459D2" w14:textId="77777777" w:rsidTr="009C60C1">
        <w:tc>
          <w:tcPr>
            <w:tcW w:w="1662" w:type="dxa"/>
            <w:tcBorders>
              <w:bottom w:val="single" w:sz="4" w:space="0" w:color="auto"/>
            </w:tcBorders>
          </w:tcPr>
          <w:p w14:paraId="75F4AC9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21020</w:t>
            </w:r>
          </w:p>
        </w:tc>
        <w:tc>
          <w:tcPr>
            <w:tcW w:w="7579" w:type="dxa"/>
            <w:tcBorders>
              <w:bottom w:val="single" w:sz="4" w:space="0" w:color="auto"/>
            </w:tcBorders>
          </w:tcPr>
          <w:p w14:paraId="468F336B" w14:textId="11AC2B5B"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Generic </w:t>
            </w:r>
            <w:r w:rsidR="00C478C1">
              <w:rPr>
                <w:rFonts w:cs="Arial" w:hint="eastAsia"/>
              </w:rPr>
              <w:t>Feature</w:t>
            </w:r>
            <w:r w:rsidRPr="009C60C1">
              <w:rPr>
                <w:rFonts w:cs="Arial"/>
              </w:rPr>
              <w:t xml:space="preserve"> (NEWOBJ01)</w:t>
            </w:r>
          </w:p>
        </w:tc>
      </w:tr>
      <w:tr w:rsidR="009C60C1" w:rsidRPr="001D1924" w14:paraId="301ED0E9" w14:textId="77777777" w:rsidTr="009C60C1">
        <w:tc>
          <w:tcPr>
            <w:tcW w:w="1662" w:type="dxa"/>
            <w:tcBorders>
              <w:bottom w:val="single" w:sz="4" w:space="0" w:color="auto"/>
            </w:tcBorders>
          </w:tcPr>
          <w:p w14:paraId="67E6D83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21030</w:t>
            </w:r>
          </w:p>
        </w:tc>
        <w:tc>
          <w:tcPr>
            <w:tcW w:w="7579" w:type="dxa"/>
            <w:tcBorders>
              <w:bottom w:val="single" w:sz="4" w:space="0" w:color="auto"/>
            </w:tcBorders>
          </w:tcPr>
          <w:p w14:paraId="1E013A1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Chart scale boundary, </w:t>
            </w:r>
            <w:proofErr w:type="spellStart"/>
            <w:r w:rsidRPr="009C60C1">
              <w:rPr>
                <w:rFonts w:cs="Arial"/>
              </w:rPr>
              <w:t>overscale</w:t>
            </w:r>
            <w:proofErr w:type="spellEnd"/>
            <w:r w:rsidRPr="009C60C1">
              <w:rPr>
                <w:rFonts w:cs="Arial"/>
              </w:rPr>
              <w:t xml:space="preserve"> data [AP(OVERSCO1)]</w:t>
            </w:r>
          </w:p>
        </w:tc>
      </w:tr>
      <w:tr w:rsidR="009C60C1" w:rsidRPr="001D1924" w14:paraId="34F5C903" w14:textId="77777777" w:rsidTr="009C60C1">
        <w:tc>
          <w:tcPr>
            <w:tcW w:w="1662" w:type="dxa"/>
            <w:tcBorders>
              <w:bottom w:val="single" w:sz="4" w:space="0" w:color="auto"/>
            </w:tcBorders>
          </w:tcPr>
          <w:p w14:paraId="29414FD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21040</w:t>
            </w:r>
          </w:p>
        </w:tc>
        <w:tc>
          <w:tcPr>
            <w:tcW w:w="7579" w:type="dxa"/>
            <w:tcBorders>
              <w:bottom w:val="single" w:sz="4" w:space="0" w:color="auto"/>
            </w:tcBorders>
          </w:tcPr>
          <w:p w14:paraId="49A0B2B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6866079A" w14:textId="77777777" w:rsidTr="009C60C1">
        <w:tc>
          <w:tcPr>
            <w:tcW w:w="1662" w:type="dxa"/>
            <w:tcBorders>
              <w:bottom w:val="single" w:sz="4" w:space="0" w:color="auto"/>
            </w:tcBorders>
          </w:tcPr>
          <w:p w14:paraId="542D557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21050</w:t>
            </w:r>
          </w:p>
        </w:tc>
        <w:tc>
          <w:tcPr>
            <w:tcW w:w="7579" w:type="dxa"/>
            <w:tcBorders>
              <w:bottom w:val="single" w:sz="4" w:space="0" w:color="auto"/>
            </w:tcBorders>
          </w:tcPr>
          <w:p w14:paraId="6A34030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7C05DEF1" w14:textId="77777777" w:rsidTr="009C60C1">
        <w:tc>
          <w:tcPr>
            <w:tcW w:w="1662" w:type="dxa"/>
            <w:tcBorders>
              <w:bottom w:val="single" w:sz="4" w:space="0" w:color="auto"/>
            </w:tcBorders>
          </w:tcPr>
          <w:p w14:paraId="2D3E7EC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21060</w:t>
            </w:r>
          </w:p>
        </w:tc>
        <w:tc>
          <w:tcPr>
            <w:tcW w:w="7579" w:type="dxa"/>
            <w:tcBorders>
              <w:bottom w:val="single" w:sz="4" w:space="0" w:color="auto"/>
            </w:tcBorders>
          </w:tcPr>
          <w:p w14:paraId="51927E5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Place-holder for geographic names (LNDRGN, SEAARE)</w:t>
            </w:r>
          </w:p>
        </w:tc>
      </w:tr>
      <w:tr w:rsidR="009C60C1" w:rsidRPr="001D1924" w14:paraId="1AD11751" w14:textId="77777777" w:rsidTr="009C60C1">
        <w:trPr>
          <w:cantSplit/>
        </w:trPr>
        <w:tc>
          <w:tcPr>
            <w:tcW w:w="9241" w:type="dxa"/>
            <w:gridSpan w:val="2"/>
            <w:shd w:val="clear" w:color="auto" w:fill="C0C0C0"/>
          </w:tcPr>
          <w:p w14:paraId="0846AFC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C, D, E, F </w:t>
            </w:r>
            <w:r w:rsidRPr="009C60C1">
              <w:rPr>
                <w:rFonts w:cs="Arial"/>
              </w:rPr>
              <w:tab/>
              <w:t>NATURAL &amp; MAN</w:t>
            </w:r>
            <w:r w:rsidRPr="009C60C1">
              <w:rPr>
                <w:rFonts w:cs="Arial"/>
              </w:rPr>
              <w:noBreakHyphen/>
              <w:t>MADE FEATURES, PORT FEATURES</w:t>
            </w:r>
          </w:p>
        </w:tc>
      </w:tr>
      <w:tr w:rsidR="009C60C1" w:rsidRPr="001D1924" w14:paraId="61BC26BE" w14:textId="77777777" w:rsidTr="009C60C1">
        <w:tc>
          <w:tcPr>
            <w:tcW w:w="1662" w:type="dxa"/>
            <w:tcBorders>
              <w:bottom w:val="single" w:sz="4" w:space="0" w:color="auto"/>
            </w:tcBorders>
          </w:tcPr>
          <w:p w14:paraId="62784B9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22000</w:t>
            </w:r>
          </w:p>
        </w:tc>
        <w:tc>
          <w:tcPr>
            <w:tcW w:w="7579" w:type="dxa"/>
            <w:tcBorders>
              <w:bottom w:val="single" w:sz="4" w:space="0" w:color="auto"/>
            </w:tcBorders>
          </w:tcPr>
          <w:p w14:paraId="3BF9303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Major Coastal Features</w:t>
            </w:r>
          </w:p>
        </w:tc>
      </w:tr>
      <w:tr w:rsidR="009C60C1" w:rsidRPr="001D1924" w14:paraId="5E4D70C5" w14:textId="77777777" w:rsidTr="009C60C1">
        <w:tc>
          <w:tcPr>
            <w:tcW w:w="1662" w:type="dxa"/>
            <w:tcBorders>
              <w:bottom w:val="single" w:sz="4" w:space="0" w:color="auto"/>
            </w:tcBorders>
          </w:tcPr>
          <w:p w14:paraId="0A2722A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22010</w:t>
            </w:r>
          </w:p>
        </w:tc>
        <w:tc>
          <w:tcPr>
            <w:tcW w:w="7579" w:type="dxa"/>
            <w:tcBorders>
              <w:bottom w:val="single" w:sz="4" w:space="0" w:color="auto"/>
            </w:tcBorders>
          </w:tcPr>
          <w:p w14:paraId="1A698CDB" w14:textId="77777777" w:rsidR="009C60C1" w:rsidRPr="009C60C1" w:rsidRDefault="009C60C1" w:rsidP="009C60C1">
            <w:pPr>
              <w:pStyle w:val="BodyText"/>
              <w:tabs>
                <w:tab w:val="left" w:pos="993"/>
              </w:tabs>
              <w:contextualSpacing/>
              <w:rPr>
                <w:rFonts w:cs="Arial"/>
                <w:sz w:val="20"/>
              </w:rPr>
            </w:pPr>
            <w:r w:rsidRPr="009C60C1">
              <w:rPr>
                <w:rFonts w:cs="Arial"/>
                <w:sz w:val="20"/>
              </w:rPr>
              <w:t>Lake (LAKARE), sloping ground (SLOGRD), slope top (SLOTOP), dyke (DYKCON), causeway (CAUSWY), dam (DAMCON),</w:t>
            </w:r>
          </w:p>
        </w:tc>
      </w:tr>
      <w:tr w:rsidR="009C60C1" w:rsidRPr="001D1924" w14:paraId="3C83F35B" w14:textId="77777777" w:rsidTr="009C60C1">
        <w:tc>
          <w:tcPr>
            <w:tcW w:w="1662" w:type="dxa"/>
            <w:tcBorders>
              <w:bottom w:val="single" w:sz="4" w:space="0" w:color="auto"/>
            </w:tcBorders>
          </w:tcPr>
          <w:p w14:paraId="5BEC0CC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22200</w:t>
            </w:r>
          </w:p>
        </w:tc>
        <w:tc>
          <w:tcPr>
            <w:tcW w:w="7579" w:type="dxa"/>
            <w:tcBorders>
              <w:bottom w:val="single" w:sz="4" w:space="0" w:color="auto"/>
            </w:tcBorders>
          </w:tcPr>
          <w:p w14:paraId="09B33EF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Conspicuous landmarks:</w:t>
            </w:r>
          </w:p>
        </w:tc>
      </w:tr>
      <w:tr w:rsidR="009C60C1" w:rsidRPr="001D1924" w14:paraId="7F96C3FE" w14:textId="77777777" w:rsidTr="009C60C1">
        <w:tc>
          <w:tcPr>
            <w:tcW w:w="1662" w:type="dxa"/>
            <w:tcBorders>
              <w:bottom w:val="single" w:sz="4" w:space="0" w:color="auto"/>
            </w:tcBorders>
          </w:tcPr>
          <w:p w14:paraId="2D1BD18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22210</w:t>
            </w:r>
          </w:p>
        </w:tc>
        <w:tc>
          <w:tcPr>
            <w:tcW w:w="7579" w:type="dxa"/>
            <w:tcBorders>
              <w:bottom w:val="single" w:sz="4" w:space="0" w:color="auto"/>
            </w:tcBorders>
          </w:tcPr>
          <w:p w14:paraId="1F4248B1" w14:textId="150803C6"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Radar conspicuous </w:t>
            </w:r>
            <w:r w:rsidR="00C478C1">
              <w:rPr>
                <w:rFonts w:cs="Arial" w:hint="eastAsia"/>
              </w:rPr>
              <w:t>feature</w:t>
            </w:r>
            <w:r w:rsidRPr="009C60C1">
              <w:rPr>
                <w:rFonts w:cs="Arial"/>
              </w:rPr>
              <w:t xml:space="preserve"> </w:t>
            </w:r>
            <w:r w:rsidRPr="009C60C1">
              <w:rPr>
                <w:rFonts w:cs="Arial"/>
              </w:rPr>
              <w:noBreakHyphen/>
              <w:t xml:space="preserve"> (any object with attribute CONRAD 1)</w:t>
            </w:r>
          </w:p>
          <w:p w14:paraId="4CEB728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
        </w:tc>
      </w:tr>
      <w:tr w:rsidR="009C60C1" w:rsidRPr="001D1924" w14:paraId="31F585B1" w14:textId="77777777" w:rsidTr="009C60C1">
        <w:tc>
          <w:tcPr>
            <w:tcW w:w="1662" w:type="dxa"/>
            <w:tcBorders>
              <w:bottom w:val="single" w:sz="4" w:space="0" w:color="auto"/>
            </w:tcBorders>
          </w:tcPr>
          <w:p w14:paraId="55E9E4A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22220</w:t>
            </w:r>
          </w:p>
        </w:tc>
        <w:tc>
          <w:tcPr>
            <w:tcW w:w="7579" w:type="dxa"/>
            <w:tcBorders>
              <w:bottom w:val="single" w:sz="4" w:space="0" w:color="auto"/>
            </w:tcBorders>
          </w:tcPr>
          <w:p w14:paraId="08F4C9FC" w14:textId="6F8581DE"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Visually conspicuous </w:t>
            </w:r>
            <w:r w:rsidR="00C478C1">
              <w:rPr>
                <w:rFonts w:cs="Arial" w:hint="eastAsia"/>
              </w:rPr>
              <w:t>feature</w:t>
            </w:r>
            <w:r w:rsidRPr="009C60C1">
              <w:rPr>
                <w:rFonts w:cs="Arial"/>
              </w:rPr>
              <w:t xml:space="preserve"> (any object with attribute CONVIS 1)</w:t>
            </w:r>
          </w:p>
        </w:tc>
      </w:tr>
      <w:tr w:rsidR="009C60C1" w:rsidRPr="001D1924" w14:paraId="4343C1E0" w14:textId="77777777" w:rsidTr="009C60C1">
        <w:tc>
          <w:tcPr>
            <w:tcW w:w="1662" w:type="dxa"/>
            <w:tcBorders>
              <w:bottom w:val="single" w:sz="4" w:space="0" w:color="auto"/>
            </w:tcBorders>
          </w:tcPr>
          <w:p w14:paraId="3316932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22230</w:t>
            </w:r>
          </w:p>
        </w:tc>
        <w:tc>
          <w:tcPr>
            <w:tcW w:w="7579" w:type="dxa"/>
            <w:tcBorders>
              <w:bottom w:val="single" w:sz="4" w:space="0" w:color="auto"/>
            </w:tcBorders>
          </w:tcPr>
          <w:p w14:paraId="0418B77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3E23D8C2" w14:textId="77777777" w:rsidTr="009C60C1">
        <w:trPr>
          <w:trHeight w:val="390"/>
        </w:trPr>
        <w:tc>
          <w:tcPr>
            <w:tcW w:w="1662" w:type="dxa"/>
            <w:tcBorders>
              <w:bottom w:val="single" w:sz="4" w:space="0" w:color="auto"/>
            </w:tcBorders>
          </w:tcPr>
          <w:p w14:paraId="1971803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22240</w:t>
            </w:r>
          </w:p>
        </w:tc>
        <w:tc>
          <w:tcPr>
            <w:tcW w:w="7579" w:type="dxa"/>
            <w:tcBorders>
              <w:bottom w:val="single" w:sz="4" w:space="0" w:color="auto"/>
            </w:tcBorders>
          </w:tcPr>
          <w:p w14:paraId="324FE57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Built up area (BUAARE)</w:t>
            </w:r>
          </w:p>
        </w:tc>
      </w:tr>
      <w:tr w:rsidR="009C60C1" w:rsidRPr="001D1924" w14:paraId="18F8A01F" w14:textId="77777777" w:rsidTr="009C60C1">
        <w:trPr>
          <w:cantSplit/>
        </w:trPr>
        <w:tc>
          <w:tcPr>
            <w:tcW w:w="9241" w:type="dxa"/>
            <w:gridSpan w:val="2"/>
            <w:shd w:val="clear" w:color="auto" w:fill="C0C0C0"/>
          </w:tcPr>
          <w:p w14:paraId="003F56F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H, I </w:t>
            </w:r>
            <w:r w:rsidRPr="009C60C1">
              <w:rPr>
                <w:rFonts w:cs="Arial"/>
              </w:rPr>
              <w:tab/>
            </w:r>
            <w:r w:rsidRPr="009C60C1">
              <w:rPr>
                <w:rFonts w:cs="Arial"/>
              </w:rPr>
              <w:tab/>
            </w:r>
            <w:r w:rsidRPr="009C60C1">
              <w:rPr>
                <w:rFonts w:cs="Arial"/>
              </w:rPr>
              <w:tab/>
              <w:t>DEPTHS, CURRENTS, etc.</w:t>
            </w:r>
          </w:p>
        </w:tc>
      </w:tr>
      <w:tr w:rsidR="009C60C1" w:rsidRPr="001D1924" w14:paraId="06633B5A" w14:textId="77777777" w:rsidTr="009C60C1">
        <w:tc>
          <w:tcPr>
            <w:tcW w:w="1662" w:type="dxa"/>
            <w:tcBorders>
              <w:bottom w:val="single" w:sz="4" w:space="0" w:color="auto"/>
            </w:tcBorders>
          </w:tcPr>
          <w:p w14:paraId="15237CF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23000</w:t>
            </w:r>
          </w:p>
        </w:tc>
        <w:tc>
          <w:tcPr>
            <w:tcW w:w="7579" w:type="dxa"/>
            <w:tcBorders>
              <w:bottom w:val="single" w:sz="4" w:space="0" w:color="auto"/>
            </w:tcBorders>
          </w:tcPr>
          <w:p w14:paraId="0D7CC37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Depths</w:t>
            </w:r>
          </w:p>
        </w:tc>
      </w:tr>
      <w:tr w:rsidR="009C60C1" w:rsidRPr="001D1924" w14:paraId="16AB7BC4" w14:textId="77777777" w:rsidTr="009C60C1">
        <w:tc>
          <w:tcPr>
            <w:tcW w:w="1662" w:type="dxa"/>
            <w:tcBorders>
              <w:bottom w:val="single" w:sz="4" w:space="0" w:color="auto"/>
            </w:tcBorders>
          </w:tcPr>
          <w:p w14:paraId="27E89B2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23010</w:t>
            </w:r>
          </w:p>
        </w:tc>
        <w:tc>
          <w:tcPr>
            <w:tcW w:w="7579" w:type="dxa"/>
            <w:tcBorders>
              <w:bottom w:val="single" w:sz="4" w:space="0" w:color="auto"/>
            </w:tcBorders>
          </w:tcPr>
          <w:p w14:paraId="21961B8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Area of depth less than the safety contour (DIAMON01 pattern)</w:t>
            </w:r>
          </w:p>
        </w:tc>
      </w:tr>
      <w:tr w:rsidR="009C60C1" w:rsidRPr="001D1924" w14:paraId="52114A05" w14:textId="77777777" w:rsidTr="009C60C1">
        <w:tc>
          <w:tcPr>
            <w:tcW w:w="1662" w:type="dxa"/>
            <w:tcBorders>
              <w:bottom w:val="single" w:sz="4" w:space="0" w:color="auto"/>
            </w:tcBorders>
          </w:tcPr>
          <w:p w14:paraId="4BB7C0A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23020</w:t>
            </w:r>
          </w:p>
        </w:tc>
        <w:tc>
          <w:tcPr>
            <w:tcW w:w="7579" w:type="dxa"/>
            <w:tcBorders>
              <w:bottom w:val="single" w:sz="4" w:space="0" w:color="auto"/>
            </w:tcBorders>
          </w:tcPr>
          <w:p w14:paraId="6365C3B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562627A" w14:textId="77777777" w:rsidTr="009C60C1">
        <w:tc>
          <w:tcPr>
            <w:tcW w:w="1662" w:type="dxa"/>
            <w:tcBorders>
              <w:bottom w:val="single" w:sz="4" w:space="0" w:color="auto"/>
            </w:tcBorders>
          </w:tcPr>
          <w:p w14:paraId="7C51912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23030</w:t>
            </w:r>
          </w:p>
        </w:tc>
        <w:tc>
          <w:tcPr>
            <w:tcW w:w="7579" w:type="dxa"/>
            <w:tcBorders>
              <w:bottom w:val="single" w:sz="4" w:space="0" w:color="auto"/>
            </w:tcBorders>
          </w:tcPr>
          <w:p w14:paraId="603AA89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Swept area (SWPARE)</w:t>
            </w:r>
          </w:p>
        </w:tc>
      </w:tr>
      <w:tr w:rsidR="009C60C1" w:rsidRPr="001D1924" w14:paraId="4D32B7A5" w14:textId="77777777" w:rsidTr="009C60C1">
        <w:trPr>
          <w:cantSplit/>
        </w:trPr>
        <w:tc>
          <w:tcPr>
            <w:tcW w:w="9241" w:type="dxa"/>
            <w:gridSpan w:val="2"/>
            <w:shd w:val="clear" w:color="auto" w:fill="C0C0C0"/>
          </w:tcPr>
          <w:p w14:paraId="6A68AFF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J, K, L </w:t>
            </w:r>
            <w:r w:rsidRPr="009C60C1">
              <w:rPr>
                <w:rFonts w:cs="Arial"/>
              </w:rPr>
              <w:tab/>
            </w:r>
            <w:r w:rsidRPr="009C60C1">
              <w:rPr>
                <w:rFonts w:cs="Arial"/>
              </w:rPr>
              <w:tab/>
            </w:r>
            <w:r w:rsidRPr="009C60C1">
              <w:rPr>
                <w:rFonts w:cs="Arial"/>
              </w:rPr>
              <w:tab/>
              <w:t>SEABED, OBSTRUCTIONS, PIPELINES</w:t>
            </w:r>
          </w:p>
        </w:tc>
      </w:tr>
      <w:tr w:rsidR="009C60C1" w:rsidRPr="001D1924" w14:paraId="5CC14A06" w14:textId="77777777" w:rsidTr="009C60C1">
        <w:tc>
          <w:tcPr>
            <w:tcW w:w="1662" w:type="dxa"/>
            <w:tcBorders>
              <w:bottom w:val="single" w:sz="4" w:space="0" w:color="auto"/>
            </w:tcBorders>
          </w:tcPr>
          <w:p w14:paraId="2DBC21E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24000</w:t>
            </w:r>
          </w:p>
        </w:tc>
        <w:tc>
          <w:tcPr>
            <w:tcW w:w="7579" w:type="dxa"/>
            <w:tcBorders>
              <w:bottom w:val="single" w:sz="4" w:space="0" w:color="auto"/>
            </w:tcBorders>
          </w:tcPr>
          <w:p w14:paraId="256CDF5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Seabed dangers</w:t>
            </w:r>
          </w:p>
        </w:tc>
      </w:tr>
      <w:tr w:rsidR="009C60C1" w:rsidRPr="001D1924" w14:paraId="16CC20E8" w14:textId="77777777" w:rsidTr="009C60C1">
        <w:tc>
          <w:tcPr>
            <w:tcW w:w="1662" w:type="dxa"/>
            <w:tcBorders>
              <w:bottom w:val="single" w:sz="4" w:space="0" w:color="auto"/>
            </w:tcBorders>
          </w:tcPr>
          <w:p w14:paraId="7E41A93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24010</w:t>
            </w:r>
          </w:p>
        </w:tc>
        <w:tc>
          <w:tcPr>
            <w:tcW w:w="7579" w:type="dxa"/>
            <w:tcBorders>
              <w:bottom w:val="single" w:sz="4" w:space="0" w:color="auto"/>
            </w:tcBorders>
          </w:tcPr>
          <w:p w14:paraId="38055F1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Mooring cables (MORFAC, CATMOR6), (CBLSUB, CATCBL6), tunnel on </w:t>
            </w:r>
          </w:p>
          <w:p w14:paraId="411D297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Seabed (TUNNEL, BURDEP=0), </w:t>
            </w:r>
            <w:proofErr w:type="spellStart"/>
            <w:r w:rsidRPr="009C60C1">
              <w:rPr>
                <w:rFonts w:cs="Arial"/>
              </w:rPr>
              <w:t>sandwaves</w:t>
            </w:r>
            <w:proofErr w:type="spellEnd"/>
            <w:r w:rsidRPr="009C60C1">
              <w:rPr>
                <w:rFonts w:cs="Arial"/>
              </w:rPr>
              <w:t xml:space="preserve"> (SNDWAV)</w:t>
            </w:r>
          </w:p>
        </w:tc>
      </w:tr>
      <w:tr w:rsidR="009C60C1" w:rsidRPr="001D1924" w14:paraId="04725710" w14:textId="77777777" w:rsidTr="009C60C1">
        <w:trPr>
          <w:cantSplit/>
        </w:trPr>
        <w:tc>
          <w:tcPr>
            <w:tcW w:w="9241" w:type="dxa"/>
            <w:gridSpan w:val="2"/>
            <w:shd w:val="clear" w:color="auto" w:fill="C0C0C0"/>
          </w:tcPr>
          <w:p w14:paraId="30172EF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 </w:t>
            </w:r>
            <w:r w:rsidRPr="009C60C1">
              <w:rPr>
                <w:rFonts w:cs="Arial"/>
              </w:rPr>
              <w:tab/>
            </w:r>
            <w:r w:rsidRPr="009C60C1">
              <w:rPr>
                <w:rFonts w:cs="Arial"/>
              </w:rPr>
              <w:tab/>
            </w:r>
            <w:r w:rsidRPr="009C60C1">
              <w:rPr>
                <w:rFonts w:cs="Arial"/>
              </w:rPr>
              <w:tab/>
              <w:t>TRAFFIC ROUTES</w:t>
            </w:r>
          </w:p>
        </w:tc>
      </w:tr>
      <w:tr w:rsidR="009C60C1" w:rsidRPr="001D1924" w14:paraId="3DC28E78" w14:textId="77777777" w:rsidTr="009C60C1">
        <w:tc>
          <w:tcPr>
            <w:tcW w:w="1662" w:type="dxa"/>
          </w:tcPr>
          <w:p w14:paraId="3182A84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25000</w:t>
            </w:r>
          </w:p>
        </w:tc>
        <w:tc>
          <w:tcPr>
            <w:tcW w:w="7579" w:type="dxa"/>
          </w:tcPr>
          <w:p w14:paraId="7C7F613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Routes and Tracks</w:t>
            </w:r>
          </w:p>
        </w:tc>
      </w:tr>
      <w:tr w:rsidR="009C60C1" w:rsidRPr="001D1924" w14:paraId="326BCE60" w14:textId="77777777" w:rsidTr="009C60C1">
        <w:tc>
          <w:tcPr>
            <w:tcW w:w="1662" w:type="dxa"/>
          </w:tcPr>
          <w:p w14:paraId="6BE070A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25010</w:t>
            </w:r>
          </w:p>
        </w:tc>
        <w:tc>
          <w:tcPr>
            <w:tcW w:w="7579" w:type="dxa"/>
          </w:tcPr>
          <w:p w14:paraId="1C4F89F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Leading line, clearing line (NAVLNE), traffic lane (TSSLPT), deep water route (DWRTPT), traffic separation area (TSEZNE), traffic separation line (TSELNE), traffic roundabout (TSSRON), traffic crossing (TSSCRS), precautionary area (PRCARE), traffic separation scheme boundary (TSSBND), deep water route centre line (DWRTCL), two way route part (TWRTPT), inshore traffic zone (ISTZNE).</w:t>
            </w:r>
          </w:p>
        </w:tc>
      </w:tr>
      <w:tr w:rsidR="009C60C1" w:rsidRPr="001D1924" w14:paraId="0B6D3A4C" w14:textId="77777777" w:rsidTr="009C60C1">
        <w:tc>
          <w:tcPr>
            <w:tcW w:w="1662" w:type="dxa"/>
          </w:tcPr>
          <w:p w14:paraId="6CD8FAF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25020</w:t>
            </w:r>
          </w:p>
        </w:tc>
        <w:tc>
          <w:tcPr>
            <w:tcW w:w="7579" w:type="dxa"/>
          </w:tcPr>
          <w:p w14:paraId="5B20912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Recommended track (RECTRC), recommended traffic lane (RCTLPT), recommended route centreline (RCRTCL)</w:t>
            </w:r>
          </w:p>
        </w:tc>
      </w:tr>
      <w:tr w:rsidR="009C60C1" w:rsidRPr="001D1924" w14:paraId="181E235D" w14:textId="77777777" w:rsidTr="009C60C1">
        <w:tc>
          <w:tcPr>
            <w:tcW w:w="1662" w:type="dxa"/>
          </w:tcPr>
          <w:p w14:paraId="786220C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25030</w:t>
            </w:r>
          </w:p>
        </w:tc>
        <w:tc>
          <w:tcPr>
            <w:tcW w:w="7579" w:type="dxa"/>
          </w:tcPr>
          <w:p w14:paraId="678FF10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Ferry route (FERYRT)</w:t>
            </w:r>
          </w:p>
        </w:tc>
      </w:tr>
      <w:tr w:rsidR="009C60C1" w:rsidRPr="001D1924" w14:paraId="085173F7" w14:textId="77777777" w:rsidTr="009C60C1">
        <w:trPr>
          <w:trHeight w:val="375"/>
        </w:trPr>
        <w:tc>
          <w:tcPr>
            <w:tcW w:w="1662" w:type="dxa"/>
          </w:tcPr>
          <w:p w14:paraId="573F526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25040</w:t>
            </w:r>
          </w:p>
        </w:tc>
        <w:tc>
          <w:tcPr>
            <w:tcW w:w="7579" w:type="dxa"/>
          </w:tcPr>
          <w:p w14:paraId="3348BB9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Radar line (RADLNE), limit of shore radar (RADRNG)</w:t>
            </w:r>
          </w:p>
        </w:tc>
      </w:tr>
      <w:tr w:rsidR="009C60C1" w:rsidRPr="001D1924" w14:paraId="53E447DB" w14:textId="77777777" w:rsidTr="009C60C1">
        <w:trPr>
          <w:trHeight w:val="405"/>
        </w:trPr>
        <w:tc>
          <w:tcPr>
            <w:tcW w:w="1662" w:type="dxa"/>
          </w:tcPr>
          <w:p w14:paraId="37DA719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25060</w:t>
            </w:r>
          </w:p>
        </w:tc>
        <w:tc>
          <w:tcPr>
            <w:tcW w:w="7579" w:type="dxa"/>
          </w:tcPr>
          <w:p w14:paraId="52459EA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Radio calling in point (RDOCAL)</w:t>
            </w:r>
          </w:p>
        </w:tc>
      </w:tr>
      <w:tr w:rsidR="009C60C1" w:rsidRPr="001D1924" w14:paraId="74C9F79F" w14:textId="77777777" w:rsidTr="009C60C1">
        <w:trPr>
          <w:cantSplit/>
        </w:trPr>
        <w:tc>
          <w:tcPr>
            <w:tcW w:w="9241" w:type="dxa"/>
            <w:gridSpan w:val="2"/>
            <w:shd w:val="clear" w:color="auto" w:fill="C0C0C0"/>
          </w:tcPr>
          <w:p w14:paraId="08C1258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N </w:t>
            </w:r>
            <w:r w:rsidRPr="009C60C1">
              <w:rPr>
                <w:rFonts w:cs="Arial"/>
              </w:rPr>
              <w:tab/>
            </w:r>
            <w:r w:rsidRPr="009C60C1">
              <w:rPr>
                <w:rFonts w:cs="Arial"/>
              </w:rPr>
              <w:tab/>
            </w:r>
            <w:r w:rsidRPr="009C60C1">
              <w:rPr>
                <w:rFonts w:cs="Arial"/>
              </w:rPr>
              <w:tab/>
              <w:t>SPECIAL AREAS</w:t>
            </w:r>
          </w:p>
        </w:tc>
      </w:tr>
      <w:tr w:rsidR="009C60C1" w:rsidRPr="001D1924" w14:paraId="0E7EFCD2" w14:textId="77777777" w:rsidTr="009C60C1">
        <w:tc>
          <w:tcPr>
            <w:tcW w:w="1662" w:type="dxa"/>
          </w:tcPr>
          <w:p w14:paraId="032D7C7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26000</w:t>
            </w:r>
          </w:p>
        </w:tc>
        <w:tc>
          <w:tcPr>
            <w:tcW w:w="7579" w:type="dxa"/>
          </w:tcPr>
          <w:p w14:paraId="030C6B5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Restricted and Cautionary Areas</w:t>
            </w:r>
          </w:p>
        </w:tc>
      </w:tr>
      <w:tr w:rsidR="009C60C1" w:rsidRPr="001D1924" w14:paraId="034AE993" w14:textId="77777777" w:rsidTr="009C60C1">
        <w:tc>
          <w:tcPr>
            <w:tcW w:w="1662" w:type="dxa"/>
          </w:tcPr>
          <w:p w14:paraId="38B5B35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26010</w:t>
            </w:r>
          </w:p>
        </w:tc>
        <w:tc>
          <w:tcPr>
            <w:tcW w:w="7579" w:type="dxa"/>
          </w:tcPr>
          <w:p w14:paraId="2DADE58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Restricted area (RESARE)</w:t>
            </w:r>
          </w:p>
        </w:tc>
      </w:tr>
      <w:tr w:rsidR="009C60C1" w:rsidRPr="001D1924" w14:paraId="07424636" w14:textId="77777777" w:rsidTr="009C60C1">
        <w:tc>
          <w:tcPr>
            <w:tcW w:w="1662" w:type="dxa"/>
          </w:tcPr>
          <w:p w14:paraId="6BEF601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26020</w:t>
            </w:r>
          </w:p>
        </w:tc>
        <w:tc>
          <w:tcPr>
            <w:tcW w:w="7579" w:type="dxa"/>
          </w:tcPr>
          <w:p w14:paraId="5946AC0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2E05EB47" w14:textId="77777777" w:rsidTr="009C60C1">
        <w:tc>
          <w:tcPr>
            <w:tcW w:w="1662" w:type="dxa"/>
          </w:tcPr>
          <w:p w14:paraId="148C4BE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26030</w:t>
            </w:r>
          </w:p>
        </w:tc>
        <w:tc>
          <w:tcPr>
            <w:tcW w:w="7579" w:type="dxa"/>
          </w:tcPr>
          <w:p w14:paraId="65489EE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3FAE09BE" w14:textId="77777777" w:rsidTr="009C60C1">
        <w:tc>
          <w:tcPr>
            <w:tcW w:w="1662" w:type="dxa"/>
          </w:tcPr>
          <w:p w14:paraId="341FBBF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26040</w:t>
            </w:r>
          </w:p>
        </w:tc>
        <w:tc>
          <w:tcPr>
            <w:tcW w:w="7579" w:type="dxa"/>
          </w:tcPr>
          <w:p w14:paraId="407ABCE9" w14:textId="77777777" w:rsidR="009C60C1" w:rsidRPr="009C60C1" w:rsidRDefault="009C60C1" w:rsidP="009C60C1">
            <w:pPr>
              <w:pStyle w:val="BodyText"/>
              <w:tabs>
                <w:tab w:val="left" w:pos="993"/>
              </w:tabs>
              <w:contextualSpacing/>
              <w:rPr>
                <w:rFonts w:cs="Arial"/>
                <w:sz w:val="20"/>
              </w:rPr>
            </w:pPr>
            <w:r w:rsidRPr="009C60C1">
              <w:rPr>
                <w:rFonts w:cs="Arial"/>
                <w:sz w:val="20"/>
              </w:rPr>
              <w:t>Submarine transit lane (SUBTLN), military practice area (MIPARE), sea plane landing area (SPLARE), offshore production area (OSPARE)</w:t>
            </w:r>
          </w:p>
        </w:tc>
      </w:tr>
      <w:tr w:rsidR="009C60C1" w:rsidRPr="001D1924" w14:paraId="4ED43BC6" w14:textId="77777777" w:rsidTr="009C60C1">
        <w:tc>
          <w:tcPr>
            <w:tcW w:w="1662" w:type="dxa"/>
          </w:tcPr>
          <w:p w14:paraId="12B8825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26050</w:t>
            </w:r>
          </w:p>
        </w:tc>
        <w:tc>
          <w:tcPr>
            <w:tcW w:w="7579" w:type="dxa"/>
          </w:tcPr>
          <w:p w14:paraId="4B6DD01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Fairway (FAIRWY)</w:t>
            </w:r>
          </w:p>
        </w:tc>
      </w:tr>
      <w:tr w:rsidR="009C60C1" w:rsidRPr="001D1924" w14:paraId="6C57D674" w14:textId="77777777" w:rsidTr="009C60C1">
        <w:tc>
          <w:tcPr>
            <w:tcW w:w="1662" w:type="dxa"/>
          </w:tcPr>
          <w:p w14:paraId="3F05F0B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26150</w:t>
            </w:r>
          </w:p>
        </w:tc>
        <w:tc>
          <w:tcPr>
            <w:tcW w:w="7579" w:type="dxa"/>
          </w:tcPr>
          <w:p w14:paraId="61F0C23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Caution area (CTNARE)</w:t>
            </w:r>
          </w:p>
        </w:tc>
      </w:tr>
      <w:tr w:rsidR="009C60C1" w:rsidRPr="001D1924" w14:paraId="32F9DE2E" w14:textId="77777777" w:rsidTr="009C60C1">
        <w:tc>
          <w:tcPr>
            <w:tcW w:w="1662" w:type="dxa"/>
          </w:tcPr>
          <w:p w14:paraId="00CB008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26200</w:t>
            </w:r>
          </w:p>
        </w:tc>
        <w:tc>
          <w:tcPr>
            <w:tcW w:w="7579" w:type="dxa"/>
          </w:tcPr>
          <w:p w14:paraId="06DEF8C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Information Areas. Protected Areas</w:t>
            </w:r>
          </w:p>
        </w:tc>
      </w:tr>
      <w:tr w:rsidR="009C60C1" w:rsidRPr="001D1924" w14:paraId="13AEA028" w14:textId="77777777" w:rsidTr="009C60C1">
        <w:tc>
          <w:tcPr>
            <w:tcW w:w="1662" w:type="dxa"/>
          </w:tcPr>
          <w:p w14:paraId="36CD566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26210</w:t>
            </w:r>
          </w:p>
        </w:tc>
        <w:tc>
          <w:tcPr>
            <w:tcW w:w="7579" w:type="dxa"/>
          </w:tcPr>
          <w:p w14:paraId="7E796F4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Fishing ground (FSHGRD), marine farm (MARCUL), Fishing Facility (FSHFAC) </w:t>
            </w:r>
          </w:p>
        </w:tc>
      </w:tr>
      <w:tr w:rsidR="009C60C1" w:rsidRPr="001D1924" w14:paraId="033D2B94" w14:textId="77777777" w:rsidTr="009C60C1">
        <w:tc>
          <w:tcPr>
            <w:tcW w:w="1662" w:type="dxa"/>
          </w:tcPr>
          <w:p w14:paraId="2D42DC3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26220</w:t>
            </w:r>
          </w:p>
        </w:tc>
        <w:tc>
          <w:tcPr>
            <w:tcW w:w="7579" w:type="dxa"/>
          </w:tcPr>
          <w:p w14:paraId="790656C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Anchorage area (ACHARE), anchor berth (ACHBRT),</w:t>
            </w:r>
          </w:p>
        </w:tc>
      </w:tr>
      <w:tr w:rsidR="009C60C1" w:rsidRPr="001D1924" w14:paraId="7A67E506" w14:textId="77777777" w:rsidTr="009C60C1">
        <w:tc>
          <w:tcPr>
            <w:tcW w:w="1662" w:type="dxa"/>
          </w:tcPr>
          <w:p w14:paraId="5CBD814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26230</w:t>
            </w:r>
          </w:p>
        </w:tc>
        <w:tc>
          <w:tcPr>
            <w:tcW w:w="7579" w:type="dxa"/>
          </w:tcPr>
          <w:p w14:paraId="6D15DA6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11C8C113" w14:textId="77777777" w:rsidTr="009C60C1">
        <w:tc>
          <w:tcPr>
            <w:tcW w:w="1662" w:type="dxa"/>
          </w:tcPr>
          <w:p w14:paraId="7ECA081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26240</w:t>
            </w:r>
          </w:p>
        </w:tc>
        <w:tc>
          <w:tcPr>
            <w:tcW w:w="7579" w:type="dxa"/>
          </w:tcPr>
          <w:p w14:paraId="27A576B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Dumping ground (DMPGRD),</w:t>
            </w:r>
          </w:p>
        </w:tc>
      </w:tr>
      <w:tr w:rsidR="009C60C1" w:rsidRPr="001D1924" w14:paraId="46AB6964" w14:textId="77777777" w:rsidTr="009C60C1">
        <w:tc>
          <w:tcPr>
            <w:tcW w:w="1662" w:type="dxa"/>
          </w:tcPr>
          <w:p w14:paraId="5DA3A0E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26250</w:t>
            </w:r>
          </w:p>
        </w:tc>
        <w:tc>
          <w:tcPr>
            <w:tcW w:w="7579" w:type="dxa"/>
          </w:tcPr>
          <w:p w14:paraId="6960EE8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Cargo transhipment (CTSARE), incineration (ICNARE)</w:t>
            </w:r>
          </w:p>
        </w:tc>
      </w:tr>
      <w:tr w:rsidR="009C60C1" w:rsidRPr="001D1924" w14:paraId="0A0D7762" w14:textId="77777777" w:rsidTr="009C60C1">
        <w:tc>
          <w:tcPr>
            <w:tcW w:w="1662" w:type="dxa"/>
          </w:tcPr>
          <w:p w14:paraId="38F6EB9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26260</w:t>
            </w:r>
          </w:p>
        </w:tc>
        <w:tc>
          <w:tcPr>
            <w:tcW w:w="7579" w:type="dxa"/>
          </w:tcPr>
          <w:p w14:paraId="73B88D3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Archipelagic sea lane (ASLXIS, ARCSLN)</w:t>
            </w:r>
          </w:p>
        </w:tc>
      </w:tr>
      <w:tr w:rsidR="009C60C1" w:rsidRPr="001D1924" w14:paraId="21398CED" w14:textId="77777777" w:rsidTr="009C60C1">
        <w:trPr>
          <w:cantSplit/>
        </w:trPr>
        <w:tc>
          <w:tcPr>
            <w:tcW w:w="9241" w:type="dxa"/>
            <w:gridSpan w:val="2"/>
            <w:shd w:val="clear" w:color="auto" w:fill="C0C0C0"/>
          </w:tcPr>
          <w:p w14:paraId="41A9915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P, Q, R, S </w:t>
            </w:r>
            <w:r w:rsidRPr="009C60C1">
              <w:rPr>
                <w:rFonts w:cs="Arial"/>
              </w:rPr>
              <w:tab/>
              <w:t>BUOYS &amp; BEACONS, LIGHTS, FOG SIGNALS, RADAR</w:t>
            </w:r>
          </w:p>
        </w:tc>
      </w:tr>
      <w:tr w:rsidR="009C60C1" w:rsidRPr="001D1924" w14:paraId="4019644C" w14:textId="77777777" w:rsidTr="009C60C1">
        <w:tc>
          <w:tcPr>
            <w:tcW w:w="1662" w:type="dxa"/>
            <w:tcBorders>
              <w:bottom w:val="single" w:sz="4" w:space="0" w:color="auto"/>
            </w:tcBorders>
          </w:tcPr>
          <w:p w14:paraId="37E01D2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27000</w:t>
            </w:r>
          </w:p>
        </w:tc>
        <w:tc>
          <w:tcPr>
            <w:tcW w:w="7579" w:type="dxa"/>
            <w:tcBorders>
              <w:bottom w:val="single" w:sz="4" w:space="0" w:color="auto"/>
            </w:tcBorders>
          </w:tcPr>
          <w:p w14:paraId="2BCBAF8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Buoys, Beacons, </w:t>
            </w:r>
            <w:proofErr w:type="spellStart"/>
            <w:r w:rsidRPr="009C60C1">
              <w:rPr>
                <w:rFonts w:cs="Arial"/>
              </w:rPr>
              <w:t>Topmarks</w:t>
            </w:r>
            <w:proofErr w:type="spellEnd"/>
            <w:r w:rsidRPr="009C60C1">
              <w:rPr>
                <w:rFonts w:cs="Arial"/>
              </w:rPr>
              <w:t>, Lights, Fog Signals</w:t>
            </w:r>
          </w:p>
        </w:tc>
      </w:tr>
      <w:tr w:rsidR="009C60C1" w:rsidRPr="001D1924" w14:paraId="7A397C1E" w14:textId="77777777" w:rsidTr="009C60C1">
        <w:trPr>
          <w:trHeight w:val="247"/>
        </w:trPr>
        <w:tc>
          <w:tcPr>
            <w:tcW w:w="1662" w:type="dxa"/>
            <w:tcBorders>
              <w:bottom w:val="single" w:sz="4" w:space="0" w:color="auto"/>
            </w:tcBorders>
          </w:tcPr>
          <w:p w14:paraId="29298F6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27010</w:t>
            </w:r>
          </w:p>
        </w:tc>
        <w:tc>
          <w:tcPr>
            <w:tcW w:w="7579" w:type="dxa"/>
            <w:tcBorders>
              <w:bottom w:val="single" w:sz="4" w:space="0" w:color="auto"/>
            </w:tcBorders>
          </w:tcPr>
          <w:p w14:paraId="3A701DF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Buoy (</w:t>
            </w:r>
            <w:proofErr w:type="spellStart"/>
            <w:r w:rsidRPr="009C60C1">
              <w:rPr>
                <w:rFonts w:cs="Arial"/>
              </w:rPr>
              <w:t>BOYxxx</w:t>
            </w:r>
            <w:proofErr w:type="spellEnd"/>
            <w:r w:rsidRPr="009C60C1">
              <w:rPr>
                <w:rFonts w:cs="Arial"/>
              </w:rPr>
              <w:t>), light float (LITFLT), mooring buoy (MORFAC, CATMOR7)</w:t>
            </w:r>
          </w:p>
        </w:tc>
      </w:tr>
      <w:tr w:rsidR="009C60C1" w:rsidRPr="001D1924" w14:paraId="6C0BE1DD" w14:textId="77777777" w:rsidTr="009C60C1">
        <w:trPr>
          <w:trHeight w:val="330"/>
        </w:trPr>
        <w:tc>
          <w:tcPr>
            <w:tcW w:w="1662" w:type="dxa"/>
            <w:tcBorders>
              <w:bottom w:val="single" w:sz="4" w:space="0" w:color="auto"/>
            </w:tcBorders>
          </w:tcPr>
          <w:p w14:paraId="0A5B756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27011</w:t>
            </w:r>
          </w:p>
        </w:tc>
        <w:tc>
          <w:tcPr>
            <w:tcW w:w="7579" w:type="dxa"/>
            <w:tcBorders>
              <w:bottom w:val="single" w:sz="4" w:space="0" w:color="auto"/>
            </w:tcBorders>
          </w:tcPr>
          <w:p w14:paraId="71B29BB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Light vessel (LITVES)</w:t>
            </w:r>
          </w:p>
        </w:tc>
      </w:tr>
      <w:tr w:rsidR="009C60C1" w:rsidRPr="001D1924" w14:paraId="56BAC072" w14:textId="77777777" w:rsidTr="009C60C1">
        <w:tc>
          <w:tcPr>
            <w:tcW w:w="1662" w:type="dxa"/>
            <w:tcBorders>
              <w:bottom w:val="single" w:sz="4" w:space="0" w:color="auto"/>
            </w:tcBorders>
          </w:tcPr>
          <w:p w14:paraId="1EE4D23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27020</w:t>
            </w:r>
          </w:p>
        </w:tc>
        <w:tc>
          <w:tcPr>
            <w:tcW w:w="7579" w:type="dxa"/>
            <w:tcBorders>
              <w:bottom w:val="single" w:sz="4" w:space="0" w:color="auto"/>
            </w:tcBorders>
          </w:tcPr>
          <w:p w14:paraId="4B60AC3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Beacon (</w:t>
            </w:r>
            <w:proofErr w:type="spellStart"/>
            <w:r w:rsidRPr="009C60C1">
              <w:rPr>
                <w:rFonts w:cs="Arial"/>
              </w:rPr>
              <w:t>BCNxxx</w:t>
            </w:r>
            <w:proofErr w:type="spellEnd"/>
            <w:r w:rsidRPr="009C60C1">
              <w:rPr>
                <w:rFonts w:cs="Arial"/>
              </w:rPr>
              <w:t>)</w:t>
            </w:r>
          </w:p>
        </w:tc>
      </w:tr>
      <w:tr w:rsidR="009C60C1" w:rsidRPr="001D1924" w14:paraId="697962B2" w14:textId="77777777" w:rsidTr="009C60C1">
        <w:tc>
          <w:tcPr>
            <w:tcW w:w="1662" w:type="dxa"/>
            <w:tcBorders>
              <w:bottom w:val="single" w:sz="4" w:space="0" w:color="auto"/>
            </w:tcBorders>
          </w:tcPr>
          <w:p w14:paraId="5575BDC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27025</w:t>
            </w:r>
          </w:p>
        </w:tc>
        <w:tc>
          <w:tcPr>
            <w:tcW w:w="7579" w:type="dxa"/>
            <w:tcBorders>
              <w:bottom w:val="single" w:sz="4" w:space="0" w:color="auto"/>
            </w:tcBorders>
          </w:tcPr>
          <w:p w14:paraId="20FEC93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Daymark</w:t>
            </w:r>
            <w:proofErr w:type="spellEnd"/>
            <w:r w:rsidRPr="009C60C1">
              <w:rPr>
                <w:rFonts w:cs="Arial"/>
              </w:rPr>
              <w:t xml:space="preserve"> (DAYMAR)</w:t>
            </w:r>
          </w:p>
        </w:tc>
      </w:tr>
      <w:tr w:rsidR="009C60C1" w:rsidRPr="001D1924" w14:paraId="64AFA41A" w14:textId="77777777" w:rsidTr="009C60C1">
        <w:tc>
          <w:tcPr>
            <w:tcW w:w="1662" w:type="dxa"/>
            <w:tcBorders>
              <w:bottom w:val="single" w:sz="4" w:space="0" w:color="auto"/>
            </w:tcBorders>
          </w:tcPr>
          <w:p w14:paraId="70CC373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27030</w:t>
            </w:r>
          </w:p>
        </w:tc>
        <w:tc>
          <w:tcPr>
            <w:tcW w:w="7579" w:type="dxa"/>
            <w:tcBorders>
              <w:bottom w:val="single" w:sz="4" w:space="0" w:color="auto"/>
            </w:tcBorders>
          </w:tcPr>
          <w:p w14:paraId="656EBF5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Distance mark (DISMAR)</w:t>
            </w:r>
          </w:p>
        </w:tc>
      </w:tr>
      <w:tr w:rsidR="009C60C1" w:rsidRPr="001D1924" w14:paraId="3F384949" w14:textId="77777777" w:rsidTr="009C60C1">
        <w:tc>
          <w:tcPr>
            <w:tcW w:w="1662" w:type="dxa"/>
            <w:tcBorders>
              <w:bottom w:val="single" w:sz="4" w:space="0" w:color="auto"/>
            </w:tcBorders>
          </w:tcPr>
          <w:p w14:paraId="4137736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27040</w:t>
            </w:r>
          </w:p>
        </w:tc>
        <w:tc>
          <w:tcPr>
            <w:tcW w:w="7579" w:type="dxa"/>
            <w:tcBorders>
              <w:bottom w:val="single" w:sz="4" w:space="0" w:color="auto"/>
            </w:tcBorders>
          </w:tcPr>
          <w:p w14:paraId="075411B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Direction of buoyage IALA buoyage regions (M_NSYS)</w:t>
            </w:r>
          </w:p>
        </w:tc>
      </w:tr>
      <w:tr w:rsidR="009C60C1" w:rsidRPr="001D1924" w14:paraId="56B9CA73" w14:textId="77777777" w:rsidTr="009C60C1">
        <w:tc>
          <w:tcPr>
            <w:tcW w:w="1662" w:type="dxa"/>
            <w:tcBorders>
              <w:bottom w:val="single" w:sz="4" w:space="0" w:color="auto"/>
            </w:tcBorders>
          </w:tcPr>
          <w:p w14:paraId="6D604B0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27050</w:t>
            </w:r>
          </w:p>
        </w:tc>
        <w:tc>
          <w:tcPr>
            <w:tcW w:w="7579" w:type="dxa"/>
            <w:tcBorders>
              <w:bottom w:val="single" w:sz="4" w:space="0" w:color="auto"/>
            </w:tcBorders>
          </w:tcPr>
          <w:p w14:paraId="222A959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topmarks</w:t>
            </w:r>
            <w:proofErr w:type="spellEnd"/>
            <w:r w:rsidRPr="009C60C1">
              <w:rPr>
                <w:rFonts w:cs="Arial"/>
              </w:rPr>
              <w:t xml:space="preserve"> (TOPMAR) </w:t>
            </w:r>
            <w:r w:rsidRPr="009C60C1">
              <w:rPr>
                <w:rFonts w:cs="Arial"/>
              </w:rPr>
              <w:noBreakHyphen/>
              <w:t xml:space="preserve"> for paper chart symbols</w:t>
            </w:r>
          </w:p>
        </w:tc>
      </w:tr>
      <w:tr w:rsidR="009C60C1" w:rsidRPr="001D1924" w14:paraId="3F29D49A" w14:textId="77777777" w:rsidTr="009C60C1">
        <w:tc>
          <w:tcPr>
            <w:tcW w:w="1662" w:type="dxa"/>
            <w:tcBorders>
              <w:bottom w:val="single" w:sz="4" w:space="0" w:color="auto"/>
            </w:tcBorders>
          </w:tcPr>
          <w:p w14:paraId="30987CA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27060</w:t>
            </w:r>
          </w:p>
        </w:tc>
        <w:tc>
          <w:tcPr>
            <w:tcW w:w="7579" w:type="dxa"/>
            <w:tcBorders>
              <w:bottom w:val="single" w:sz="4" w:space="0" w:color="auto"/>
            </w:tcBorders>
          </w:tcPr>
          <w:p w14:paraId="64F2516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gridiron (GRIDRN)</w:t>
            </w:r>
          </w:p>
        </w:tc>
      </w:tr>
      <w:tr w:rsidR="009C60C1" w:rsidRPr="001D1924" w14:paraId="30823D03" w14:textId="77777777" w:rsidTr="009C60C1">
        <w:tc>
          <w:tcPr>
            <w:tcW w:w="1662" w:type="dxa"/>
            <w:tcBorders>
              <w:bottom w:val="single" w:sz="4" w:space="0" w:color="auto"/>
            </w:tcBorders>
          </w:tcPr>
          <w:p w14:paraId="42CDFF4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27070</w:t>
            </w:r>
          </w:p>
        </w:tc>
        <w:tc>
          <w:tcPr>
            <w:tcW w:w="7579" w:type="dxa"/>
            <w:tcBorders>
              <w:bottom w:val="single" w:sz="4" w:space="0" w:color="auto"/>
            </w:tcBorders>
          </w:tcPr>
          <w:p w14:paraId="73C6E66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light (LIGHTS)</w:t>
            </w:r>
          </w:p>
        </w:tc>
      </w:tr>
      <w:tr w:rsidR="009C60C1" w:rsidRPr="001D1924" w14:paraId="295FDD23" w14:textId="77777777" w:rsidTr="009C60C1">
        <w:tc>
          <w:tcPr>
            <w:tcW w:w="1662" w:type="dxa"/>
            <w:tcBorders>
              <w:bottom w:val="single" w:sz="4" w:space="0" w:color="auto"/>
            </w:tcBorders>
          </w:tcPr>
          <w:p w14:paraId="0F6B611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27080</w:t>
            </w:r>
          </w:p>
        </w:tc>
        <w:tc>
          <w:tcPr>
            <w:tcW w:w="7579" w:type="dxa"/>
            <w:tcBorders>
              <w:bottom w:val="single" w:sz="4" w:space="0" w:color="auto"/>
            </w:tcBorders>
          </w:tcPr>
          <w:p w14:paraId="2578E11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fog signal (FOGSIG), retro-reflector (RETRFL)</w:t>
            </w:r>
          </w:p>
        </w:tc>
      </w:tr>
      <w:tr w:rsidR="009C60C1" w:rsidRPr="001D1924" w14:paraId="052A425B" w14:textId="77777777" w:rsidTr="009C60C1">
        <w:tc>
          <w:tcPr>
            <w:tcW w:w="1662" w:type="dxa"/>
            <w:tcBorders>
              <w:bottom w:val="single" w:sz="4" w:space="0" w:color="auto"/>
            </w:tcBorders>
          </w:tcPr>
          <w:p w14:paraId="5DB360E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27200</w:t>
            </w:r>
          </w:p>
        </w:tc>
        <w:tc>
          <w:tcPr>
            <w:tcW w:w="7579" w:type="dxa"/>
            <w:tcBorders>
              <w:bottom w:val="single" w:sz="4" w:space="0" w:color="auto"/>
            </w:tcBorders>
          </w:tcPr>
          <w:p w14:paraId="4598776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Radar</w:t>
            </w:r>
          </w:p>
        </w:tc>
      </w:tr>
      <w:tr w:rsidR="009C60C1" w:rsidRPr="001D1924" w14:paraId="28FD334F" w14:textId="77777777" w:rsidTr="009C60C1">
        <w:tc>
          <w:tcPr>
            <w:tcW w:w="1662" w:type="dxa"/>
            <w:tcBorders>
              <w:bottom w:val="single" w:sz="4" w:space="0" w:color="auto"/>
            </w:tcBorders>
          </w:tcPr>
          <w:p w14:paraId="4140418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27210</w:t>
            </w:r>
          </w:p>
        </w:tc>
        <w:tc>
          <w:tcPr>
            <w:tcW w:w="7579" w:type="dxa"/>
            <w:tcBorders>
              <w:bottom w:val="single" w:sz="4" w:space="0" w:color="auto"/>
            </w:tcBorders>
          </w:tcPr>
          <w:p w14:paraId="591F834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racon</w:t>
            </w:r>
            <w:proofErr w:type="spellEnd"/>
            <w:r w:rsidRPr="009C60C1">
              <w:rPr>
                <w:rFonts w:cs="Arial"/>
              </w:rPr>
              <w:t xml:space="preserve"> (RTPBCN)</w:t>
            </w:r>
          </w:p>
        </w:tc>
      </w:tr>
      <w:tr w:rsidR="009C60C1" w:rsidRPr="001D1924" w14:paraId="7744DA8C" w14:textId="77777777" w:rsidTr="009C60C1">
        <w:tc>
          <w:tcPr>
            <w:tcW w:w="1662" w:type="dxa"/>
            <w:tcBorders>
              <w:bottom w:val="single" w:sz="4" w:space="0" w:color="auto"/>
            </w:tcBorders>
          </w:tcPr>
          <w:p w14:paraId="14A62DB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27220</w:t>
            </w:r>
          </w:p>
        </w:tc>
        <w:tc>
          <w:tcPr>
            <w:tcW w:w="7579" w:type="dxa"/>
            <w:tcBorders>
              <w:bottom w:val="single" w:sz="4" w:space="0" w:color="auto"/>
            </w:tcBorders>
          </w:tcPr>
          <w:p w14:paraId="4634EBB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9815AE4" w14:textId="77777777" w:rsidTr="009C60C1">
        <w:tc>
          <w:tcPr>
            <w:tcW w:w="1662" w:type="dxa"/>
            <w:tcBorders>
              <w:bottom w:val="single" w:sz="4" w:space="0" w:color="auto"/>
            </w:tcBorders>
          </w:tcPr>
          <w:p w14:paraId="278116B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27230</w:t>
            </w:r>
          </w:p>
        </w:tc>
        <w:tc>
          <w:tcPr>
            <w:tcW w:w="7579" w:type="dxa"/>
            <w:tcBorders>
              <w:bottom w:val="single" w:sz="4" w:space="0" w:color="auto"/>
            </w:tcBorders>
          </w:tcPr>
          <w:p w14:paraId="1E51F71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radar reflector (RADRFL)</w:t>
            </w:r>
          </w:p>
        </w:tc>
      </w:tr>
      <w:tr w:rsidR="009C60C1" w:rsidRPr="001D1924" w14:paraId="4FFD2500" w14:textId="77777777" w:rsidTr="009C60C1">
        <w:trPr>
          <w:cantSplit/>
        </w:trPr>
        <w:tc>
          <w:tcPr>
            <w:tcW w:w="9241" w:type="dxa"/>
            <w:gridSpan w:val="2"/>
            <w:shd w:val="clear" w:color="auto" w:fill="C0C0C0"/>
          </w:tcPr>
          <w:p w14:paraId="0288AA6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T, U </w:t>
            </w:r>
            <w:r w:rsidRPr="009C60C1">
              <w:rPr>
                <w:rFonts w:cs="Arial"/>
              </w:rPr>
              <w:tab/>
            </w:r>
            <w:r w:rsidRPr="009C60C1">
              <w:rPr>
                <w:rFonts w:cs="Arial"/>
              </w:rPr>
              <w:tab/>
            </w:r>
            <w:r w:rsidRPr="009C60C1">
              <w:rPr>
                <w:rFonts w:cs="Arial"/>
              </w:rPr>
              <w:tab/>
              <w:t>SERVICES &amp; SMALL CRAFT FACILITIES</w:t>
            </w:r>
          </w:p>
        </w:tc>
      </w:tr>
      <w:tr w:rsidR="009C60C1" w:rsidRPr="001D1924" w14:paraId="2AB8BD16" w14:textId="77777777" w:rsidTr="009C60C1">
        <w:tc>
          <w:tcPr>
            <w:tcW w:w="1662" w:type="dxa"/>
          </w:tcPr>
          <w:p w14:paraId="3D81621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28000</w:t>
            </w:r>
          </w:p>
        </w:tc>
        <w:tc>
          <w:tcPr>
            <w:tcW w:w="7579" w:type="dxa"/>
          </w:tcPr>
          <w:p w14:paraId="279C1AB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Services</w:t>
            </w:r>
          </w:p>
        </w:tc>
      </w:tr>
      <w:tr w:rsidR="009C60C1" w:rsidRPr="001D1924" w14:paraId="54DD6D53" w14:textId="77777777" w:rsidTr="009C60C1">
        <w:tc>
          <w:tcPr>
            <w:tcW w:w="1662" w:type="dxa"/>
          </w:tcPr>
          <w:p w14:paraId="0C3AC51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28010</w:t>
            </w:r>
          </w:p>
        </w:tc>
        <w:tc>
          <w:tcPr>
            <w:tcW w:w="7579" w:type="dxa"/>
          </w:tcPr>
          <w:p w14:paraId="45A7E3D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pilot boarding point (PILBOP)</w:t>
            </w:r>
          </w:p>
        </w:tc>
      </w:tr>
      <w:tr w:rsidR="009C60C1" w:rsidRPr="001D1924" w14:paraId="4589E25C" w14:textId="77777777" w:rsidTr="009C60C1">
        <w:tc>
          <w:tcPr>
            <w:tcW w:w="1662" w:type="dxa"/>
          </w:tcPr>
          <w:p w14:paraId="4DB7F36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28020</w:t>
            </w:r>
          </w:p>
        </w:tc>
        <w:tc>
          <w:tcPr>
            <w:tcW w:w="7579" w:type="dxa"/>
          </w:tcPr>
          <w:p w14:paraId="25017FA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gramStart"/>
            <w:r w:rsidRPr="009C60C1">
              <w:rPr>
                <w:rFonts w:cs="Arial"/>
              </w:rPr>
              <w:t>signal</w:t>
            </w:r>
            <w:proofErr w:type="gramEnd"/>
            <w:r w:rsidRPr="009C60C1">
              <w:rPr>
                <w:rFonts w:cs="Arial"/>
              </w:rPr>
              <w:t xml:space="preserve"> station, traffic (SISTAT), sig. stn. warning (SISTAW)</w:t>
            </w:r>
          </w:p>
        </w:tc>
      </w:tr>
      <w:tr w:rsidR="009C60C1" w:rsidRPr="001D1924" w14:paraId="6A210FDF" w14:textId="77777777" w:rsidTr="009C60C1">
        <w:trPr>
          <w:cantSplit/>
        </w:trPr>
        <w:tc>
          <w:tcPr>
            <w:tcW w:w="9241" w:type="dxa"/>
            <w:gridSpan w:val="2"/>
            <w:shd w:val="clear" w:color="auto" w:fill="C0C0C0"/>
          </w:tcPr>
          <w:p w14:paraId="55BDB6F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5C7B1C66" w14:textId="77777777" w:rsidTr="009C60C1">
        <w:tc>
          <w:tcPr>
            <w:tcW w:w="1662" w:type="dxa"/>
          </w:tcPr>
          <w:p w14:paraId="116ADEA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29000</w:t>
            </w:r>
          </w:p>
        </w:tc>
        <w:tc>
          <w:tcPr>
            <w:tcW w:w="7579" w:type="dxa"/>
          </w:tcPr>
          <w:p w14:paraId="4BECF4E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chart information</w:t>
            </w:r>
          </w:p>
        </w:tc>
      </w:tr>
    </w:tbl>
    <w:p w14:paraId="74C20D4A" w14:textId="77777777" w:rsidR="00715FFF" w:rsidRDefault="00715FFF" w:rsidP="00715FFF">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sz w:val="22"/>
        </w:rPr>
      </w:pPr>
    </w:p>
    <w:p w14:paraId="75A21FC0" w14:textId="783B4830" w:rsidR="009C60C1" w:rsidRDefault="002E3794" w:rsidP="009C60C1">
      <w:pPr>
        <w:tabs>
          <w:tab w:val="left" w:pos="993"/>
          <w:tab w:val="left" w:pos="1440"/>
        </w:tabs>
        <w:contextualSpacing/>
        <w:rPr>
          <w:b/>
          <w:lang w:eastAsia="en-US"/>
        </w:rPr>
      </w:pPr>
      <w:r>
        <w:rPr>
          <w:b/>
          <w:lang w:eastAsia="en-US"/>
        </w:rPr>
        <w:t>C2</w:t>
      </w:r>
      <w:r w:rsidR="009C60C1" w:rsidRPr="002F2528">
        <w:rPr>
          <w:b/>
          <w:lang w:eastAsia="en-US"/>
        </w:rPr>
        <w:t>.8.4.1</w:t>
      </w:r>
      <w:r w:rsidR="009C60C1">
        <w:rPr>
          <w:b/>
          <w:lang w:eastAsia="en-US"/>
        </w:rPr>
        <w:t>.3</w:t>
      </w:r>
      <w:r w:rsidR="009C60C1" w:rsidRPr="002F2528">
        <w:rPr>
          <w:b/>
          <w:lang w:eastAsia="en-US"/>
        </w:rPr>
        <w:tab/>
      </w:r>
      <w:r w:rsidR="009C60C1">
        <w:rPr>
          <w:b/>
          <w:lang w:eastAsia="en-US"/>
        </w:rPr>
        <w:t>Other Chart Information</w:t>
      </w:r>
    </w:p>
    <w:p w14:paraId="3D6078F0" w14:textId="77777777" w:rsidR="009C60C1" w:rsidRDefault="009C60C1" w:rsidP="009C60C1">
      <w:pPr>
        <w:tabs>
          <w:tab w:val="left" w:pos="993"/>
          <w:tab w:val="left" w:pos="1440"/>
        </w:tabs>
        <w:contextualSpacing/>
        <w:rPr>
          <w:b/>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3"/>
        <w:gridCol w:w="7578"/>
      </w:tblGrid>
      <w:tr w:rsidR="009C60C1" w:rsidRPr="001D1924" w14:paraId="2307ACD5" w14:textId="77777777" w:rsidTr="009C60C1">
        <w:trPr>
          <w:cantSplit/>
        </w:trPr>
        <w:tc>
          <w:tcPr>
            <w:tcW w:w="9241" w:type="dxa"/>
            <w:gridSpan w:val="2"/>
            <w:shd w:val="clear" w:color="auto" w:fill="C0C0C0"/>
          </w:tcPr>
          <w:p w14:paraId="72758F4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4712807B" w14:textId="77777777" w:rsidTr="009C60C1">
        <w:tc>
          <w:tcPr>
            <w:tcW w:w="1663" w:type="dxa"/>
            <w:tcBorders>
              <w:bottom w:val="single" w:sz="4" w:space="0" w:color="auto"/>
            </w:tcBorders>
          </w:tcPr>
          <w:p w14:paraId="787E26D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30000</w:t>
            </w:r>
          </w:p>
        </w:tc>
        <w:tc>
          <w:tcPr>
            <w:tcW w:w="7578" w:type="dxa"/>
            <w:tcBorders>
              <w:bottom w:val="single" w:sz="4" w:space="0" w:color="auto"/>
            </w:tcBorders>
          </w:tcPr>
          <w:p w14:paraId="1AA5008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chart information</w:t>
            </w:r>
          </w:p>
        </w:tc>
      </w:tr>
      <w:tr w:rsidR="009C60C1" w:rsidRPr="001D1924" w14:paraId="0E09C751" w14:textId="77777777" w:rsidTr="009C60C1">
        <w:trPr>
          <w:cantSplit/>
        </w:trPr>
        <w:tc>
          <w:tcPr>
            <w:tcW w:w="9241" w:type="dxa"/>
            <w:gridSpan w:val="2"/>
            <w:shd w:val="clear" w:color="auto" w:fill="C0C0C0"/>
          </w:tcPr>
          <w:p w14:paraId="2BD7BA1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A, B </w:t>
            </w:r>
            <w:r w:rsidRPr="009C60C1">
              <w:rPr>
                <w:rFonts w:cs="Arial"/>
              </w:rPr>
              <w:tab/>
            </w:r>
            <w:r w:rsidRPr="009C60C1">
              <w:rPr>
                <w:rFonts w:cs="Arial"/>
              </w:rPr>
              <w:tab/>
            </w:r>
            <w:r w:rsidRPr="009C60C1">
              <w:rPr>
                <w:rFonts w:cs="Arial"/>
              </w:rPr>
              <w:tab/>
              <w:t>INFORMATION ABOUT THE CHART DISPLAY</w:t>
            </w:r>
          </w:p>
        </w:tc>
      </w:tr>
      <w:tr w:rsidR="009C60C1" w:rsidRPr="001D1924" w14:paraId="21AA8FE2" w14:textId="77777777" w:rsidTr="009C60C1">
        <w:tc>
          <w:tcPr>
            <w:tcW w:w="1663" w:type="dxa"/>
          </w:tcPr>
          <w:p w14:paraId="2830173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31000</w:t>
            </w:r>
          </w:p>
        </w:tc>
        <w:tc>
          <w:tcPr>
            <w:tcW w:w="7578" w:type="dxa"/>
          </w:tcPr>
          <w:p w14:paraId="57F65F1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Information about the Chart Display</w:t>
            </w:r>
          </w:p>
        </w:tc>
      </w:tr>
      <w:tr w:rsidR="009C60C1" w:rsidRPr="001D1924" w14:paraId="2BB39C3E" w14:textId="77777777" w:rsidTr="009C60C1">
        <w:tc>
          <w:tcPr>
            <w:tcW w:w="1663" w:type="dxa"/>
          </w:tcPr>
          <w:p w14:paraId="275E901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31010</w:t>
            </w:r>
          </w:p>
        </w:tc>
        <w:tc>
          <w:tcPr>
            <w:tcW w:w="7578" w:type="dxa"/>
          </w:tcPr>
          <w:p w14:paraId="71CB9F85" w14:textId="77777777" w:rsidR="009C60C1" w:rsidRPr="009C60C1" w:rsidRDefault="009C60C1" w:rsidP="009C60C1">
            <w:pPr>
              <w:pStyle w:val="BodyText"/>
              <w:tabs>
                <w:tab w:val="left" w:pos="-95"/>
                <w:tab w:val="left" w:pos="993"/>
              </w:tabs>
              <w:contextualSpacing/>
              <w:rPr>
                <w:rFonts w:cs="Arial"/>
                <w:sz w:val="20"/>
              </w:rPr>
            </w:pPr>
            <w:r w:rsidRPr="009C60C1">
              <w:rPr>
                <w:rFonts w:cs="Arial"/>
                <w:sz w:val="20"/>
              </w:rPr>
              <w:t>accuracy of data (M_ACCY), survey reliability (M_SREL), quality of data (M_QUAL)</w:t>
            </w:r>
          </w:p>
        </w:tc>
      </w:tr>
      <w:tr w:rsidR="009C60C1" w:rsidRPr="001D1924" w14:paraId="659C0B80" w14:textId="77777777" w:rsidTr="009C60C1">
        <w:tc>
          <w:tcPr>
            <w:tcW w:w="1663" w:type="dxa"/>
          </w:tcPr>
          <w:p w14:paraId="247DB1C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31011</w:t>
            </w:r>
          </w:p>
        </w:tc>
        <w:tc>
          <w:tcPr>
            <w:tcW w:w="7578" w:type="dxa"/>
          </w:tcPr>
          <w:p w14:paraId="051A863A" w14:textId="6FD411AA"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symbol LOWACC01, identifying low accuracy data, applied to the spatial </w:t>
            </w:r>
            <w:r w:rsidR="00C478C1">
              <w:rPr>
                <w:rFonts w:cs="Arial" w:hint="eastAsia"/>
              </w:rPr>
              <w:t>feature</w:t>
            </w:r>
            <w:r w:rsidRPr="009C60C1">
              <w:rPr>
                <w:rFonts w:cs="Arial"/>
              </w:rPr>
              <w:t xml:space="preserve"> of point and area wrecks, rocks and obstructions and to point land areas </w:t>
            </w:r>
          </w:p>
        </w:tc>
      </w:tr>
      <w:tr w:rsidR="009C60C1" w:rsidRPr="001D1924" w14:paraId="64158546" w14:textId="77777777" w:rsidTr="009C60C1">
        <w:tc>
          <w:tcPr>
            <w:tcW w:w="1663" w:type="dxa"/>
          </w:tcPr>
          <w:p w14:paraId="2E7222B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31020</w:t>
            </w:r>
          </w:p>
        </w:tc>
        <w:tc>
          <w:tcPr>
            <w:tcW w:w="7578" w:type="dxa"/>
          </w:tcPr>
          <w:p w14:paraId="6BA99712" w14:textId="77777777" w:rsidR="009C60C1" w:rsidRPr="003904BD"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strike/>
              </w:rPr>
            </w:pPr>
            <w:r w:rsidRPr="003904BD">
              <w:rPr>
                <w:rFonts w:cs="Arial"/>
                <w:strike/>
              </w:rPr>
              <w:t>nautical publication (M_NPUB)</w:t>
            </w:r>
          </w:p>
        </w:tc>
      </w:tr>
      <w:tr w:rsidR="009C60C1" w:rsidRPr="001D1924" w14:paraId="44CCDD2E" w14:textId="77777777" w:rsidTr="009C60C1">
        <w:tc>
          <w:tcPr>
            <w:tcW w:w="1663" w:type="dxa"/>
          </w:tcPr>
          <w:p w14:paraId="28A6B27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31030</w:t>
            </w:r>
          </w:p>
        </w:tc>
        <w:tc>
          <w:tcPr>
            <w:tcW w:w="7578" w:type="dxa"/>
          </w:tcPr>
          <w:p w14:paraId="1E191F27" w14:textId="3B6B3934" w:rsidR="009C60C1" w:rsidRPr="009C60C1" w:rsidRDefault="003904BD"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Pr>
                <w:rFonts w:cs="Arial"/>
              </w:rPr>
              <w:t>Supplementary Information</w:t>
            </w:r>
            <w:r w:rsidR="009C60C1" w:rsidRPr="009C60C1">
              <w:rPr>
                <w:rFonts w:cs="Arial"/>
              </w:rPr>
              <w:t xml:space="preserve"> </w:t>
            </w:r>
          </w:p>
        </w:tc>
      </w:tr>
      <w:tr w:rsidR="009C60C1" w:rsidRPr="001D1924" w14:paraId="3D71F42A" w14:textId="77777777" w:rsidTr="009C60C1">
        <w:tc>
          <w:tcPr>
            <w:tcW w:w="1663" w:type="dxa"/>
          </w:tcPr>
          <w:p w14:paraId="024E088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31031</w:t>
            </w:r>
          </w:p>
        </w:tc>
        <w:tc>
          <w:tcPr>
            <w:tcW w:w="7578" w:type="dxa"/>
          </w:tcPr>
          <w:p w14:paraId="06A9DC38" w14:textId="77777777" w:rsidR="009C60C1" w:rsidRPr="003904BD"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strike/>
              </w:rPr>
            </w:pPr>
            <w:r w:rsidRPr="003904BD">
              <w:rPr>
                <w:rFonts w:cs="Arial"/>
                <w:strike/>
              </w:rPr>
              <w:t>Additional Documents NTXTDS, TXTDSC, PICREP</w:t>
            </w:r>
          </w:p>
        </w:tc>
      </w:tr>
      <w:tr w:rsidR="009C60C1" w:rsidRPr="001D1924" w14:paraId="19D2FF92" w14:textId="77777777" w:rsidTr="009C60C1">
        <w:tc>
          <w:tcPr>
            <w:tcW w:w="1663" w:type="dxa"/>
          </w:tcPr>
          <w:p w14:paraId="57B0B2F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31040</w:t>
            </w:r>
          </w:p>
        </w:tc>
        <w:tc>
          <w:tcPr>
            <w:tcW w:w="7578" w:type="dxa"/>
          </w:tcPr>
          <w:p w14:paraId="30CF3FE5" w14:textId="2774A8A6" w:rsidR="009C60C1" w:rsidRPr="009C60C1" w:rsidRDefault="009C60C1" w:rsidP="003904BD">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data</w:t>
            </w:r>
            <w:r w:rsidR="003904BD">
              <w:rPr>
                <w:rFonts w:cs="Arial"/>
              </w:rPr>
              <w:t>Coverage</w:t>
            </w:r>
            <w:proofErr w:type="spellEnd"/>
          </w:p>
        </w:tc>
      </w:tr>
      <w:tr w:rsidR="009C60C1" w:rsidRPr="001D1924" w14:paraId="2E524AA0" w14:textId="77777777" w:rsidTr="009C60C1">
        <w:tc>
          <w:tcPr>
            <w:tcW w:w="1663" w:type="dxa"/>
          </w:tcPr>
          <w:p w14:paraId="4EA3538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31050</w:t>
            </w:r>
          </w:p>
        </w:tc>
        <w:tc>
          <w:tcPr>
            <w:tcW w:w="7578" w:type="dxa"/>
          </w:tcPr>
          <w:p w14:paraId="6AC8A44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7A9F731B" w14:textId="77777777" w:rsidTr="009C60C1">
        <w:tc>
          <w:tcPr>
            <w:tcW w:w="1663" w:type="dxa"/>
          </w:tcPr>
          <w:p w14:paraId="26059D1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31060</w:t>
            </w:r>
          </w:p>
        </w:tc>
        <w:tc>
          <w:tcPr>
            <w:tcW w:w="7578" w:type="dxa"/>
          </w:tcPr>
          <w:p w14:paraId="4068415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28A09BC" w14:textId="77777777" w:rsidTr="009C60C1">
        <w:tc>
          <w:tcPr>
            <w:tcW w:w="1663" w:type="dxa"/>
          </w:tcPr>
          <w:p w14:paraId="520FBE1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31070</w:t>
            </w:r>
          </w:p>
        </w:tc>
        <w:tc>
          <w:tcPr>
            <w:tcW w:w="7578" w:type="dxa"/>
          </w:tcPr>
          <w:p w14:paraId="40FCEFD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3C8F97E3" w14:textId="77777777" w:rsidTr="009C60C1">
        <w:tc>
          <w:tcPr>
            <w:tcW w:w="1663" w:type="dxa"/>
          </w:tcPr>
          <w:p w14:paraId="44A44A1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31080</w:t>
            </w:r>
          </w:p>
        </w:tc>
        <w:tc>
          <w:tcPr>
            <w:tcW w:w="7578" w:type="dxa"/>
          </w:tcPr>
          <w:p w14:paraId="6DBB113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magnetic variation (MAGVAR), local magnetic anomaly (LOCMAG)</w:t>
            </w:r>
          </w:p>
        </w:tc>
      </w:tr>
      <w:tr w:rsidR="009C60C1" w:rsidRPr="001D1924" w14:paraId="25C7D3FB" w14:textId="77777777" w:rsidTr="009C60C1">
        <w:trPr>
          <w:cantSplit/>
        </w:trPr>
        <w:tc>
          <w:tcPr>
            <w:tcW w:w="9241" w:type="dxa"/>
            <w:gridSpan w:val="2"/>
            <w:shd w:val="clear" w:color="auto" w:fill="C0C0C0"/>
          </w:tcPr>
          <w:p w14:paraId="6BC2A88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C, D, E, F </w:t>
            </w:r>
            <w:r w:rsidRPr="009C60C1">
              <w:rPr>
                <w:rFonts w:cs="Arial"/>
              </w:rPr>
              <w:tab/>
              <w:t>NATURAL &amp; MAN</w:t>
            </w:r>
            <w:r w:rsidRPr="009C60C1">
              <w:rPr>
                <w:rFonts w:cs="Arial"/>
              </w:rPr>
              <w:noBreakHyphen/>
              <w:t>MADE FEATURES, PORT FEATURES</w:t>
            </w:r>
          </w:p>
        </w:tc>
      </w:tr>
      <w:tr w:rsidR="009C60C1" w:rsidRPr="001D1924" w14:paraId="236C5AA8" w14:textId="77777777" w:rsidTr="009C60C1">
        <w:tc>
          <w:tcPr>
            <w:tcW w:w="1663" w:type="dxa"/>
            <w:tcBorders>
              <w:bottom w:val="single" w:sz="4" w:space="0" w:color="auto"/>
            </w:tcBorders>
          </w:tcPr>
          <w:p w14:paraId="7E1BF9C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32000</w:t>
            </w:r>
          </w:p>
        </w:tc>
        <w:tc>
          <w:tcPr>
            <w:tcW w:w="7578" w:type="dxa"/>
            <w:tcBorders>
              <w:bottom w:val="single" w:sz="4" w:space="0" w:color="auto"/>
            </w:tcBorders>
          </w:tcPr>
          <w:p w14:paraId="12495C7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Natural Features</w:t>
            </w:r>
          </w:p>
        </w:tc>
      </w:tr>
      <w:tr w:rsidR="009C60C1" w:rsidRPr="001D1924" w14:paraId="56C64A3F" w14:textId="77777777" w:rsidTr="009C60C1">
        <w:tc>
          <w:tcPr>
            <w:tcW w:w="1663" w:type="dxa"/>
            <w:tcBorders>
              <w:bottom w:val="single" w:sz="4" w:space="0" w:color="auto"/>
            </w:tcBorders>
          </w:tcPr>
          <w:p w14:paraId="0EDE9F5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32010</w:t>
            </w:r>
          </w:p>
        </w:tc>
        <w:tc>
          <w:tcPr>
            <w:tcW w:w="7578" w:type="dxa"/>
            <w:tcBorders>
              <w:bottom w:val="single" w:sz="4" w:space="0" w:color="auto"/>
            </w:tcBorders>
          </w:tcPr>
          <w:p w14:paraId="0D92E0C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dunes , hills (SLOGRD), ridge, clifftop (SLOTOP), contours and elevation (LNDELV)</w:t>
            </w:r>
          </w:p>
        </w:tc>
      </w:tr>
      <w:tr w:rsidR="009C60C1" w:rsidRPr="001D1924" w14:paraId="07ABC05D" w14:textId="77777777" w:rsidTr="009C60C1">
        <w:tc>
          <w:tcPr>
            <w:tcW w:w="1663" w:type="dxa"/>
            <w:tcBorders>
              <w:bottom w:val="single" w:sz="4" w:space="0" w:color="auto"/>
            </w:tcBorders>
          </w:tcPr>
          <w:p w14:paraId="101B3AD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32020</w:t>
            </w:r>
          </w:p>
        </w:tc>
        <w:tc>
          <w:tcPr>
            <w:tcW w:w="7578" w:type="dxa"/>
            <w:tcBorders>
              <w:bottom w:val="single" w:sz="4" w:space="0" w:color="auto"/>
            </w:tcBorders>
          </w:tcPr>
          <w:p w14:paraId="7FAC14E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75288180" w14:textId="77777777" w:rsidTr="009C60C1">
        <w:tc>
          <w:tcPr>
            <w:tcW w:w="1663" w:type="dxa"/>
            <w:tcBorders>
              <w:bottom w:val="single" w:sz="4" w:space="0" w:color="auto"/>
            </w:tcBorders>
          </w:tcPr>
          <w:p w14:paraId="62FF516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32030</w:t>
            </w:r>
          </w:p>
        </w:tc>
        <w:tc>
          <w:tcPr>
            <w:tcW w:w="7578" w:type="dxa"/>
            <w:tcBorders>
              <w:bottom w:val="single" w:sz="4" w:space="0" w:color="auto"/>
            </w:tcBorders>
          </w:tcPr>
          <w:p w14:paraId="77E3B1C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trees , vegetation, mangrove (VEGATN), marsh (LNDRGN)</w:t>
            </w:r>
          </w:p>
        </w:tc>
      </w:tr>
      <w:tr w:rsidR="009C60C1" w:rsidRPr="001D1924" w14:paraId="2A712410" w14:textId="77777777" w:rsidTr="009C60C1">
        <w:tc>
          <w:tcPr>
            <w:tcW w:w="1663" w:type="dxa"/>
            <w:tcBorders>
              <w:bottom w:val="single" w:sz="4" w:space="0" w:color="auto"/>
            </w:tcBorders>
          </w:tcPr>
          <w:p w14:paraId="2DFCF3B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32040</w:t>
            </w:r>
          </w:p>
        </w:tc>
        <w:tc>
          <w:tcPr>
            <w:tcW w:w="7578" w:type="dxa"/>
            <w:tcBorders>
              <w:bottom w:val="single" w:sz="4" w:space="0" w:color="auto"/>
            </w:tcBorders>
          </w:tcPr>
          <w:p w14:paraId="5C1EF38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745D2FF3" w14:textId="77777777" w:rsidTr="009C60C1">
        <w:tc>
          <w:tcPr>
            <w:tcW w:w="1663" w:type="dxa"/>
            <w:tcBorders>
              <w:bottom w:val="single" w:sz="4" w:space="0" w:color="auto"/>
            </w:tcBorders>
          </w:tcPr>
          <w:p w14:paraId="51813F1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32050</w:t>
            </w:r>
          </w:p>
        </w:tc>
        <w:tc>
          <w:tcPr>
            <w:tcW w:w="7578" w:type="dxa"/>
            <w:tcBorders>
              <w:bottom w:val="single" w:sz="4" w:space="0" w:color="auto"/>
            </w:tcBorders>
          </w:tcPr>
          <w:p w14:paraId="665F62C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river (RIVERS) or lake (LAKARE); also rapids (RAPIDS), waterfall (WATFAL)</w:t>
            </w:r>
          </w:p>
        </w:tc>
      </w:tr>
      <w:tr w:rsidR="009C60C1" w:rsidRPr="001D1924" w14:paraId="10992DFD" w14:textId="77777777" w:rsidTr="009C60C1">
        <w:tc>
          <w:tcPr>
            <w:tcW w:w="1663" w:type="dxa"/>
            <w:tcBorders>
              <w:bottom w:val="single" w:sz="4" w:space="0" w:color="auto"/>
            </w:tcBorders>
          </w:tcPr>
          <w:p w14:paraId="36057E4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32060</w:t>
            </w:r>
          </w:p>
        </w:tc>
        <w:tc>
          <w:tcPr>
            <w:tcW w:w="7578" w:type="dxa"/>
            <w:tcBorders>
              <w:bottom w:val="single" w:sz="4" w:space="0" w:color="auto"/>
            </w:tcBorders>
          </w:tcPr>
          <w:p w14:paraId="0BCB481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Na</w:t>
            </w:r>
          </w:p>
        </w:tc>
      </w:tr>
      <w:tr w:rsidR="009C60C1" w:rsidRPr="001D1924" w14:paraId="16D80296" w14:textId="77777777" w:rsidTr="009C60C1">
        <w:tc>
          <w:tcPr>
            <w:tcW w:w="1663" w:type="dxa"/>
            <w:tcBorders>
              <w:bottom w:val="single" w:sz="4" w:space="0" w:color="auto"/>
            </w:tcBorders>
          </w:tcPr>
          <w:p w14:paraId="5F860D0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32070</w:t>
            </w:r>
          </w:p>
        </w:tc>
        <w:tc>
          <w:tcPr>
            <w:tcW w:w="7578" w:type="dxa"/>
            <w:tcBorders>
              <w:bottom w:val="single" w:sz="4" w:space="0" w:color="auto"/>
            </w:tcBorders>
          </w:tcPr>
          <w:p w14:paraId="34AE1E9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tideway (TIDWAY)</w:t>
            </w:r>
          </w:p>
        </w:tc>
      </w:tr>
      <w:tr w:rsidR="009C60C1" w:rsidRPr="001D1924" w14:paraId="303EB07A" w14:textId="77777777" w:rsidTr="009C60C1">
        <w:tc>
          <w:tcPr>
            <w:tcW w:w="1663" w:type="dxa"/>
            <w:tcBorders>
              <w:bottom w:val="single" w:sz="4" w:space="0" w:color="auto"/>
            </w:tcBorders>
          </w:tcPr>
          <w:p w14:paraId="77E800C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32080</w:t>
            </w:r>
          </w:p>
        </w:tc>
        <w:tc>
          <w:tcPr>
            <w:tcW w:w="7578" w:type="dxa"/>
            <w:tcBorders>
              <w:bottom w:val="single" w:sz="4" w:space="0" w:color="auto"/>
            </w:tcBorders>
          </w:tcPr>
          <w:p w14:paraId="1A725BF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6F7CA7E8" w14:textId="77777777" w:rsidTr="009C60C1">
        <w:tc>
          <w:tcPr>
            <w:tcW w:w="1663" w:type="dxa"/>
            <w:tcBorders>
              <w:bottom w:val="single" w:sz="4" w:space="0" w:color="auto"/>
            </w:tcBorders>
          </w:tcPr>
          <w:p w14:paraId="7005166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32200</w:t>
            </w:r>
          </w:p>
        </w:tc>
        <w:tc>
          <w:tcPr>
            <w:tcW w:w="7578" w:type="dxa"/>
            <w:tcBorders>
              <w:bottom w:val="single" w:sz="4" w:space="0" w:color="auto"/>
            </w:tcBorders>
          </w:tcPr>
          <w:p w14:paraId="0E3A593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Shore Structures</w:t>
            </w:r>
          </w:p>
        </w:tc>
      </w:tr>
      <w:tr w:rsidR="009C60C1" w:rsidRPr="001D1924" w14:paraId="2E58D693" w14:textId="77777777" w:rsidTr="009C60C1">
        <w:tc>
          <w:tcPr>
            <w:tcW w:w="1663" w:type="dxa"/>
            <w:tcBorders>
              <w:bottom w:val="single" w:sz="4" w:space="0" w:color="auto"/>
            </w:tcBorders>
          </w:tcPr>
          <w:p w14:paraId="1C4259D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32210</w:t>
            </w:r>
          </w:p>
        </w:tc>
        <w:tc>
          <w:tcPr>
            <w:tcW w:w="7578" w:type="dxa"/>
            <w:tcBorders>
              <w:bottom w:val="single" w:sz="4" w:space="0" w:color="auto"/>
            </w:tcBorders>
          </w:tcPr>
          <w:p w14:paraId="387CFF3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64D46194" w14:textId="77777777" w:rsidTr="009C60C1">
        <w:tc>
          <w:tcPr>
            <w:tcW w:w="1663" w:type="dxa"/>
            <w:tcBorders>
              <w:bottom w:val="single" w:sz="4" w:space="0" w:color="auto"/>
            </w:tcBorders>
          </w:tcPr>
          <w:p w14:paraId="212C923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32220</w:t>
            </w:r>
          </w:p>
        </w:tc>
        <w:tc>
          <w:tcPr>
            <w:tcW w:w="7578" w:type="dxa"/>
            <w:tcBorders>
              <w:bottom w:val="single" w:sz="4" w:space="0" w:color="auto"/>
            </w:tcBorders>
          </w:tcPr>
          <w:p w14:paraId="45F1B5B3" w14:textId="77777777" w:rsidR="009C60C1" w:rsidRPr="009C60C1" w:rsidRDefault="009C60C1" w:rsidP="009C60C1">
            <w:pPr>
              <w:pStyle w:val="BodyText"/>
              <w:tabs>
                <w:tab w:val="left" w:pos="993"/>
              </w:tabs>
              <w:contextualSpacing/>
              <w:rPr>
                <w:rFonts w:cs="Arial"/>
                <w:sz w:val="20"/>
              </w:rPr>
            </w:pPr>
            <w:r w:rsidRPr="009C60C1">
              <w:rPr>
                <w:rFonts w:cs="Arial"/>
                <w:sz w:val="20"/>
              </w:rPr>
              <w:t>any of the following not classified as CONVIS1 (conspicuous): landmark (LNDMRK), building (BUISGL), tank, silo, water tower (SILTNK), wall (FNCLNE), fort (FORSTC)</w:t>
            </w:r>
          </w:p>
        </w:tc>
      </w:tr>
      <w:tr w:rsidR="009C60C1" w:rsidRPr="001D1924" w14:paraId="1D3F6FAF" w14:textId="77777777" w:rsidTr="009C60C1">
        <w:tc>
          <w:tcPr>
            <w:tcW w:w="1663" w:type="dxa"/>
            <w:tcBorders>
              <w:bottom w:val="single" w:sz="4" w:space="0" w:color="auto"/>
            </w:tcBorders>
          </w:tcPr>
          <w:p w14:paraId="42B0448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32230</w:t>
            </w:r>
          </w:p>
        </w:tc>
        <w:tc>
          <w:tcPr>
            <w:tcW w:w="7578" w:type="dxa"/>
            <w:tcBorders>
              <w:bottom w:val="single" w:sz="4" w:space="0" w:color="auto"/>
            </w:tcBorders>
          </w:tcPr>
          <w:p w14:paraId="7F41E01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0E10998" w14:textId="77777777" w:rsidTr="009C60C1">
        <w:tc>
          <w:tcPr>
            <w:tcW w:w="1663" w:type="dxa"/>
            <w:tcBorders>
              <w:bottom w:val="single" w:sz="4" w:space="0" w:color="auto"/>
            </w:tcBorders>
          </w:tcPr>
          <w:p w14:paraId="25AC5A6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32240</w:t>
            </w:r>
          </w:p>
        </w:tc>
        <w:tc>
          <w:tcPr>
            <w:tcW w:w="7578" w:type="dxa"/>
            <w:tcBorders>
              <w:bottom w:val="single" w:sz="4" w:space="0" w:color="auto"/>
            </w:tcBorders>
          </w:tcPr>
          <w:p w14:paraId="6015D6D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airport (AIRARE), runway (RUNWAY)</w:t>
            </w:r>
          </w:p>
        </w:tc>
      </w:tr>
      <w:tr w:rsidR="009C60C1" w:rsidRPr="001D1924" w14:paraId="1F4ECC1C" w14:textId="77777777" w:rsidTr="009C60C1">
        <w:tc>
          <w:tcPr>
            <w:tcW w:w="1663" w:type="dxa"/>
            <w:tcBorders>
              <w:bottom w:val="single" w:sz="4" w:space="0" w:color="auto"/>
            </w:tcBorders>
          </w:tcPr>
          <w:p w14:paraId="1439EB3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32250</w:t>
            </w:r>
          </w:p>
        </w:tc>
        <w:tc>
          <w:tcPr>
            <w:tcW w:w="7578" w:type="dxa"/>
            <w:tcBorders>
              <w:bottom w:val="single" w:sz="4" w:space="0" w:color="auto"/>
            </w:tcBorders>
          </w:tcPr>
          <w:p w14:paraId="0D01F633" w14:textId="77777777" w:rsidR="009C60C1" w:rsidRPr="009C60C1" w:rsidRDefault="009C60C1" w:rsidP="009C60C1">
            <w:pPr>
              <w:pStyle w:val="BodyText"/>
              <w:tabs>
                <w:tab w:val="left" w:pos="993"/>
              </w:tabs>
              <w:contextualSpacing/>
              <w:rPr>
                <w:rFonts w:cs="Arial"/>
                <w:sz w:val="20"/>
              </w:rPr>
            </w:pPr>
            <w:r w:rsidRPr="009C60C1">
              <w:rPr>
                <w:rFonts w:cs="Arial"/>
                <w:sz w:val="20"/>
              </w:rPr>
              <w:t>railway (RAILWY), road (ROADWY), tunnel (TUNNEL), control point (CTRPNT)</w:t>
            </w:r>
          </w:p>
        </w:tc>
      </w:tr>
      <w:tr w:rsidR="009C60C1" w:rsidRPr="001D1924" w14:paraId="4CAAFD6F" w14:textId="77777777" w:rsidTr="009C60C1">
        <w:tc>
          <w:tcPr>
            <w:tcW w:w="1663" w:type="dxa"/>
            <w:tcBorders>
              <w:bottom w:val="single" w:sz="4" w:space="0" w:color="auto"/>
            </w:tcBorders>
          </w:tcPr>
          <w:p w14:paraId="2CF90FE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32260</w:t>
            </w:r>
          </w:p>
        </w:tc>
        <w:tc>
          <w:tcPr>
            <w:tcW w:w="7578" w:type="dxa"/>
            <w:tcBorders>
              <w:bottom w:val="single" w:sz="4" w:space="0" w:color="auto"/>
            </w:tcBorders>
          </w:tcPr>
          <w:p w14:paraId="69E3366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5DD20BE8" w14:textId="77777777" w:rsidTr="009C60C1">
        <w:tc>
          <w:tcPr>
            <w:tcW w:w="1663" w:type="dxa"/>
            <w:tcBorders>
              <w:bottom w:val="single" w:sz="4" w:space="0" w:color="auto"/>
            </w:tcBorders>
          </w:tcPr>
          <w:p w14:paraId="56C97A5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32270</w:t>
            </w:r>
          </w:p>
        </w:tc>
        <w:tc>
          <w:tcPr>
            <w:tcW w:w="7578" w:type="dxa"/>
            <w:tcBorders>
              <w:bottom w:val="single" w:sz="4" w:space="0" w:color="auto"/>
            </w:tcBorders>
          </w:tcPr>
          <w:p w14:paraId="0A684956" w14:textId="77777777" w:rsidR="009C60C1" w:rsidRPr="009C60C1" w:rsidRDefault="009C60C1" w:rsidP="009C60C1">
            <w:pPr>
              <w:pStyle w:val="BodyText"/>
              <w:tabs>
                <w:tab w:val="left" w:pos="47"/>
                <w:tab w:val="left" w:pos="993"/>
              </w:tabs>
              <w:contextualSpacing/>
              <w:rPr>
                <w:rFonts w:cs="Arial"/>
                <w:sz w:val="20"/>
              </w:rPr>
            </w:pPr>
            <w:r w:rsidRPr="009C60C1">
              <w:rPr>
                <w:rFonts w:cs="Arial"/>
                <w:sz w:val="20"/>
              </w:rPr>
              <w:t>quarry, refinery, power station, tank farm, wind farm, factory, timber yard (PRDARE)</w:t>
            </w:r>
          </w:p>
        </w:tc>
      </w:tr>
      <w:tr w:rsidR="009C60C1" w:rsidRPr="001D1924" w14:paraId="11B16B6A" w14:textId="77777777" w:rsidTr="009C60C1">
        <w:tc>
          <w:tcPr>
            <w:tcW w:w="1663" w:type="dxa"/>
            <w:tcBorders>
              <w:bottom w:val="single" w:sz="4" w:space="0" w:color="auto"/>
            </w:tcBorders>
          </w:tcPr>
          <w:p w14:paraId="5E1FAEC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32280</w:t>
            </w:r>
          </w:p>
        </w:tc>
        <w:tc>
          <w:tcPr>
            <w:tcW w:w="7578" w:type="dxa"/>
            <w:tcBorders>
              <w:bottom w:val="single" w:sz="4" w:space="0" w:color="auto"/>
            </w:tcBorders>
          </w:tcPr>
          <w:p w14:paraId="0081E16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221418D0" w14:textId="77777777" w:rsidTr="009C60C1">
        <w:tc>
          <w:tcPr>
            <w:tcW w:w="1663" w:type="dxa"/>
            <w:tcBorders>
              <w:bottom w:val="single" w:sz="4" w:space="0" w:color="auto"/>
            </w:tcBorders>
          </w:tcPr>
          <w:p w14:paraId="5E72750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32400</w:t>
            </w:r>
          </w:p>
        </w:tc>
        <w:tc>
          <w:tcPr>
            <w:tcW w:w="7578" w:type="dxa"/>
            <w:tcBorders>
              <w:bottom w:val="single" w:sz="4" w:space="0" w:color="auto"/>
            </w:tcBorders>
          </w:tcPr>
          <w:p w14:paraId="6801A49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Port Features</w:t>
            </w:r>
          </w:p>
        </w:tc>
      </w:tr>
      <w:tr w:rsidR="009C60C1" w:rsidRPr="001D1924" w14:paraId="5E00E073" w14:textId="77777777" w:rsidTr="009C60C1">
        <w:tc>
          <w:tcPr>
            <w:tcW w:w="1663" w:type="dxa"/>
            <w:tcBorders>
              <w:bottom w:val="single" w:sz="4" w:space="0" w:color="auto"/>
            </w:tcBorders>
          </w:tcPr>
          <w:p w14:paraId="7808A2E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32410</w:t>
            </w:r>
          </w:p>
        </w:tc>
        <w:tc>
          <w:tcPr>
            <w:tcW w:w="7578" w:type="dxa"/>
            <w:tcBorders>
              <w:bottom w:val="single" w:sz="4" w:space="0" w:color="auto"/>
            </w:tcBorders>
          </w:tcPr>
          <w:p w14:paraId="7E5D57DE" w14:textId="77777777" w:rsidR="009C60C1" w:rsidRPr="009C60C1" w:rsidRDefault="009C60C1" w:rsidP="009C60C1">
            <w:pPr>
              <w:pStyle w:val="BodyText"/>
              <w:tabs>
                <w:tab w:val="left" w:pos="993"/>
              </w:tabs>
              <w:contextualSpacing/>
              <w:rPr>
                <w:rFonts w:cs="Arial"/>
                <w:sz w:val="20"/>
              </w:rPr>
            </w:pPr>
            <w:r w:rsidRPr="009C60C1">
              <w:rPr>
                <w:rFonts w:cs="Arial"/>
                <w:sz w:val="20"/>
              </w:rPr>
              <w:t>harbour type (HRBFAC), customs check point (CHKPNT) [note: "small craft facilities" (SMCFAC) is in group 38210]</w:t>
            </w:r>
          </w:p>
        </w:tc>
      </w:tr>
      <w:tr w:rsidR="009C60C1" w:rsidRPr="001D1924" w14:paraId="1C6AD660" w14:textId="77777777" w:rsidTr="009C60C1">
        <w:tc>
          <w:tcPr>
            <w:tcW w:w="1663" w:type="dxa"/>
            <w:tcBorders>
              <w:bottom w:val="single" w:sz="4" w:space="0" w:color="auto"/>
            </w:tcBorders>
          </w:tcPr>
          <w:p w14:paraId="62AF7EE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32420</w:t>
            </w:r>
          </w:p>
        </w:tc>
        <w:tc>
          <w:tcPr>
            <w:tcW w:w="7578" w:type="dxa"/>
            <w:tcBorders>
              <w:bottom w:val="single" w:sz="4" w:space="0" w:color="auto"/>
            </w:tcBorders>
          </w:tcPr>
          <w:p w14:paraId="01A4700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36D184DD" w14:textId="77777777" w:rsidTr="009C60C1">
        <w:tc>
          <w:tcPr>
            <w:tcW w:w="1663" w:type="dxa"/>
            <w:tcBorders>
              <w:bottom w:val="single" w:sz="4" w:space="0" w:color="auto"/>
            </w:tcBorders>
          </w:tcPr>
          <w:p w14:paraId="49AED0D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32430</w:t>
            </w:r>
          </w:p>
        </w:tc>
        <w:tc>
          <w:tcPr>
            <w:tcW w:w="7578" w:type="dxa"/>
            <w:tcBorders>
              <w:bottom w:val="single" w:sz="4" w:space="0" w:color="auto"/>
            </w:tcBorders>
          </w:tcPr>
          <w:p w14:paraId="528E43F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17A5A6F8" w14:textId="77777777" w:rsidTr="009C60C1">
        <w:tc>
          <w:tcPr>
            <w:tcW w:w="1663" w:type="dxa"/>
            <w:tcBorders>
              <w:bottom w:val="single" w:sz="4" w:space="0" w:color="auto"/>
            </w:tcBorders>
          </w:tcPr>
          <w:p w14:paraId="1EE2E5F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32440</w:t>
            </w:r>
          </w:p>
        </w:tc>
        <w:tc>
          <w:tcPr>
            <w:tcW w:w="7578" w:type="dxa"/>
            <w:tcBorders>
              <w:bottom w:val="single" w:sz="4" w:space="0" w:color="auto"/>
            </w:tcBorders>
          </w:tcPr>
          <w:p w14:paraId="019DA3E8" w14:textId="77777777" w:rsidR="009C60C1" w:rsidRPr="009C60C1" w:rsidRDefault="009C60C1" w:rsidP="009C60C1">
            <w:pPr>
              <w:pStyle w:val="BodyText"/>
              <w:tabs>
                <w:tab w:val="left" w:pos="993"/>
              </w:tabs>
              <w:contextualSpacing/>
              <w:rPr>
                <w:rFonts w:cs="Arial"/>
                <w:sz w:val="20"/>
              </w:rPr>
            </w:pPr>
            <w:r w:rsidRPr="009C60C1">
              <w:rPr>
                <w:rFonts w:cs="Arial"/>
                <w:sz w:val="20"/>
              </w:rPr>
              <w:t>berth number (BERTHS), mooring facility (such as bollard) (MORFAC), , gate (such as lock gate) (GATCON) , dry dock (DRYDOC), crane (CRANES)</w:t>
            </w:r>
          </w:p>
        </w:tc>
      </w:tr>
      <w:tr w:rsidR="009C60C1" w:rsidRPr="001D1924" w14:paraId="098FDC7E" w14:textId="77777777" w:rsidTr="009C60C1">
        <w:tc>
          <w:tcPr>
            <w:tcW w:w="1663" w:type="dxa"/>
            <w:tcBorders>
              <w:bottom w:val="single" w:sz="4" w:space="0" w:color="auto"/>
            </w:tcBorders>
          </w:tcPr>
          <w:p w14:paraId="4903279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32450</w:t>
            </w:r>
          </w:p>
        </w:tc>
        <w:tc>
          <w:tcPr>
            <w:tcW w:w="7578" w:type="dxa"/>
            <w:tcBorders>
              <w:bottom w:val="single" w:sz="4" w:space="0" w:color="auto"/>
            </w:tcBorders>
          </w:tcPr>
          <w:p w14:paraId="1913041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3671F485" w14:textId="77777777" w:rsidTr="009C60C1">
        <w:tc>
          <w:tcPr>
            <w:tcW w:w="1663" w:type="dxa"/>
            <w:tcBorders>
              <w:bottom w:val="single" w:sz="4" w:space="0" w:color="auto"/>
            </w:tcBorders>
          </w:tcPr>
          <w:p w14:paraId="6F0A78D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32460</w:t>
            </w:r>
          </w:p>
        </w:tc>
        <w:tc>
          <w:tcPr>
            <w:tcW w:w="7578" w:type="dxa"/>
            <w:tcBorders>
              <w:bottom w:val="single" w:sz="4" w:space="0" w:color="auto"/>
            </w:tcBorders>
          </w:tcPr>
          <w:p w14:paraId="7FCB546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01A0E46" w14:textId="77777777" w:rsidTr="009C60C1">
        <w:trPr>
          <w:cantSplit/>
        </w:trPr>
        <w:tc>
          <w:tcPr>
            <w:tcW w:w="9241" w:type="dxa"/>
            <w:gridSpan w:val="2"/>
            <w:shd w:val="clear" w:color="auto" w:fill="C0C0C0"/>
          </w:tcPr>
          <w:p w14:paraId="4CBE6AF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H, I </w:t>
            </w:r>
            <w:r w:rsidRPr="009C60C1">
              <w:rPr>
                <w:rFonts w:cs="Arial"/>
              </w:rPr>
              <w:tab/>
            </w:r>
            <w:r w:rsidRPr="009C60C1">
              <w:rPr>
                <w:rFonts w:cs="Arial"/>
              </w:rPr>
              <w:tab/>
            </w:r>
            <w:r w:rsidRPr="009C60C1">
              <w:rPr>
                <w:rFonts w:cs="Arial"/>
              </w:rPr>
              <w:tab/>
              <w:t>DEPTHS, CURRENTS ETC</w:t>
            </w:r>
          </w:p>
        </w:tc>
      </w:tr>
      <w:tr w:rsidR="009C60C1" w:rsidRPr="001D1924" w14:paraId="54413D73" w14:textId="77777777" w:rsidTr="009C60C1">
        <w:tc>
          <w:tcPr>
            <w:tcW w:w="1663" w:type="dxa"/>
            <w:tcBorders>
              <w:bottom w:val="single" w:sz="4" w:space="0" w:color="auto"/>
            </w:tcBorders>
          </w:tcPr>
          <w:p w14:paraId="42A2620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33000</w:t>
            </w:r>
          </w:p>
        </w:tc>
        <w:tc>
          <w:tcPr>
            <w:tcW w:w="7578" w:type="dxa"/>
            <w:tcBorders>
              <w:bottom w:val="single" w:sz="4" w:space="0" w:color="auto"/>
            </w:tcBorders>
          </w:tcPr>
          <w:p w14:paraId="6A97952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Depths, Currents, Tide rips, </w:t>
            </w:r>
            <w:proofErr w:type="spellStart"/>
            <w:r w:rsidRPr="009C60C1">
              <w:rPr>
                <w:rFonts w:cs="Arial"/>
              </w:rPr>
              <w:t>etc</w:t>
            </w:r>
            <w:proofErr w:type="spellEnd"/>
          </w:p>
        </w:tc>
      </w:tr>
      <w:tr w:rsidR="009C60C1" w:rsidRPr="001D1924" w14:paraId="33F495EB" w14:textId="77777777" w:rsidTr="009C60C1">
        <w:tc>
          <w:tcPr>
            <w:tcW w:w="1663" w:type="dxa"/>
            <w:tcBorders>
              <w:bottom w:val="single" w:sz="4" w:space="0" w:color="auto"/>
            </w:tcBorders>
          </w:tcPr>
          <w:p w14:paraId="65DF478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33010</w:t>
            </w:r>
          </w:p>
        </w:tc>
        <w:tc>
          <w:tcPr>
            <w:tcW w:w="7578" w:type="dxa"/>
            <w:tcBorders>
              <w:bottom w:val="single" w:sz="4" w:space="0" w:color="auto"/>
            </w:tcBorders>
          </w:tcPr>
          <w:p w14:paraId="41C815A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Soundings (SOUNDG)</w:t>
            </w:r>
          </w:p>
        </w:tc>
      </w:tr>
      <w:tr w:rsidR="009C60C1" w:rsidRPr="001D1924" w14:paraId="73F20F24" w14:textId="77777777" w:rsidTr="009C60C1">
        <w:tc>
          <w:tcPr>
            <w:tcW w:w="1663" w:type="dxa"/>
            <w:tcBorders>
              <w:bottom w:val="single" w:sz="4" w:space="0" w:color="auto"/>
            </w:tcBorders>
          </w:tcPr>
          <w:p w14:paraId="49282CD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33020</w:t>
            </w:r>
          </w:p>
        </w:tc>
        <w:tc>
          <w:tcPr>
            <w:tcW w:w="7578" w:type="dxa"/>
            <w:tcBorders>
              <w:bottom w:val="single" w:sz="4" w:space="0" w:color="auto"/>
            </w:tcBorders>
          </w:tcPr>
          <w:p w14:paraId="254C1C9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depth contours (DEPCNT) other than the safety contour</w:t>
            </w:r>
          </w:p>
        </w:tc>
      </w:tr>
      <w:tr w:rsidR="009C60C1" w:rsidRPr="001D1924" w14:paraId="166347BC" w14:textId="77777777" w:rsidTr="009C60C1">
        <w:tc>
          <w:tcPr>
            <w:tcW w:w="1663" w:type="dxa"/>
            <w:tcBorders>
              <w:bottom w:val="single" w:sz="4" w:space="0" w:color="auto"/>
            </w:tcBorders>
          </w:tcPr>
          <w:p w14:paraId="283BD80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33021</w:t>
            </w:r>
          </w:p>
        </w:tc>
        <w:tc>
          <w:tcPr>
            <w:tcW w:w="7578" w:type="dxa"/>
            <w:tcBorders>
              <w:bottom w:val="single" w:sz="4" w:space="0" w:color="auto"/>
            </w:tcBorders>
          </w:tcPr>
          <w:p w14:paraId="1ADC743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label for the safety contour   </w:t>
            </w:r>
          </w:p>
        </w:tc>
      </w:tr>
      <w:tr w:rsidR="009C60C1" w:rsidRPr="001D1924" w14:paraId="7F5546F0" w14:textId="77777777" w:rsidTr="009C60C1">
        <w:tc>
          <w:tcPr>
            <w:tcW w:w="1663" w:type="dxa"/>
            <w:tcBorders>
              <w:bottom w:val="single" w:sz="4" w:space="0" w:color="auto"/>
            </w:tcBorders>
          </w:tcPr>
          <w:p w14:paraId="79C3C46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33022</w:t>
            </w:r>
          </w:p>
        </w:tc>
        <w:tc>
          <w:tcPr>
            <w:tcW w:w="7578" w:type="dxa"/>
            <w:tcBorders>
              <w:bottom w:val="single" w:sz="4" w:space="0" w:color="auto"/>
            </w:tcBorders>
          </w:tcPr>
          <w:p w14:paraId="6652535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label for contours other than the safety contour</w:t>
            </w:r>
          </w:p>
        </w:tc>
      </w:tr>
      <w:tr w:rsidR="009C60C1" w:rsidRPr="001D1924" w14:paraId="5A21980D" w14:textId="77777777" w:rsidTr="009C60C1">
        <w:tc>
          <w:tcPr>
            <w:tcW w:w="1663" w:type="dxa"/>
            <w:tcBorders>
              <w:bottom w:val="single" w:sz="4" w:space="0" w:color="auto"/>
            </w:tcBorders>
          </w:tcPr>
          <w:p w14:paraId="058F66D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33030</w:t>
            </w:r>
          </w:p>
        </w:tc>
        <w:tc>
          <w:tcPr>
            <w:tcW w:w="7578" w:type="dxa"/>
            <w:tcBorders>
              <w:bottom w:val="single" w:sz="4" w:space="0" w:color="auto"/>
            </w:tcBorders>
          </w:tcPr>
          <w:p w14:paraId="69681CB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0C62E88C" w14:textId="77777777" w:rsidTr="009C60C1">
        <w:tc>
          <w:tcPr>
            <w:tcW w:w="1663" w:type="dxa"/>
            <w:tcBorders>
              <w:bottom w:val="single" w:sz="4" w:space="0" w:color="auto"/>
            </w:tcBorders>
          </w:tcPr>
          <w:p w14:paraId="55D31E3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33040</w:t>
            </w:r>
          </w:p>
        </w:tc>
        <w:tc>
          <w:tcPr>
            <w:tcW w:w="7578" w:type="dxa"/>
            <w:tcBorders>
              <w:bottom w:val="single" w:sz="4" w:space="0" w:color="auto"/>
            </w:tcBorders>
          </w:tcPr>
          <w:p w14:paraId="1F39EDC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water turbulence (WATTUR)</w:t>
            </w:r>
          </w:p>
        </w:tc>
      </w:tr>
      <w:tr w:rsidR="009C60C1" w:rsidRPr="001D1924" w14:paraId="2B8E5052" w14:textId="77777777" w:rsidTr="009C60C1">
        <w:tc>
          <w:tcPr>
            <w:tcW w:w="1663" w:type="dxa"/>
            <w:tcBorders>
              <w:bottom w:val="single" w:sz="4" w:space="0" w:color="auto"/>
            </w:tcBorders>
          </w:tcPr>
          <w:p w14:paraId="497FF7C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33050</w:t>
            </w:r>
          </w:p>
        </w:tc>
        <w:tc>
          <w:tcPr>
            <w:tcW w:w="7578" w:type="dxa"/>
            <w:tcBorders>
              <w:bottom w:val="single" w:sz="4" w:space="0" w:color="auto"/>
            </w:tcBorders>
          </w:tcPr>
          <w:p w14:paraId="4D50B07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tidal information (T_HMON, T_NHMN, T_TIMS)</w:t>
            </w:r>
          </w:p>
        </w:tc>
      </w:tr>
      <w:tr w:rsidR="009C60C1" w:rsidRPr="001D1924" w14:paraId="05C521D9" w14:textId="77777777" w:rsidTr="009C60C1">
        <w:tc>
          <w:tcPr>
            <w:tcW w:w="1663" w:type="dxa"/>
            <w:tcBorders>
              <w:bottom w:val="single" w:sz="4" w:space="0" w:color="auto"/>
            </w:tcBorders>
          </w:tcPr>
          <w:p w14:paraId="0DAC2F2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33060</w:t>
            </w:r>
          </w:p>
        </w:tc>
        <w:tc>
          <w:tcPr>
            <w:tcW w:w="7578" w:type="dxa"/>
            <w:tcBorders>
              <w:bottom w:val="single" w:sz="4" w:space="0" w:color="auto"/>
            </w:tcBorders>
          </w:tcPr>
          <w:p w14:paraId="219900EC" w14:textId="77777777" w:rsidR="009C60C1" w:rsidRPr="009C60C1" w:rsidRDefault="009C60C1" w:rsidP="009C60C1">
            <w:pPr>
              <w:pStyle w:val="BodyText"/>
              <w:tabs>
                <w:tab w:val="left" w:pos="993"/>
              </w:tabs>
              <w:contextualSpacing/>
              <w:rPr>
                <w:rFonts w:cs="Arial"/>
                <w:sz w:val="20"/>
              </w:rPr>
            </w:pPr>
            <w:r w:rsidRPr="009C60C1">
              <w:rPr>
                <w:rFonts w:cs="Arial"/>
                <w:sz w:val="20"/>
              </w:rPr>
              <w:t>current and tidal stream information (CURENT, TS_FEB, TS_PAD, TS_PNH, TS_PRH, TS_TIS)</w:t>
            </w:r>
          </w:p>
        </w:tc>
      </w:tr>
      <w:tr w:rsidR="009C60C1" w:rsidRPr="001D1924" w14:paraId="619DC1FF" w14:textId="77777777" w:rsidTr="009C60C1">
        <w:trPr>
          <w:cantSplit/>
        </w:trPr>
        <w:tc>
          <w:tcPr>
            <w:tcW w:w="9241" w:type="dxa"/>
            <w:gridSpan w:val="2"/>
            <w:shd w:val="clear" w:color="auto" w:fill="C0C0C0"/>
          </w:tcPr>
          <w:p w14:paraId="76B0399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J, K, L </w:t>
            </w:r>
            <w:r w:rsidRPr="009C60C1">
              <w:rPr>
                <w:rFonts w:cs="Arial"/>
              </w:rPr>
              <w:tab/>
            </w:r>
            <w:r w:rsidRPr="009C60C1">
              <w:rPr>
                <w:rFonts w:cs="Arial"/>
              </w:rPr>
              <w:tab/>
            </w:r>
            <w:r w:rsidRPr="009C60C1">
              <w:rPr>
                <w:rFonts w:cs="Arial"/>
              </w:rPr>
              <w:tab/>
              <w:t>SEABED, OBSTRUCTIONS, PIPELINES</w:t>
            </w:r>
          </w:p>
        </w:tc>
      </w:tr>
      <w:tr w:rsidR="009C60C1" w:rsidRPr="001D1924" w14:paraId="0D18FB45" w14:textId="77777777" w:rsidTr="009C60C1">
        <w:tc>
          <w:tcPr>
            <w:tcW w:w="1663" w:type="dxa"/>
            <w:tcBorders>
              <w:bottom w:val="single" w:sz="4" w:space="0" w:color="auto"/>
            </w:tcBorders>
          </w:tcPr>
          <w:p w14:paraId="7C284EB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34000</w:t>
            </w:r>
          </w:p>
        </w:tc>
        <w:tc>
          <w:tcPr>
            <w:tcW w:w="7578" w:type="dxa"/>
            <w:tcBorders>
              <w:bottom w:val="single" w:sz="4" w:space="0" w:color="auto"/>
            </w:tcBorders>
          </w:tcPr>
          <w:p w14:paraId="3161B99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Seabed Information: rocks, wrecks &amp; obstructions, pipes &amp; cables</w:t>
            </w:r>
          </w:p>
        </w:tc>
      </w:tr>
      <w:tr w:rsidR="009C60C1" w:rsidRPr="001D1924" w14:paraId="4AD451D1" w14:textId="77777777" w:rsidTr="009C60C1">
        <w:tc>
          <w:tcPr>
            <w:tcW w:w="1663" w:type="dxa"/>
            <w:tcBorders>
              <w:bottom w:val="single" w:sz="4" w:space="0" w:color="auto"/>
            </w:tcBorders>
          </w:tcPr>
          <w:p w14:paraId="126C48C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34010</w:t>
            </w:r>
          </w:p>
        </w:tc>
        <w:tc>
          <w:tcPr>
            <w:tcW w:w="7578" w:type="dxa"/>
            <w:tcBorders>
              <w:bottom w:val="single" w:sz="4" w:space="0" w:color="auto"/>
            </w:tcBorders>
          </w:tcPr>
          <w:p w14:paraId="5F2FE0E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nature of seabed (SBDARE)</w:t>
            </w:r>
          </w:p>
        </w:tc>
      </w:tr>
      <w:tr w:rsidR="009C60C1" w:rsidRPr="001D1924" w14:paraId="36605CB2" w14:textId="77777777" w:rsidTr="009C60C1">
        <w:tc>
          <w:tcPr>
            <w:tcW w:w="1663" w:type="dxa"/>
            <w:tcBorders>
              <w:bottom w:val="single" w:sz="4" w:space="0" w:color="auto"/>
            </w:tcBorders>
          </w:tcPr>
          <w:p w14:paraId="4E538C7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34020</w:t>
            </w:r>
          </w:p>
        </w:tc>
        <w:tc>
          <w:tcPr>
            <w:tcW w:w="7578" w:type="dxa"/>
            <w:tcBorders>
              <w:bottom w:val="single" w:sz="4" w:space="0" w:color="auto"/>
            </w:tcBorders>
          </w:tcPr>
          <w:p w14:paraId="7640FE1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spring (SPRING), sea weed (WEDKLP)</w:t>
            </w:r>
          </w:p>
        </w:tc>
      </w:tr>
      <w:tr w:rsidR="009C60C1" w:rsidRPr="001D1924" w14:paraId="6AEBDFB1" w14:textId="77777777" w:rsidTr="009C60C1">
        <w:tc>
          <w:tcPr>
            <w:tcW w:w="1663" w:type="dxa"/>
            <w:tcBorders>
              <w:bottom w:val="single" w:sz="4" w:space="0" w:color="auto"/>
            </w:tcBorders>
          </w:tcPr>
          <w:p w14:paraId="29D0F64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34030</w:t>
            </w:r>
          </w:p>
        </w:tc>
        <w:tc>
          <w:tcPr>
            <w:tcW w:w="7578" w:type="dxa"/>
            <w:tcBorders>
              <w:bottom w:val="single" w:sz="4" w:space="0" w:color="auto"/>
            </w:tcBorders>
          </w:tcPr>
          <w:p w14:paraId="5083CA1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szCs w:val="18"/>
                <w:lang w:eastAsia="de-DE"/>
              </w:rPr>
              <w:t>Pipeline area (PIPARE), cable area (CBLARE)</w:t>
            </w:r>
          </w:p>
        </w:tc>
      </w:tr>
      <w:tr w:rsidR="009C60C1" w:rsidRPr="001D1924" w14:paraId="3E900392" w14:textId="77777777" w:rsidTr="009C60C1">
        <w:tc>
          <w:tcPr>
            <w:tcW w:w="1663" w:type="dxa"/>
            <w:tcBorders>
              <w:bottom w:val="single" w:sz="4" w:space="0" w:color="auto"/>
            </w:tcBorders>
          </w:tcPr>
          <w:p w14:paraId="75F16A4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34040</w:t>
            </w:r>
          </w:p>
        </w:tc>
        <w:tc>
          <w:tcPr>
            <w:tcW w:w="7578" w:type="dxa"/>
            <w:tcBorders>
              <w:bottom w:val="single" w:sz="4" w:space="0" w:color="auto"/>
            </w:tcBorders>
          </w:tcPr>
          <w:p w14:paraId="4986419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79C0063" w14:textId="77777777" w:rsidTr="009C60C1">
        <w:trPr>
          <w:trHeight w:val="872"/>
        </w:trPr>
        <w:tc>
          <w:tcPr>
            <w:tcW w:w="1663" w:type="dxa"/>
            <w:tcBorders>
              <w:bottom w:val="single" w:sz="4" w:space="0" w:color="auto"/>
            </w:tcBorders>
          </w:tcPr>
          <w:p w14:paraId="35E5C23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34050</w:t>
            </w:r>
          </w:p>
        </w:tc>
        <w:tc>
          <w:tcPr>
            <w:tcW w:w="7578" w:type="dxa"/>
            <w:tcBorders>
              <w:bottom w:val="single" w:sz="4" w:space="0" w:color="auto"/>
            </w:tcBorders>
          </w:tcPr>
          <w:p w14:paraId="4A58B170" w14:textId="77777777" w:rsidR="009C60C1" w:rsidRPr="009C60C1" w:rsidRDefault="009C60C1" w:rsidP="009C60C1">
            <w:pPr>
              <w:pStyle w:val="BodyText"/>
              <w:tabs>
                <w:tab w:val="left" w:pos="993"/>
              </w:tabs>
              <w:contextualSpacing/>
              <w:rPr>
                <w:rFonts w:cs="Arial"/>
                <w:sz w:val="20"/>
              </w:rPr>
            </w:pPr>
            <w:r w:rsidRPr="009C60C1">
              <w:rPr>
                <w:rFonts w:cs="Arial"/>
                <w:sz w:val="20"/>
              </w:rPr>
              <w:t>rocks (UWTROC), wrecks (WRECKS), obstructions (OBSTRN), which are not a danger to own</w:t>
            </w:r>
            <w:r w:rsidRPr="009C60C1">
              <w:rPr>
                <w:rFonts w:cs="Arial"/>
                <w:sz w:val="20"/>
              </w:rPr>
              <w:noBreakHyphen/>
              <w:t>ship's navigation (these are all Display Base if a danger to own</w:t>
            </w:r>
            <w:r w:rsidRPr="009C60C1">
              <w:rPr>
                <w:rFonts w:cs="Arial"/>
                <w:sz w:val="20"/>
              </w:rPr>
              <w:noBreakHyphen/>
              <w:t>ship)</w:t>
            </w:r>
          </w:p>
        </w:tc>
      </w:tr>
      <w:tr w:rsidR="009C60C1" w:rsidRPr="001D1924" w14:paraId="35B1DEDC" w14:textId="77777777" w:rsidTr="009C60C1">
        <w:trPr>
          <w:trHeight w:val="368"/>
        </w:trPr>
        <w:tc>
          <w:tcPr>
            <w:tcW w:w="1663" w:type="dxa"/>
            <w:tcBorders>
              <w:bottom w:val="single" w:sz="4" w:space="0" w:color="auto"/>
            </w:tcBorders>
          </w:tcPr>
          <w:p w14:paraId="46C7A29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34051</w:t>
            </w:r>
          </w:p>
        </w:tc>
        <w:tc>
          <w:tcPr>
            <w:tcW w:w="7578" w:type="dxa"/>
            <w:tcBorders>
              <w:bottom w:val="single" w:sz="4" w:space="0" w:color="auto"/>
            </w:tcBorders>
          </w:tcPr>
          <w:p w14:paraId="73B65A44" w14:textId="35B695E1" w:rsidR="009C60C1" w:rsidRPr="009C60C1" w:rsidRDefault="009C60C1" w:rsidP="00C478C1">
            <w:pPr>
              <w:pStyle w:val="BodyText"/>
              <w:tabs>
                <w:tab w:val="left" w:pos="993"/>
              </w:tabs>
              <w:contextualSpacing/>
              <w:rPr>
                <w:rFonts w:cs="Arial"/>
                <w:sz w:val="20"/>
              </w:rPr>
            </w:pPr>
            <w:r w:rsidRPr="009C60C1">
              <w:rPr>
                <w:rFonts w:cs="Arial"/>
                <w:sz w:val="20"/>
              </w:rPr>
              <w:t xml:space="preserve">non-dangerous rocks (UWTROC), wrecks (WRECKS) and obstructions (OBSTRN) which have a VALSOU attribute and are not a danger to own-ship’s navigation (these </w:t>
            </w:r>
            <w:r w:rsidR="00C478C1">
              <w:rPr>
                <w:rFonts w:cs="Arial" w:hint="eastAsia"/>
                <w:sz w:val="20"/>
              </w:rPr>
              <w:t>features</w:t>
            </w:r>
            <w:r w:rsidRPr="009C60C1">
              <w:rPr>
                <w:rFonts w:cs="Arial"/>
                <w:sz w:val="20"/>
              </w:rPr>
              <w:t xml:space="preserve"> are all Display Base if a danger to own-ship)</w:t>
            </w:r>
          </w:p>
        </w:tc>
      </w:tr>
      <w:tr w:rsidR="009C60C1" w:rsidRPr="001D1924" w14:paraId="7D516912" w14:textId="77777777" w:rsidTr="009C60C1">
        <w:tc>
          <w:tcPr>
            <w:tcW w:w="1663" w:type="dxa"/>
            <w:tcBorders>
              <w:bottom w:val="single" w:sz="4" w:space="0" w:color="auto"/>
            </w:tcBorders>
          </w:tcPr>
          <w:p w14:paraId="03BF770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34060</w:t>
            </w:r>
          </w:p>
        </w:tc>
        <w:tc>
          <w:tcPr>
            <w:tcW w:w="7578" w:type="dxa"/>
            <w:tcBorders>
              <w:bottom w:val="single" w:sz="4" w:space="0" w:color="auto"/>
            </w:tcBorders>
          </w:tcPr>
          <w:p w14:paraId="634586C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07222B36" w14:textId="77777777" w:rsidTr="009C60C1">
        <w:tc>
          <w:tcPr>
            <w:tcW w:w="1663" w:type="dxa"/>
            <w:tcBorders>
              <w:bottom w:val="single" w:sz="4" w:space="0" w:color="auto"/>
            </w:tcBorders>
          </w:tcPr>
          <w:p w14:paraId="3738C86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34070</w:t>
            </w:r>
          </w:p>
        </w:tc>
        <w:tc>
          <w:tcPr>
            <w:tcW w:w="7578" w:type="dxa"/>
            <w:tcBorders>
              <w:bottom w:val="single" w:sz="4" w:space="0" w:color="auto"/>
            </w:tcBorders>
          </w:tcPr>
          <w:p w14:paraId="186C205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submarine cable (CBLSUB), submarine pipeline (PIPSOL)</w:t>
            </w:r>
          </w:p>
        </w:tc>
      </w:tr>
      <w:tr w:rsidR="009C60C1" w:rsidRPr="001D1924" w14:paraId="73160C93" w14:textId="77777777" w:rsidTr="009C60C1">
        <w:trPr>
          <w:cantSplit/>
        </w:trPr>
        <w:tc>
          <w:tcPr>
            <w:tcW w:w="9241" w:type="dxa"/>
            <w:gridSpan w:val="2"/>
            <w:shd w:val="clear" w:color="auto" w:fill="C0C0C0"/>
          </w:tcPr>
          <w:p w14:paraId="44E07C8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 </w:t>
            </w:r>
            <w:r w:rsidRPr="009C60C1">
              <w:rPr>
                <w:rFonts w:cs="Arial"/>
              </w:rPr>
              <w:tab/>
            </w:r>
            <w:r w:rsidRPr="009C60C1">
              <w:rPr>
                <w:rFonts w:cs="Arial"/>
              </w:rPr>
              <w:tab/>
            </w:r>
            <w:r w:rsidRPr="009C60C1">
              <w:rPr>
                <w:rFonts w:cs="Arial"/>
              </w:rPr>
              <w:tab/>
              <w:t>TRAFFIC ROUTES</w:t>
            </w:r>
          </w:p>
        </w:tc>
      </w:tr>
      <w:tr w:rsidR="009C60C1" w:rsidRPr="001D1924" w14:paraId="13CC68F0" w14:textId="77777777" w:rsidTr="009C60C1">
        <w:tc>
          <w:tcPr>
            <w:tcW w:w="1663" w:type="dxa"/>
            <w:tcBorders>
              <w:bottom w:val="single" w:sz="4" w:space="0" w:color="auto"/>
            </w:tcBorders>
          </w:tcPr>
          <w:p w14:paraId="2FED52D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35000</w:t>
            </w:r>
          </w:p>
        </w:tc>
        <w:tc>
          <w:tcPr>
            <w:tcW w:w="7578" w:type="dxa"/>
            <w:tcBorders>
              <w:bottom w:val="single" w:sz="4" w:space="0" w:color="auto"/>
            </w:tcBorders>
          </w:tcPr>
          <w:p w14:paraId="3E8F200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Routes</w:t>
            </w:r>
          </w:p>
        </w:tc>
      </w:tr>
      <w:tr w:rsidR="009C60C1" w:rsidRPr="001D1924" w14:paraId="4CC74BD4" w14:textId="77777777" w:rsidTr="009C60C1">
        <w:tc>
          <w:tcPr>
            <w:tcW w:w="1663" w:type="dxa"/>
            <w:tcBorders>
              <w:bottom w:val="single" w:sz="4" w:space="0" w:color="auto"/>
            </w:tcBorders>
          </w:tcPr>
          <w:p w14:paraId="23E2821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35010</w:t>
            </w:r>
          </w:p>
        </w:tc>
        <w:tc>
          <w:tcPr>
            <w:tcW w:w="7578" w:type="dxa"/>
            <w:tcBorders>
              <w:bottom w:val="single" w:sz="4" w:space="0" w:color="auto"/>
            </w:tcBorders>
          </w:tcPr>
          <w:p w14:paraId="43A5DAC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r w:rsidRPr="009C60C1">
              <w:rPr>
                <w:rFonts w:cs="Arial"/>
              </w:rPr>
              <w:t xml:space="preserve">  </w:t>
            </w:r>
          </w:p>
        </w:tc>
      </w:tr>
      <w:tr w:rsidR="009C60C1" w:rsidRPr="001D1924" w14:paraId="78039F7F" w14:textId="77777777" w:rsidTr="009C60C1">
        <w:trPr>
          <w:cantSplit/>
        </w:trPr>
        <w:tc>
          <w:tcPr>
            <w:tcW w:w="9241" w:type="dxa"/>
            <w:gridSpan w:val="2"/>
            <w:shd w:val="clear" w:color="auto" w:fill="C0C0C0"/>
          </w:tcPr>
          <w:p w14:paraId="14B4D2B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N </w:t>
            </w:r>
            <w:r w:rsidRPr="009C60C1">
              <w:rPr>
                <w:rFonts w:cs="Arial"/>
              </w:rPr>
              <w:tab/>
            </w:r>
            <w:r w:rsidRPr="009C60C1">
              <w:rPr>
                <w:rFonts w:cs="Arial"/>
              </w:rPr>
              <w:tab/>
            </w:r>
            <w:r w:rsidRPr="009C60C1">
              <w:rPr>
                <w:rFonts w:cs="Arial"/>
              </w:rPr>
              <w:tab/>
              <w:t>SPECIAL AREAS</w:t>
            </w:r>
          </w:p>
        </w:tc>
      </w:tr>
      <w:tr w:rsidR="009C60C1" w:rsidRPr="001D1924" w14:paraId="22833183" w14:textId="77777777" w:rsidTr="009C60C1">
        <w:tc>
          <w:tcPr>
            <w:tcW w:w="1663" w:type="dxa"/>
            <w:tcBorders>
              <w:bottom w:val="single" w:sz="4" w:space="0" w:color="auto"/>
            </w:tcBorders>
          </w:tcPr>
          <w:p w14:paraId="3E0ACB1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36000</w:t>
            </w:r>
          </w:p>
        </w:tc>
        <w:tc>
          <w:tcPr>
            <w:tcW w:w="7578" w:type="dxa"/>
            <w:tcBorders>
              <w:bottom w:val="single" w:sz="4" w:space="0" w:color="auto"/>
            </w:tcBorders>
          </w:tcPr>
          <w:p w14:paraId="3F1EFAA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Administrative Areas, (by cursor enquiry)</w:t>
            </w:r>
          </w:p>
        </w:tc>
      </w:tr>
      <w:tr w:rsidR="009C60C1" w:rsidRPr="001D1924" w14:paraId="2D9D4FD4" w14:textId="77777777" w:rsidTr="009C60C1">
        <w:tc>
          <w:tcPr>
            <w:tcW w:w="1663" w:type="dxa"/>
            <w:tcBorders>
              <w:bottom w:val="single" w:sz="4" w:space="0" w:color="auto"/>
            </w:tcBorders>
          </w:tcPr>
          <w:p w14:paraId="1E0F3BB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36010</w:t>
            </w:r>
          </w:p>
        </w:tc>
        <w:tc>
          <w:tcPr>
            <w:tcW w:w="7578" w:type="dxa"/>
            <w:tcBorders>
              <w:bottom w:val="single" w:sz="4" w:space="0" w:color="auto"/>
            </w:tcBorders>
          </w:tcPr>
          <w:p w14:paraId="4971CB9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continental shelf (COSARE),</w:t>
            </w:r>
          </w:p>
        </w:tc>
      </w:tr>
      <w:tr w:rsidR="009C60C1" w:rsidRPr="001D1924" w14:paraId="7F8E5CBE" w14:textId="77777777" w:rsidTr="009C60C1">
        <w:tc>
          <w:tcPr>
            <w:tcW w:w="1663" w:type="dxa"/>
            <w:tcBorders>
              <w:bottom w:val="single" w:sz="4" w:space="0" w:color="auto"/>
            </w:tcBorders>
          </w:tcPr>
          <w:p w14:paraId="070C534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36020</w:t>
            </w:r>
          </w:p>
        </w:tc>
        <w:tc>
          <w:tcPr>
            <w:tcW w:w="7578" w:type="dxa"/>
            <w:tcBorders>
              <w:bottom w:val="single" w:sz="4" w:space="0" w:color="auto"/>
            </w:tcBorders>
          </w:tcPr>
          <w:p w14:paraId="7EE3ADC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harbour area (HRBARE) free port area (FRPARE), customs zone (CUSZNE)</w:t>
            </w:r>
          </w:p>
        </w:tc>
      </w:tr>
      <w:tr w:rsidR="009C60C1" w:rsidRPr="001D1924" w14:paraId="0D5467D9" w14:textId="77777777" w:rsidTr="009C60C1">
        <w:tc>
          <w:tcPr>
            <w:tcW w:w="1663" w:type="dxa"/>
            <w:tcBorders>
              <w:bottom w:val="single" w:sz="4" w:space="0" w:color="auto"/>
            </w:tcBorders>
          </w:tcPr>
          <w:p w14:paraId="1388E0B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36030</w:t>
            </w:r>
          </w:p>
        </w:tc>
        <w:tc>
          <w:tcPr>
            <w:tcW w:w="7578" w:type="dxa"/>
            <w:tcBorders>
              <w:bottom w:val="single" w:sz="4" w:space="0" w:color="auto"/>
            </w:tcBorders>
          </w:tcPr>
          <w:p w14:paraId="05223B9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1183ECB0" w14:textId="77777777" w:rsidTr="009C60C1">
        <w:tc>
          <w:tcPr>
            <w:tcW w:w="1663" w:type="dxa"/>
            <w:tcBorders>
              <w:bottom w:val="single" w:sz="4" w:space="0" w:color="auto"/>
            </w:tcBorders>
          </w:tcPr>
          <w:p w14:paraId="7A20A37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36040</w:t>
            </w:r>
          </w:p>
        </w:tc>
        <w:tc>
          <w:tcPr>
            <w:tcW w:w="7578" w:type="dxa"/>
            <w:tcBorders>
              <w:bottom w:val="single" w:sz="4" w:space="0" w:color="auto"/>
            </w:tcBorders>
          </w:tcPr>
          <w:p w14:paraId="512B9F1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fishery zone (FSHZNE)</w:t>
            </w:r>
          </w:p>
        </w:tc>
      </w:tr>
      <w:tr w:rsidR="009C60C1" w:rsidRPr="001D1924" w14:paraId="04FFAEF5" w14:textId="77777777" w:rsidTr="009C60C1">
        <w:tc>
          <w:tcPr>
            <w:tcW w:w="1663" w:type="dxa"/>
            <w:tcBorders>
              <w:bottom w:val="single" w:sz="4" w:space="0" w:color="auto"/>
            </w:tcBorders>
          </w:tcPr>
          <w:p w14:paraId="0D1BC48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36050</w:t>
            </w:r>
          </w:p>
        </w:tc>
        <w:tc>
          <w:tcPr>
            <w:tcW w:w="7578" w:type="dxa"/>
            <w:tcBorders>
              <w:bottom w:val="single" w:sz="4" w:space="0" w:color="auto"/>
            </w:tcBorders>
          </w:tcPr>
          <w:p w14:paraId="7D5019EE" w14:textId="77777777" w:rsidR="009C60C1" w:rsidRPr="009C60C1" w:rsidRDefault="009C60C1" w:rsidP="009C60C1">
            <w:pPr>
              <w:pStyle w:val="BodyText"/>
              <w:tabs>
                <w:tab w:val="left" w:pos="993"/>
              </w:tabs>
              <w:contextualSpacing/>
              <w:rPr>
                <w:rFonts w:cs="Arial"/>
                <w:sz w:val="20"/>
              </w:rPr>
            </w:pPr>
            <w:r w:rsidRPr="009C60C1">
              <w:rPr>
                <w:rFonts w:cs="Arial"/>
                <w:sz w:val="20"/>
              </w:rPr>
              <w:t>contiguous zone (CONZNE), exclusive economic zone (EXEZNE), national territorial area (NATARE), territorial sea (TESARE), territorial sea baseline (STSLNE), administration area (ADMARE)</w:t>
            </w:r>
          </w:p>
        </w:tc>
      </w:tr>
      <w:tr w:rsidR="009C60C1" w:rsidRPr="001D1924" w14:paraId="55A24DBB" w14:textId="77777777" w:rsidTr="009C60C1">
        <w:trPr>
          <w:cantSplit/>
        </w:trPr>
        <w:tc>
          <w:tcPr>
            <w:tcW w:w="9241" w:type="dxa"/>
            <w:gridSpan w:val="2"/>
            <w:shd w:val="clear" w:color="auto" w:fill="C0C0C0"/>
          </w:tcPr>
          <w:p w14:paraId="5FE7AB4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P, Q, R, S </w:t>
            </w:r>
            <w:r w:rsidRPr="009C60C1">
              <w:rPr>
                <w:rFonts w:cs="Arial"/>
              </w:rPr>
              <w:tab/>
              <w:t>BUOYS &amp; BEACONS, LIGHTS, FOG SIGNALS, RADAR</w:t>
            </w:r>
          </w:p>
        </w:tc>
      </w:tr>
      <w:tr w:rsidR="009C60C1" w:rsidRPr="001D1924" w14:paraId="2D58F541" w14:textId="77777777" w:rsidTr="009C60C1">
        <w:tc>
          <w:tcPr>
            <w:tcW w:w="1663" w:type="dxa"/>
            <w:tcBorders>
              <w:bottom w:val="single" w:sz="4" w:space="0" w:color="auto"/>
            </w:tcBorders>
          </w:tcPr>
          <w:p w14:paraId="4E8CECB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37000-37999</w:t>
            </w:r>
          </w:p>
        </w:tc>
        <w:tc>
          <w:tcPr>
            <w:tcW w:w="7578" w:type="dxa"/>
            <w:tcBorders>
              <w:bottom w:val="single" w:sz="4" w:space="0" w:color="auto"/>
            </w:tcBorders>
          </w:tcPr>
          <w:p w14:paraId="0F61933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5B68BA7F" w14:textId="77777777" w:rsidTr="009C60C1">
        <w:trPr>
          <w:cantSplit/>
        </w:trPr>
        <w:tc>
          <w:tcPr>
            <w:tcW w:w="9241" w:type="dxa"/>
            <w:gridSpan w:val="2"/>
            <w:shd w:val="clear" w:color="auto" w:fill="C0C0C0"/>
          </w:tcPr>
          <w:p w14:paraId="48C57D6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T, U </w:t>
            </w:r>
            <w:r w:rsidRPr="009C60C1">
              <w:rPr>
                <w:rFonts w:cs="Arial"/>
              </w:rPr>
              <w:tab/>
            </w:r>
            <w:r w:rsidRPr="009C60C1">
              <w:rPr>
                <w:rFonts w:cs="Arial"/>
              </w:rPr>
              <w:tab/>
            </w:r>
            <w:r w:rsidRPr="009C60C1">
              <w:rPr>
                <w:rFonts w:cs="Arial"/>
              </w:rPr>
              <w:tab/>
              <w:t>SERVICES &amp; SMALL CRAFT FACILITIES</w:t>
            </w:r>
          </w:p>
        </w:tc>
      </w:tr>
      <w:tr w:rsidR="009C60C1" w:rsidRPr="001D1924" w14:paraId="59ACBD31" w14:textId="77777777" w:rsidTr="009C60C1">
        <w:tc>
          <w:tcPr>
            <w:tcW w:w="1663" w:type="dxa"/>
            <w:tcBorders>
              <w:bottom w:val="single" w:sz="4" w:space="0" w:color="auto"/>
            </w:tcBorders>
          </w:tcPr>
          <w:p w14:paraId="5BC7916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38000</w:t>
            </w:r>
          </w:p>
        </w:tc>
        <w:tc>
          <w:tcPr>
            <w:tcW w:w="7578" w:type="dxa"/>
            <w:tcBorders>
              <w:bottom w:val="single" w:sz="4" w:space="0" w:color="auto"/>
            </w:tcBorders>
          </w:tcPr>
          <w:p w14:paraId="1222BCA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Services</w:t>
            </w:r>
          </w:p>
        </w:tc>
      </w:tr>
      <w:tr w:rsidR="009C60C1" w:rsidRPr="001D1924" w14:paraId="4116A1AE" w14:textId="77777777" w:rsidTr="009C60C1">
        <w:tc>
          <w:tcPr>
            <w:tcW w:w="1663" w:type="dxa"/>
            <w:tcBorders>
              <w:bottom w:val="single" w:sz="4" w:space="0" w:color="auto"/>
            </w:tcBorders>
          </w:tcPr>
          <w:p w14:paraId="52E2EF2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38010</w:t>
            </w:r>
          </w:p>
        </w:tc>
        <w:tc>
          <w:tcPr>
            <w:tcW w:w="7578" w:type="dxa"/>
            <w:tcBorders>
              <w:bottom w:val="single" w:sz="4" w:space="0" w:color="auto"/>
            </w:tcBorders>
          </w:tcPr>
          <w:p w14:paraId="66FE33D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radar station (RADSTA), radio station (RDOSTA)</w:t>
            </w:r>
          </w:p>
        </w:tc>
      </w:tr>
      <w:tr w:rsidR="009C60C1" w:rsidRPr="001D1924" w14:paraId="6EDC6B32" w14:textId="77777777" w:rsidTr="009C60C1">
        <w:tc>
          <w:tcPr>
            <w:tcW w:w="1663" w:type="dxa"/>
            <w:tcBorders>
              <w:bottom w:val="single" w:sz="4" w:space="0" w:color="auto"/>
            </w:tcBorders>
          </w:tcPr>
          <w:p w14:paraId="1C45785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38020</w:t>
            </w:r>
          </w:p>
        </w:tc>
        <w:tc>
          <w:tcPr>
            <w:tcW w:w="7578" w:type="dxa"/>
            <w:tcBorders>
              <w:bottom w:val="single" w:sz="4" w:space="0" w:color="auto"/>
            </w:tcBorders>
          </w:tcPr>
          <w:p w14:paraId="30274DB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69A57A0A" w14:textId="77777777" w:rsidTr="009C60C1">
        <w:tc>
          <w:tcPr>
            <w:tcW w:w="1663" w:type="dxa"/>
            <w:tcBorders>
              <w:bottom w:val="single" w:sz="4" w:space="0" w:color="auto"/>
            </w:tcBorders>
          </w:tcPr>
          <w:p w14:paraId="19094C9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38030</w:t>
            </w:r>
          </w:p>
        </w:tc>
        <w:tc>
          <w:tcPr>
            <w:tcW w:w="7578" w:type="dxa"/>
            <w:tcBorders>
              <w:bottom w:val="single" w:sz="4" w:space="0" w:color="auto"/>
            </w:tcBorders>
          </w:tcPr>
          <w:p w14:paraId="14CBCDD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coastguard station (CGUSTA), rescue station (RSCSTA)</w:t>
            </w:r>
          </w:p>
        </w:tc>
      </w:tr>
      <w:tr w:rsidR="009C60C1" w:rsidRPr="001D1924" w14:paraId="6CA2B95A" w14:textId="77777777" w:rsidTr="009C60C1">
        <w:tc>
          <w:tcPr>
            <w:tcW w:w="1663" w:type="dxa"/>
            <w:tcBorders>
              <w:bottom w:val="single" w:sz="4" w:space="0" w:color="auto"/>
            </w:tcBorders>
          </w:tcPr>
          <w:p w14:paraId="0C47BAE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38200</w:t>
            </w:r>
          </w:p>
        </w:tc>
        <w:tc>
          <w:tcPr>
            <w:tcW w:w="7578" w:type="dxa"/>
            <w:tcBorders>
              <w:bottom w:val="single" w:sz="4" w:space="0" w:color="auto"/>
            </w:tcBorders>
          </w:tcPr>
          <w:p w14:paraId="36DA37F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Small craft facilities</w:t>
            </w:r>
          </w:p>
        </w:tc>
      </w:tr>
      <w:tr w:rsidR="009C60C1" w:rsidRPr="001D1924" w14:paraId="6530267E" w14:textId="77777777" w:rsidTr="009C60C1">
        <w:tc>
          <w:tcPr>
            <w:tcW w:w="1663" w:type="dxa"/>
            <w:tcBorders>
              <w:bottom w:val="single" w:sz="4" w:space="0" w:color="auto"/>
            </w:tcBorders>
          </w:tcPr>
          <w:p w14:paraId="39ADA6B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38210</w:t>
            </w:r>
          </w:p>
        </w:tc>
        <w:tc>
          <w:tcPr>
            <w:tcW w:w="7578" w:type="dxa"/>
            <w:tcBorders>
              <w:bottom w:val="single" w:sz="4" w:space="0" w:color="auto"/>
            </w:tcBorders>
          </w:tcPr>
          <w:p w14:paraId="55E249A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small craft facilities (SMCFAC)</w:t>
            </w:r>
          </w:p>
        </w:tc>
      </w:tr>
      <w:tr w:rsidR="009C60C1" w:rsidRPr="001D1924" w14:paraId="04715BE7" w14:textId="77777777" w:rsidTr="009C60C1">
        <w:trPr>
          <w:cantSplit/>
        </w:trPr>
        <w:tc>
          <w:tcPr>
            <w:tcW w:w="9241" w:type="dxa"/>
            <w:gridSpan w:val="2"/>
            <w:shd w:val="clear" w:color="auto" w:fill="C0C0C0"/>
          </w:tcPr>
          <w:p w14:paraId="03418AA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4191B65A" w14:textId="77777777" w:rsidTr="009C60C1">
        <w:tc>
          <w:tcPr>
            <w:tcW w:w="1663" w:type="dxa"/>
          </w:tcPr>
          <w:p w14:paraId="0BDF4C9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39000</w:t>
            </w:r>
          </w:p>
        </w:tc>
        <w:tc>
          <w:tcPr>
            <w:tcW w:w="7578" w:type="dxa"/>
          </w:tcPr>
          <w:p w14:paraId="108B0D8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chart information</w:t>
            </w:r>
          </w:p>
        </w:tc>
      </w:tr>
    </w:tbl>
    <w:p w14:paraId="2B59EC66" w14:textId="77777777" w:rsidR="009C60C1" w:rsidRDefault="009C60C1" w:rsidP="009C60C1">
      <w:pPr>
        <w:tabs>
          <w:tab w:val="left" w:pos="993"/>
          <w:tab w:val="left" w:pos="1440"/>
        </w:tabs>
        <w:contextualSpacing/>
        <w:rPr>
          <w:b/>
          <w:lang w:eastAsia="en-US"/>
        </w:rPr>
      </w:pPr>
    </w:p>
    <w:p w14:paraId="30A2D39C" w14:textId="52E7E096" w:rsidR="009C60C1" w:rsidRDefault="002E3794" w:rsidP="009C60C1">
      <w:pPr>
        <w:tabs>
          <w:tab w:val="left" w:pos="993"/>
          <w:tab w:val="left" w:pos="1440"/>
        </w:tabs>
        <w:contextualSpacing/>
        <w:rPr>
          <w:b/>
          <w:lang w:eastAsia="en-US"/>
        </w:rPr>
      </w:pPr>
      <w:r>
        <w:rPr>
          <w:b/>
          <w:lang w:eastAsia="en-US"/>
        </w:rPr>
        <w:t>C2</w:t>
      </w:r>
      <w:r w:rsidR="009C60C1">
        <w:rPr>
          <w:b/>
          <w:lang w:eastAsia="en-US"/>
        </w:rPr>
        <w:t>.8.4.2</w:t>
      </w:r>
      <w:r w:rsidR="009C60C1" w:rsidRPr="002F2528">
        <w:rPr>
          <w:b/>
          <w:lang w:eastAsia="en-US"/>
        </w:rPr>
        <w:tab/>
      </w:r>
      <w:r w:rsidR="009C60C1">
        <w:rPr>
          <w:b/>
          <w:lang w:eastAsia="en-US"/>
        </w:rPr>
        <w:t>Mariner’s Information – Display Base</w:t>
      </w:r>
    </w:p>
    <w:p w14:paraId="6141759D" w14:textId="77777777" w:rsidR="009C60C1" w:rsidRDefault="009C60C1" w:rsidP="009C60C1">
      <w:pPr>
        <w:tabs>
          <w:tab w:val="left" w:pos="993"/>
          <w:tab w:val="left" w:pos="1440"/>
        </w:tabs>
        <w:contextualSpacing/>
        <w:rPr>
          <w:b/>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7"/>
        <w:gridCol w:w="7574"/>
      </w:tblGrid>
      <w:tr w:rsidR="009C60C1" w:rsidRPr="001D1924" w14:paraId="5D676C27" w14:textId="77777777" w:rsidTr="009C60C1">
        <w:trPr>
          <w:cantSplit/>
        </w:trPr>
        <w:tc>
          <w:tcPr>
            <w:tcW w:w="9241" w:type="dxa"/>
            <w:gridSpan w:val="2"/>
            <w:shd w:val="clear" w:color="auto" w:fill="C0C0C0"/>
          </w:tcPr>
          <w:p w14:paraId="174F6F2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5DA5C6FF" w14:textId="77777777" w:rsidTr="009C60C1">
        <w:tc>
          <w:tcPr>
            <w:tcW w:w="1667" w:type="dxa"/>
            <w:tcBorders>
              <w:bottom w:val="single" w:sz="4" w:space="0" w:color="auto"/>
            </w:tcBorders>
          </w:tcPr>
          <w:p w14:paraId="63ACF73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40000</w:t>
            </w:r>
          </w:p>
        </w:tc>
        <w:tc>
          <w:tcPr>
            <w:tcW w:w="7574" w:type="dxa"/>
            <w:tcBorders>
              <w:bottom w:val="single" w:sz="4" w:space="0" w:color="auto"/>
            </w:tcBorders>
          </w:tcPr>
          <w:p w14:paraId="7D95247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r w:rsidR="009C60C1" w:rsidRPr="001D1924" w14:paraId="34CCE6B8" w14:textId="77777777" w:rsidTr="009C60C1">
        <w:trPr>
          <w:cantSplit/>
        </w:trPr>
        <w:tc>
          <w:tcPr>
            <w:tcW w:w="9241" w:type="dxa"/>
            <w:gridSpan w:val="2"/>
            <w:shd w:val="clear" w:color="auto" w:fill="C0C0C0"/>
          </w:tcPr>
          <w:p w14:paraId="3BCFFA9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TOOLS</w:t>
            </w:r>
          </w:p>
        </w:tc>
      </w:tr>
      <w:tr w:rsidR="009C60C1" w:rsidRPr="001D1924" w14:paraId="481A671D" w14:textId="77777777" w:rsidTr="009C60C1">
        <w:tc>
          <w:tcPr>
            <w:tcW w:w="1667" w:type="dxa"/>
            <w:tcBorders>
              <w:bottom w:val="single" w:sz="4" w:space="0" w:color="auto"/>
            </w:tcBorders>
          </w:tcPr>
          <w:p w14:paraId="33BBEA5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41000-41999</w:t>
            </w:r>
          </w:p>
        </w:tc>
        <w:tc>
          <w:tcPr>
            <w:tcW w:w="7574" w:type="dxa"/>
            <w:tcBorders>
              <w:bottom w:val="single" w:sz="4" w:space="0" w:color="auto"/>
            </w:tcBorders>
          </w:tcPr>
          <w:p w14:paraId="4B1A397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6F10FA20" w14:textId="77777777" w:rsidTr="009C60C1">
        <w:trPr>
          <w:cantSplit/>
        </w:trPr>
        <w:tc>
          <w:tcPr>
            <w:tcW w:w="9241" w:type="dxa"/>
            <w:gridSpan w:val="2"/>
            <w:shd w:val="clear" w:color="auto" w:fill="C0C0C0"/>
          </w:tcPr>
          <w:p w14:paraId="37F28CD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OWN</w:t>
            </w:r>
            <w:r w:rsidRPr="009C60C1">
              <w:rPr>
                <w:rFonts w:cs="Arial"/>
              </w:rPr>
              <w:noBreakHyphen/>
              <w:t>SHIP, PLANNED ROUTES, PAST TRACKS</w:t>
            </w:r>
          </w:p>
        </w:tc>
      </w:tr>
      <w:tr w:rsidR="009C60C1" w:rsidRPr="001D1924" w14:paraId="0DDE7D9A" w14:textId="77777777" w:rsidTr="009C60C1">
        <w:tc>
          <w:tcPr>
            <w:tcW w:w="1667" w:type="dxa"/>
            <w:tcBorders>
              <w:bottom w:val="single" w:sz="4" w:space="0" w:color="auto"/>
            </w:tcBorders>
          </w:tcPr>
          <w:p w14:paraId="7958936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42000</w:t>
            </w:r>
          </w:p>
        </w:tc>
        <w:tc>
          <w:tcPr>
            <w:tcW w:w="7574" w:type="dxa"/>
            <w:tcBorders>
              <w:bottom w:val="single" w:sz="4" w:space="0" w:color="auto"/>
            </w:tcBorders>
          </w:tcPr>
          <w:p w14:paraId="561C11A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Own ship</w:t>
            </w:r>
          </w:p>
        </w:tc>
      </w:tr>
      <w:tr w:rsidR="009C60C1" w:rsidRPr="001D1924" w14:paraId="162BBE7B" w14:textId="77777777" w:rsidTr="009C60C1">
        <w:tc>
          <w:tcPr>
            <w:tcW w:w="1667" w:type="dxa"/>
            <w:tcBorders>
              <w:bottom w:val="single" w:sz="4" w:space="0" w:color="auto"/>
            </w:tcBorders>
          </w:tcPr>
          <w:p w14:paraId="2B85446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42010</w:t>
            </w:r>
          </w:p>
        </w:tc>
        <w:tc>
          <w:tcPr>
            <w:tcW w:w="7574" w:type="dxa"/>
            <w:tcBorders>
              <w:bottom w:val="single" w:sz="4" w:space="0" w:color="auto"/>
            </w:tcBorders>
          </w:tcPr>
          <w:p w14:paraId="329EEE61" w14:textId="77777777" w:rsidR="009C60C1" w:rsidRPr="009C60C1" w:rsidRDefault="009C60C1" w:rsidP="009C60C1">
            <w:pPr>
              <w:pStyle w:val="BodyText"/>
              <w:tabs>
                <w:tab w:val="left" w:pos="-142"/>
                <w:tab w:val="left" w:pos="993"/>
              </w:tabs>
              <w:contextualSpacing/>
              <w:rPr>
                <w:rFonts w:cs="Arial"/>
                <w:sz w:val="20"/>
              </w:rPr>
            </w:pPr>
            <w:r w:rsidRPr="009C60C1">
              <w:rPr>
                <w:rFonts w:cs="Arial"/>
                <w:sz w:val="20"/>
              </w:rPr>
              <w:t>Own ship (</w:t>
            </w:r>
            <w:proofErr w:type="spellStart"/>
            <w:r w:rsidRPr="009C60C1">
              <w:rPr>
                <w:rFonts w:cs="Arial"/>
                <w:sz w:val="20"/>
              </w:rPr>
              <w:t>ownship</w:t>
            </w:r>
            <w:proofErr w:type="spellEnd"/>
            <w:r w:rsidRPr="009C60C1">
              <w:rPr>
                <w:rFonts w:cs="Arial"/>
                <w:sz w:val="20"/>
              </w:rPr>
              <w:t>), symbol or scaled version, together with heading line, beam bearing line and course and speed vector</w:t>
            </w:r>
          </w:p>
        </w:tc>
      </w:tr>
      <w:tr w:rsidR="009C60C1" w:rsidRPr="001D1924" w14:paraId="4F48E102" w14:textId="77777777" w:rsidTr="009C60C1">
        <w:tc>
          <w:tcPr>
            <w:tcW w:w="1667" w:type="dxa"/>
            <w:tcBorders>
              <w:bottom w:val="single" w:sz="4" w:space="0" w:color="auto"/>
            </w:tcBorders>
          </w:tcPr>
          <w:p w14:paraId="273733D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42200</w:t>
            </w:r>
          </w:p>
        </w:tc>
        <w:tc>
          <w:tcPr>
            <w:tcW w:w="7574" w:type="dxa"/>
            <w:tcBorders>
              <w:bottom w:val="single" w:sz="4" w:space="0" w:color="auto"/>
            </w:tcBorders>
          </w:tcPr>
          <w:p w14:paraId="0BCCEA6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Selected Planned Route</w:t>
            </w:r>
          </w:p>
        </w:tc>
      </w:tr>
      <w:tr w:rsidR="009C60C1" w:rsidRPr="001D1924" w14:paraId="0019045F" w14:textId="77777777" w:rsidTr="009C60C1">
        <w:tc>
          <w:tcPr>
            <w:tcW w:w="1667" w:type="dxa"/>
            <w:tcBorders>
              <w:bottom w:val="single" w:sz="4" w:space="0" w:color="auto"/>
            </w:tcBorders>
          </w:tcPr>
          <w:p w14:paraId="39ECEC0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42210</w:t>
            </w:r>
          </w:p>
        </w:tc>
        <w:tc>
          <w:tcPr>
            <w:tcW w:w="7574" w:type="dxa"/>
            <w:tcBorders>
              <w:bottom w:val="single" w:sz="4" w:space="0" w:color="auto"/>
            </w:tcBorders>
          </w:tcPr>
          <w:p w14:paraId="5127D4B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legline</w:t>
            </w:r>
            <w:proofErr w:type="spellEnd"/>
            <w:r w:rsidRPr="009C60C1">
              <w:rPr>
                <w:rFonts w:cs="Arial"/>
              </w:rPr>
              <w:t xml:space="preserve"> (</w:t>
            </w:r>
            <w:proofErr w:type="spellStart"/>
            <w:r w:rsidRPr="009C60C1">
              <w:rPr>
                <w:rFonts w:cs="Arial"/>
              </w:rPr>
              <w:t>leglin</w:t>
            </w:r>
            <w:proofErr w:type="spellEnd"/>
            <w:r w:rsidRPr="009C60C1">
              <w:rPr>
                <w:rFonts w:cs="Arial"/>
              </w:rPr>
              <w:t>, select 1), way points (</w:t>
            </w:r>
            <w:proofErr w:type="spellStart"/>
            <w:r w:rsidRPr="009C60C1">
              <w:rPr>
                <w:rFonts w:cs="Arial"/>
              </w:rPr>
              <w:t>waypnt</w:t>
            </w:r>
            <w:proofErr w:type="spellEnd"/>
            <w:r w:rsidRPr="009C60C1">
              <w:rPr>
                <w:rFonts w:cs="Arial"/>
              </w:rPr>
              <w:t>, select 1)</w:t>
            </w:r>
          </w:p>
        </w:tc>
      </w:tr>
      <w:tr w:rsidR="009C60C1" w:rsidRPr="001D1924" w14:paraId="677AB44E" w14:textId="77777777" w:rsidTr="009C60C1">
        <w:tc>
          <w:tcPr>
            <w:tcW w:w="1667" w:type="dxa"/>
            <w:tcBorders>
              <w:bottom w:val="single" w:sz="4" w:space="0" w:color="auto"/>
            </w:tcBorders>
          </w:tcPr>
          <w:p w14:paraId="5AC95C5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42220</w:t>
            </w:r>
          </w:p>
        </w:tc>
        <w:tc>
          <w:tcPr>
            <w:tcW w:w="7574" w:type="dxa"/>
            <w:tcBorders>
              <w:bottom w:val="single" w:sz="4" w:space="0" w:color="auto"/>
            </w:tcBorders>
          </w:tcPr>
          <w:p w14:paraId="79E87FC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Course to make good for selected </w:t>
            </w:r>
            <w:proofErr w:type="spellStart"/>
            <w:r w:rsidRPr="009C60C1">
              <w:rPr>
                <w:rFonts w:cs="Arial"/>
              </w:rPr>
              <w:t>leglines</w:t>
            </w:r>
            <w:proofErr w:type="spellEnd"/>
          </w:p>
        </w:tc>
      </w:tr>
      <w:tr w:rsidR="009C60C1" w:rsidRPr="001D1924" w14:paraId="3E161395" w14:textId="77777777" w:rsidTr="009C60C1">
        <w:trPr>
          <w:cantSplit/>
        </w:trPr>
        <w:tc>
          <w:tcPr>
            <w:tcW w:w="9241" w:type="dxa"/>
            <w:gridSpan w:val="2"/>
            <w:shd w:val="clear" w:color="auto" w:fill="C0C0C0"/>
          </w:tcPr>
          <w:p w14:paraId="69640B6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MARINERS' FEATURES</w:t>
            </w:r>
          </w:p>
        </w:tc>
      </w:tr>
      <w:tr w:rsidR="009C60C1" w:rsidRPr="001D1924" w14:paraId="0CE5F67F" w14:textId="77777777" w:rsidTr="009C60C1">
        <w:tc>
          <w:tcPr>
            <w:tcW w:w="1667" w:type="dxa"/>
            <w:tcBorders>
              <w:bottom w:val="single" w:sz="4" w:space="0" w:color="auto"/>
            </w:tcBorders>
          </w:tcPr>
          <w:p w14:paraId="6FFA189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43000</w:t>
            </w:r>
          </w:p>
        </w:tc>
        <w:tc>
          <w:tcPr>
            <w:tcW w:w="7574" w:type="dxa"/>
            <w:tcBorders>
              <w:bottom w:val="single" w:sz="4" w:space="0" w:color="auto"/>
            </w:tcBorders>
          </w:tcPr>
          <w:p w14:paraId="688D398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1FA46AA9" w14:textId="77777777" w:rsidTr="009C60C1">
        <w:trPr>
          <w:cantSplit/>
        </w:trPr>
        <w:tc>
          <w:tcPr>
            <w:tcW w:w="9241" w:type="dxa"/>
            <w:gridSpan w:val="2"/>
            <w:shd w:val="clear" w:color="auto" w:fill="C0C0C0"/>
          </w:tcPr>
          <w:p w14:paraId="6D2E2DE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OTHER VESSELS</w:t>
            </w:r>
          </w:p>
        </w:tc>
      </w:tr>
      <w:tr w:rsidR="009C60C1" w:rsidRPr="001D1924" w14:paraId="7BEFC9C3" w14:textId="77777777" w:rsidTr="009C60C1">
        <w:tc>
          <w:tcPr>
            <w:tcW w:w="1667" w:type="dxa"/>
            <w:tcBorders>
              <w:bottom w:val="single" w:sz="4" w:space="0" w:color="auto"/>
            </w:tcBorders>
          </w:tcPr>
          <w:p w14:paraId="019CAA9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44000</w:t>
            </w:r>
          </w:p>
        </w:tc>
        <w:tc>
          <w:tcPr>
            <w:tcW w:w="7574" w:type="dxa"/>
            <w:tcBorders>
              <w:bottom w:val="single" w:sz="4" w:space="0" w:color="auto"/>
            </w:tcBorders>
          </w:tcPr>
          <w:p w14:paraId="72492A7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0809E5D6" w14:textId="77777777" w:rsidTr="009C60C1">
        <w:trPr>
          <w:cantSplit/>
        </w:trPr>
        <w:tc>
          <w:tcPr>
            <w:tcW w:w="9241" w:type="dxa"/>
            <w:gridSpan w:val="2"/>
            <w:shd w:val="clear" w:color="auto" w:fill="C0C0C0"/>
          </w:tcPr>
          <w:p w14:paraId="391C26D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MANUFACTURERS' FEATURES</w:t>
            </w:r>
          </w:p>
        </w:tc>
      </w:tr>
      <w:tr w:rsidR="009C60C1" w:rsidRPr="001D1924" w14:paraId="68C0E691" w14:textId="77777777" w:rsidTr="009C60C1">
        <w:tc>
          <w:tcPr>
            <w:tcW w:w="1667" w:type="dxa"/>
            <w:tcBorders>
              <w:bottom w:val="single" w:sz="4" w:space="0" w:color="auto"/>
            </w:tcBorders>
          </w:tcPr>
          <w:p w14:paraId="7EC3084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45000-45999</w:t>
            </w:r>
          </w:p>
        </w:tc>
        <w:tc>
          <w:tcPr>
            <w:tcW w:w="7574" w:type="dxa"/>
            <w:tcBorders>
              <w:bottom w:val="single" w:sz="4" w:space="0" w:color="auto"/>
            </w:tcBorders>
          </w:tcPr>
          <w:p w14:paraId="1B2154D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Manufacturers’ Features</w:t>
            </w:r>
          </w:p>
        </w:tc>
      </w:tr>
      <w:tr w:rsidR="009C60C1" w:rsidRPr="001D1924" w14:paraId="5D41043C" w14:textId="77777777" w:rsidTr="009C60C1">
        <w:trPr>
          <w:cantSplit/>
        </w:trPr>
        <w:tc>
          <w:tcPr>
            <w:tcW w:w="9241" w:type="dxa"/>
            <w:gridSpan w:val="2"/>
            <w:shd w:val="clear" w:color="auto" w:fill="C0C0C0"/>
          </w:tcPr>
          <w:p w14:paraId="4B5A2B6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MARINERS' ASSIGNMENTS TO DISPLAY BASE</w:t>
            </w:r>
          </w:p>
        </w:tc>
      </w:tr>
      <w:tr w:rsidR="009C60C1" w:rsidRPr="001D1924" w14:paraId="7011B55F" w14:textId="77777777" w:rsidTr="009C60C1">
        <w:tc>
          <w:tcPr>
            <w:tcW w:w="1667" w:type="dxa"/>
            <w:tcBorders>
              <w:bottom w:val="single" w:sz="4" w:space="0" w:color="auto"/>
            </w:tcBorders>
          </w:tcPr>
          <w:p w14:paraId="224C538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46000</w:t>
            </w:r>
            <w:r w:rsidRPr="009C60C1">
              <w:rPr>
                <w:rFonts w:cs="Arial"/>
              </w:rPr>
              <w:noBreakHyphen/>
              <w:t>46999</w:t>
            </w:r>
          </w:p>
        </w:tc>
        <w:tc>
          <w:tcPr>
            <w:tcW w:w="7574" w:type="dxa"/>
            <w:tcBorders>
              <w:bottom w:val="single" w:sz="4" w:space="0" w:color="auto"/>
            </w:tcBorders>
          </w:tcPr>
          <w:p w14:paraId="652C504E" w14:textId="38A09A9A"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Mariners' and manufacturers' </w:t>
            </w:r>
            <w:r w:rsidR="00C478C1">
              <w:rPr>
                <w:rFonts w:cs="Arial" w:hint="eastAsia"/>
              </w:rPr>
              <w:t>features</w:t>
            </w:r>
            <w:r w:rsidRPr="009C60C1">
              <w:rPr>
                <w:rFonts w:cs="Arial"/>
              </w:rPr>
              <w:t xml:space="preserve"> assigned to Display Base by the Mariner</w:t>
            </w:r>
          </w:p>
        </w:tc>
      </w:tr>
      <w:tr w:rsidR="009C60C1" w:rsidRPr="001D1924" w14:paraId="18E4F998" w14:textId="77777777" w:rsidTr="009C60C1">
        <w:trPr>
          <w:cantSplit/>
        </w:trPr>
        <w:tc>
          <w:tcPr>
            <w:tcW w:w="9241" w:type="dxa"/>
            <w:gridSpan w:val="2"/>
            <w:shd w:val="clear" w:color="auto" w:fill="C0C0C0"/>
          </w:tcPr>
          <w:p w14:paraId="7267F31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5D0A55CB" w14:textId="77777777" w:rsidTr="009C60C1">
        <w:tc>
          <w:tcPr>
            <w:tcW w:w="1667" w:type="dxa"/>
          </w:tcPr>
          <w:p w14:paraId="2348000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47000-49999</w:t>
            </w:r>
          </w:p>
        </w:tc>
        <w:tc>
          <w:tcPr>
            <w:tcW w:w="7574" w:type="dxa"/>
          </w:tcPr>
          <w:p w14:paraId="1C35F52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bl>
    <w:p w14:paraId="5A8A679A" w14:textId="77777777" w:rsidR="009C60C1" w:rsidRDefault="009C60C1" w:rsidP="009C60C1">
      <w:pPr>
        <w:tabs>
          <w:tab w:val="left" w:pos="993"/>
          <w:tab w:val="left" w:pos="1440"/>
        </w:tabs>
        <w:contextualSpacing/>
        <w:rPr>
          <w:b/>
          <w:lang w:eastAsia="en-US"/>
        </w:rPr>
      </w:pPr>
    </w:p>
    <w:p w14:paraId="0D57A002" w14:textId="1F48C1DF" w:rsidR="009C60C1" w:rsidRPr="001D1924" w:rsidRDefault="002E3794" w:rsidP="00715FFF">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sz w:val="22"/>
        </w:rPr>
      </w:pPr>
      <w:r>
        <w:rPr>
          <w:b/>
          <w:lang w:eastAsia="en-US"/>
        </w:rPr>
        <w:t>C2</w:t>
      </w:r>
      <w:r w:rsidR="009C60C1">
        <w:rPr>
          <w:b/>
          <w:lang w:eastAsia="en-US"/>
        </w:rPr>
        <w:t>.8.4.3</w:t>
      </w:r>
      <w:r w:rsidR="009C60C1" w:rsidRPr="002F2528">
        <w:rPr>
          <w:b/>
          <w:lang w:eastAsia="en-US"/>
        </w:rPr>
        <w:tab/>
      </w:r>
      <w:r w:rsidR="009C60C1">
        <w:rPr>
          <w:b/>
          <w:lang w:eastAsia="en-US"/>
        </w:rPr>
        <w:t>Mariner’s Information – Standard Display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3"/>
        <w:gridCol w:w="7578"/>
      </w:tblGrid>
      <w:tr w:rsidR="009C60C1" w:rsidRPr="001D1924" w14:paraId="0774F3CE" w14:textId="77777777" w:rsidTr="009C60C1">
        <w:trPr>
          <w:cantSplit/>
        </w:trPr>
        <w:tc>
          <w:tcPr>
            <w:tcW w:w="9241" w:type="dxa"/>
            <w:gridSpan w:val="2"/>
            <w:shd w:val="clear" w:color="auto" w:fill="C0C0C0"/>
          </w:tcPr>
          <w:p w14:paraId="7B8DBC1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4DD55199" w14:textId="77777777" w:rsidTr="009C60C1">
        <w:tc>
          <w:tcPr>
            <w:tcW w:w="1663" w:type="dxa"/>
            <w:tcBorders>
              <w:bottom w:val="single" w:sz="4" w:space="0" w:color="auto"/>
            </w:tcBorders>
          </w:tcPr>
          <w:p w14:paraId="2CB9E3A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50000</w:t>
            </w:r>
          </w:p>
        </w:tc>
        <w:tc>
          <w:tcPr>
            <w:tcW w:w="7578" w:type="dxa"/>
            <w:tcBorders>
              <w:bottom w:val="single" w:sz="4" w:space="0" w:color="auto"/>
            </w:tcBorders>
          </w:tcPr>
          <w:p w14:paraId="725F51E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r w:rsidR="009C60C1" w:rsidRPr="001D1924" w14:paraId="4F34E1CD" w14:textId="77777777" w:rsidTr="009C60C1">
        <w:trPr>
          <w:cantSplit/>
        </w:trPr>
        <w:tc>
          <w:tcPr>
            <w:tcW w:w="9241" w:type="dxa"/>
            <w:gridSpan w:val="2"/>
            <w:shd w:val="clear" w:color="auto" w:fill="C0C0C0"/>
          </w:tcPr>
          <w:p w14:paraId="0BA8363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TOOLS</w:t>
            </w:r>
          </w:p>
        </w:tc>
      </w:tr>
      <w:tr w:rsidR="009C60C1" w:rsidRPr="001D1924" w14:paraId="5452BFBA" w14:textId="77777777" w:rsidTr="009C60C1">
        <w:tc>
          <w:tcPr>
            <w:tcW w:w="1663" w:type="dxa"/>
            <w:tcBorders>
              <w:bottom w:val="single" w:sz="4" w:space="0" w:color="auto"/>
            </w:tcBorders>
          </w:tcPr>
          <w:p w14:paraId="3AC75F0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51000-51999</w:t>
            </w:r>
          </w:p>
        </w:tc>
        <w:tc>
          <w:tcPr>
            <w:tcW w:w="7578" w:type="dxa"/>
            <w:tcBorders>
              <w:bottom w:val="single" w:sz="4" w:space="0" w:color="auto"/>
            </w:tcBorders>
          </w:tcPr>
          <w:p w14:paraId="0D96269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4FE5EA80" w14:textId="77777777" w:rsidTr="009C60C1">
        <w:trPr>
          <w:cantSplit/>
        </w:trPr>
        <w:tc>
          <w:tcPr>
            <w:tcW w:w="9241" w:type="dxa"/>
            <w:gridSpan w:val="2"/>
            <w:shd w:val="clear" w:color="auto" w:fill="C0C0C0"/>
          </w:tcPr>
          <w:p w14:paraId="059212B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OWN</w:t>
            </w:r>
            <w:r w:rsidRPr="009C60C1">
              <w:rPr>
                <w:rFonts w:cs="Arial"/>
              </w:rPr>
              <w:noBreakHyphen/>
              <w:t>SHIP, PLANNED ROUTES, PAST TRACKS</w:t>
            </w:r>
          </w:p>
        </w:tc>
      </w:tr>
      <w:tr w:rsidR="009C60C1" w:rsidRPr="001D1924" w14:paraId="389F38D2" w14:textId="77777777" w:rsidTr="009C60C1">
        <w:tc>
          <w:tcPr>
            <w:tcW w:w="1663" w:type="dxa"/>
            <w:tcBorders>
              <w:bottom w:val="single" w:sz="4" w:space="0" w:color="auto"/>
            </w:tcBorders>
          </w:tcPr>
          <w:p w14:paraId="4262046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52000</w:t>
            </w:r>
          </w:p>
        </w:tc>
        <w:tc>
          <w:tcPr>
            <w:tcW w:w="7578" w:type="dxa"/>
            <w:tcBorders>
              <w:bottom w:val="single" w:sz="4" w:space="0" w:color="auto"/>
            </w:tcBorders>
          </w:tcPr>
          <w:p w14:paraId="4550677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Notations on Selected Planned Route</w:t>
            </w:r>
          </w:p>
        </w:tc>
      </w:tr>
      <w:tr w:rsidR="009C60C1" w:rsidRPr="001D1924" w14:paraId="184AC5F1" w14:textId="77777777" w:rsidTr="009C60C1">
        <w:tc>
          <w:tcPr>
            <w:tcW w:w="1663" w:type="dxa"/>
            <w:tcBorders>
              <w:bottom w:val="single" w:sz="4" w:space="0" w:color="auto"/>
            </w:tcBorders>
          </w:tcPr>
          <w:p w14:paraId="4F53A74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52010</w:t>
            </w:r>
          </w:p>
        </w:tc>
        <w:tc>
          <w:tcPr>
            <w:tcW w:w="7578" w:type="dxa"/>
            <w:tcBorders>
              <w:bottom w:val="single" w:sz="4" w:space="0" w:color="auto"/>
            </w:tcBorders>
          </w:tcPr>
          <w:p w14:paraId="57454A9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wheel</w:t>
            </w:r>
            <w:r w:rsidRPr="009C60C1">
              <w:rPr>
                <w:rFonts w:cs="Arial"/>
              </w:rPr>
              <w:noBreakHyphen/>
              <w:t>over line (</w:t>
            </w:r>
            <w:proofErr w:type="spellStart"/>
            <w:r w:rsidRPr="009C60C1">
              <w:rPr>
                <w:rFonts w:cs="Arial"/>
              </w:rPr>
              <w:t>wholin</w:t>
            </w:r>
            <w:proofErr w:type="spellEnd"/>
            <w:r w:rsidRPr="009C60C1">
              <w:rPr>
                <w:rFonts w:cs="Arial"/>
              </w:rPr>
              <w:t>), selected route</w:t>
            </w:r>
          </w:p>
        </w:tc>
      </w:tr>
      <w:tr w:rsidR="009C60C1" w:rsidRPr="001D1924" w14:paraId="0300C31D" w14:textId="77777777" w:rsidTr="009C60C1">
        <w:tc>
          <w:tcPr>
            <w:tcW w:w="1663" w:type="dxa"/>
            <w:tcBorders>
              <w:bottom w:val="single" w:sz="4" w:space="0" w:color="auto"/>
            </w:tcBorders>
          </w:tcPr>
          <w:p w14:paraId="07986E8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52020</w:t>
            </w:r>
          </w:p>
        </w:tc>
        <w:tc>
          <w:tcPr>
            <w:tcW w:w="7578" w:type="dxa"/>
            <w:tcBorders>
              <w:bottom w:val="single" w:sz="4" w:space="0" w:color="auto"/>
            </w:tcBorders>
          </w:tcPr>
          <w:p w14:paraId="7DD5829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course to make good on </w:t>
            </w:r>
            <w:proofErr w:type="spellStart"/>
            <w:r w:rsidRPr="009C60C1">
              <w:rPr>
                <w:rFonts w:cs="Arial"/>
              </w:rPr>
              <w:t>leglines</w:t>
            </w:r>
            <w:proofErr w:type="spellEnd"/>
            <w:r w:rsidRPr="009C60C1">
              <w:rPr>
                <w:rFonts w:cs="Arial"/>
              </w:rPr>
              <w:t xml:space="preserve"> (</w:t>
            </w:r>
            <w:proofErr w:type="spellStart"/>
            <w:r w:rsidRPr="009C60C1">
              <w:rPr>
                <w:rFonts w:cs="Arial"/>
              </w:rPr>
              <w:t>leglin</w:t>
            </w:r>
            <w:proofErr w:type="spellEnd"/>
            <w:r w:rsidRPr="009C60C1">
              <w:rPr>
                <w:rFonts w:cs="Arial"/>
              </w:rPr>
              <w:t>, select 1) of selected route</w:t>
            </w:r>
          </w:p>
        </w:tc>
      </w:tr>
      <w:tr w:rsidR="009C60C1" w:rsidRPr="001D1924" w14:paraId="6FE395DC" w14:textId="77777777" w:rsidTr="009C60C1">
        <w:tc>
          <w:tcPr>
            <w:tcW w:w="1663" w:type="dxa"/>
            <w:tcBorders>
              <w:bottom w:val="single" w:sz="4" w:space="0" w:color="auto"/>
            </w:tcBorders>
          </w:tcPr>
          <w:p w14:paraId="4F49EF9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52030</w:t>
            </w:r>
          </w:p>
        </w:tc>
        <w:tc>
          <w:tcPr>
            <w:tcW w:w="7578" w:type="dxa"/>
            <w:tcBorders>
              <w:bottom w:val="single" w:sz="4" w:space="0" w:color="auto"/>
            </w:tcBorders>
          </w:tcPr>
          <w:p w14:paraId="6279A60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planned position (</w:t>
            </w:r>
            <w:proofErr w:type="spellStart"/>
            <w:r w:rsidRPr="009C60C1">
              <w:rPr>
                <w:rFonts w:cs="Arial"/>
              </w:rPr>
              <w:t>pinpos</w:t>
            </w:r>
            <w:proofErr w:type="spellEnd"/>
            <w:r w:rsidRPr="009C60C1">
              <w:rPr>
                <w:rFonts w:cs="Arial"/>
              </w:rPr>
              <w:t>), distance to go, and other notations on selected planned route</w:t>
            </w:r>
          </w:p>
        </w:tc>
      </w:tr>
      <w:tr w:rsidR="009C60C1" w:rsidRPr="001D1924" w14:paraId="0E264930" w14:textId="77777777" w:rsidTr="009C60C1">
        <w:tc>
          <w:tcPr>
            <w:tcW w:w="1663" w:type="dxa"/>
            <w:tcBorders>
              <w:bottom w:val="single" w:sz="4" w:space="0" w:color="auto"/>
            </w:tcBorders>
          </w:tcPr>
          <w:p w14:paraId="08F91D0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52200</w:t>
            </w:r>
          </w:p>
        </w:tc>
        <w:tc>
          <w:tcPr>
            <w:tcW w:w="7578" w:type="dxa"/>
            <w:tcBorders>
              <w:bottom w:val="single" w:sz="4" w:space="0" w:color="auto"/>
            </w:tcBorders>
          </w:tcPr>
          <w:p w14:paraId="57DB2BA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Alternate Planned Route</w:t>
            </w:r>
          </w:p>
        </w:tc>
      </w:tr>
      <w:tr w:rsidR="009C60C1" w:rsidRPr="001D1924" w14:paraId="09922623" w14:textId="77777777" w:rsidTr="009C60C1">
        <w:tc>
          <w:tcPr>
            <w:tcW w:w="1663" w:type="dxa"/>
            <w:tcBorders>
              <w:bottom w:val="single" w:sz="4" w:space="0" w:color="auto"/>
            </w:tcBorders>
          </w:tcPr>
          <w:p w14:paraId="6DD26DA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52210</w:t>
            </w:r>
          </w:p>
        </w:tc>
        <w:tc>
          <w:tcPr>
            <w:tcW w:w="7578" w:type="dxa"/>
            <w:tcBorders>
              <w:bottom w:val="single" w:sz="4" w:space="0" w:color="auto"/>
            </w:tcBorders>
          </w:tcPr>
          <w:p w14:paraId="3CC5C13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leglin</w:t>
            </w:r>
            <w:proofErr w:type="spellEnd"/>
            <w:r w:rsidRPr="009C60C1">
              <w:rPr>
                <w:rFonts w:cs="Arial"/>
              </w:rPr>
              <w:t xml:space="preserve"> (</w:t>
            </w:r>
            <w:proofErr w:type="spellStart"/>
            <w:r w:rsidRPr="009C60C1">
              <w:rPr>
                <w:rFonts w:cs="Arial"/>
              </w:rPr>
              <w:t>leglin</w:t>
            </w:r>
            <w:proofErr w:type="spellEnd"/>
            <w:r w:rsidRPr="009C60C1">
              <w:rPr>
                <w:rFonts w:cs="Arial"/>
              </w:rPr>
              <w:t>, select 2), waypoint (</w:t>
            </w:r>
            <w:proofErr w:type="spellStart"/>
            <w:r w:rsidRPr="009C60C1">
              <w:rPr>
                <w:rFonts w:cs="Arial"/>
              </w:rPr>
              <w:t>waypnt</w:t>
            </w:r>
            <w:proofErr w:type="spellEnd"/>
            <w:r w:rsidRPr="009C60C1">
              <w:rPr>
                <w:rFonts w:cs="Arial"/>
              </w:rPr>
              <w:t>, select 2) of alternate planned route</w:t>
            </w:r>
          </w:p>
        </w:tc>
      </w:tr>
      <w:tr w:rsidR="009C60C1" w:rsidRPr="001D1924" w14:paraId="19F4EBF6" w14:textId="77777777" w:rsidTr="009C60C1">
        <w:tc>
          <w:tcPr>
            <w:tcW w:w="1663" w:type="dxa"/>
            <w:tcBorders>
              <w:bottom w:val="single" w:sz="4" w:space="0" w:color="auto"/>
            </w:tcBorders>
          </w:tcPr>
          <w:p w14:paraId="46CDC74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52220</w:t>
            </w:r>
          </w:p>
        </w:tc>
        <w:tc>
          <w:tcPr>
            <w:tcW w:w="7578" w:type="dxa"/>
            <w:tcBorders>
              <w:bottom w:val="single" w:sz="4" w:space="0" w:color="auto"/>
            </w:tcBorders>
          </w:tcPr>
          <w:p w14:paraId="5F63FD2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733BB27A" w14:textId="77777777" w:rsidTr="009C60C1">
        <w:tc>
          <w:tcPr>
            <w:tcW w:w="1663" w:type="dxa"/>
            <w:tcBorders>
              <w:bottom w:val="single" w:sz="4" w:space="0" w:color="auto"/>
            </w:tcBorders>
          </w:tcPr>
          <w:p w14:paraId="640D07D1"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52230</w:t>
            </w:r>
          </w:p>
        </w:tc>
        <w:tc>
          <w:tcPr>
            <w:tcW w:w="7578" w:type="dxa"/>
            <w:tcBorders>
              <w:bottom w:val="single" w:sz="4" w:space="0" w:color="auto"/>
            </w:tcBorders>
          </w:tcPr>
          <w:p w14:paraId="62F1D9C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wheel</w:t>
            </w:r>
            <w:r w:rsidRPr="009C60C1">
              <w:rPr>
                <w:rFonts w:cs="Arial"/>
              </w:rPr>
              <w:noBreakHyphen/>
              <w:t>over line (</w:t>
            </w:r>
            <w:proofErr w:type="spellStart"/>
            <w:r w:rsidRPr="009C60C1">
              <w:rPr>
                <w:rFonts w:cs="Arial"/>
              </w:rPr>
              <w:t>wholin</w:t>
            </w:r>
            <w:proofErr w:type="spellEnd"/>
            <w:r w:rsidRPr="009C60C1">
              <w:rPr>
                <w:rFonts w:cs="Arial"/>
              </w:rPr>
              <w:t>), alternate route</w:t>
            </w:r>
          </w:p>
        </w:tc>
      </w:tr>
      <w:tr w:rsidR="009C60C1" w:rsidRPr="001D1924" w14:paraId="5A1C4208" w14:textId="77777777" w:rsidTr="009C60C1">
        <w:tc>
          <w:tcPr>
            <w:tcW w:w="1663" w:type="dxa"/>
            <w:tcBorders>
              <w:bottom w:val="single" w:sz="4" w:space="0" w:color="auto"/>
            </w:tcBorders>
          </w:tcPr>
          <w:p w14:paraId="543AEBB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52240</w:t>
            </w:r>
          </w:p>
        </w:tc>
        <w:tc>
          <w:tcPr>
            <w:tcW w:w="7578" w:type="dxa"/>
            <w:tcBorders>
              <w:bottom w:val="single" w:sz="4" w:space="0" w:color="auto"/>
            </w:tcBorders>
          </w:tcPr>
          <w:p w14:paraId="73713C1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other notations, alternate route</w:t>
            </w:r>
          </w:p>
        </w:tc>
      </w:tr>
      <w:tr w:rsidR="009C60C1" w:rsidRPr="001D1924" w14:paraId="1F4FEE5B" w14:textId="77777777" w:rsidTr="009C60C1">
        <w:tc>
          <w:tcPr>
            <w:tcW w:w="1663" w:type="dxa"/>
            <w:tcBorders>
              <w:bottom w:val="single" w:sz="4" w:space="0" w:color="auto"/>
            </w:tcBorders>
          </w:tcPr>
          <w:p w14:paraId="091E25E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52400</w:t>
            </w:r>
          </w:p>
        </w:tc>
        <w:tc>
          <w:tcPr>
            <w:tcW w:w="7578" w:type="dxa"/>
            <w:tcBorders>
              <w:bottom w:val="single" w:sz="4" w:space="0" w:color="auto"/>
            </w:tcBorders>
          </w:tcPr>
          <w:p w14:paraId="64A1694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Past Track</w:t>
            </w:r>
          </w:p>
        </w:tc>
      </w:tr>
      <w:tr w:rsidR="009C60C1" w:rsidRPr="001D1924" w14:paraId="161B30E9" w14:textId="77777777" w:rsidTr="009C60C1">
        <w:tc>
          <w:tcPr>
            <w:tcW w:w="1663" w:type="dxa"/>
            <w:tcBorders>
              <w:bottom w:val="single" w:sz="4" w:space="0" w:color="auto"/>
            </w:tcBorders>
          </w:tcPr>
          <w:p w14:paraId="5877E9A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52410</w:t>
            </w:r>
          </w:p>
        </w:tc>
        <w:tc>
          <w:tcPr>
            <w:tcW w:w="7578" w:type="dxa"/>
            <w:tcBorders>
              <w:bottom w:val="single" w:sz="4" w:space="0" w:color="auto"/>
            </w:tcBorders>
          </w:tcPr>
          <w:p w14:paraId="0B4CA32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event (events)</w:t>
            </w:r>
          </w:p>
        </w:tc>
      </w:tr>
      <w:tr w:rsidR="009C60C1" w:rsidRPr="001D1924" w14:paraId="0FFA9672" w14:textId="77777777" w:rsidTr="009C60C1">
        <w:tc>
          <w:tcPr>
            <w:tcW w:w="1663" w:type="dxa"/>
            <w:tcBorders>
              <w:bottom w:val="single" w:sz="4" w:space="0" w:color="auto"/>
            </w:tcBorders>
          </w:tcPr>
          <w:p w14:paraId="2C30212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52420</w:t>
            </w:r>
          </w:p>
        </w:tc>
        <w:tc>
          <w:tcPr>
            <w:tcW w:w="7578" w:type="dxa"/>
            <w:tcBorders>
              <w:bottom w:val="single" w:sz="4" w:space="0" w:color="auto"/>
            </w:tcBorders>
          </w:tcPr>
          <w:p w14:paraId="4D74AC1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5DC02DF0" w14:textId="77777777" w:rsidTr="009C60C1">
        <w:tc>
          <w:tcPr>
            <w:tcW w:w="1663" w:type="dxa"/>
            <w:tcBorders>
              <w:bottom w:val="single" w:sz="4" w:space="0" w:color="auto"/>
            </w:tcBorders>
          </w:tcPr>
          <w:p w14:paraId="1B6A4DB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52430</w:t>
            </w:r>
          </w:p>
        </w:tc>
        <w:tc>
          <w:tcPr>
            <w:tcW w:w="7578" w:type="dxa"/>
            <w:tcBorders>
              <w:bottom w:val="single" w:sz="4" w:space="0" w:color="auto"/>
            </w:tcBorders>
          </w:tcPr>
          <w:p w14:paraId="5833FEB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primary past track (</w:t>
            </w:r>
            <w:proofErr w:type="spellStart"/>
            <w:r w:rsidRPr="009C60C1">
              <w:rPr>
                <w:rFonts w:cs="Arial"/>
              </w:rPr>
              <w:t>pastrk</w:t>
            </w:r>
            <w:proofErr w:type="spellEnd"/>
            <w:r w:rsidRPr="009C60C1">
              <w:rPr>
                <w:rFonts w:cs="Arial"/>
              </w:rPr>
              <w:t xml:space="preserve">, </w:t>
            </w:r>
            <w:proofErr w:type="spellStart"/>
            <w:r w:rsidRPr="009C60C1">
              <w:rPr>
                <w:rFonts w:cs="Arial"/>
              </w:rPr>
              <w:t>catpst</w:t>
            </w:r>
            <w:proofErr w:type="spellEnd"/>
            <w:r w:rsidRPr="009C60C1">
              <w:rPr>
                <w:rFonts w:cs="Arial"/>
              </w:rPr>
              <w:t xml:space="preserve"> 1)</w:t>
            </w:r>
          </w:p>
        </w:tc>
      </w:tr>
      <w:tr w:rsidR="009C60C1" w:rsidRPr="001D1924" w14:paraId="1A20CE92" w14:textId="77777777" w:rsidTr="009C60C1">
        <w:tc>
          <w:tcPr>
            <w:tcW w:w="1663" w:type="dxa"/>
            <w:tcBorders>
              <w:bottom w:val="single" w:sz="4" w:space="0" w:color="auto"/>
            </w:tcBorders>
          </w:tcPr>
          <w:p w14:paraId="30AF408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52440</w:t>
            </w:r>
          </w:p>
        </w:tc>
        <w:tc>
          <w:tcPr>
            <w:tcW w:w="7578" w:type="dxa"/>
            <w:tcBorders>
              <w:bottom w:val="single" w:sz="4" w:space="0" w:color="auto"/>
            </w:tcBorders>
          </w:tcPr>
          <w:p w14:paraId="4E4A796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notations on primary past track</w:t>
            </w:r>
          </w:p>
        </w:tc>
      </w:tr>
      <w:tr w:rsidR="009C60C1" w:rsidRPr="001D1924" w14:paraId="41FB697E" w14:textId="77777777" w:rsidTr="009C60C1">
        <w:tc>
          <w:tcPr>
            <w:tcW w:w="1663" w:type="dxa"/>
            <w:tcBorders>
              <w:bottom w:val="single" w:sz="4" w:space="0" w:color="auto"/>
            </w:tcBorders>
          </w:tcPr>
          <w:p w14:paraId="77A1829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52450</w:t>
            </w:r>
          </w:p>
        </w:tc>
        <w:tc>
          <w:tcPr>
            <w:tcW w:w="7578" w:type="dxa"/>
            <w:tcBorders>
              <w:bottom w:val="single" w:sz="4" w:space="0" w:color="auto"/>
            </w:tcBorders>
          </w:tcPr>
          <w:p w14:paraId="0A1AD21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5D42B660" w14:textId="77777777" w:rsidTr="009C60C1">
        <w:tc>
          <w:tcPr>
            <w:tcW w:w="1663" w:type="dxa"/>
            <w:tcBorders>
              <w:bottom w:val="single" w:sz="4" w:space="0" w:color="auto"/>
            </w:tcBorders>
          </w:tcPr>
          <w:p w14:paraId="650AE12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52460</w:t>
            </w:r>
          </w:p>
        </w:tc>
        <w:tc>
          <w:tcPr>
            <w:tcW w:w="7578" w:type="dxa"/>
            <w:tcBorders>
              <w:bottom w:val="single" w:sz="4" w:space="0" w:color="auto"/>
            </w:tcBorders>
          </w:tcPr>
          <w:p w14:paraId="6D6BD7C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secondary past track (</w:t>
            </w:r>
            <w:proofErr w:type="spellStart"/>
            <w:r w:rsidRPr="009C60C1">
              <w:rPr>
                <w:rFonts w:cs="Arial"/>
              </w:rPr>
              <w:t>pastrk</w:t>
            </w:r>
            <w:proofErr w:type="spellEnd"/>
            <w:r w:rsidRPr="009C60C1">
              <w:rPr>
                <w:rFonts w:cs="Arial"/>
              </w:rPr>
              <w:t xml:space="preserve"> </w:t>
            </w:r>
            <w:proofErr w:type="spellStart"/>
            <w:r w:rsidRPr="009C60C1">
              <w:rPr>
                <w:rFonts w:cs="Arial"/>
              </w:rPr>
              <w:t>catpst</w:t>
            </w:r>
            <w:proofErr w:type="spellEnd"/>
            <w:r w:rsidRPr="009C60C1">
              <w:rPr>
                <w:rFonts w:cs="Arial"/>
              </w:rPr>
              <w:t xml:space="preserve"> 2)</w:t>
            </w:r>
          </w:p>
        </w:tc>
      </w:tr>
      <w:tr w:rsidR="009C60C1" w:rsidRPr="001D1924" w14:paraId="471ABD75" w14:textId="77777777" w:rsidTr="009C60C1">
        <w:trPr>
          <w:cantSplit/>
        </w:trPr>
        <w:tc>
          <w:tcPr>
            <w:tcW w:w="9241" w:type="dxa"/>
            <w:gridSpan w:val="2"/>
            <w:shd w:val="clear" w:color="auto" w:fill="C0C0C0"/>
          </w:tcPr>
          <w:p w14:paraId="635B781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FEATURES</w:t>
            </w:r>
          </w:p>
        </w:tc>
      </w:tr>
      <w:tr w:rsidR="009C60C1" w:rsidRPr="001D1924" w14:paraId="0012C7C0" w14:textId="77777777" w:rsidTr="009C60C1">
        <w:tc>
          <w:tcPr>
            <w:tcW w:w="1663" w:type="dxa"/>
            <w:tcBorders>
              <w:bottom w:val="single" w:sz="4" w:space="0" w:color="auto"/>
            </w:tcBorders>
          </w:tcPr>
          <w:p w14:paraId="67E306B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53000</w:t>
            </w:r>
          </w:p>
        </w:tc>
        <w:tc>
          <w:tcPr>
            <w:tcW w:w="7578" w:type="dxa"/>
            <w:tcBorders>
              <w:bottom w:val="single" w:sz="4" w:space="0" w:color="auto"/>
            </w:tcBorders>
          </w:tcPr>
          <w:p w14:paraId="0B84C8A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Mariners' features</w:t>
            </w:r>
          </w:p>
        </w:tc>
      </w:tr>
      <w:tr w:rsidR="009C60C1" w:rsidRPr="001D1924" w14:paraId="4BEDEEFC" w14:textId="77777777" w:rsidTr="009C60C1">
        <w:tc>
          <w:tcPr>
            <w:tcW w:w="1663" w:type="dxa"/>
            <w:tcBorders>
              <w:bottom w:val="single" w:sz="4" w:space="0" w:color="auto"/>
            </w:tcBorders>
          </w:tcPr>
          <w:p w14:paraId="6B85C7BF"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53010</w:t>
            </w:r>
          </w:p>
        </w:tc>
        <w:tc>
          <w:tcPr>
            <w:tcW w:w="7578" w:type="dxa"/>
            <w:tcBorders>
              <w:bottom w:val="single" w:sz="4" w:space="0" w:color="auto"/>
            </w:tcBorders>
          </w:tcPr>
          <w:p w14:paraId="064CD0A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danger highlight (</w:t>
            </w:r>
            <w:proofErr w:type="spellStart"/>
            <w:r w:rsidRPr="009C60C1">
              <w:rPr>
                <w:rFonts w:cs="Arial"/>
              </w:rPr>
              <w:t>dnghlt</w:t>
            </w:r>
            <w:proofErr w:type="spellEnd"/>
            <w:r w:rsidRPr="009C60C1">
              <w:rPr>
                <w:rFonts w:cs="Arial"/>
              </w:rPr>
              <w:t>)</w:t>
            </w:r>
          </w:p>
        </w:tc>
      </w:tr>
      <w:tr w:rsidR="009C60C1" w:rsidRPr="001D1924" w14:paraId="640CD469" w14:textId="77777777" w:rsidTr="009C60C1">
        <w:tc>
          <w:tcPr>
            <w:tcW w:w="1663" w:type="dxa"/>
            <w:tcBorders>
              <w:bottom w:val="single" w:sz="4" w:space="0" w:color="auto"/>
            </w:tcBorders>
          </w:tcPr>
          <w:p w14:paraId="01F6229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53030</w:t>
            </w:r>
          </w:p>
        </w:tc>
        <w:tc>
          <w:tcPr>
            <w:tcW w:w="7578" w:type="dxa"/>
            <w:tcBorders>
              <w:bottom w:val="single" w:sz="4" w:space="0" w:color="auto"/>
            </w:tcBorders>
          </w:tcPr>
          <w:p w14:paraId="5A9A146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information note (</w:t>
            </w:r>
            <w:proofErr w:type="spellStart"/>
            <w:r w:rsidRPr="009C60C1">
              <w:rPr>
                <w:rFonts w:cs="Arial"/>
              </w:rPr>
              <w:t>marnot</w:t>
            </w:r>
            <w:proofErr w:type="spellEnd"/>
            <w:r w:rsidRPr="009C60C1">
              <w:rPr>
                <w:rFonts w:cs="Arial"/>
              </w:rPr>
              <w:t xml:space="preserve"> </w:t>
            </w:r>
            <w:proofErr w:type="spellStart"/>
            <w:r w:rsidRPr="009C60C1">
              <w:rPr>
                <w:rFonts w:cs="Arial"/>
              </w:rPr>
              <w:t>catnot</w:t>
            </w:r>
            <w:proofErr w:type="spellEnd"/>
            <w:r w:rsidRPr="009C60C1">
              <w:rPr>
                <w:rFonts w:cs="Arial"/>
              </w:rPr>
              <w:t xml:space="preserve"> 1)</w:t>
            </w:r>
          </w:p>
        </w:tc>
      </w:tr>
      <w:tr w:rsidR="009C60C1" w:rsidRPr="001D1924" w14:paraId="5C3AA619" w14:textId="77777777" w:rsidTr="009C60C1">
        <w:tc>
          <w:tcPr>
            <w:tcW w:w="1663" w:type="dxa"/>
            <w:tcBorders>
              <w:bottom w:val="single" w:sz="4" w:space="0" w:color="auto"/>
            </w:tcBorders>
          </w:tcPr>
          <w:p w14:paraId="5B3DA4B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53040</w:t>
            </w:r>
          </w:p>
        </w:tc>
        <w:tc>
          <w:tcPr>
            <w:tcW w:w="7578" w:type="dxa"/>
            <w:tcBorders>
              <w:bottom w:val="single" w:sz="4" w:space="0" w:color="auto"/>
            </w:tcBorders>
          </w:tcPr>
          <w:p w14:paraId="66E437B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cautionary note (</w:t>
            </w:r>
            <w:proofErr w:type="spellStart"/>
            <w:r w:rsidRPr="009C60C1">
              <w:rPr>
                <w:rFonts w:cs="Arial"/>
              </w:rPr>
              <w:t>marnot</w:t>
            </w:r>
            <w:proofErr w:type="spellEnd"/>
            <w:r w:rsidRPr="009C60C1">
              <w:rPr>
                <w:rFonts w:cs="Arial"/>
              </w:rPr>
              <w:t xml:space="preserve"> </w:t>
            </w:r>
            <w:proofErr w:type="spellStart"/>
            <w:r w:rsidRPr="009C60C1">
              <w:rPr>
                <w:rFonts w:cs="Arial"/>
              </w:rPr>
              <w:t>catnot</w:t>
            </w:r>
            <w:proofErr w:type="spellEnd"/>
            <w:r w:rsidRPr="009C60C1">
              <w:rPr>
                <w:rFonts w:cs="Arial"/>
              </w:rPr>
              <w:t xml:space="preserve"> 2)</w:t>
            </w:r>
          </w:p>
        </w:tc>
      </w:tr>
      <w:tr w:rsidR="009C60C1" w:rsidRPr="001D1924" w14:paraId="28DFF2ED" w14:textId="77777777" w:rsidTr="009C60C1">
        <w:tc>
          <w:tcPr>
            <w:tcW w:w="1663" w:type="dxa"/>
            <w:tcBorders>
              <w:bottom w:val="single" w:sz="4" w:space="0" w:color="auto"/>
            </w:tcBorders>
          </w:tcPr>
          <w:p w14:paraId="5102EA8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53050</w:t>
            </w:r>
          </w:p>
        </w:tc>
        <w:tc>
          <w:tcPr>
            <w:tcW w:w="7578" w:type="dxa"/>
            <w:tcBorders>
              <w:bottom w:val="single" w:sz="4" w:space="0" w:color="auto"/>
            </w:tcBorders>
          </w:tcPr>
          <w:p w14:paraId="77EBB73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feature (</w:t>
            </w:r>
            <w:proofErr w:type="spellStart"/>
            <w:r w:rsidRPr="009C60C1">
              <w:rPr>
                <w:rFonts w:cs="Arial"/>
              </w:rPr>
              <w:t>marfea</w:t>
            </w:r>
            <w:proofErr w:type="spellEnd"/>
            <w:r w:rsidRPr="009C60C1">
              <w:rPr>
                <w:rFonts w:cs="Arial"/>
              </w:rPr>
              <w:t>)</w:t>
            </w:r>
          </w:p>
        </w:tc>
      </w:tr>
      <w:tr w:rsidR="009C60C1" w:rsidRPr="001D1924" w14:paraId="607C02E3" w14:textId="77777777" w:rsidTr="009C60C1">
        <w:tc>
          <w:tcPr>
            <w:tcW w:w="1663" w:type="dxa"/>
            <w:tcBorders>
              <w:bottom w:val="single" w:sz="4" w:space="0" w:color="auto"/>
            </w:tcBorders>
          </w:tcPr>
          <w:p w14:paraId="3277280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53060</w:t>
            </w:r>
          </w:p>
        </w:tc>
        <w:tc>
          <w:tcPr>
            <w:tcW w:w="7578" w:type="dxa"/>
            <w:tcBorders>
              <w:bottom w:val="single" w:sz="4" w:space="0" w:color="auto"/>
            </w:tcBorders>
          </w:tcPr>
          <w:p w14:paraId="20470AF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0992780D" w14:textId="77777777" w:rsidTr="009C60C1">
        <w:tc>
          <w:tcPr>
            <w:tcW w:w="1663" w:type="dxa"/>
            <w:tcBorders>
              <w:bottom w:val="single" w:sz="4" w:space="0" w:color="auto"/>
            </w:tcBorders>
          </w:tcPr>
          <w:p w14:paraId="1087ACE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53070</w:t>
            </w:r>
          </w:p>
        </w:tc>
        <w:tc>
          <w:tcPr>
            <w:tcW w:w="7578" w:type="dxa"/>
            <w:tcBorders>
              <w:bottom w:val="single" w:sz="4" w:space="0" w:color="auto"/>
            </w:tcBorders>
          </w:tcPr>
          <w:p w14:paraId="4001367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1D1924" w14:paraId="579B1C7C" w14:textId="77777777" w:rsidTr="009C60C1">
        <w:tc>
          <w:tcPr>
            <w:tcW w:w="1663" w:type="dxa"/>
            <w:tcBorders>
              <w:bottom w:val="single" w:sz="4" w:space="0" w:color="auto"/>
            </w:tcBorders>
          </w:tcPr>
          <w:p w14:paraId="53144CE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53080</w:t>
            </w:r>
          </w:p>
        </w:tc>
        <w:tc>
          <w:tcPr>
            <w:tcW w:w="7578" w:type="dxa"/>
            <w:tcBorders>
              <w:bottom w:val="single" w:sz="4" w:space="0" w:color="auto"/>
            </w:tcBorders>
          </w:tcPr>
          <w:p w14:paraId="4CD662DA"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tidal current observed (</w:t>
            </w:r>
            <w:proofErr w:type="spellStart"/>
            <w:r w:rsidRPr="009C60C1">
              <w:rPr>
                <w:rFonts w:cs="Arial"/>
              </w:rPr>
              <w:t>tidcur</w:t>
            </w:r>
            <w:proofErr w:type="spellEnd"/>
            <w:r w:rsidRPr="009C60C1">
              <w:rPr>
                <w:rFonts w:cs="Arial"/>
              </w:rPr>
              <w:t xml:space="preserve">, </w:t>
            </w:r>
            <w:proofErr w:type="spellStart"/>
            <w:r w:rsidRPr="009C60C1">
              <w:rPr>
                <w:rFonts w:cs="Arial"/>
              </w:rPr>
              <w:t>catcur</w:t>
            </w:r>
            <w:proofErr w:type="spellEnd"/>
            <w:r w:rsidRPr="009C60C1">
              <w:rPr>
                <w:rFonts w:cs="Arial"/>
              </w:rPr>
              <w:t xml:space="preserve"> 2), tidal current predicted (</w:t>
            </w:r>
            <w:proofErr w:type="spellStart"/>
            <w:r w:rsidRPr="009C60C1">
              <w:rPr>
                <w:rFonts w:cs="Arial"/>
              </w:rPr>
              <w:t>tidcur</w:t>
            </w:r>
            <w:proofErr w:type="spellEnd"/>
            <w:r w:rsidRPr="009C60C1">
              <w:rPr>
                <w:rFonts w:cs="Arial"/>
              </w:rPr>
              <w:t xml:space="preserve">, </w:t>
            </w:r>
            <w:proofErr w:type="spellStart"/>
            <w:r w:rsidRPr="009C60C1">
              <w:rPr>
                <w:rFonts w:cs="Arial"/>
              </w:rPr>
              <w:t>catcur</w:t>
            </w:r>
            <w:proofErr w:type="spellEnd"/>
            <w:r w:rsidRPr="009C60C1">
              <w:rPr>
                <w:rFonts w:cs="Arial"/>
              </w:rPr>
              <w:t xml:space="preserve"> 1)</w:t>
            </w:r>
          </w:p>
        </w:tc>
      </w:tr>
      <w:tr w:rsidR="009C60C1" w:rsidRPr="001D1924" w14:paraId="53E67FA8" w14:textId="77777777" w:rsidTr="009C60C1">
        <w:trPr>
          <w:cantSplit/>
        </w:trPr>
        <w:tc>
          <w:tcPr>
            <w:tcW w:w="9241" w:type="dxa"/>
            <w:gridSpan w:val="2"/>
            <w:shd w:val="clear" w:color="auto" w:fill="C0C0C0"/>
          </w:tcPr>
          <w:p w14:paraId="74A0B25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OTHER VESSELS</w:t>
            </w:r>
          </w:p>
        </w:tc>
      </w:tr>
      <w:tr w:rsidR="009C60C1" w:rsidRPr="001D1924" w14:paraId="1491D369" w14:textId="77777777" w:rsidTr="009C60C1">
        <w:tc>
          <w:tcPr>
            <w:tcW w:w="1663" w:type="dxa"/>
            <w:tcBorders>
              <w:bottom w:val="single" w:sz="4" w:space="0" w:color="auto"/>
            </w:tcBorders>
          </w:tcPr>
          <w:p w14:paraId="4CBC37F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54000</w:t>
            </w:r>
          </w:p>
        </w:tc>
        <w:tc>
          <w:tcPr>
            <w:tcW w:w="7578" w:type="dxa"/>
            <w:tcBorders>
              <w:bottom w:val="single" w:sz="4" w:space="0" w:color="auto"/>
            </w:tcBorders>
          </w:tcPr>
          <w:p w14:paraId="6BBB895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Other Ships</w:t>
            </w:r>
          </w:p>
        </w:tc>
      </w:tr>
      <w:tr w:rsidR="009C60C1" w:rsidRPr="001D1924" w14:paraId="444008C1" w14:textId="77777777" w:rsidTr="009C60C1">
        <w:tc>
          <w:tcPr>
            <w:tcW w:w="1663" w:type="dxa"/>
            <w:tcBorders>
              <w:bottom w:val="single" w:sz="4" w:space="0" w:color="auto"/>
            </w:tcBorders>
          </w:tcPr>
          <w:p w14:paraId="39682B2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54010</w:t>
            </w:r>
          </w:p>
        </w:tc>
        <w:tc>
          <w:tcPr>
            <w:tcW w:w="7578" w:type="dxa"/>
            <w:tcBorders>
              <w:bottom w:val="single" w:sz="4" w:space="0" w:color="auto"/>
            </w:tcBorders>
          </w:tcPr>
          <w:p w14:paraId="6C4C3FFF"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other ships (vessels) from radar</w:t>
            </w:r>
          </w:p>
        </w:tc>
      </w:tr>
      <w:tr w:rsidR="009C60C1" w:rsidRPr="001D1924" w14:paraId="1E21B076" w14:textId="77777777" w:rsidTr="009C60C1">
        <w:tc>
          <w:tcPr>
            <w:tcW w:w="1663" w:type="dxa"/>
            <w:tcBorders>
              <w:bottom w:val="single" w:sz="4" w:space="0" w:color="auto"/>
            </w:tcBorders>
          </w:tcPr>
          <w:p w14:paraId="679CBC5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54020</w:t>
            </w:r>
          </w:p>
        </w:tc>
        <w:tc>
          <w:tcPr>
            <w:tcW w:w="7578" w:type="dxa"/>
            <w:tcBorders>
              <w:bottom w:val="single" w:sz="4" w:space="0" w:color="auto"/>
            </w:tcBorders>
          </w:tcPr>
          <w:p w14:paraId="02F2227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notations on other ships (</w:t>
            </w:r>
            <w:proofErr w:type="spellStart"/>
            <w:r w:rsidRPr="009C60C1">
              <w:rPr>
                <w:rFonts w:cs="Arial"/>
              </w:rPr>
              <w:t>acqsta</w:t>
            </w:r>
            <w:proofErr w:type="spellEnd"/>
            <w:r w:rsidRPr="009C60C1">
              <w:rPr>
                <w:rFonts w:cs="Arial"/>
              </w:rPr>
              <w:t>)</w:t>
            </w:r>
          </w:p>
        </w:tc>
      </w:tr>
      <w:tr w:rsidR="009C60C1" w:rsidRPr="001D1924" w14:paraId="5924D63A" w14:textId="77777777" w:rsidTr="009C60C1">
        <w:tc>
          <w:tcPr>
            <w:tcW w:w="1663" w:type="dxa"/>
            <w:tcBorders>
              <w:bottom w:val="single" w:sz="4" w:space="0" w:color="auto"/>
            </w:tcBorders>
          </w:tcPr>
          <w:p w14:paraId="0D7B684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54030</w:t>
            </w:r>
          </w:p>
        </w:tc>
        <w:tc>
          <w:tcPr>
            <w:tcW w:w="7578" w:type="dxa"/>
            <w:tcBorders>
              <w:bottom w:val="single" w:sz="4" w:space="0" w:color="auto"/>
            </w:tcBorders>
          </w:tcPr>
          <w:p w14:paraId="525D1CC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other ships from other sources or undefined sources</w:t>
            </w:r>
          </w:p>
        </w:tc>
      </w:tr>
    </w:tbl>
    <w:p w14:paraId="280A96BA" w14:textId="77777777" w:rsidR="00715FFF" w:rsidRDefault="00715FFF" w:rsidP="00382982">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7"/>
        <w:gridCol w:w="7574"/>
      </w:tblGrid>
      <w:tr w:rsidR="009C60C1" w:rsidRPr="001D1924" w14:paraId="6298EDA9" w14:textId="77777777" w:rsidTr="009C60C1">
        <w:trPr>
          <w:cantSplit/>
        </w:trPr>
        <w:tc>
          <w:tcPr>
            <w:tcW w:w="9241" w:type="dxa"/>
            <w:gridSpan w:val="2"/>
            <w:shd w:val="clear" w:color="auto" w:fill="C0C0C0"/>
          </w:tcPr>
          <w:p w14:paraId="4FB15F1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MANUFACTURERS' FEATURES</w:t>
            </w:r>
          </w:p>
        </w:tc>
      </w:tr>
      <w:tr w:rsidR="009C60C1" w:rsidRPr="001D1924" w14:paraId="43FC5540" w14:textId="77777777" w:rsidTr="009C60C1">
        <w:tc>
          <w:tcPr>
            <w:tcW w:w="1667" w:type="dxa"/>
            <w:tcBorders>
              <w:bottom w:val="single" w:sz="4" w:space="0" w:color="auto"/>
            </w:tcBorders>
          </w:tcPr>
          <w:p w14:paraId="1FE2481C"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55000</w:t>
            </w:r>
          </w:p>
        </w:tc>
        <w:tc>
          <w:tcPr>
            <w:tcW w:w="7574" w:type="dxa"/>
            <w:tcBorders>
              <w:bottom w:val="single" w:sz="4" w:space="0" w:color="auto"/>
            </w:tcBorders>
          </w:tcPr>
          <w:p w14:paraId="46F51A3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Manufacturers’ Features</w:t>
            </w:r>
          </w:p>
        </w:tc>
      </w:tr>
      <w:tr w:rsidR="009C60C1" w:rsidRPr="001D1924" w14:paraId="182F9337" w14:textId="77777777" w:rsidTr="009C60C1">
        <w:tc>
          <w:tcPr>
            <w:tcW w:w="1667" w:type="dxa"/>
            <w:tcBorders>
              <w:bottom w:val="single" w:sz="4" w:space="0" w:color="auto"/>
            </w:tcBorders>
          </w:tcPr>
          <w:p w14:paraId="425F4FD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55010</w:t>
            </w:r>
          </w:p>
        </w:tc>
        <w:tc>
          <w:tcPr>
            <w:tcW w:w="7574" w:type="dxa"/>
            <w:tcBorders>
              <w:bottom w:val="single" w:sz="4" w:space="0" w:color="auto"/>
            </w:tcBorders>
          </w:tcPr>
          <w:p w14:paraId="5D86D1E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manufacturers' feature (</w:t>
            </w:r>
            <w:proofErr w:type="spellStart"/>
            <w:r w:rsidRPr="009C60C1">
              <w:rPr>
                <w:rFonts w:cs="Arial"/>
              </w:rPr>
              <w:t>mnufea</w:t>
            </w:r>
            <w:proofErr w:type="spellEnd"/>
            <w:r w:rsidRPr="009C60C1">
              <w:rPr>
                <w:rFonts w:cs="Arial"/>
              </w:rPr>
              <w:t xml:space="preserve">, </w:t>
            </w:r>
            <w:proofErr w:type="spellStart"/>
            <w:r w:rsidRPr="009C60C1">
              <w:rPr>
                <w:rFonts w:cs="Arial"/>
              </w:rPr>
              <w:t>catnot</w:t>
            </w:r>
            <w:proofErr w:type="spellEnd"/>
            <w:r w:rsidRPr="009C60C1">
              <w:rPr>
                <w:rFonts w:cs="Arial"/>
              </w:rPr>
              <w:t xml:space="preserve"> 1)</w:t>
            </w:r>
          </w:p>
        </w:tc>
      </w:tr>
      <w:tr w:rsidR="009C60C1" w:rsidRPr="001D1924" w14:paraId="768A012D" w14:textId="77777777" w:rsidTr="009C60C1">
        <w:tc>
          <w:tcPr>
            <w:tcW w:w="1667" w:type="dxa"/>
            <w:tcBorders>
              <w:bottom w:val="single" w:sz="4" w:space="0" w:color="auto"/>
            </w:tcBorders>
          </w:tcPr>
          <w:p w14:paraId="742F67F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55020</w:t>
            </w:r>
          </w:p>
        </w:tc>
        <w:tc>
          <w:tcPr>
            <w:tcW w:w="7574" w:type="dxa"/>
            <w:tcBorders>
              <w:bottom w:val="single" w:sz="4" w:space="0" w:color="auto"/>
            </w:tcBorders>
          </w:tcPr>
          <w:p w14:paraId="59B4576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manufacturers' feature (</w:t>
            </w:r>
            <w:proofErr w:type="spellStart"/>
            <w:r w:rsidRPr="009C60C1">
              <w:rPr>
                <w:rFonts w:cs="Arial"/>
              </w:rPr>
              <w:t>mnufea</w:t>
            </w:r>
            <w:proofErr w:type="spellEnd"/>
            <w:r w:rsidRPr="009C60C1">
              <w:rPr>
                <w:rFonts w:cs="Arial"/>
              </w:rPr>
              <w:t xml:space="preserve">, </w:t>
            </w:r>
            <w:proofErr w:type="spellStart"/>
            <w:r w:rsidRPr="009C60C1">
              <w:rPr>
                <w:rFonts w:cs="Arial"/>
              </w:rPr>
              <w:t>catnot</w:t>
            </w:r>
            <w:proofErr w:type="spellEnd"/>
            <w:r w:rsidRPr="009C60C1">
              <w:rPr>
                <w:rFonts w:cs="Arial"/>
              </w:rPr>
              <w:t xml:space="preserve"> 2)</w:t>
            </w:r>
          </w:p>
        </w:tc>
      </w:tr>
      <w:tr w:rsidR="009C60C1" w:rsidRPr="001D1924" w14:paraId="1307287E" w14:textId="77777777" w:rsidTr="009C60C1">
        <w:trPr>
          <w:cantSplit/>
        </w:trPr>
        <w:tc>
          <w:tcPr>
            <w:tcW w:w="9241" w:type="dxa"/>
            <w:gridSpan w:val="2"/>
            <w:shd w:val="clear" w:color="auto" w:fill="C0C0C0"/>
          </w:tcPr>
          <w:p w14:paraId="275C17BB"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ASSIGNMENTS TO STANDARD DISPLAY</w:t>
            </w:r>
          </w:p>
        </w:tc>
      </w:tr>
      <w:tr w:rsidR="009C60C1" w:rsidRPr="001D1924" w14:paraId="6FB19FFD" w14:textId="77777777" w:rsidTr="009C60C1">
        <w:tc>
          <w:tcPr>
            <w:tcW w:w="1667" w:type="dxa"/>
            <w:tcBorders>
              <w:bottom w:val="single" w:sz="4" w:space="0" w:color="auto"/>
            </w:tcBorders>
          </w:tcPr>
          <w:p w14:paraId="14A92F29"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56000</w:t>
            </w:r>
            <w:r w:rsidRPr="009C60C1">
              <w:rPr>
                <w:rFonts w:cs="Arial"/>
              </w:rPr>
              <w:noBreakHyphen/>
              <w:t>66999</w:t>
            </w:r>
          </w:p>
        </w:tc>
        <w:tc>
          <w:tcPr>
            <w:tcW w:w="7574" w:type="dxa"/>
            <w:tcBorders>
              <w:bottom w:val="single" w:sz="4" w:space="0" w:color="auto"/>
            </w:tcBorders>
          </w:tcPr>
          <w:p w14:paraId="3982F304" w14:textId="0457D2D3"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Mariners' and manufacturers' </w:t>
            </w:r>
            <w:r w:rsidR="00C478C1">
              <w:rPr>
                <w:rFonts w:cs="Arial" w:hint="eastAsia"/>
              </w:rPr>
              <w:t>Features</w:t>
            </w:r>
            <w:r w:rsidRPr="009C60C1">
              <w:rPr>
                <w:rFonts w:cs="Arial"/>
              </w:rPr>
              <w:t xml:space="preserve"> Assigned to Standard Display by the Mariner</w:t>
            </w:r>
          </w:p>
        </w:tc>
      </w:tr>
      <w:tr w:rsidR="009C60C1" w:rsidRPr="001D1924" w14:paraId="01530138" w14:textId="77777777" w:rsidTr="009C60C1">
        <w:trPr>
          <w:cantSplit/>
        </w:trPr>
        <w:tc>
          <w:tcPr>
            <w:tcW w:w="9241" w:type="dxa"/>
            <w:gridSpan w:val="2"/>
            <w:shd w:val="clear" w:color="auto" w:fill="C0C0C0"/>
          </w:tcPr>
          <w:p w14:paraId="0C53AE51"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1D1924" w14:paraId="32C51FF2" w14:textId="77777777" w:rsidTr="009C60C1">
        <w:tc>
          <w:tcPr>
            <w:tcW w:w="1667" w:type="dxa"/>
          </w:tcPr>
          <w:p w14:paraId="68625FC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57000-59999</w:t>
            </w:r>
          </w:p>
        </w:tc>
        <w:tc>
          <w:tcPr>
            <w:tcW w:w="7574" w:type="dxa"/>
          </w:tcPr>
          <w:p w14:paraId="2100B24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bl>
    <w:p w14:paraId="4B748223" w14:textId="77777777" w:rsidR="009C60C1" w:rsidRDefault="009C60C1" w:rsidP="00382982">
      <w:pPr>
        <w:rPr>
          <w:rFonts w:cs="Arial"/>
        </w:rPr>
      </w:pPr>
    </w:p>
    <w:p w14:paraId="5942577D" w14:textId="19B1936B" w:rsidR="009C60C1" w:rsidRPr="001D1924" w:rsidRDefault="002E3794"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rPr>
          <w:rFonts w:cs="Arial"/>
          <w:b/>
          <w:sz w:val="22"/>
        </w:rPr>
      </w:pPr>
      <w:r>
        <w:rPr>
          <w:b/>
          <w:lang w:eastAsia="en-US"/>
        </w:rPr>
        <w:t>C2</w:t>
      </w:r>
      <w:r w:rsidR="009C60C1">
        <w:rPr>
          <w:b/>
          <w:lang w:eastAsia="en-US"/>
        </w:rPr>
        <w:t>.8.4.4</w:t>
      </w:r>
      <w:r w:rsidR="009C60C1" w:rsidRPr="002F2528">
        <w:rPr>
          <w:b/>
          <w:lang w:eastAsia="en-US"/>
        </w:rPr>
        <w:tab/>
      </w:r>
      <w:r w:rsidR="009C60C1">
        <w:rPr>
          <w:b/>
          <w:lang w:eastAsia="en-US"/>
        </w:rPr>
        <w:t>Mariner’s Information – Display 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7"/>
        <w:gridCol w:w="7574"/>
      </w:tblGrid>
      <w:tr w:rsidR="009C60C1" w:rsidRPr="009C60C1" w14:paraId="586D5DE8" w14:textId="77777777" w:rsidTr="009C60C1">
        <w:trPr>
          <w:cantSplit/>
        </w:trPr>
        <w:tc>
          <w:tcPr>
            <w:tcW w:w="9241" w:type="dxa"/>
            <w:gridSpan w:val="2"/>
            <w:shd w:val="clear" w:color="auto" w:fill="C0C0C0"/>
          </w:tcPr>
          <w:p w14:paraId="6CD23CA4"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9C60C1" w14:paraId="5F15595E" w14:textId="77777777" w:rsidTr="009C60C1">
        <w:tc>
          <w:tcPr>
            <w:tcW w:w="1667" w:type="dxa"/>
            <w:tcBorders>
              <w:bottom w:val="single" w:sz="4" w:space="0" w:color="auto"/>
            </w:tcBorders>
          </w:tcPr>
          <w:p w14:paraId="76B870B5"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60000</w:t>
            </w:r>
          </w:p>
        </w:tc>
        <w:tc>
          <w:tcPr>
            <w:tcW w:w="7574" w:type="dxa"/>
            <w:tcBorders>
              <w:bottom w:val="single" w:sz="4" w:space="0" w:color="auto"/>
            </w:tcBorders>
          </w:tcPr>
          <w:p w14:paraId="1CC8D16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r w:rsidR="009C60C1" w:rsidRPr="009C60C1" w14:paraId="46B67B05" w14:textId="77777777" w:rsidTr="009C60C1">
        <w:trPr>
          <w:cantSplit/>
        </w:trPr>
        <w:tc>
          <w:tcPr>
            <w:tcW w:w="9241" w:type="dxa"/>
            <w:gridSpan w:val="2"/>
            <w:shd w:val="clear" w:color="auto" w:fill="C0C0C0"/>
          </w:tcPr>
          <w:p w14:paraId="511250E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TOOLS</w:t>
            </w:r>
          </w:p>
        </w:tc>
      </w:tr>
      <w:tr w:rsidR="009C60C1" w:rsidRPr="009C60C1" w14:paraId="1E062FEC" w14:textId="77777777" w:rsidTr="009C60C1">
        <w:tc>
          <w:tcPr>
            <w:tcW w:w="1667" w:type="dxa"/>
            <w:tcBorders>
              <w:bottom w:val="single" w:sz="4" w:space="0" w:color="auto"/>
            </w:tcBorders>
          </w:tcPr>
          <w:p w14:paraId="619A4522"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lastRenderedPageBreak/>
              <w:t>61000</w:t>
            </w:r>
          </w:p>
        </w:tc>
        <w:tc>
          <w:tcPr>
            <w:tcW w:w="7574" w:type="dxa"/>
            <w:tcBorders>
              <w:bottom w:val="single" w:sz="4" w:space="0" w:color="auto"/>
            </w:tcBorders>
          </w:tcPr>
          <w:p w14:paraId="765B0CC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Tools</w:t>
            </w:r>
          </w:p>
        </w:tc>
      </w:tr>
      <w:tr w:rsidR="009C60C1" w:rsidRPr="009C60C1" w14:paraId="228323DE" w14:textId="77777777" w:rsidTr="009C60C1">
        <w:tc>
          <w:tcPr>
            <w:tcW w:w="1667" w:type="dxa"/>
            <w:tcBorders>
              <w:bottom w:val="single" w:sz="4" w:space="0" w:color="auto"/>
            </w:tcBorders>
          </w:tcPr>
          <w:p w14:paraId="6E692D80"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61010</w:t>
            </w:r>
          </w:p>
        </w:tc>
        <w:tc>
          <w:tcPr>
            <w:tcW w:w="7574" w:type="dxa"/>
            <w:tcBorders>
              <w:bottom w:val="single" w:sz="4" w:space="0" w:color="auto"/>
            </w:tcBorders>
          </w:tcPr>
          <w:p w14:paraId="54036D4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electronic bearing line (</w:t>
            </w:r>
            <w:proofErr w:type="spellStart"/>
            <w:r w:rsidRPr="009C60C1">
              <w:rPr>
                <w:rFonts w:cs="Arial"/>
              </w:rPr>
              <w:t>ebline</w:t>
            </w:r>
            <w:proofErr w:type="spellEnd"/>
            <w:r w:rsidRPr="009C60C1">
              <w:rPr>
                <w:rFonts w:cs="Arial"/>
              </w:rPr>
              <w:t>), variable range marker (</w:t>
            </w:r>
            <w:proofErr w:type="spellStart"/>
            <w:r w:rsidRPr="009C60C1">
              <w:rPr>
                <w:rFonts w:cs="Arial"/>
              </w:rPr>
              <w:t>vrmark</w:t>
            </w:r>
            <w:proofErr w:type="spellEnd"/>
            <w:r w:rsidRPr="009C60C1">
              <w:rPr>
                <w:rFonts w:cs="Arial"/>
              </w:rPr>
              <w:t>)</w:t>
            </w:r>
          </w:p>
        </w:tc>
      </w:tr>
      <w:tr w:rsidR="009C60C1" w:rsidRPr="009C60C1" w14:paraId="361F2BCD" w14:textId="77777777" w:rsidTr="009C60C1">
        <w:tc>
          <w:tcPr>
            <w:tcW w:w="1667" w:type="dxa"/>
            <w:tcBorders>
              <w:bottom w:val="single" w:sz="4" w:space="0" w:color="auto"/>
            </w:tcBorders>
          </w:tcPr>
          <w:p w14:paraId="1C03B98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61020</w:t>
            </w:r>
          </w:p>
        </w:tc>
        <w:tc>
          <w:tcPr>
            <w:tcW w:w="7574" w:type="dxa"/>
            <w:tcBorders>
              <w:bottom w:val="single" w:sz="4" w:space="0" w:color="auto"/>
            </w:tcBorders>
          </w:tcPr>
          <w:p w14:paraId="55F1BE52"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9C60C1" w14:paraId="78A6E99F" w14:textId="77777777" w:rsidTr="009C60C1">
        <w:tc>
          <w:tcPr>
            <w:tcW w:w="1667" w:type="dxa"/>
            <w:tcBorders>
              <w:bottom w:val="single" w:sz="4" w:space="0" w:color="auto"/>
            </w:tcBorders>
          </w:tcPr>
          <w:p w14:paraId="64E03368"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61030</w:t>
            </w:r>
          </w:p>
        </w:tc>
        <w:tc>
          <w:tcPr>
            <w:tcW w:w="7574" w:type="dxa"/>
            <w:tcBorders>
              <w:bottom w:val="single" w:sz="4" w:space="0" w:color="auto"/>
            </w:tcBorders>
          </w:tcPr>
          <w:p w14:paraId="0821181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range rings (</w:t>
            </w:r>
            <w:proofErr w:type="spellStart"/>
            <w:r w:rsidRPr="009C60C1">
              <w:rPr>
                <w:rFonts w:cs="Arial"/>
              </w:rPr>
              <w:t>rngrng</w:t>
            </w:r>
            <w:proofErr w:type="spellEnd"/>
            <w:r w:rsidRPr="009C60C1">
              <w:rPr>
                <w:rFonts w:cs="Arial"/>
              </w:rPr>
              <w:t>)</w:t>
            </w:r>
          </w:p>
        </w:tc>
      </w:tr>
      <w:tr w:rsidR="009C60C1" w:rsidRPr="009C60C1" w14:paraId="24AFAD73" w14:textId="77777777" w:rsidTr="009C60C1">
        <w:tc>
          <w:tcPr>
            <w:tcW w:w="1667" w:type="dxa"/>
            <w:tcBorders>
              <w:bottom w:val="single" w:sz="4" w:space="0" w:color="auto"/>
            </w:tcBorders>
          </w:tcPr>
          <w:p w14:paraId="365D77D7"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61040</w:t>
            </w:r>
          </w:p>
        </w:tc>
        <w:tc>
          <w:tcPr>
            <w:tcW w:w="7574" w:type="dxa"/>
            <w:tcBorders>
              <w:bottom w:val="single" w:sz="4" w:space="0" w:color="auto"/>
            </w:tcBorders>
          </w:tcPr>
          <w:p w14:paraId="3ACB4F5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cursor, style B (cursor, cursty2)</w:t>
            </w:r>
          </w:p>
        </w:tc>
      </w:tr>
      <w:tr w:rsidR="009C60C1" w:rsidRPr="009C60C1" w14:paraId="079E6A15" w14:textId="77777777" w:rsidTr="009C60C1">
        <w:tc>
          <w:tcPr>
            <w:tcW w:w="1667" w:type="dxa"/>
            <w:tcBorders>
              <w:bottom w:val="single" w:sz="4" w:space="0" w:color="auto"/>
            </w:tcBorders>
          </w:tcPr>
          <w:p w14:paraId="029DDD6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61050</w:t>
            </w:r>
          </w:p>
        </w:tc>
        <w:tc>
          <w:tcPr>
            <w:tcW w:w="7574" w:type="dxa"/>
            <w:tcBorders>
              <w:bottom w:val="single" w:sz="4" w:space="0" w:color="auto"/>
            </w:tcBorders>
          </w:tcPr>
          <w:p w14:paraId="7D42D2D0"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cursor reference point (</w:t>
            </w:r>
            <w:proofErr w:type="spellStart"/>
            <w:r w:rsidRPr="009C60C1">
              <w:rPr>
                <w:rFonts w:cs="Arial"/>
              </w:rPr>
              <w:t>refpnt</w:t>
            </w:r>
            <w:proofErr w:type="spellEnd"/>
            <w:r w:rsidRPr="009C60C1">
              <w:rPr>
                <w:rFonts w:cs="Arial"/>
              </w:rPr>
              <w:t>)</w:t>
            </w:r>
          </w:p>
        </w:tc>
      </w:tr>
      <w:tr w:rsidR="009C60C1" w:rsidRPr="009C60C1" w14:paraId="4FF6A91E" w14:textId="77777777" w:rsidTr="009C60C1">
        <w:trPr>
          <w:cantSplit/>
        </w:trPr>
        <w:tc>
          <w:tcPr>
            <w:tcW w:w="9241" w:type="dxa"/>
            <w:gridSpan w:val="2"/>
            <w:shd w:val="clear" w:color="auto" w:fill="C0C0C0"/>
          </w:tcPr>
          <w:p w14:paraId="63585D0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OWN</w:t>
            </w:r>
            <w:r w:rsidRPr="009C60C1">
              <w:rPr>
                <w:rFonts w:cs="Arial"/>
              </w:rPr>
              <w:noBreakHyphen/>
              <w:t>SHIP, PLANNED ROUTES, PAST TRACKS</w:t>
            </w:r>
          </w:p>
        </w:tc>
      </w:tr>
      <w:tr w:rsidR="009C60C1" w:rsidRPr="009C60C1" w14:paraId="6D546C55" w14:textId="77777777" w:rsidTr="009C60C1">
        <w:tc>
          <w:tcPr>
            <w:tcW w:w="1667" w:type="dxa"/>
            <w:tcBorders>
              <w:bottom w:val="single" w:sz="4" w:space="0" w:color="auto"/>
            </w:tcBorders>
          </w:tcPr>
          <w:p w14:paraId="44C2C53B"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62000</w:t>
            </w:r>
          </w:p>
        </w:tc>
        <w:tc>
          <w:tcPr>
            <w:tcW w:w="7574" w:type="dxa"/>
            <w:tcBorders>
              <w:bottom w:val="single" w:sz="4" w:space="0" w:color="auto"/>
            </w:tcBorders>
          </w:tcPr>
          <w:p w14:paraId="7F15406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Position fixes</w:t>
            </w:r>
          </w:p>
        </w:tc>
      </w:tr>
      <w:tr w:rsidR="009C60C1" w:rsidRPr="009C60C1" w14:paraId="32ADD562" w14:textId="77777777" w:rsidTr="009C60C1">
        <w:tc>
          <w:tcPr>
            <w:tcW w:w="1667" w:type="dxa"/>
            <w:tcBorders>
              <w:bottom w:val="single" w:sz="4" w:space="0" w:color="auto"/>
            </w:tcBorders>
          </w:tcPr>
          <w:p w14:paraId="5ACCECA4"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62010</w:t>
            </w:r>
          </w:p>
        </w:tc>
        <w:tc>
          <w:tcPr>
            <w:tcW w:w="7574" w:type="dxa"/>
            <w:tcBorders>
              <w:bottom w:val="single" w:sz="4" w:space="0" w:color="auto"/>
            </w:tcBorders>
          </w:tcPr>
          <w:p w14:paraId="029F41D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position fix (</w:t>
            </w:r>
            <w:proofErr w:type="spellStart"/>
            <w:r w:rsidRPr="009C60C1">
              <w:rPr>
                <w:rFonts w:cs="Arial"/>
              </w:rPr>
              <w:t>positn</w:t>
            </w:r>
            <w:proofErr w:type="spellEnd"/>
            <w:r w:rsidRPr="009C60C1">
              <w:rPr>
                <w:rFonts w:cs="Arial"/>
              </w:rPr>
              <w:t>)</w:t>
            </w:r>
          </w:p>
        </w:tc>
      </w:tr>
      <w:tr w:rsidR="009C60C1" w:rsidRPr="009C60C1" w14:paraId="2D13E6A5" w14:textId="77777777" w:rsidTr="009C60C1">
        <w:tc>
          <w:tcPr>
            <w:tcW w:w="1667" w:type="dxa"/>
            <w:tcBorders>
              <w:bottom w:val="single" w:sz="4" w:space="0" w:color="auto"/>
            </w:tcBorders>
          </w:tcPr>
          <w:p w14:paraId="51DFE93E"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62020</w:t>
            </w:r>
          </w:p>
        </w:tc>
        <w:tc>
          <w:tcPr>
            <w:tcW w:w="7574" w:type="dxa"/>
            <w:tcBorders>
              <w:bottom w:val="single" w:sz="4" w:space="0" w:color="auto"/>
            </w:tcBorders>
          </w:tcPr>
          <w:p w14:paraId="1603DBC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position line (</w:t>
            </w:r>
            <w:proofErr w:type="spellStart"/>
            <w:r w:rsidRPr="009C60C1">
              <w:rPr>
                <w:rFonts w:cs="Arial"/>
              </w:rPr>
              <w:t>poslin</w:t>
            </w:r>
            <w:proofErr w:type="spellEnd"/>
            <w:r w:rsidRPr="009C60C1">
              <w:rPr>
                <w:rFonts w:cs="Arial"/>
              </w:rPr>
              <w:t>)</w:t>
            </w:r>
          </w:p>
        </w:tc>
      </w:tr>
      <w:tr w:rsidR="009C60C1" w:rsidRPr="009C60C1" w14:paraId="388CE44C" w14:textId="77777777" w:rsidTr="009C60C1">
        <w:trPr>
          <w:cantSplit/>
        </w:trPr>
        <w:tc>
          <w:tcPr>
            <w:tcW w:w="9241" w:type="dxa"/>
            <w:gridSpan w:val="2"/>
            <w:shd w:val="clear" w:color="auto" w:fill="C0C0C0"/>
          </w:tcPr>
          <w:p w14:paraId="6F8410FE"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MARINERS' FEATURES</w:t>
            </w:r>
          </w:p>
        </w:tc>
      </w:tr>
      <w:tr w:rsidR="009C60C1" w:rsidRPr="009C60C1" w14:paraId="419BBC1B" w14:textId="77777777" w:rsidTr="009C60C1">
        <w:tc>
          <w:tcPr>
            <w:tcW w:w="1667" w:type="dxa"/>
            <w:tcBorders>
              <w:bottom w:val="single" w:sz="4" w:space="0" w:color="auto"/>
            </w:tcBorders>
          </w:tcPr>
          <w:p w14:paraId="101F138D"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63000-63999</w:t>
            </w:r>
          </w:p>
        </w:tc>
        <w:tc>
          <w:tcPr>
            <w:tcW w:w="7574" w:type="dxa"/>
            <w:tcBorders>
              <w:bottom w:val="single" w:sz="4" w:space="0" w:color="auto"/>
            </w:tcBorders>
          </w:tcPr>
          <w:p w14:paraId="133DB6D5"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9C60C1" w14:paraId="332E60EB" w14:textId="77777777" w:rsidTr="009C60C1">
        <w:trPr>
          <w:cantSplit/>
        </w:trPr>
        <w:tc>
          <w:tcPr>
            <w:tcW w:w="9241" w:type="dxa"/>
            <w:gridSpan w:val="2"/>
            <w:shd w:val="clear" w:color="auto" w:fill="C0C0C0"/>
          </w:tcPr>
          <w:p w14:paraId="0E8C3087"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OTHER VESSELS</w:t>
            </w:r>
          </w:p>
        </w:tc>
      </w:tr>
      <w:tr w:rsidR="009C60C1" w:rsidRPr="009C60C1" w14:paraId="1D1602B0" w14:textId="77777777" w:rsidTr="009C60C1">
        <w:tc>
          <w:tcPr>
            <w:tcW w:w="1667" w:type="dxa"/>
            <w:tcBorders>
              <w:bottom w:val="single" w:sz="4" w:space="0" w:color="auto"/>
            </w:tcBorders>
          </w:tcPr>
          <w:p w14:paraId="1548E1D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64000-64999</w:t>
            </w:r>
          </w:p>
        </w:tc>
        <w:tc>
          <w:tcPr>
            <w:tcW w:w="7574" w:type="dxa"/>
            <w:tcBorders>
              <w:bottom w:val="single" w:sz="4" w:space="0" w:color="auto"/>
            </w:tcBorders>
          </w:tcPr>
          <w:p w14:paraId="280D30CD"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proofErr w:type="spellStart"/>
            <w:r w:rsidRPr="009C60C1">
              <w:rPr>
                <w:rFonts w:cs="Arial"/>
              </w:rPr>
              <w:t>na</w:t>
            </w:r>
            <w:proofErr w:type="spellEnd"/>
          </w:p>
        </w:tc>
      </w:tr>
      <w:tr w:rsidR="009C60C1" w:rsidRPr="009C60C1" w14:paraId="5CE17F23" w14:textId="77777777" w:rsidTr="009C60C1">
        <w:trPr>
          <w:cantSplit/>
        </w:trPr>
        <w:tc>
          <w:tcPr>
            <w:tcW w:w="9241" w:type="dxa"/>
            <w:gridSpan w:val="2"/>
            <w:shd w:val="clear" w:color="auto" w:fill="C0C0C0"/>
          </w:tcPr>
          <w:p w14:paraId="7071E816"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u w:val="single"/>
              </w:rPr>
            </w:pPr>
            <w:r w:rsidRPr="009C60C1">
              <w:rPr>
                <w:rFonts w:cs="Arial"/>
              </w:rPr>
              <w:t>MANUFACTURERS' FEATURES</w:t>
            </w:r>
          </w:p>
        </w:tc>
      </w:tr>
      <w:tr w:rsidR="009C60C1" w:rsidRPr="009C60C1" w14:paraId="1D5AFB62" w14:textId="77777777" w:rsidTr="009C60C1">
        <w:tc>
          <w:tcPr>
            <w:tcW w:w="1667" w:type="dxa"/>
            <w:tcBorders>
              <w:bottom w:val="single" w:sz="4" w:space="0" w:color="auto"/>
            </w:tcBorders>
          </w:tcPr>
          <w:p w14:paraId="51D75853"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65000-65999</w:t>
            </w:r>
          </w:p>
        </w:tc>
        <w:tc>
          <w:tcPr>
            <w:tcW w:w="7574" w:type="dxa"/>
            <w:tcBorders>
              <w:bottom w:val="single" w:sz="4" w:space="0" w:color="auto"/>
            </w:tcBorders>
          </w:tcPr>
          <w:p w14:paraId="4D645699"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Manufacturers’ Features</w:t>
            </w:r>
          </w:p>
        </w:tc>
      </w:tr>
      <w:tr w:rsidR="009C60C1" w:rsidRPr="009C60C1" w14:paraId="04051D53" w14:textId="77777777" w:rsidTr="009C60C1">
        <w:trPr>
          <w:cantSplit/>
        </w:trPr>
        <w:tc>
          <w:tcPr>
            <w:tcW w:w="9241" w:type="dxa"/>
            <w:gridSpan w:val="2"/>
            <w:shd w:val="clear" w:color="auto" w:fill="C0C0C0"/>
          </w:tcPr>
          <w:p w14:paraId="466AA33C"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MARINERS' ASSIGNMENTS TO OTHER INFORMATION</w:t>
            </w:r>
          </w:p>
        </w:tc>
      </w:tr>
      <w:tr w:rsidR="009C60C1" w:rsidRPr="009C60C1" w14:paraId="187C4487" w14:textId="77777777" w:rsidTr="009C60C1">
        <w:tc>
          <w:tcPr>
            <w:tcW w:w="1667" w:type="dxa"/>
            <w:tcBorders>
              <w:bottom w:val="single" w:sz="4" w:space="0" w:color="auto"/>
            </w:tcBorders>
          </w:tcPr>
          <w:p w14:paraId="5342BB8A"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66000</w:t>
            </w:r>
            <w:r w:rsidRPr="009C60C1">
              <w:rPr>
                <w:rFonts w:cs="Arial"/>
              </w:rPr>
              <w:noBreakHyphen/>
              <w:t>66999</w:t>
            </w:r>
          </w:p>
        </w:tc>
        <w:tc>
          <w:tcPr>
            <w:tcW w:w="7574" w:type="dxa"/>
            <w:tcBorders>
              <w:bottom w:val="single" w:sz="4" w:space="0" w:color="auto"/>
            </w:tcBorders>
          </w:tcPr>
          <w:p w14:paraId="4221746D" w14:textId="383FAA11" w:rsidR="009C60C1" w:rsidRPr="009C60C1" w:rsidRDefault="009C60C1" w:rsidP="00C478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 xml:space="preserve">Mariners' and manufacturers' </w:t>
            </w:r>
            <w:r w:rsidR="00C478C1">
              <w:rPr>
                <w:rFonts w:cs="Arial" w:hint="eastAsia"/>
              </w:rPr>
              <w:t>features</w:t>
            </w:r>
            <w:r w:rsidRPr="009C60C1">
              <w:rPr>
                <w:rFonts w:cs="Arial"/>
              </w:rPr>
              <w:t xml:space="preserve"> assigned to other information by the Mariner</w:t>
            </w:r>
          </w:p>
        </w:tc>
      </w:tr>
      <w:tr w:rsidR="009C60C1" w:rsidRPr="009C60C1" w14:paraId="10DF6F93" w14:textId="77777777" w:rsidTr="009C60C1">
        <w:trPr>
          <w:cantSplit/>
        </w:trPr>
        <w:tc>
          <w:tcPr>
            <w:tcW w:w="9241" w:type="dxa"/>
            <w:gridSpan w:val="2"/>
            <w:shd w:val="clear" w:color="auto" w:fill="C0C0C0"/>
          </w:tcPr>
          <w:p w14:paraId="725DBB18"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w:t>
            </w:r>
          </w:p>
        </w:tc>
      </w:tr>
      <w:tr w:rsidR="009C60C1" w:rsidRPr="009C60C1" w14:paraId="10EA4518" w14:textId="77777777" w:rsidTr="009C60C1">
        <w:tc>
          <w:tcPr>
            <w:tcW w:w="1667" w:type="dxa"/>
          </w:tcPr>
          <w:p w14:paraId="66C80496" w14:textId="77777777" w:rsidR="009C60C1" w:rsidRPr="009C60C1" w:rsidRDefault="009C60C1" w:rsidP="009C60C1">
            <w:pP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67000-69999</w:t>
            </w:r>
          </w:p>
        </w:tc>
        <w:tc>
          <w:tcPr>
            <w:tcW w:w="7574" w:type="dxa"/>
          </w:tcPr>
          <w:p w14:paraId="2264D273" w14:textId="77777777"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cs="Arial"/>
              </w:rPr>
            </w:pPr>
            <w:r w:rsidRPr="009C60C1">
              <w:rPr>
                <w:rFonts w:cs="Arial"/>
              </w:rPr>
              <w:t>reserved for Mariners’ information</w:t>
            </w:r>
          </w:p>
        </w:tc>
      </w:tr>
    </w:tbl>
    <w:p w14:paraId="2B899C6A" w14:textId="77777777" w:rsidR="009C60C1" w:rsidRDefault="009C60C1" w:rsidP="00382982">
      <w:pPr>
        <w:rPr>
          <w:rFonts w:cs="Arial"/>
        </w:rPr>
      </w:pPr>
    </w:p>
    <w:p w14:paraId="22CDE7DF" w14:textId="2FF20AA1" w:rsidR="009C60C1" w:rsidRDefault="002E3794" w:rsidP="00382982">
      <w:pPr>
        <w:rPr>
          <w:b/>
          <w:lang w:eastAsia="en-US"/>
        </w:rPr>
      </w:pPr>
      <w:r>
        <w:rPr>
          <w:b/>
          <w:lang w:eastAsia="en-US"/>
        </w:rPr>
        <w:t>C2</w:t>
      </w:r>
      <w:r w:rsidR="009C60C1">
        <w:rPr>
          <w:b/>
          <w:lang w:eastAsia="en-US"/>
        </w:rPr>
        <w:t>.8.5</w:t>
      </w:r>
      <w:r w:rsidR="009C60C1">
        <w:rPr>
          <w:b/>
          <w:lang w:eastAsia="en-US"/>
        </w:rPr>
        <w:tab/>
      </w:r>
      <w:r w:rsidR="009C60C1">
        <w:rPr>
          <w:b/>
          <w:lang w:eastAsia="en-US"/>
        </w:rPr>
        <w:tab/>
        <w:t>ECDIS Viewing Group Implementation</w:t>
      </w:r>
    </w:p>
    <w:p w14:paraId="5093EE6B" w14:textId="420A5609" w:rsidR="009C60C1" w:rsidRP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0"/>
          <w:tab w:val="left" w:pos="720"/>
          <w:tab w:val="left" w:pos="993"/>
          <w:tab w:val="left" w:pos="1440"/>
          <w:tab w:val="left" w:pos="2160"/>
          <w:tab w:val="left" w:pos="2880"/>
          <w:tab w:val="left" w:pos="3600"/>
          <w:tab w:val="left" w:pos="4320"/>
          <w:tab w:val="left" w:pos="4680"/>
        </w:tabs>
        <w:rPr>
          <w:rFonts w:cs="Arial"/>
          <w:szCs w:val="22"/>
        </w:rPr>
      </w:pPr>
      <w:r w:rsidRPr="009C60C1">
        <w:rPr>
          <w:rFonts w:cs="Arial"/>
          <w:szCs w:val="22"/>
        </w:rPr>
        <w:t xml:space="preserve">For standardization of the ECDIS Human Machine Interface (HMI) and to facilitate generic training of Mariners as a </w:t>
      </w:r>
      <w:r w:rsidRPr="003904BD">
        <w:rPr>
          <w:rFonts w:cs="Arial"/>
          <w:szCs w:val="22"/>
        </w:rPr>
        <w:t xml:space="preserve">minimum the following viewing group layers </w:t>
      </w:r>
      <w:r w:rsidR="00C478C1">
        <w:rPr>
          <w:rFonts w:cs="Arial" w:hint="eastAsia"/>
          <w:szCs w:val="22"/>
        </w:rPr>
        <w:t>should</w:t>
      </w:r>
      <w:r w:rsidRPr="003904BD">
        <w:rPr>
          <w:rFonts w:cs="Arial"/>
          <w:szCs w:val="22"/>
        </w:rPr>
        <w:t xml:space="preserve"> be implemented to control display of charted </w:t>
      </w:r>
      <w:r w:rsidR="00C478C1">
        <w:rPr>
          <w:rFonts w:cs="Arial" w:hint="eastAsia"/>
          <w:szCs w:val="22"/>
        </w:rPr>
        <w:t>features</w:t>
      </w:r>
      <w:r w:rsidRPr="003904BD">
        <w:rPr>
          <w:rFonts w:cs="Arial"/>
          <w:szCs w:val="22"/>
        </w:rPr>
        <w:t xml:space="preserve">.  An ECDIS may provide more display on/off controls than are available in this table, but OEM </w:t>
      </w:r>
      <w:r w:rsidR="00C478C1">
        <w:rPr>
          <w:rFonts w:cs="Arial" w:hint="eastAsia"/>
          <w:szCs w:val="22"/>
        </w:rPr>
        <w:t>should</w:t>
      </w:r>
      <w:r w:rsidRPr="003904BD">
        <w:rPr>
          <w:rFonts w:cs="Arial"/>
          <w:szCs w:val="22"/>
        </w:rPr>
        <w:t xml:space="preserve"> use the viewing group layer names </w:t>
      </w:r>
      <w:r w:rsidRPr="009C60C1">
        <w:rPr>
          <w:rFonts w:cs="Arial"/>
          <w:szCs w:val="22"/>
        </w:rPr>
        <w:t>contained in this table. The viewing group names are derived from the IMO PS.</w:t>
      </w:r>
    </w:p>
    <w:tbl>
      <w:tblPr>
        <w:tblpPr w:leftFromText="180" w:rightFromText="180" w:vertAnchor="text" w:horzAnchor="margin" w:tblpY="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30"/>
        <w:gridCol w:w="3972"/>
        <w:gridCol w:w="6"/>
        <w:gridCol w:w="14"/>
        <w:gridCol w:w="3463"/>
      </w:tblGrid>
      <w:tr w:rsidR="009C60C1" w:rsidRPr="009C60C1" w14:paraId="43291B76" w14:textId="77777777" w:rsidTr="009C60C1">
        <w:tc>
          <w:tcPr>
            <w:tcW w:w="1786" w:type="dxa"/>
            <w:gridSpan w:val="2"/>
            <w:tcBorders>
              <w:top w:val="single" w:sz="4" w:space="0" w:color="auto"/>
              <w:left w:val="single" w:sz="4" w:space="0" w:color="auto"/>
              <w:bottom w:val="single" w:sz="4" w:space="0" w:color="auto"/>
              <w:right w:val="single" w:sz="4" w:space="0" w:color="auto"/>
            </w:tcBorders>
            <w:shd w:val="clear" w:color="auto" w:fill="BFBFBF"/>
            <w:hideMark/>
          </w:tcPr>
          <w:p w14:paraId="0C8E38CE"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b/>
                <w:szCs w:val="22"/>
              </w:rPr>
            </w:pPr>
            <w:r w:rsidRPr="009C60C1">
              <w:rPr>
                <w:rFonts w:cs="Arial"/>
                <w:b/>
                <w:szCs w:val="22"/>
              </w:rPr>
              <w:t>Viewing Group Layer</w:t>
            </w:r>
          </w:p>
        </w:tc>
        <w:tc>
          <w:tcPr>
            <w:tcW w:w="3992" w:type="dxa"/>
            <w:gridSpan w:val="3"/>
            <w:tcBorders>
              <w:top w:val="single" w:sz="4" w:space="0" w:color="auto"/>
              <w:left w:val="single" w:sz="4" w:space="0" w:color="auto"/>
              <w:bottom w:val="single" w:sz="4" w:space="0" w:color="auto"/>
              <w:right w:val="single" w:sz="4" w:space="0" w:color="auto"/>
            </w:tcBorders>
            <w:shd w:val="clear" w:color="auto" w:fill="BFBFBF"/>
            <w:hideMark/>
          </w:tcPr>
          <w:p w14:paraId="4725F82C"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b/>
                <w:szCs w:val="22"/>
              </w:rPr>
            </w:pPr>
            <w:r w:rsidRPr="009C60C1">
              <w:rPr>
                <w:rFonts w:cs="Arial"/>
                <w:b/>
                <w:szCs w:val="22"/>
              </w:rPr>
              <w:t>Name of viewing group layer in the ECDIS</w:t>
            </w:r>
          </w:p>
        </w:tc>
        <w:tc>
          <w:tcPr>
            <w:tcW w:w="3463" w:type="dxa"/>
            <w:tcBorders>
              <w:top w:val="single" w:sz="4" w:space="0" w:color="auto"/>
              <w:left w:val="single" w:sz="4" w:space="0" w:color="auto"/>
              <w:bottom w:val="single" w:sz="4" w:space="0" w:color="auto"/>
              <w:right w:val="single" w:sz="4" w:space="0" w:color="auto"/>
            </w:tcBorders>
            <w:shd w:val="clear" w:color="auto" w:fill="BFBFBF"/>
            <w:hideMark/>
          </w:tcPr>
          <w:p w14:paraId="16AE98D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b/>
                <w:szCs w:val="22"/>
              </w:rPr>
            </w:pPr>
            <w:r w:rsidRPr="009C60C1">
              <w:rPr>
                <w:rFonts w:cs="Arial"/>
                <w:b/>
                <w:szCs w:val="22"/>
              </w:rPr>
              <w:t>Viewing groups included</w:t>
            </w:r>
          </w:p>
        </w:tc>
      </w:tr>
      <w:tr w:rsidR="009C60C1" w:rsidRPr="009C60C1" w14:paraId="5A76C6A2"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1B0F44A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w:t>
            </w:r>
          </w:p>
        </w:tc>
        <w:tc>
          <w:tcPr>
            <w:tcW w:w="3992" w:type="dxa"/>
            <w:gridSpan w:val="3"/>
            <w:tcBorders>
              <w:top w:val="single" w:sz="4" w:space="0" w:color="auto"/>
              <w:left w:val="single" w:sz="4" w:space="0" w:color="auto"/>
              <w:bottom w:val="single" w:sz="4" w:space="0" w:color="auto"/>
              <w:right w:val="single" w:sz="4" w:space="0" w:color="auto"/>
            </w:tcBorders>
            <w:hideMark/>
          </w:tcPr>
          <w:p w14:paraId="33CA6D47"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Display Base</w:t>
            </w:r>
          </w:p>
        </w:tc>
        <w:tc>
          <w:tcPr>
            <w:tcW w:w="3463" w:type="dxa"/>
            <w:tcBorders>
              <w:top w:val="single" w:sz="4" w:space="0" w:color="auto"/>
              <w:left w:val="single" w:sz="4" w:space="0" w:color="auto"/>
              <w:bottom w:val="single" w:sz="4" w:space="0" w:color="auto"/>
              <w:right w:val="single" w:sz="4" w:space="0" w:color="auto"/>
            </w:tcBorders>
            <w:hideMark/>
          </w:tcPr>
          <w:p w14:paraId="77CEFAC1"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 xml:space="preserve">10000 </w:t>
            </w:r>
            <w:r w:rsidRPr="009C60C1">
              <w:rPr>
                <w:rFonts w:cs="Arial"/>
              </w:rPr>
              <w:noBreakHyphen/>
              <w:t xml:space="preserve"> 19999</w:t>
            </w:r>
          </w:p>
        </w:tc>
      </w:tr>
      <w:tr w:rsidR="009C60C1" w:rsidRPr="009C60C1" w14:paraId="6B8E7113" w14:textId="77777777" w:rsidTr="009C60C1">
        <w:trPr>
          <w:cantSplit/>
        </w:trPr>
        <w:tc>
          <w:tcPr>
            <w:tcW w:w="9241" w:type="dxa"/>
            <w:gridSpan w:val="6"/>
            <w:tcBorders>
              <w:top w:val="single" w:sz="4" w:space="0" w:color="auto"/>
              <w:left w:val="single" w:sz="4" w:space="0" w:color="auto"/>
              <w:bottom w:val="single" w:sz="4" w:space="0" w:color="auto"/>
              <w:right w:val="single" w:sz="4" w:space="0" w:color="auto"/>
            </w:tcBorders>
            <w:shd w:val="clear" w:color="auto" w:fill="C0C0C0"/>
            <w:hideMark/>
          </w:tcPr>
          <w:p w14:paraId="19AF0CE5"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Standard Display:</w:t>
            </w:r>
          </w:p>
        </w:tc>
      </w:tr>
      <w:tr w:rsidR="009C60C1" w:rsidRPr="009C60C1" w14:paraId="4534AF01"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5294D57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w:t>
            </w:r>
          </w:p>
        </w:tc>
        <w:tc>
          <w:tcPr>
            <w:tcW w:w="3978" w:type="dxa"/>
            <w:gridSpan w:val="2"/>
            <w:tcBorders>
              <w:top w:val="single" w:sz="4" w:space="0" w:color="auto"/>
              <w:left w:val="single" w:sz="4" w:space="0" w:color="auto"/>
              <w:bottom w:val="single" w:sz="4" w:space="0" w:color="auto"/>
              <w:right w:val="single" w:sz="4" w:space="0" w:color="auto"/>
            </w:tcBorders>
            <w:hideMark/>
          </w:tcPr>
          <w:p w14:paraId="32CE484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Drying line</w:t>
            </w:r>
          </w:p>
        </w:tc>
        <w:tc>
          <w:tcPr>
            <w:tcW w:w="3477" w:type="dxa"/>
            <w:gridSpan w:val="2"/>
            <w:tcBorders>
              <w:top w:val="single" w:sz="4" w:space="0" w:color="auto"/>
              <w:left w:val="single" w:sz="4" w:space="0" w:color="auto"/>
              <w:bottom w:val="single" w:sz="4" w:space="0" w:color="auto"/>
              <w:right w:val="single" w:sz="4" w:space="0" w:color="auto"/>
            </w:tcBorders>
            <w:hideMark/>
          </w:tcPr>
          <w:p w14:paraId="2EB7333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22010</w:t>
            </w:r>
          </w:p>
        </w:tc>
      </w:tr>
      <w:tr w:rsidR="009C60C1" w:rsidRPr="009C60C1" w14:paraId="57262DD8"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112A940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3</w:t>
            </w:r>
          </w:p>
        </w:tc>
        <w:tc>
          <w:tcPr>
            <w:tcW w:w="3978" w:type="dxa"/>
            <w:gridSpan w:val="2"/>
            <w:tcBorders>
              <w:top w:val="single" w:sz="4" w:space="0" w:color="auto"/>
              <w:left w:val="single" w:sz="4" w:space="0" w:color="auto"/>
              <w:bottom w:val="single" w:sz="4" w:space="0" w:color="auto"/>
              <w:right w:val="single" w:sz="4" w:space="0" w:color="auto"/>
            </w:tcBorders>
            <w:hideMark/>
          </w:tcPr>
          <w:p w14:paraId="297DA22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Buoys, beacons, aids to navigation</w:t>
            </w:r>
          </w:p>
        </w:tc>
        <w:tc>
          <w:tcPr>
            <w:tcW w:w="3477" w:type="dxa"/>
            <w:gridSpan w:val="2"/>
            <w:tcBorders>
              <w:top w:val="single" w:sz="4" w:space="0" w:color="auto"/>
              <w:left w:val="single" w:sz="4" w:space="0" w:color="auto"/>
              <w:bottom w:val="single" w:sz="4" w:space="0" w:color="auto"/>
              <w:right w:val="single" w:sz="4" w:space="0" w:color="auto"/>
            </w:tcBorders>
            <w:hideMark/>
          </w:tcPr>
          <w:p w14:paraId="53C2118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21020, 22200 – 22240, 27000, 27010, 27011, 27020, 27025, 27040, 27050, 27070, 27080, 27200, 27210, 27230, 27030, 27060</w:t>
            </w:r>
          </w:p>
        </w:tc>
      </w:tr>
      <w:tr w:rsidR="009C60C1" w:rsidRPr="009C60C1" w14:paraId="0D8A9AB3" w14:textId="77777777" w:rsidTr="003904BD">
        <w:tc>
          <w:tcPr>
            <w:tcW w:w="1786" w:type="dxa"/>
            <w:gridSpan w:val="2"/>
            <w:tcBorders>
              <w:top w:val="single" w:sz="4" w:space="0" w:color="auto"/>
              <w:left w:val="single" w:sz="4" w:space="0" w:color="auto"/>
              <w:bottom w:val="single" w:sz="4" w:space="0" w:color="auto"/>
              <w:right w:val="single" w:sz="4" w:space="0" w:color="auto"/>
            </w:tcBorders>
            <w:hideMark/>
          </w:tcPr>
          <w:p w14:paraId="6EB9A935" w14:textId="77777777" w:rsidR="009C60C1" w:rsidRPr="009C60C1" w:rsidRDefault="009C60C1" w:rsidP="003904BD">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 xml:space="preserve">     3.1</w:t>
            </w:r>
          </w:p>
        </w:tc>
        <w:tc>
          <w:tcPr>
            <w:tcW w:w="3978" w:type="dxa"/>
            <w:gridSpan w:val="2"/>
            <w:tcBorders>
              <w:top w:val="single" w:sz="4" w:space="0" w:color="auto"/>
              <w:left w:val="single" w:sz="4" w:space="0" w:color="auto"/>
              <w:bottom w:val="single" w:sz="4" w:space="0" w:color="auto"/>
              <w:right w:val="single" w:sz="4" w:space="0" w:color="auto"/>
            </w:tcBorders>
            <w:hideMark/>
          </w:tcPr>
          <w:p w14:paraId="639D4C1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 xml:space="preserve">    Buoys, beacons, structures</w:t>
            </w:r>
          </w:p>
        </w:tc>
        <w:tc>
          <w:tcPr>
            <w:tcW w:w="3477" w:type="dxa"/>
            <w:gridSpan w:val="2"/>
            <w:tcBorders>
              <w:top w:val="single" w:sz="4" w:space="0" w:color="auto"/>
              <w:left w:val="single" w:sz="4" w:space="0" w:color="auto"/>
              <w:bottom w:val="single" w:sz="4" w:space="0" w:color="auto"/>
              <w:right w:val="single" w:sz="4" w:space="0" w:color="auto"/>
            </w:tcBorders>
            <w:hideMark/>
          </w:tcPr>
          <w:p w14:paraId="247DEA1A"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21010, 21020, 22200 - 22240, 27000-27050, 27080, 27200 – 27230, 27030, 27060</w:t>
            </w:r>
          </w:p>
        </w:tc>
      </w:tr>
      <w:tr w:rsidR="009C60C1" w:rsidRPr="009C60C1" w14:paraId="526F3743" w14:textId="77777777" w:rsidTr="003904BD">
        <w:tc>
          <w:tcPr>
            <w:tcW w:w="1786" w:type="dxa"/>
            <w:gridSpan w:val="2"/>
            <w:tcBorders>
              <w:top w:val="single" w:sz="4" w:space="0" w:color="auto"/>
              <w:left w:val="single" w:sz="4" w:space="0" w:color="auto"/>
              <w:bottom w:val="single" w:sz="4" w:space="0" w:color="auto"/>
              <w:right w:val="single" w:sz="4" w:space="0" w:color="auto"/>
            </w:tcBorders>
            <w:hideMark/>
          </w:tcPr>
          <w:p w14:paraId="195D81CC"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 xml:space="preserve">     3.2</w:t>
            </w:r>
          </w:p>
        </w:tc>
        <w:tc>
          <w:tcPr>
            <w:tcW w:w="3978" w:type="dxa"/>
            <w:gridSpan w:val="2"/>
            <w:tcBorders>
              <w:top w:val="single" w:sz="4" w:space="0" w:color="auto"/>
              <w:left w:val="single" w:sz="4" w:space="0" w:color="auto"/>
              <w:bottom w:val="single" w:sz="4" w:space="0" w:color="auto"/>
              <w:right w:val="single" w:sz="4" w:space="0" w:color="auto"/>
            </w:tcBorders>
            <w:hideMark/>
          </w:tcPr>
          <w:p w14:paraId="33492E8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 xml:space="preserve">    Lights</w:t>
            </w:r>
          </w:p>
        </w:tc>
        <w:tc>
          <w:tcPr>
            <w:tcW w:w="3477" w:type="dxa"/>
            <w:gridSpan w:val="2"/>
            <w:tcBorders>
              <w:top w:val="single" w:sz="4" w:space="0" w:color="auto"/>
              <w:left w:val="single" w:sz="4" w:space="0" w:color="auto"/>
              <w:bottom w:val="single" w:sz="4" w:space="0" w:color="auto"/>
              <w:right w:val="single" w:sz="4" w:space="0" w:color="auto"/>
            </w:tcBorders>
            <w:hideMark/>
          </w:tcPr>
          <w:p w14:paraId="1989B19B"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27070</w:t>
            </w:r>
          </w:p>
        </w:tc>
      </w:tr>
      <w:tr w:rsidR="009C60C1" w:rsidRPr="009C60C1" w14:paraId="0BE2A175"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0FA7E8C6"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4</w:t>
            </w:r>
          </w:p>
        </w:tc>
        <w:tc>
          <w:tcPr>
            <w:tcW w:w="3978" w:type="dxa"/>
            <w:gridSpan w:val="2"/>
            <w:tcBorders>
              <w:top w:val="single" w:sz="4" w:space="0" w:color="auto"/>
              <w:left w:val="single" w:sz="4" w:space="0" w:color="auto"/>
              <w:bottom w:val="single" w:sz="4" w:space="0" w:color="auto"/>
              <w:right w:val="single" w:sz="4" w:space="0" w:color="auto"/>
            </w:tcBorders>
            <w:hideMark/>
          </w:tcPr>
          <w:p w14:paraId="3799A8D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Boundaries and limits</w:t>
            </w:r>
          </w:p>
        </w:tc>
        <w:tc>
          <w:tcPr>
            <w:tcW w:w="3477" w:type="dxa"/>
            <w:gridSpan w:val="2"/>
            <w:tcBorders>
              <w:top w:val="single" w:sz="4" w:space="0" w:color="auto"/>
              <w:left w:val="single" w:sz="4" w:space="0" w:color="auto"/>
              <w:bottom w:val="single" w:sz="4" w:space="0" w:color="auto"/>
              <w:right w:val="single" w:sz="4" w:space="0" w:color="auto"/>
            </w:tcBorders>
            <w:hideMark/>
          </w:tcPr>
          <w:p w14:paraId="1CEEB00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23030, 26050, 26220, 26240, 26250</w:t>
            </w:r>
          </w:p>
        </w:tc>
      </w:tr>
      <w:tr w:rsidR="009C60C1" w:rsidRPr="009C60C1" w14:paraId="6D6B2456"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1058B47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5</w:t>
            </w:r>
          </w:p>
        </w:tc>
        <w:tc>
          <w:tcPr>
            <w:tcW w:w="3978" w:type="dxa"/>
            <w:gridSpan w:val="2"/>
            <w:tcBorders>
              <w:top w:val="single" w:sz="4" w:space="0" w:color="auto"/>
              <w:left w:val="single" w:sz="4" w:space="0" w:color="auto"/>
              <w:bottom w:val="single" w:sz="4" w:space="0" w:color="auto"/>
              <w:right w:val="single" w:sz="4" w:space="0" w:color="auto"/>
            </w:tcBorders>
            <w:hideMark/>
          </w:tcPr>
          <w:p w14:paraId="3610CE9E"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Prohibited and restricted areas</w:t>
            </w:r>
          </w:p>
        </w:tc>
        <w:tc>
          <w:tcPr>
            <w:tcW w:w="3477" w:type="dxa"/>
            <w:gridSpan w:val="2"/>
            <w:tcBorders>
              <w:top w:val="single" w:sz="4" w:space="0" w:color="auto"/>
              <w:left w:val="single" w:sz="4" w:space="0" w:color="auto"/>
              <w:bottom w:val="single" w:sz="4" w:space="0" w:color="auto"/>
              <w:right w:val="single" w:sz="4" w:space="0" w:color="auto"/>
            </w:tcBorders>
            <w:hideMark/>
          </w:tcPr>
          <w:p w14:paraId="3DD34782"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26000, 26010, 26040</w:t>
            </w:r>
          </w:p>
        </w:tc>
      </w:tr>
      <w:tr w:rsidR="009C60C1" w:rsidRPr="009C60C1" w14:paraId="1966B181"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425DD67A"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6</w:t>
            </w:r>
          </w:p>
        </w:tc>
        <w:tc>
          <w:tcPr>
            <w:tcW w:w="3978" w:type="dxa"/>
            <w:gridSpan w:val="2"/>
            <w:tcBorders>
              <w:top w:val="single" w:sz="4" w:space="0" w:color="auto"/>
              <w:left w:val="single" w:sz="4" w:space="0" w:color="auto"/>
              <w:bottom w:val="single" w:sz="4" w:space="0" w:color="auto"/>
              <w:right w:val="single" w:sz="4" w:space="0" w:color="auto"/>
            </w:tcBorders>
            <w:hideMark/>
          </w:tcPr>
          <w:p w14:paraId="24F9DB11"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Chart scale boundaries</w:t>
            </w:r>
          </w:p>
        </w:tc>
        <w:tc>
          <w:tcPr>
            <w:tcW w:w="3477" w:type="dxa"/>
            <w:gridSpan w:val="2"/>
            <w:tcBorders>
              <w:top w:val="single" w:sz="4" w:space="0" w:color="auto"/>
              <w:left w:val="single" w:sz="4" w:space="0" w:color="auto"/>
              <w:bottom w:val="single" w:sz="4" w:space="0" w:color="auto"/>
              <w:right w:val="single" w:sz="4" w:space="0" w:color="auto"/>
            </w:tcBorders>
            <w:hideMark/>
          </w:tcPr>
          <w:p w14:paraId="2055DF5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21030</w:t>
            </w:r>
          </w:p>
        </w:tc>
      </w:tr>
      <w:tr w:rsidR="009C60C1" w:rsidRPr="009C60C1" w14:paraId="3E2531BF"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13B4569E"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7</w:t>
            </w:r>
          </w:p>
        </w:tc>
        <w:tc>
          <w:tcPr>
            <w:tcW w:w="3978" w:type="dxa"/>
            <w:gridSpan w:val="2"/>
            <w:tcBorders>
              <w:top w:val="single" w:sz="4" w:space="0" w:color="auto"/>
              <w:left w:val="single" w:sz="4" w:space="0" w:color="auto"/>
              <w:bottom w:val="single" w:sz="4" w:space="0" w:color="auto"/>
              <w:right w:val="single" w:sz="4" w:space="0" w:color="auto"/>
            </w:tcBorders>
            <w:hideMark/>
          </w:tcPr>
          <w:p w14:paraId="086B9A15"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Cautionary notes</w:t>
            </w:r>
          </w:p>
        </w:tc>
        <w:tc>
          <w:tcPr>
            <w:tcW w:w="3477" w:type="dxa"/>
            <w:gridSpan w:val="2"/>
            <w:tcBorders>
              <w:top w:val="single" w:sz="4" w:space="0" w:color="auto"/>
              <w:left w:val="single" w:sz="4" w:space="0" w:color="auto"/>
              <w:bottom w:val="single" w:sz="4" w:space="0" w:color="auto"/>
              <w:right w:val="single" w:sz="4" w:space="0" w:color="auto"/>
            </w:tcBorders>
            <w:hideMark/>
          </w:tcPr>
          <w:p w14:paraId="2302D153"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26150</w:t>
            </w:r>
          </w:p>
        </w:tc>
      </w:tr>
      <w:tr w:rsidR="009C60C1" w:rsidRPr="009C60C1" w14:paraId="349B8263"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33F2490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8</w:t>
            </w:r>
          </w:p>
        </w:tc>
        <w:tc>
          <w:tcPr>
            <w:tcW w:w="3978" w:type="dxa"/>
            <w:gridSpan w:val="2"/>
            <w:tcBorders>
              <w:top w:val="single" w:sz="4" w:space="0" w:color="auto"/>
              <w:left w:val="single" w:sz="4" w:space="0" w:color="auto"/>
              <w:bottom w:val="single" w:sz="4" w:space="0" w:color="auto"/>
              <w:right w:val="single" w:sz="4" w:space="0" w:color="auto"/>
            </w:tcBorders>
            <w:hideMark/>
          </w:tcPr>
          <w:p w14:paraId="70E74BF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Ships’ routeing systems and ferry routes</w:t>
            </w:r>
          </w:p>
        </w:tc>
        <w:tc>
          <w:tcPr>
            <w:tcW w:w="3477" w:type="dxa"/>
            <w:gridSpan w:val="2"/>
            <w:tcBorders>
              <w:top w:val="single" w:sz="4" w:space="0" w:color="auto"/>
              <w:left w:val="single" w:sz="4" w:space="0" w:color="auto"/>
              <w:bottom w:val="single" w:sz="4" w:space="0" w:color="auto"/>
              <w:right w:val="single" w:sz="4" w:space="0" w:color="auto"/>
            </w:tcBorders>
            <w:hideMark/>
          </w:tcPr>
          <w:p w14:paraId="7459D05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25010-25060</w:t>
            </w:r>
          </w:p>
        </w:tc>
      </w:tr>
      <w:tr w:rsidR="009C60C1" w:rsidRPr="009C60C1" w14:paraId="314DD343"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4CE5DA85"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9</w:t>
            </w:r>
          </w:p>
        </w:tc>
        <w:tc>
          <w:tcPr>
            <w:tcW w:w="3978" w:type="dxa"/>
            <w:gridSpan w:val="2"/>
            <w:tcBorders>
              <w:top w:val="single" w:sz="4" w:space="0" w:color="auto"/>
              <w:left w:val="single" w:sz="4" w:space="0" w:color="auto"/>
              <w:bottom w:val="single" w:sz="4" w:space="0" w:color="auto"/>
              <w:right w:val="single" w:sz="4" w:space="0" w:color="auto"/>
            </w:tcBorders>
            <w:hideMark/>
          </w:tcPr>
          <w:p w14:paraId="28FCEFE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Archipelagic sea lanes</w:t>
            </w:r>
          </w:p>
        </w:tc>
        <w:tc>
          <w:tcPr>
            <w:tcW w:w="3477" w:type="dxa"/>
            <w:gridSpan w:val="2"/>
            <w:tcBorders>
              <w:top w:val="single" w:sz="4" w:space="0" w:color="auto"/>
              <w:left w:val="single" w:sz="4" w:space="0" w:color="auto"/>
              <w:bottom w:val="single" w:sz="4" w:space="0" w:color="auto"/>
              <w:right w:val="single" w:sz="4" w:space="0" w:color="auto"/>
            </w:tcBorders>
            <w:hideMark/>
          </w:tcPr>
          <w:p w14:paraId="0A8BD3E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26260</w:t>
            </w:r>
          </w:p>
        </w:tc>
      </w:tr>
      <w:tr w:rsidR="009C60C1" w:rsidRPr="009C60C1" w14:paraId="5CAD472B" w14:textId="77777777" w:rsidTr="009C60C1">
        <w:tc>
          <w:tcPr>
            <w:tcW w:w="1786" w:type="dxa"/>
            <w:gridSpan w:val="2"/>
            <w:tcBorders>
              <w:top w:val="single" w:sz="4" w:space="0" w:color="auto"/>
              <w:left w:val="single" w:sz="4" w:space="0" w:color="auto"/>
              <w:bottom w:val="single" w:sz="4" w:space="0" w:color="auto"/>
              <w:right w:val="single" w:sz="4" w:space="0" w:color="auto"/>
            </w:tcBorders>
            <w:hideMark/>
          </w:tcPr>
          <w:p w14:paraId="11AE729B"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10</w:t>
            </w:r>
          </w:p>
        </w:tc>
        <w:tc>
          <w:tcPr>
            <w:tcW w:w="3978" w:type="dxa"/>
            <w:gridSpan w:val="2"/>
            <w:tcBorders>
              <w:top w:val="single" w:sz="4" w:space="0" w:color="auto"/>
              <w:left w:val="single" w:sz="4" w:space="0" w:color="auto"/>
              <w:bottom w:val="single" w:sz="4" w:space="0" w:color="auto"/>
              <w:right w:val="single" w:sz="4" w:space="0" w:color="auto"/>
            </w:tcBorders>
            <w:hideMark/>
          </w:tcPr>
          <w:p w14:paraId="6C6F5FC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18"/>
                <w:lang w:eastAsia="de-DE"/>
              </w:rPr>
              <w:t>Miscellaneous</w:t>
            </w:r>
          </w:p>
        </w:tc>
        <w:tc>
          <w:tcPr>
            <w:tcW w:w="3477" w:type="dxa"/>
            <w:gridSpan w:val="2"/>
            <w:tcBorders>
              <w:top w:val="single" w:sz="4" w:space="0" w:color="auto"/>
              <w:left w:val="single" w:sz="4" w:space="0" w:color="auto"/>
              <w:bottom w:val="single" w:sz="4" w:space="0" w:color="auto"/>
              <w:right w:val="single" w:sz="4" w:space="0" w:color="auto"/>
            </w:tcBorders>
            <w:hideMark/>
          </w:tcPr>
          <w:p w14:paraId="07BB1DDB" w14:textId="77777777" w:rsidR="009C60C1" w:rsidRPr="009C60C1" w:rsidRDefault="009C60C1" w:rsidP="009C60C1">
            <w:pPr>
              <w:autoSpaceDE w:val="0"/>
              <w:autoSpaceDN w:val="0"/>
              <w:adjustRightInd w:val="0"/>
              <w:contextualSpacing/>
              <w:rPr>
                <w:rFonts w:cs="Arial"/>
                <w:szCs w:val="18"/>
                <w:lang w:eastAsia="de-DE"/>
              </w:rPr>
            </w:pPr>
            <w:r w:rsidRPr="009C60C1">
              <w:rPr>
                <w:rFonts w:cs="Arial"/>
                <w:szCs w:val="18"/>
                <w:lang w:eastAsia="de-DE"/>
              </w:rPr>
              <w:t>Switches on and off all not</w:t>
            </w:r>
          </w:p>
          <w:p w14:paraId="30752111" w14:textId="21936725" w:rsidR="009C60C1" w:rsidRPr="009C60C1" w:rsidRDefault="009C60C1" w:rsidP="009C60C1">
            <w:pPr>
              <w:autoSpaceDE w:val="0"/>
              <w:autoSpaceDN w:val="0"/>
              <w:adjustRightInd w:val="0"/>
              <w:contextualSpacing/>
              <w:rPr>
                <w:rFonts w:cs="Arial"/>
                <w:szCs w:val="18"/>
                <w:lang w:eastAsia="de-DE"/>
              </w:rPr>
            </w:pPr>
            <w:r w:rsidRPr="009C60C1">
              <w:rPr>
                <w:rFonts w:cs="Arial"/>
                <w:szCs w:val="18"/>
                <w:lang w:eastAsia="de-DE"/>
              </w:rPr>
              <w:t xml:space="preserve">covered </w:t>
            </w:r>
            <w:r w:rsidR="00C478C1">
              <w:rPr>
                <w:rFonts w:cs="Arial" w:hint="eastAsia"/>
                <w:szCs w:val="18"/>
              </w:rPr>
              <w:t>features</w:t>
            </w:r>
            <w:r w:rsidRPr="009C60C1">
              <w:rPr>
                <w:rFonts w:cs="Arial"/>
                <w:szCs w:val="18"/>
                <w:lang w:eastAsia="de-DE"/>
              </w:rPr>
              <w:t xml:space="preserve"> by viewing group</w:t>
            </w:r>
          </w:p>
          <w:p w14:paraId="1882601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18"/>
                <w:lang w:eastAsia="de-DE"/>
              </w:rPr>
              <w:t>layers 20000-29999</w:t>
            </w:r>
          </w:p>
        </w:tc>
      </w:tr>
      <w:tr w:rsidR="009C60C1" w:rsidRPr="009C60C1" w14:paraId="79C012C4" w14:textId="77777777" w:rsidTr="009C60C1">
        <w:trPr>
          <w:cantSplit/>
        </w:trPr>
        <w:tc>
          <w:tcPr>
            <w:tcW w:w="9241" w:type="dxa"/>
            <w:gridSpan w:val="6"/>
            <w:tcBorders>
              <w:top w:val="single" w:sz="4" w:space="0" w:color="auto"/>
              <w:left w:val="single" w:sz="4" w:space="0" w:color="auto"/>
              <w:bottom w:val="single" w:sz="4" w:space="0" w:color="auto"/>
              <w:right w:val="single" w:sz="4" w:space="0" w:color="auto"/>
            </w:tcBorders>
            <w:shd w:val="clear" w:color="auto" w:fill="C0C0C0"/>
            <w:hideMark/>
          </w:tcPr>
          <w:p w14:paraId="7E901D46"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 xml:space="preserve">Other </w:t>
            </w:r>
          </w:p>
        </w:tc>
      </w:tr>
      <w:tr w:rsidR="009C60C1" w:rsidRPr="009C60C1" w14:paraId="415FEAD4"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589CF1A5"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11</w:t>
            </w:r>
          </w:p>
        </w:tc>
        <w:tc>
          <w:tcPr>
            <w:tcW w:w="4002" w:type="dxa"/>
            <w:gridSpan w:val="2"/>
            <w:tcBorders>
              <w:top w:val="single" w:sz="4" w:space="0" w:color="auto"/>
              <w:left w:val="single" w:sz="4" w:space="0" w:color="auto"/>
              <w:bottom w:val="single" w:sz="4" w:space="0" w:color="auto"/>
              <w:right w:val="single" w:sz="4" w:space="0" w:color="auto"/>
            </w:tcBorders>
            <w:hideMark/>
          </w:tcPr>
          <w:p w14:paraId="17EF3E4E"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Spot soundings</w:t>
            </w:r>
          </w:p>
        </w:tc>
        <w:tc>
          <w:tcPr>
            <w:tcW w:w="3483" w:type="dxa"/>
            <w:gridSpan w:val="3"/>
            <w:tcBorders>
              <w:top w:val="single" w:sz="4" w:space="0" w:color="auto"/>
              <w:left w:val="single" w:sz="4" w:space="0" w:color="auto"/>
              <w:bottom w:val="single" w:sz="4" w:space="0" w:color="auto"/>
              <w:right w:val="single" w:sz="4" w:space="0" w:color="auto"/>
            </w:tcBorders>
            <w:hideMark/>
          </w:tcPr>
          <w:p w14:paraId="5035F75F"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33010</w:t>
            </w:r>
          </w:p>
        </w:tc>
      </w:tr>
      <w:tr w:rsidR="009C60C1" w:rsidRPr="009C60C1" w14:paraId="22A778A3"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17C08F66"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12</w:t>
            </w:r>
          </w:p>
        </w:tc>
        <w:tc>
          <w:tcPr>
            <w:tcW w:w="4002" w:type="dxa"/>
            <w:gridSpan w:val="2"/>
            <w:tcBorders>
              <w:top w:val="single" w:sz="4" w:space="0" w:color="auto"/>
              <w:left w:val="single" w:sz="4" w:space="0" w:color="auto"/>
              <w:bottom w:val="single" w:sz="4" w:space="0" w:color="auto"/>
              <w:right w:val="single" w:sz="4" w:space="0" w:color="auto"/>
            </w:tcBorders>
            <w:hideMark/>
          </w:tcPr>
          <w:p w14:paraId="514A015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Submarine cables and pipelines</w:t>
            </w:r>
          </w:p>
        </w:tc>
        <w:tc>
          <w:tcPr>
            <w:tcW w:w="3483" w:type="dxa"/>
            <w:gridSpan w:val="3"/>
            <w:tcBorders>
              <w:top w:val="single" w:sz="4" w:space="0" w:color="auto"/>
              <w:left w:val="single" w:sz="4" w:space="0" w:color="auto"/>
              <w:bottom w:val="single" w:sz="4" w:space="0" w:color="auto"/>
              <w:right w:val="single" w:sz="4" w:space="0" w:color="auto"/>
            </w:tcBorders>
            <w:hideMark/>
          </w:tcPr>
          <w:p w14:paraId="1F23274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34030, 34070</w:t>
            </w:r>
          </w:p>
        </w:tc>
      </w:tr>
      <w:tr w:rsidR="009C60C1" w:rsidRPr="009C60C1" w14:paraId="6D9C9149"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0DCBB985"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lastRenderedPageBreak/>
              <w:t>13</w:t>
            </w:r>
          </w:p>
        </w:tc>
        <w:tc>
          <w:tcPr>
            <w:tcW w:w="4002" w:type="dxa"/>
            <w:gridSpan w:val="2"/>
            <w:tcBorders>
              <w:top w:val="single" w:sz="4" w:space="0" w:color="auto"/>
              <w:left w:val="single" w:sz="4" w:space="0" w:color="auto"/>
              <w:bottom w:val="single" w:sz="4" w:space="0" w:color="auto"/>
              <w:right w:val="single" w:sz="4" w:space="0" w:color="auto"/>
            </w:tcBorders>
            <w:hideMark/>
          </w:tcPr>
          <w:p w14:paraId="5B98CE8C"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All isolated dangers</w:t>
            </w:r>
          </w:p>
        </w:tc>
        <w:tc>
          <w:tcPr>
            <w:tcW w:w="3483" w:type="dxa"/>
            <w:gridSpan w:val="3"/>
            <w:tcBorders>
              <w:top w:val="single" w:sz="4" w:space="0" w:color="auto"/>
              <w:left w:val="single" w:sz="4" w:space="0" w:color="auto"/>
              <w:bottom w:val="single" w:sz="4" w:space="0" w:color="auto"/>
              <w:right w:val="single" w:sz="4" w:space="0" w:color="auto"/>
            </w:tcBorders>
            <w:hideMark/>
          </w:tcPr>
          <w:p w14:paraId="1038C9A6"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34050, 34051</w:t>
            </w:r>
          </w:p>
        </w:tc>
      </w:tr>
      <w:tr w:rsidR="009C60C1" w:rsidRPr="009C60C1" w14:paraId="215E34DD"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2A7E8F43"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14</w:t>
            </w:r>
          </w:p>
        </w:tc>
        <w:tc>
          <w:tcPr>
            <w:tcW w:w="4002" w:type="dxa"/>
            <w:gridSpan w:val="2"/>
            <w:tcBorders>
              <w:top w:val="single" w:sz="4" w:space="0" w:color="auto"/>
              <w:left w:val="single" w:sz="4" w:space="0" w:color="auto"/>
              <w:bottom w:val="single" w:sz="4" w:space="0" w:color="auto"/>
              <w:right w:val="single" w:sz="4" w:space="0" w:color="auto"/>
            </w:tcBorders>
            <w:hideMark/>
          </w:tcPr>
          <w:p w14:paraId="544ACCFD"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Magnetic variation</w:t>
            </w:r>
          </w:p>
        </w:tc>
        <w:tc>
          <w:tcPr>
            <w:tcW w:w="3483" w:type="dxa"/>
            <w:gridSpan w:val="3"/>
            <w:tcBorders>
              <w:top w:val="single" w:sz="4" w:space="0" w:color="auto"/>
              <w:left w:val="single" w:sz="4" w:space="0" w:color="auto"/>
              <w:bottom w:val="single" w:sz="4" w:space="0" w:color="auto"/>
              <w:right w:val="single" w:sz="4" w:space="0" w:color="auto"/>
            </w:tcBorders>
            <w:hideMark/>
          </w:tcPr>
          <w:p w14:paraId="54A6E2F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31080</w:t>
            </w:r>
          </w:p>
        </w:tc>
      </w:tr>
      <w:tr w:rsidR="009C60C1" w:rsidRPr="009C60C1" w14:paraId="45D756BB"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361EC3EC"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15</w:t>
            </w:r>
          </w:p>
        </w:tc>
        <w:tc>
          <w:tcPr>
            <w:tcW w:w="4002" w:type="dxa"/>
            <w:gridSpan w:val="2"/>
            <w:tcBorders>
              <w:top w:val="single" w:sz="4" w:space="0" w:color="auto"/>
              <w:left w:val="single" w:sz="4" w:space="0" w:color="auto"/>
              <w:bottom w:val="single" w:sz="4" w:space="0" w:color="auto"/>
              <w:right w:val="single" w:sz="4" w:space="0" w:color="auto"/>
            </w:tcBorders>
            <w:hideMark/>
          </w:tcPr>
          <w:p w14:paraId="554F1311"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Depth contours</w:t>
            </w:r>
          </w:p>
        </w:tc>
        <w:tc>
          <w:tcPr>
            <w:tcW w:w="3483" w:type="dxa"/>
            <w:gridSpan w:val="3"/>
            <w:tcBorders>
              <w:top w:val="single" w:sz="4" w:space="0" w:color="auto"/>
              <w:left w:val="single" w:sz="4" w:space="0" w:color="auto"/>
              <w:bottom w:val="single" w:sz="4" w:space="0" w:color="auto"/>
              <w:right w:val="single" w:sz="4" w:space="0" w:color="auto"/>
            </w:tcBorders>
            <w:hideMark/>
          </w:tcPr>
          <w:p w14:paraId="559B675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szCs w:val="22"/>
              </w:rPr>
              <w:t>33020</w:t>
            </w:r>
          </w:p>
        </w:tc>
      </w:tr>
      <w:tr w:rsidR="009C60C1" w:rsidRPr="009C60C1" w14:paraId="4BA1CDBD"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712728A2"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16</w:t>
            </w:r>
          </w:p>
        </w:tc>
        <w:tc>
          <w:tcPr>
            <w:tcW w:w="4002" w:type="dxa"/>
            <w:gridSpan w:val="2"/>
            <w:tcBorders>
              <w:top w:val="single" w:sz="4" w:space="0" w:color="auto"/>
              <w:left w:val="single" w:sz="4" w:space="0" w:color="auto"/>
              <w:bottom w:val="single" w:sz="4" w:space="0" w:color="auto"/>
              <w:right w:val="single" w:sz="4" w:space="0" w:color="auto"/>
            </w:tcBorders>
            <w:hideMark/>
          </w:tcPr>
          <w:p w14:paraId="064ED3DA"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Seabed</w:t>
            </w:r>
          </w:p>
        </w:tc>
        <w:tc>
          <w:tcPr>
            <w:tcW w:w="3483" w:type="dxa"/>
            <w:gridSpan w:val="3"/>
            <w:tcBorders>
              <w:top w:val="single" w:sz="4" w:space="0" w:color="auto"/>
              <w:left w:val="single" w:sz="4" w:space="0" w:color="auto"/>
              <w:bottom w:val="single" w:sz="4" w:space="0" w:color="auto"/>
              <w:right w:val="single" w:sz="4" w:space="0" w:color="auto"/>
            </w:tcBorders>
            <w:hideMark/>
          </w:tcPr>
          <w:p w14:paraId="1922158F"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34010, 34020, 33040</w:t>
            </w:r>
          </w:p>
        </w:tc>
      </w:tr>
      <w:tr w:rsidR="009C60C1" w:rsidRPr="009C60C1" w14:paraId="199CED68"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195EADBE"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17</w:t>
            </w:r>
          </w:p>
        </w:tc>
        <w:tc>
          <w:tcPr>
            <w:tcW w:w="4002" w:type="dxa"/>
            <w:gridSpan w:val="2"/>
            <w:tcBorders>
              <w:top w:val="single" w:sz="4" w:space="0" w:color="auto"/>
              <w:left w:val="single" w:sz="4" w:space="0" w:color="auto"/>
              <w:bottom w:val="single" w:sz="4" w:space="0" w:color="auto"/>
              <w:right w:val="single" w:sz="4" w:space="0" w:color="auto"/>
            </w:tcBorders>
            <w:hideMark/>
          </w:tcPr>
          <w:p w14:paraId="603C22F2"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Tidal</w:t>
            </w:r>
          </w:p>
        </w:tc>
        <w:tc>
          <w:tcPr>
            <w:tcW w:w="3483" w:type="dxa"/>
            <w:gridSpan w:val="3"/>
            <w:tcBorders>
              <w:top w:val="single" w:sz="4" w:space="0" w:color="auto"/>
              <w:left w:val="single" w:sz="4" w:space="0" w:color="auto"/>
              <w:bottom w:val="single" w:sz="4" w:space="0" w:color="auto"/>
              <w:right w:val="single" w:sz="4" w:space="0" w:color="auto"/>
            </w:tcBorders>
            <w:hideMark/>
          </w:tcPr>
          <w:p w14:paraId="7E157E58"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22"/>
              </w:rPr>
              <w:t>33050, 33060</w:t>
            </w:r>
          </w:p>
        </w:tc>
      </w:tr>
      <w:tr w:rsidR="009C60C1" w:rsidRPr="009C60C1" w14:paraId="2B1B2EEE" w14:textId="77777777" w:rsidTr="009C60C1">
        <w:tc>
          <w:tcPr>
            <w:tcW w:w="1756" w:type="dxa"/>
            <w:tcBorders>
              <w:top w:val="single" w:sz="4" w:space="0" w:color="auto"/>
              <w:left w:val="single" w:sz="4" w:space="0" w:color="auto"/>
              <w:bottom w:val="single" w:sz="4" w:space="0" w:color="auto"/>
              <w:right w:val="single" w:sz="4" w:space="0" w:color="auto"/>
            </w:tcBorders>
            <w:hideMark/>
          </w:tcPr>
          <w:p w14:paraId="344C76F0"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18</w:t>
            </w:r>
          </w:p>
        </w:tc>
        <w:tc>
          <w:tcPr>
            <w:tcW w:w="4002" w:type="dxa"/>
            <w:gridSpan w:val="2"/>
            <w:tcBorders>
              <w:top w:val="single" w:sz="4" w:space="0" w:color="auto"/>
              <w:left w:val="single" w:sz="4" w:space="0" w:color="auto"/>
              <w:bottom w:val="single" w:sz="4" w:space="0" w:color="auto"/>
              <w:right w:val="single" w:sz="4" w:space="0" w:color="auto"/>
            </w:tcBorders>
            <w:hideMark/>
          </w:tcPr>
          <w:p w14:paraId="747BABF4" w14:textId="77777777" w:rsidR="009C60C1" w:rsidRPr="009C60C1" w:rsidRDefault="009C60C1" w:rsidP="009C60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szCs w:val="22"/>
              </w:rPr>
            </w:pPr>
            <w:r w:rsidRPr="009C60C1">
              <w:rPr>
                <w:rFonts w:cs="Arial"/>
                <w:szCs w:val="18"/>
                <w:lang w:eastAsia="de-DE"/>
              </w:rPr>
              <w:t>Miscellaneous</w:t>
            </w:r>
          </w:p>
        </w:tc>
        <w:tc>
          <w:tcPr>
            <w:tcW w:w="3483" w:type="dxa"/>
            <w:gridSpan w:val="3"/>
            <w:tcBorders>
              <w:top w:val="single" w:sz="4" w:space="0" w:color="auto"/>
              <w:left w:val="single" w:sz="4" w:space="0" w:color="auto"/>
              <w:bottom w:val="single" w:sz="4" w:space="0" w:color="auto"/>
              <w:right w:val="single" w:sz="4" w:space="0" w:color="auto"/>
            </w:tcBorders>
            <w:hideMark/>
          </w:tcPr>
          <w:p w14:paraId="47809684" w14:textId="2EE8C20C" w:rsidR="009C60C1" w:rsidRPr="009C60C1" w:rsidRDefault="009C60C1" w:rsidP="00C478C1">
            <w:pP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rPr>
            </w:pPr>
            <w:r w:rsidRPr="009C60C1">
              <w:rPr>
                <w:rFonts w:cs="Arial"/>
              </w:rPr>
              <w:t xml:space="preserve">Switches on and off all not covered </w:t>
            </w:r>
            <w:r w:rsidR="00C478C1">
              <w:rPr>
                <w:rFonts w:cs="Arial" w:hint="eastAsia"/>
              </w:rPr>
              <w:t>features</w:t>
            </w:r>
            <w:r w:rsidRPr="009C60C1">
              <w:rPr>
                <w:rFonts w:cs="Arial"/>
              </w:rPr>
              <w:t xml:space="preserve"> by viewing group layers </w:t>
            </w:r>
            <w:r w:rsidRPr="009C60C1">
              <w:rPr>
                <w:rFonts w:cs="Arial"/>
                <w:color w:val="FF0101"/>
                <w:szCs w:val="18"/>
                <w:lang w:eastAsia="de-DE"/>
              </w:rPr>
              <w:t xml:space="preserve"> </w:t>
            </w:r>
            <w:r w:rsidRPr="009C60C1">
              <w:rPr>
                <w:rFonts w:cs="Arial"/>
                <w:szCs w:val="18"/>
                <w:lang w:eastAsia="de-DE"/>
              </w:rPr>
              <w:t>30000-39999</w:t>
            </w:r>
            <w:r w:rsidRPr="009C60C1">
              <w:rPr>
                <w:rFonts w:cs="Arial"/>
              </w:rPr>
              <w:t xml:space="preserve"> or not covered cases by independent mariner selections (see 10.3.4.4)</w:t>
            </w:r>
          </w:p>
        </w:tc>
      </w:tr>
    </w:tbl>
    <w:p w14:paraId="562E70FC" w14:textId="77777777" w:rsidR="009C60C1" w:rsidRDefault="009C60C1" w:rsidP="009C60C1">
      <w:pPr>
        <w:pBdr>
          <w:top w:val="single" w:sz="6" w:space="0" w:color="FFFFFF"/>
          <w:left w:val="single" w:sz="6" w:space="0" w:color="FFFFFF"/>
          <w:bottom w:val="single" w:sz="6" w:space="0" w:color="FFFFFF"/>
          <w:right w:val="single" w:sz="6" w:space="0" w:color="FFFFFF"/>
        </w:pBdr>
        <w:tabs>
          <w:tab w:val="left" w:pos="-1440"/>
          <w:tab w:val="left" w:pos="0"/>
          <w:tab w:val="left" w:pos="720"/>
          <w:tab w:val="left" w:pos="993"/>
          <w:tab w:val="left" w:pos="1440"/>
          <w:tab w:val="left" w:pos="2160"/>
          <w:tab w:val="left" w:pos="2880"/>
          <w:tab w:val="left" w:pos="3600"/>
          <w:tab w:val="left" w:pos="4320"/>
          <w:tab w:val="left" w:pos="4680"/>
        </w:tabs>
        <w:rPr>
          <w:rFonts w:cs="Arial"/>
          <w:sz w:val="22"/>
          <w:szCs w:val="22"/>
        </w:rPr>
      </w:pPr>
    </w:p>
    <w:p w14:paraId="0B74F4A5" w14:textId="3E165676" w:rsidR="00EB3949" w:rsidRDefault="002E3794" w:rsidP="00EB3949">
      <w:pPr>
        <w:rPr>
          <w:b/>
          <w:lang w:eastAsia="en-US"/>
        </w:rPr>
      </w:pPr>
      <w:r>
        <w:rPr>
          <w:b/>
          <w:lang w:eastAsia="en-US"/>
        </w:rPr>
        <w:t>C2</w:t>
      </w:r>
      <w:r w:rsidR="00EB3949">
        <w:rPr>
          <w:b/>
          <w:lang w:eastAsia="en-US"/>
        </w:rPr>
        <w:t>.9</w:t>
      </w:r>
      <w:r w:rsidR="00EB3949">
        <w:rPr>
          <w:b/>
          <w:lang w:eastAsia="en-US"/>
        </w:rPr>
        <w:tab/>
        <w:t>Display of features – Date Dependent and Display Scale</w:t>
      </w:r>
    </w:p>
    <w:p w14:paraId="6F33612A" w14:textId="6157C360" w:rsidR="00162573" w:rsidRDefault="002E3794" w:rsidP="00EB3949">
      <w:pPr>
        <w:rPr>
          <w:b/>
          <w:lang w:eastAsia="en-US"/>
        </w:rPr>
      </w:pPr>
      <w:r>
        <w:rPr>
          <w:b/>
          <w:lang w:eastAsia="en-US"/>
        </w:rPr>
        <w:t>C2</w:t>
      </w:r>
      <w:r w:rsidR="00162573">
        <w:rPr>
          <w:b/>
          <w:lang w:eastAsia="en-US"/>
        </w:rPr>
        <w:t>.9.1</w:t>
      </w:r>
      <w:r w:rsidR="00162573">
        <w:rPr>
          <w:b/>
          <w:lang w:eastAsia="en-US"/>
        </w:rPr>
        <w:tab/>
      </w:r>
      <w:r w:rsidR="00162573">
        <w:rPr>
          <w:b/>
          <w:lang w:eastAsia="en-US"/>
        </w:rPr>
        <w:tab/>
        <w:t>Date dependent ENC Features</w:t>
      </w:r>
    </w:p>
    <w:p w14:paraId="638732B8" w14:textId="3C26067B" w:rsidR="00162573" w:rsidRPr="00162573" w:rsidRDefault="00162573" w:rsidP="00162573">
      <w:pPr>
        <w:autoSpaceDE w:val="0"/>
        <w:autoSpaceDN w:val="0"/>
        <w:adjustRightInd w:val="0"/>
        <w:contextualSpacing/>
        <w:rPr>
          <w:rFonts w:eastAsia="Calibri" w:cs="Arial"/>
          <w:szCs w:val="22"/>
          <w:lang w:eastAsia="en-GB"/>
        </w:rPr>
      </w:pPr>
      <w:r w:rsidRPr="00162573">
        <w:rPr>
          <w:rFonts w:eastAsia="Calibri" w:cs="Arial"/>
          <w:szCs w:val="22"/>
        </w:rPr>
        <w:t xml:space="preserve">There are a number of </w:t>
      </w:r>
      <w:r w:rsidR="00C478C1">
        <w:rPr>
          <w:rFonts w:eastAsiaTheme="minorEastAsia" w:cs="Arial" w:hint="eastAsia"/>
          <w:szCs w:val="22"/>
        </w:rPr>
        <w:t>features</w:t>
      </w:r>
      <w:r w:rsidRPr="00162573">
        <w:rPr>
          <w:rFonts w:eastAsia="Calibri" w:cs="Arial"/>
          <w:szCs w:val="22"/>
        </w:rPr>
        <w:t xml:space="preserve"> within the Marine environment, which are seasonal, such as racing buoys. These </w:t>
      </w:r>
      <w:r w:rsidR="00C478C1">
        <w:rPr>
          <w:rFonts w:eastAsiaTheme="minorEastAsia" w:cs="Arial" w:hint="eastAsia"/>
          <w:szCs w:val="22"/>
        </w:rPr>
        <w:t>features</w:t>
      </w:r>
      <w:r w:rsidRPr="00162573">
        <w:rPr>
          <w:rFonts w:eastAsia="Calibri" w:cs="Arial"/>
          <w:szCs w:val="22"/>
        </w:rPr>
        <w:t xml:space="preserve"> are only to be displ</w:t>
      </w:r>
      <w:r w:rsidR="00BD4AB8">
        <w:rPr>
          <w:rFonts w:eastAsia="Calibri" w:cs="Arial"/>
          <w:szCs w:val="22"/>
        </w:rPr>
        <w:t>ayed over a certain period, S-101</w:t>
      </w:r>
      <w:r w:rsidRPr="00162573">
        <w:rPr>
          <w:rFonts w:eastAsia="Calibri" w:cs="Arial"/>
          <w:szCs w:val="22"/>
        </w:rPr>
        <w:t xml:space="preserve"> uses the </w:t>
      </w:r>
      <w:r w:rsidR="00BD4AB8">
        <w:rPr>
          <w:rFonts w:eastAsia="Calibri" w:cs="Arial"/>
          <w:szCs w:val="22"/>
        </w:rPr>
        <w:t xml:space="preserve">complex </w:t>
      </w:r>
      <w:proofErr w:type="spellStart"/>
      <w:r w:rsidR="00BD4AB8">
        <w:rPr>
          <w:rFonts w:eastAsia="Calibri" w:cs="Arial"/>
          <w:szCs w:val="22"/>
        </w:rPr>
        <w:t>attritue</w:t>
      </w:r>
      <w:proofErr w:type="spellEnd"/>
      <w:r w:rsidR="00BD4AB8">
        <w:rPr>
          <w:rFonts w:eastAsia="Calibri" w:cs="Arial"/>
          <w:szCs w:val="22"/>
        </w:rPr>
        <w:t xml:space="preserve"> </w:t>
      </w:r>
      <w:proofErr w:type="spellStart"/>
      <w:r w:rsidR="00BD4AB8" w:rsidRPr="00BD4AB8">
        <w:rPr>
          <w:rFonts w:eastAsia="Calibri" w:cs="Arial"/>
          <w:b/>
          <w:szCs w:val="22"/>
        </w:rPr>
        <w:t>periodicDateRange</w:t>
      </w:r>
      <w:proofErr w:type="spellEnd"/>
      <w:r w:rsidR="00BD4AB8" w:rsidRPr="00BD4AB8">
        <w:rPr>
          <w:rFonts w:eastAsia="Calibri" w:cs="Arial"/>
          <w:b/>
          <w:szCs w:val="22"/>
        </w:rPr>
        <w:t xml:space="preserve"> </w:t>
      </w:r>
      <w:r w:rsidR="00BD4AB8">
        <w:rPr>
          <w:rFonts w:eastAsia="Calibri" w:cs="Arial"/>
          <w:szCs w:val="22"/>
        </w:rPr>
        <w:t xml:space="preserve">with the sub attributes </w:t>
      </w:r>
      <w:proofErr w:type="spellStart"/>
      <w:r w:rsidR="00BD4AB8" w:rsidRPr="00BD4AB8">
        <w:rPr>
          <w:rFonts w:eastAsia="Calibri" w:cs="Arial"/>
          <w:b/>
          <w:szCs w:val="22"/>
        </w:rPr>
        <w:t>dateStart</w:t>
      </w:r>
      <w:proofErr w:type="spellEnd"/>
      <w:r w:rsidR="00BD4AB8">
        <w:rPr>
          <w:rFonts w:eastAsia="Calibri" w:cs="Arial"/>
          <w:szCs w:val="22"/>
        </w:rPr>
        <w:t xml:space="preserve"> and </w:t>
      </w:r>
      <w:proofErr w:type="spellStart"/>
      <w:r w:rsidR="00BD4AB8" w:rsidRPr="00BD4AB8">
        <w:rPr>
          <w:rFonts w:eastAsia="Calibri" w:cs="Arial"/>
          <w:b/>
          <w:szCs w:val="22"/>
        </w:rPr>
        <w:t>dateEnd</w:t>
      </w:r>
      <w:proofErr w:type="spellEnd"/>
      <w:r w:rsidR="00BD4AB8" w:rsidRPr="00BD4AB8">
        <w:rPr>
          <w:rFonts w:eastAsia="Calibri" w:cs="Arial"/>
          <w:b/>
          <w:szCs w:val="22"/>
        </w:rPr>
        <w:t xml:space="preserve"> </w:t>
      </w:r>
      <w:r w:rsidR="00BD4AB8">
        <w:rPr>
          <w:rFonts w:eastAsia="Calibri" w:cs="Arial"/>
          <w:szCs w:val="22"/>
        </w:rPr>
        <w:t>to indicate the periodic nature of the feature</w:t>
      </w:r>
      <w:r w:rsidRPr="00162573">
        <w:rPr>
          <w:rFonts w:eastAsia="Calibri" w:cs="Arial"/>
          <w:szCs w:val="22"/>
        </w:rPr>
        <w:t xml:space="preserve">. Other </w:t>
      </w:r>
      <w:r w:rsidR="00C478C1">
        <w:rPr>
          <w:rFonts w:eastAsiaTheme="minorEastAsia" w:cs="Arial" w:hint="eastAsia"/>
          <w:szCs w:val="22"/>
        </w:rPr>
        <w:t>features</w:t>
      </w:r>
      <w:r w:rsidRPr="00162573">
        <w:rPr>
          <w:rFonts w:eastAsia="Calibri" w:cs="Arial"/>
          <w:szCs w:val="22"/>
        </w:rPr>
        <w:t xml:space="preserve">, such as traffic separation schemes, use the </w:t>
      </w:r>
      <w:r w:rsidR="00BD4AB8">
        <w:rPr>
          <w:rFonts w:eastAsia="Calibri" w:cs="Arial"/>
          <w:szCs w:val="22"/>
        </w:rPr>
        <w:t xml:space="preserve">complex attribute </w:t>
      </w:r>
      <w:proofErr w:type="spellStart"/>
      <w:r w:rsidR="00BD4AB8" w:rsidRPr="00BD4AB8">
        <w:rPr>
          <w:rFonts w:eastAsia="Calibri" w:cs="Arial"/>
          <w:b/>
          <w:szCs w:val="22"/>
        </w:rPr>
        <w:t>fixedDateRange</w:t>
      </w:r>
      <w:proofErr w:type="spellEnd"/>
      <w:r w:rsidR="00BD4AB8">
        <w:rPr>
          <w:rFonts w:eastAsia="Calibri" w:cs="Arial"/>
          <w:szCs w:val="22"/>
        </w:rPr>
        <w:t xml:space="preserve"> with the sub attributes </w:t>
      </w:r>
      <w:proofErr w:type="spellStart"/>
      <w:r w:rsidR="00BD4AB8" w:rsidRPr="00BD4AB8">
        <w:rPr>
          <w:rFonts w:eastAsia="Calibri" w:cs="Arial"/>
          <w:b/>
          <w:szCs w:val="22"/>
        </w:rPr>
        <w:t>dateStart</w:t>
      </w:r>
      <w:proofErr w:type="spellEnd"/>
      <w:r w:rsidRPr="00BD4AB8">
        <w:rPr>
          <w:rFonts w:eastAsia="Calibri" w:cs="Arial"/>
          <w:b/>
          <w:szCs w:val="22"/>
        </w:rPr>
        <w:t xml:space="preserve"> </w:t>
      </w:r>
      <w:r w:rsidRPr="00162573">
        <w:rPr>
          <w:rFonts w:eastAsia="Calibri" w:cs="Arial"/>
          <w:szCs w:val="22"/>
        </w:rPr>
        <w:t xml:space="preserve">and </w:t>
      </w:r>
      <w:proofErr w:type="spellStart"/>
      <w:r w:rsidR="00BD4AB8" w:rsidRPr="00BD4AB8">
        <w:rPr>
          <w:rFonts w:eastAsia="Calibri" w:cs="Arial"/>
          <w:b/>
          <w:szCs w:val="22"/>
        </w:rPr>
        <w:t>dateEnd</w:t>
      </w:r>
      <w:proofErr w:type="spellEnd"/>
      <w:r w:rsidRPr="00162573">
        <w:rPr>
          <w:rFonts w:eastAsia="Calibri" w:cs="Arial"/>
          <w:szCs w:val="22"/>
        </w:rPr>
        <w:t xml:space="preserve"> to indicate their introduction or removal. In order for the Mariner to receive important changes to traffic separation schemes before the </w:t>
      </w:r>
      <w:proofErr w:type="gramStart"/>
      <w:r w:rsidRPr="00162573">
        <w:rPr>
          <w:rFonts w:eastAsia="Calibri" w:cs="Arial"/>
          <w:szCs w:val="22"/>
        </w:rPr>
        <w:t>event  Hydrographic</w:t>
      </w:r>
      <w:proofErr w:type="gramEnd"/>
      <w:r w:rsidRPr="00162573">
        <w:rPr>
          <w:rFonts w:eastAsia="Calibri" w:cs="Arial"/>
          <w:szCs w:val="22"/>
        </w:rPr>
        <w:t xml:space="preserve"> Offices are required to provide updates or new editions containing the alterations </w:t>
      </w:r>
      <w:r w:rsidRPr="00162573">
        <w:rPr>
          <w:rFonts w:eastAsia="Calibri" w:cs="Arial"/>
          <w:szCs w:val="22"/>
          <w:lang w:eastAsia="en-GB"/>
        </w:rPr>
        <w:t>at least one month before they come into force.</w:t>
      </w:r>
      <w:r w:rsidR="00BD4AB8">
        <w:rPr>
          <w:rFonts w:eastAsia="Calibri" w:cs="Arial"/>
          <w:szCs w:val="22"/>
        </w:rPr>
        <w:t xml:space="preserve"> Any S-101 feature</w:t>
      </w:r>
      <w:r w:rsidRPr="00162573">
        <w:rPr>
          <w:rFonts w:eastAsia="Calibri" w:cs="Arial"/>
          <w:szCs w:val="22"/>
        </w:rPr>
        <w:t xml:space="preserve"> with one of the above</w:t>
      </w:r>
      <w:r w:rsidR="007E56B2">
        <w:rPr>
          <w:rFonts w:eastAsia="Calibri" w:cs="Arial"/>
          <w:szCs w:val="22"/>
        </w:rPr>
        <w:t xml:space="preserve"> complex attributes must</w:t>
      </w:r>
      <w:r w:rsidRPr="00162573">
        <w:rPr>
          <w:rFonts w:eastAsia="Calibri" w:cs="Arial"/>
          <w:szCs w:val="22"/>
        </w:rPr>
        <w:t xml:space="preserve"> not be displayed outside its effective dates unless requested by the Mariner.</w:t>
      </w:r>
    </w:p>
    <w:p w14:paraId="54B1BA33" w14:textId="77777777" w:rsidR="00162573" w:rsidRPr="00162573" w:rsidRDefault="00162573" w:rsidP="00162573">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szCs w:val="22"/>
        </w:rPr>
      </w:pPr>
    </w:p>
    <w:p w14:paraId="41410BF2" w14:textId="1BD6FE24" w:rsidR="00162573" w:rsidRPr="00162573" w:rsidRDefault="00162573" w:rsidP="00162573">
      <w:pPr>
        <w:tabs>
          <w:tab w:val="left" w:pos="540"/>
          <w:tab w:val="left" w:pos="993"/>
          <w:tab w:val="left" w:pos="1080"/>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r w:rsidRPr="00162573">
        <w:rPr>
          <w:rFonts w:eastAsia="Calibri" w:cs="Arial"/>
          <w:szCs w:val="22"/>
        </w:rPr>
        <w:t>To provide the Mariner with effective route planning capabilities and for the look-ahead function dur</w:t>
      </w:r>
      <w:r w:rsidR="007E56B2">
        <w:rPr>
          <w:rFonts w:eastAsia="Calibri" w:cs="Arial"/>
          <w:szCs w:val="22"/>
        </w:rPr>
        <w:t>ing route monitoring ECDIS must</w:t>
      </w:r>
      <w:r w:rsidRPr="00162573">
        <w:rPr>
          <w:rFonts w:eastAsia="Calibri" w:cs="Arial"/>
          <w:szCs w:val="22"/>
        </w:rPr>
        <w:t xml:space="preserve"> display date dependent chart data based on a Mariner selected date or date range (start viewing date and end viewing date). </w:t>
      </w:r>
    </w:p>
    <w:p w14:paraId="77741F73" w14:textId="77777777" w:rsidR="00162573" w:rsidRPr="00162573" w:rsidRDefault="00162573" w:rsidP="00162573">
      <w:pPr>
        <w:tabs>
          <w:tab w:val="left" w:pos="540"/>
          <w:tab w:val="left" w:pos="993"/>
          <w:tab w:val="left" w:pos="1080"/>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p>
    <w:p w14:paraId="3CE76521" w14:textId="60E41670" w:rsidR="00162573" w:rsidRDefault="00162573"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r w:rsidRPr="00162573">
        <w:rPr>
          <w:rFonts w:eastAsia="Calibri" w:cs="Arial"/>
          <w:szCs w:val="22"/>
        </w:rPr>
        <w:t xml:space="preserve">During route planning </w:t>
      </w:r>
      <w:r w:rsidR="007E56B2">
        <w:rPr>
          <w:rFonts w:eastAsia="Calibri" w:cs="Arial"/>
          <w:szCs w:val="22"/>
        </w:rPr>
        <w:t>and monitoring the Mariner must</w:t>
      </w:r>
      <w:r w:rsidRPr="00162573">
        <w:rPr>
          <w:rFonts w:eastAsia="Calibri" w:cs="Arial"/>
          <w:szCs w:val="22"/>
        </w:rPr>
        <w:t xml:space="preserve"> be able to select a date or date range to display all date dependent chart </w:t>
      </w:r>
      <w:r w:rsidR="00C478C1">
        <w:rPr>
          <w:rFonts w:eastAsiaTheme="minorEastAsia" w:cs="Arial" w:hint="eastAsia"/>
          <w:szCs w:val="22"/>
        </w:rPr>
        <w:t>features</w:t>
      </w:r>
      <w:r w:rsidRPr="00162573">
        <w:rPr>
          <w:rFonts w:eastAsia="Calibri" w:cs="Arial"/>
          <w:szCs w:val="22"/>
        </w:rPr>
        <w:t>. The display of date dependent information is indicated by the sy</w:t>
      </w:r>
      <w:r w:rsidR="007E56B2">
        <w:rPr>
          <w:rFonts w:eastAsia="Calibri" w:cs="Arial"/>
          <w:szCs w:val="22"/>
        </w:rPr>
        <w:t xml:space="preserve">mbol </w:t>
      </w:r>
      <w:proofErr w:type="gramStart"/>
      <w:r w:rsidR="007E56B2">
        <w:rPr>
          <w:rFonts w:eastAsia="Calibri" w:cs="Arial"/>
          <w:szCs w:val="22"/>
        </w:rPr>
        <w:t>SY(</w:t>
      </w:r>
      <w:proofErr w:type="gramEnd"/>
      <w:r w:rsidR="007E56B2">
        <w:rPr>
          <w:rFonts w:eastAsia="Calibri" w:cs="Arial"/>
          <w:szCs w:val="22"/>
        </w:rPr>
        <w:t>CHDAT01).</w:t>
      </w:r>
    </w:p>
    <w:p w14:paraId="1B1D0F91" w14:textId="77777777" w:rsidR="007E56B2" w:rsidRDefault="007E56B2"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p>
    <w:p w14:paraId="44EADD8E" w14:textId="401E205B" w:rsidR="007E56B2" w:rsidRPr="00162573" w:rsidRDefault="007E56B2" w:rsidP="007E56B2">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rPr>
          <w:rFonts w:eastAsia="Calibri" w:cs="Arial"/>
          <w:szCs w:val="22"/>
        </w:rPr>
      </w:pPr>
      <w:r w:rsidRPr="007E56B2">
        <w:rPr>
          <w:rFonts w:eastAsia="Calibri" w:cs="Arial"/>
          <w:szCs w:val="22"/>
        </w:rPr>
        <w:t xml:space="preserve">All </w:t>
      </w:r>
      <w:r w:rsidR="00C478C1">
        <w:rPr>
          <w:rFonts w:eastAsiaTheme="minorEastAsia" w:cs="Arial" w:hint="eastAsia"/>
          <w:szCs w:val="22"/>
        </w:rPr>
        <w:t>features</w:t>
      </w:r>
      <w:r w:rsidRPr="007E56B2">
        <w:rPr>
          <w:rFonts w:eastAsia="Calibri" w:cs="Arial"/>
          <w:szCs w:val="22"/>
        </w:rPr>
        <w:t xml:space="preserve"> for which an</w:t>
      </w:r>
      <w:r>
        <w:rPr>
          <w:rFonts w:eastAsia="Calibri" w:cs="Arial"/>
          <w:szCs w:val="22"/>
        </w:rPr>
        <w:t xml:space="preserve">y of the values for the complex attributes </w:t>
      </w:r>
      <w:proofErr w:type="spellStart"/>
      <w:r w:rsidRPr="007E56B2">
        <w:rPr>
          <w:rFonts w:eastAsia="Calibri" w:cs="Arial"/>
          <w:b/>
          <w:szCs w:val="22"/>
        </w:rPr>
        <w:t>periodicDateRange</w:t>
      </w:r>
      <w:proofErr w:type="spellEnd"/>
      <w:r>
        <w:rPr>
          <w:rFonts w:eastAsia="Calibri" w:cs="Arial"/>
          <w:szCs w:val="22"/>
        </w:rPr>
        <w:t xml:space="preserve"> and </w:t>
      </w:r>
      <w:proofErr w:type="spellStart"/>
      <w:r w:rsidRPr="007E56B2">
        <w:rPr>
          <w:rFonts w:eastAsia="Calibri" w:cs="Arial"/>
          <w:b/>
          <w:szCs w:val="22"/>
        </w:rPr>
        <w:t>fixedDateRange</w:t>
      </w:r>
      <w:proofErr w:type="spellEnd"/>
      <w:r w:rsidRPr="007E56B2">
        <w:rPr>
          <w:rFonts w:eastAsia="Calibri" w:cs="Arial"/>
          <w:b/>
          <w:szCs w:val="22"/>
        </w:rPr>
        <w:t xml:space="preserve"> </w:t>
      </w:r>
      <w:r w:rsidRPr="007E56B2">
        <w:rPr>
          <w:rFonts w:eastAsia="Calibri" w:cs="Arial"/>
          <w:szCs w:val="22"/>
        </w:rPr>
        <w:t xml:space="preserve">are within the Mariner selected date range </w:t>
      </w:r>
      <w:r w:rsidR="00C478C1">
        <w:rPr>
          <w:rFonts w:eastAsiaTheme="minorEastAsia" w:cs="Arial" w:hint="eastAsia"/>
          <w:szCs w:val="22"/>
        </w:rPr>
        <w:t>should</w:t>
      </w:r>
      <w:r w:rsidRPr="007E56B2">
        <w:rPr>
          <w:rFonts w:eastAsia="Calibri" w:cs="Arial"/>
          <w:szCs w:val="22"/>
        </w:rPr>
        <w:t xml:space="preserve"> be indicated using </w:t>
      </w:r>
      <w:proofErr w:type="gramStart"/>
      <w:r w:rsidRPr="007E56B2">
        <w:rPr>
          <w:rFonts w:eastAsia="Calibri" w:cs="Arial"/>
          <w:szCs w:val="22"/>
        </w:rPr>
        <w:t>SY(</w:t>
      </w:r>
      <w:proofErr w:type="gramEnd"/>
      <w:r w:rsidRPr="007E56B2">
        <w:rPr>
          <w:rFonts w:eastAsia="Calibri" w:cs="Arial"/>
          <w:szCs w:val="22"/>
        </w:rPr>
        <w:t>CHDATD01)</w:t>
      </w:r>
    </w:p>
    <w:p w14:paraId="141F81A0" w14:textId="77777777" w:rsidR="00162573" w:rsidRPr="00162573" w:rsidRDefault="00162573"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p>
    <w:p w14:paraId="17BC9A6A" w14:textId="77777777" w:rsidR="00162573" w:rsidRPr="00162573" w:rsidRDefault="00162573"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r w:rsidRPr="00162573">
        <w:rPr>
          <w:rFonts w:eastAsia="Calibri" w:cs="Arial"/>
          <w:b/>
          <w:bCs/>
          <w:szCs w:val="22"/>
        </w:rPr>
        <w:t>Example:</w:t>
      </w:r>
      <w:r w:rsidRPr="00162573">
        <w:rPr>
          <w:rFonts w:eastAsia="Calibri" w:cs="Arial"/>
          <w:szCs w:val="22"/>
        </w:rPr>
        <w:t xml:space="preserve"> A new traffic separation scheme is coming into effect on </w:t>
      </w:r>
      <w:proofErr w:type="gramStart"/>
      <w:r w:rsidRPr="00162573">
        <w:rPr>
          <w:rFonts w:eastAsia="Calibri" w:cs="Arial"/>
          <w:szCs w:val="22"/>
        </w:rPr>
        <w:t>01.01.2013,</w:t>
      </w:r>
      <w:proofErr w:type="gramEnd"/>
      <w:r w:rsidRPr="00162573">
        <w:rPr>
          <w:rFonts w:eastAsia="Calibri" w:cs="Arial"/>
          <w:szCs w:val="22"/>
        </w:rPr>
        <w:t xml:space="preserve"> it has been encoded by the ENC producer using the attribute date start (DATSTA). The current date is 12.12.2012 and the Mariner is planning a route that will cross this area over the effective start period. </w:t>
      </w:r>
    </w:p>
    <w:p w14:paraId="397C8C55" w14:textId="77777777" w:rsidR="00162573" w:rsidRPr="00162573" w:rsidRDefault="00162573"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Cs w:val="22"/>
        </w:rPr>
      </w:pPr>
    </w:p>
    <w:p w14:paraId="7A2058B7" w14:textId="584F4BC9" w:rsidR="00162573" w:rsidRDefault="00162573"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 w:val="22"/>
          <w:szCs w:val="22"/>
          <w:highlight w:val="yellow"/>
        </w:rPr>
      </w:pPr>
      <w:r w:rsidRPr="00162573">
        <w:rPr>
          <w:rFonts w:eastAsia="Calibri" w:cs="Arial"/>
          <w:szCs w:val="22"/>
        </w:rPr>
        <w:t xml:space="preserve">The ECDIS </w:t>
      </w:r>
      <w:r w:rsidR="003229E1">
        <w:rPr>
          <w:rFonts w:eastAsiaTheme="minorEastAsia" w:cs="Arial" w:hint="eastAsia"/>
          <w:szCs w:val="22"/>
        </w:rPr>
        <w:t>should</w:t>
      </w:r>
      <w:r w:rsidRPr="00162573">
        <w:rPr>
          <w:rFonts w:eastAsia="Calibri" w:cs="Arial"/>
          <w:szCs w:val="22"/>
        </w:rPr>
        <w:t xml:space="preserve"> be capable of providing the Mariner the ability to set the date he will be in the area (02.01.2013) and the system </w:t>
      </w:r>
      <w:r w:rsidR="003229E1">
        <w:rPr>
          <w:rFonts w:eastAsiaTheme="minorEastAsia" w:cs="Arial" w:hint="eastAsia"/>
          <w:szCs w:val="22"/>
        </w:rPr>
        <w:t>should</w:t>
      </w:r>
      <w:r w:rsidRPr="00162573">
        <w:rPr>
          <w:rFonts w:eastAsia="Calibri" w:cs="Arial"/>
          <w:szCs w:val="22"/>
        </w:rPr>
        <w:t xml:space="preserve"> show the new traffic scheme</w:t>
      </w:r>
      <w:r w:rsidRPr="007E56B2">
        <w:rPr>
          <w:rFonts w:eastAsia="Calibri" w:cs="Arial"/>
          <w:sz w:val="22"/>
          <w:szCs w:val="22"/>
        </w:rPr>
        <w:t xml:space="preserve">.    </w:t>
      </w:r>
      <w:r w:rsidRPr="001D1924">
        <w:rPr>
          <w:rFonts w:eastAsia="Calibri" w:cs="Arial"/>
          <w:sz w:val="22"/>
          <w:szCs w:val="22"/>
          <w:highlight w:val="yellow"/>
        </w:rPr>
        <w:t xml:space="preserve">    </w:t>
      </w:r>
    </w:p>
    <w:p w14:paraId="47B851DC" w14:textId="77777777" w:rsidR="007E56B2" w:rsidRDefault="007E56B2"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 w:val="22"/>
          <w:szCs w:val="22"/>
          <w:highlight w:val="yellow"/>
        </w:rPr>
      </w:pPr>
    </w:p>
    <w:p w14:paraId="05293A7E" w14:textId="77777777" w:rsidR="007E56B2" w:rsidRPr="001D1924" w:rsidRDefault="007E56B2" w:rsidP="00162573">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sz w:val="22"/>
          <w:szCs w:val="22"/>
          <w:highlight w:val="yellow"/>
        </w:rPr>
      </w:pPr>
    </w:p>
    <w:p w14:paraId="5DECC204" w14:textId="39B96CC4" w:rsidR="00162573" w:rsidRDefault="002E3794" w:rsidP="00EB3949">
      <w:pPr>
        <w:rPr>
          <w:b/>
          <w:lang w:eastAsia="en-US"/>
        </w:rPr>
      </w:pPr>
      <w:r>
        <w:rPr>
          <w:b/>
          <w:lang w:eastAsia="en-US"/>
        </w:rPr>
        <w:t>C2</w:t>
      </w:r>
      <w:r w:rsidR="007E56B2">
        <w:rPr>
          <w:b/>
          <w:lang w:eastAsia="en-US"/>
        </w:rPr>
        <w:t>.9.2</w:t>
      </w:r>
      <w:r w:rsidR="007E56B2">
        <w:rPr>
          <w:b/>
          <w:lang w:eastAsia="en-US"/>
        </w:rPr>
        <w:tab/>
      </w:r>
      <w:r w:rsidR="007E56B2">
        <w:rPr>
          <w:b/>
          <w:lang w:eastAsia="en-US"/>
        </w:rPr>
        <w:tab/>
        <w:t>Scale-Dependent Features</w:t>
      </w:r>
    </w:p>
    <w:p w14:paraId="75C9F86E" w14:textId="350B91FA"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rPr>
          <w:rFonts w:eastAsia="Calibri" w:cs="Arial"/>
        </w:rPr>
      </w:pPr>
      <w:r w:rsidRPr="007E56B2">
        <w:rPr>
          <w:rFonts w:eastAsia="Calibri" w:cs="Arial"/>
        </w:rPr>
        <w:t xml:space="preserve">To reduce screen clutter most </w:t>
      </w:r>
      <w:r w:rsidR="003229E1">
        <w:rPr>
          <w:rFonts w:eastAsiaTheme="minorEastAsia" w:cs="Arial" w:hint="eastAsia"/>
        </w:rPr>
        <w:t>features</w:t>
      </w:r>
      <w:r w:rsidRPr="007E56B2">
        <w:rPr>
          <w:rFonts w:eastAsia="Calibri" w:cs="Arial"/>
        </w:rPr>
        <w:t xml:space="preserve"> within ENC</w:t>
      </w:r>
      <w:r>
        <w:rPr>
          <w:rFonts w:eastAsia="Calibri" w:cs="Arial"/>
        </w:rPr>
        <w:t xml:space="preserve"> will carry the attribute </w:t>
      </w:r>
      <w:proofErr w:type="spellStart"/>
      <w:r w:rsidRPr="007E56B2">
        <w:rPr>
          <w:rFonts w:eastAsia="Calibri" w:cs="Arial"/>
          <w:b/>
        </w:rPr>
        <w:t>scaleMinimum</w:t>
      </w:r>
      <w:proofErr w:type="spellEnd"/>
      <w:r w:rsidRPr="007E56B2">
        <w:rPr>
          <w:rFonts w:eastAsia="Calibri" w:cs="Arial"/>
        </w:rPr>
        <w:t xml:space="preserve"> to specify the smallest display scale at which they </w:t>
      </w:r>
      <w:r w:rsidR="003229E1">
        <w:rPr>
          <w:rFonts w:eastAsiaTheme="minorEastAsia" w:cs="Arial" w:hint="eastAsia"/>
        </w:rPr>
        <w:t>should</w:t>
      </w:r>
      <w:r w:rsidRPr="007E56B2">
        <w:rPr>
          <w:rFonts w:eastAsia="Calibri" w:cs="Arial"/>
        </w:rPr>
        <w:t xml:space="preserve"> be drawn. </w:t>
      </w:r>
      <w:r>
        <w:rPr>
          <w:rFonts w:eastAsia="Calibri" w:cs="Arial"/>
        </w:rPr>
        <w:t xml:space="preserve">At display scales smaller than </w:t>
      </w:r>
      <w:proofErr w:type="spellStart"/>
      <w:r w:rsidRPr="007E56B2">
        <w:rPr>
          <w:rFonts w:eastAsia="Calibri" w:cs="Arial"/>
          <w:b/>
        </w:rPr>
        <w:t>scaleMinimum</w:t>
      </w:r>
      <w:proofErr w:type="spellEnd"/>
      <w:r>
        <w:rPr>
          <w:rFonts w:eastAsia="Calibri" w:cs="Arial"/>
        </w:rPr>
        <w:t xml:space="preserve"> the feature must</w:t>
      </w:r>
      <w:r w:rsidRPr="007E56B2">
        <w:rPr>
          <w:rFonts w:eastAsia="Calibri" w:cs="Arial"/>
        </w:rPr>
        <w:t xml:space="preserve"> not be drawn. For </w:t>
      </w:r>
      <w:r>
        <w:rPr>
          <w:rFonts w:eastAsia="Calibri" w:cs="Arial"/>
        </w:rPr>
        <w:t xml:space="preserve">example, </w:t>
      </w:r>
      <w:r w:rsidR="003229E1">
        <w:rPr>
          <w:rFonts w:eastAsiaTheme="minorEastAsia" w:cs="Arial" w:hint="eastAsia"/>
        </w:rPr>
        <w:t>a feature</w:t>
      </w:r>
      <w:r>
        <w:rPr>
          <w:rFonts w:eastAsia="Calibri" w:cs="Arial"/>
        </w:rPr>
        <w:t xml:space="preserve"> with a </w:t>
      </w:r>
      <w:proofErr w:type="spellStart"/>
      <w:r w:rsidRPr="007E56B2">
        <w:rPr>
          <w:rFonts w:eastAsia="Calibri" w:cs="Arial"/>
          <w:b/>
        </w:rPr>
        <w:t>scaleMinimum</w:t>
      </w:r>
      <w:proofErr w:type="spellEnd"/>
      <w:r w:rsidRPr="007E56B2">
        <w:rPr>
          <w:rFonts w:eastAsia="Calibri" w:cs="Arial"/>
        </w:rPr>
        <w:t xml:space="preserve"> value of 50,000, indicating a scale of 1/50,000, </w:t>
      </w:r>
      <w:r w:rsidR="003229E1">
        <w:rPr>
          <w:rFonts w:eastAsiaTheme="minorEastAsia" w:cs="Arial" w:hint="eastAsia"/>
        </w:rPr>
        <w:t>should</w:t>
      </w:r>
      <w:r w:rsidRPr="007E56B2">
        <w:rPr>
          <w:rFonts w:eastAsia="Calibri" w:cs="Arial"/>
        </w:rPr>
        <w:t xml:space="preserve"> not be drawn on an ECDIS display of 1/60,000.</w:t>
      </w:r>
    </w:p>
    <w:p w14:paraId="12D0FB0C" w14:textId="0A0D2E96" w:rsidR="007E56B2" w:rsidRDefault="002E3794" w:rsidP="00EB3949">
      <w:pPr>
        <w:rPr>
          <w:b/>
          <w:lang w:eastAsia="en-US"/>
        </w:rPr>
      </w:pPr>
      <w:r>
        <w:rPr>
          <w:b/>
          <w:lang w:eastAsia="en-US"/>
        </w:rPr>
        <w:t>C2</w:t>
      </w:r>
      <w:r w:rsidR="007E56B2">
        <w:rPr>
          <w:b/>
          <w:lang w:eastAsia="en-US"/>
        </w:rPr>
        <w:t>.10</w:t>
      </w:r>
      <w:r w:rsidR="007E56B2">
        <w:rPr>
          <w:b/>
          <w:lang w:eastAsia="en-US"/>
        </w:rPr>
        <w:tab/>
      </w:r>
      <w:r w:rsidR="007E56B2">
        <w:rPr>
          <w:b/>
          <w:lang w:eastAsia="en-US"/>
        </w:rPr>
        <w:tab/>
      </w:r>
      <w:r w:rsidR="00F46ADA">
        <w:rPr>
          <w:b/>
          <w:lang w:eastAsia="en-US"/>
        </w:rPr>
        <w:t>IMO Presentation Instructions not handled by the portrayal catalogue</w:t>
      </w:r>
    </w:p>
    <w:p w14:paraId="4AA957C1" w14:textId="4176AF30"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 xml:space="preserve">In some cases </w:t>
      </w:r>
      <w:r w:rsidR="00F46ADA" w:rsidRPr="003904BD">
        <w:rPr>
          <w:rFonts w:eastAsia="Calibri" w:cs="Arial"/>
        </w:rPr>
        <w:t>S-101</w:t>
      </w:r>
      <w:r w:rsidRPr="003904BD">
        <w:rPr>
          <w:rFonts w:eastAsia="Calibri" w:cs="Arial"/>
        </w:rPr>
        <w:t xml:space="preserve"> </w:t>
      </w:r>
      <w:r w:rsidRPr="007E56B2">
        <w:rPr>
          <w:rFonts w:eastAsia="Calibri" w:cs="Arial"/>
        </w:rPr>
        <w:t xml:space="preserve">does not provide a </w:t>
      </w:r>
      <w:proofErr w:type="spellStart"/>
      <w:r w:rsidRPr="007E56B2">
        <w:rPr>
          <w:rFonts w:eastAsia="Calibri" w:cs="Arial"/>
        </w:rPr>
        <w:t>symbology</w:t>
      </w:r>
      <w:proofErr w:type="spellEnd"/>
      <w:r w:rsidRPr="007E56B2">
        <w:rPr>
          <w:rFonts w:eastAsia="Calibri" w:cs="Arial"/>
        </w:rPr>
        <w:t xml:space="preserve"> instruction in the </w:t>
      </w:r>
      <w:r w:rsidR="00F46ADA">
        <w:rPr>
          <w:rFonts w:eastAsia="Calibri" w:cs="Arial"/>
        </w:rPr>
        <w:t>portrayal catalogue that</w:t>
      </w:r>
      <w:r w:rsidRPr="007E56B2">
        <w:rPr>
          <w:rFonts w:eastAsia="Calibri" w:cs="Arial"/>
        </w:rPr>
        <w:t xml:space="preserve"> specifies how to present a specific feature on the ECDIS screen. The reason </w:t>
      </w:r>
      <w:proofErr w:type="gramStart"/>
      <w:r w:rsidRPr="007E56B2">
        <w:rPr>
          <w:rFonts w:eastAsia="Calibri" w:cs="Arial"/>
        </w:rPr>
        <w:t>is,</w:t>
      </w:r>
      <w:proofErr w:type="gramEnd"/>
      <w:r w:rsidRPr="007E56B2">
        <w:rPr>
          <w:rFonts w:eastAsia="Calibri" w:cs="Arial"/>
        </w:rPr>
        <w:t xml:space="preserve"> that such a feature cannot </w:t>
      </w:r>
      <w:r w:rsidR="00F46ADA">
        <w:rPr>
          <w:rFonts w:eastAsia="Calibri" w:cs="Arial"/>
        </w:rPr>
        <w:t xml:space="preserve">be </w:t>
      </w:r>
      <w:r w:rsidR="00F46ADA">
        <w:rPr>
          <w:rFonts w:eastAsia="Calibri" w:cs="Arial"/>
        </w:rPr>
        <w:lastRenderedPageBreak/>
        <w:t>clearly identified as an S-101 feature</w:t>
      </w:r>
      <w:r w:rsidRPr="007E56B2">
        <w:rPr>
          <w:rFonts w:eastAsia="Calibri" w:cs="Arial"/>
        </w:rPr>
        <w:t xml:space="preserve"> class or it appears to be illogical to include it to the Marine</w:t>
      </w:r>
      <w:r w:rsidR="00F46ADA">
        <w:rPr>
          <w:rFonts w:eastAsia="Calibri" w:cs="Arial"/>
        </w:rPr>
        <w:t>rs' navigational feature classes.</w:t>
      </w:r>
    </w:p>
    <w:p w14:paraId="5D986F30" w14:textId="77777777"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3BEE69BE" w14:textId="77777777"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 xml:space="preserve">Therefore, the following presentation instructions are in free text in order to assist the manufacturer to set up a satisfactory and comprehensive ECDIS display. </w:t>
      </w:r>
    </w:p>
    <w:p w14:paraId="445B67AE"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01A546E5" w14:textId="1EB78CA2" w:rsidR="007E56B2" w:rsidRPr="007E56B2" w:rsidRDefault="002E3794" w:rsidP="00F46ADA">
      <w:pPr>
        <w:pStyle w:val="Heading2"/>
        <w:numPr>
          <w:ilvl w:val="0"/>
          <w:numId w:val="0"/>
        </w:numPr>
        <w:ind w:left="576" w:hanging="576"/>
        <w:contextualSpacing/>
        <w:rPr>
          <w:rFonts w:eastAsia="Calibri" w:cs="Arial"/>
          <w:sz w:val="20"/>
        </w:rPr>
      </w:pPr>
      <w:bookmarkStart w:id="1580" w:name="_Toc348447786"/>
      <w:bookmarkStart w:id="1581" w:name="_Toc368905044"/>
      <w:bookmarkStart w:id="1582" w:name="_Toc388963917"/>
      <w:bookmarkStart w:id="1583" w:name="_Toc412540260"/>
      <w:bookmarkStart w:id="1584" w:name="_Toc439685393"/>
      <w:r>
        <w:rPr>
          <w:rFonts w:eastAsia="Calibri" w:cs="Arial"/>
          <w:sz w:val="20"/>
        </w:rPr>
        <w:t>C2</w:t>
      </w:r>
      <w:r w:rsidR="00F46ADA">
        <w:rPr>
          <w:rFonts w:eastAsia="Calibri" w:cs="Arial"/>
          <w:sz w:val="20"/>
        </w:rPr>
        <w:t>.10.1</w:t>
      </w:r>
      <w:r w:rsidR="007E56B2" w:rsidRPr="007E56B2">
        <w:rPr>
          <w:rFonts w:eastAsia="Calibri" w:cs="Arial"/>
          <w:sz w:val="20"/>
        </w:rPr>
        <w:tab/>
      </w:r>
      <w:proofErr w:type="spellStart"/>
      <w:r w:rsidR="007E56B2" w:rsidRPr="007E56B2">
        <w:rPr>
          <w:rFonts w:eastAsia="Calibri" w:cs="Arial"/>
          <w:sz w:val="20"/>
        </w:rPr>
        <w:t>Scalebar</w:t>
      </w:r>
      <w:proofErr w:type="spellEnd"/>
      <w:r w:rsidR="007E56B2" w:rsidRPr="007E56B2">
        <w:rPr>
          <w:rFonts w:eastAsia="Calibri" w:cs="Arial"/>
          <w:sz w:val="20"/>
        </w:rPr>
        <w:t xml:space="preserve"> and Latitude Scale</w:t>
      </w:r>
      <w:bookmarkEnd w:id="1580"/>
      <w:bookmarkEnd w:id="1581"/>
      <w:bookmarkEnd w:id="1582"/>
      <w:bookmarkEnd w:id="1583"/>
      <w:bookmarkEnd w:id="1584"/>
    </w:p>
    <w:p w14:paraId="3C9D7A03"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005E8F20" w14:textId="515E25DD" w:rsidR="007E56B2" w:rsidRPr="007E56B2" w:rsidRDefault="00F46ADA" w:rsidP="007E56B2">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Pr>
          <w:rFonts w:eastAsia="Calibri" w:cs="Arial"/>
        </w:rPr>
        <w:t xml:space="preserve">For </w:t>
      </w:r>
      <w:proofErr w:type="spellStart"/>
      <w:r w:rsidRPr="00F46ADA">
        <w:rPr>
          <w:rFonts w:eastAsia="Calibri" w:cs="Arial"/>
          <w:b/>
        </w:rPr>
        <w:t>maximumDisplayScales</w:t>
      </w:r>
      <w:proofErr w:type="spellEnd"/>
      <w:r>
        <w:rPr>
          <w:rFonts w:eastAsia="Calibri" w:cs="Arial"/>
        </w:rPr>
        <w:t xml:space="preserve"> larger than 1/9</w:t>
      </w:r>
      <w:r w:rsidR="007E56B2" w:rsidRPr="007E56B2">
        <w:rPr>
          <w:rFonts w:eastAsia="Calibri" w:cs="Arial"/>
        </w:rPr>
        <w:t>0,000 (</w:t>
      </w:r>
      <w:r w:rsidR="003229E1">
        <w:rPr>
          <w:rFonts w:eastAsiaTheme="minorEastAsia" w:cs="Arial" w:hint="eastAsia"/>
        </w:rPr>
        <w:t>For example,</w:t>
      </w:r>
      <w:r w:rsidR="007E56B2" w:rsidRPr="007E56B2">
        <w:rPr>
          <w:rFonts w:eastAsia="Calibri" w:cs="Arial"/>
        </w:rPr>
        <w:t xml:space="preserve"> a scale of 1/50,000) draw symbol 'SCALEB10' on the left side of the chart display, bottom justified and 3mm in from the border of the display. Make sure the symbol is properly sized by your software to represent 1 nautical mile (1852 m) at the scale of the display. For display scales of 1/80,000 or smaller (</w:t>
      </w:r>
      <w:r w:rsidR="003229E1">
        <w:rPr>
          <w:rFonts w:eastAsiaTheme="minorEastAsia" w:cs="Arial" w:hint="eastAsia"/>
        </w:rPr>
        <w:t>For example,</w:t>
      </w:r>
      <w:r w:rsidR="007E56B2" w:rsidRPr="007E56B2">
        <w:rPr>
          <w:rFonts w:eastAsia="Calibri" w:cs="Arial"/>
        </w:rPr>
        <w:t xml:space="preserve"> 1/250,000) use symbol 'SCALEB11', similarly located, and scaled to represent 10 miles at the scale of the display. </w:t>
      </w:r>
    </w:p>
    <w:p w14:paraId="46A568E2"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2"/>
        <w:gridCol w:w="1417"/>
      </w:tblGrid>
      <w:tr w:rsidR="007E56B2" w:rsidRPr="007E56B2" w14:paraId="2416DC8C" w14:textId="77777777" w:rsidTr="00FF7ADF">
        <w:tc>
          <w:tcPr>
            <w:tcW w:w="2082" w:type="dxa"/>
            <w:shd w:val="clear" w:color="auto" w:fill="BFBFBF"/>
          </w:tcPr>
          <w:p w14:paraId="52B59106"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Symbol</w:t>
            </w:r>
          </w:p>
        </w:tc>
        <w:tc>
          <w:tcPr>
            <w:tcW w:w="1417" w:type="dxa"/>
          </w:tcPr>
          <w:p w14:paraId="1A898320"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SCALEB10</w:t>
            </w:r>
          </w:p>
          <w:p w14:paraId="28782457"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SCALEB11</w:t>
            </w:r>
          </w:p>
        </w:tc>
      </w:tr>
      <w:tr w:rsidR="007E56B2" w:rsidRPr="007E56B2" w14:paraId="26E2A809" w14:textId="77777777" w:rsidTr="00FF7ADF">
        <w:tc>
          <w:tcPr>
            <w:tcW w:w="2082" w:type="dxa"/>
            <w:shd w:val="clear" w:color="auto" w:fill="BFBFBF"/>
          </w:tcPr>
          <w:p w14:paraId="1C17B084"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Priority</w:t>
            </w:r>
          </w:p>
        </w:tc>
        <w:tc>
          <w:tcPr>
            <w:tcW w:w="1417" w:type="dxa"/>
          </w:tcPr>
          <w:p w14:paraId="53DB80A2"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9</w:t>
            </w:r>
          </w:p>
        </w:tc>
      </w:tr>
      <w:tr w:rsidR="007E56B2" w:rsidRPr="007E56B2" w14:paraId="273E5AEE" w14:textId="77777777" w:rsidTr="00FF7ADF">
        <w:tc>
          <w:tcPr>
            <w:tcW w:w="2082" w:type="dxa"/>
            <w:shd w:val="clear" w:color="auto" w:fill="BFBFBF"/>
          </w:tcPr>
          <w:p w14:paraId="60552B4C"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Over Radar</w:t>
            </w:r>
          </w:p>
        </w:tc>
        <w:tc>
          <w:tcPr>
            <w:tcW w:w="1417" w:type="dxa"/>
          </w:tcPr>
          <w:p w14:paraId="3E6AEE22"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O</w:t>
            </w:r>
          </w:p>
        </w:tc>
      </w:tr>
      <w:tr w:rsidR="007E56B2" w:rsidRPr="007E56B2" w14:paraId="406B18AB" w14:textId="77777777" w:rsidTr="00FF7ADF">
        <w:tc>
          <w:tcPr>
            <w:tcW w:w="2082" w:type="dxa"/>
            <w:shd w:val="clear" w:color="auto" w:fill="BFBFBF"/>
          </w:tcPr>
          <w:p w14:paraId="1E33285E"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Category</w:t>
            </w:r>
          </w:p>
        </w:tc>
        <w:tc>
          <w:tcPr>
            <w:tcW w:w="1417" w:type="dxa"/>
          </w:tcPr>
          <w:p w14:paraId="2BA051B3"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Base</w:t>
            </w:r>
          </w:p>
        </w:tc>
      </w:tr>
      <w:tr w:rsidR="007E56B2" w:rsidRPr="007E56B2" w14:paraId="49AF29B1" w14:textId="77777777" w:rsidTr="00FF7ADF">
        <w:tc>
          <w:tcPr>
            <w:tcW w:w="2082" w:type="dxa"/>
            <w:shd w:val="clear" w:color="auto" w:fill="BFBFBF"/>
          </w:tcPr>
          <w:p w14:paraId="679E2D63"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Viewing Group</w:t>
            </w:r>
          </w:p>
        </w:tc>
        <w:tc>
          <w:tcPr>
            <w:tcW w:w="1417" w:type="dxa"/>
          </w:tcPr>
          <w:p w14:paraId="3A4023EE"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11030</w:t>
            </w:r>
          </w:p>
        </w:tc>
      </w:tr>
    </w:tbl>
    <w:p w14:paraId="5FDF4909"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ind w:left="720" w:hanging="720"/>
        <w:contextualSpacing/>
        <w:rPr>
          <w:rFonts w:eastAsia="Calibri" w:cs="Arial"/>
          <w:b/>
          <w:bCs/>
        </w:rPr>
      </w:pPr>
    </w:p>
    <w:p w14:paraId="1401C107" w14:textId="0BD4C6E5" w:rsidR="007E56B2" w:rsidRPr="007E56B2" w:rsidRDefault="002E3794" w:rsidP="00F46ADA">
      <w:pPr>
        <w:pStyle w:val="Heading2"/>
        <w:numPr>
          <w:ilvl w:val="0"/>
          <w:numId w:val="0"/>
        </w:numPr>
        <w:ind w:left="576" w:hanging="576"/>
        <w:contextualSpacing/>
        <w:rPr>
          <w:rFonts w:eastAsia="Calibri" w:cs="Arial"/>
          <w:sz w:val="20"/>
        </w:rPr>
      </w:pPr>
      <w:bookmarkStart w:id="1585" w:name="_Toc348447787"/>
      <w:bookmarkStart w:id="1586" w:name="_Toc368905045"/>
      <w:bookmarkStart w:id="1587" w:name="_Toc388963918"/>
      <w:bookmarkStart w:id="1588" w:name="_Toc412540261"/>
      <w:bookmarkStart w:id="1589" w:name="_Toc439685394"/>
      <w:r>
        <w:rPr>
          <w:rFonts w:eastAsia="Calibri" w:cs="Arial"/>
          <w:sz w:val="20"/>
        </w:rPr>
        <w:t>C2</w:t>
      </w:r>
      <w:r w:rsidR="00F46ADA">
        <w:rPr>
          <w:rFonts w:eastAsia="Calibri" w:cs="Arial"/>
          <w:sz w:val="20"/>
        </w:rPr>
        <w:t>.10.2</w:t>
      </w:r>
      <w:r w:rsidR="007E56B2" w:rsidRPr="007E56B2">
        <w:rPr>
          <w:rFonts w:eastAsia="Calibri" w:cs="Arial"/>
          <w:sz w:val="20"/>
        </w:rPr>
        <w:tab/>
        <w:t>North Arrow</w:t>
      </w:r>
      <w:bookmarkEnd w:id="1585"/>
      <w:bookmarkEnd w:id="1586"/>
      <w:bookmarkEnd w:id="1587"/>
      <w:bookmarkEnd w:id="1588"/>
      <w:bookmarkEnd w:id="1589"/>
    </w:p>
    <w:p w14:paraId="2256EC75" w14:textId="6CA5C705" w:rsidR="007E56B2" w:rsidRPr="00411EF9" w:rsidRDefault="00411EF9"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color w:val="FF0000"/>
        </w:rPr>
      </w:pPr>
      <w:r w:rsidRPr="00411EF9">
        <w:rPr>
          <w:rFonts w:eastAsia="Calibri" w:cs="Arial"/>
          <w:color w:val="FF0000"/>
        </w:rPr>
        <w:t>&lt;&lt;NOTE – Polar projections don’t use a north arrow&gt;&gt;</w:t>
      </w:r>
    </w:p>
    <w:p w14:paraId="7AFD90B7" w14:textId="77777777" w:rsidR="00411EF9" w:rsidRPr="007E56B2" w:rsidRDefault="00411EF9"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7BB9FFD8"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 xml:space="preserve">Use symbol 'NORTHAR1' to indicate true north. Place it in the top left corner of the chart display, inside the </w:t>
      </w:r>
      <w:proofErr w:type="spellStart"/>
      <w:r w:rsidRPr="007E56B2">
        <w:rPr>
          <w:rFonts w:eastAsia="Calibri" w:cs="Arial"/>
        </w:rPr>
        <w:t>scalebar</w:t>
      </w:r>
      <w:proofErr w:type="spellEnd"/>
      <w:r w:rsidRPr="007E56B2">
        <w:rPr>
          <w:rFonts w:eastAsia="Calibri" w:cs="Arial"/>
        </w:rPr>
        <w:t xml:space="preserve">. Rotate the symbol to true north if the display is other than north up, and make sure it is clear of the </w:t>
      </w:r>
      <w:proofErr w:type="spellStart"/>
      <w:r w:rsidRPr="007E56B2">
        <w:rPr>
          <w:rFonts w:eastAsia="Calibri" w:cs="Arial"/>
        </w:rPr>
        <w:t>scalebar</w:t>
      </w:r>
      <w:proofErr w:type="spellEnd"/>
      <w:r w:rsidRPr="007E56B2">
        <w:rPr>
          <w:rFonts w:eastAsia="Calibri" w:cs="Arial"/>
        </w:rPr>
        <w:t xml:space="preserve"> even if the latter extends the full height of the display</w:t>
      </w:r>
    </w:p>
    <w:p w14:paraId="2998FC47"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2"/>
        <w:gridCol w:w="1417"/>
      </w:tblGrid>
      <w:tr w:rsidR="007E56B2" w:rsidRPr="007E56B2" w14:paraId="210C7F67" w14:textId="77777777" w:rsidTr="00FF7ADF">
        <w:tc>
          <w:tcPr>
            <w:tcW w:w="2082" w:type="dxa"/>
            <w:shd w:val="clear" w:color="auto" w:fill="BFBFBF"/>
          </w:tcPr>
          <w:p w14:paraId="6D12FE8A"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Symbol</w:t>
            </w:r>
          </w:p>
        </w:tc>
        <w:tc>
          <w:tcPr>
            <w:tcW w:w="1417" w:type="dxa"/>
          </w:tcPr>
          <w:p w14:paraId="0CBBF0AB"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rPr>
              <w:t>NORTHAR1</w:t>
            </w:r>
          </w:p>
        </w:tc>
      </w:tr>
      <w:tr w:rsidR="007E56B2" w:rsidRPr="007E56B2" w14:paraId="2CA4CA4F" w14:textId="77777777" w:rsidTr="00FF7ADF">
        <w:tc>
          <w:tcPr>
            <w:tcW w:w="2082" w:type="dxa"/>
            <w:shd w:val="clear" w:color="auto" w:fill="BFBFBF"/>
          </w:tcPr>
          <w:p w14:paraId="77805D7E"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Priority</w:t>
            </w:r>
          </w:p>
        </w:tc>
        <w:tc>
          <w:tcPr>
            <w:tcW w:w="1417" w:type="dxa"/>
          </w:tcPr>
          <w:p w14:paraId="128FAB21"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9</w:t>
            </w:r>
          </w:p>
        </w:tc>
      </w:tr>
      <w:tr w:rsidR="007E56B2" w:rsidRPr="007E56B2" w14:paraId="723779BD" w14:textId="77777777" w:rsidTr="00FF7ADF">
        <w:tc>
          <w:tcPr>
            <w:tcW w:w="2082" w:type="dxa"/>
            <w:shd w:val="clear" w:color="auto" w:fill="BFBFBF"/>
          </w:tcPr>
          <w:p w14:paraId="48F210D1"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Over Radar</w:t>
            </w:r>
          </w:p>
        </w:tc>
        <w:tc>
          <w:tcPr>
            <w:tcW w:w="1417" w:type="dxa"/>
          </w:tcPr>
          <w:p w14:paraId="097BECC8"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O</w:t>
            </w:r>
          </w:p>
        </w:tc>
      </w:tr>
      <w:tr w:rsidR="007E56B2" w:rsidRPr="007E56B2" w14:paraId="4DB353C9" w14:textId="77777777" w:rsidTr="00FF7ADF">
        <w:tc>
          <w:tcPr>
            <w:tcW w:w="2082" w:type="dxa"/>
            <w:shd w:val="clear" w:color="auto" w:fill="BFBFBF"/>
          </w:tcPr>
          <w:p w14:paraId="554633A1"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Category</w:t>
            </w:r>
          </w:p>
        </w:tc>
        <w:tc>
          <w:tcPr>
            <w:tcW w:w="1417" w:type="dxa"/>
          </w:tcPr>
          <w:p w14:paraId="01379DF4"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Base</w:t>
            </w:r>
          </w:p>
        </w:tc>
      </w:tr>
      <w:tr w:rsidR="007E56B2" w:rsidRPr="007E56B2" w14:paraId="0DE6DB86" w14:textId="77777777" w:rsidTr="00FF7ADF">
        <w:tc>
          <w:tcPr>
            <w:tcW w:w="2082" w:type="dxa"/>
            <w:shd w:val="clear" w:color="auto" w:fill="BFBFBF"/>
          </w:tcPr>
          <w:p w14:paraId="73A21E0F"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Viewing Group</w:t>
            </w:r>
          </w:p>
        </w:tc>
        <w:tc>
          <w:tcPr>
            <w:tcW w:w="1417" w:type="dxa"/>
          </w:tcPr>
          <w:p w14:paraId="2D681B2A"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11040</w:t>
            </w:r>
          </w:p>
        </w:tc>
      </w:tr>
    </w:tbl>
    <w:p w14:paraId="6C805F2C"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13CFFD5E" w14:textId="1004F34F" w:rsidR="007E56B2" w:rsidRPr="007E56B2" w:rsidRDefault="002E3794" w:rsidP="00F46ADA">
      <w:pPr>
        <w:pStyle w:val="Heading2"/>
        <w:numPr>
          <w:ilvl w:val="0"/>
          <w:numId w:val="0"/>
        </w:numPr>
        <w:ind w:left="576" w:hanging="576"/>
        <w:contextualSpacing/>
        <w:rPr>
          <w:rFonts w:eastAsia="Calibri" w:cs="Arial"/>
          <w:sz w:val="20"/>
        </w:rPr>
      </w:pPr>
      <w:bookmarkStart w:id="1590" w:name="_Toc348447788"/>
      <w:bookmarkStart w:id="1591" w:name="_Toc368905046"/>
      <w:bookmarkStart w:id="1592" w:name="_Toc388963919"/>
      <w:bookmarkStart w:id="1593" w:name="_Toc412540262"/>
      <w:bookmarkStart w:id="1594" w:name="_Toc439685395"/>
      <w:r>
        <w:rPr>
          <w:rFonts w:eastAsia="Calibri" w:cs="Arial"/>
          <w:sz w:val="20"/>
        </w:rPr>
        <w:t>C2</w:t>
      </w:r>
      <w:r w:rsidR="00F46ADA">
        <w:rPr>
          <w:rFonts w:eastAsia="Calibri" w:cs="Arial"/>
          <w:sz w:val="20"/>
        </w:rPr>
        <w:t>.10.3</w:t>
      </w:r>
      <w:r w:rsidR="007E56B2" w:rsidRPr="007E56B2">
        <w:rPr>
          <w:rFonts w:eastAsia="Calibri" w:cs="Arial"/>
          <w:sz w:val="20"/>
        </w:rPr>
        <w:tab/>
      </w:r>
      <w:proofErr w:type="spellStart"/>
      <w:r w:rsidR="007E56B2" w:rsidRPr="007E56B2">
        <w:rPr>
          <w:rFonts w:eastAsia="Calibri" w:cs="Arial"/>
          <w:sz w:val="20"/>
        </w:rPr>
        <w:t>Graticule</w:t>
      </w:r>
      <w:bookmarkEnd w:id="1590"/>
      <w:bookmarkEnd w:id="1591"/>
      <w:bookmarkEnd w:id="1592"/>
      <w:bookmarkEnd w:id="1593"/>
      <w:bookmarkEnd w:id="1594"/>
      <w:proofErr w:type="spellEnd"/>
    </w:p>
    <w:p w14:paraId="4FA694F3" w14:textId="2ED1057A"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 xml:space="preserve">If the ECDIS shows a </w:t>
      </w:r>
      <w:proofErr w:type="spellStart"/>
      <w:r w:rsidRPr="007E56B2">
        <w:rPr>
          <w:rFonts w:eastAsia="Calibri" w:cs="Arial"/>
        </w:rPr>
        <w:t>graticule</w:t>
      </w:r>
      <w:proofErr w:type="spellEnd"/>
      <w:r w:rsidRPr="007E56B2">
        <w:rPr>
          <w:rFonts w:eastAsia="Calibri" w:cs="Arial"/>
        </w:rPr>
        <w:t xml:space="preserve"> (IMO PS [2]) the lines </w:t>
      </w:r>
      <w:r w:rsidR="003229E1">
        <w:rPr>
          <w:rFonts w:eastAsiaTheme="minorEastAsia" w:cs="Arial" w:hint="eastAsia"/>
        </w:rPr>
        <w:t>should</w:t>
      </w:r>
      <w:r w:rsidRPr="007E56B2">
        <w:rPr>
          <w:rFonts w:eastAsia="Calibri" w:cs="Arial"/>
        </w:rPr>
        <w:t xml:space="preserve"> be one unit wide, CHBLK.</w:t>
      </w:r>
    </w:p>
    <w:p w14:paraId="3B684C3A" w14:textId="1E874B3F" w:rsidR="007E56B2" w:rsidRPr="007E56B2" w:rsidRDefault="002E3794" w:rsidP="00F46ADA">
      <w:pPr>
        <w:pStyle w:val="Heading2"/>
        <w:numPr>
          <w:ilvl w:val="0"/>
          <w:numId w:val="0"/>
        </w:numPr>
        <w:ind w:left="576" w:hanging="576"/>
        <w:contextualSpacing/>
        <w:rPr>
          <w:rFonts w:eastAsia="Calibri" w:cs="Arial"/>
          <w:sz w:val="20"/>
        </w:rPr>
      </w:pPr>
      <w:bookmarkStart w:id="1595" w:name="_Toc348447789"/>
      <w:bookmarkStart w:id="1596" w:name="_Toc368905047"/>
      <w:bookmarkStart w:id="1597" w:name="_Toc388963920"/>
      <w:bookmarkStart w:id="1598" w:name="_Toc412540263"/>
      <w:bookmarkStart w:id="1599" w:name="_Toc439685396"/>
      <w:r>
        <w:rPr>
          <w:rFonts w:eastAsia="Calibri" w:cs="Arial"/>
          <w:bCs w:val="0"/>
          <w:sz w:val="20"/>
        </w:rPr>
        <w:t>C2</w:t>
      </w:r>
      <w:r w:rsidR="00F46ADA" w:rsidRPr="00F46ADA">
        <w:rPr>
          <w:rFonts w:eastAsia="Calibri" w:cs="Arial"/>
          <w:bCs w:val="0"/>
          <w:sz w:val="20"/>
        </w:rPr>
        <w:t>.10.4</w:t>
      </w:r>
      <w:r w:rsidR="007E56B2" w:rsidRPr="007E56B2">
        <w:rPr>
          <w:rFonts w:eastAsia="Calibri" w:cs="Arial"/>
          <w:sz w:val="20"/>
        </w:rPr>
        <w:tab/>
        <w:t>Display Mode</w:t>
      </w:r>
      <w:bookmarkEnd w:id="1595"/>
      <w:bookmarkEnd w:id="1596"/>
      <w:bookmarkEnd w:id="1597"/>
      <w:bookmarkEnd w:id="1598"/>
      <w:bookmarkEnd w:id="1599"/>
    </w:p>
    <w:p w14:paraId="2B41330D"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7F50355D" w14:textId="23CBDA23"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 xml:space="preserve">The ECDIS manufacturer </w:t>
      </w:r>
      <w:r w:rsidR="003229E1">
        <w:rPr>
          <w:rFonts w:eastAsiaTheme="minorEastAsia" w:cs="Arial" w:hint="eastAsia"/>
        </w:rPr>
        <w:t>should</w:t>
      </w:r>
      <w:r w:rsidRPr="007E56B2">
        <w:rPr>
          <w:rFonts w:eastAsia="Calibri" w:cs="Arial"/>
        </w:rPr>
        <w:t xml:space="preserve"> provide the indication of display mode required in the display base by IMO PS [2].</w:t>
      </w:r>
    </w:p>
    <w:p w14:paraId="431C211A"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b/>
          <w:bCs/>
        </w:rPr>
      </w:pPr>
    </w:p>
    <w:p w14:paraId="292EC713" w14:textId="0FB7032E" w:rsidR="007E56B2" w:rsidRPr="007E56B2" w:rsidRDefault="002E3794" w:rsidP="00EA4CEB">
      <w:pPr>
        <w:pStyle w:val="Heading2"/>
        <w:numPr>
          <w:ilvl w:val="0"/>
          <w:numId w:val="0"/>
        </w:numPr>
        <w:ind w:left="576" w:hanging="576"/>
        <w:contextualSpacing/>
        <w:rPr>
          <w:rFonts w:eastAsia="Calibri" w:cs="Arial"/>
          <w:sz w:val="20"/>
        </w:rPr>
      </w:pPr>
      <w:bookmarkStart w:id="1600" w:name="_Toc348447790"/>
      <w:bookmarkStart w:id="1601" w:name="_Toc368905048"/>
      <w:bookmarkStart w:id="1602" w:name="_Toc388963921"/>
      <w:bookmarkStart w:id="1603" w:name="_Toc412540264"/>
      <w:bookmarkStart w:id="1604" w:name="_Toc439685397"/>
      <w:r>
        <w:rPr>
          <w:rFonts w:eastAsia="Calibri" w:cs="Arial"/>
          <w:sz w:val="20"/>
        </w:rPr>
        <w:t>C2</w:t>
      </w:r>
      <w:r w:rsidR="00EA4CEB">
        <w:rPr>
          <w:rFonts w:eastAsia="Calibri" w:cs="Arial"/>
          <w:sz w:val="20"/>
        </w:rPr>
        <w:t>.10.5</w:t>
      </w:r>
      <w:r w:rsidR="007E56B2" w:rsidRPr="007E56B2">
        <w:rPr>
          <w:rFonts w:eastAsia="Calibri" w:cs="Arial"/>
          <w:sz w:val="20"/>
        </w:rPr>
        <w:tab/>
        <w:t xml:space="preserve">Shallow Water </w:t>
      </w:r>
      <w:bookmarkEnd w:id="1600"/>
      <w:r w:rsidR="007E56B2" w:rsidRPr="007E56B2">
        <w:rPr>
          <w:rFonts w:eastAsia="Calibri" w:cs="Arial"/>
          <w:sz w:val="20"/>
        </w:rPr>
        <w:t>Pattern</w:t>
      </w:r>
      <w:bookmarkEnd w:id="1601"/>
      <w:bookmarkEnd w:id="1602"/>
      <w:bookmarkEnd w:id="1603"/>
      <w:bookmarkEnd w:id="1604"/>
    </w:p>
    <w:p w14:paraId="1B9AD773" w14:textId="3F67B3E5"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r w:rsidRPr="007E56B2">
        <w:rPr>
          <w:rFonts w:eastAsia="Calibri" w:cs="Arial"/>
        </w:rPr>
        <w:t>When the entire water area on the ECDIS display is of less depth than the safety contour, it is not possible for the Mariner to easily detect this problem. The issue is exacerbated when the ECDIS is set to night mode due to the small differences between the depth area shades in the ECD</w:t>
      </w:r>
      <w:r w:rsidR="00EA4CEB">
        <w:rPr>
          <w:rFonts w:eastAsia="Calibri" w:cs="Arial"/>
        </w:rPr>
        <w:t>IS chart display. Therefore S-101</w:t>
      </w:r>
      <w:r w:rsidRPr="007E56B2">
        <w:rPr>
          <w:rFonts w:eastAsia="Calibri" w:cs="Arial"/>
        </w:rPr>
        <w:t xml:space="preserve"> provides a faint lattice pattern DIAMON</w:t>
      </w:r>
      <w:r w:rsidR="00EA4CEB">
        <w:rPr>
          <w:rFonts w:eastAsia="Calibri" w:cs="Arial"/>
        </w:rPr>
        <w:t>D1 to distinguish shallow water.</w:t>
      </w:r>
    </w:p>
    <w:p w14:paraId="1E480E3B"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0F7BFB6A" w14:textId="147254EE" w:rsidR="007E56B2" w:rsidRPr="007E56B2" w:rsidRDefault="007E56B2" w:rsidP="00EA4CEB">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r w:rsidRPr="007E56B2">
        <w:rPr>
          <w:rFonts w:eastAsia="Calibri" w:cs="Arial"/>
        </w:rPr>
        <w:lastRenderedPageBreak/>
        <w:t xml:space="preserve">The </w:t>
      </w:r>
      <w:r w:rsidR="00411EF9">
        <w:rPr>
          <w:rFonts w:eastAsia="Calibri" w:cs="Arial"/>
        </w:rPr>
        <w:t xml:space="preserve">Mariner </w:t>
      </w:r>
      <w:r w:rsidR="00EA4CEB">
        <w:rPr>
          <w:rFonts w:eastAsia="Calibri" w:cs="Arial"/>
        </w:rPr>
        <w:t>must</w:t>
      </w:r>
      <w:r w:rsidRPr="007E56B2">
        <w:rPr>
          <w:rFonts w:eastAsia="Calibri" w:cs="Arial"/>
        </w:rPr>
        <w:t xml:space="preserve"> be provided with a selection to turn the shallow water pattern on or off from within the ECDIS </w:t>
      </w:r>
    </w:p>
    <w:tbl>
      <w:tblPr>
        <w:tblpPr w:leftFromText="180" w:rightFromText="180" w:vertAnchor="text" w:horzAnchor="margin"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2"/>
        <w:gridCol w:w="1417"/>
      </w:tblGrid>
      <w:tr w:rsidR="007E56B2" w:rsidRPr="007E56B2" w14:paraId="36D14F81" w14:textId="77777777" w:rsidTr="00FF7ADF">
        <w:tc>
          <w:tcPr>
            <w:tcW w:w="2082" w:type="dxa"/>
            <w:shd w:val="clear" w:color="auto" w:fill="BFBFBF"/>
          </w:tcPr>
          <w:p w14:paraId="2268CE0D"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Symbol</w:t>
            </w:r>
          </w:p>
        </w:tc>
        <w:tc>
          <w:tcPr>
            <w:tcW w:w="1417" w:type="dxa"/>
          </w:tcPr>
          <w:p w14:paraId="29B59992"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rPr>
              <w:t>DIAMOND1</w:t>
            </w:r>
          </w:p>
        </w:tc>
      </w:tr>
      <w:tr w:rsidR="007E56B2" w:rsidRPr="007E56B2" w14:paraId="40A101FB" w14:textId="77777777" w:rsidTr="00FF7ADF">
        <w:tc>
          <w:tcPr>
            <w:tcW w:w="2082" w:type="dxa"/>
            <w:shd w:val="clear" w:color="auto" w:fill="BFBFBF"/>
          </w:tcPr>
          <w:p w14:paraId="16E3DD0F"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Priority</w:t>
            </w:r>
          </w:p>
        </w:tc>
        <w:tc>
          <w:tcPr>
            <w:tcW w:w="1417" w:type="dxa"/>
          </w:tcPr>
          <w:p w14:paraId="3EA45015"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3</w:t>
            </w:r>
          </w:p>
        </w:tc>
      </w:tr>
      <w:tr w:rsidR="007E56B2" w:rsidRPr="007E56B2" w14:paraId="7BA7E484" w14:textId="77777777" w:rsidTr="00FF7ADF">
        <w:tc>
          <w:tcPr>
            <w:tcW w:w="2082" w:type="dxa"/>
            <w:shd w:val="clear" w:color="auto" w:fill="BFBFBF"/>
          </w:tcPr>
          <w:p w14:paraId="7BD5D78A"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Over Radar</w:t>
            </w:r>
          </w:p>
        </w:tc>
        <w:tc>
          <w:tcPr>
            <w:tcW w:w="1417" w:type="dxa"/>
          </w:tcPr>
          <w:p w14:paraId="55BAD5C6"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w:t>
            </w:r>
          </w:p>
        </w:tc>
      </w:tr>
      <w:tr w:rsidR="007E56B2" w:rsidRPr="007E56B2" w14:paraId="7A2C3F70" w14:textId="77777777" w:rsidTr="00FF7ADF">
        <w:tc>
          <w:tcPr>
            <w:tcW w:w="2082" w:type="dxa"/>
            <w:shd w:val="clear" w:color="auto" w:fill="BFBFBF"/>
          </w:tcPr>
          <w:p w14:paraId="72F6A91E"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Display Category</w:t>
            </w:r>
          </w:p>
        </w:tc>
        <w:tc>
          <w:tcPr>
            <w:tcW w:w="1417" w:type="dxa"/>
          </w:tcPr>
          <w:p w14:paraId="7BC2C5D4"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Standard</w:t>
            </w:r>
          </w:p>
        </w:tc>
      </w:tr>
      <w:tr w:rsidR="007E56B2" w:rsidRPr="007E56B2" w14:paraId="1038B6D1" w14:textId="77777777" w:rsidTr="00FF7ADF">
        <w:tc>
          <w:tcPr>
            <w:tcW w:w="2082" w:type="dxa"/>
            <w:shd w:val="clear" w:color="auto" w:fill="BFBFBF"/>
          </w:tcPr>
          <w:p w14:paraId="0E8A9B69"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Viewing Group</w:t>
            </w:r>
          </w:p>
        </w:tc>
        <w:tc>
          <w:tcPr>
            <w:tcW w:w="1417" w:type="dxa"/>
          </w:tcPr>
          <w:p w14:paraId="7678B806" w14:textId="77777777" w:rsidR="007E56B2" w:rsidRPr="007E56B2" w:rsidRDefault="007E56B2" w:rsidP="007E56B2">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7E56B2">
              <w:rPr>
                <w:rFonts w:eastAsia="Calibri" w:cs="Arial"/>
                <w:b/>
                <w:bCs/>
              </w:rPr>
              <w:t>23010</w:t>
            </w:r>
          </w:p>
        </w:tc>
      </w:tr>
    </w:tbl>
    <w:p w14:paraId="6ACA347C"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bookmarkStart w:id="1605" w:name="_Toc348447791"/>
    </w:p>
    <w:p w14:paraId="6A4C5A9A"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0E3CB2F8"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49AA9295"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2FC64AB4"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652C966F"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7A93FF41"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1AB46623" w14:textId="77777777" w:rsidR="007E56B2" w:rsidRPr="007E56B2" w:rsidRDefault="007E56B2" w:rsidP="007E56B2">
      <w:pPr>
        <w:tabs>
          <w:tab w:val="left" w:pos="993"/>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15BF1A91" w14:textId="091DE7F6" w:rsidR="007E56B2" w:rsidRPr="007E56B2" w:rsidRDefault="002E3794" w:rsidP="00EA4CEB">
      <w:pPr>
        <w:pStyle w:val="Heading2"/>
        <w:numPr>
          <w:ilvl w:val="0"/>
          <w:numId w:val="0"/>
        </w:numPr>
        <w:ind w:left="576" w:hanging="576"/>
        <w:contextualSpacing/>
        <w:rPr>
          <w:rFonts w:eastAsia="Calibri" w:cs="Arial"/>
          <w:sz w:val="20"/>
        </w:rPr>
      </w:pPr>
      <w:bookmarkStart w:id="1606" w:name="_Toc368905049"/>
      <w:bookmarkStart w:id="1607" w:name="_Toc388963922"/>
      <w:bookmarkStart w:id="1608" w:name="_Toc412540265"/>
      <w:bookmarkStart w:id="1609" w:name="_Toc439685398"/>
      <w:r>
        <w:rPr>
          <w:rFonts w:eastAsia="Calibri" w:cs="Arial"/>
          <w:sz w:val="20"/>
        </w:rPr>
        <w:t>C2</w:t>
      </w:r>
      <w:r w:rsidR="00EA4CEB">
        <w:rPr>
          <w:rFonts w:eastAsia="Calibri" w:cs="Arial"/>
          <w:sz w:val="20"/>
        </w:rPr>
        <w:t>.10.6</w:t>
      </w:r>
      <w:r w:rsidR="007E56B2" w:rsidRPr="007E56B2">
        <w:rPr>
          <w:rFonts w:eastAsia="Calibri" w:cs="Arial"/>
          <w:sz w:val="20"/>
        </w:rPr>
        <w:t xml:space="preserve"> </w:t>
      </w:r>
      <w:r w:rsidR="007E56B2" w:rsidRPr="007E56B2">
        <w:rPr>
          <w:rFonts w:eastAsia="Calibri" w:cs="Arial"/>
          <w:sz w:val="20"/>
        </w:rPr>
        <w:tab/>
        <w:t>Black Level Adjustment Symbol</w:t>
      </w:r>
      <w:bookmarkEnd w:id="1605"/>
      <w:bookmarkEnd w:id="1606"/>
      <w:bookmarkEnd w:id="1607"/>
      <w:bookmarkEnd w:id="1608"/>
      <w:bookmarkEnd w:id="1609"/>
    </w:p>
    <w:p w14:paraId="265079DD" w14:textId="0130E337" w:rsidR="007E56B2" w:rsidRPr="003904BD" w:rsidRDefault="007E56B2" w:rsidP="007E56B2">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r w:rsidRPr="003904BD">
        <w:rPr>
          <w:rFonts w:eastAsia="Calibri" w:cs="Arial"/>
        </w:rPr>
        <w:t xml:space="preserve">Unless the brightness and contrast controls of the </w:t>
      </w:r>
      <w:proofErr w:type="gramStart"/>
      <w:r w:rsidRPr="003904BD">
        <w:rPr>
          <w:rFonts w:eastAsia="Calibri" w:cs="Arial"/>
        </w:rPr>
        <w:t>monitor,</w:t>
      </w:r>
      <w:proofErr w:type="gramEnd"/>
      <w:r w:rsidRPr="003904BD">
        <w:rPr>
          <w:rFonts w:eastAsia="Calibri" w:cs="Arial"/>
        </w:rPr>
        <w:t xml:space="preserve"> are properly adjusted there is a danger that information may be lost from the chart display, particularly at night.  Symbol BLKADJ is provided for checking correct adjustment and for re-adjusting as necessary. It </w:t>
      </w:r>
      <w:r w:rsidR="003229E1">
        <w:rPr>
          <w:rFonts w:eastAsiaTheme="minorEastAsia" w:cs="Arial" w:hint="eastAsia"/>
        </w:rPr>
        <w:t>should</w:t>
      </w:r>
      <w:r w:rsidRPr="003904BD">
        <w:rPr>
          <w:rFonts w:eastAsia="Calibri" w:cs="Arial"/>
        </w:rPr>
        <w:t xml:space="preserve"> be available for call-up by the Mariner as required. </w:t>
      </w:r>
    </w:p>
    <w:p w14:paraId="785FCBEE" w14:textId="77777777" w:rsidR="007E56B2" w:rsidRPr="007E56B2" w:rsidRDefault="007E56B2" w:rsidP="007E56B2">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rPr>
      </w:pPr>
    </w:p>
    <w:p w14:paraId="0E1F4F97" w14:textId="6B7FEB8E" w:rsidR="007E56B2" w:rsidRPr="007E56B2" w:rsidRDefault="002E3794" w:rsidP="00EA4CEB">
      <w:pPr>
        <w:pStyle w:val="Heading2"/>
        <w:numPr>
          <w:ilvl w:val="0"/>
          <w:numId w:val="0"/>
        </w:numPr>
        <w:ind w:left="576" w:hanging="576"/>
        <w:contextualSpacing/>
        <w:rPr>
          <w:rFonts w:eastAsia="Calibri" w:cs="Arial"/>
          <w:sz w:val="20"/>
        </w:rPr>
      </w:pPr>
      <w:bookmarkStart w:id="1610" w:name="_Toc348447792"/>
      <w:bookmarkStart w:id="1611" w:name="_Toc368905050"/>
      <w:bookmarkStart w:id="1612" w:name="_Toc388963923"/>
      <w:bookmarkStart w:id="1613" w:name="_Toc412540266"/>
      <w:bookmarkStart w:id="1614" w:name="_Toc439685399"/>
      <w:r>
        <w:rPr>
          <w:rFonts w:eastAsia="Calibri" w:cs="Arial"/>
          <w:sz w:val="20"/>
        </w:rPr>
        <w:t>C2</w:t>
      </w:r>
      <w:r w:rsidR="00EA4CEB">
        <w:rPr>
          <w:rFonts w:eastAsia="Calibri" w:cs="Arial"/>
          <w:sz w:val="20"/>
        </w:rPr>
        <w:t>.10.7</w:t>
      </w:r>
      <w:r w:rsidR="007E56B2" w:rsidRPr="007E56B2">
        <w:rPr>
          <w:rFonts w:eastAsia="Calibri" w:cs="Arial"/>
          <w:sz w:val="20"/>
        </w:rPr>
        <w:tab/>
      </w:r>
      <w:r w:rsidR="007E56B2" w:rsidRPr="007E56B2">
        <w:rPr>
          <w:rFonts w:eastAsia="Calibri" w:cs="Arial"/>
          <w:sz w:val="20"/>
          <w:lang w:eastAsia="en-GB"/>
        </w:rPr>
        <w:t>Detection and Notification of Navigation</w:t>
      </w:r>
      <w:bookmarkEnd w:id="1610"/>
      <w:r w:rsidR="007E56B2" w:rsidRPr="007E56B2">
        <w:rPr>
          <w:rFonts w:eastAsia="Calibri" w:cs="Arial"/>
          <w:sz w:val="20"/>
          <w:lang w:eastAsia="en-GB"/>
        </w:rPr>
        <w:t>al Hazards</w:t>
      </w:r>
      <w:bookmarkEnd w:id="1611"/>
      <w:bookmarkEnd w:id="1612"/>
      <w:bookmarkEnd w:id="1613"/>
      <w:bookmarkEnd w:id="1614"/>
    </w:p>
    <w:p w14:paraId="5DA1F345" w14:textId="77777777" w:rsidR="007E56B2" w:rsidRPr="007E56B2" w:rsidRDefault="007E56B2" w:rsidP="007E56B2">
      <w:pPr>
        <w:autoSpaceDE w:val="0"/>
        <w:autoSpaceDN w:val="0"/>
        <w:adjustRightInd w:val="0"/>
        <w:contextualSpacing/>
        <w:rPr>
          <w:rFonts w:cs="Arial"/>
          <w:bCs/>
          <w:lang w:eastAsia="en-GB"/>
        </w:rPr>
      </w:pPr>
      <w:r w:rsidRPr="007E56B2">
        <w:rPr>
          <w:rFonts w:eastAsia="Calibri" w:cs="Arial"/>
          <w:lang w:eastAsia="en-GB"/>
        </w:rPr>
        <w:t xml:space="preserve">The IMO Performance Standard for ECDIS </w:t>
      </w:r>
      <w:proofErr w:type="gramStart"/>
      <w:r w:rsidRPr="007E56B2">
        <w:rPr>
          <w:rFonts w:cs="Arial"/>
          <w:bCs/>
          <w:lang w:eastAsia="en-GB"/>
        </w:rPr>
        <w:t>MSC.232(</w:t>
      </w:r>
      <w:proofErr w:type="gramEnd"/>
      <w:r w:rsidRPr="007E56B2">
        <w:rPr>
          <w:rFonts w:cs="Arial"/>
          <w:bCs/>
          <w:lang w:eastAsia="en-GB"/>
        </w:rPr>
        <w:t>82) clauses, 11.3.5  Route planning states;</w:t>
      </w:r>
    </w:p>
    <w:p w14:paraId="28FE7F40" w14:textId="77777777" w:rsidR="007E56B2" w:rsidRPr="007E56B2" w:rsidRDefault="007E56B2" w:rsidP="007E56B2">
      <w:pPr>
        <w:autoSpaceDE w:val="0"/>
        <w:autoSpaceDN w:val="0"/>
        <w:adjustRightInd w:val="0"/>
        <w:contextualSpacing/>
        <w:rPr>
          <w:rFonts w:cs="Arial"/>
          <w:bCs/>
          <w:i/>
          <w:lang w:eastAsia="en-GB"/>
        </w:rPr>
      </w:pPr>
    </w:p>
    <w:p w14:paraId="46648447" w14:textId="4B8963A9" w:rsidR="007E56B2" w:rsidRPr="003904BD" w:rsidRDefault="007E56B2" w:rsidP="007E56B2">
      <w:pPr>
        <w:autoSpaceDE w:val="0"/>
        <w:autoSpaceDN w:val="0"/>
        <w:adjustRightInd w:val="0"/>
        <w:contextualSpacing/>
        <w:rPr>
          <w:rFonts w:cs="Arial"/>
          <w:bCs/>
          <w:i/>
          <w:lang w:eastAsia="en-GB"/>
        </w:rPr>
      </w:pPr>
      <w:r w:rsidRPr="007E56B2">
        <w:rPr>
          <w:rFonts w:cs="Arial"/>
          <w:bCs/>
          <w:i/>
          <w:lang w:eastAsia="en-GB"/>
        </w:rPr>
        <w:t xml:space="preserve">“An </w:t>
      </w:r>
      <w:r w:rsidRPr="003904BD">
        <w:rPr>
          <w:rFonts w:cs="Arial"/>
          <w:bCs/>
          <w:i/>
          <w:lang w:eastAsia="en-GB"/>
        </w:rPr>
        <w:t xml:space="preserve">indication should also be given if the Mariner plans a route closer than a user-specified distance from a point </w:t>
      </w:r>
      <w:r w:rsidR="003229E1">
        <w:rPr>
          <w:rFonts w:cs="Arial" w:hint="eastAsia"/>
          <w:bCs/>
          <w:i/>
        </w:rPr>
        <w:t>feature</w:t>
      </w:r>
      <w:r w:rsidRPr="003904BD">
        <w:rPr>
          <w:rFonts w:cs="Arial"/>
          <w:bCs/>
          <w:i/>
          <w:lang w:eastAsia="en-GB"/>
        </w:rPr>
        <w:t>, such as a fixed or floating aid to navigation or isolated danger”.</w:t>
      </w:r>
    </w:p>
    <w:p w14:paraId="19338351" w14:textId="77777777" w:rsidR="007E56B2" w:rsidRPr="003904BD" w:rsidRDefault="007E56B2" w:rsidP="007E56B2">
      <w:pPr>
        <w:autoSpaceDE w:val="0"/>
        <w:autoSpaceDN w:val="0"/>
        <w:adjustRightInd w:val="0"/>
        <w:contextualSpacing/>
        <w:rPr>
          <w:rFonts w:cs="Arial"/>
          <w:bCs/>
          <w:lang w:eastAsia="en-GB"/>
        </w:rPr>
      </w:pPr>
    </w:p>
    <w:p w14:paraId="68418700" w14:textId="77777777" w:rsidR="007E56B2" w:rsidRPr="003904BD" w:rsidRDefault="007E56B2" w:rsidP="007E56B2">
      <w:pPr>
        <w:autoSpaceDE w:val="0"/>
        <w:autoSpaceDN w:val="0"/>
        <w:adjustRightInd w:val="0"/>
        <w:contextualSpacing/>
        <w:rPr>
          <w:rFonts w:eastAsia="Calibri" w:cs="Arial"/>
          <w:lang w:eastAsia="en-GB"/>
        </w:rPr>
      </w:pPr>
      <w:r w:rsidRPr="003904BD">
        <w:rPr>
          <w:rFonts w:cs="Arial"/>
          <w:bCs/>
          <w:lang w:eastAsia="en-GB"/>
        </w:rPr>
        <w:t xml:space="preserve">Clause </w:t>
      </w:r>
      <w:proofErr w:type="gramStart"/>
      <w:r w:rsidRPr="003904BD">
        <w:rPr>
          <w:rFonts w:cs="Arial"/>
          <w:bCs/>
          <w:lang w:eastAsia="en-GB"/>
        </w:rPr>
        <w:t>11.4.6  Route</w:t>
      </w:r>
      <w:proofErr w:type="gramEnd"/>
      <w:r w:rsidRPr="003904BD">
        <w:rPr>
          <w:rFonts w:cs="Arial"/>
          <w:bCs/>
          <w:lang w:eastAsia="en-GB"/>
        </w:rPr>
        <w:t xml:space="preserve"> monitoring </w:t>
      </w:r>
      <w:r w:rsidRPr="003904BD">
        <w:rPr>
          <w:rFonts w:eastAsia="Calibri" w:cs="Arial"/>
          <w:lang w:eastAsia="en-GB"/>
        </w:rPr>
        <w:t>states;</w:t>
      </w:r>
    </w:p>
    <w:p w14:paraId="34E4FD44" w14:textId="77777777" w:rsidR="007E56B2" w:rsidRPr="003904BD" w:rsidRDefault="007E56B2" w:rsidP="007E56B2">
      <w:pPr>
        <w:autoSpaceDE w:val="0"/>
        <w:autoSpaceDN w:val="0"/>
        <w:adjustRightInd w:val="0"/>
        <w:contextualSpacing/>
        <w:rPr>
          <w:rFonts w:eastAsia="Calibri" w:cs="Arial"/>
          <w:i/>
          <w:lang w:eastAsia="en-GB"/>
        </w:rPr>
      </w:pPr>
    </w:p>
    <w:p w14:paraId="4FD4F39E" w14:textId="77777777" w:rsidR="007E56B2" w:rsidRPr="003904BD" w:rsidRDefault="007E56B2" w:rsidP="007E56B2">
      <w:pPr>
        <w:autoSpaceDE w:val="0"/>
        <w:autoSpaceDN w:val="0"/>
        <w:adjustRightInd w:val="0"/>
        <w:contextualSpacing/>
        <w:rPr>
          <w:rFonts w:eastAsia="Calibri" w:cs="Arial"/>
          <w:i/>
          <w:lang w:eastAsia="en-GB"/>
        </w:rPr>
      </w:pPr>
      <w:r w:rsidRPr="003904BD">
        <w:rPr>
          <w:rFonts w:eastAsia="Calibri" w:cs="Arial"/>
          <w:i/>
          <w:lang w:eastAsia="en-GB"/>
        </w:rPr>
        <w:t>“An indication should be given to the Mariner if, continuing on its present course and</w:t>
      </w:r>
    </w:p>
    <w:p w14:paraId="3792CD0A" w14:textId="77777777" w:rsidR="007E56B2" w:rsidRPr="003904BD" w:rsidRDefault="007E56B2" w:rsidP="007E56B2">
      <w:pPr>
        <w:autoSpaceDE w:val="0"/>
        <w:autoSpaceDN w:val="0"/>
        <w:adjustRightInd w:val="0"/>
        <w:contextualSpacing/>
        <w:rPr>
          <w:rFonts w:eastAsia="Calibri" w:cs="Arial"/>
          <w:i/>
          <w:lang w:eastAsia="en-GB"/>
        </w:rPr>
      </w:pPr>
      <w:proofErr w:type="gramStart"/>
      <w:r w:rsidRPr="003904BD">
        <w:rPr>
          <w:rFonts w:eastAsia="Calibri" w:cs="Arial"/>
          <w:i/>
          <w:lang w:eastAsia="en-GB"/>
        </w:rPr>
        <w:t>speed</w:t>
      </w:r>
      <w:proofErr w:type="gramEnd"/>
      <w:r w:rsidRPr="003904BD">
        <w:rPr>
          <w:rFonts w:eastAsia="Calibri" w:cs="Arial"/>
          <w:i/>
          <w:lang w:eastAsia="en-GB"/>
        </w:rPr>
        <w:t>, over a specified time or distance set by the Mariner, own ship will pass closer</w:t>
      </w:r>
    </w:p>
    <w:p w14:paraId="15D0CDE7" w14:textId="70C12A73" w:rsidR="007E56B2" w:rsidRPr="003904BD" w:rsidRDefault="007E56B2" w:rsidP="007E56B2">
      <w:pPr>
        <w:autoSpaceDE w:val="0"/>
        <w:autoSpaceDN w:val="0"/>
        <w:adjustRightInd w:val="0"/>
        <w:contextualSpacing/>
        <w:rPr>
          <w:rFonts w:eastAsia="Calibri" w:cs="Arial"/>
          <w:i/>
          <w:lang w:eastAsia="en-GB"/>
        </w:rPr>
      </w:pPr>
      <w:proofErr w:type="gramStart"/>
      <w:r w:rsidRPr="003904BD">
        <w:rPr>
          <w:rFonts w:eastAsia="Calibri" w:cs="Arial"/>
          <w:i/>
          <w:lang w:eastAsia="en-GB"/>
        </w:rPr>
        <w:t>than</w:t>
      </w:r>
      <w:proofErr w:type="gramEnd"/>
      <w:r w:rsidRPr="003904BD">
        <w:rPr>
          <w:rFonts w:eastAsia="Calibri" w:cs="Arial"/>
          <w:i/>
          <w:lang w:eastAsia="en-GB"/>
        </w:rPr>
        <w:t xml:space="preserve"> a user-specified distance from a danger (</w:t>
      </w:r>
      <w:r w:rsidR="003229E1">
        <w:rPr>
          <w:rFonts w:eastAsiaTheme="minorEastAsia" w:cs="Arial" w:hint="eastAsia"/>
          <w:i/>
        </w:rPr>
        <w:t>For example,</w:t>
      </w:r>
      <w:r w:rsidRPr="003904BD">
        <w:rPr>
          <w:rFonts w:eastAsia="Calibri" w:cs="Arial"/>
          <w:i/>
          <w:lang w:eastAsia="en-GB"/>
        </w:rPr>
        <w:t xml:space="preserve"> obstruction, wreck, rock) that is</w:t>
      </w:r>
    </w:p>
    <w:p w14:paraId="0677E586" w14:textId="77777777" w:rsidR="007E56B2" w:rsidRPr="003904BD" w:rsidRDefault="007E56B2" w:rsidP="007E56B2">
      <w:pPr>
        <w:autoSpaceDE w:val="0"/>
        <w:autoSpaceDN w:val="0"/>
        <w:adjustRightInd w:val="0"/>
        <w:contextualSpacing/>
        <w:rPr>
          <w:rFonts w:eastAsia="Calibri" w:cs="Arial"/>
          <w:i/>
          <w:lang w:eastAsia="en-GB"/>
        </w:rPr>
      </w:pPr>
      <w:proofErr w:type="gramStart"/>
      <w:r w:rsidRPr="003904BD">
        <w:rPr>
          <w:rFonts w:eastAsia="Calibri" w:cs="Arial"/>
          <w:i/>
          <w:lang w:eastAsia="en-GB"/>
        </w:rPr>
        <w:t>shallower</w:t>
      </w:r>
      <w:proofErr w:type="gramEnd"/>
      <w:r w:rsidRPr="003904BD">
        <w:rPr>
          <w:rFonts w:eastAsia="Calibri" w:cs="Arial"/>
          <w:i/>
          <w:lang w:eastAsia="en-GB"/>
        </w:rPr>
        <w:t xml:space="preserve"> than the Mariner's safety contour or an aid to navigation”.</w:t>
      </w:r>
    </w:p>
    <w:p w14:paraId="40ACE78C" w14:textId="77777777" w:rsidR="007E56B2" w:rsidRPr="003904BD" w:rsidRDefault="007E56B2" w:rsidP="007E56B2">
      <w:pPr>
        <w:autoSpaceDE w:val="0"/>
        <w:autoSpaceDN w:val="0"/>
        <w:adjustRightInd w:val="0"/>
        <w:contextualSpacing/>
        <w:rPr>
          <w:rFonts w:eastAsia="Calibri" w:cs="Arial"/>
          <w:lang w:eastAsia="en-GB"/>
        </w:rPr>
      </w:pPr>
    </w:p>
    <w:p w14:paraId="443BC398" w14:textId="15891AE0" w:rsidR="007E56B2" w:rsidRPr="007E56B2" w:rsidRDefault="007E56B2" w:rsidP="007E56B2">
      <w:pPr>
        <w:autoSpaceDE w:val="0"/>
        <w:autoSpaceDN w:val="0"/>
        <w:adjustRightInd w:val="0"/>
        <w:contextualSpacing/>
        <w:rPr>
          <w:rFonts w:eastAsia="Calibri" w:cs="Arial"/>
          <w:lang w:eastAsia="en-GB"/>
        </w:rPr>
      </w:pPr>
      <w:r w:rsidRPr="003904BD">
        <w:rPr>
          <w:rFonts w:eastAsia="Calibri" w:cs="Arial"/>
          <w:lang w:eastAsia="en-GB"/>
        </w:rPr>
        <w:t>The followin</w:t>
      </w:r>
      <w:r w:rsidR="00EA4CEB" w:rsidRPr="003904BD">
        <w:rPr>
          <w:rFonts w:eastAsia="Calibri" w:cs="Arial"/>
          <w:lang w:eastAsia="en-GB"/>
        </w:rPr>
        <w:t>g table lists the S-101 features</w:t>
      </w:r>
      <w:r w:rsidRPr="003904BD">
        <w:rPr>
          <w:rFonts w:eastAsia="Calibri" w:cs="Arial"/>
          <w:lang w:eastAsia="en-GB"/>
        </w:rPr>
        <w:t xml:space="preserve"> and </w:t>
      </w:r>
      <w:r w:rsidRPr="007E56B2">
        <w:rPr>
          <w:rFonts w:eastAsia="Calibri" w:cs="Arial"/>
          <w:lang w:eastAsia="en-GB"/>
        </w:rPr>
        <w:t xml:space="preserve">their attributes that satisfy the conditions above and </w:t>
      </w:r>
      <w:r w:rsidR="003229E1">
        <w:rPr>
          <w:rFonts w:eastAsiaTheme="minorEastAsia" w:cs="Arial" w:hint="eastAsia"/>
        </w:rPr>
        <w:t>should</w:t>
      </w:r>
      <w:r w:rsidRPr="007E56B2">
        <w:rPr>
          <w:rFonts w:eastAsia="Calibri" w:cs="Arial"/>
          <w:lang w:eastAsia="en-GB"/>
        </w:rPr>
        <w:t xml:space="preserve"> precipitate an indication within the ECDIS. </w:t>
      </w:r>
      <w:r w:rsidR="00EA4CEB">
        <w:rPr>
          <w:rFonts w:cs="Arial"/>
        </w:rPr>
        <w:t>The point, curve or surfaces</w:t>
      </w:r>
      <w:r w:rsidRPr="007E56B2">
        <w:rPr>
          <w:rFonts w:cs="Arial"/>
        </w:rPr>
        <w:t xml:space="preserve"> </w:t>
      </w:r>
      <w:r w:rsidR="003229E1">
        <w:rPr>
          <w:rFonts w:cs="Arial" w:hint="eastAsia"/>
        </w:rPr>
        <w:t>should</w:t>
      </w:r>
      <w:r w:rsidRPr="007E56B2">
        <w:rPr>
          <w:rFonts w:cs="Arial"/>
        </w:rPr>
        <w:t xml:space="preserve"> be graphically indicated using the instructions contained in the </w:t>
      </w:r>
      <w:r w:rsidR="00573391">
        <w:rPr>
          <w:rFonts w:cs="Arial"/>
        </w:rPr>
        <w:t>portrayal catalogue</w:t>
      </w:r>
      <w:r w:rsidRPr="007E56B2">
        <w:rPr>
          <w:rFonts w:cs="Arial"/>
        </w:rPr>
        <w:t xml:space="preserve"> named “</w:t>
      </w:r>
      <w:bookmarkStart w:id="1615" w:name="OLE_LINK7"/>
      <w:bookmarkStart w:id="1616" w:name="OLE_LINK8"/>
      <w:proofErr w:type="spellStart"/>
      <w:r w:rsidRPr="007E56B2">
        <w:rPr>
          <w:rFonts w:cs="Arial"/>
        </w:rPr>
        <w:t>indhlt</w:t>
      </w:r>
      <w:bookmarkEnd w:id="1615"/>
      <w:bookmarkEnd w:id="1616"/>
      <w:proofErr w:type="spellEnd"/>
      <w:r w:rsidRPr="007E56B2">
        <w:rPr>
          <w:rFonts w:cs="Arial"/>
        </w:rPr>
        <w:t>”.</w:t>
      </w:r>
      <w:r w:rsidRPr="007E56B2">
        <w:rPr>
          <w:rFonts w:eastAsia="Calibri" w:cs="Arial"/>
          <w:lang w:eastAsia="en-GB"/>
        </w:rPr>
        <w:t xml:space="preserve"> “</w:t>
      </w:r>
      <w:proofErr w:type="spellStart"/>
      <w:proofErr w:type="gramStart"/>
      <w:r w:rsidRPr="007E56B2">
        <w:rPr>
          <w:rFonts w:eastAsia="Calibri" w:cs="Arial"/>
          <w:lang w:eastAsia="en-GB"/>
        </w:rPr>
        <w:t>indh</w:t>
      </w:r>
      <w:r w:rsidR="00573391">
        <w:rPr>
          <w:rFonts w:eastAsia="Calibri" w:cs="Arial"/>
          <w:lang w:eastAsia="en-GB"/>
        </w:rPr>
        <w:t>lt</w:t>
      </w:r>
      <w:proofErr w:type="spellEnd"/>
      <w:proofErr w:type="gramEnd"/>
      <w:r w:rsidR="00573391">
        <w:rPr>
          <w:rFonts w:eastAsia="Calibri" w:cs="Arial"/>
          <w:lang w:eastAsia="en-GB"/>
        </w:rPr>
        <w:t>” is not an ENC charted feature class, but an feature</w:t>
      </w:r>
      <w:r w:rsidRPr="007E56B2">
        <w:rPr>
          <w:rFonts w:eastAsia="Calibri" w:cs="Arial"/>
          <w:lang w:eastAsia="en-GB"/>
        </w:rPr>
        <w:t xml:space="preserve"> that </w:t>
      </w:r>
      <w:r w:rsidR="003229E1">
        <w:rPr>
          <w:rFonts w:eastAsiaTheme="minorEastAsia" w:cs="Arial" w:hint="eastAsia"/>
        </w:rPr>
        <w:t>should</w:t>
      </w:r>
      <w:r w:rsidRPr="007E56B2">
        <w:rPr>
          <w:rFonts w:eastAsia="Calibri" w:cs="Arial"/>
          <w:lang w:eastAsia="en-GB"/>
        </w:rPr>
        <w:t xml:space="preserve"> be</w:t>
      </w:r>
      <w:r w:rsidR="00573391">
        <w:rPr>
          <w:rFonts w:eastAsia="Calibri" w:cs="Arial"/>
          <w:lang w:eastAsia="en-GB"/>
        </w:rPr>
        <w:t xml:space="preserve"> created by the ECDIS. See Fig XX</w:t>
      </w:r>
      <w:r w:rsidRPr="007E56B2">
        <w:rPr>
          <w:rFonts w:eastAsia="Calibri" w:cs="Arial"/>
          <w:lang w:eastAsia="en-GB"/>
        </w:rPr>
        <w:t xml:space="preserve"> for example.</w:t>
      </w:r>
    </w:p>
    <w:p w14:paraId="711FB9BB" w14:textId="77777777" w:rsidR="007E56B2" w:rsidRPr="007E56B2" w:rsidRDefault="007E56B2" w:rsidP="007E56B2">
      <w:pPr>
        <w:autoSpaceDE w:val="0"/>
        <w:autoSpaceDN w:val="0"/>
        <w:adjustRightInd w:val="0"/>
        <w:contextualSpacing/>
        <w:rPr>
          <w:rFonts w:eastAsia="Calibri" w:cs="Arial"/>
          <w:b/>
          <w:bCs/>
          <w:color w:val="000000"/>
          <w:lang w:eastAsia="en-GB"/>
        </w:rPr>
      </w:pPr>
    </w:p>
    <w:p w14:paraId="4FC89406" w14:textId="77777777" w:rsidR="007E56B2" w:rsidRPr="007E56B2" w:rsidRDefault="007E56B2" w:rsidP="007E56B2">
      <w:pPr>
        <w:autoSpaceDE w:val="0"/>
        <w:autoSpaceDN w:val="0"/>
        <w:adjustRightInd w:val="0"/>
        <w:contextualSpacing/>
        <w:rPr>
          <w:rFonts w:eastAsia="Calibri" w:cs="Arial"/>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3"/>
        <w:gridCol w:w="3420"/>
        <w:gridCol w:w="2577"/>
      </w:tblGrid>
      <w:tr w:rsidR="007E56B2" w:rsidRPr="007E56B2" w14:paraId="0677097D" w14:textId="77777777" w:rsidTr="00FF7ADF">
        <w:tc>
          <w:tcPr>
            <w:tcW w:w="1908" w:type="dxa"/>
            <w:shd w:val="clear" w:color="auto" w:fill="BFBFBF"/>
          </w:tcPr>
          <w:p w14:paraId="5CE378DA" w14:textId="7AE66892" w:rsidR="007E56B2" w:rsidRPr="007E56B2" w:rsidRDefault="00573391" w:rsidP="007E56B2">
            <w:pPr>
              <w:autoSpaceDE w:val="0"/>
              <w:autoSpaceDN w:val="0"/>
              <w:adjustRightInd w:val="0"/>
              <w:contextualSpacing/>
              <w:rPr>
                <w:rFonts w:eastAsia="Calibri" w:cs="Arial"/>
                <w:b/>
                <w:bCs/>
                <w:lang w:eastAsia="en-GB"/>
              </w:rPr>
            </w:pPr>
            <w:r>
              <w:rPr>
                <w:rFonts w:eastAsia="Calibri" w:cs="Arial"/>
                <w:b/>
                <w:bCs/>
                <w:lang w:eastAsia="en-GB"/>
              </w:rPr>
              <w:t>S-101 Features</w:t>
            </w:r>
          </w:p>
        </w:tc>
        <w:tc>
          <w:tcPr>
            <w:tcW w:w="3420" w:type="dxa"/>
            <w:shd w:val="clear" w:color="auto" w:fill="BFBFBF"/>
          </w:tcPr>
          <w:p w14:paraId="1DA038C3" w14:textId="77777777" w:rsidR="007E56B2" w:rsidRPr="007E56B2" w:rsidRDefault="007E56B2" w:rsidP="007E56B2">
            <w:pPr>
              <w:autoSpaceDE w:val="0"/>
              <w:autoSpaceDN w:val="0"/>
              <w:adjustRightInd w:val="0"/>
              <w:contextualSpacing/>
              <w:rPr>
                <w:rFonts w:eastAsia="Calibri" w:cs="Arial"/>
                <w:b/>
                <w:bCs/>
                <w:lang w:eastAsia="en-GB"/>
              </w:rPr>
            </w:pPr>
            <w:r w:rsidRPr="007E56B2">
              <w:rPr>
                <w:rFonts w:eastAsia="Calibri" w:cs="Arial"/>
                <w:b/>
                <w:bCs/>
                <w:lang w:eastAsia="en-GB"/>
              </w:rPr>
              <w:t>Condition (if any)</w:t>
            </w:r>
          </w:p>
        </w:tc>
        <w:tc>
          <w:tcPr>
            <w:tcW w:w="2577" w:type="dxa"/>
            <w:shd w:val="clear" w:color="auto" w:fill="BFBFBF"/>
          </w:tcPr>
          <w:p w14:paraId="26AE4418" w14:textId="77777777" w:rsidR="007E56B2" w:rsidRPr="007E56B2" w:rsidRDefault="007E56B2" w:rsidP="007E56B2">
            <w:pPr>
              <w:autoSpaceDE w:val="0"/>
              <w:autoSpaceDN w:val="0"/>
              <w:adjustRightInd w:val="0"/>
              <w:contextualSpacing/>
              <w:rPr>
                <w:rFonts w:eastAsia="Calibri" w:cs="Arial"/>
                <w:b/>
                <w:bCs/>
                <w:lang w:eastAsia="en-GB"/>
              </w:rPr>
            </w:pPr>
            <w:r w:rsidRPr="007E56B2">
              <w:rPr>
                <w:rFonts w:eastAsia="Calibri" w:cs="Arial"/>
                <w:b/>
                <w:bCs/>
                <w:lang w:eastAsia="en-GB"/>
              </w:rPr>
              <w:t>Geometric primitive</w:t>
            </w:r>
          </w:p>
        </w:tc>
      </w:tr>
      <w:tr w:rsidR="007E56B2" w:rsidRPr="007E56B2" w14:paraId="4DB7E746" w14:textId="77777777" w:rsidTr="00FF7ADF">
        <w:tc>
          <w:tcPr>
            <w:tcW w:w="1908" w:type="dxa"/>
          </w:tcPr>
          <w:p w14:paraId="1FB3BFCD" w14:textId="558704E4"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BeaconCardinal</w:t>
            </w:r>
            <w:proofErr w:type="spellEnd"/>
          </w:p>
        </w:tc>
        <w:tc>
          <w:tcPr>
            <w:tcW w:w="3420" w:type="dxa"/>
          </w:tcPr>
          <w:p w14:paraId="4DD1E893"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08D425B9"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536D62CD" w14:textId="77777777" w:rsidTr="00FF7ADF">
        <w:tc>
          <w:tcPr>
            <w:tcW w:w="1908" w:type="dxa"/>
          </w:tcPr>
          <w:p w14:paraId="233043B2" w14:textId="47D17DE5"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BeaconIsolatedDanger</w:t>
            </w:r>
            <w:proofErr w:type="spellEnd"/>
          </w:p>
        </w:tc>
        <w:tc>
          <w:tcPr>
            <w:tcW w:w="3420" w:type="dxa"/>
          </w:tcPr>
          <w:p w14:paraId="0DA1C049"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15A61FA"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6302BD9A" w14:textId="77777777" w:rsidTr="00FF7ADF">
        <w:tc>
          <w:tcPr>
            <w:tcW w:w="1908" w:type="dxa"/>
          </w:tcPr>
          <w:p w14:paraId="2674280B" w14:textId="5F4AFC73" w:rsidR="007E56B2" w:rsidRPr="007E56B2" w:rsidRDefault="007E56B2" w:rsidP="007E56B2">
            <w:pPr>
              <w:autoSpaceDE w:val="0"/>
              <w:autoSpaceDN w:val="0"/>
              <w:adjustRightInd w:val="0"/>
              <w:contextualSpacing/>
              <w:rPr>
                <w:rFonts w:eastAsia="Calibri" w:cs="Arial"/>
                <w:lang w:eastAsia="en-GB"/>
              </w:rPr>
            </w:pPr>
            <w:proofErr w:type="spellStart"/>
            <w:r w:rsidRPr="007E56B2">
              <w:rPr>
                <w:rFonts w:eastAsia="Calibri" w:cs="Arial"/>
                <w:lang w:eastAsia="en-GB"/>
              </w:rPr>
              <w:t>B</w:t>
            </w:r>
            <w:r w:rsidR="00573391">
              <w:rPr>
                <w:rFonts w:eastAsia="Calibri" w:cs="Arial"/>
                <w:lang w:eastAsia="en-GB"/>
              </w:rPr>
              <w:t>eaconLateral</w:t>
            </w:r>
            <w:proofErr w:type="spellEnd"/>
          </w:p>
        </w:tc>
        <w:tc>
          <w:tcPr>
            <w:tcW w:w="3420" w:type="dxa"/>
          </w:tcPr>
          <w:p w14:paraId="5130F21B"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5DC4D3EB"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1CA9DF39" w14:textId="77777777" w:rsidTr="00FF7ADF">
        <w:tc>
          <w:tcPr>
            <w:tcW w:w="1908" w:type="dxa"/>
          </w:tcPr>
          <w:p w14:paraId="7B30B7F9" w14:textId="1DFF3D5E"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BeaconSafeWater</w:t>
            </w:r>
            <w:proofErr w:type="spellEnd"/>
          </w:p>
        </w:tc>
        <w:tc>
          <w:tcPr>
            <w:tcW w:w="3420" w:type="dxa"/>
          </w:tcPr>
          <w:p w14:paraId="170ED567"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2F1D9355"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357B12BC" w14:textId="77777777" w:rsidTr="00FF7ADF">
        <w:tc>
          <w:tcPr>
            <w:tcW w:w="1908" w:type="dxa"/>
          </w:tcPr>
          <w:p w14:paraId="3BE56227" w14:textId="6E81B1A8"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BeaconSpecialPurpose</w:t>
            </w:r>
            <w:proofErr w:type="spellEnd"/>
          </w:p>
        </w:tc>
        <w:tc>
          <w:tcPr>
            <w:tcW w:w="3420" w:type="dxa"/>
          </w:tcPr>
          <w:p w14:paraId="69F340D7"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340B6DAB"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244D3D6E" w14:textId="77777777" w:rsidTr="00FF7ADF">
        <w:tc>
          <w:tcPr>
            <w:tcW w:w="1908" w:type="dxa"/>
          </w:tcPr>
          <w:p w14:paraId="4D8A996D" w14:textId="328DFF4A"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BuoyCardinal</w:t>
            </w:r>
            <w:proofErr w:type="spellEnd"/>
          </w:p>
        </w:tc>
        <w:tc>
          <w:tcPr>
            <w:tcW w:w="3420" w:type="dxa"/>
          </w:tcPr>
          <w:p w14:paraId="592CD059"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2741D9CC"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00E08FBF" w14:textId="77777777" w:rsidTr="00FF7ADF">
        <w:tc>
          <w:tcPr>
            <w:tcW w:w="1908" w:type="dxa"/>
          </w:tcPr>
          <w:p w14:paraId="423A6207" w14:textId="24B062D3" w:rsidR="007E56B2" w:rsidRPr="007E56B2" w:rsidRDefault="007E56B2" w:rsidP="007E56B2">
            <w:pPr>
              <w:autoSpaceDE w:val="0"/>
              <w:autoSpaceDN w:val="0"/>
              <w:adjustRightInd w:val="0"/>
              <w:contextualSpacing/>
              <w:rPr>
                <w:rFonts w:eastAsia="Calibri" w:cs="Arial"/>
                <w:lang w:eastAsia="en-GB"/>
              </w:rPr>
            </w:pPr>
            <w:proofErr w:type="spellStart"/>
            <w:r w:rsidRPr="007E56B2">
              <w:rPr>
                <w:rFonts w:eastAsia="Calibri" w:cs="Arial"/>
                <w:lang w:eastAsia="en-GB"/>
              </w:rPr>
              <w:t>B</w:t>
            </w:r>
            <w:r w:rsidR="00573391">
              <w:rPr>
                <w:rFonts w:eastAsia="Calibri" w:cs="Arial"/>
                <w:lang w:eastAsia="en-GB"/>
              </w:rPr>
              <w:t>uoyInstallation</w:t>
            </w:r>
            <w:proofErr w:type="spellEnd"/>
          </w:p>
        </w:tc>
        <w:tc>
          <w:tcPr>
            <w:tcW w:w="3420" w:type="dxa"/>
          </w:tcPr>
          <w:p w14:paraId="54CF81CE"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37B39ED1"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7B9240F6" w14:textId="77777777" w:rsidTr="00FF7ADF">
        <w:tc>
          <w:tcPr>
            <w:tcW w:w="1908" w:type="dxa"/>
          </w:tcPr>
          <w:p w14:paraId="41F7415E" w14:textId="36CF0CE4"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BuoyIsolatedDanger</w:t>
            </w:r>
            <w:proofErr w:type="spellEnd"/>
          </w:p>
        </w:tc>
        <w:tc>
          <w:tcPr>
            <w:tcW w:w="3420" w:type="dxa"/>
          </w:tcPr>
          <w:p w14:paraId="459388B8"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47F0CA6B"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12B990D6" w14:textId="77777777" w:rsidTr="00FF7ADF">
        <w:tc>
          <w:tcPr>
            <w:tcW w:w="1908" w:type="dxa"/>
          </w:tcPr>
          <w:p w14:paraId="34D31242" w14:textId="4E8FCE2C"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BuoyLateral</w:t>
            </w:r>
            <w:proofErr w:type="spellEnd"/>
          </w:p>
        </w:tc>
        <w:tc>
          <w:tcPr>
            <w:tcW w:w="3420" w:type="dxa"/>
          </w:tcPr>
          <w:p w14:paraId="20702F3E"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0AD11905"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3A2588DD" w14:textId="77777777" w:rsidTr="00FF7ADF">
        <w:tc>
          <w:tcPr>
            <w:tcW w:w="1908" w:type="dxa"/>
          </w:tcPr>
          <w:p w14:paraId="73F6282C" w14:textId="5FE47C9E"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BuoySafeWater</w:t>
            </w:r>
            <w:proofErr w:type="spellEnd"/>
          </w:p>
        </w:tc>
        <w:tc>
          <w:tcPr>
            <w:tcW w:w="3420" w:type="dxa"/>
          </w:tcPr>
          <w:p w14:paraId="4570164C"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78143441"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5F28FBDB" w14:textId="77777777" w:rsidTr="00FF7ADF">
        <w:tc>
          <w:tcPr>
            <w:tcW w:w="1908" w:type="dxa"/>
          </w:tcPr>
          <w:p w14:paraId="4D006BD0" w14:textId="61B258B1" w:rsidR="007E56B2" w:rsidRPr="007E56B2" w:rsidRDefault="00573391" w:rsidP="007E56B2">
            <w:pPr>
              <w:autoSpaceDE w:val="0"/>
              <w:autoSpaceDN w:val="0"/>
              <w:adjustRightInd w:val="0"/>
              <w:contextualSpacing/>
              <w:rPr>
                <w:rFonts w:eastAsia="Calibri" w:cs="Arial"/>
                <w:lang w:eastAsia="en-GB"/>
              </w:rPr>
            </w:pPr>
            <w:proofErr w:type="spellStart"/>
            <w:r>
              <w:rPr>
                <w:rFonts w:eastAsia="Calibri" w:cs="Arial"/>
                <w:lang w:eastAsia="en-GB"/>
              </w:rPr>
              <w:t>BuoySpecialPurpose</w:t>
            </w:r>
            <w:proofErr w:type="spellEnd"/>
          </w:p>
        </w:tc>
        <w:tc>
          <w:tcPr>
            <w:tcW w:w="3420" w:type="dxa"/>
          </w:tcPr>
          <w:p w14:paraId="2434E920"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CE02CF2"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362F5009" w14:textId="77777777" w:rsidTr="00FF7ADF">
        <w:tc>
          <w:tcPr>
            <w:tcW w:w="1908" w:type="dxa"/>
          </w:tcPr>
          <w:p w14:paraId="4252E663" w14:textId="34CC6D7C" w:rsidR="007E56B2" w:rsidRPr="007E56B2" w:rsidRDefault="00015BC9" w:rsidP="007E56B2">
            <w:pPr>
              <w:autoSpaceDE w:val="0"/>
              <w:autoSpaceDN w:val="0"/>
              <w:adjustRightInd w:val="0"/>
              <w:contextualSpacing/>
              <w:rPr>
                <w:rFonts w:eastAsia="Calibri" w:cs="Arial"/>
                <w:lang w:eastAsia="en-GB"/>
              </w:rPr>
            </w:pPr>
            <w:proofErr w:type="spellStart"/>
            <w:r>
              <w:rPr>
                <w:rFonts w:eastAsia="Calibri" w:cs="Arial"/>
                <w:lang w:eastAsia="en-GB"/>
              </w:rPr>
              <w:t>SpanOpening</w:t>
            </w:r>
            <w:proofErr w:type="spellEnd"/>
          </w:p>
        </w:tc>
        <w:tc>
          <w:tcPr>
            <w:tcW w:w="3420" w:type="dxa"/>
          </w:tcPr>
          <w:p w14:paraId="015D380A"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703B8377" w14:textId="2BA87ECC"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POINT,CURVE, SURFACE</w:t>
            </w:r>
          </w:p>
        </w:tc>
      </w:tr>
      <w:tr w:rsidR="007E56B2" w:rsidRPr="007E56B2" w14:paraId="4AD5E4B2" w14:textId="77777777" w:rsidTr="00FF7ADF">
        <w:tc>
          <w:tcPr>
            <w:tcW w:w="1908" w:type="dxa"/>
          </w:tcPr>
          <w:p w14:paraId="501E4C8D" w14:textId="3A1AB60E" w:rsidR="007E56B2" w:rsidRPr="007E56B2" w:rsidRDefault="00015BC9" w:rsidP="007E56B2">
            <w:pPr>
              <w:autoSpaceDE w:val="0"/>
              <w:autoSpaceDN w:val="0"/>
              <w:adjustRightInd w:val="0"/>
              <w:contextualSpacing/>
              <w:rPr>
                <w:rFonts w:eastAsia="Calibri" w:cs="Arial"/>
                <w:lang w:eastAsia="en-GB"/>
              </w:rPr>
            </w:pPr>
            <w:proofErr w:type="spellStart"/>
            <w:r>
              <w:rPr>
                <w:rFonts w:eastAsia="Calibri" w:cs="Arial"/>
                <w:lang w:eastAsia="en-GB"/>
              </w:rPr>
              <w:t>CableOverhead</w:t>
            </w:r>
            <w:proofErr w:type="spellEnd"/>
          </w:p>
        </w:tc>
        <w:tc>
          <w:tcPr>
            <w:tcW w:w="3420" w:type="dxa"/>
          </w:tcPr>
          <w:p w14:paraId="356B8A8D"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79AF0814"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LINE</w:t>
            </w:r>
          </w:p>
        </w:tc>
      </w:tr>
      <w:tr w:rsidR="007E56B2" w:rsidRPr="007E56B2" w14:paraId="45710F6B" w14:textId="77777777" w:rsidTr="00FF7ADF">
        <w:tc>
          <w:tcPr>
            <w:tcW w:w="1908" w:type="dxa"/>
          </w:tcPr>
          <w:p w14:paraId="0AB35D34" w14:textId="45CAA956" w:rsidR="007E56B2" w:rsidRPr="007E56B2" w:rsidRDefault="00015BC9" w:rsidP="007E56B2">
            <w:pPr>
              <w:autoSpaceDE w:val="0"/>
              <w:autoSpaceDN w:val="0"/>
              <w:adjustRightInd w:val="0"/>
              <w:contextualSpacing/>
              <w:rPr>
                <w:rFonts w:eastAsia="Calibri" w:cs="Arial"/>
                <w:lang w:eastAsia="en-GB"/>
              </w:rPr>
            </w:pPr>
            <w:proofErr w:type="spellStart"/>
            <w:r>
              <w:rPr>
                <w:rFonts w:eastAsia="Calibri" w:cs="Arial"/>
                <w:lang w:eastAsia="en-GB"/>
              </w:rPr>
              <w:t>Daymark</w:t>
            </w:r>
            <w:proofErr w:type="spellEnd"/>
          </w:p>
        </w:tc>
        <w:tc>
          <w:tcPr>
            <w:tcW w:w="3420" w:type="dxa"/>
          </w:tcPr>
          <w:p w14:paraId="1E0B53E2"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339DBD39"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0B48BA4C" w14:textId="77777777" w:rsidTr="00FF7ADF">
        <w:tc>
          <w:tcPr>
            <w:tcW w:w="1908" w:type="dxa"/>
          </w:tcPr>
          <w:p w14:paraId="1D69624D" w14:textId="44A69078" w:rsidR="007E56B2" w:rsidRPr="007E56B2" w:rsidRDefault="00015BC9" w:rsidP="007E56B2">
            <w:pPr>
              <w:autoSpaceDE w:val="0"/>
              <w:autoSpaceDN w:val="0"/>
              <w:adjustRightInd w:val="0"/>
              <w:contextualSpacing/>
              <w:rPr>
                <w:rFonts w:eastAsia="Calibri" w:cs="Arial"/>
                <w:lang w:eastAsia="en-GB"/>
              </w:rPr>
            </w:pPr>
            <w:proofErr w:type="spellStart"/>
            <w:r>
              <w:rPr>
                <w:rFonts w:eastAsia="Calibri" w:cs="Arial"/>
                <w:lang w:eastAsia="en-GB"/>
              </w:rPr>
              <w:t>PipelineOverhead</w:t>
            </w:r>
            <w:proofErr w:type="spellEnd"/>
          </w:p>
        </w:tc>
        <w:tc>
          <w:tcPr>
            <w:tcW w:w="3420" w:type="dxa"/>
          </w:tcPr>
          <w:p w14:paraId="6EECE30F"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0CFB468"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LINE</w:t>
            </w:r>
          </w:p>
        </w:tc>
      </w:tr>
      <w:tr w:rsidR="007E56B2" w:rsidRPr="007E56B2" w14:paraId="0EF1C02D" w14:textId="77777777" w:rsidTr="00FF7ADF">
        <w:tc>
          <w:tcPr>
            <w:tcW w:w="1908" w:type="dxa"/>
          </w:tcPr>
          <w:p w14:paraId="001FB826" w14:textId="5750CD24" w:rsidR="007E56B2" w:rsidRPr="007E56B2" w:rsidRDefault="00015BC9" w:rsidP="007E56B2">
            <w:pPr>
              <w:autoSpaceDE w:val="0"/>
              <w:autoSpaceDN w:val="0"/>
              <w:adjustRightInd w:val="0"/>
              <w:contextualSpacing/>
              <w:rPr>
                <w:rFonts w:eastAsia="Calibri" w:cs="Arial"/>
                <w:lang w:eastAsia="en-GB"/>
              </w:rPr>
            </w:pPr>
            <w:r>
              <w:rPr>
                <w:rFonts w:eastAsia="Calibri" w:cs="Arial"/>
                <w:lang w:eastAsia="en-GB"/>
              </w:rPr>
              <w:t>Conveyor</w:t>
            </w:r>
          </w:p>
        </w:tc>
        <w:tc>
          <w:tcPr>
            <w:tcW w:w="3420" w:type="dxa"/>
          </w:tcPr>
          <w:p w14:paraId="5BE848AB"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7938B12B"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LINE, AREA</w:t>
            </w:r>
          </w:p>
        </w:tc>
      </w:tr>
      <w:tr w:rsidR="007E56B2" w:rsidRPr="007E56B2" w14:paraId="1DF372CE" w14:textId="77777777" w:rsidTr="00FF7ADF">
        <w:tc>
          <w:tcPr>
            <w:tcW w:w="1908" w:type="dxa"/>
          </w:tcPr>
          <w:p w14:paraId="6B663412" w14:textId="5326F1FE" w:rsidR="007E56B2" w:rsidRPr="007E56B2" w:rsidRDefault="00015BC9" w:rsidP="007E56B2">
            <w:pPr>
              <w:autoSpaceDE w:val="0"/>
              <w:autoSpaceDN w:val="0"/>
              <w:adjustRightInd w:val="0"/>
              <w:contextualSpacing/>
              <w:rPr>
                <w:rFonts w:eastAsia="Calibri" w:cs="Arial"/>
                <w:lang w:eastAsia="en-GB"/>
              </w:rPr>
            </w:pPr>
            <w:proofErr w:type="spellStart"/>
            <w:r>
              <w:rPr>
                <w:rFonts w:eastAsia="Calibri" w:cs="Arial"/>
                <w:lang w:eastAsia="en-GB"/>
              </w:rPr>
              <w:lastRenderedPageBreak/>
              <w:t>MooringFacility</w:t>
            </w:r>
            <w:proofErr w:type="spellEnd"/>
          </w:p>
        </w:tc>
        <w:tc>
          <w:tcPr>
            <w:tcW w:w="3420" w:type="dxa"/>
          </w:tcPr>
          <w:p w14:paraId="4AE87972"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5387DB43" w14:textId="367139D0"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POINT,CURVE, SURFACE</w:t>
            </w:r>
          </w:p>
        </w:tc>
      </w:tr>
      <w:tr w:rsidR="007E56B2" w:rsidRPr="007E56B2" w14:paraId="3308A469" w14:textId="77777777" w:rsidTr="00FF7ADF">
        <w:tc>
          <w:tcPr>
            <w:tcW w:w="1908" w:type="dxa"/>
          </w:tcPr>
          <w:p w14:paraId="1F881E08" w14:textId="6630A9A9" w:rsidR="007E56B2" w:rsidRPr="007E56B2" w:rsidRDefault="00015BC9" w:rsidP="007E56B2">
            <w:pPr>
              <w:contextualSpacing/>
              <w:rPr>
                <w:rFonts w:cs="Arial"/>
              </w:rPr>
            </w:pPr>
            <w:proofErr w:type="spellStart"/>
            <w:r>
              <w:rPr>
                <w:rFonts w:cs="Arial"/>
              </w:rPr>
              <w:t>VirtualAISAidToNavigation</w:t>
            </w:r>
            <w:proofErr w:type="spellEnd"/>
          </w:p>
        </w:tc>
        <w:tc>
          <w:tcPr>
            <w:tcW w:w="3420" w:type="dxa"/>
          </w:tcPr>
          <w:p w14:paraId="43F4E08A" w14:textId="73E9965A" w:rsidR="007E56B2" w:rsidRPr="007E56B2" w:rsidRDefault="007E56B2" w:rsidP="007E56B2">
            <w:pPr>
              <w:contextualSpacing/>
              <w:rPr>
                <w:rFonts w:cs="Arial"/>
              </w:rPr>
            </w:pPr>
          </w:p>
        </w:tc>
        <w:tc>
          <w:tcPr>
            <w:tcW w:w="2577" w:type="dxa"/>
          </w:tcPr>
          <w:p w14:paraId="2456DA7D" w14:textId="77777777" w:rsidR="007E56B2" w:rsidRPr="007E56B2" w:rsidRDefault="007E56B2" w:rsidP="007E56B2">
            <w:pPr>
              <w:contextualSpacing/>
              <w:rPr>
                <w:rFonts w:cs="Arial"/>
              </w:rPr>
            </w:pPr>
            <w:r w:rsidRPr="007E56B2">
              <w:rPr>
                <w:rFonts w:cs="Arial"/>
              </w:rPr>
              <w:t>POINT</w:t>
            </w:r>
          </w:p>
        </w:tc>
      </w:tr>
      <w:tr w:rsidR="007E56B2" w:rsidRPr="007E56B2" w14:paraId="50828770" w14:textId="77777777" w:rsidTr="00FF7ADF">
        <w:tc>
          <w:tcPr>
            <w:tcW w:w="1908" w:type="dxa"/>
          </w:tcPr>
          <w:p w14:paraId="6D98100E" w14:textId="20D811CC" w:rsidR="007E56B2" w:rsidRPr="007E56B2" w:rsidRDefault="00015BC9" w:rsidP="007E56B2">
            <w:pPr>
              <w:autoSpaceDE w:val="0"/>
              <w:autoSpaceDN w:val="0"/>
              <w:adjustRightInd w:val="0"/>
              <w:contextualSpacing/>
              <w:rPr>
                <w:rFonts w:eastAsia="Calibri" w:cs="Arial"/>
                <w:color w:val="000000"/>
                <w:lang w:eastAsia="en-GB"/>
              </w:rPr>
            </w:pPr>
            <w:proofErr w:type="spellStart"/>
            <w:r>
              <w:rPr>
                <w:rFonts w:eastAsia="Calibri" w:cs="Arial"/>
                <w:color w:val="000000"/>
                <w:lang w:eastAsia="en-GB"/>
              </w:rPr>
              <w:t>FishingFacility</w:t>
            </w:r>
            <w:proofErr w:type="spellEnd"/>
          </w:p>
        </w:tc>
        <w:tc>
          <w:tcPr>
            <w:tcW w:w="3420" w:type="dxa"/>
          </w:tcPr>
          <w:p w14:paraId="7DACE6F6" w14:textId="77777777" w:rsidR="007E56B2" w:rsidRPr="007E56B2" w:rsidRDefault="007E56B2" w:rsidP="007E56B2">
            <w:pPr>
              <w:autoSpaceDE w:val="0"/>
              <w:autoSpaceDN w:val="0"/>
              <w:adjustRightInd w:val="0"/>
              <w:contextualSpacing/>
              <w:rPr>
                <w:rFonts w:eastAsia="Calibri" w:cs="Arial"/>
                <w:color w:val="000000"/>
                <w:lang w:eastAsia="en-GB"/>
              </w:rPr>
            </w:pPr>
          </w:p>
        </w:tc>
        <w:tc>
          <w:tcPr>
            <w:tcW w:w="2577" w:type="dxa"/>
          </w:tcPr>
          <w:p w14:paraId="6D257190" w14:textId="5EBBFFA2" w:rsidR="007E56B2" w:rsidRPr="007E56B2" w:rsidRDefault="002F6608" w:rsidP="007E56B2">
            <w:pPr>
              <w:autoSpaceDE w:val="0"/>
              <w:autoSpaceDN w:val="0"/>
              <w:adjustRightInd w:val="0"/>
              <w:contextualSpacing/>
              <w:rPr>
                <w:rFonts w:eastAsia="Calibri" w:cs="Arial"/>
                <w:color w:val="000000"/>
                <w:lang w:eastAsia="en-GB"/>
              </w:rPr>
            </w:pPr>
            <w:r>
              <w:rPr>
                <w:rFonts w:eastAsia="Calibri" w:cs="Arial"/>
                <w:lang w:eastAsia="en-GB"/>
              </w:rPr>
              <w:t>POINT,CURVE, SURFACE</w:t>
            </w:r>
          </w:p>
        </w:tc>
      </w:tr>
      <w:tr w:rsidR="007E56B2" w:rsidRPr="007E56B2" w14:paraId="3D1DD342" w14:textId="77777777" w:rsidTr="00FF7ADF">
        <w:tc>
          <w:tcPr>
            <w:tcW w:w="1908" w:type="dxa"/>
          </w:tcPr>
          <w:p w14:paraId="3A92C3B5" w14:textId="12FE1A02"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IceArea</w:t>
            </w:r>
            <w:proofErr w:type="spellEnd"/>
          </w:p>
        </w:tc>
        <w:tc>
          <w:tcPr>
            <w:tcW w:w="3420" w:type="dxa"/>
          </w:tcPr>
          <w:p w14:paraId="2B6ABF70"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393EE682" w14:textId="6A9AF3F1"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SURFACE</w:t>
            </w:r>
          </w:p>
        </w:tc>
      </w:tr>
      <w:tr w:rsidR="007E56B2" w:rsidRPr="007E56B2" w14:paraId="182503B9" w14:textId="77777777" w:rsidTr="00FF7ADF">
        <w:tc>
          <w:tcPr>
            <w:tcW w:w="1908" w:type="dxa"/>
          </w:tcPr>
          <w:p w14:paraId="3C3E5023" w14:textId="46DAF70B"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LightFloat</w:t>
            </w:r>
            <w:proofErr w:type="spellEnd"/>
          </w:p>
        </w:tc>
        <w:tc>
          <w:tcPr>
            <w:tcW w:w="3420" w:type="dxa"/>
          </w:tcPr>
          <w:p w14:paraId="3D951B4B"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C44D827"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00C482DA" w14:textId="77777777" w:rsidTr="00FF7ADF">
        <w:tc>
          <w:tcPr>
            <w:tcW w:w="1908" w:type="dxa"/>
          </w:tcPr>
          <w:p w14:paraId="5F0C827B" w14:textId="2A21AEF3"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LightVessel</w:t>
            </w:r>
            <w:proofErr w:type="spellEnd"/>
          </w:p>
        </w:tc>
        <w:tc>
          <w:tcPr>
            <w:tcW w:w="3420" w:type="dxa"/>
          </w:tcPr>
          <w:p w14:paraId="7DF6A450"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7A0A8606"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3BC590C0" w14:textId="77777777" w:rsidTr="00FF7ADF">
        <w:tc>
          <w:tcPr>
            <w:tcW w:w="1908" w:type="dxa"/>
          </w:tcPr>
          <w:p w14:paraId="0DDCA39D" w14:textId="0DC33BEC"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LandArea</w:t>
            </w:r>
            <w:proofErr w:type="spellEnd"/>
          </w:p>
        </w:tc>
        <w:tc>
          <w:tcPr>
            <w:tcW w:w="3420" w:type="dxa"/>
          </w:tcPr>
          <w:p w14:paraId="647D7D46"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3D3BD776" w14:textId="29B8B04F"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 CURVE</w:t>
            </w:r>
          </w:p>
        </w:tc>
      </w:tr>
      <w:tr w:rsidR="007E56B2" w:rsidRPr="007E56B2" w14:paraId="2DB7F01D" w14:textId="77777777" w:rsidTr="00FF7ADF">
        <w:trPr>
          <w:trHeight w:val="157"/>
        </w:trPr>
        <w:tc>
          <w:tcPr>
            <w:tcW w:w="1908" w:type="dxa"/>
          </w:tcPr>
          <w:p w14:paraId="254EE926" w14:textId="1428A672"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LogPond</w:t>
            </w:r>
            <w:proofErr w:type="spellEnd"/>
          </w:p>
        </w:tc>
        <w:tc>
          <w:tcPr>
            <w:tcW w:w="3420" w:type="dxa"/>
          </w:tcPr>
          <w:p w14:paraId="5F5310A6"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0B292D7" w14:textId="05600B85"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 SURFACE</w:t>
            </w:r>
          </w:p>
        </w:tc>
      </w:tr>
      <w:tr w:rsidR="007E56B2" w:rsidRPr="007E56B2" w14:paraId="08955669" w14:textId="77777777" w:rsidTr="00FF7ADF">
        <w:tc>
          <w:tcPr>
            <w:tcW w:w="1908" w:type="dxa"/>
          </w:tcPr>
          <w:p w14:paraId="0483503F" w14:textId="14C0D11E"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OffshoreOilPlatform</w:t>
            </w:r>
            <w:proofErr w:type="spellEnd"/>
          </w:p>
        </w:tc>
        <w:tc>
          <w:tcPr>
            <w:tcW w:w="3420" w:type="dxa"/>
          </w:tcPr>
          <w:p w14:paraId="3CAA2DD8"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67AD90B5" w14:textId="252849C3"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 SURFACE</w:t>
            </w:r>
          </w:p>
        </w:tc>
      </w:tr>
      <w:tr w:rsidR="007E56B2" w:rsidRPr="007E56B2" w14:paraId="5F4167E3" w14:textId="77777777" w:rsidTr="00FF7ADF">
        <w:tc>
          <w:tcPr>
            <w:tcW w:w="1908" w:type="dxa"/>
          </w:tcPr>
          <w:p w14:paraId="6420A7C6" w14:textId="1603CEAF"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OilBarrier</w:t>
            </w:r>
            <w:proofErr w:type="spellEnd"/>
          </w:p>
        </w:tc>
        <w:tc>
          <w:tcPr>
            <w:tcW w:w="3420" w:type="dxa"/>
          </w:tcPr>
          <w:p w14:paraId="53D14885"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1ED7FE3F" w14:textId="17AD9663"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CURVE</w:t>
            </w:r>
          </w:p>
        </w:tc>
      </w:tr>
      <w:tr w:rsidR="007E56B2" w:rsidRPr="007E56B2" w14:paraId="0DEBCC73" w14:textId="77777777" w:rsidTr="00FF7ADF">
        <w:tc>
          <w:tcPr>
            <w:tcW w:w="1908" w:type="dxa"/>
          </w:tcPr>
          <w:p w14:paraId="6B3B67B9" w14:textId="09B2D88E"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PilePoint</w:t>
            </w:r>
            <w:proofErr w:type="spellEnd"/>
          </w:p>
        </w:tc>
        <w:tc>
          <w:tcPr>
            <w:tcW w:w="3420" w:type="dxa"/>
          </w:tcPr>
          <w:p w14:paraId="61071280"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675DA0B9"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21488196" w14:textId="77777777" w:rsidTr="00FF7ADF">
        <w:tc>
          <w:tcPr>
            <w:tcW w:w="1908" w:type="dxa"/>
          </w:tcPr>
          <w:p w14:paraId="2A0F1931" w14:textId="4E651750"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Pylongs</w:t>
            </w:r>
            <w:proofErr w:type="spellEnd"/>
          </w:p>
        </w:tc>
        <w:tc>
          <w:tcPr>
            <w:tcW w:w="3420" w:type="dxa"/>
          </w:tcPr>
          <w:p w14:paraId="2046363C"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409B4F93" w14:textId="37659EB8"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 SURFACE</w:t>
            </w:r>
          </w:p>
        </w:tc>
      </w:tr>
      <w:tr w:rsidR="007E56B2" w:rsidRPr="007E56B2" w14:paraId="0488CC70" w14:textId="77777777" w:rsidTr="00FF7ADF">
        <w:tc>
          <w:tcPr>
            <w:tcW w:w="1908" w:type="dxa"/>
          </w:tcPr>
          <w:p w14:paraId="75A02065" w14:textId="7ED9D3FA"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Obstruction</w:t>
            </w:r>
          </w:p>
        </w:tc>
        <w:tc>
          <w:tcPr>
            <w:tcW w:w="3420" w:type="dxa"/>
          </w:tcPr>
          <w:p w14:paraId="1B07B8C8" w14:textId="52560CDB"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defaultClearanceDepth</w:t>
            </w:r>
            <w:proofErr w:type="spellEnd"/>
            <w:r w:rsidR="007E56B2" w:rsidRPr="007E56B2">
              <w:rPr>
                <w:rFonts w:eastAsia="Calibri" w:cs="Arial"/>
                <w:lang w:eastAsia="en-GB"/>
              </w:rPr>
              <w:t xml:space="preserve"> &lt; safety contour value</w:t>
            </w:r>
          </w:p>
        </w:tc>
        <w:tc>
          <w:tcPr>
            <w:tcW w:w="2577" w:type="dxa"/>
          </w:tcPr>
          <w:p w14:paraId="12488E53" w14:textId="5D0E6F1C"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POINT,CURVE, SURFACE</w:t>
            </w:r>
          </w:p>
        </w:tc>
      </w:tr>
      <w:tr w:rsidR="007E56B2" w:rsidRPr="007E56B2" w14:paraId="72F6CBC1" w14:textId="77777777" w:rsidTr="00FF7ADF">
        <w:tc>
          <w:tcPr>
            <w:tcW w:w="1908" w:type="dxa"/>
          </w:tcPr>
          <w:p w14:paraId="0F17A6B4" w14:textId="3BFE67E7"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UnderwaterRock</w:t>
            </w:r>
            <w:proofErr w:type="spellEnd"/>
          </w:p>
        </w:tc>
        <w:tc>
          <w:tcPr>
            <w:tcW w:w="3420" w:type="dxa"/>
          </w:tcPr>
          <w:p w14:paraId="1962FBD8" w14:textId="6272465F"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defaultClearanceDepth</w:t>
            </w:r>
            <w:proofErr w:type="spellEnd"/>
            <w:r w:rsidR="007E56B2" w:rsidRPr="007E56B2">
              <w:rPr>
                <w:rFonts w:eastAsia="Calibri" w:cs="Arial"/>
                <w:lang w:eastAsia="en-GB"/>
              </w:rPr>
              <w:t xml:space="preserve"> &lt; safety contour value</w:t>
            </w:r>
          </w:p>
        </w:tc>
        <w:tc>
          <w:tcPr>
            <w:tcW w:w="2577" w:type="dxa"/>
          </w:tcPr>
          <w:p w14:paraId="056446A5"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7DFC1F52" w14:textId="77777777" w:rsidTr="00FF7ADF">
        <w:tc>
          <w:tcPr>
            <w:tcW w:w="1908" w:type="dxa"/>
          </w:tcPr>
          <w:p w14:paraId="00F3A494" w14:textId="4C82E228"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Wrecks</w:t>
            </w:r>
          </w:p>
        </w:tc>
        <w:tc>
          <w:tcPr>
            <w:tcW w:w="3420" w:type="dxa"/>
          </w:tcPr>
          <w:p w14:paraId="1DFD5FD0" w14:textId="5FA17F94" w:rsidR="007E56B2" w:rsidRPr="007E56B2" w:rsidRDefault="002F6608" w:rsidP="007E56B2">
            <w:pPr>
              <w:autoSpaceDE w:val="0"/>
              <w:autoSpaceDN w:val="0"/>
              <w:adjustRightInd w:val="0"/>
              <w:contextualSpacing/>
              <w:rPr>
                <w:rFonts w:eastAsia="Calibri" w:cs="Arial"/>
                <w:lang w:eastAsia="en-GB"/>
              </w:rPr>
            </w:pPr>
            <w:proofErr w:type="spellStart"/>
            <w:r>
              <w:rPr>
                <w:rFonts w:eastAsia="Calibri" w:cs="Arial"/>
                <w:lang w:eastAsia="en-GB"/>
              </w:rPr>
              <w:t>defaultClearanceDepth</w:t>
            </w:r>
            <w:proofErr w:type="spellEnd"/>
            <w:r w:rsidR="007E56B2" w:rsidRPr="007E56B2">
              <w:rPr>
                <w:rFonts w:eastAsia="Calibri" w:cs="Arial"/>
                <w:lang w:eastAsia="en-GB"/>
              </w:rPr>
              <w:t xml:space="preserve"> &lt; safety contour value</w:t>
            </w:r>
          </w:p>
        </w:tc>
        <w:tc>
          <w:tcPr>
            <w:tcW w:w="2577" w:type="dxa"/>
          </w:tcPr>
          <w:p w14:paraId="1C518230" w14:textId="04066878"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POINT, SURFACE</w:t>
            </w:r>
          </w:p>
        </w:tc>
      </w:tr>
      <w:tr w:rsidR="007E56B2" w:rsidRPr="007E56B2" w14:paraId="09718737" w14:textId="77777777" w:rsidTr="00FF7ADF">
        <w:tc>
          <w:tcPr>
            <w:tcW w:w="1908" w:type="dxa"/>
          </w:tcPr>
          <w:p w14:paraId="4C4A97F8" w14:textId="073368A5" w:rsidR="007E56B2" w:rsidRPr="007E56B2" w:rsidRDefault="002F6608" w:rsidP="007E56B2">
            <w:pPr>
              <w:autoSpaceDE w:val="0"/>
              <w:autoSpaceDN w:val="0"/>
              <w:adjustRightInd w:val="0"/>
              <w:contextualSpacing/>
              <w:rPr>
                <w:rFonts w:eastAsia="Calibri" w:cs="Arial"/>
                <w:lang w:eastAsia="en-GB"/>
              </w:rPr>
            </w:pPr>
            <w:r>
              <w:rPr>
                <w:rFonts w:eastAsia="Calibri" w:cs="Arial"/>
                <w:lang w:eastAsia="en-GB"/>
              </w:rPr>
              <w:t>Sounding</w:t>
            </w:r>
          </w:p>
        </w:tc>
        <w:tc>
          <w:tcPr>
            <w:tcW w:w="3420" w:type="dxa"/>
          </w:tcPr>
          <w:p w14:paraId="64B4DB09"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EXPSOU=2 and VE3D subfield&lt;</w:t>
            </w:r>
            <w:r w:rsidRPr="007E56B2">
              <w:rPr>
                <w:rFonts w:cs="Arial"/>
              </w:rPr>
              <w:t xml:space="preserve"> </w:t>
            </w:r>
            <w:r w:rsidRPr="007E56B2">
              <w:rPr>
                <w:rFonts w:eastAsia="Calibri" w:cs="Arial"/>
                <w:lang w:eastAsia="en-GB"/>
              </w:rPr>
              <w:t>safety contour value</w:t>
            </w:r>
          </w:p>
        </w:tc>
        <w:tc>
          <w:tcPr>
            <w:tcW w:w="2577" w:type="dxa"/>
          </w:tcPr>
          <w:p w14:paraId="0943CF3A"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POINT</w:t>
            </w:r>
          </w:p>
        </w:tc>
      </w:tr>
      <w:tr w:rsidR="007E56B2" w:rsidRPr="007E56B2" w14:paraId="3C92F58E" w14:textId="77777777" w:rsidTr="00FF7ADF">
        <w:tc>
          <w:tcPr>
            <w:tcW w:w="1908" w:type="dxa"/>
          </w:tcPr>
          <w:p w14:paraId="635D03B9" w14:textId="77777777" w:rsidR="007E56B2" w:rsidRPr="007E56B2" w:rsidRDefault="007E56B2" w:rsidP="007E56B2">
            <w:pPr>
              <w:autoSpaceDE w:val="0"/>
              <w:autoSpaceDN w:val="0"/>
              <w:adjustRightInd w:val="0"/>
              <w:contextualSpacing/>
              <w:rPr>
                <w:rFonts w:eastAsia="Calibri" w:cs="Arial"/>
                <w:lang w:eastAsia="en-GB"/>
              </w:rPr>
            </w:pPr>
          </w:p>
        </w:tc>
        <w:tc>
          <w:tcPr>
            <w:tcW w:w="3420" w:type="dxa"/>
          </w:tcPr>
          <w:p w14:paraId="0264B9A3" w14:textId="77777777" w:rsidR="007E56B2" w:rsidRPr="007E56B2" w:rsidRDefault="007E56B2" w:rsidP="007E56B2">
            <w:pPr>
              <w:autoSpaceDE w:val="0"/>
              <w:autoSpaceDN w:val="0"/>
              <w:adjustRightInd w:val="0"/>
              <w:contextualSpacing/>
              <w:rPr>
                <w:rFonts w:eastAsia="Calibri" w:cs="Arial"/>
                <w:lang w:eastAsia="en-GB"/>
              </w:rPr>
            </w:pPr>
          </w:p>
        </w:tc>
        <w:tc>
          <w:tcPr>
            <w:tcW w:w="2577" w:type="dxa"/>
          </w:tcPr>
          <w:p w14:paraId="6D324521" w14:textId="77777777" w:rsidR="007E56B2" w:rsidRPr="007E56B2" w:rsidRDefault="007E56B2" w:rsidP="007E56B2">
            <w:pPr>
              <w:autoSpaceDE w:val="0"/>
              <w:autoSpaceDN w:val="0"/>
              <w:adjustRightInd w:val="0"/>
              <w:contextualSpacing/>
              <w:rPr>
                <w:rFonts w:eastAsia="Calibri" w:cs="Arial"/>
                <w:lang w:eastAsia="en-GB"/>
              </w:rPr>
            </w:pPr>
          </w:p>
        </w:tc>
      </w:tr>
    </w:tbl>
    <w:p w14:paraId="628F6B8A" w14:textId="47CAB4B4" w:rsidR="007E56B2" w:rsidRPr="007E56B2" w:rsidRDefault="002F6608" w:rsidP="007E56B2">
      <w:pPr>
        <w:autoSpaceDE w:val="0"/>
        <w:autoSpaceDN w:val="0"/>
        <w:adjustRightInd w:val="0"/>
        <w:contextualSpacing/>
        <w:rPr>
          <w:rFonts w:eastAsia="Calibri" w:cs="Arial"/>
          <w:bCs/>
          <w:color w:val="000000"/>
          <w:lang w:eastAsia="en-GB"/>
        </w:rPr>
      </w:pPr>
      <w:r>
        <w:rPr>
          <w:rFonts w:eastAsia="Calibri" w:cs="Arial"/>
          <w:bCs/>
          <w:color w:val="000000"/>
          <w:lang w:eastAsia="en-GB"/>
        </w:rPr>
        <w:t>*</w:t>
      </w:r>
      <w:r w:rsidR="007E56B2" w:rsidRPr="007E56B2">
        <w:rPr>
          <w:rFonts w:eastAsia="Calibri" w:cs="Arial"/>
          <w:bCs/>
          <w:color w:val="000000"/>
          <w:lang w:eastAsia="en-GB"/>
        </w:rPr>
        <w:t xml:space="preserve"> The safety contour value is set by the user.</w:t>
      </w:r>
    </w:p>
    <w:p w14:paraId="331D8B3D" w14:textId="77777777" w:rsidR="007E56B2" w:rsidRPr="007E56B2" w:rsidRDefault="007E56B2" w:rsidP="007E56B2">
      <w:pPr>
        <w:autoSpaceDE w:val="0"/>
        <w:autoSpaceDN w:val="0"/>
        <w:adjustRightInd w:val="0"/>
        <w:contextualSpacing/>
        <w:rPr>
          <w:rFonts w:eastAsia="Calibri" w:cs="Arial"/>
          <w:bCs/>
          <w:color w:val="000000"/>
          <w:lang w:eastAsia="en-GB"/>
        </w:rPr>
      </w:pPr>
    </w:p>
    <w:p w14:paraId="0F73718A" w14:textId="1163FCEC" w:rsidR="007E56B2" w:rsidRPr="007E56B2" w:rsidRDefault="007E56B2" w:rsidP="007E56B2">
      <w:pPr>
        <w:autoSpaceDE w:val="0"/>
        <w:autoSpaceDN w:val="0"/>
        <w:adjustRightInd w:val="0"/>
        <w:contextualSpacing/>
        <w:rPr>
          <w:rFonts w:eastAsia="Calibri" w:cs="Arial"/>
          <w:bCs/>
          <w:color w:val="000000"/>
          <w:lang w:eastAsia="en-GB"/>
        </w:rPr>
      </w:pPr>
      <w:r w:rsidRPr="007E56B2">
        <w:rPr>
          <w:rFonts w:eastAsia="Calibri" w:cs="Arial"/>
          <w:noProof/>
          <w:color w:val="000000"/>
          <w:lang w:val="en-US" w:eastAsia="en-US"/>
        </w:rPr>
        <w:drawing>
          <wp:inline distT="0" distB="0" distL="0" distR="0" wp14:anchorId="439EF4B0" wp14:editId="7120C64A">
            <wp:extent cx="4177665" cy="3070225"/>
            <wp:effectExtent l="25400" t="25400" r="13335" b="28575"/>
            <wp:docPr id="47" name="Picture 23" descr="h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bmp"/>
                    <pic:cNvPicPr>
                      <a:picLocks noChangeAspect="1" noChangeArrowheads="1"/>
                    </pic:cNvPicPr>
                  </pic:nvPicPr>
                  <pic:blipFill>
                    <a:blip r:embed="rId55">
                      <a:extLst>
                        <a:ext uri="{28A0092B-C50C-407E-A947-70E740481C1C}">
                          <a14:useLocalDpi xmlns:a14="http://schemas.microsoft.com/office/drawing/2010/main" val="0"/>
                        </a:ext>
                      </a:extLst>
                    </a:blip>
                    <a:srcRect r="72870" b="73035"/>
                    <a:stretch>
                      <a:fillRect/>
                    </a:stretch>
                  </pic:blipFill>
                  <pic:spPr bwMode="auto">
                    <a:xfrm>
                      <a:off x="0" y="0"/>
                      <a:ext cx="4177665" cy="3070225"/>
                    </a:xfrm>
                    <a:prstGeom prst="rect">
                      <a:avLst/>
                    </a:prstGeom>
                    <a:noFill/>
                    <a:ln w="9525" cmpd="sng">
                      <a:solidFill>
                        <a:srgbClr val="000000"/>
                      </a:solidFill>
                      <a:miter lim="800000"/>
                      <a:headEnd/>
                      <a:tailEnd/>
                    </a:ln>
                    <a:effectLst/>
                  </pic:spPr>
                </pic:pic>
              </a:graphicData>
            </a:graphic>
          </wp:inline>
        </w:drawing>
      </w:r>
    </w:p>
    <w:p w14:paraId="5AD76E75" w14:textId="77777777" w:rsidR="007E56B2" w:rsidRPr="007E56B2" w:rsidRDefault="007E56B2" w:rsidP="007E56B2">
      <w:pPr>
        <w:autoSpaceDE w:val="0"/>
        <w:autoSpaceDN w:val="0"/>
        <w:adjustRightInd w:val="0"/>
        <w:contextualSpacing/>
        <w:rPr>
          <w:rFonts w:eastAsia="Calibri" w:cs="Arial"/>
          <w:bCs/>
          <w:color w:val="000000"/>
          <w:lang w:eastAsia="en-GB"/>
        </w:rPr>
      </w:pPr>
    </w:p>
    <w:p w14:paraId="15B5689B" w14:textId="6B762116" w:rsidR="007E56B2" w:rsidRPr="007E56B2" w:rsidRDefault="007E56B2" w:rsidP="007E56B2">
      <w:pPr>
        <w:autoSpaceDE w:val="0"/>
        <w:autoSpaceDN w:val="0"/>
        <w:adjustRightInd w:val="0"/>
        <w:contextualSpacing/>
        <w:rPr>
          <w:rFonts w:eastAsia="Calibri" w:cs="Arial"/>
          <w:b/>
          <w:bCs/>
          <w:color w:val="000000"/>
          <w:lang w:eastAsia="en-GB"/>
        </w:rPr>
      </w:pPr>
      <w:proofErr w:type="gramStart"/>
      <w:r w:rsidRPr="007E56B2">
        <w:rPr>
          <w:rFonts w:eastAsia="Calibri" w:cs="Arial"/>
          <w:b/>
          <w:bCs/>
          <w:color w:val="000000"/>
          <w:lang w:eastAsia="en-GB"/>
        </w:rPr>
        <w:t>Fig 7.</w:t>
      </w:r>
      <w:proofErr w:type="gramEnd"/>
      <w:r w:rsidRPr="007E56B2">
        <w:rPr>
          <w:rFonts w:eastAsia="Calibri" w:cs="Arial"/>
          <w:b/>
          <w:bCs/>
          <w:color w:val="000000"/>
          <w:lang w:eastAsia="en-GB"/>
        </w:rPr>
        <w:t xml:space="preserve"> Example of indication highlight in ECDIS </w:t>
      </w:r>
    </w:p>
    <w:p w14:paraId="6B7ABD93" w14:textId="77777777" w:rsidR="007E56B2" w:rsidRPr="007E56B2" w:rsidRDefault="007E56B2" w:rsidP="007E56B2">
      <w:pPr>
        <w:autoSpaceDE w:val="0"/>
        <w:autoSpaceDN w:val="0"/>
        <w:adjustRightInd w:val="0"/>
        <w:contextualSpacing/>
        <w:rPr>
          <w:rFonts w:eastAsia="Calibri" w:cs="Arial"/>
          <w:b/>
          <w:bCs/>
          <w:color w:val="000000"/>
          <w:lang w:eastAsia="en-GB"/>
        </w:rPr>
      </w:pPr>
    </w:p>
    <w:p w14:paraId="2BF4B178" w14:textId="3612536E" w:rsidR="007E56B2" w:rsidRPr="002F6608" w:rsidRDefault="002E3794" w:rsidP="002F6608">
      <w:pPr>
        <w:contextualSpacing/>
        <w:rPr>
          <w:rFonts w:eastAsia="Calibri" w:cs="Arial"/>
          <w:b/>
          <w:snapToGrid w:val="0"/>
          <w:lang w:eastAsia="en-GB"/>
        </w:rPr>
      </w:pPr>
      <w:bookmarkStart w:id="1617" w:name="_Toc348447793"/>
      <w:bookmarkStart w:id="1618" w:name="_Toc368905051"/>
      <w:proofErr w:type="gramStart"/>
      <w:r>
        <w:rPr>
          <w:rFonts w:eastAsia="Calibri" w:cs="Arial"/>
          <w:b/>
        </w:rPr>
        <w:t>C2</w:t>
      </w:r>
      <w:r w:rsidR="002F6608" w:rsidRPr="002F6608">
        <w:rPr>
          <w:rFonts w:eastAsia="Calibri" w:cs="Arial"/>
          <w:b/>
        </w:rPr>
        <w:t>.10.7</w:t>
      </w:r>
      <w:r w:rsidR="007E56B2" w:rsidRPr="002F6608">
        <w:rPr>
          <w:rFonts w:eastAsia="Calibri" w:cs="Arial"/>
          <w:b/>
          <w:lang w:eastAsia="en-GB"/>
        </w:rPr>
        <w:tab/>
        <w:t>Detection of Areas, for which Special Conditions Exist.</w:t>
      </w:r>
      <w:bookmarkEnd w:id="1617"/>
      <w:bookmarkEnd w:id="1618"/>
      <w:proofErr w:type="gramEnd"/>
    </w:p>
    <w:p w14:paraId="6549255A" w14:textId="77777777" w:rsidR="007E56B2" w:rsidRPr="007E56B2" w:rsidRDefault="007E56B2" w:rsidP="007E56B2">
      <w:pPr>
        <w:autoSpaceDE w:val="0"/>
        <w:autoSpaceDN w:val="0"/>
        <w:adjustRightInd w:val="0"/>
        <w:contextualSpacing/>
        <w:rPr>
          <w:rFonts w:eastAsia="Calibri" w:cs="Arial"/>
          <w:color w:val="000000"/>
          <w:lang w:eastAsia="en-GB"/>
        </w:rPr>
      </w:pPr>
    </w:p>
    <w:p w14:paraId="422AE8F4"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 xml:space="preserve">The IMO Performance Standard for ECDIS </w:t>
      </w:r>
      <w:proofErr w:type="gramStart"/>
      <w:r w:rsidRPr="007E56B2">
        <w:rPr>
          <w:rFonts w:cs="Arial"/>
          <w:bCs/>
          <w:lang w:eastAsia="en-GB"/>
        </w:rPr>
        <w:t>MSC.232(</w:t>
      </w:r>
      <w:proofErr w:type="gramEnd"/>
      <w:r w:rsidRPr="007E56B2">
        <w:rPr>
          <w:rFonts w:cs="Arial"/>
          <w:bCs/>
          <w:lang w:eastAsia="en-GB"/>
        </w:rPr>
        <w:t xml:space="preserve">82) clause </w:t>
      </w:r>
      <w:r w:rsidRPr="007E56B2">
        <w:rPr>
          <w:rFonts w:eastAsia="Calibri" w:cs="Arial"/>
          <w:lang w:eastAsia="en-GB"/>
        </w:rPr>
        <w:t>11.3.5 Route Planning states;</w:t>
      </w:r>
    </w:p>
    <w:p w14:paraId="0337AAC4" w14:textId="77777777" w:rsidR="007E56B2" w:rsidRPr="007E56B2" w:rsidRDefault="007E56B2" w:rsidP="007E56B2">
      <w:pPr>
        <w:autoSpaceDE w:val="0"/>
        <w:autoSpaceDN w:val="0"/>
        <w:adjustRightInd w:val="0"/>
        <w:contextualSpacing/>
        <w:rPr>
          <w:rFonts w:eastAsia="Calibri" w:cs="Arial"/>
          <w:i/>
          <w:lang w:eastAsia="en-GB"/>
        </w:rPr>
      </w:pPr>
    </w:p>
    <w:p w14:paraId="099ED7AE" w14:textId="77777777" w:rsidR="007E56B2" w:rsidRPr="003904BD" w:rsidRDefault="007E56B2" w:rsidP="007E56B2">
      <w:pPr>
        <w:autoSpaceDE w:val="0"/>
        <w:autoSpaceDN w:val="0"/>
        <w:adjustRightInd w:val="0"/>
        <w:contextualSpacing/>
        <w:rPr>
          <w:rFonts w:eastAsia="Calibri" w:cs="Arial"/>
          <w:i/>
          <w:lang w:eastAsia="en-GB"/>
        </w:rPr>
      </w:pPr>
      <w:r w:rsidRPr="007E56B2">
        <w:rPr>
          <w:rFonts w:eastAsia="Calibri" w:cs="Arial"/>
          <w:i/>
          <w:lang w:eastAsia="en-GB"/>
        </w:rPr>
        <w:t>“</w:t>
      </w:r>
      <w:r w:rsidRPr="003904BD">
        <w:rPr>
          <w:rFonts w:eastAsia="Calibri" w:cs="Arial"/>
          <w:i/>
          <w:lang w:eastAsia="en-GB"/>
        </w:rPr>
        <w:t>An indication should be given if the Mariner plans a route closer than a user-specified</w:t>
      </w:r>
    </w:p>
    <w:p w14:paraId="2DC4E3B7" w14:textId="77777777" w:rsidR="007E56B2" w:rsidRPr="003904BD" w:rsidRDefault="007E56B2" w:rsidP="007E56B2">
      <w:pPr>
        <w:autoSpaceDE w:val="0"/>
        <w:autoSpaceDN w:val="0"/>
        <w:adjustRightInd w:val="0"/>
        <w:contextualSpacing/>
        <w:rPr>
          <w:rFonts w:eastAsia="Calibri" w:cs="Arial"/>
          <w:i/>
          <w:lang w:eastAsia="en-GB"/>
        </w:rPr>
      </w:pPr>
      <w:proofErr w:type="gramStart"/>
      <w:r w:rsidRPr="003904BD">
        <w:rPr>
          <w:rFonts w:eastAsia="Calibri" w:cs="Arial"/>
          <w:i/>
          <w:lang w:eastAsia="en-GB"/>
        </w:rPr>
        <w:t>distance</w:t>
      </w:r>
      <w:proofErr w:type="gramEnd"/>
      <w:r w:rsidRPr="003904BD">
        <w:rPr>
          <w:rFonts w:eastAsia="Calibri" w:cs="Arial"/>
          <w:i/>
          <w:lang w:eastAsia="en-GB"/>
        </w:rPr>
        <w:t xml:space="preserve"> from the boundary of a prohibited area or a geographic area for which special conditions exist.”</w:t>
      </w:r>
    </w:p>
    <w:p w14:paraId="7560A21C" w14:textId="77777777" w:rsidR="007E56B2" w:rsidRPr="003904BD" w:rsidRDefault="007E56B2" w:rsidP="007E56B2">
      <w:pPr>
        <w:autoSpaceDE w:val="0"/>
        <w:autoSpaceDN w:val="0"/>
        <w:adjustRightInd w:val="0"/>
        <w:contextualSpacing/>
        <w:rPr>
          <w:rFonts w:cs="Arial"/>
          <w:bCs/>
          <w:lang w:eastAsia="en-GB"/>
        </w:rPr>
      </w:pPr>
    </w:p>
    <w:p w14:paraId="1737F76F" w14:textId="77777777" w:rsidR="007E56B2" w:rsidRPr="003904BD" w:rsidRDefault="007E56B2" w:rsidP="007E56B2">
      <w:pPr>
        <w:autoSpaceDE w:val="0"/>
        <w:autoSpaceDN w:val="0"/>
        <w:adjustRightInd w:val="0"/>
        <w:contextualSpacing/>
        <w:rPr>
          <w:rFonts w:cs="Arial"/>
          <w:bCs/>
          <w:lang w:eastAsia="en-GB"/>
        </w:rPr>
      </w:pPr>
      <w:r w:rsidRPr="003904BD">
        <w:rPr>
          <w:rFonts w:cs="Arial"/>
          <w:bCs/>
          <w:lang w:eastAsia="en-GB"/>
        </w:rPr>
        <w:t>Clause 11.4.4 Route Monitoring states;</w:t>
      </w:r>
    </w:p>
    <w:p w14:paraId="591C24BB" w14:textId="77777777" w:rsidR="007E56B2" w:rsidRPr="003904BD" w:rsidRDefault="007E56B2" w:rsidP="007E56B2">
      <w:pPr>
        <w:autoSpaceDE w:val="0"/>
        <w:autoSpaceDN w:val="0"/>
        <w:adjustRightInd w:val="0"/>
        <w:contextualSpacing/>
        <w:rPr>
          <w:rFonts w:eastAsia="Calibri" w:cs="Arial"/>
          <w:i/>
          <w:lang w:eastAsia="en-GB"/>
        </w:rPr>
      </w:pPr>
    </w:p>
    <w:p w14:paraId="27B9F7BF" w14:textId="77777777" w:rsidR="007E56B2" w:rsidRPr="003904BD" w:rsidRDefault="007E56B2" w:rsidP="007E56B2">
      <w:pPr>
        <w:autoSpaceDE w:val="0"/>
        <w:autoSpaceDN w:val="0"/>
        <w:adjustRightInd w:val="0"/>
        <w:contextualSpacing/>
        <w:rPr>
          <w:rFonts w:eastAsia="Calibri" w:cs="Arial"/>
          <w:i/>
          <w:lang w:eastAsia="en-GB"/>
        </w:rPr>
      </w:pPr>
      <w:r w:rsidRPr="003904BD">
        <w:rPr>
          <w:rFonts w:eastAsia="Calibri" w:cs="Arial"/>
          <w:i/>
          <w:lang w:eastAsia="en-GB"/>
        </w:rPr>
        <w:t>"ECDIS should give an alarm or indication, as selected by the Mariner, if, within a specified time set by the Mariner, own ship will cross the boundary of a prohibited area or area for which special conditions exist".</w:t>
      </w:r>
    </w:p>
    <w:p w14:paraId="24621DC0" w14:textId="77777777" w:rsidR="007E56B2" w:rsidRPr="007E56B2" w:rsidRDefault="007E56B2" w:rsidP="007E56B2">
      <w:pPr>
        <w:autoSpaceDE w:val="0"/>
        <w:autoSpaceDN w:val="0"/>
        <w:adjustRightInd w:val="0"/>
        <w:contextualSpacing/>
        <w:rPr>
          <w:rFonts w:eastAsia="Calibri" w:cs="Arial"/>
          <w:lang w:eastAsia="en-GB"/>
        </w:rPr>
      </w:pPr>
    </w:p>
    <w:p w14:paraId="631C0D8A" w14:textId="47D8CA55"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 xml:space="preserve">The IMO Performance Standard Appendix 4 specifies the following areas which ECDIS </w:t>
      </w:r>
      <w:r w:rsidR="003229E1">
        <w:rPr>
          <w:rFonts w:eastAsiaTheme="minorEastAsia" w:cs="Arial" w:hint="eastAsia"/>
        </w:rPr>
        <w:t>should</w:t>
      </w:r>
      <w:r w:rsidRPr="007E56B2">
        <w:rPr>
          <w:rFonts w:eastAsia="Calibri" w:cs="Arial"/>
          <w:lang w:eastAsia="en-GB"/>
        </w:rPr>
        <w:t xml:space="preserve"> detect and provide an alert or indication. </w:t>
      </w:r>
    </w:p>
    <w:p w14:paraId="46404937" w14:textId="77777777" w:rsidR="007E56B2" w:rsidRPr="007E56B2" w:rsidRDefault="007E56B2" w:rsidP="007E56B2">
      <w:pPr>
        <w:autoSpaceDE w:val="0"/>
        <w:autoSpaceDN w:val="0"/>
        <w:adjustRightInd w:val="0"/>
        <w:contextualSpacing/>
        <w:rPr>
          <w:rFonts w:eastAsia="Calibri" w:cs="Arial"/>
          <w:lang w:eastAsia="en-GB"/>
        </w:rPr>
      </w:pPr>
    </w:p>
    <w:p w14:paraId="2B4593E8" w14:textId="62415A26"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Traffic separation zone</w:t>
      </w:r>
    </w:p>
    <w:p w14:paraId="2747E55A" w14:textId="2B5F5824"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Inshore traffic zone</w:t>
      </w:r>
    </w:p>
    <w:p w14:paraId="0C367EC5" w14:textId="5A3202D9"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Restricted area</w:t>
      </w:r>
    </w:p>
    <w:p w14:paraId="21AA1393" w14:textId="7074953A"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Caution area</w:t>
      </w:r>
    </w:p>
    <w:p w14:paraId="14BDB73C" w14:textId="66C02122"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Offshore production area</w:t>
      </w:r>
    </w:p>
    <w:p w14:paraId="4D2B418D" w14:textId="57FCA584"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Areas to be avoided</w:t>
      </w:r>
    </w:p>
    <w:p w14:paraId="0F7EA660" w14:textId="4BECCEFF"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Military practice area</w:t>
      </w:r>
    </w:p>
    <w:p w14:paraId="08C176C9" w14:textId="12AD204B"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Seaplane landing area</w:t>
      </w:r>
    </w:p>
    <w:p w14:paraId="00F6C28F" w14:textId="60226035"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Submarine transit lane</w:t>
      </w:r>
    </w:p>
    <w:p w14:paraId="15928AA5" w14:textId="74ED8F10"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Anchorage area</w:t>
      </w:r>
    </w:p>
    <w:p w14:paraId="31DD933E" w14:textId="546345AC"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Marine farm/aquaculture</w:t>
      </w:r>
    </w:p>
    <w:p w14:paraId="1C667274" w14:textId="2802745E" w:rsidR="007E56B2" w:rsidRPr="003904BD" w:rsidRDefault="007E56B2" w:rsidP="003904BD">
      <w:pPr>
        <w:pStyle w:val="ListParagraph"/>
        <w:numPr>
          <w:ilvl w:val="0"/>
          <w:numId w:val="56"/>
        </w:numPr>
        <w:autoSpaceDE w:val="0"/>
        <w:autoSpaceDN w:val="0"/>
        <w:adjustRightInd w:val="0"/>
        <w:contextualSpacing/>
        <w:rPr>
          <w:rFonts w:eastAsia="Calibri" w:cs="Arial"/>
          <w:lang w:eastAsia="en-GB"/>
        </w:rPr>
      </w:pPr>
      <w:r w:rsidRPr="003904BD">
        <w:rPr>
          <w:rFonts w:eastAsia="Calibri" w:cs="Arial"/>
          <w:lang w:eastAsia="en-GB"/>
        </w:rPr>
        <w:t>PSSA (Particularly Sensitive Sea Area)</w:t>
      </w:r>
    </w:p>
    <w:p w14:paraId="21417B76" w14:textId="77777777" w:rsidR="007E56B2" w:rsidRPr="007E56B2" w:rsidRDefault="007E56B2" w:rsidP="007E56B2">
      <w:pPr>
        <w:contextualSpacing/>
        <w:rPr>
          <w:rFonts w:eastAsia="Calibri" w:cs="Arial"/>
          <w:lang w:eastAsia="en-GB"/>
        </w:rPr>
      </w:pPr>
    </w:p>
    <w:p w14:paraId="4856C665" w14:textId="62D6F93E" w:rsidR="007E56B2" w:rsidRDefault="007E56B2" w:rsidP="007E56B2">
      <w:pPr>
        <w:contextualSpacing/>
        <w:rPr>
          <w:rFonts w:cs="Arial"/>
        </w:rPr>
      </w:pPr>
      <w:r w:rsidRPr="007E56B2">
        <w:rPr>
          <w:rFonts w:eastAsia="Calibri" w:cs="Arial"/>
          <w:lang w:eastAsia="en-GB"/>
        </w:rPr>
        <w:t>The following table provides an authoritative mapping between the areas identified within the IMO Performance standard for ECDIS and S</w:t>
      </w:r>
      <w:r w:rsidR="002F6608">
        <w:rPr>
          <w:rFonts w:eastAsia="Calibri" w:cs="Arial"/>
          <w:lang w:eastAsia="en-GB"/>
        </w:rPr>
        <w:t>-101 feature</w:t>
      </w:r>
      <w:r w:rsidRPr="007E56B2">
        <w:rPr>
          <w:rFonts w:eastAsia="Calibri" w:cs="Arial"/>
          <w:lang w:eastAsia="en-GB"/>
        </w:rPr>
        <w:t xml:space="preserve">, their attributes and geometric primitives. </w:t>
      </w:r>
      <w:r w:rsidR="002F6608">
        <w:rPr>
          <w:rFonts w:cs="Arial"/>
        </w:rPr>
        <w:t>The point, curve or surface</w:t>
      </w:r>
      <w:r w:rsidRPr="007E56B2">
        <w:rPr>
          <w:rFonts w:cs="Arial"/>
        </w:rPr>
        <w:t xml:space="preserve"> features </w:t>
      </w:r>
      <w:r w:rsidR="003229E1">
        <w:rPr>
          <w:rFonts w:cs="Arial" w:hint="eastAsia"/>
        </w:rPr>
        <w:t>should</w:t>
      </w:r>
      <w:r w:rsidRPr="007E56B2">
        <w:rPr>
          <w:rFonts w:cs="Arial"/>
        </w:rPr>
        <w:t xml:space="preserve"> be graphically indicated using the presentation named as “</w:t>
      </w:r>
      <w:proofErr w:type="spellStart"/>
      <w:r w:rsidRPr="007E56B2">
        <w:rPr>
          <w:rFonts w:cs="Arial"/>
        </w:rPr>
        <w:t>indhlt</w:t>
      </w:r>
      <w:proofErr w:type="spellEnd"/>
      <w:r w:rsidRPr="007E56B2">
        <w:rPr>
          <w:rFonts w:cs="Arial"/>
        </w:rPr>
        <w:t>” in the look-up tables.</w:t>
      </w:r>
    </w:p>
    <w:p w14:paraId="47620463" w14:textId="77777777" w:rsidR="003904BD" w:rsidRPr="003904BD" w:rsidRDefault="003904BD" w:rsidP="007E56B2">
      <w:pPr>
        <w:contextualSpacing/>
        <w:rPr>
          <w:rFonts w:cs="Arial"/>
        </w:rPr>
      </w:pPr>
    </w:p>
    <w:tbl>
      <w:tblPr>
        <w:tblW w:w="8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7"/>
        <w:gridCol w:w="2362"/>
        <w:gridCol w:w="2367"/>
        <w:gridCol w:w="1622"/>
      </w:tblGrid>
      <w:tr w:rsidR="00107C65" w:rsidRPr="007E56B2" w14:paraId="2F80638F" w14:textId="77777777" w:rsidTr="00107C65">
        <w:tc>
          <w:tcPr>
            <w:tcW w:w="3584" w:type="dxa"/>
            <w:shd w:val="clear" w:color="auto" w:fill="BFBFBF"/>
          </w:tcPr>
          <w:p w14:paraId="4405EFC7" w14:textId="77777777" w:rsidR="007E56B2" w:rsidRPr="007E56B2" w:rsidRDefault="007E56B2" w:rsidP="007E56B2">
            <w:pPr>
              <w:contextualSpacing/>
              <w:rPr>
                <w:rFonts w:eastAsia="Calibri" w:cs="Arial"/>
                <w:lang w:eastAsia="en-GB"/>
              </w:rPr>
            </w:pPr>
            <w:r w:rsidRPr="007E56B2">
              <w:rPr>
                <w:rFonts w:eastAsia="Calibri" w:cs="Arial"/>
                <w:b/>
                <w:bCs/>
                <w:lang w:eastAsia="en-GB"/>
              </w:rPr>
              <w:t>IMO Special condition</w:t>
            </w:r>
          </w:p>
        </w:tc>
        <w:tc>
          <w:tcPr>
            <w:tcW w:w="1260" w:type="dxa"/>
            <w:shd w:val="clear" w:color="auto" w:fill="BFBFBF"/>
          </w:tcPr>
          <w:p w14:paraId="32CC6C07" w14:textId="6DE5127D" w:rsidR="007E56B2" w:rsidRPr="007E56B2" w:rsidRDefault="00107C65" w:rsidP="007E56B2">
            <w:pPr>
              <w:contextualSpacing/>
              <w:rPr>
                <w:rFonts w:eastAsia="Calibri" w:cs="Arial"/>
                <w:lang w:eastAsia="en-GB"/>
              </w:rPr>
            </w:pPr>
            <w:r>
              <w:rPr>
                <w:rFonts w:eastAsia="Calibri" w:cs="Arial"/>
                <w:b/>
                <w:bCs/>
                <w:lang w:eastAsia="en-GB"/>
              </w:rPr>
              <w:t>S-101 Feature</w:t>
            </w:r>
          </w:p>
        </w:tc>
        <w:tc>
          <w:tcPr>
            <w:tcW w:w="1620" w:type="dxa"/>
            <w:shd w:val="clear" w:color="auto" w:fill="BFBFBF"/>
          </w:tcPr>
          <w:p w14:paraId="67590E00" w14:textId="77777777" w:rsidR="007E56B2" w:rsidRPr="007E56B2" w:rsidRDefault="007E56B2" w:rsidP="007E56B2">
            <w:pPr>
              <w:contextualSpacing/>
              <w:rPr>
                <w:rFonts w:eastAsia="Calibri" w:cs="Arial"/>
                <w:lang w:eastAsia="en-GB"/>
              </w:rPr>
            </w:pPr>
            <w:r w:rsidRPr="007E56B2">
              <w:rPr>
                <w:rFonts w:eastAsia="Calibri" w:cs="Arial"/>
                <w:b/>
                <w:bCs/>
                <w:lang w:eastAsia="en-GB"/>
              </w:rPr>
              <w:t>Attribute</w:t>
            </w:r>
          </w:p>
        </w:tc>
        <w:tc>
          <w:tcPr>
            <w:tcW w:w="2294" w:type="dxa"/>
            <w:shd w:val="clear" w:color="auto" w:fill="BFBFBF"/>
          </w:tcPr>
          <w:p w14:paraId="5E7AFE73" w14:textId="77777777" w:rsidR="007E56B2" w:rsidRPr="007E56B2" w:rsidRDefault="007E56B2" w:rsidP="007E56B2">
            <w:pPr>
              <w:autoSpaceDE w:val="0"/>
              <w:autoSpaceDN w:val="0"/>
              <w:adjustRightInd w:val="0"/>
              <w:contextualSpacing/>
              <w:rPr>
                <w:rFonts w:eastAsia="Calibri" w:cs="Arial"/>
                <w:b/>
                <w:bCs/>
                <w:lang w:eastAsia="en-GB"/>
              </w:rPr>
            </w:pPr>
            <w:r w:rsidRPr="007E56B2">
              <w:rPr>
                <w:rFonts w:eastAsia="Calibri" w:cs="Arial"/>
                <w:b/>
                <w:bCs/>
                <w:lang w:eastAsia="en-GB"/>
              </w:rPr>
              <w:t>Geometry</w:t>
            </w:r>
          </w:p>
        </w:tc>
      </w:tr>
      <w:tr w:rsidR="00107C65" w:rsidRPr="007E56B2" w14:paraId="667DCC1F" w14:textId="77777777" w:rsidTr="00107C65">
        <w:tc>
          <w:tcPr>
            <w:tcW w:w="3584" w:type="dxa"/>
          </w:tcPr>
          <w:p w14:paraId="6B78405C" w14:textId="77777777" w:rsidR="007E56B2" w:rsidRPr="007E56B2" w:rsidRDefault="007E56B2" w:rsidP="007E56B2">
            <w:pPr>
              <w:contextualSpacing/>
              <w:rPr>
                <w:rFonts w:eastAsia="Calibri" w:cs="Arial"/>
                <w:lang w:eastAsia="en-GB"/>
              </w:rPr>
            </w:pPr>
            <w:r w:rsidRPr="007E56B2">
              <w:rPr>
                <w:rFonts w:eastAsia="Calibri" w:cs="Arial"/>
                <w:lang w:eastAsia="en-GB"/>
              </w:rPr>
              <w:t>Traffic separation zone</w:t>
            </w:r>
          </w:p>
        </w:tc>
        <w:tc>
          <w:tcPr>
            <w:tcW w:w="1260" w:type="dxa"/>
          </w:tcPr>
          <w:p w14:paraId="7F49FA56" w14:textId="0116A3D6" w:rsidR="007E56B2" w:rsidRPr="007E56B2" w:rsidRDefault="00107C65" w:rsidP="007E56B2">
            <w:pPr>
              <w:contextualSpacing/>
              <w:rPr>
                <w:rFonts w:eastAsia="Calibri" w:cs="Arial"/>
                <w:lang w:eastAsia="en-GB"/>
              </w:rPr>
            </w:pPr>
            <w:proofErr w:type="spellStart"/>
            <w:r>
              <w:rPr>
                <w:rFonts w:eastAsia="Calibri" w:cs="Arial"/>
                <w:lang w:eastAsia="en-GB"/>
              </w:rPr>
              <w:t>TrafficSeparationZone</w:t>
            </w:r>
            <w:proofErr w:type="spellEnd"/>
          </w:p>
        </w:tc>
        <w:tc>
          <w:tcPr>
            <w:tcW w:w="1620" w:type="dxa"/>
          </w:tcPr>
          <w:p w14:paraId="5415AB41" w14:textId="77777777" w:rsidR="007E56B2" w:rsidRPr="007E56B2" w:rsidRDefault="007E56B2" w:rsidP="007E56B2">
            <w:pPr>
              <w:contextualSpacing/>
              <w:rPr>
                <w:rFonts w:eastAsia="Calibri" w:cs="Arial"/>
                <w:lang w:eastAsia="en-GB"/>
              </w:rPr>
            </w:pPr>
          </w:p>
        </w:tc>
        <w:tc>
          <w:tcPr>
            <w:tcW w:w="2294" w:type="dxa"/>
          </w:tcPr>
          <w:p w14:paraId="5E57B9BF" w14:textId="18A8284A"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p>
        </w:tc>
      </w:tr>
      <w:tr w:rsidR="00107C65" w:rsidRPr="007E56B2" w14:paraId="0BE998BF" w14:textId="77777777" w:rsidTr="00107C65">
        <w:tc>
          <w:tcPr>
            <w:tcW w:w="3584" w:type="dxa"/>
          </w:tcPr>
          <w:p w14:paraId="030CA525" w14:textId="77777777" w:rsidR="007E56B2" w:rsidRPr="007E56B2" w:rsidRDefault="007E56B2" w:rsidP="007E56B2">
            <w:pPr>
              <w:contextualSpacing/>
              <w:rPr>
                <w:rFonts w:eastAsia="Calibri" w:cs="Arial"/>
                <w:lang w:eastAsia="en-GB"/>
              </w:rPr>
            </w:pPr>
            <w:r w:rsidRPr="007E56B2">
              <w:rPr>
                <w:rFonts w:eastAsia="Calibri" w:cs="Arial"/>
                <w:lang w:eastAsia="en-GB"/>
              </w:rPr>
              <w:t>Inshore traffic zone</w:t>
            </w:r>
          </w:p>
        </w:tc>
        <w:tc>
          <w:tcPr>
            <w:tcW w:w="1260" w:type="dxa"/>
          </w:tcPr>
          <w:p w14:paraId="172834CA" w14:textId="4F0412E3" w:rsidR="007E56B2" w:rsidRPr="007E56B2" w:rsidRDefault="00107C65" w:rsidP="007E56B2">
            <w:pPr>
              <w:contextualSpacing/>
              <w:rPr>
                <w:rFonts w:eastAsia="Calibri" w:cs="Arial"/>
                <w:lang w:eastAsia="en-GB"/>
              </w:rPr>
            </w:pPr>
            <w:proofErr w:type="spellStart"/>
            <w:r>
              <w:rPr>
                <w:rFonts w:eastAsia="Calibri" w:cs="Arial"/>
                <w:lang w:eastAsia="en-GB"/>
              </w:rPr>
              <w:t>InshoreTrafficZone</w:t>
            </w:r>
            <w:proofErr w:type="spellEnd"/>
          </w:p>
        </w:tc>
        <w:tc>
          <w:tcPr>
            <w:tcW w:w="1620" w:type="dxa"/>
          </w:tcPr>
          <w:p w14:paraId="7C7DF3A3" w14:textId="77777777" w:rsidR="007E56B2" w:rsidRPr="007E56B2" w:rsidRDefault="007E56B2" w:rsidP="007E56B2">
            <w:pPr>
              <w:contextualSpacing/>
              <w:rPr>
                <w:rFonts w:eastAsia="Calibri" w:cs="Arial"/>
                <w:lang w:eastAsia="en-GB"/>
              </w:rPr>
            </w:pPr>
          </w:p>
        </w:tc>
        <w:tc>
          <w:tcPr>
            <w:tcW w:w="2294" w:type="dxa"/>
          </w:tcPr>
          <w:p w14:paraId="06F8A549" w14:textId="21604395"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p>
        </w:tc>
      </w:tr>
      <w:tr w:rsidR="00107C65" w:rsidRPr="007E56B2" w14:paraId="16513A7B" w14:textId="77777777" w:rsidTr="00107C65">
        <w:tc>
          <w:tcPr>
            <w:tcW w:w="3584" w:type="dxa"/>
          </w:tcPr>
          <w:p w14:paraId="1B9585D8" w14:textId="77777777" w:rsidR="007E56B2" w:rsidRPr="007E56B2" w:rsidRDefault="007E56B2" w:rsidP="007E56B2">
            <w:pPr>
              <w:contextualSpacing/>
              <w:rPr>
                <w:rFonts w:eastAsia="Calibri" w:cs="Arial"/>
                <w:lang w:eastAsia="en-GB"/>
              </w:rPr>
            </w:pPr>
            <w:r w:rsidRPr="007E56B2">
              <w:rPr>
                <w:rFonts w:eastAsia="Calibri" w:cs="Arial"/>
                <w:lang w:eastAsia="en-GB"/>
              </w:rPr>
              <w:t>Restricted area</w:t>
            </w:r>
          </w:p>
        </w:tc>
        <w:tc>
          <w:tcPr>
            <w:tcW w:w="1260" w:type="dxa"/>
          </w:tcPr>
          <w:p w14:paraId="523C7A9F" w14:textId="67F15CA1" w:rsidR="007E56B2" w:rsidRPr="007E56B2" w:rsidRDefault="00107C65" w:rsidP="007E56B2">
            <w:pPr>
              <w:contextualSpacing/>
              <w:rPr>
                <w:rFonts w:eastAsia="Calibri" w:cs="Arial"/>
                <w:lang w:eastAsia="en-GB"/>
              </w:rPr>
            </w:pPr>
            <w:proofErr w:type="spellStart"/>
            <w:r>
              <w:rPr>
                <w:rFonts w:eastAsia="Calibri" w:cs="Arial"/>
                <w:lang w:eastAsia="en-GB"/>
              </w:rPr>
              <w:t>RestrictedArea</w:t>
            </w:r>
            <w:proofErr w:type="spellEnd"/>
          </w:p>
        </w:tc>
        <w:tc>
          <w:tcPr>
            <w:tcW w:w="1620" w:type="dxa"/>
          </w:tcPr>
          <w:p w14:paraId="753906B7" w14:textId="00852AB1" w:rsidR="007E56B2" w:rsidRPr="007E56B2" w:rsidRDefault="00107C65" w:rsidP="007E56B2">
            <w:pPr>
              <w:contextualSpacing/>
              <w:rPr>
                <w:rFonts w:eastAsia="Calibri" w:cs="Arial"/>
                <w:lang w:eastAsia="en-GB"/>
              </w:rPr>
            </w:pPr>
            <w:r>
              <w:rPr>
                <w:rFonts w:eastAsia="Calibri" w:cs="Arial"/>
                <w:lang w:eastAsia="en-GB"/>
              </w:rPr>
              <w:t xml:space="preserve">restriction !=14 and </w:t>
            </w:r>
            <w:proofErr w:type="spellStart"/>
            <w:r>
              <w:rPr>
                <w:rFonts w:eastAsia="Calibri" w:cs="Arial"/>
                <w:lang w:eastAsia="en-GB"/>
              </w:rPr>
              <w:t>categoryOfRestriction</w:t>
            </w:r>
            <w:proofErr w:type="spellEnd"/>
            <w:r w:rsidR="007E56B2" w:rsidRPr="007E56B2">
              <w:rPr>
                <w:rFonts w:eastAsia="Calibri" w:cs="Arial"/>
                <w:lang w:eastAsia="en-GB"/>
              </w:rPr>
              <w:t xml:space="preserve"> </w:t>
            </w:r>
            <w:r w:rsidR="007E56B2" w:rsidRPr="007E56B2">
              <w:rPr>
                <w:rFonts w:cs="Arial"/>
                <w:color w:val="222222"/>
              </w:rPr>
              <w:t>!= 28</w:t>
            </w:r>
          </w:p>
        </w:tc>
        <w:tc>
          <w:tcPr>
            <w:tcW w:w="2294" w:type="dxa"/>
          </w:tcPr>
          <w:p w14:paraId="27C39C55" w14:textId="71F8182B"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p>
        </w:tc>
      </w:tr>
      <w:tr w:rsidR="00107C65" w:rsidRPr="007E56B2" w14:paraId="28B519B7" w14:textId="77777777" w:rsidTr="00107C65">
        <w:tc>
          <w:tcPr>
            <w:tcW w:w="3584" w:type="dxa"/>
          </w:tcPr>
          <w:p w14:paraId="453D2CBE" w14:textId="77777777" w:rsidR="007E56B2" w:rsidRPr="007E56B2" w:rsidRDefault="007E56B2" w:rsidP="007E56B2">
            <w:pPr>
              <w:contextualSpacing/>
              <w:rPr>
                <w:rFonts w:eastAsia="Calibri" w:cs="Arial"/>
                <w:lang w:eastAsia="en-GB"/>
              </w:rPr>
            </w:pPr>
            <w:r w:rsidRPr="007E56B2">
              <w:rPr>
                <w:rFonts w:eastAsia="Calibri" w:cs="Arial"/>
                <w:lang w:eastAsia="en-GB"/>
              </w:rPr>
              <w:t>Caution area</w:t>
            </w:r>
          </w:p>
        </w:tc>
        <w:tc>
          <w:tcPr>
            <w:tcW w:w="1260" w:type="dxa"/>
          </w:tcPr>
          <w:p w14:paraId="56EA475E" w14:textId="5A5088E1" w:rsidR="007E56B2" w:rsidRPr="007E56B2" w:rsidRDefault="00107C65" w:rsidP="007E56B2">
            <w:pPr>
              <w:contextualSpacing/>
              <w:rPr>
                <w:rFonts w:eastAsia="Calibri" w:cs="Arial"/>
                <w:lang w:eastAsia="en-GB"/>
              </w:rPr>
            </w:pPr>
            <w:proofErr w:type="spellStart"/>
            <w:r>
              <w:rPr>
                <w:rFonts w:eastAsia="Calibri" w:cs="Arial"/>
                <w:lang w:eastAsia="en-GB"/>
              </w:rPr>
              <w:t>CautionArea</w:t>
            </w:r>
            <w:proofErr w:type="spellEnd"/>
          </w:p>
        </w:tc>
        <w:tc>
          <w:tcPr>
            <w:tcW w:w="1620" w:type="dxa"/>
          </w:tcPr>
          <w:p w14:paraId="74C0D2E3" w14:textId="77777777" w:rsidR="007E56B2" w:rsidRPr="007E56B2" w:rsidRDefault="007E56B2" w:rsidP="007E56B2">
            <w:pPr>
              <w:contextualSpacing/>
              <w:rPr>
                <w:rFonts w:eastAsia="Calibri" w:cs="Arial"/>
                <w:lang w:eastAsia="en-GB"/>
              </w:rPr>
            </w:pPr>
          </w:p>
        </w:tc>
        <w:tc>
          <w:tcPr>
            <w:tcW w:w="2294" w:type="dxa"/>
          </w:tcPr>
          <w:p w14:paraId="24674454" w14:textId="615A3743"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r w:rsidR="007E56B2" w:rsidRPr="007E56B2">
              <w:rPr>
                <w:rFonts w:eastAsia="Calibri" w:cs="Arial"/>
                <w:lang w:eastAsia="en-GB"/>
              </w:rPr>
              <w:t>, POINT</w:t>
            </w:r>
          </w:p>
        </w:tc>
      </w:tr>
      <w:tr w:rsidR="00107C65" w:rsidRPr="007E56B2" w14:paraId="3BE25489" w14:textId="77777777" w:rsidTr="00107C65">
        <w:tc>
          <w:tcPr>
            <w:tcW w:w="3584" w:type="dxa"/>
          </w:tcPr>
          <w:p w14:paraId="46A85B18" w14:textId="77777777" w:rsidR="007E56B2" w:rsidRPr="007E56B2" w:rsidRDefault="007E56B2" w:rsidP="007E56B2">
            <w:pPr>
              <w:contextualSpacing/>
              <w:rPr>
                <w:rFonts w:eastAsia="Calibri" w:cs="Arial"/>
                <w:lang w:eastAsia="en-GB"/>
              </w:rPr>
            </w:pPr>
            <w:r w:rsidRPr="007E56B2">
              <w:rPr>
                <w:rFonts w:eastAsia="Calibri" w:cs="Arial"/>
                <w:lang w:eastAsia="en-GB"/>
              </w:rPr>
              <w:t>Offshore production area</w:t>
            </w:r>
          </w:p>
        </w:tc>
        <w:tc>
          <w:tcPr>
            <w:tcW w:w="1260" w:type="dxa"/>
          </w:tcPr>
          <w:p w14:paraId="43BB8AD9" w14:textId="39B0CA7D" w:rsidR="007E56B2" w:rsidRPr="007E56B2" w:rsidRDefault="00107C65" w:rsidP="007E56B2">
            <w:pPr>
              <w:contextualSpacing/>
              <w:rPr>
                <w:rFonts w:eastAsia="Calibri" w:cs="Arial"/>
                <w:lang w:eastAsia="en-GB"/>
              </w:rPr>
            </w:pPr>
            <w:proofErr w:type="spellStart"/>
            <w:r>
              <w:rPr>
                <w:rFonts w:eastAsia="Calibri" w:cs="Arial"/>
                <w:lang w:eastAsia="en-GB"/>
              </w:rPr>
              <w:t>OffshoreProductionArea</w:t>
            </w:r>
            <w:proofErr w:type="spellEnd"/>
          </w:p>
        </w:tc>
        <w:tc>
          <w:tcPr>
            <w:tcW w:w="1620" w:type="dxa"/>
          </w:tcPr>
          <w:p w14:paraId="0CCA8C97" w14:textId="77777777" w:rsidR="007E56B2" w:rsidRPr="007E56B2" w:rsidRDefault="007E56B2" w:rsidP="007E56B2">
            <w:pPr>
              <w:contextualSpacing/>
              <w:rPr>
                <w:rFonts w:eastAsia="Calibri" w:cs="Arial"/>
                <w:lang w:eastAsia="en-GB"/>
              </w:rPr>
            </w:pPr>
          </w:p>
        </w:tc>
        <w:tc>
          <w:tcPr>
            <w:tcW w:w="2294" w:type="dxa"/>
          </w:tcPr>
          <w:p w14:paraId="51802398" w14:textId="6F1F31AD"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p>
        </w:tc>
      </w:tr>
      <w:tr w:rsidR="00107C65" w:rsidRPr="007E56B2" w14:paraId="418B0A12" w14:textId="77777777" w:rsidTr="00107C65">
        <w:tc>
          <w:tcPr>
            <w:tcW w:w="3584" w:type="dxa"/>
          </w:tcPr>
          <w:p w14:paraId="74D1EF32" w14:textId="77777777" w:rsidR="007E56B2" w:rsidRPr="007E56B2" w:rsidRDefault="007E56B2" w:rsidP="007E56B2">
            <w:pPr>
              <w:contextualSpacing/>
              <w:rPr>
                <w:rFonts w:eastAsia="Calibri" w:cs="Arial"/>
                <w:lang w:eastAsia="en-GB"/>
              </w:rPr>
            </w:pPr>
            <w:r w:rsidRPr="007E56B2">
              <w:rPr>
                <w:rFonts w:eastAsia="Calibri" w:cs="Arial"/>
                <w:lang w:eastAsia="en-GB"/>
              </w:rPr>
              <w:t>Areas to be avoided</w:t>
            </w:r>
          </w:p>
        </w:tc>
        <w:tc>
          <w:tcPr>
            <w:tcW w:w="1260" w:type="dxa"/>
          </w:tcPr>
          <w:p w14:paraId="34D252CB" w14:textId="2D0B5F02" w:rsidR="007E56B2" w:rsidRPr="007E56B2" w:rsidRDefault="00107C65" w:rsidP="007E56B2">
            <w:pPr>
              <w:contextualSpacing/>
              <w:rPr>
                <w:rFonts w:eastAsia="Calibri" w:cs="Arial"/>
                <w:lang w:eastAsia="en-GB"/>
              </w:rPr>
            </w:pPr>
            <w:proofErr w:type="spellStart"/>
            <w:r>
              <w:rPr>
                <w:rFonts w:eastAsia="Calibri" w:cs="Arial"/>
                <w:lang w:eastAsia="en-GB"/>
              </w:rPr>
              <w:t>RestrictedArea</w:t>
            </w:r>
            <w:proofErr w:type="spellEnd"/>
          </w:p>
        </w:tc>
        <w:tc>
          <w:tcPr>
            <w:tcW w:w="1620" w:type="dxa"/>
          </w:tcPr>
          <w:p w14:paraId="03BEF284" w14:textId="0613F78F" w:rsidR="007E56B2" w:rsidRPr="007E56B2" w:rsidRDefault="00107C65" w:rsidP="007E56B2">
            <w:pPr>
              <w:contextualSpacing/>
              <w:rPr>
                <w:rFonts w:eastAsia="Calibri" w:cs="Arial"/>
                <w:lang w:eastAsia="en-GB"/>
              </w:rPr>
            </w:pPr>
            <w:r>
              <w:rPr>
                <w:rFonts w:eastAsia="Calibri" w:cs="Arial"/>
                <w:lang w:eastAsia="en-GB"/>
              </w:rPr>
              <w:t>restriction</w:t>
            </w:r>
            <w:r w:rsidR="007E56B2" w:rsidRPr="007E56B2">
              <w:rPr>
                <w:rFonts w:eastAsia="Calibri" w:cs="Arial"/>
                <w:lang w:eastAsia="en-GB"/>
              </w:rPr>
              <w:t xml:space="preserve"> = 14</w:t>
            </w:r>
          </w:p>
        </w:tc>
        <w:tc>
          <w:tcPr>
            <w:tcW w:w="2294" w:type="dxa"/>
          </w:tcPr>
          <w:p w14:paraId="4F6A7158" w14:textId="1519B5C0" w:rsidR="007E56B2" w:rsidRPr="007E56B2" w:rsidRDefault="00107C65" w:rsidP="007E56B2">
            <w:pPr>
              <w:contextualSpacing/>
              <w:rPr>
                <w:rFonts w:eastAsia="Calibri" w:cs="Arial"/>
                <w:lang w:eastAsia="en-GB"/>
              </w:rPr>
            </w:pPr>
            <w:r>
              <w:rPr>
                <w:rFonts w:eastAsia="Calibri" w:cs="Arial"/>
                <w:lang w:eastAsia="en-GB"/>
              </w:rPr>
              <w:t>SURFACE</w:t>
            </w:r>
          </w:p>
        </w:tc>
      </w:tr>
      <w:tr w:rsidR="00107C65" w:rsidRPr="007E56B2" w14:paraId="2BA9A88C" w14:textId="77777777" w:rsidTr="00107C65">
        <w:tc>
          <w:tcPr>
            <w:tcW w:w="3584" w:type="dxa"/>
          </w:tcPr>
          <w:p w14:paraId="0E0E2ADC" w14:textId="77777777" w:rsidR="007E56B2" w:rsidRPr="007E56B2" w:rsidRDefault="007E56B2" w:rsidP="007E56B2">
            <w:pPr>
              <w:contextualSpacing/>
              <w:rPr>
                <w:rFonts w:eastAsia="Calibri" w:cs="Arial"/>
                <w:lang w:eastAsia="en-GB"/>
              </w:rPr>
            </w:pPr>
            <w:r w:rsidRPr="007E56B2">
              <w:rPr>
                <w:rFonts w:eastAsia="Calibri" w:cs="Arial"/>
                <w:lang w:eastAsia="en-GB"/>
              </w:rPr>
              <w:t>Military practice area</w:t>
            </w:r>
          </w:p>
        </w:tc>
        <w:tc>
          <w:tcPr>
            <w:tcW w:w="1260" w:type="dxa"/>
          </w:tcPr>
          <w:p w14:paraId="508EF6FD" w14:textId="5445C9B3" w:rsidR="007E56B2" w:rsidRPr="007E56B2" w:rsidRDefault="00107C65" w:rsidP="007E56B2">
            <w:pPr>
              <w:contextualSpacing/>
              <w:rPr>
                <w:rFonts w:eastAsia="Calibri" w:cs="Arial"/>
                <w:lang w:eastAsia="en-GB"/>
              </w:rPr>
            </w:pPr>
            <w:proofErr w:type="spellStart"/>
            <w:r>
              <w:rPr>
                <w:rFonts w:eastAsia="Calibri" w:cs="Arial"/>
                <w:lang w:eastAsia="en-GB"/>
              </w:rPr>
              <w:t>MilitaryPracticeArea</w:t>
            </w:r>
            <w:proofErr w:type="spellEnd"/>
          </w:p>
        </w:tc>
        <w:tc>
          <w:tcPr>
            <w:tcW w:w="1620" w:type="dxa"/>
          </w:tcPr>
          <w:p w14:paraId="17A6232D" w14:textId="77777777" w:rsidR="007E56B2" w:rsidRPr="007E56B2" w:rsidRDefault="007E56B2" w:rsidP="007E56B2">
            <w:pPr>
              <w:contextualSpacing/>
              <w:rPr>
                <w:rFonts w:eastAsia="Calibri" w:cs="Arial"/>
                <w:lang w:eastAsia="en-GB"/>
              </w:rPr>
            </w:pPr>
          </w:p>
        </w:tc>
        <w:tc>
          <w:tcPr>
            <w:tcW w:w="2294" w:type="dxa"/>
          </w:tcPr>
          <w:p w14:paraId="5BA031F7" w14:textId="3A8496DE"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r w:rsidR="007E56B2" w:rsidRPr="007E56B2">
              <w:rPr>
                <w:rFonts w:eastAsia="Calibri" w:cs="Arial"/>
                <w:lang w:eastAsia="en-GB"/>
              </w:rPr>
              <w:t>, POINT</w:t>
            </w:r>
          </w:p>
        </w:tc>
      </w:tr>
      <w:tr w:rsidR="00107C65" w:rsidRPr="007E56B2" w14:paraId="412507B2" w14:textId="77777777" w:rsidTr="00107C65">
        <w:tc>
          <w:tcPr>
            <w:tcW w:w="3584" w:type="dxa"/>
          </w:tcPr>
          <w:p w14:paraId="26B3D834"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 xml:space="preserve">Seaplane landing area </w:t>
            </w:r>
          </w:p>
        </w:tc>
        <w:tc>
          <w:tcPr>
            <w:tcW w:w="1260" w:type="dxa"/>
          </w:tcPr>
          <w:p w14:paraId="5C7A1875" w14:textId="0388E0BD" w:rsidR="007E56B2" w:rsidRPr="007E56B2" w:rsidRDefault="00107C65" w:rsidP="007E56B2">
            <w:pPr>
              <w:contextualSpacing/>
              <w:rPr>
                <w:rFonts w:eastAsia="Calibri" w:cs="Arial"/>
                <w:lang w:eastAsia="en-GB"/>
              </w:rPr>
            </w:pPr>
            <w:proofErr w:type="spellStart"/>
            <w:r>
              <w:rPr>
                <w:rFonts w:eastAsia="Calibri" w:cs="Arial"/>
                <w:lang w:eastAsia="en-GB"/>
              </w:rPr>
              <w:t>SeaplaneLandingArea</w:t>
            </w:r>
            <w:proofErr w:type="spellEnd"/>
          </w:p>
        </w:tc>
        <w:tc>
          <w:tcPr>
            <w:tcW w:w="1620" w:type="dxa"/>
          </w:tcPr>
          <w:p w14:paraId="53092AFA" w14:textId="77777777" w:rsidR="007E56B2" w:rsidRPr="007E56B2" w:rsidRDefault="007E56B2" w:rsidP="007E56B2">
            <w:pPr>
              <w:contextualSpacing/>
              <w:rPr>
                <w:rFonts w:eastAsia="Calibri" w:cs="Arial"/>
                <w:lang w:eastAsia="en-GB"/>
              </w:rPr>
            </w:pPr>
          </w:p>
        </w:tc>
        <w:tc>
          <w:tcPr>
            <w:tcW w:w="2294" w:type="dxa"/>
          </w:tcPr>
          <w:p w14:paraId="21C296EF" w14:textId="132C0D93"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r w:rsidR="007E56B2" w:rsidRPr="007E56B2">
              <w:rPr>
                <w:rFonts w:eastAsia="Calibri" w:cs="Arial"/>
                <w:lang w:eastAsia="en-GB"/>
              </w:rPr>
              <w:t>, POINT</w:t>
            </w:r>
          </w:p>
        </w:tc>
      </w:tr>
      <w:tr w:rsidR="00107C65" w:rsidRPr="007E56B2" w14:paraId="546873A1" w14:textId="77777777" w:rsidTr="00107C65">
        <w:tc>
          <w:tcPr>
            <w:tcW w:w="3584" w:type="dxa"/>
          </w:tcPr>
          <w:p w14:paraId="44A50C55" w14:textId="77777777" w:rsidR="007E56B2" w:rsidRPr="007E56B2" w:rsidRDefault="007E56B2" w:rsidP="007E56B2">
            <w:pPr>
              <w:contextualSpacing/>
              <w:rPr>
                <w:rFonts w:eastAsia="Calibri" w:cs="Arial"/>
                <w:lang w:eastAsia="en-GB"/>
              </w:rPr>
            </w:pPr>
            <w:r w:rsidRPr="007E56B2">
              <w:rPr>
                <w:rFonts w:eastAsia="Calibri" w:cs="Arial"/>
                <w:lang w:eastAsia="en-GB"/>
              </w:rPr>
              <w:t>Submarine transit lane</w:t>
            </w:r>
          </w:p>
        </w:tc>
        <w:tc>
          <w:tcPr>
            <w:tcW w:w="1260" w:type="dxa"/>
          </w:tcPr>
          <w:p w14:paraId="0AD6FC76" w14:textId="02C968FF" w:rsidR="007E56B2" w:rsidRPr="007E56B2" w:rsidRDefault="00107C65" w:rsidP="007E56B2">
            <w:pPr>
              <w:contextualSpacing/>
              <w:rPr>
                <w:rFonts w:eastAsia="Calibri" w:cs="Arial"/>
                <w:lang w:eastAsia="en-GB"/>
              </w:rPr>
            </w:pPr>
            <w:proofErr w:type="spellStart"/>
            <w:r>
              <w:rPr>
                <w:rFonts w:eastAsia="Calibri" w:cs="Arial"/>
                <w:lang w:eastAsia="en-GB"/>
              </w:rPr>
              <w:t>SubmarineTransitLane</w:t>
            </w:r>
            <w:proofErr w:type="spellEnd"/>
          </w:p>
        </w:tc>
        <w:tc>
          <w:tcPr>
            <w:tcW w:w="1620" w:type="dxa"/>
          </w:tcPr>
          <w:p w14:paraId="749FFDB3" w14:textId="77777777" w:rsidR="007E56B2" w:rsidRPr="007E56B2" w:rsidRDefault="007E56B2" w:rsidP="007E56B2">
            <w:pPr>
              <w:autoSpaceDE w:val="0"/>
              <w:autoSpaceDN w:val="0"/>
              <w:adjustRightInd w:val="0"/>
              <w:contextualSpacing/>
              <w:rPr>
                <w:rFonts w:eastAsia="Calibri" w:cs="Arial"/>
                <w:lang w:eastAsia="en-GB"/>
              </w:rPr>
            </w:pPr>
          </w:p>
        </w:tc>
        <w:tc>
          <w:tcPr>
            <w:tcW w:w="2294" w:type="dxa"/>
          </w:tcPr>
          <w:p w14:paraId="38D4BD21" w14:textId="670CD416"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p>
        </w:tc>
      </w:tr>
      <w:tr w:rsidR="00107C65" w:rsidRPr="007E56B2" w14:paraId="6D8F9EC4" w14:textId="77777777" w:rsidTr="00107C65">
        <w:tc>
          <w:tcPr>
            <w:tcW w:w="3584" w:type="dxa"/>
          </w:tcPr>
          <w:p w14:paraId="4628BCC2"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 xml:space="preserve">Anchorage area </w:t>
            </w:r>
          </w:p>
        </w:tc>
        <w:tc>
          <w:tcPr>
            <w:tcW w:w="1260" w:type="dxa"/>
          </w:tcPr>
          <w:p w14:paraId="23DE2D14" w14:textId="040BE1AA" w:rsidR="007E56B2" w:rsidRPr="007E56B2" w:rsidRDefault="00107C65" w:rsidP="007E56B2">
            <w:pPr>
              <w:contextualSpacing/>
              <w:rPr>
                <w:rFonts w:eastAsia="Calibri" w:cs="Arial"/>
                <w:lang w:eastAsia="en-GB"/>
              </w:rPr>
            </w:pPr>
            <w:proofErr w:type="spellStart"/>
            <w:r>
              <w:rPr>
                <w:rFonts w:eastAsia="Calibri" w:cs="Arial"/>
                <w:lang w:eastAsia="en-GB"/>
              </w:rPr>
              <w:t>AnchorageArea</w:t>
            </w:r>
            <w:proofErr w:type="spellEnd"/>
          </w:p>
        </w:tc>
        <w:tc>
          <w:tcPr>
            <w:tcW w:w="1620" w:type="dxa"/>
          </w:tcPr>
          <w:p w14:paraId="1D742080" w14:textId="77777777" w:rsidR="007E56B2" w:rsidRPr="007E56B2" w:rsidRDefault="007E56B2" w:rsidP="007E56B2">
            <w:pPr>
              <w:contextualSpacing/>
              <w:rPr>
                <w:rFonts w:eastAsia="Calibri" w:cs="Arial"/>
                <w:lang w:eastAsia="en-GB"/>
              </w:rPr>
            </w:pPr>
          </w:p>
        </w:tc>
        <w:tc>
          <w:tcPr>
            <w:tcW w:w="2294" w:type="dxa"/>
          </w:tcPr>
          <w:p w14:paraId="0B0F85E0" w14:textId="65C7E366"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w:t>
            </w:r>
            <w:r w:rsidR="007E56B2" w:rsidRPr="007E56B2">
              <w:rPr>
                <w:rFonts w:eastAsia="Calibri" w:cs="Arial"/>
                <w:lang w:eastAsia="en-GB"/>
              </w:rPr>
              <w:t>, POINT</w:t>
            </w:r>
          </w:p>
        </w:tc>
      </w:tr>
      <w:tr w:rsidR="00107C65" w:rsidRPr="007E56B2" w14:paraId="1C5731E6" w14:textId="77777777" w:rsidTr="00107C65">
        <w:tc>
          <w:tcPr>
            <w:tcW w:w="3584" w:type="dxa"/>
          </w:tcPr>
          <w:p w14:paraId="39CAAE7A" w14:textId="77777777" w:rsidR="007E56B2" w:rsidRPr="007E56B2" w:rsidRDefault="007E56B2" w:rsidP="007E56B2">
            <w:pPr>
              <w:contextualSpacing/>
              <w:rPr>
                <w:rFonts w:eastAsia="Calibri" w:cs="Arial"/>
                <w:lang w:eastAsia="en-GB"/>
              </w:rPr>
            </w:pPr>
            <w:r w:rsidRPr="007E56B2">
              <w:rPr>
                <w:rFonts w:eastAsia="Calibri" w:cs="Arial"/>
                <w:lang w:eastAsia="en-GB"/>
              </w:rPr>
              <w:t>Marine farm/aquaculture</w:t>
            </w:r>
          </w:p>
        </w:tc>
        <w:tc>
          <w:tcPr>
            <w:tcW w:w="1260" w:type="dxa"/>
          </w:tcPr>
          <w:p w14:paraId="2F94601A" w14:textId="701DC57B" w:rsidR="007E56B2" w:rsidRPr="007E56B2" w:rsidRDefault="00107C65" w:rsidP="007E56B2">
            <w:pPr>
              <w:contextualSpacing/>
              <w:rPr>
                <w:rFonts w:eastAsia="Calibri" w:cs="Arial"/>
                <w:lang w:eastAsia="en-GB"/>
              </w:rPr>
            </w:pPr>
            <w:proofErr w:type="spellStart"/>
            <w:r>
              <w:rPr>
                <w:rFonts w:eastAsia="Calibri" w:cs="Arial"/>
                <w:lang w:eastAsia="en-GB"/>
              </w:rPr>
              <w:t>MarineFarmCulture</w:t>
            </w:r>
            <w:proofErr w:type="spellEnd"/>
          </w:p>
        </w:tc>
        <w:tc>
          <w:tcPr>
            <w:tcW w:w="1620" w:type="dxa"/>
          </w:tcPr>
          <w:p w14:paraId="6A37A0DB" w14:textId="77777777" w:rsidR="007E56B2" w:rsidRPr="007E56B2" w:rsidRDefault="007E56B2" w:rsidP="007E56B2">
            <w:pPr>
              <w:autoSpaceDE w:val="0"/>
              <w:autoSpaceDN w:val="0"/>
              <w:adjustRightInd w:val="0"/>
              <w:contextualSpacing/>
              <w:rPr>
                <w:rFonts w:eastAsia="Calibri" w:cs="Arial"/>
                <w:lang w:eastAsia="en-GB"/>
              </w:rPr>
            </w:pPr>
          </w:p>
        </w:tc>
        <w:tc>
          <w:tcPr>
            <w:tcW w:w="2294" w:type="dxa"/>
          </w:tcPr>
          <w:p w14:paraId="7322E279" w14:textId="3D565C4D" w:rsidR="007E56B2" w:rsidRPr="007E56B2" w:rsidRDefault="00107C65" w:rsidP="007E56B2">
            <w:pPr>
              <w:autoSpaceDE w:val="0"/>
              <w:autoSpaceDN w:val="0"/>
              <w:adjustRightInd w:val="0"/>
              <w:contextualSpacing/>
              <w:rPr>
                <w:rFonts w:eastAsia="Calibri" w:cs="Arial"/>
                <w:lang w:eastAsia="en-GB"/>
              </w:rPr>
            </w:pPr>
            <w:r>
              <w:rPr>
                <w:rFonts w:eastAsia="Calibri" w:cs="Arial"/>
                <w:lang w:eastAsia="en-GB"/>
              </w:rPr>
              <w:t>SURFACE, CURVE</w:t>
            </w:r>
            <w:r w:rsidR="007E56B2" w:rsidRPr="007E56B2">
              <w:rPr>
                <w:rFonts w:eastAsia="Calibri" w:cs="Arial"/>
                <w:lang w:eastAsia="en-GB"/>
              </w:rPr>
              <w:t>, POINT</w:t>
            </w:r>
          </w:p>
        </w:tc>
      </w:tr>
      <w:tr w:rsidR="00107C65" w:rsidRPr="007E56B2" w14:paraId="45B2A384" w14:textId="77777777" w:rsidTr="00107C65">
        <w:tc>
          <w:tcPr>
            <w:tcW w:w="3584" w:type="dxa"/>
          </w:tcPr>
          <w:p w14:paraId="5821F46F" w14:textId="77777777" w:rsidR="007E56B2" w:rsidRPr="007E56B2" w:rsidRDefault="007E56B2" w:rsidP="007E56B2">
            <w:pPr>
              <w:contextualSpacing/>
              <w:rPr>
                <w:rFonts w:eastAsia="Calibri" w:cs="Arial"/>
                <w:lang w:eastAsia="en-GB"/>
              </w:rPr>
            </w:pPr>
            <w:r w:rsidRPr="007E56B2">
              <w:rPr>
                <w:rFonts w:eastAsia="Calibri" w:cs="Arial"/>
                <w:lang w:eastAsia="en-GB"/>
              </w:rPr>
              <w:t>PSSA (Particularly Sensitive Sea Area)</w:t>
            </w:r>
          </w:p>
        </w:tc>
        <w:tc>
          <w:tcPr>
            <w:tcW w:w="1260" w:type="dxa"/>
          </w:tcPr>
          <w:p w14:paraId="29AB22CA" w14:textId="18DCF7DE" w:rsidR="007E56B2" w:rsidRPr="007E56B2" w:rsidRDefault="00107C65" w:rsidP="007E56B2">
            <w:pPr>
              <w:contextualSpacing/>
              <w:rPr>
                <w:rFonts w:eastAsia="Calibri" w:cs="Arial"/>
                <w:lang w:eastAsia="en-GB"/>
              </w:rPr>
            </w:pPr>
            <w:proofErr w:type="spellStart"/>
            <w:r>
              <w:rPr>
                <w:rFonts w:eastAsia="Calibri" w:cs="Arial"/>
                <w:lang w:eastAsia="en-GB"/>
              </w:rPr>
              <w:t>RestrictedArea</w:t>
            </w:r>
            <w:proofErr w:type="spellEnd"/>
          </w:p>
        </w:tc>
        <w:tc>
          <w:tcPr>
            <w:tcW w:w="1620" w:type="dxa"/>
          </w:tcPr>
          <w:p w14:paraId="25625868" w14:textId="3E0A0AA5" w:rsidR="007E56B2" w:rsidRPr="007E56B2" w:rsidRDefault="00107C65" w:rsidP="007E56B2">
            <w:pPr>
              <w:contextualSpacing/>
              <w:rPr>
                <w:rFonts w:eastAsia="Calibri" w:cs="Arial"/>
                <w:lang w:eastAsia="en-GB"/>
              </w:rPr>
            </w:pPr>
            <w:proofErr w:type="spellStart"/>
            <w:r>
              <w:rPr>
                <w:rFonts w:eastAsia="Calibri" w:cs="Arial"/>
                <w:lang w:eastAsia="en-GB"/>
              </w:rPr>
              <w:t>categoryOfRestriction</w:t>
            </w:r>
            <w:proofErr w:type="spellEnd"/>
            <w:r w:rsidR="007E56B2" w:rsidRPr="007E56B2">
              <w:rPr>
                <w:rFonts w:eastAsia="Calibri" w:cs="Arial"/>
                <w:lang w:eastAsia="en-GB"/>
              </w:rPr>
              <w:t xml:space="preserve"> = 28</w:t>
            </w:r>
          </w:p>
        </w:tc>
        <w:tc>
          <w:tcPr>
            <w:tcW w:w="2294" w:type="dxa"/>
          </w:tcPr>
          <w:p w14:paraId="48E64A06" w14:textId="1F911A74" w:rsidR="007E56B2" w:rsidRPr="007E56B2" w:rsidRDefault="00107C65" w:rsidP="007E56B2">
            <w:pPr>
              <w:contextualSpacing/>
              <w:rPr>
                <w:rFonts w:eastAsia="Calibri" w:cs="Arial"/>
                <w:lang w:eastAsia="en-GB"/>
              </w:rPr>
            </w:pPr>
            <w:r>
              <w:rPr>
                <w:rFonts w:eastAsia="Calibri" w:cs="Arial"/>
                <w:lang w:eastAsia="en-GB"/>
              </w:rPr>
              <w:t>SURFACE</w:t>
            </w:r>
          </w:p>
        </w:tc>
      </w:tr>
    </w:tbl>
    <w:p w14:paraId="7137E8E6" w14:textId="77777777" w:rsidR="007E56B2" w:rsidRPr="007E56B2" w:rsidRDefault="007E56B2" w:rsidP="007E56B2">
      <w:pPr>
        <w:tabs>
          <w:tab w:val="left" w:pos="993"/>
          <w:tab w:val="left" w:pos="1440"/>
          <w:tab w:val="left" w:pos="2160"/>
          <w:tab w:val="left" w:pos="2880"/>
          <w:tab w:val="left" w:pos="3600"/>
          <w:tab w:val="left" w:pos="4320"/>
          <w:tab w:val="left" w:pos="5040"/>
          <w:tab w:val="left" w:pos="5760"/>
          <w:tab w:val="left" w:pos="6480"/>
          <w:tab w:val="left" w:pos="7200"/>
          <w:tab w:val="left" w:pos="7920"/>
        </w:tabs>
        <w:contextualSpacing/>
        <w:rPr>
          <w:rFonts w:eastAsia="Calibri" w:cs="Arial"/>
          <w:b/>
        </w:rPr>
      </w:pPr>
    </w:p>
    <w:p w14:paraId="495391D4" w14:textId="35F68ED9" w:rsidR="007E56B2" w:rsidRPr="007E56B2" w:rsidRDefault="002E3794" w:rsidP="00107C65">
      <w:pPr>
        <w:pStyle w:val="Heading2"/>
        <w:numPr>
          <w:ilvl w:val="0"/>
          <w:numId w:val="0"/>
        </w:numPr>
        <w:ind w:left="576" w:hanging="576"/>
        <w:contextualSpacing/>
        <w:rPr>
          <w:rFonts w:eastAsia="Calibri" w:cs="Arial"/>
          <w:sz w:val="20"/>
        </w:rPr>
      </w:pPr>
      <w:bookmarkStart w:id="1619" w:name="_Toc348447794"/>
      <w:bookmarkStart w:id="1620" w:name="_Toc368905052"/>
      <w:bookmarkStart w:id="1621" w:name="_Toc388963924"/>
      <w:bookmarkStart w:id="1622" w:name="_Toc412540267"/>
      <w:bookmarkStart w:id="1623" w:name="_Toc439685400"/>
      <w:r>
        <w:rPr>
          <w:rFonts w:eastAsia="Calibri" w:cs="Arial"/>
          <w:sz w:val="20"/>
        </w:rPr>
        <w:t>C2</w:t>
      </w:r>
      <w:r w:rsidR="00107C65">
        <w:rPr>
          <w:rFonts w:eastAsia="Calibri" w:cs="Arial"/>
          <w:sz w:val="20"/>
        </w:rPr>
        <w:t>.10.8</w:t>
      </w:r>
      <w:r w:rsidR="007E56B2" w:rsidRPr="007E56B2">
        <w:rPr>
          <w:rFonts w:eastAsia="Calibri" w:cs="Arial"/>
          <w:sz w:val="20"/>
        </w:rPr>
        <w:tab/>
        <w:t>Visualization of the Safety Contour</w:t>
      </w:r>
      <w:bookmarkEnd w:id="1619"/>
      <w:bookmarkEnd w:id="1620"/>
      <w:bookmarkEnd w:id="1621"/>
      <w:bookmarkEnd w:id="1622"/>
      <w:bookmarkEnd w:id="1623"/>
      <w:r w:rsidR="007E56B2" w:rsidRPr="007E56B2">
        <w:rPr>
          <w:rFonts w:eastAsia="Calibri" w:cs="Arial"/>
          <w:sz w:val="20"/>
        </w:rPr>
        <w:t xml:space="preserve"> </w:t>
      </w:r>
    </w:p>
    <w:p w14:paraId="64F15CA5" w14:textId="6C249B9C" w:rsidR="007E56B2" w:rsidRPr="007E56B2" w:rsidRDefault="007E56B2" w:rsidP="003904BD">
      <w:pPr>
        <w:pStyle w:val="TABLE-col-heading"/>
        <w:spacing w:line="240" w:lineRule="auto"/>
        <w:ind w:left="0"/>
        <w:contextualSpacing/>
        <w:jc w:val="left"/>
        <w:rPr>
          <w:rFonts w:eastAsia="Calibri"/>
          <w:b w:val="0"/>
        </w:rPr>
      </w:pPr>
      <w:r w:rsidRPr="007E56B2">
        <w:rPr>
          <w:b w:val="0"/>
          <w:sz w:val="20"/>
          <w:szCs w:val="20"/>
        </w:rPr>
        <w:t xml:space="preserve">The safety contour is defined as an edge between safe and unsafe skin of the earth </w:t>
      </w:r>
      <w:r w:rsidR="003229E1">
        <w:rPr>
          <w:rFonts w:eastAsiaTheme="minorEastAsia" w:hint="eastAsia"/>
          <w:b w:val="0"/>
          <w:sz w:val="20"/>
          <w:szCs w:val="20"/>
          <w:lang w:eastAsia="ja-JP"/>
        </w:rPr>
        <w:t>features</w:t>
      </w:r>
      <w:r w:rsidRPr="007E56B2">
        <w:rPr>
          <w:b w:val="0"/>
          <w:sz w:val="20"/>
          <w:szCs w:val="20"/>
        </w:rPr>
        <w:t xml:space="preserve">.  </w:t>
      </w:r>
    </w:p>
    <w:p w14:paraId="164F2EBF" w14:textId="77777777" w:rsidR="003904BD" w:rsidRPr="003904BD" w:rsidRDefault="003904BD" w:rsidP="007E56B2">
      <w:pPr>
        <w:contextualSpacing/>
        <w:rPr>
          <w:rFonts w:eastAsia="Calibri" w:cs="Arial"/>
          <w:b/>
          <w:color w:val="FF0000"/>
        </w:rPr>
      </w:pPr>
    </w:p>
    <w:p w14:paraId="452E6161" w14:textId="0B2CDCC0" w:rsidR="007E56B2" w:rsidRPr="007E56B2" w:rsidRDefault="002E3794" w:rsidP="00CC6943">
      <w:pPr>
        <w:pStyle w:val="Heading2"/>
        <w:numPr>
          <w:ilvl w:val="0"/>
          <w:numId w:val="0"/>
        </w:numPr>
        <w:contextualSpacing/>
        <w:rPr>
          <w:rFonts w:eastAsia="Calibri" w:cs="Arial"/>
          <w:sz w:val="20"/>
        </w:rPr>
      </w:pPr>
      <w:bookmarkStart w:id="1624" w:name="_Toc348447795"/>
      <w:bookmarkStart w:id="1625" w:name="_Toc368905053"/>
      <w:bookmarkStart w:id="1626" w:name="_Toc388963925"/>
      <w:bookmarkStart w:id="1627" w:name="_Toc412540268"/>
      <w:bookmarkStart w:id="1628" w:name="_Toc439685401"/>
      <w:r>
        <w:rPr>
          <w:rFonts w:eastAsia="Calibri" w:cs="Arial"/>
          <w:sz w:val="20"/>
        </w:rPr>
        <w:lastRenderedPageBreak/>
        <w:t>C2</w:t>
      </w:r>
      <w:r w:rsidR="00CC6943">
        <w:rPr>
          <w:rFonts w:eastAsia="Calibri" w:cs="Arial"/>
          <w:sz w:val="20"/>
        </w:rPr>
        <w:t>.10.9</w:t>
      </w:r>
      <w:r w:rsidR="007E56B2" w:rsidRPr="007E56B2">
        <w:rPr>
          <w:rFonts w:eastAsia="Calibri" w:cs="Arial"/>
          <w:sz w:val="20"/>
        </w:rPr>
        <w:tab/>
        <w:t>Detection of Safety Contour</w:t>
      </w:r>
      <w:bookmarkEnd w:id="1624"/>
      <w:bookmarkEnd w:id="1625"/>
      <w:bookmarkEnd w:id="1626"/>
      <w:bookmarkEnd w:id="1627"/>
      <w:bookmarkEnd w:id="1628"/>
    </w:p>
    <w:p w14:paraId="1F5A9D62" w14:textId="77777777" w:rsidR="007E56B2" w:rsidRPr="007E56B2" w:rsidRDefault="007E56B2" w:rsidP="007E56B2">
      <w:pPr>
        <w:pStyle w:val="TABLE-col-heading"/>
        <w:spacing w:line="240" w:lineRule="auto"/>
        <w:ind w:left="0"/>
        <w:contextualSpacing/>
        <w:jc w:val="left"/>
        <w:rPr>
          <w:b w:val="0"/>
          <w:bCs/>
          <w:sz w:val="20"/>
          <w:szCs w:val="20"/>
          <w:lang w:eastAsia="en-GB"/>
        </w:rPr>
      </w:pPr>
      <w:r w:rsidRPr="007E56B2">
        <w:rPr>
          <w:rFonts w:eastAsia="Calibri"/>
          <w:b w:val="0"/>
          <w:sz w:val="20"/>
          <w:szCs w:val="20"/>
        </w:rPr>
        <w:t xml:space="preserve">The IMO Performance Standard for ECDIS </w:t>
      </w:r>
      <w:proofErr w:type="gramStart"/>
      <w:r w:rsidRPr="007E56B2">
        <w:rPr>
          <w:b w:val="0"/>
          <w:bCs/>
          <w:sz w:val="20"/>
          <w:szCs w:val="20"/>
          <w:lang w:eastAsia="en-GB"/>
        </w:rPr>
        <w:t>MSC.232(</w:t>
      </w:r>
      <w:proofErr w:type="gramEnd"/>
      <w:r w:rsidRPr="007E56B2">
        <w:rPr>
          <w:b w:val="0"/>
          <w:bCs/>
          <w:sz w:val="20"/>
          <w:szCs w:val="20"/>
          <w:lang w:eastAsia="en-GB"/>
        </w:rPr>
        <w:t>82) clause 11.3.4 Route Planning states;</w:t>
      </w:r>
    </w:p>
    <w:p w14:paraId="72547597" w14:textId="77777777" w:rsidR="007E56B2" w:rsidRPr="007E56B2" w:rsidRDefault="007E56B2" w:rsidP="007E56B2">
      <w:pPr>
        <w:pStyle w:val="TABLE-col-heading"/>
        <w:spacing w:line="240" w:lineRule="auto"/>
        <w:ind w:left="0"/>
        <w:contextualSpacing/>
        <w:jc w:val="left"/>
        <w:rPr>
          <w:b w:val="0"/>
          <w:bCs/>
          <w:sz w:val="20"/>
          <w:szCs w:val="20"/>
          <w:lang w:eastAsia="en-GB"/>
        </w:rPr>
      </w:pPr>
    </w:p>
    <w:p w14:paraId="2D301C84" w14:textId="77777777" w:rsidR="007E56B2" w:rsidRPr="007E56B2" w:rsidRDefault="007E56B2" w:rsidP="007E56B2">
      <w:pPr>
        <w:pStyle w:val="TABLE-col-heading"/>
        <w:spacing w:line="240" w:lineRule="auto"/>
        <w:ind w:left="0"/>
        <w:contextualSpacing/>
        <w:jc w:val="left"/>
        <w:rPr>
          <w:b w:val="0"/>
          <w:bCs/>
          <w:i/>
          <w:sz w:val="20"/>
          <w:szCs w:val="20"/>
          <w:lang w:eastAsia="en-GB"/>
        </w:rPr>
      </w:pPr>
      <w:r w:rsidRPr="007E56B2">
        <w:rPr>
          <w:b w:val="0"/>
          <w:bCs/>
          <w:i/>
          <w:sz w:val="20"/>
          <w:szCs w:val="20"/>
          <w:lang w:eastAsia="en-GB"/>
        </w:rPr>
        <w:t>“An indication is required if the Mariner plans a route across an own ship's safety contour”</w:t>
      </w:r>
    </w:p>
    <w:p w14:paraId="29C2B4C5" w14:textId="77777777" w:rsidR="007E56B2" w:rsidRPr="007E56B2" w:rsidRDefault="007E56B2" w:rsidP="007E56B2">
      <w:pPr>
        <w:pStyle w:val="TABLE-col-heading"/>
        <w:spacing w:line="240" w:lineRule="auto"/>
        <w:ind w:left="0"/>
        <w:contextualSpacing/>
        <w:jc w:val="left"/>
        <w:rPr>
          <w:b w:val="0"/>
          <w:bCs/>
          <w:sz w:val="20"/>
          <w:szCs w:val="20"/>
          <w:lang w:eastAsia="en-GB"/>
        </w:rPr>
      </w:pPr>
    </w:p>
    <w:p w14:paraId="2D9DA19D" w14:textId="77777777" w:rsidR="007E56B2" w:rsidRPr="007E56B2" w:rsidRDefault="007E56B2" w:rsidP="007E56B2">
      <w:pPr>
        <w:pStyle w:val="TABLE-col-heading"/>
        <w:spacing w:line="240" w:lineRule="auto"/>
        <w:ind w:left="0"/>
        <w:contextualSpacing/>
        <w:jc w:val="left"/>
        <w:rPr>
          <w:rFonts w:eastAsia="Calibri"/>
          <w:b w:val="0"/>
          <w:sz w:val="20"/>
          <w:szCs w:val="20"/>
        </w:rPr>
      </w:pPr>
      <w:r w:rsidRPr="007E56B2">
        <w:rPr>
          <w:b w:val="0"/>
          <w:bCs/>
          <w:sz w:val="20"/>
          <w:szCs w:val="20"/>
          <w:lang w:eastAsia="en-GB"/>
        </w:rPr>
        <w:t xml:space="preserve">Clause 11.4.3 Route Monitoring </w:t>
      </w:r>
      <w:r w:rsidRPr="007E56B2">
        <w:rPr>
          <w:rFonts w:eastAsia="Calibri"/>
          <w:b w:val="0"/>
          <w:sz w:val="20"/>
          <w:szCs w:val="20"/>
        </w:rPr>
        <w:t>states;</w:t>
      </w:r>
    </w:p>
    <w:p w14:paraId="134DD8C8" w14:textId="77777777" w:rsidR="007E56B2" w:rsidRPr="007E56B2" w:rsidRDefault="007E56B2" w:rsidP="007E56B2">
      <w:pPr>
        <w:pStyle w:val="TABLE-col-heading"/>
        <w:spacing w:line="240" w:lineRule="auto"/>
        <w:ind w:left="0"/>
        <w:contextualSpacing/>
        <w:jc w:val="left"/>
        <w:rPr>
          <w:rFonts w:eastAsia="Calibri"/>
          <w:b w:val="0"/>
          <w:sz w:val="20"/>
          <w:szCs w:val="20"/>
        </w:rPr>
      </w:pPr>
    </w:p>
    <w:p w14:paraId="2C8234D8" w14:textId="77777777" w:rsidR="007E56B2" w:rsidRPr="007E56B2" w:rsidRDefault="007E56B2" w:rsidP="007E56B2">
      <w:pPr>
        <w:pStyle w:val="TABLE-col-heading"/>
        <w:spacing w:line="240" w:lineRule="auto"/>
        <w:ind w:left="0"/>
        <w:contextualSpacing/>
        <w:jc w:val="left"/>
        <w:rPr>
          <w:rFonts w:eastAsia="Calibri"/>
          <w:i/>
          <w:sz w:val="20"/>
          <w:szCs w:val="20"/>
        </w:rPr>
      </w:pPr>
      <w:r w:rsidRPr="007E56B2">
        <w:rPr>
          <w:rFonts w:eastAsia="Calibri"/>
          <w:b w:val="0"/>
          <w:i/>
          <w:sz w:val="20"/>
          <w:szCs w:val="20"/>
        </w:rPr>
        <w:t xml:space="preserve">"ECDIS </w:t>
      </w:r>
      <w:r w:rsidRPr="007E56B2">
        <w:rPr>
          <w:rFonts w:eastAsia="Calibri"/>
          <w:b w:val="0"/>
          <w:i/>
          <w:color w:val="FF0000"/>
          <w:sz w:val="20"/>
          <w:szCs w:val="20"/>
        </w:rPr>
        <w:t>should</w:t>
      </w:r>
      <w:r w:rsidRPr="007E56B2">
        <w:rPr>
          <w:rFonts w:eastAsia="Calibri"/>
          <w:b w:val="0"/>
          <w:i/>
          <w:sz w:val="20"/>
          <w:szCs w:val="20"/>
        </w:rPr>
        <w:t xml:space="preserve"> give an alarm if the ship, within a specified time set by the Mariner, is going to cross the safety contour".</w:t>
      </w:r>
      <w:r w:rsidRPr="007E56B2">
        <w:rPr>
          <w:rFonts w:eastAsia="Calibri"/>
          <w:i/>
          <w:sz w:val="20"/>
          <w:szCs w:val="20"/>
        </w:rPr>
        <w:t xml:space="preserve"> </w:t>
      </w:r>
    </w:p>
    <w:p w14:paraId="1A320130" w14:textId="77777777"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0B644331" w14:textId="53729294"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eastAsia="Calibri" w:cs="Arial"/>
        </w:rPr>
        <w:t>The fo</w:t>
      </w:r>
      <w:r w:rsidR="00BA67E7">
        <w:rPr>
          <w:rFonts w:eastAsia="Calibri" w:cs="Arial"/>
        </w:rPr>
        <w:t>llowing table specifies the S-101 features</w:t>
      </w:r>
      <w:r w:rsidRPr="007E56B2">
        <w:rPr>
          <w:rFonts w:eastAsia="Calibri" w:cs="Arial"/>
        </w:rPr>
        <w:t xml:space="preserve">, conditions and geometry that constitute the safety contour and </w:t>
      </w:r>
      <w:r w:rsidR="003229E1">
        <w:rPr>
          <w:rFonts w:eastAsiaTheme="minorEastAsia" w:cs="Arial" w:hint="eastAsia"/>
        </w:rPr>
        <w:t>should</w:t>
      </w:r>
      <w:r w:rsidRPr="007E56B2">
        <w:rPr>
          <w:rFonts w:eastAsia="Calibri" w:cs="Arial"/>
        </w:rPr>
        <w:t xml:space="preserve"> therefore be used when raising the safety contour alarm.</w:t>
      </w:r>
    </w:p>
    <w:p w14:paraId="20725D7C" w14:textId="77777777"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5E7917BD" w14:textId="3210134C" w:rsidR="007E56B2" w:rsidRPr="007E56B2" w:rsidRDefault="007E56B2" w:rsidP="007E56B2">
      <w:pPr>
        <w:pBdr>
          <w:top w:val="single" w:sz="6" w:space="0" w:color="FFFFFF"/>
          <w:left w:val="single" w:sz="6" w:space="0" w:color="FFFFFF"/>
          <w:bottom w:val="single" w:sz="6" w:space="0" w:color="FFFFFF"/>
          <w:right w:val="single" w:sz="6" w:space="1" w:color="FFFFFF"/>
        </w:pBdr>
        <w:tabs>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7E56B2">
        <w:rPr>
          <w:rFonts w:cs="Arial"/>
        </w:rPr>
        <w:t xml:space="preserve">The point, line or </w:t>
      </w:r>
      <w:r w:rsidR="00411EF9">
        <w:rPr>
          <w:rFonts w:cs="Arial"/>
        </w:rPr>
        <w:t>surface</w:t>
      </w:r>
      <w:r w:rsidRPr="007E56B2">
        <w:rPr>
          <w:rFonts w:cs="Arial"/>
        </w:rPr>
        <w:t xml:space="preserve"> </w:t>
      </w:r>
      <w:r w:rsidR="003229E1">
        <w:rPr>
          <w:rFonts w:cs="Arial" w:hint="eastAsia"/>
        </w:rPr>
        <w:t>should</w:t>
      </w:r>
      <w:r w:rsidRPr="007E56B2">
        <w:rPr>
          <w:rFonts w:cs="Arial"/>
        </w:rPr>
        <w:t xml:space="preserve"> be graphically indicated using the presentation named as “</w:t>
      </w:r>
      <w:proofErr w:type="spellStart"/>
      <w:r w:rsidRPr="007E56B2">
        <w:rPr>
          <w:rFonts w:cs="Arial"/>
        </w:rPr>
        <w:t>dnghlt</w:t>
      </w:r>
      <w:proofErr w:type="spellEnd"/>
      <w:r w:rsidRPr="007E56B2">
        <w:rPr>
          <w:rFonts w:cs="Arial"/>
        </w:rPr>
        <w:t xml:space="preserve">” in the </w:t>
      </w:r>
      <w:r w:rsidR="00BA67E7">
        <w:rPr>
          <w:rFonts w:cs="Arial"/>
        </w:rPr>
        <w:t>portrayal catalogue</w:t>
      </w:r>
      <w:r w:rsidR="00753BA2">
        <w:rPr>
          <w:rFonts w:cs="Arial"/>
        </w:rPr>
        <w:t>, as depicted in Figure 8</w:t>
      </w:r>
      <w:r w:rsidRPr="007E56B2">
        <w:rPr>
          <w:rFonts w:cs="Arial"/>
        </w:rPr>
        <w:t>.</w:t>
      </w:r>
    </w:p>
    <w:p w14:paraId="6690A89E" w14:textId="77777777" w:rsidR="007E56B2" w:rsidRPr="007E56B2" w:rsidRDefault="007E56B2" w:rsidP="007E56B2">
      <w:pPr>
        <w:pBdr>
          <w:top w:val="single" w:sz="6" w:space="1" w:color="FFFFFF"/>
          <w:left w:val="single" w:sz="6" w:space="0" w:color="FFFFFF"/>
          <w:bottom w:val="single" w:sz="6" w:space="0" w:color="FFFFFF"/>
          <w:right w:val="single" w:sz="6" w:space="0" w:color="FFFFFF"/>
        </w:pBdr>
        <w:shd w:val="clear" w:color="auto" w:fill="FFFFFF"/>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tbl>
      <w:tblPr>
        <w:tblpPr w:leftFromText="180" w:rightFromText="180" w:vertAnchor="text"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4"/>
        <w:gridCol w:w="3420"/>
        <w:gridCol w:w="2343"/>
      </w:tblGrid>
      <w:tr w:rsidR="007E56B2" w:rsidRPr="007E56B2" w14:paraId="248B474C" w14:textId="77777777" w:rsidTr="00FF7ADF">
        <w:tc>
          <w:tcPr>
            <w:tcW w:w="1800" w:type="dxa"/>
          </w:tcPr>
          <w:p w14:paraId="56A19202" w14:textId="3B72BD59" w:rsidR="007E56B2" w:rsidRPr="007E56B2" w:rsidRDefault="00BA67E7" w:rsidP="007E56B2">
            <w:pPr>
              <w:shd w:val="clear" w:color="auto" w:fill="BFBFBF"/>
              <w:autoSpaceDE w:val="0"/>
              <w:autoSpaceDN w:val="0"/>
              <w:adjustRightInd w:val="0"/>
              <w:contextualSpacing/>
              <w:rPr>
                <w:rFonts w:eastAsia="Calibri" w:cs="Arial"/>
                <w:b/>
                <w:bCs/>
                <w:lang w:eastAsia="en-GB"/>
              </w:rPr>
            </w:pPr>
            <w:r>
              <w:rPr>
                <w:rFonts w:eastAsia="Calibri" w:cs="Arial"/>
                <w:b/>
                <w:bCs/>
                <w:lang w:eastAsia="en-GB"/>
              </w:rPr>
              <w:t>S-101 Feature</w:t>
            </w:r>
          </w:p>
        </w:tc>
        <w:tc>
          <w:tcPr>
            <w:tcW w:w="3420" w:type="dxa"/>
          </w:tcPr>
          <w:p w14:paraId="0F6B440D" w14:textId="77777777" w:rsidR="007E56B2" w:rsidRPr="007E56B2" w:rsidRDefault="007E56B2" w:rsidP="007E56B2">
            <w:pPr>
              <w:shd w:val="clear" w:color="auto" w:fill="BFBFBF"/>
              <w:autoSpaceDE w:val="0"/>
              <w:autoSpaceDN w:val="0"/>
              <w:adjustRightInd w:val="0"/>
              <w:contextualSpacing/>
              <w:rPr>
                <w:rFonts w:eastAsia="Calibri" w:cs="Arial"/>
                <w:b/>
                <w:bCs/>
                <w:lang w:eastAsia="en-GB"/>
              </w:rPr>
            </w:pPr>
            <w:r w:rsidRPr="007E56B2">
              <w:rPr>
                <w:rFonts w:eastAsia="Calibri" w:cs="Arial"/>
                <w:b/>
                <w:bCs/>
                <w:lang w:eastAsia="en-GB"/>
              </w:rPr>
              <w:t>Condition</w:t>
            </w:r>
          </w:p>
        </w:tc>
        <w:tc>
          <w:tcPr>
            <w:tcW w:w="2343" w:type="dxa"/>
          </w:tcPr>
          <w:p w14:paraId="211E5ABA" w14:textId="77777777" w:rsidR="007E56B2" w:rsidRPr="007E56B2" w:rsidRDefault="007E56B2" w:rsidP="007E56B2">
            <w:pPr>
              <w:shd w:val="clear" w:color="auto" w:fill="BFBFBF"/>
              <w:autoSpaceDE w:val="0"/>
              <w:autoSpaceDN w:val="0"/>
              <w:adjustRightInd w:val="0"/>
              <w:contextualSpacing/>
              <w:rPr>
                <w:rFonts w:eastAsia="Calibri" w:cs="Arial"/>
                <w:b/>
                <w:bCs/>
                <w:lang w:eastAsia="en-GB"/>
              </w:rPr>
            </w:pPr>
            <w:r w:rsidRPr="007E56B2">
              <w:rPr>
                <w:rFonts w:eastAsia="Calibri" w:cs="Arial"/>
                <w:b/>
                <w:bCs/>
                <w:lang w:eastAsia="en-GB"/>
              </w:rPr>
              <w:t>Geometry</w:t>
            </w:r>
          </w:p>
        </w:tc>
      </w:tr>
      <w:tr w:rsidR="007E56B2" w:rsidRPr="007E56B2" w14:paraId="0D28BE91" w14:textId="77777777" w:rsidTr="00FF7ADF">
        <w:tc>
          <w:tcPr>
            <w:tcW w:w="1800" w:type="dxa"/>
          </w:tcPr>
          <w:p w14:paraId="0E3AEB28" w14:textId="4C919204"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DepthArea</w:t>
            </w:r>
            <w:proofErr w:type="spellEnd"/>
          </w:p>
        </w:tc>
        <w:tc>
          <w:tcPr>
            <w:tcW w:w="3420" w:type="dxa"/>
          </w:tcPr>
          <w:p w14:paraId="055C0805"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*DEPARE03 “UNSAFE=TRUE”</w:t>
            </w:r>
          </w:p>
        </w:tc>
        <w:tc>
          <w:tcPr>
            <w:tcW w:w="2343" w:type="dxa"/>
          </w:tcPr>
          <w:p w14:paraId="36AC5AEB" w14:textId="6B8BDBAC"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SURFACE</w:t>
            </w:r>
          </w:p>
        </w:tc>
      </w:tr>
      <w:tr w:rsidR="007E56B2" w:rsidRPr="007E56B2" w14:paraId="3BF51EC7" w14:textId="77777777" w:rsidTr="00FF7ADF">
        <w:tc>
          <w:tcPr>
            <w:tcW w:w="1800" w:type="dxa"/>
          </w:tcPr>
          <w:p w14:paraId="6F23884E" w14:textId="3DF14C2A"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DredgedArea</w:t>
            </w:r>
            <w:proofErr w:type="spellEnd"/>
          </w:p>
        </w:tc>
        <w:tc>
          <w:tcPr>
            <w:tcW w:w="3420" w:type="dxa"/>
          </w:tcPr>
          <w:p w14:paraId="41310B0D"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*DEPARE03 “UNSAFE=TRUE”</w:t>
            </w:r>
          </w:p>
        </w:tc>
        <w:tc>
          <w:tcPr>
            <w:tcW w:w="2343" w:type="dxa"/>
          </w:tcPr>
          <w:p w14:paraId="1181CF29" w14:textId="4FE2B579"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SURFACE</w:t>
            </w:r>
          </w:p>
        </w:tc>
      </w:tr>
      <w:tr w:rsidR="007E56B2" w:rsidRPr="007E56B2" w14:paraId="630FB4D3" w14:textId="77777777" w:rsidTr="00FF7ADF">
        <w:tc>
          <w:tcPr>
            <w:tcW w:w="1800" w:type="dxa"/>
          </w:tcPr>
          <w:p w14:paraId="45AA8BB0" w14:textId="41EEA675"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FloatingDock</w:t>
            </w:r>
            <w:proofErr w:type="spellEnd"/>
          </w:p>
        </w:tc>
        <w:tc>
          <w:tcPr>
            <w:tcW w:w="3420" w:type="dxa"/>
          </w:tcPr>
          <w:p w14:paraId="3ABDBF25"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1C5AD0FA" w14:textId="3F8E0AD9"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CURVE, SURFACE</w:t>
            </w:r>
          </w:p>
        </w:tc>
      </w:tr>
      <w:tr w:rsidR="007E56B2" w:rsidRPr="007E56B2" w14:paraId="7FC290CE" w14:textId="77777777" w:rsidTr="00FF7ADF">
        <w:tc>
          <w:tcPr>
            <w:tcW w:w="1800" w:type="dxa"/>
          </w:tcPr>
          <w:p w14:paraId="6C98F0B8" w14:textId="43C9923B"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Hulkes</w:t>
            </w:r>
            <w:proofErr w:type="spellEnd"/>
          </w:p>
        </w:tc>
        <w:tc>
          <w:tcPr>
            <w:tcW w:w="3420" w:type="dxa"/>
          </w:tcPr>
          <w:p w14:paraId="4257BC87"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3AE86048" w14:textId="707218AC"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POINT, SURFACE</w:t>
            </w:r>
          </w:p>
        </w:tc>
      </w:tr>
      <w:tr w:rsidR="007E56B2" w:rsidRPr="007E56B2" w14:paraId="7453F0DE" w14:textId="77777777" w:rsidTr="00FF7ADF">
        <w:tc>
          <w:tcPr>
            <w:tcW w:w="1800" w:type="dxa"/>
          </w:tcPr>
          <w:p w14:paraId="663A2931" w14:textId="22A839F7"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LandArea</w:t>
            </w:r>
            <w:proofErr w:type="spellEnd"/>
          </w:p>
        </w:tc>
        <w:tc>
          <w:tcPr>
            <w:tcW w:w="3420" w:type="dxa"/>
          </w:tcPr>
          <w:p w14:paraId="604B2E77"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3F427A20" w14:textId="5ED22AB1"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POINT,CURVE, SURFACE</w:t>
            </w:r>
          </w:p>
        </w:tc>
      </w:tr>
      <w:tr w:rsidR="007E56B2" w:rsidRPr="007E56B2" w14:paraId="49150329" w14:textId="77777777" w:rsidTr="00FF7ADF">
        <w:tc>
          <w:tcPr>
            <w:tcW w:w="1800" w:type="dxa"/>
          </w:tcPr>
          <w:p w14:paraId="534C6D48" w14:textId="4FA29A75"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Pontoon</w:t>
            </w:r>
          </w:p>
        </w:tc>
        <w:tc>
          <w:tcPr>
            <w:tcW w:w="3420" w:type="dxa"/>
          </w:tcPr>
          <w:p w14:paraId="36094E14"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1E0536D3" w14:textId="46EC3F7A"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CURVE, SURFACE</w:t>
            </w:r>
          </w:p>
        </w:tc>
      </w:tr>
      <w:tr w:rsidR="007E56B2" w:rsidRPr="007E56B2" w14:paraId="773F505C" w14:textId="77777777" w:rsidTr="00FF7ADF">
        <w:tc>
          <w:tcPr>
            <w:tcW w:w="1800" w:type="dxa"/>
          </w:tcPr>
          <w:p w14:paraId="462712D0" w14:textId="6E4C19D0"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UnsurveyedArea</w:t>
            </w:r>
            <w:proofErr w:type="spellEnd"/>
          </w:p>
        </w:tc>
        <w:tc>
          <w:tcPr>
            <w:tcW w:w="3420" w:type="dxa"/>
          </w:tcPr>
          <w:p w14:paraId="64098403"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5C1A47BF" w14:textId="78D6DE2E"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SURFACE</w:t>
            </w:r>
          </w:p>
        </w:tc>
      </w:tr>
      <w:tr w:rsidR="007E56B2" w:rsidRPr="007E56B2" w14:paraId="3576A1FA" w14:textId="77777777" w:rsidTr="00FF7ADF">
        <w:tc>
          <w:tcPr>
            <w:tcW w:w="1800" w:type="dxa"/>
          </w:tcPr>
          <w:p w14:paraId="52FAE1CA" w14:textId="7656C1C2" w:rsidR="007E56B2" w:rsidRPr="007E56B2" w:rsidRDefault="00BA67E7" w:rsidP="007E56B2">
            <w:pPr>
              <w:autoSpaceDE w:val="0"/>
              <w:autoSpaceDN w:val="0"/>
              <w:adjustRightInd w:val="0"/>
              <w:contextualSpacing/>
              <w:rPr>
                <w:rFonts w:eastAsia="Calibri" w:cs="Arial"/>
                <w:lang w:eastAsia="en-GB"/>
              </w:rPr>
            </w:pPr>
            <w:proofErr w:type="spellStart"/>
            <w:r>
              <w:rPr>
                <w:rFonts w:eastAsia="Calibri" w:cs="Arial"/>
                <w:lang w:eastAsia="en-GB"/>
              </w:rPr>
              <w:t>ShorelineConstruction</w:t>
            </w:r>
            <w:proofErr w:type="spellEnd"/>
          </w:p>
        </w:tc>
        <w:tc>
          <w:tcPr>
            <w:tcW w:w="3420" w:type="dxa"/>
          </w:tcPr>
          <w:p w14:paraId="7DB4F2B2" w14:textId="77777777" w:rsidR="007E56B2" w:rsidRPr="007E56B2" w:rsidRDefault="007E56B2" w:rsidP="007E56B2">
            <w:pPr>
              <w:autoSpaceDE w:val="0"/>
              <w:autoSpaceDN w:val="0"/>
              <w:adjustRightInd w:val="0"/>
              <w:contextualSpacing/>
              <w:rPr>
                <w:rFonts w:eastAsia="Calibri" w:cs="Arial"/>
                <w:lang w:eastAsia="en-GB"/>
              </w:rPr>
            </w:pPr>
            <w:r w:rsidRPr="007E56B2">
              <w:rPr>
                <w:rFonts w:eastAsia="Calibri" w:cs="Arial"/>
                <w:lang w:eastAsia="en-GB"/>
              </w:rPr>
              <w:t>-</w:t>
            </w:r>
          </w:p>
        </w:tc>
        <w:tc>
          <w:tcPr>
            <w:tcW w:w="2343" w:type="dxa"/>
          </w:tcPr>
          <w:p w14:paraId="21CFA195" w14:textId="5A134256" w:rsidR="007E56B2" w:rsidRPr="007E56B2" w:rsidRDefault="00BA67E7" w:rsidP="007E56B2">
            <w:pPr>
              <w:autoSpaceDE w:val="0"/>
              <w:autoSpaceDN w:val="0"/>
              <w:adjustRightInd w:val="0"/>
              <w:contextualSpacing/>
              <w:rPr>
                <w:rFonts w:eastAsia="Calibri" w:cs="Arial"/>
                <w:lang w:eastAsia="en-GB"/>
              </w:rPr>
            </w:pPr>
            <w:r>
              <w:rPr>
                <w:rFonts w:eastAsia="Calibri" w:cs="Arial"/>
                <w:lang w:eastAsia="en-GB"/>
              </w:rPr>
              <w:t>POINT,CURVE, SURFACE</w:t>
            </w:r>
          </w:p>
        </w:tc>
      </w:tr>
    </w:tbl>
    <w:p w14:paraId="2330CD49"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22403EB7"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15B2BA1D"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049AB6E4"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4636531F"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Cs/>
        </w:rPr>
      </w:pPr>
    </w:p>
    <w:p w14:paraId="33DD71FA"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516A611B" w14:textId="4D4C138B"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791C281D" w14:textId="77777777" w:rsidR="007E56B2" w:rsidRDefault="007E56B2"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18119181" w14:textId="77777777" w:rsidR="00411EF9"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7507C78B" w14:textId="77777777" w:rsidR="00411EF9"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467F1CDA" w14:textId="77777777" w:rsidR="00411EF9"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1582ACB1" w14:textId="77777777" w:rsidR="00411EF9"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5127BF71" w14:textId="7A9693D5" w:rsidR="00411EF9"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r w:rsidRPr="007E56B2">
        <w:rPr>
          <w:rFonts w:cs="Arial"/>
          <w:noProof/>
          <w:lang w:val="en-US" w:eastAsia="en-US"/>
        </w:rPr>
        <w:drawing>
          <wp:inline distT="0" distB="0" distL="0" distR="0" wp14:anchorId="7DB2587F" wp14:editId="3DFA0596">
            <wp:extent cx="4360545" cy="3022600"/>
            <wp:effectExtent l="25400" t="25400" r="33655" b="25400"/>
            <wp:docPr id="46" name="Picture 21" descr="Danger LND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nger LNDARE.bmp"/>
                    <pic:cNvPicPr>
                      <a:picLocks noChangeAspect="1" noChangeArrowheads="1"/>
                    </pic:cNvPicPr>
                  </pic:nvPicPr>
                  <pic:blipFill>
                    <a:blip r:embed="rId56">
                      <a:extLst>
                        <a:ext uri="{28A0092B-C50C-407E-A947-70E740481C1C}">
                          <a14:useLocalDpi xmlns:a14="http://schemas.microsoft.com/office/drawing/2010/main" val="0"/>
                        </a:ext>
                      </a:extLst>
                    </a:blip>
                    <a:srcRect r="70045" b="71910"/>
                    <a:stretch>
                      <a:fillRect/>
                    </a:stretch>
                  </pic:blipFill>
                  <pic:spPr bwMode="auto">
                    <a:xfrm>
                      <a:off x="0" y="0"/>
                      <a:ext cx="4360545" cy="3022600"/>
                    </a:xfrm>
                    <a:prstGeom prst="rect">
                      <a:avLst/>
                    </a:prstGeom>
                    <a:noFill/>
                    <a:ln w="9525" cmpd="sng">
                      <a:solidFill>
                        <a:srgbClr val="000000"/>
                      </a:solidFill>
                      <a:miter lim="800000"/>
                      <a:headEnd/>
                      <a:tailEnd/>
                    </a:ln>
                    <a:effectLst/>
                  </pic:spPr>
                </pic:pic>
              </a:graphicData>
            </a:graphic>
          </wp:inline>
        </w:drawing>
      </w:r>
    </w:p>
    <w:p w14:paraId="7CE83447" w14:textId="77777777" w:rsidR="00411EF9" w:rsidRPr="007E56B2" w:rsidRDefault="00411EF9"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
    <w:p w14:paraId="483BE289" w14:textId="77777777" w:rsidR="007E56B2" w:rsidRPr="007E56B2" w:rsidRDefault="007E56B2" w:rsidP="007E56B2">
      <w:pPr>
        <w:pBdr>
          <w:top w:val="single" w:sz="6" w:space="0" w:color="FFFFFF"/>
          <w:left w:val="single" w:sz="6" w:space="0" w:color="FFFFFF"/>
          <w:bottom w:val="single" w:sz="6" w:space="0" w:color="FFFFFF"/>
          <w:right w:val="single" w:sz="6" w:space="0" w:color="FFFFFF"/>
        </w:pBdr>
        <w:tabs>
          <w:tab w:val="left" w:pos="-360"/>
          <w:tab w:val="left" w:pos="360"/>
          <w:tab w:val="left" w:pos="72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proofErr w:type="gramStart"/>
      <w:r w:rsidRPr="007E56B2">
        <w:rPr>
          <w:rFonts w:eastAsia="Calibri" w:cs="Arial"/>
          <w:b/>
          <w:bCs/>
        </w:rPr>
        <w:t>Fig 8.</w:t>
      </w:r>
      <w:proofErr w:type="gramEnd"/>
      <w:r w:rsidRPr="007E56B2">
        <w:rPr>
          <w:rFonts w:eastAsia="Calibri" w:cs="Arial"/>
          <w:b/>
          <w:bCs/>
        </w:rPr>
        <w:t xml:space="preserve"> Example Danger Highlight in ECDIS</w:t>
      </w:r>
    </w:p>
    <w:p w14:paraId="6873F586" w14:textId="77777777" w:rsidR="007E56B2" w:rsidRPr="007E56B2" w:rsidRDefault="007E56B2" w:rsidP="00EB3949">
      <w:pPr>
        <w:rPr>
          <w:b/>
          <w:lang w:eastAsia="en-US"/>
        </w:rPr>
      </w:pPr>
    </w:p>
    <w:p w14:paraId="35CF3A87" w14:textId="2A176FDD" w:rsidR="007E56B2" w:rsidRDefault="002E3794" w:rsidP="00EB3949">
      <w:pPr>
        <w:rPr>
          <w:rFonts w:eastAsia="Calibri" w:cs="Arial"/>
          <w:b/>
        </w:rPr>
      </w:pPr>
      <w:r>
        <w:rPr>
          <w:rFonts w:eastAsia="Calibri" w:cs="Arial"/>
          <w:b/>
        </w:rPr>
        <w:t>C2</w:t>
      </w:r>
      <w:r w:rsidR="002C513B" w:rsidRPr="002C513B">
        <w:rPr>
          <w:rFonts w:eastAsia="Calibri" w:cs="Arial"/>
          <w:b/>
        </w:rPr>
        <w:t>.11</w:t>
      </w:r>
      <w:r w:rsidR="002C513B" w:rsidRPr="002C513B">
        <w:rPr>
          <w:rFonts w:eastAsia="Calibri" w:cs="Arial"/>
          <w:b/>
        </w:rPr>
        <w:tab/>
        <w:t>Hydrographic Office Specified Display Features</w:t>
      </w:r>
    </w:p>
    <w:p w14:paraId="4A8038D1" w14:textId="7694EBD0" w:rsidR="002C513B" w:rsidRDefault="002E3794" w:rsidP="00EB3949">
      <w:pPr>
        <w:rPr>
          <w:rFonts w:eastAsia="Calibri" w:cs="Arial"/>
          <w:b/>
        </w:rPr>
      </w:pPr>
      <w:r>
        <w:rPr>
          <w:rFonts w:eastAsia="Calibri" w:cs="Arial"/>
          <w:b/>
        </w:rPr>
        <w:t>C2</w:t>
      </w:r>
      <w:r w:rsidR="002C513B">
        <w:rPr>
          <w:rFonts w:eastAsia="Calibri" w:cs="Arial"/>
          <w:b/>
        </w:rPr>
        <w:t>.11.1</w:t>
      </w:r>
      <w:r w:rsidR="002C513B">
        <w:rPr>
          <w:rFonts w:eastAsia="Calibri" w:cs="Arial"/>
          <w:b/>
        </w:rPr>
        <w:tab/>
      </w:r>
      <w:r w:rsidR="00680075">
        <w:rPr>
          <w:rFonts w:eastAsia="Calibri" w:cs="Arial"/>
          <w:b/>
        </w:rPr>
        <w:t>Supplementary Information</w:t>
      </w:r>
    </w:p>
    <w:p w14:paraId="56217E65" w14:textId="53ED47E4" w:rsidR="00680075" w:rsidRPr="00680075" w:rsidRDefault="00680075" w:rsidP="008B7DEF">
      <w:pPr>
        <w:pBdr>
          <w:top w:val="single" w:sz="6" w:space="0" w:color="FFFFFF"/>
          <w:left w:val="single" w:sz="6" w:space="0" w:color="FFFFFF"/>
          <w:bottom w:val="single" w:sz="6" w:space="0" w:color="FFFFFF"/>
          <w:right w:val="single" w:sz="6" w:space="0" w:color="FFFFFF"/>
        </w:pBdr>
        <w:tabs>
          <w:tab w:val="left" w:pos="-360"/>
          <w:tab w:val="left" w:pos="993"/>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sidRPr="00680075">
        <w:rPr>
          <w:rFonts w:eastAsia="Calibri" w:cs="Arial"/>
        </w:rPr>
        <w:lastRenderedPageBreak/>
        <w:t xml:space="preserve">Additional chart content is encoded </w:t>
      </w:r>
      <w:r>
        <w:rPr>
          <w:rFonts w:eastAsia="Calibri" w:cs="Arial"/>
        </w:rPr>
        <w:t xml:space="preserve">using the information type </w:t>
      </w:r>
      <w:proofErr w:type="spellStart"/>
      <w:r w:rsidRPr="00680075">
        <w:rPr>
          <w:rFonts w:eastAsia="Calibri" w:cs="Arial"/>
          <w:b/>
        </w:rPr>
        <w:t>SupplementaryInformation</w:t>
      </w:r>
      <w:proofErr w:type="spellEnd"/>
      <w:r w:rsidRPr="00680075">
        <w:rPr>
          <w:rFonts w:eastAsia="Calibri" w:cs="Arial"/>
        </w:rPr>
        <w:t>.</w:t>
      </w:r>
      <w:r w:rsidR="00690B64">
        <w:rPr>
          <w:rFonts w:eastAsia="Calibri" w:cs="Arial"/>
        </w:rPr>
        <w:t xml:space="preserve"> This information type is associated to S-101 features suing the information association, </w:t>
      </w:r>
      <w:proofErr w:type="spellStart"/>
      <w:r w:rsidR="00690B64" w:rsidRPr="00690B64">
        <w:rPr>
          <w:rFonts w:eastAsia="Calibri" w:cs="Arial"/>
          <w:b/>
        </w:rPr>
        <w:t>AdditionalInformation</w:t>
      </w:r>
      <w:proofErr w:type="spellEnd"/>
      <w:r w:rsidR="00690B64" w:rsidRPr="00690B64">
        <w:rPr>
          <w:rFonts w:eastAsia="Calibri" w:cs="Arial"/>
          <w:b/>
        </w:rPr>
        <w:t>.</w:t>
      </w:r>
      <w:r w:rsidR="00690B64">
        <w:rPr>
          <w:rFonts w:eastAsia="Calibri" w:cs="Arial"/>
        </w:rPr>
        <w:t xml:space="preserve">  The information type </w:t>
      </w:r>
      <w:proofErr w:type="spellStart"/>
      <w:r w:rsidR="00690B64" w:rsidRPr="008B7DEF">
        <w:rPr>
          <w:rFonts w:eastAsia="Calibri" w:cs="Arial"/>
          <w:b/>
        </w:rPr>
        <w:t>SupplementaryInformation</w:t>
      </w:r>
      <w:proofErr w:type="spellEnd"/>
      <w:r w:rsidR="00690B64">
        <w:rPr>
          <w:rFonts w:eastAsia="Calibri" w:cs="Arial"/>
        </w:rPr>
        <w:t xml:space="preserve"> carries attributes that must be discoverable</w:t>
      </w:r>
      <w:r w:rsidR="008B7DEF">
        <w:rPr>
          <w:rFonts w:eastAsia="Calibri" w:cs="Arial"/>
        </w:rPr>
        <w:t xml:space="preserve">.  </w:t>
      </w:r>
    </w:p>
    <w:p w14:paraId="17933678" w14:textId="77777777" w:rsidR="00680075" w:rsidRPr="00680075" w:rsidRDefault="00680075"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059D5D8F" w14:textId="316B21DB" w:rsidR="00680075" w:rsidRPr="00680075" w:rsidRDefault="00680075"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680075">
        <w:rPr>
          <w:rFonts w:eastAsia="Calibri" w:cs="Arial"/>
        </w:rPr>
        <w:t xml:space="preserve">The pivot point of </w:t>
      </w:r>
      <w:proofErr w:type="gramStart"/>
      <w:r w:rsidRPr="00680075">
        <w:rPr>
          <w:rFonts w:eastAsia="Calibri" w:cs="Arial"/>
        </w:rPr>
        <w:t>SY(</w:t>
      </w:r>
      <w:proofErr w:type="gramEnd"/>
      <w:r w:rsidRPr="00680075">
        <w:rPr>
          <w:rFonts w:eastAsia="Calibri" w:cs="Arial"/>
        </w:rPr>
        <w:t xml:space="preserve">INFORM01) </w:t>
      </w:r>
      <w:r w:rsidR="003229E1">
        <w:rPr>
          <w:rFonts w:eastAsiaTheme="minorEastAsia" w:cs="Arial" w:hint="eastAsia"/>
        </w:rPr>
        <w:t>should</w:t>
      </w:r>
      <w:r w:rsidRPr="00680075">
        <w:rPr>
          <w:rFonts w:eastAsia="Calibri" w:cs="Arial"/>
        </w:rPr>
        <w:t xml:space="preserve"> be placed at the position of a point </w:t>
      </w:r>
      <w:r w:rsidR="003229E1">
        <w:rPr>
          <w:rFonts w:eastAsiaTheme="minorEastAsia" w:cs="Arial" w:hint="eastAsia"/>
        </w:rPr>
        <w:t>feature</w:t>
      </w:r>
      <w:r w:rsidRPr="00680075">
        <w:rPr>
          <w:rFonts w:eastAsia="Calibri" w:cs="Arial"/>
        </w:rPr>
        <w:t xml:space="preserve">, at the midpoint of a line </w:t>
      </w:r>
      <w:r w:rsidR="003229E1">
        <w:rPr>
          <w:rFonts w:eastAsiaTheme="minorEastAsia" w:cs="Arial" w:hint="eastAsia"/>
        </w:rPr>
        <w:t>feature</w:t>
      </w:r>
      <w:r w:rsidRPr="00680075">
        <w:rPr>
          <w:rFonts w:eastAsia="Calibri" w:cs="Arial"/>
        </w:rPr>
        <w:t xml:space="preserve">, or at the centre of an </w:t>
      </w:r>
      <w:r w:rsidR="00411EF9">
        <w:rPr>
          <w:rFonts w:eastAsia="Calibri" w:cs="Arial"/>
        </w:rPr>
        <w:t>surface</w:t>
      </w:r>
      <w:r w:rsidRPr="00680075">
        <w:rPr>
          <w:rFonts w:eastAsia="Calibri" w:cs="Arial"/>
        </w:rPr>
        <w:t xml:space="preserve"> </w:t>
      </w:r>
      <w:r w:rsidR="003229E1">
        <w:rPr>
          <w:rFonts w:eastAsiaTheme="minorEastAsia" w:cs="Arial" w:hint="eastAsia"/>
        </w:rPr>
        <w:t>feature</w:t>
      </w:r>
      <w:r w:rsidRPr="00680075">
        <w:rPr>
          <w:rFonts w:eastAsia="Calibri" w:cs="Arial"/>
        </w:rPr>
        <w:t xml:space="preserve">. </w:t>
      </w:r>
      <w:proofErr w:type="gramStart"/>
      <w:r w:rsidRPr="00680075">
        <w:rPr>
          <w:rFonts w:eastAsia="Calibri" w:cs="Arial"/>
        </w:rPr>
        <w:t>SY(</w:t>
      </w:r>
      <w:proofErr w:type="gramEnd"/>
      <w:r w:rsidRPr="00680075">
        <w:rPr>
          <w:rFonts w:eastAsia="Calibri" w:cs="Arial"/>
        </w:rPr>
        <w:t xml:space="preserve">INFORM01) is intended as a temporary overlay. </w:t>
      </w:r>
      <w:proofErr w:type="gramStart"/>
      <w:r w:rsidRPr="00680075">
        <w:rPr>
          <w:rFonts w:eastAsia="Calibri" w:cs="Arial"/>
        </w:rPr>
        <w:t>The  display</w:t>
      </w:r>
      <w:proofErr w:type="gramEnd"/>
      <w:r w:rsidRPr="00680075">
        <w:rPr>
          <w:rFonts w:eastAsia="Calibri" w:cs="Arial"/>
        </w:rPr>
        <w:t xml:space="preserve"> priority is 8, </w:t>
      </w:r>
      <w:proofErr w:type="spellStart"/>
      <w:r w:rsidRPr="00680075">
        <w:rPr>
          <w:rFonts w:eastAsia="Calibri" w:cs="Arial"/>
        </w:rPr>
        <w:t>overradar</w:t>
      </w:r>
      <w:proofErr w:type="spellEnd"/>
      <w:r w:rsidRPr="00680075">
        <w:rPr>
          <w:rFonts w:eastAsia="Calibri" w:cs="Arial"/>
        </w:rPr>
        <w:t xml:space="preserve">, category other, viewing group 31030. </w:t>
      </w:r>
    </w:p>
    <w:p w14:paraId="011AE0C3" w14:textId="77777777" w:rsidR="00680075" w:rsidRPr="00680075" w:rsidRDefault="00680075"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07"/>
        <w:gridCol w:w="1417"/>
      </w:tblGrid>
      <w:tr w:rsidR="00680075" w:rsidRPr="00680075" w14:paraId="0D3B991D" w14:textId="77777777" w:rsidTr="00FF7ADF">
        <w:tc>
          <w:tcPr>
            <w:tcW w:w="2507" w:type="dxa"/>
            <w:shd w:val="clear" w:color="auto" w:fill="BFBFBF"/>
          </w:tcPr>
          <w:p w14:paraId="7F2D59F3"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Symbol (SY)</w:t>
            </w:r>
          </w:p>
        </w:tc>
        <w:tc>
          <w:tcPr>
            <w:tcW w:w="1417" w:type="dxa"/>
          </w:tcPr>
          <w:p w14:paraId="09E0B991"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rPr>
              <w:t>INFORM01</w:t>
            </w:r>
          </w:p>
        </w:tc>
      </w:tr>
      <w:tr w:rsidR="00680075" w:rsidRPr="00680075" w14:paraId="4300E831" w14:textId="77777777" w:rsidTr="00FF7ADF">
        <w:tc>
          <w:tcPr>
            <w:tcW w:w="2507" w:type="dxa"/>
            <w:shd w:val="clear" w:color="auto" w:fill="BFBFBF"/>
          </w:tcPr>
          <w:p w14:paraId="426DB22B"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Display Priority</w:t>
            </w:r>
          </w:p>
        </w:tc>
        <w:tc>
          <w:tcPr>
            <w:tcW w:w="1417" w:type="dxa"/>
          </w:tcPr>
          <w:p w14:paraId="05590426"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8</w:t>
            </w:r>
          </w:p>
        </w:tc>
      </w:tr>
      <w:tr w:rsidR="00680075" w:rsidRPr="00680075" w14:paraId="559C125B" w14:textId="77777777" w:rsidTr="00FF7ADF">
        <w:tc>
          <w:tcPr>
            <w:tcW w:w="2507" w:type="dxa"/>
            <w:shd w:val="clear" w:color="auto" w:fill="BFBFBF"/>
          </w:tcPr>
          <w:p w14:paraId="14D87718"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Over Radar</w:t>
            </w:r>
          </w:p>
        </w:tc>
        <w:tc>
          <w:tcPr>
            <w:tcW w:w="1417" w:type="dxa"/>
          </w:tcPr>
          <w:p w14:paraId="4F5D9EA5"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O</w:t>
            </w:r>
          </w:p>
        </w:tc>
      </w:tr>
      <w:tr w:rsidR="00680075" w:rsidRPr="00680075" w14:paraId="56FC1F03" w14:textId="77777777" w:rsidTr="00FF7ADF">
        <w:tc>
          <w:tcPr>
            <w:tcW w:w="2507" w:type="dxa"/>
            <w:tcBorders>
              <w:bottom w:val="nil"/>
            </w:tcBorders>
            <w:shd w:val="clear" w:color="auto" w:fill="BFBFBF"/>
          </w:tcPr>
          <w:p w14:paraId="5F7914E8"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Display Category</w:t>
            </w:r>
          </w:p>
        </w:tc>
        <w:tc>
          <w:tcPr>
            <w:tcW w:w="1417" w:type="dxa"/>
            <w:tcBorders>
              <w:bottom w:val="nil"/>
            </w:tcBorders>
          </w:tcPr>
          <w:p w14:paraId="4323FF0B" w14:textId="77777777" w:rsidR="00680075" w:rsidRPr="00680075" w:rsidRDefault="00680075" w:rsidP="00680075">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Other</w:t>
            </w:r>
          </w:p>
        </w:tc>
      </w:tr>
      <w:tr w:rsidR="00680075" w:rsidRPr="00680075" w14:paraId="1A7F1F71" w14:textId="77777777" w:rsidTr="00FF7ADF">
        <w:tc>
          <w:tcPr>
            <w:tcW w:w="2507" w:type="dxa"/>
            <w:tcBorders>
              <w:top w:val="nil"/>
              <w:left w:val="nil"/>
              <w:bottom w:val="nil"/>
              <w:right w:val="nil"/>
            </w:tcBorders>
            <w:shd w:val="clear" w:color="auto" w:fill="BFBFBF"/>
          </w:tcPr>
          <w:p w14:paraId="213EA403" w14:textId="77777777" w:rsidR="00680075" w:rsidRPr="00680075" w:rsidRDefault="00680075" w:rsidP="00FF7ADF">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Viewing group</w:t>
            </w:r>
          </w:p>
        </w:tc>
        <w:tc>
          <w:tcPr>
            <w:tcW w:w="1417" w:type="dxa"/>
            <w:tcBorders>
              <w:top w:val="nil"/>
              <w:left w:val="nil"/>
              <w:bottom w:val="nil"/>
              <w:right w:val="nil"/>
            </w:tcBorders>
          </w:tcPr>
          <w:p w14:paraId="7B26CC78" w14:textId="77777777" w:rsidR="00680075" w:rsidRPr="00680075" w:rsidRDefault="00680075" w:rsidP="00FF7ADF">
            <w:pPr>
              <w:tabs>
                <w:tab w:val="left" w:pos="-720"/>
                <w:tab w:val="left" w:pos="0"/>
                <w:tab w:val="left" w:pos="720"/>
                <w:tab w:val="left" w:pos="993"/>
                <w:tab w:val="left" w:pos="1440"/>
                <w:tab w:val="left" w:pos="2160"/>
                <w:tab w:val="left" w:pos="2880"/>
                <w:tab w:val="left" w:pos="3600"/>
                <w:tab w:val="left" w:pos="4320"/>
                <w:tab w:val="left" w:pos="5040"/>
                <w:tab w:val="left" w:pos="5400"/>
                <w:tab w:val="left" w:pos="5760"/>
                <w:tab w:val="left" w:pos="6480"/>
                <w:tab w:val="left" w:pos="7200"/>
                <w:tab w:val="left" w:pos="7920"/>
                <w:tab w:val="left" w:pos="8640"/>
              </w:tabs>
              <w:contextualSpacing/>
              <w:rPr>
                <w:rFonts w:eastAsia="Calibri" w:cs="Arial"/>
                <w:b/>
                <w:bCs/>
              </w:rPr>
            </w:pPr>
            <w:r w:rsidRPr="00680075">
              <w:rPr>
                <w:rFonts w:eastAsia="Calibri" w:cs="Arial"/>
                <w:b/>
                <w:bCs/>
              </w:rPr>
              <w:t>31030</w:t>
            </w:r>
          </w:p>
        </w:tc>
      </w:tr>
    </w:tbl>
    <w:p w14:paraId="19E5F1AB" w14:textId="77777777" w:rsidR="00680075" w:rsidRPr="00680075" w:rsidRDefault="00680075" w:rsidP="00FF7ADF">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2574E8C4" w14:textId="75FE91FE" w:rsidR="00680075" w:rsidRPr="00680075" w:rsidRDefault="00FF7ADF" w:rsidP="00FF7ADF">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b/>
          <w:bCs/>
        </w:rPr>
        <w:t>NOTE</w:t>
      </w:r>
      <w:r>
        <w:rPr>
          <w:rFonts w:eastAsia="Calibri" w:cs="Arial"/>
          <w:b/>
          <w:bCs/>
        </w:rPr>
        <w:tab/>
      </w:r>
      <w:r w:rsidR="00680075" w:rsidRPr="00680075">
        <w:rPr>
          <w:rFonts w:eastAsia="Calibri" w:cs="Arial"/>
        </w:rPr>
        <w:t xml:space="preserve"> The ECDIS manufacturers </w:t>
      </w:r>
      <w:r w:rsidR="003229E1">
        <w:rPr>
          <w:rFonts w:eastAsiaTheme="minorEastAsia" w:cs="Arial" w:hint="eastAsia"/>
        </w:rPr>
        <w:t>should</w:t>
      </w:r>
      <w:r w:rsidR="00680075" w:rsidRPr="00680075">
        <w:rPr>
          <w:rFonts w:eastAsia="Calibri" w:cs="Arial"/>
        </w:rPr>
        <w:t xml:space="preserve"> provide appropriate solutions that enable PICREP and other ancillary files to be displayed without affecting the night vision of the user. </w:t>
      </w:r>
    </w:p>
    <w:p w14:paraId="11127129" w14:textId="77777777" w:rsidR="00680075" w:rsidRPr="00680075" w:rsidRDefault="00680075"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bCs/>
        </w:rPr>
      </w:pPr>
    </w:p>
    <w:p w14:paraId="0B8BF017" w14:textId="69511AF7" w:rsidR="00680075" w:rsidRPr="00680075" w:rsidRDefault="002E3794" w:rsidP="008B7DEF">
      <w:pPr>
        <w:pStyle w:val="Heading2"/>
        <w:numPr>
          <w:ilvl w:val="0"/>
          <w:numId w:val="0"/>
        </w:numPr>
        <w:ind w:left="576" w:hanging="576"/>
        <w:contextualSpacing/>
        <w:rPr>
          <w:rFonts w:eastAsia="Calibri" w:cs="Arial"/>
          <w:sz w:val="20"/>
        </w:rPr>
      </w:pPr>
      <w:bookmarkStart w:id="1629" w:name="_Toc348447799"/>
      <w:bookmarkStart w:id="1630" w:name="_Toc368905056"/>
      <w:bookmarkStart w:id="1631" w:name="_Toc388963926"/>
      <w:bookmarkStart w:id="1632" w:name="_Toc412540269"/>
      <w:bookmarkStart w:id="1633" w:name="_Toc439685402"/>
      <w:r>
        <w:rPr>
          <w:rFonts w:eastAsia="Calibri" w:cs="Arial"/>
          <w:sz w:val="20"/>
        </w:rPr>
        <w:t>C2</w:t>
      </w:r>
      <w:r w:rsidR="008B7DEF">
        <w:rPr>
          <w:rFonts w:eastAsia="Calibri" w:cs="Arial"/>
          <w:sz w:val="20"/>
        </w:rPr>
        <w:t>.11.2</w:t>
      </w:r>
      <w:r w:rsidR="00680075" w:rsidRPr="00680075">
        <w:rPr>
          <w:rFonts w:eastAsia="Calibri" w:cs="Arial"/>
          <w:sz w:val="20"/>
        </w:rPr>
        <w:tab/>
        <w:t>Display of National Language Attributes and Content</w:t>
      </w:r>
      <w:bookmarkEnd w:id="1629"/>
      <w:bookmarkEnd w:id="1630"/>
      <w:bookmarkEnd w:id="1631"/>
      <w:bookmarkEnd w:id="1632"/>
      <w:bookmarkEnd w:id="1633"/>
    </w:p>
    <w:p w14:paraId="12864CB1" w14:textId="77777777" w:rsidR="00680075" w:rsidRPr="00680075" w:rsidRDefault="00680075"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contextualSpacing/>
        <w:rPr>
          <w:rFonts w:eastAsia="Calibri" w:cs="Arial"/>
        </w:rPr>
      </w:pPr>
    </w:p>
    <w:p w14:paraId="4538EDD4" w14:textId="2860DB23" w:rsidR="00680075" w:rsidRPr="001D1924" w:rsidRDefault="008B7DEF" w:rsidP="00680075">
      <w:pP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sz w:val="22"/>
          <w:szCs w:val="22"/>
        </w:rPr>
      </w:pPr>
      <w:r>
        <w:rPr>
          <w:rFonts w:eastAsia="Calibri" w:cs="Arial"/>
        </w:rPr>
        <w:t xml:space="preserve">In S-101 national language may be encoded using the complex attributes </w:t>
      </w:r>
      <w:proofErr w:type="spellStart"/>
      <w:r w:rsidRPr="008B7DEF">
        <w:rPr>
          <w:rFonts w:eastAsia="Calibri" w:cs="Arial"/>
          <w:b/>
        </w:rPr>
        <w:t>featureName</w:t>
      </w:r>
      <w:proofErr w:type="spellEnd"/>
      <w:r>
        <w:rPr>
          <w:rFonts w:eastAsia="Calibri" w:cs="Arial"/>
        </w:rPr>
        <w:t xml:space="preserve">, </w:t>
      </w:r>
      <w:r w:rsidRPr="008B7DEF">
        <w:rPr>
          <w:rFonts w:eastAsia="Calibri" w:cs="Arial"/>
          <w:b/>
        </w:rPr>
        <w:t>Information</w:t>
      </w:r>
      <w:r>
        <w:rPr>
          <w:rFonts w:eastAsia="Calibri" w:cs="Arial"/>
        </w:rPr>
        <w:t xml:space="preserve">, and </w:t>
      </w:r>
      <w:proofErr w:type="spellStart"/>
      <w:r w:rsidRPr="008B7DEF">
        <w:rPr>
          <w:rFonts w:eastAsia="Calibri" w:cs="Arial"/>
          <w:b/>
        </w:rPr>
        <w:t>TextualDescription</w:t>
      </w:r>
      <w:proofErr w:type="spellEnd"/>
      <w:r>
        <w:rPr>
          <w:rFonts w:eastAsia="Calibri" w:cs="Arial"/>
        </w:rPr>
        <w:t xml:space="preserve">.  </w:t>
      </w:r>
      <w:r w:rsidR="00B56D1A">
        <w:rPr>
          <w:rFonts w:eastAsia="Calibri" w:cs="Arial"/>
        </w:rPr>
        <w:t xml:space="preserve">A sub attribute of the complex is </w:t>
      </w:r>
      <w:r w:rsidR="00B56D1A" w:rsidRPr="00141962">
        <w:rPr>
          <w:rFonts w:eastAsia="Calibri" w:cs="Arial"/>
          <w:b/>
        </w:rPr>
        <w:t>language</w:t>
      </w:r>
      <w:r w:rsidR="00B56D1A">
        <w:rPr>
          <w:rFonts w:eastAsia="Calibri" w:cs="Arial"/>
        </w:rPr>
        <w:t xml:space="preserve">, which will enable the hydrographic office to note that the text is in the national language in addition to English.  </w:t>
      </w:r>
      <w:r w:rsidR="00680075" w:rsidRPr="00680075">
        <w:rPr>
          <w:rFonts w:eastAsia="Calibri" w:cs="Arial"/>
        </w:rPr>
        <w:t>Information contained</w:t>
      </w:r>
      <w:r w:rsidR="00141962">
        <w:rPr>
          <w:rFonts w:eastAsia="Calibri" w:cs="Arial"/>
        </w:rPr>
        <w:t xml:space="preserve"> in the secondary </w:t>
      </w:r>
      <w:proofErr w:type="spellStart"/>
      <w:r w:rsidR="00141962" w:rsidRPr="00141962">
        <w:rPr>
          <w:rFonts w:eastAsia="Calibri" w:cs="Arial"/>
          <w:b/>
        </w:rPr>
        <w:t>featureName</w:t>
      </w:r>
      <w:proofErr w:type="spellEnd"/>
      <w:r w:rsidR="00141962">
        <w:rPr>
          <w:rFonts w:eastAsia="Calibri" w:cs="Arial"/>
        </w:rPr>
        <w:t xml:space="preserve"> or </w:t>
      </w:r>
      <w:r w:rsidR="00141962" w:rsidRPr="00141962">
        <w:rPr>
          <w:rFonts w:eastAsia="Calibri" w:cs="Arial"/>
          <w:b/>
        </w:rPr>
        <w:t>Information</w:t>
      </w:r>
      <w:r w:rsidR="00680075" w:rsidRPr="00141962">
        <w:rPr>
          <w:rFonts w:eastAsia="Calibri" w:cs="Arial"/>
          <w:b/>
        </w:rPr>
        <w:t xml:space="preserve"> </w:t>
      </w:r>
      <w:r w:rsidR="00680075" w:rsidRPr="00680075">
        <w:rPr>
          <w:rFonts w:eastAsia="Calibri" w:cs="Arial"/>
        </w:rPr>
        <w:t>can be encoded in a number of formats and many IHO member states encode such fields in their data. National language information is not covered by the ECD</w:t>
      </w:r>
      <w:r w:rsidR="00141962">
        <w:rPr>
          <w:rFonts w:eastAsia="Calibri" w:cs="Arial"/>
        </w:rPr>
        <w:t xml:space="preserve">IS Performance Standard, </w:t>
      </w:r>
      <w:r w:rsidR="00A72787">
        <w:rPr>
          <w:rFonts w:eastAsia="Calibri" w:cs="Arial"/>
        </w:rPr>
        <w:t xml:space="preserve">however, </w:t>
      </w:r>
      <w:r w:rsidR="00141962">
        <w:rPr>
          <w:rFonts w:eastAsia="Calibri" w:cs="Arial"/>
        </w:rPr>
        <w:t xml:space="preserve">it is </w:t>
      </w:r>
      <w:r w:rsidR="00680075" w:rsidRPr="00680075">
        <w:rPr>
          <w:rFonts w:eastAsia="Calibri" w:cs="Arial"/>
        </w:rPr>
        <w:t>strongly recommended that OEMs support all text formats contained in the national</w:t>
      </w:r>
      <w:r w:rsidR="00141962">
        <w:rPr>
          <w:rFonts w:eastAsia="Calibri" w:cs="Arial"/>
        </w:rPr>
        <w:t xml:space="preserve"> language attributes and files.</w:t>
      </w:r>
    </w:p>
    <w:p w14:paraId="53E77076" w14:textId="77777777" w:rsidR="002C513B" w:rsidRDefault="002C513B" w:rsidP="00EB3949">
      <w:pPr>
        <w:rPr>
          <w:b/>
          <w:lang w:eastAsia="en-US"/>
        </w:rPr>
      </w:pPr>
    </w:p>
    <w:p w14:paraId="26C3A6CE" w14:textId="5EB30EBF" w:rsidR="00A72787" w:rsidRDefault="002E3794" w:rsidP="00EB3949">
      <w:pPr>
        <w:rPr>
          <w:b/>
          <w:lang w:eastAsia="en-US"/>
        </w:rPr>
      </w:pPr>
      <w:r>
        <w:rPr>
          <w:b/>
          <w:lang w:eastAsia="en-US"/>
        </w:rPr>
        <w:t>C2</w:t>
      </w:r>
      <w:r w:rsidR="00F10C0F">
        <w:rPr>
          <w:b/>
          <w:lang w:eastAsia="en-US"/>
        </w:rPr>
        <w:t>.11.3</w:t>
      </w:r>
      <w:r w:rsidR="00F10C0F">
        <w:rPr>
          <w:b/>
          <w:lang w:eastAsia="en-US"/>
        </w:rPr>
        <w:tab/>
      </w:r>
      <w:r w:rsidR="00F10C0F">
        <w:rPr>
          <w:b/>
          <w:lang w:eastAsia="en-US"/>
        </w:rPr>
        <w:tab/>
        <w:t>ECDIS Legend</w:t>
      </w:r>
    </w:p>
    <w:p w14:paraId="510D5069" w14:textId="52F665BA" w:rsidR="00F10C0F" w:rsidRDefault="00F10C0F" w:rsidP="00F10C0F">
      <w:pPr>
        <w:pBdr>
          <w:top w:val="single" w:sz="6" w:space="0" w:color="FFFFFF"/>
          <w:left w:val="single" w:sz="6" w:space="0" w:color="FFFFFF"/>
          <w:bottom w:val="single" w:sz="6" w:space="6"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 xml:space="preserve">The ECDIS chart legend containing the following elements </w:t>
      </w:r>
      <w:r w:rsidR="003229E1">
        <w:rPr>
          <w:rFonts w:eastAsiaTheme="minorEastAsia" w:cs="Arial" w:hint="eastAsia"/>
        </w:rPr>
        <w:t>should</w:t>
      </w:r>
      <w:r w:rsidRPr="00F10C0F">
        <w:rPr>
          <w:rFonts w:eastAsia="Calibri" w:cs="Arial"/>
        </w:rPr>
        <w:t xml:space="preserve"> be available for display at the position selected by the Mariner. The following table indicates which ENC data elements </w:t>
      </w:r>
      <w:r w:rsidR="003229E1">
        <w:rPr>
          <w:rFonts w:eastAsiaTheme="minorEastAsia" w:cs="Arial" w:hint="eastAsia"/>
        </w:rPr>
        <w:t>should</w:t>
      </w:r>
      <w:r w:rsidRPr="00F10C0F">
        <w:rPr>
          <w:rFonts w:eastAsia="Calibri" w:cs="Arial"/>
        </w:rPr>
        <w:t xml:space="preserve"> be used. </w:t>
      </w:r>
    </w:p>
    <w:p w14:paraId="2EF6D4E9" w14:textId="77777777" w:rsidR="00F10C0F" w:rsidRPr="00F10C0F" w:rsidRDefault="00F10C0F" w:rsidP="00F10C0F">
      <w:pPr>
        <w:pBdr>
          <w:top w:val="single" w:sz="6" w:space="0" w:color="FFFFFF"/>
          <w:left w:val="single" w:sz="6" w:space="0" w:color="FFFFFF"/>
          <w:bottom w:val="single" w:sz="6" w:space="6"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5"/>
        <w:gridCol w:w="4606"/>
      </w:tblGrid>
      <w:tr w:rsidR="00F10C0F" w:rsidRPr="00F10C0F" w14:paraId="5ACB317E" w14:textId="77777777" w:rsidTr="00F10C0F">
        <w:tc>
          <w:tcPr>
            <w:tcW w:w="4635" w:type="dxa"/>
          </w:tcPr>
          <w:p w14:paraId="06D2B7F8"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rPr>
            </w:pPr>
            <w:r w:rsidRPr="00F10C0F">
              <w:rPr>
                <w:rFonts w:eastAsia="Calibri" w:cs="Arial"/>
                <w:b/>
              </w:rPr>
              <w:t>ECDIS Legend</w:t>
            </w:r>
          </w:p>
        </w:tc>
        <w:tc>
          <w:tcPr>
            <w:tcW w:w="4606" w:type="dxa"/>
          </w:tcPr>
          <w:p w14:paraId="5CE8672E"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rPr>
            </w:pPr>
            <w:r w:rsidRPr="00F10C0F">
              <w:rPr>
                <w:rFonts w:eastAsia="Calibri" w:cs="Arial"/>
                <w:b/>
              </w:rPr>
              <w:t>Values</w:t>
            </w:r>
          </w:p>
        </w:tc>
      </w:tr>
      <w:tr w:rsidR="00F10C0F" w:rsidRPr="00F10C0F" w14:paraId="0D6B68DA" w14:textId="77777777" w:rsidTr="00F10C0F">
        <w:tc>
          <w:tcPr>
            <w:tcW w:w="4635" w:type="dxa"/>
          </w:tcPr>
          <w:p w14:paraId="40368A30"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br w:type="page"/>
              <w:t>Units for depth</w:t>
            </w:r>
          </w:p>
        </w:tc>
        <w:tc>
          <w:tcPr>
            <w:tcW w:w="4606" w:type="dxa"/>
          </w:tcPr>
          <w:p w14:paraId="07601DFF" w14:textId="7616D978" w:rsidR="00F10C0F" w:rsidRPr="00F10C0F" w:rsidRDefault="0018172B"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AXUM subfield in the CSAX field</w:t>
            </w:r>
          </w:p>
        </w:tc>
      </w:tr>
      <w:tr w:rsidR="00F10C0F" w:rsidRPr="00F10C0F" w14:paraId="04453764" w14:textId="77777777" w:rsidTr="00F10C0F">
        <w:tc>
          <w:tcPr>
            <w:tcW w:w="4635" w:type="dxa"/>
          </w:tcPr>
          <w:p w14:paraId="6CA222EC"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Units for height</w:t>
            </w:r>
            <w:r w:rsidRPr="00F10C0F">
              <w:rPr>
                <w:rFonts w:eastAsia="Calibri" w:cs="Arial"/>
              </w:rPr>
              <w:tab/>
            </w:r>
          </w:p>
        </w:tc>
        <w:tc>
          <w:tcPr>
            <w:tcW w:w="4606" w:type="dxa"/>
          </w:tcPr>
          <w:p w14:paraId="2322ACA0" w14:textId="789A2073" w:rsidR="00F10C0F" w:rsidRPr="00F10C0F" w:rsidRDefault="0018172B"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AXUM subfield in the CSAX field</w:t>
            </w:r>
          </w:p>
        </w:tc>
      </w:tr>
      <w:tr w:rsidR="00F10C0F" w:rsidRPr="00F10C0F" w14:paraId="2465E731" w14:textId="77777777" w:rsidTr="00F10C0F">
        <w:trPr>
          <w:cantSplit/>
        </w:trPr>
        <w:tc>
          <w:tcPr>
            <w:tcW w:w="9241" w:type="dxa"/>
            <w:gridSpan w:val="2"/>
          </w:tcPr>
          <w:p w14:paraId="6E6AB2D2"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0E5B04AC" w14:textId="51A968D6"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b/>
              </w:rPr>
              <w:t>Note:</w:t>
            </w:r>
            <w:r w:rsidRPr="00F10C0F">
              <w:rPr>
                <w:rFonts w:eastAsia="Calibri" w:cs="Arial"/>
              </w:rPr>
              <w:t xml:space="preserve"> Units for depth and height: although the E</w:t>
            </w:r>
            <w:r>
              <w:rPr>
                <w:rFonts w:eastAsia="Calibri" w:cs="Arial"/>
              </w:rPr>
              <w:t>NC Product Specification of S-101</w:t>
            </w:r>
            <w:r w:rsidRPr="00F10C0F">
              <w:rPr>
                <w:rFonts w:eastAsia="Calibri" w:cs="Arial"/>
              </w:rPr>
              <w:t xml:space="preserve"> does not allow any other than metric depths and heights, these two elements </w:t>
            </w:r>
            <w:r w:rsidR="003229E1">
              <w:rPr>
                <w:rFonts w:eastAsiaTheme="minorEastAsia" w:cs="Arial" w:hint="eastAsia"/>
              </w:rPr>
              <w:t>should</w:t>
            </w:r>
            <w:r w:rsidRPr="00F10C0F">
              <w:rPr>
                <w:rFonts w:eastAsia="Calibri" w:cs="Arial"/>
              </w:rPr>
              <w:t xml:space="preserve"> be stated for clarity for the Mariner</w:t>
            </w:r>
          </w:p>
          <w:p w14:paraId="54CF00FE"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605F0BB9" w14:textId="77777777" w:rsidTr="00F10C0F">
        <w:tc>
          <w:tcPr>
            <w:tcW w:w="4635" w:type="dxa"/>
          </w:tcPr>
          <w:p w14:paraId="7463113F"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Scale of display</w:t>
            </w:r>
            <w:r w:rsidRPr="00F10C0F">
              <w:rPr>
                <w:rFonts w:eastAsia="Calibri" w:cs="Arial"/>
              </w:rPr>
              <w:tab/>
            </w:r>
          </w:p>
        </w:tc>
        <w:tc>
          <w:tcPr>
            <w:tcW w:w="4606" w:type="dxa"/>
          </w:tcPr>
          <w:p w14:paraId="1799A4E9" w14:textId="4ADE1196"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Selected by Mariner. (The default disp</w:t>
            </w:r>
            <w:r>
              <w:rPr>
                <w:rFonts w:eastAsia="Calibri" w:cs="Arial"/>
              </w:rPr>
              <w:t xml:space="preserve">lay scale is defined by the </w:t>
            </w:r>
            <w:proofErr w:type="spellStart"/>
            <w:r w:rsidRPr="00F10C0F">
              <w:rPr>
                <w:rFonts w:eastAsia="Calibri" w:cs="Arial"/>
                <w:b/>
              </w:rPr>
              <w:t>maximumDisplayScale</w:t>
            </w:r>
            <w:proofErr w:type="spellEnd"/>
            <w:r w:rsidR="0018172B">
              <w:rPr>
                <w:rFonts w:eastAsia="Calibri" w:cs="Arial"/>
              </w:rPr>
              <w:t>, contained within the ENC metadata file).</w:t>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proofErr w:type="gramStart"/>
            <w:r w:rsidRPr="00F10C0F">
              <w:rPr>
                <w:rFonts w:eastAsia="Calibri" w:cs="Arial"/>
              </w:rPr>
              <w:t>subfield</w:t>
            </w:r>
            <w:proofErr w:type="gramEnd"/>
            <w:r w:rsidRPr="00F10C0F">
              <w:rPr>
                <w:rFonts w:eastAsia="Calibri" w:cs="Arial"/>
              </w:rPr>
              <w:t xml:space="preserve"> of the DSPM field or CSCALE attribute value of the </w:t>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t>M_CSCL object.)</w:t>
            </w:r>
          </w:p>
          <w:p w14:paraId="7C583E68"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71FB2826" w14:textId="77777777" w:rsidTr="00F10C0F">
        <w:tc>
          <w:tcPr>
            <w:tcW w:w="4635" w:type="dxa"/>
          </w:tcPr>
          <w:p w14:paraId="3951A06F"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Data quality indicator</w:t>
            </w:r>
            <w:r w:rsidRPr="00F10C0F">
              <w:rPr>
                <w:rFonts w:eastAsia="Calibri" w:cs="Arial"/>
              </w:rPr>
              <w:tab/>
            </w:r>
          </w:p>
        </w:tc>
        <w:tc>
          <w:tcPr>
            <w:tcW w:w="4606" w:type="dxa"/>
          </w:tcPr>
          <w:p w14:paraId="0B848F34" w14:textId="6B27B288"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sidRPr="00F10C0F">
              <w:rPr>
                <w:rFonts w:eastAsia="Calibri" w:cs="Arial"/>
              </w:rPr>
              <w:t xml:space="preserve">a. CATZOC attribute of the M_QUAL </w:t>
            </w:r>
            <w:r w:rsidR="003229E1">
              <w:rPr>
                <w:rFonts w:eastAsiaTheme="minorEastAsia" w:cs="Arial" w:hint="eastAsia"/>
              </w:rPr>
              <w:t>feature</w:t>
            </w:r>
            <w:r w:rsidRPr="00F10C0F">
              <w:rPr>
                <w:rFonts w:eastAsia="Calibri" w:cs="Arial"/>
              </w:rPr>
              <w:t xml:space="preserve"> for bathymetric data.</w:t>
            </w:r>
          </w:p>
          <w:p w14:paraId="77767F4D"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17FE9CC5" w14:textId="6CF8EE9C"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 xml:space="preserve">b. POSACC attribute of the M_ACCY </w:t>
            </w:r>
            <w:r w:rsidR="003229E1">
              <w:rPr>
                <w:rFonts w:eastAsiaTheme="minorEastAsia" w:cs="Arial" w:hint="eastAsia"/>
              </w:rPr>
              <w:t>feature</w:t>
            </w:r>
            <w:r w:rsidRPr="00F10C0F">
              <w:rPr>
                <w:rFonts w:eastAsia="Calibri" w:cs="Arial"/>
              </w:rPr>
              <w:t xml:space="preserve"> (if available) for non-bathymetric data.</w:t>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r>
            <w:r w:rsidRPr="00F10C0F">
              <w:rPr>
                <w:rFonts w:eastAsia="Calibri" w:cs="Arial"/>
              </w:rPr>
              <w:tab/>
              <w:t xml:space="preserve">   </w:t>
            </w:r>
            <w:proofErr w:type="gramStart"/>
            <w:r w:rsidRPr="00F10C0F">
              <w:rPr>
                <w:rFonts w:eastAsia="Calibri" w:cs="Arial"/>
              </w:rPr>
              <w:t>non-bathymetric</w:t>
            </w:r>
            <w:proofErr w:type="gramEnd"/>
            <w:r w:rsidRPr="00F10C0F">
              <w:rPr>
                <w:rFonts w:eastAsia="Calibri" w:cs="Arial"/>
              </w:rPr>
              <w:t xml:space="preserve"> data.</w:t>
            </w:r>
          </w:p>
          <w:p w14:paraId="1DD0E558"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684D89B4" w14:textId="77777777" w:rsidTr="00F10C0F">
        <w:trPr>
          <w:cantSplit/>
        </w:trPr>
        <w:tc>
          <w:tcPr>
            <w:tcW w:w="9241" w:type="dxa"/>
            <w:gridSpan w:val="2"/>
          </w:tcPr>
          <w:p w14:paraId="4B402913"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rPr>
            </w:pPr>
          </w:p>
          <w:p w14:paraId="77748DB3" w14:textId="24E6C365"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b/>
              </w:rPr>
              <w:t>Note:</w:t>
            </w:r>
            <w:r w:rsidRPr="00F10C0F">
              <w:rPr>
                <w:rFonts w:eastAsia="Calibri" w:cs="Arial"/>
              </w:rPr>
              <w:t xml:space="preserve"> Due to the way quality is encoded in the ENC, both values (</w:t>
            </w:r>
            <w:proofErr w:type="gramStart"/>
            <w:r w:rsidRPr="00F10C0F">
              <w:rPr>
                <w:rFonts w:eastAsia="Calibri" w:cs="Arial"/>
              </w:rPr>
              <w:t>a and</w:t>
            </w:r>
            <w:proofErr w:type="gramEnd"/>
            <w:r w:rsidRPr="00F10C0F">
              <w:rPr>
                <w:rFonts w:eastAsia="Calibri" w:cs="Arial"/>
              </w:rPr>
              <w:t xml:space="preserve"> b) </w:t>
            </w:r>
            <w:r w:rsidR="003229E1">
              <w:rPr>
                <w:rFonts w:eastAsiaTheme="minorEastAsia" w:cs="Arial" w:hint="eastAsia"/>
              </w:rPr>
              <w:t>should</w:t>
            </w:r>
            <w:r w:rsidRPr="00F10C0F">
              <w:rPr>
                <w:rFonts w:eastAsia="Calibri" w:cs="Arial"/>
              </w:rPr>
              <w:t xml:space="preserve"> be used.</w:t>
            </w:r>
          </w:p>
          <w:p w14:paraId="4D6CF706"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58E98347" w14:textId="77777777" w:rsidTr="00F10C0F">
        <w:trPr>
          <w:cantSplit/>
        </w:trPr>
        <w:tc>
          <w:tcPr>
            <w:tcW w:w="4635" w:type="dxa"/>
          </w:tcPr>
          <w:p w14:paraId="01A8A725"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lastRenderedPageBreak/>
              <w:t>Sounding/vertical datum</w:t>
            </w:r>
          </w:p>
        </w:tc>
        <w:tc>
          <w:tcPr>
            <w:tcW w:w="4606" w:type="dxa"/>
          </w:tcPr>
          <w:p w14:paraId="3E20E75F" w14:textId="35BDDBA3" w:rsidR="00F10C0F" w:rsidRPr="00F10C0F" w:rsidRDefault="0018172B"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960"/>
                <w:tab w:val="left" w:pos="4680"/>
                <w:tab w:val="left" w:pos="5400"/>
                <w:tab w:val="left" w:pos="6120"/>
                <w:tab w:val="left" w:pos="6840"/>
                <w:tab w:val="left" w:pos="7560"/>
                <w:tab w:val="left" w:pos="8280"/>
                <w:tab w:val="left" w:pos="9000"/>
              </w:tabs>
              <w:contextualSpacing/>
              <w:rPr>
                <w:rFonts w:eastAsia="Calibri" w:cs="Arial"/>
              </w:rPr>
            </w:pPr>
            <w:r>
              <w:rPr>
                <w:rFonts w:eastAsia="Calibri" w:cs="Arial"/>
              </w:rPr>
              <w:t xml:space="preserve">The </w:t>
            </w:r>
            <w:proofErr w:type="spellStart"/>
            <w:r w:rsidRPr="00AE5AB2">
              <w:rPr>
                <w:rFonts w:eastAsia="Calibri" w:cs="Arial"/>
                <w:b/>
              </w:rPr>
              <w:t>soundingDatum</w:t>
            </w:r>
            <w:proofErr w:type="spellEnd"/>
            <w:r>
              <w:rPr>
                <w:rFonts w:eastAsia="Calibri" w:cs="Arial"/>
              </w:rPr>
              <w:t xml:space="preserve"> and </w:t>
            </w:r>
            <w:proofErr w:type="spellStart"/>
            <w:r w:rsidRPr="00AE5AB2">
              <w:rPr>
                <w:rFonts w:eastAsia="Calibri" w:cs="Arial"/>
                <w:b/>
              </w:rPr>
              <w:t>verticalDatum</w:t>
            </w:r>
            <w:proofErr w:type="spellEnd"/>
            <w:r>
              <w:rPr>
                <w:rFonts w:eastAsia="Calibri" w:cs="Arial"/>
              </w:rPr>
              <w:t xml:space="preserve"> fie</w:t>
            </w:r>
            <w:r w:rsidR="00AE5AB2">
              <w:rPr>
                <w:rFonts w:eastAsia="Calibri" w:cs="Arial"/>
              </w:rPr>
              <w:t>l</w:t>
            </w:r>
            <w:r>
              <w:rPr>
                <w:rFonts w:eastAsia="Calibri" w:cs="Arial"/>
              </w:rPr>
              <w:t xml:space="preserve">ds of the metadata catalogue for the dataset or the </w:t>
            </w:r>
            <w:proofErr w:type="spellStart"/>
            <w:r w:rsidRPr="00AE5AB2">
              <w:rPr>
                <w:rFonts w:eastAsia="Calibri" w:cs="Arial"/>
                <w:b/>
              </w:rPr>
              <w:t>verticalDatum</w:t>
            </w:r>
            <w:proofErr w:type="spellEnd"/>
            <w:r w:rsidR="00AE5AB2">
              <w:rPr>
                <w:rFonts w:eastAsia="Calibri" w:cs="Arial"/>
              </w:rPr>
              <w:t xml:space="preserve"> attribute of the </w:t>
            </w:r>
            <w:proofErr w:type="spellStart"/>
            <w:r w:rsidR="00AE5AB2" w:rsidRPr="00AE5AB2">
              <w:rPr>
                <w:rFonts w:eastAsia="Calibri" w:cs="Arial"/>
                <w:b/>
              </w:rPr>
              <w:t>S</w:t>
            </w:r>
            <w:r w:rsidRPr="00AE5AB2">
              <w:rPr>
                <w:rFonts w:eastAsia="Calibri" w:cs="Arial"/>
                <w:b/>
              </w:rPr>
              <w:t>oundingDatum</w:t>
            </w:r>
            <w:proofErr w:type="spellEnd"/>
            <w:r>
              <w:rPr>
                <w:rFonts w:eastAsia="Calibri" w:cs="Arial"/>
              </w:rPr>
              <w:t xml:space="preserve"> feature and </w:t>
            </w:r>
            <w:proofErr w:type="spellStart"/>
            <w:r w:rsidRPr="00AE5AB2">
              <w:rPr>
                <w:rFonts w:eastAsia="Calibri" w:cs="Arial"/>
                <w:b/>
              </w:rPr>
              <w:t>VerticalDatum</w:t>
            </w:r>
            <w:proofErr w:type="spellEnd"/>
            <w:r>
              <w:rPr>
                <w:rFonts w:eastAsia="Calibri" w:cs="Arial"/>
              </w:rPr>
              <w:t xml:space="preserve"> feature</w:t>
            </w:r>
            <w:r w:rsidR="00F10C0F" w:rsidRPr="00F10C0F">
              <w:rPr>
                <w:rFonts w:eastAsia="Calibri" w:cs="Arial"/>
              </w:rPr>
              <w:t xml:space="preserve"> when available.</w:t>
            </w:r>
          </w:p>
          <w:p w14:paraId="0F58F272"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6259B091" w14:textId="6D55F70B" w:rsidR="00F10C0F" w:rsidRPr="00F10C0F" w:rsidRDefault="0018172B"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w:t>
            </w:r>
            <w:proofErr w:type="spellStart"/>
            <w:proofErr w:type="gramStart"/>
            <w:r w:rsidRPr="00AE5AB2">
              <w:rPr>
                <w:rFonts w:eastAsia="Calibri" w:cs="Arial"/>
                <w:b/>
              </w:rPr>
              <w:t>verticalDatum</w:t>
            </w:r>
            <w:proofErr w:type="spellEnd"/>
            <w:proofErr w:type="gramEnd"/>
            <w:r w:rsidR="00F10C0F" w:rsidRPr="00F10C0F">
              <w:rPr>
                <w:rFonts w:eastAsia="Calibri" w:cs="Arial"/>
              </w:rPr>
              <w:t xml:space="preserve"> attributes of individual </w:t>
            </w:r>
            <w:r w:rsidR="003229E1">
              <w:rPr>
                <w:rFonts w:eastAsiaTheme="minorEastAsia" w:cs="Arial" w:hint="eastAsia"/>
              </w:rPr>
              <w:t>features</w:t>
            </w:r>
            <w:r w:rsidR="00F10C0F" w:rsidRPr="00F10C0F">
              <w:rPr>
                <w:rFonts w:eastAsia="Calibri" w:cs="Arial"/>
              </w:rPr>
              <w:t xml:space="preserve"> </w:t>
            </w:r>
            <w:r w:rsidR="003229E1">
              <w:rPr>
                <w:rFonts w:eastAsiaTheme="minorEastAsia" w:cs="Arial" w:hint="eastAsia"/>
              </w:rPr>
              <w:t>should</w:t>
            </w:r>
            <w:r w:rsidR="00F10C0F" w:rsidRPr="00F10C0F">
              <w:rPr>
                <w:rFonts w:eastAsia="Calibri" w:cs="Arial"/>
              </w:rPr>
              <w:t xml:space="preserve"> not be used for the legend.)</w:t>
            </w:r>
          </w:p>
          <w:p w14:paraId="25D78A83"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60DF7BB9" w14:textId="77777777" w:rsidTr="00F10C0F">
        <w:tc>
          <w:tcPr>
            <w:tcW w:w="4635" w:type="dxa"/>
          </w:tcPr>
          <w:p w14:paraId="115E23C5"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Horizontal datum</w:t>
            </w:r>
          </w:p>
        </w:tc>
        <w:tc>
          <w:tcPr>
            <w:tcW w:w="4606" w:type="dxa"/>
          </w:tcPr>
          <w:p w14:paraId="638F0266" w14:textId="39894268" w:rsidR="00F10C0F" w:rsidRPr="00F10C0F" w:rsidRDefault="0018172B"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WGS84</w:t>
            </w:r>
          </w:p>
          <w:p w14:paraId="005BE7FD"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0133BA2C" w14:textId="77777777" w:rsidTr="00F10C0F">
        <w:tc>
          <w:tcPr>
            <w:tcW w:w="4635" w:type="dxa"/>
          </w:tcPr>
          <w:p w14:paraId="789A457E"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Value of safety depth</w:t>
            </w:r>
            <w:r w:rsidRPr="00F10C0F">
              <w:rPr>
                <w:rFonts w:eastAsia="Calibri" w:cs="Arial"/>
              </w:rPr>
              <w:tab/>
            </w:r>
          </w:p>
        </w:tc>
        <w:tc>
          <w:tcPr>
            <w:tcW w:w="4606" w:type="dxa"/>
          </w:tcPr>
          <w:p w14:paraId="5168E078"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Selected by Mariner. Default is 30 metres.</w:t>
            </w:r>
          </w:p>
          <w:p w14:paraId="3F783270"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191248B9" w14:textId="77777777" w:rsidTr="00F10C0F">
        <w:tc>
          <w:tcPr>
            <w:tcW w:w="4635" w:type="dxa"/>
          </w:tcPr>
          <w:p w14:paraId="3879E867"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Value of safety contour</w:t>
            </w:r>
          </w:p>
        </w:tc>
        <w:tc>
          <w:tcPr>
            <w:tcW w:w="4606" w:type="dxa"/>
          </w:tcPr>
          <w:p w14:paraId="37D576A9"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Selected by Mariner. Default is 30 metres.</w:t>
            </w:r>
          </w:p>
          <w:p w14:paraId="1335FC07"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4C583D6A" w14:textId="77777777" w:rsidTr="00F10C0F">
        <w:trPr>
          <w:cantSplit/>
        </w:trPr>
        <w:tc>
          <w:tcPr>
            <w:tcW w:w="9241" w:type="dxa"/>
            <w:gridSpan w:val="2"/>
          </w:tcPr>
          <w:p w14:paraId="6D7CB32D"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rPr>
            </w:pPr>
          </w:p>
          <w:p w14:paraId="63F2BA9C" w14:textId="15F36326"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sidRPr="00F10C0F">
              <w:rPr>
                <w:rFonts w:eastAsia="Calibri" w:cs="Arial"/>
                <w:b/>
              </w:rPr>
              <w:t>Note:</w:t>
            </w:r>
            <w:r w:rsidRPr="00F10C0F">
              <w:rPr>
                <w:rFonts w:eastAsia="Calibri" w:cs="Arial"/>
              </w:rPr>
              <w:t xml:space="preserve"> If the Mariner has selected a contour that is not available in the ENC and the ECDIS displays a default contour, both the contour selected and the contour displayed </w:t>
            </w:r>
            <w:r w:rsidR="003229E1">
              <w:rPr>
                <w:rFonts w:eastAsiaTheme="minorEastAsia" w:cs="Arial" w:hint="eastAsia"/>
              </w:rPr>
              <w:t>should</w:t>
            </w:r>
            <w:r w:rsidRPr="00F10C0F">
              <w:rPr>
                <w:rFonts w:eastAsia="Calibri" w:cs="Arial"/>
              </w:rPr>
              <w:t xml:space="preserve"> be quoted.</w:t>
            </w:r>
          </w:p>
          <w:p w14:paraId="71EDD6D9"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tc>
      </w:tr>
      <w:tr w:rsidR="00F10C0F" w:rsidRPr="00F10C0F" w14:paraId="436B5877" w14:textId="77777777" w:rsidTr="00F10C0F">
        <w:tc>
          <w:tcPr>
            <w:tcW w:w="4635" w:type="dxa"/>
          </w:tcPr>
          <w:p w14:paraId="7038EBA3"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Magnetic variation</w:t>
            </w:r>
          </w:p>
        </w:tc>
        <w:tc>
          <w:tcPr>
            <w:tcW w:w="4606" w:type="dxa"/>
          </w:tcPr>
          <w:p w14:paraId="52B4CE24" w14:textId="352F6FEA" w:rsidR="00F10C0F" w:rsidRPr="00F10C0F" w:rsidRDefault="0018172B"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roofErr w:type="spellStart"/>
            <w:r w:rsidRPr="00AE5AB2">
              <w:rPr>
                <w:rFonts w:eastAsia="Calibri" w:cs="Arial"/>
                <w:b/>
              </w:rPr>
              <w:t>referenceYearForMagneticVariation</w:t>
            </w:r>
            <w:proofErr w:type="spellEnd"/>
            <w:r w:rsidRPr="00AE5AB2">
              <w:rPr>
                <w:rFonts w:eastAsia="Calibri" w:cs="Arial"/>
                <w:b/>
              </w:rPr>
              <w:t xml:space="preserve">, </w:t>
            </w:r>
            <w:proofErr w:type="spellStart"/>
            <w:r w:rsidRPr="00AE5AB2">
              <w:rPr>
                <w:rFonts w:eastAsia="Calibri" w:cs="Arial"/>
                <w:b/>
              </w:rPr>
              <w:t>value</w:t>
            </w:r>
            <w:r w:rsidR="00EB1E2B" w:rsidRPr="00AE5AB2">
              <w:rPr>
                <w:rFonts w:eastAsia="Calibri" w:cs="Arial"/>
                <w:b/>
              </w:rPr>
              <w:t>ofAnnualChangeInMagneticVariation</w:t>
            </w:r>
            <w:proofErr w:type="spellEnd"/>
            <w:r w:rsidR="00EB1E2B" w:rsidRPr="00AE5AB2">
              <w:rPr>
                <w:rFonts w:eastAsia="Calibri" w:cs="Arial"/>
                <w:b/>
              </w:rPr>
              <w:t xml:space="preserve">, </w:t>
            </w:r>
            <w:proofErr w:type="spellStart"/>
            <w:r w:rsidR="00EB1E2B" w:rsidRPr="00AE5AB2">
              <w:rPr>
                <w:rFonts w:eastAsia="Calibri" w:cs="Arial"/>
                <w:b/>
              </w:rPr>
              <w:t>valueOfMagneticVariation</w:t>
            </w:r>
            <w:proofErr w:type="spellEnd"/>
            <w:r w:rsidR="00F10C0F" w:rsidRPr="00F10C0F">
              <w:rPr>
                <w:rFonts w:eastAsia="Calibri" w:cs="Arial"/>
              </w:rPr>
              <w:t xml:space="preserve"> </w:t>
            </w:r>
            <w:r w:rsidR="00EB1E2B">
              <w:rPr>
                <w:rFonts w:eastAsia="Calibri" w:cs="Arial"/>
              </w:rPr>
              <w:t>I</w:t>
            </w:r>
            <w:r w:rsidR="00F10C0F" w:rsidRPr="00F10C0F">
              <w:rPr>
                <w:rFonts w:eastAsia="Calibri" w:cs="Arial"/>
              </w:rPr>
              <w:t xml:space="preserve">tem </w:t>
            </w:r>
            <w:r w:rsidR="003229E1">
              <w:rPr>
                <w:rFonts w:eastAsiaTheme="minorEastAsia" w:cs="Arial" w:hint="eastAsia"/>
              </w:rPr>
              <w:t>should</w:t>
            </w:r>
            <w:r w:rsidR="00F10C0F" w:rsidRPr="00F10C0F">
              <w:rPr>
                <w:rFonts w:eastAsia="Calibri" w:cs="Arial"/>
              </w:rPr>
              <w:t xml:space="preserve"> be displayed as;</w:t>
            </w:r>
          </w:p>
          <w:p w14:paraId="7D5513B7"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43E24F1D" w14:textId="5AA8965E" w:rsidR="00F10C0F" w:rsidRPr="00AE5AB2" w:rsidRDefault="00EB1E2B"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rPr>
            </w:pPr>
            <w:proofErr w:type="spellStart"/>
            <w:r w:rsidRPr="00AE5AB2">
              <w:rPr>
                <w:rFonts w:eastAsia="Calibri" w:cs="Arial"/>
                <w:b/>
              </w:rPr>
              <w:t>valueOfMagneticVariation</w:t>
            </w:r>
            <w:proofErr w:type="spellEnd"/>
            <w:r w:rsidRPr="00AE5AB2">
              <w:rPr>
                <w:rFonts w:eastAsia="Calibri" w:cs="Arial"/>
                <w:b/>
              </w:rPr>
              <w:t xml:space="preserve"> </w:t>
            </w:r>
            <w:proofErr w:type="spellStart"/>
            <w:r w:rsidRPr="00AE5AB2">
              <w:rPr>
                <w:rFonts w:eastAsia="Calibri" w:cs="Arial"/>
                <w:b/>
              </w:rPr>
              <w:t>referenceYearForMagneticVariation</w:t>
            </w:r>
            <w:proofErr w:type="spellEnd"/>
            <w:r w:rsidRPr="00AE5AB2">
              <w:rPr>
                <w:rFonts w:eastAsia="Calibri" w:cs="Arial"/>
                <w:b/>
              </w:rPr>
              <w:t xml:space="preserve"> (</w:t>
            </w:r>
            <w:proofErr w:type="spellStart"/>
            <w:r w:rsidRPr="00AE5AB2">
              <w:rPr>
                <w:rFonts w:eastAsia="Calibri" w:cs="Arial"/>
                <w:b/>
              </w:rPr>
              <w:t>referenceYearForMagneticVariation</w:t>
            </w:r>
            <w:proofErr w:type="spellEnd"/>
            <w:r w:rsidRPr="00AE5AB2">
              <w:rPr>
                <w:rFonts w:eastAsia="Calibri" w:cs="Arial"/>
                <w:b/>
              </w:rPr>
              <w:t>)</w:t>
            </w:r>
            <w:r w:rsidR="00F10C0F" w:rsidRPr="00AE5AB2">
              <w:rPr>
                <w:rFonts w:eastAsia="Calibri" w:cs="Arial"/>
                <w:b/>
              </w:rPr>
              <w:t xml:space="preserve"> </w:t>
            </w:r>
          </w:p>
          <w:p w14:paraId="5C01DA49"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4E1FF8B0" w14:textId="77E525F1" w:rsidR="00F10C0F" w:rsidRPr="00F10C0F" w:rsidRDefault="003229E1"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Pr>
                <w:rFonts w:eastAsiaTheme="minorEastAsia" w:cs="Arial" w:hint="eastAsia"/>
              </w:rPr>
              <w:t xml:space="preserve">For </w:t>
            </w:r>
            <w:proofErr w:type="spellStart"/>
            <w:r>
              <w:rPr>
                <w:rFonts w:eastAsiaTheme="minorEastAsia" w:cs="Arial" w:hint="eastAsia"/>
              </w:rPr>
              <w:t>exampke</w:t>
            </w:r>
            <w:proofErr w:type="spellEnd"/>
            <w:r w:rsidR="00AE5AB2">
              <w:rPr>
                <w:rFonts w:eastAsia="Calibri" w:cs="Arial"/>
              </w:rPr>
              <w:t>, 4°</w:t>
            </w:r>
            <w:r w:rsidR="00F10C0F" w:rsidRPr="00F10C0F">
              <w:rPr>
                <w:rFonts w:eastAsia="Calibri" w:cs="Arial"/>
              </w:rPr>
              <w:t>15W 1990 (8’E)</w:t>
            </w:r>
          </w:p>
          <w:p w14:paraId="3B944D6E"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tc>
      </w:tr>
      <w:tr w:rsidR="00F10C0F" w:rsidRPr="00F10C0F" w14:paraId="26D0A5AA" w14:textId="77777777" w:rsidTr="00F10C0F">
        <w:tc>
          <w:tcPr>
            <w:tcW w:w="4635" w:type="dxa"/>
          </w:tcPr>
          <w:p w14:paraId="082DAF77" w14:textId="2CE90B2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 xml:space="preserve">Date and number of latest update affecting chart </w:t>
            </w:r>
            <w:r w:rsidR="00227083">
              <w:rPr>
                <w:rFonts w:eastAsia="Calibri" w:cs="Arial"/>
              </w:rPr>
              <w:t>dataset</w:t>
            </w:r>
            <w:r w:rsidRPr="00F10C0F">
              <w:rPr>
                <w:rFonts w:eastAsia="Calibri" w:cs="Arial"/>
              </w:rPr>
              <w:t>s currently in use.</w:t>
            </w:r>
            <w:r w:rsidRPr="00F10C0F">
              <w:rPr>
                <w:rFonts w:eastAsia="Calibri" w:cs="Arial"/>
                <w:color w:val="FF0000"/>
              </w:rPr>
              <w:t xml:space="preserve"> </w:t>
            </w:r>
          </w:p>
        </w:tc>
        <w:tc>
          <w:tcPr>
            <w:tcW w:w="4606" w:type="dxa"/>
          </w:tcPr>
          <w:p w14:paraId="5BB120BA" w14:textId="3A935FF6"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sidRPr="00F10C0F">
              <w:rPr>
                <w:rFonts w:eastAsia="Calibri" w:cs="Arial"/>
              </w:rPr>
              <w:t xml:space="preserve">ISDT and UPDN subfields of the DSID field of the last update </w:t>
            </w:r>
            <w:r w:rsidR="00227083">
              <w:rPr>
                <w:rFonts w:eastAsia="Calibri" w:cs="Arial"/>
              </w:rPr>
              <w:t>dataset</w:t>
            </w:r>
            <w:r w:rsidRPr="00F10C0F">
              <w:rPr>
                <w:rFonts w:eastAsia="Calibri" w:cs="Arial"/>
              </w:rPr>
              <w:t xml:space="preserve"> update file (ER </w:t>
            </w:r>
            <w:r w:rsidR="00F53A98">
              <w:rPr>
                <w:rFonts w:eastAsia="Calibri" w:cs="Arial"/>
              </w:rPr>
              <w:t>dataset</w:t>
            </w:r>
            <w:r w:rsidRPr="00F10C0F">
              <w:rPr>
                <w:rFonts w:eastAsia="Calibri" w:cs="Arial"/>
              </w:rPr>
              <w:t>) applied.</w:t>
            </w:r>
          </w:p>
          <w:p w14:paraId="354157C3"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5E191745" w14:textId="77777777" w:rsidTr="00F10C0F">
        <w:tc>
          <w:tcPr>
            <w:tcW w:w="4635" w:type="dxa"/>
          </w:tcPr>
          <w:p w14:paraId="2D702BB9"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Edition number and date of the ENC.</w:t>
            </w:r>
          </w:p>
        </w:tc>
        <w:tc>
          <w:tcPr>
            <w:tcW w:w="4606" w:type="dxa"/>
          </w:tcPr>
          <w:p w14:paraId="30279338" w14:textId="77777777" w:rsidR="00411EF9" w:rsidRDefault="00F10C0F"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r w:rsidRPr="00F10C0F">
              <w:rPr>
                <w:rFonts w:eastAsia="Calibri" w:cs="Arial"/>
              </w:rPr>
              <w:t>EDTN and UADT subfields of the DSID field of the last EN data issue of current ENC issue of the ENC set.</w:t>
            </w:r>
          </w:p>
          <w:p w14:paraId="48997BC9" w14:textId="77777777" w:rsidR="00411EF9" w:rsidRDefault="00411EF9" w:rsidP="00F10C0F">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13C42C88" w14:textId="77777777" w:rsidR="00411EF9" w:rsidRPr="00411EF9" w:rsidRDefault="00411EF9" w:rsidP="00411EF9">
            <w:pPr>
              <w:pStyle w:val="ISOChange"/>
              <w:spacing w:before="60" w:after="60" w:line="240" w:lineRule="auto"/>
              <w:rPr>
                <w:color w:val="FF0000"/>
              </w:rPr>
            </w:pPr>
            <w:r w:rsidRPr="00411EF9">
              <w:rPr>
                <w:rFonts w:eastAsia="Calibri" w:cs="Arial"/>
                <w:color w:val="FF0000"/>
              </w:rPr>
              <w:t xml:space="preserve">NOTE:  Where are these mapped in S-101,  </w:t>
            </w:r>
            <w:r w:rsidRPr="00411EF9">
              <w:rPr>
                <w:color w:val="FF0000"/>
              </w:rPr>
              <w:t>Are these now found in the XML metadata or do these map to the following:</w:t>
            </w:r>
          </w:p>
          <w:p w14:paraId="67ED0F28" w14:textId="77777777" w:rsidR="00411EF9" w:rsidRPr="00411EF9" w:rsidRDefault="00411EF9" w:rsidP="00411EF9">
            <w:pPr>
              <w:pStyle w:val="ISOChange"/>
              <w:spacing w:before="60" w:after="60" w:line="240" w:lineRule="auto"/>
              <w:rPr>
                <w:color w:val="FF0000"/>
              </w:rPr>
            </w:pPr>
          </w:p>
          <w:p w14:paraId="434A1E31" w14:textId="0C6B62C0" w:rsidR="00F10C0F" w:rsidRPr="00411EF9" w:rsidRDefault="00411EF9" w:rsidP="00411EF9">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color w:val="FF0000"/>
              </w:rPr>
            </w:pPr>
            <w:r w:rsidRPr="00411EF9">
              <w:rPr>
                <w:color w:val="FF0000"/>
              </w:rPr>
              <w:t>DSRD and DSED</w:t>
            </w:r>
          </w:p>
          <w:p w14:paraId="0D750A4E"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r w:rsidR="00F10C0F" w:rsidRPr="00F10C0F" w14:paraId="0340DBA4" w14:textId="77777777" w:rsidTr="00F10C0F">
        <w:tc>
          <w:tcPr>
            <w:tcW w:w="4635" w:type="dxa"/>
          </w:tcPr>
          <w:p w14:paraId="039E901B"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Chart projection</w:t>
            </w:r>
          </w:p>
        </w:tc>
        <w:tc>
          <w:tcPr>
            <w:tcW w:w="4606" w:type="dxa"/>
          </w:tcPr>
          <w:p w14:paraId="750B0DB5" w14:textId="4969EB5A"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Projection used for the ECDIS display (</w:t>
            </w:r>
            <w:r w:rsidR="003229E1">
              <w:rPr>
                <w:rFonts w:eastAsiaTheme="minorEastAsia" w:cs="Arial" w:hint="eastAsia"/>
              </w:rPr>
              <w:t>For example</w:t>
            </w:r>
            <w:r w:rsidRPr="00F10C0F">
              <w:rPr>
                <w:rFonts w:eastAsia="Calibri" w:cs="Arial"/>
              </w:rPr>
              <w:t xml:space="preserve">, oblique azimuthal). This </w:t>
            </w:r>
            <w:r w:rsidR="003229E1">
              <w:rPr>
                <w:rFonts w:eastAsiaTheme="minorEastAsia" w:cs="Arial" w:hint="eastAsia"/>
              </w:rPr>
              <w:t>should</w:t>
            </w:r>
            <w:r w:rsidRPr="00F10C0F">
              <w:rPr>
                <w:rFonts w:eastAsia="Calibri" w:cs="Arial"/>
              </w:rPr>
              <w:t xml:space="preserve"> be appropriate</w:t>
            </w:r>
          </w:p>
          <w:p w14:paraId="4419D7E8"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F10C0F">
              <w:rPr>
                <w:rFonts w:eastAsia="Calibri" w:cs="Arial"/>
              </w:rPr>
              <w:t xml:space="preserve"> </w:t>
            </w:r>
            <w:proofErr w:type="gramStart"/>
            <w:r w:rsidRPr="00F10C0F">
              <w:rPr>
                <w:rFonts w:eastAsia="Calibri" w:cs="Arial"/>
              </w:rPr>
              <w:t>to</w:t>
            </w:r>
            <w:proofErr w:type="gramEnd"/>
            <w:r w:rsidRPr="00F10C0F">
              <w:rPr>
                <w:rFonts w:eastAsia="Calibri" w:cs="Arial"/>
              </w:rPr>
              <w:t xml:space="preserve"> the scale and latitude of the data in use.</w:t>
            </w:r>
          </w:p>
          <w:p w14:paraId="2E7CC290" w14:textId="77777777" w:rsidR="00F10C0F" w:rsidRPr="00F10C0F" w:rsidRDefault="00F10C0F" w:rsidP="00F10C0F">
            <w:pP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c>
      </w:tr>
    </w:tbl>
    <w:p w14:paraId="6A36E76F"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57598AC1" w14:textId="7F76ABB7" w:rsidR="00F10C0F" w:rsidRPr="00AE5AB2" w:rsidRDefault="00F10C0F" w:rsidP="00F10C0F">
      <w:pPr>
        <w:pBdr>
          <w:top w:val="single" w:sz="6" w:space="0" w:color="FFFFFF"/>
          <w:left w:val="single" w:sz="6" w:space="0" w:color="FFFFFF"/>
          <w:bottom w:val="single" w:sz="6" w:space="0" w:color="FFFFFF"/>
          <w:right w:val="single" w:sz="6" w:space="0" w:color="FFFFFF"/>
        </w:pBdr>
        <w:tabs>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rPr>
      </w:pPr>
      <w:r w:rsidRPr="00F10C0F">
        <w:rPr>
          <w:rFonts w:eastAsia="Calibri" w:cs="Arial"/>
        </w:rPr>
        <w:t xml:space="preserve">The list </w:t>
      </w:r>
      <w:r w:rsidRPr="00AE5AB2">
        <w:rPr>
          <w:rFonts w:eastAsia="Calibri" w:cs="Arial"/>
          <w:b/>
        </w:rPr>
        <w:t xml:space="preserve">above is the minimum that </w:t>
      </w:r>
      <w:r w:rsidR="001C1B2B">
        <w:rPr>
          <w:rFonts w:eastAsiaTheme="minorEastAsia" w:cs="Arial" w:hint="eastAsia"/>
          <w:b/>
        </w:rPr>
        <w:t>should</w:t>
      </w:r>
      <w:r w:rsidRPr="00AE5AB2">
        <w:rPr>
          <w:rFonts w:eastAsia="Calibri" w:cs="Arial"/>
          <w:b/>
        </w:rPr>
        <w:t xml:space="preserve"> be available, but the complete list need not always be shown. Individual items </w:t>
      </w:r>
      <w:r w:rsidRPr="00AE5AB2">
        <w:rPr>
          <w:rFonts w:eastAsia="Calibri" w:cs="Arial"/>
          <w:b/>
          <w:color w:val="FF0000"/>
        </w:rPr>
        <w:t>may</w:t>
      </w:r>
      <w:r w:rsidRPr="00AE5AB2">
        <w:rPr>
          <w:rFonts w:eastAsia="Calibri" w:cs="Arial"/>
          <w:b/>
        </w:rPr>
        <w:t xml:space="preserve"> be picked by the Mariner for display for a period; examples are magnetic variation, data quality for depths etc.</w:t>
      </w:r>
    </w:p>
    <w:p w14:paraId="212D0181"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569F8136" w14:textId="77777777" w:rsidR="00F10C0F" w:rsidRPr="00F10C0F" w:rsidRDefault="00F10C0F" w:rsidP="00F10C0F">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p>
    <w:p w14:paraId="402CDC2B" w14:textId="20F3FFA1" w:rsidR="00F10C0F" w:rsidRPr="00797A39" w:rsidRDefault="002E3794" w:rsidP="00EB1E2B">
      <w:pPr>
        <w:pStyle w:val="Heading2"/>
        <w:numPr>
          <w:ilvl w:val="0"/>
          <w:numId w:val="0"/>
        </w:numPr>
        <w:ind w:left="576" w:hanging="576"/>
        <w:contextualSpacing/>
        <w:rPr>
          <w:rFonts w:eastAsia="Calibri" w:cs="Arial"/>
          <w:sz w:val="20"/>
        </w:rPr>
      </w:pPr>
      <w:bookmarkStart w:id="1634" w:name="_Toc348447801"/>
      <w:bookmarkStart w:id="1635" w:name="_Toc368905058"/>
      <w:bookmarkStart w:id="1636" w:name="_Toc388963927"/>
      <w:bookmarkStart w:id="1637" w:name="_Toc412540270"/>
      <w:bookmarkStart w:id="1638" w:name="_Toc439685403"/>
      <w:r>
        <w:rPr>
          <w:rFonts w:eastAsia="Calibri" w:cs="Arial"/>
          <w:sz w:val="20"/>
        </w:rPr>
        <w:lastRenderedPageBreak/>
        <w:t>C2</w:t>
      </w:r>
      <w:r w:rsidR="00EB1E2B" w:rsidRPr="00797A39">
        <w:rPr>
          <w:rFonts w:eastAsia="Calibri" w:cs="Arial"/>
          <w:sz w:val="20"/>
        </w:rPr>
        <w:t>.11.4</w:t>
      </w:r>
      <w:r w:rsidR="00F10C0F" w:rsidRPr="00797A39">
        <w:rPr>
          <w:rFonts w:eastAsia="Calibri" w:cs="Arial"/>
          <w:sz w:val="20"/>
        </w:rPr>
        <w:tab/>
        <w:t>Light Description Text Strings</w:t>
      </w:r>
      <w:bookmarkEnd w:id="1634"/>
      <w:r w:rsidR="00F10C0F" w:rsidRPr="00797A39">
        <w:rPr>
          <w:rFonts w:eastAsia="Calibri" w:cs="Arial"/>
          <w:sz w:val="20"/>
        </w:rPr>
        <w:t xml:space="preserve"> </w:t>
      </w:r>
      <w:bookmarkEnd w:id="1635"/>
      <w:bookmarkEnd w:id="1636"/>
      <w:bookmarkEnd w:id="1637"/>
      <w:bookmarkEnd w:id="1638"/>
    </w:p>
    <w:p w14:paraId="740FB9BA" w14:textId="6C89B812" w:rsidR="00F10C0F" w:rsidRPr="00AE5AB2" w:rsidRDefault="00F10C0F" w:rsidP="00F10C0F">
      <w:pPr>
        <w:contextualSpacing/>
        <w:rPr>
          <w:rFonts w:eastAsia="Calibri" w:cs="Arial"/>
          <w:b/>
          <w:lang w:eastAsia="en-US"/>
        </w:rPr>
      </w:pPr>
      <w:r w:rsidRPr="00AE5AB2">
        <w:rPr>
          <w:rFonts w:eastAsia="Calibri" w:cs="Arial"/>
          <w:b/>
          <w:lang w:eastAsia="en-US"/>
        </w:rPr>
        <w:t xml:space="preserve">This </w:t>
      </w:r>
      <w:r w:rsidRPr="00AE5AB2">
        <w:rPr>
          <w:rFonts w:eastAsia="Calibri" w:cs="Arial"/>
          <w:b/>
          <w:color w:val="FF0000"/>
          <w:lang w:eastAsia="en-US"/>
        </w:rPr>
        <w:t>section</w:t>
      </w:r>
      <w:r w:rsidRPr="00AE5AB2">
        <w:rPr>
          <w:rFonts w:eastAsia="Calibri" w:cs="Arial"/>
          <w:b/>
          <w:lang w:eastAsia="en-US"/>
        </w:rPr>
        <w:t xml:space="preserve"> defines the sy</w:t>
      </w:r>
      <w:r w:rsidR="00797A39" w:rsidRPr="00AE5AB2">
        <w:rPr>
          <w:rFonts w:eastAsia="Calibri" w:cs="Arial"/>
          <w:b/>
          <w:lang w:eastAsia="en-US"/>
        </w:rPr>
        <w:t>ntax, layout and map of the S-101</w:t>
      </w:r>
      <w:r w:rsidRPr="00AE5AB2">
        <w:rPr>
          <w:rFonts w:eastAsia="Calibri" w:cs="Arial"/>
          <w:b/>
          <w:lang w:eastAsia="en-US"/>
        </w:rPr>
        <w:t xml:space="preserve"> attributes to the ECDIS text string.</w:t>
      </w:r>
    </w:p>
    <w:p w14:paraId="40D707D4" w14:textId="77777777" w:rsidR="00F10C0F" w:rsidRPr="00AE5AB2" w:rsidRDefault="00F10C0F" w:rsidP="00F10C0F">
      <w:pPr>
        <w:contextualSpacing/>
        <w:rPr>
          <w:rFonts w:eastAsia="Calibri" w:cs="Arial"/>
          <w:b/>
          <w:lang w:eastAsia="en-US"/>
        </w:rPr>
      </w:pPr>
    </w:p>
    <w:p w14:paraId="14542536" w14:textId="3E3E0AD7" w:rsidR="00F10C0F" w:rsidRPr="00797A39" w:rsidRDefault="00F10C0F" w:rsidP="00F10C0F">
      <w:pPr>
        <w:contextualSpacing/>
        <w:rPr>
          <w:rFonts w:eastAsia="Calibri" w:cs="Arial"/>
          <w:lang w:eastAsia="en-US"/>
        </w:rPr>
      </w:pPr>
      <w:r w:rsidRPr="00797A39">
        <w:rPr>
          <w:rFonts w:eastAsia="Calibri" w:cs="Arial"/>
          <w:lang w:eastAsia="en-US"/>
        </w:rPr>
        <w:t xml:space="preserve">To produce textual light descriptions in ECDIS, the ECDIS system </w:t>
      </w:r>
      <w:r w:rsidR="001C1B2B">
        <w:rPr>
          <w:rFonts w:eastAsiaTheme="minorEastAsia" w:cs="Arial" w:hint="eastAsia"/>
        </w:rPr>
        <w:t>should</w:t>
      </w:r>
      <w:r w:rsidRPr="00797A39">
        <w:rPr>
          <w:rFonts w:eastAsia="Calibri" w:cs="Arial"/>
          <w:lang w:eastAsia="en-US"/>
        </w:rPr>
        <w:t xml:space="preserve"> use</w:t>
      </w:r>
      <w:r w:rsidR="0059349B">
        <w:rPr>
          <w:rFonts w:eastAsia="Calibri" w:cs="Arial"/>
          <w:lang w:eastAsia="en-US"/>
        </w:rPr>
        <w:t xml:space="preserve"> an abbreviated form of the S-101</w:t>
      </w:r>
      <w:r w:rsidRPr="00797A39">
        <w:rPr>
          <w:rFonts w:eastAsia="Calibri" w:cs="Arial"/>
          <w:lang w:eastAsia="en-US"/>
        </w:rPr>
        <w:t xml:space="preserve"> attributes of the Lights feature in a particular order. The number next to the attribute denotes the draw order in which the ECDIS </w:t>
      </w:r>
      <w:r w:rsidR="001C1B2B">
        <w:rPr>
          <w:rFonts w:eastAsiaTheme="minorEastAsia" w:cs="Arial" w:hint="eastAsia"/>
        </w:rPr>
        <w:t>should</w:t>
      </w:r>
      <w:r w:rsidRPr="00797A39">
        <w:rPr>
          <w:rFonts w:eastAsia="Calibri" w:cs="Arial"/>
          <w:lang w:eastAsia="en-US"/>
        </w:rPr>
        <w:t xml:space="preserve"> output the light description text string. Overall structure:</w:t>
      </w:r>
    </w:p>
    <w:p w14:paraId="7B24503F" w14:textId="77777777" w:rsidR="00F10C0F" w:rsidRPr="00797A39" w:rsidRDefault="00F10C0F" w:rsidP="00F10C0F">
      <w:pPr>
        <w:contextualSpacing/>
        <w:rPr>
          <w:rFonts w:eastAsia="Calibri" w:cs="Arial"/>
          <w:lang w:eastAsia="en-US"/>
        </w:rPr>
      </w:pPr>
    </w:p>
    <w:p w14:paraId="3B27739A" w14:textId="77777777" w:rsidR="00F10C0F" w:rsidRPr="00797A39" w:rsidRDefault="00F10C0F" w:rsidP="00F10C0F">
      <w:pPr>
        <w:contextualSpacing/>
        <w:rPr>
          <w:rFonts w:eastAsia="Calibri" w:cs="Arial"/>
          <w:lang w:eastAsia="en-US"/>
        </w:rPr>
      </w:pPr>
    </w:p>
    <w:p w14:paraId="738AB861" w14:textId="494242EF" w:rsidR="00F10C0F" w:rsidRPr="00797A39" w:rsidRDefault="00AE5AB2" w:rsidP="00F10C0F">
      <w:pPr>
        <w:numPr>
          <w:ilvl w:val="0"/>
          <w:numId w:val="53"/>
        </w:numPr>
        <w:spacing w:after="200" w:line="276" w:lineRule="auto"/>
        <w:contextualSpacing/>
        <w:jc w:val="left"/>
        <w:rPr>
          <w:rFonts w:eastAsia="Calibri" w:cs="Arial"/>
          <w:lang w:eastAsia="en-US"/>
        </w:rPr>
      </w:pPr>
      <w:r>
        <w:rPr>
          <w:rFonts w:eastAsia="Calibri" w:cs="Arial"/>
          <w:lang w:eastAsia="en-US"/>
        </w:rPr>
        <w:t xml:space="preserve">Category of Light </w:t>
      </w:r>
      <w:r w:rsidR="00F10C0F" w:rsidRPr="00797A39">
        <w:rPr>
          <w:rFonts w:eastAsia="Calibri" w:cs="Arial"/>
          <w:lang w:eastAsia="en-US"/>
        </w:rPr>
        <w:tab/>
      </w:r>
    </w:p>
    <w:p w14:paraId="2BD04E7C" w14:textId="37B8F5E7" w:rsidR="00F10C0F" w:rsidRPr="00797A39" w:rsidRDefault="00AE5AB2" w:rsidP="00F10C0F">
      <w:pPr>
        <w:numPr>
          <w:ilvl w:val="0"/>
          <w:numId w:val="53"/>
        </w:numPr>
        <w:spacing w:after="200" w:line="276" w:lineRule="auto"/>
        <w:contextualSpacing/>
        <w:jc w:val="left"/>
        <w:rPr>
          <w:rFonts w:eastAsia="Calibri" w:cs="Arial"/>
          <w:lang w:eastAsia="en-US"/>
        </w:rPr>
      </w:pPr>
      <w:r>
        <w:rPr>
          <w:rFonts w:eastAsia="Calibri" w:cs="Arial"/>
          <w:lang w:eastAsia="en-US"/>
        </w:rPr>
        <w:t>Light Characteristic</w:t>
      </w:r>
    </w:p>
    <w:p w14:paraId="715FBE97" w14:textId="4DBE6F04" w:rsidR="00F10C0F" w:rsidRPr="00797A39" w:rsidRDefault="00F10C0F" w:rsidP="00F10C0F">
      <w:pPr>
        <w:numPr>
          <w:ilvl w:val="0"/>
          <w:numId w:val="53"/>
        </w:numPr>
        <w:spacing w:after="200" w:line="276" w:lineRule="auto"/>
        <w:contextualSpacing/>
        <w:jc w:val="left"/>
        <w:rPr>
          <w:rFonts w:eastAsia="Calibri" w:cs="Arial"/>
          <w:lang w:eastAsia="en-US"/>
        </w:rPr>
      </w:pPr>
      <w:r w:rsidRPr="00797A39">
        <w:rPr>
          <w:rFonts w:eastAsia="Calibri" w:cs="Arial"/>
          <w:lang w:eastAsia="en-US"/>
        </w:rPr>
        <w:t xml:space="preserve">Signal Group </w:t>
      </w:r>
    </w:p>
    <w:p w14:paraId="011F9501" w14:textId="1C626D08" w:rsidR="00F10C0F" w:rsidRPr="00797A39" w:rsidRDefault="00AE5AB2" w:rsidP="00F10C0F">
      <w:pPr>
        <w:numPr>
          <w:ilvl w:val="0"/>
          <w:numId w:val="53"/>
        </w:numPr>
        <w:spacing w:after="200" w:line="276" w:lineRule="auto"/>
        <w:contextualSpacing/>
        <w:jc w:val="left"/>
        <w:rPr>
          <w:rFonts w:eastAsia="Calibri" w:cs="Arial"/>
          <w:lang w:eastAsia="en-US"/>
        </w:rPr>
      </w:pPr>
      <w:r>
        <w:rPr>
          <w:rFonts w:eastAsia="Calibri" w:cs="Arial"/>
          <w:lang w:eastAsia="en-US"/>
        </w:rPr>
        <w:t xml:space="preserve">Colour </w:t>
      </w:r>
      <w:r w:rsidR="00F10C0F" w:rsidRPr="00797A39">
        <w:rPr>
          <w:rFonts w:eastAsia="Calibri" w:cs="Arial"/>
          <w:lang w:eastAsia="en-US"/>
        </w:rPr>
        <w:tab/>
      </w:r>
    </w:p>
    <w:p w14:paraId="33A3FB71" w14:textId="59CADF1C" w:rsidR="00F10C0F" w:rsidRPr="00797A39" w:rsidRDefault="00AE5AB2" w:rsidP="00F10C0F">
      <w:pPr>
        <w:numPr>
          <w:ilvl w:val="0"/>
          <w:numId w:val="53"/>
        </w:numPr>
        <w:spacing w:after="200" w:line="276" w:lineRule="auto"/>
        <w:contextualSpacing/>
        <w:jc w:val="left"/>
        <w:rPr>
          <w:rFonts w:eastAsia="Calibri" w:cs="Arial"/>
          <w:lang w:eastAsia="en-US"/>
        </w:rPr>
      </w:pPr>
      <w:r>
        <w:rPr>
          <w:rFonts w:eastAsia="Calibri" w:cs="Arial"/>
          <w:lang w:eastAsia="en-US"/>
        </w:rPr>
        <w:t xml:space="preserve">Signal Period </w:t>
      </w:r>
    </w:p>
    <w:p w14:paraId="34F1DABF" w14:textId="77777777" w:rsidR="00F10C0F" w:rsidRPr="00797A39" w:rsidRDefault="00F10C0F" w:rsidP="00F10C0F">
      <w:pPr>
        <w:numPr>
          <w:ilvl w:val="0"/>
          <w:numId w:val="53"/>
        </w:numPr>
        <w:spacing w:after="200" w:line="276" w:lineRule="auto"/>
        <w:contextualSpacing/>
        <w:jc w:val="left"/>
        <w:rPr>
          <w:rFonts w:eastAsia="Calibri" w:cs="Arial"/>
          <w:lang w:eastAsia="en-US"/>
        </w:rPr>
      </w:pPr>
      <w:r w:rsidRPr="00797A39">
        <w:rPr>
          <w:rFonts w:eastAsia="Calibri" w:cs="Arial"/>
          <w:lang w:eastAsia="en-US"/>
        </w:rPr>
        <w:t>Height (HEIGHT)</w:t>
      </w:r>
    </w:p>
    <w:p w14:paraId="3D61954F" w14:textId="77777777" w:rsidR="00F10C0F" w:rsidRPr="00797A39" w:rsidRDefault="00F10C0F" w:rsidP="00F10C0F">
      <w:pPr>
        <w:numPr>
          <w:ilvl w:val="0"/>
          <w:numId w:val="53"/>
        </w:numPr>
        <w:spacing w:after="200" w:line="276" w:lineRule="auto"/>
        <w:contextualSpacing/>
        <w:jc w:val="left"/>
        <w:rPr>
          <w:rFonts w:eastAsia="Calibri" w:cs="Arial"/>
          <w:lang w:eastAsia="en-US"/>
        </w:rPr>
      </w:pPr>
      <w:r w:rsidRPr="00797A39">
        <w:rPr>
          <w:rFonts w:eastAsia="Calibri" w:cs="Arial"/>
          <w:lang w:eastAsia="en-US"/>
        </w:rPr>
        <w:t>Value of Nominal Range (VALNMR)</w:t>
      </w:r>
    </w:p>
    <w:p w14:paraId="63A9D791" w14:textId="77777777" w:rsidR="00F10C0F" w:rsidRPr="00797A39" w:rsidRDefault="00F10C0F" w:rsidP="00F10C0F">
      <w:pPr>
        <w:numPr>
          <w:ilvl w:val="0"/>
          <w:numId w:val="53"/>
        </w:numPr>
        <w:spacing w:after="200" w:line="276" w:lineRule="auto"/>
        <w:contextualSpacing/>
        <w:jc w:val="left"/>
        <w:rPr>
          <w:rFonts w:eastAsia="Calibri" w:cs="Arial"/>
          <w:lang w:eastAsia="en-US"/>
        </w:rPr>
      </w:pPr>
      <w:r w:rsidRPr="00797A39">
        <w:rPr>
          <w:rFonts w:eastAsia="Calibri" w:cs="Arial"/>
          <w:lang w:eastAsia="en-US"/>
        </w:rPr>
        <w:t>Status (STATUS)</w:t>
      </w:r>
    </w:p>
    <w:p w14:paraId="05BFD25C" w14:textId="77777777" w:rsidR="00F10C0F" w:rsidRPr="00797A39" w:rsidRDefault="00F10C0F" w:rsidP="00F10C0F">
      <w:pPr>
        <w:ind w:left="1080"/>
        <w:contextualSpacing/>
        <w:rPr>
          <w:rFonts w:eastAsia="Calibri" w:cs="Arial"/>
          <w:lang w:eastAsia="en-US"/>
        </w:rPr>
      </w:pPr>
    </w:p>
    <w:p w14:paraId="56DE2351" w14:textId="523B002C" w:rsidR="00AE5AB2" w:rsidRDefault="00AE5AB2" w:rsidP="00F10C0F">
      <w:pPr>
        <w:contextualSpacing/>
        <w:rPr>
          <w:rFonts w:eastAsia="Calibri" w:cs="Arial"/>
          <w:lang w:eastAsia="en-US"/>
        </w:rPr>
      </w:pPr>
      <w:r>
        <w:rPr>
          <w:rFonts w:eastAsia="Calibri" w:cs="Arial"/>
          <w:lang w:eastAsia="en-US"/>
        </w:rPr>
        <w:t xml:space="preserve">NOTE: </w:t>
      </w:r>
      <w:proofErr w:type="spellStart"/>
      <w:r w:rsidRPr="00AE5AB2">
        <w:rPr>
          <w:rFonts w:eastAsia="Calibri" w:cs="Arial"/>
          <w:b/>
          <w:lang w:eastAsia="en-US"/>
        </w:rPr>
        <w:t>lightCharacteristic</w:t>
      </w:r>
      <w:proofErr w:type="spellEnd"/>
      <w:r>
        <w:rPr>
          <w:rFonts w:eastAsia="Calibri" w:cs="Arial"/>
          <w:lang w:eastAsia="en-US"/>
        </w:rPr>
        <w:t xml:space="preserve">, </w:t>
      </w:r>
      <w:proofErr w:type="spellStart"/>
      <w:r w:rsidRPr="00AE5AB2">
        <w:rPr>
          <w:rFonts w:eastAsia="Calibri" w:cs="Arial"/>
          <w:b/>
          <w:lang w:eastAsia="en-US"/>
        </w:rPr>
        <w:t>signalGroup</w:t>
      </w:r>
      <w:proofErr w:type="spellEnd"/>
      <w:r>
        <w:rPr>
          <w:rFonts w:eastAsia="Calibri" w:cs="Arial"/>
          <w:lang w:eastAsia="en-US"/>
        </w:rPr>
        <w:t xml:space="preserve">, and </w:t>
      </w:r>
      <w:proofErr w:type="spellStart"/>
      <w:r w:rsidRPr="00AE5AB2">
        <w:rPr>
          <w:rFonts w:eastAsia="Calibri" w:cs="Arial"/>
          <w:b/>
          <w:lang w:eastAsia="en-US"/>
        </w:rPr>
        <w:t>signalPeriod</w:t>
      </w:r>
      <w:proofErr w:type="spellEnd"/>
      <w:r>
        <w:rPr>
          <w:rFonts w:eastAsia="Calibri" w:cs="Arial"/>
          <w:lang w:eastAsia="en-US"/>
        </w:rPr>
        <w:t xml:space="preserve"> are part of the </w:t>
      </w:r>
      <w:proofErr w:type="spellStart"/>
      <w:r w:rsidRPr="00AE5AB2">
        <w:rPr>
          <w:rFonts w:eastAsia="Calibri" w:cs="Arial"/>
          <w:b/>
          <w:lang w:eastAsia="en-US"/>
        </w:rPr>
        <w:t>rhythmOfLight</w:t>
      </w:r>
      <w:proofErr w:type="spellEnd"/>
      <w:r>
        <w:rPr>
          <w:rFonts w:eastAsia="Calibri" w:cs="Arial"/>
          <w:lang w:eastAsia="en-US"/>
        </w:rPr>
        <w:t xml:space="preserve"> complex attribute.</w:t>
      </w:r>
    </w:p>
    <w:p w14:paraId="22FDB4B7" w14:textId="77777777" w:rsidR="00AE5AB2" w:rsidRDefault="00AE5AB2" w:rsidP="00F10C0F">
      <w:pPr>
        <w:contextualSpacing/>
        <w:rPr>
          <w:rFonts w:eastAsia="Calibri" w:cs="Arial"/>
          <w:lang w:eastAsia="en-US"/>
        </w:rPr>
      </w:pPr>
    </w:p>
    <w:p w14:paraId="2AF5D07D" w14:textId="77777777" w:rsidR="00F10C0F" w:rsidRPr="00797A39" w:rsidRDefault="00F10C0F" w:rsidP="00F10C0F">
      <w:pPr>
        <w:contextualSpacing/>
        <w:rPr>
          <w:rFonts w:eastAsia="Calibri" w:cs="Arial"/>
          <w:lang w:eastAsia="en-US"/>
        </w:rPr>
      </w:pPr>
      <w:r w:rsidRPr="00797A39">
        <w:rPr>
          <w:rFonts w:eastAsia="Calibri" w:cs="Arial"/>
          <w:lang w:eastAsia="en-US"/>
        </w:rPr>
        <w:t>The following tables define a map between the ENC attribute values and the required ECDIS textual output.</w:t>
      </w:r>
    </w:p>
    <w:p w14:paraId="334C26AD" w14:textId="77777777" w:rsidR="00F10C0F" w:rsidRPr="00797A39" w:rsidRDefault="00F10C0F" w:rsidP="00F10C0F">
      <w:pPr>
        <w:contextualSpacing/>
        <w:rPr>
          <w:rFonts w:eastAsia="Calibri" w:cs="Arial"/>
          <w:lang w:eastAsia="en-US"/>
        </w:rPr>
      </w:pPr>
    </w:p>
    <w:p w14:paraId="0B747778" w14:textId="77777777" w:rsidR="00F10C0F" w:rsidRPr="00797A39" w:rsidRDefault="00F10C0F" w:rsidP="00F10C0F">
      <w:pPr>
        <w:contextualSpacing/>
        <w:rPr>
          <w:rFonts w:eastAsia="Calibri" w:cs="Arial"/>
          <w:b/>
          <w:bCs/>
          <w:lang w:eastAsia="en-US"/>
        </w:rPr>
      </w:pPr>
      <w:r w:rsidRPr="00797A39">
        <w:rPr>
          <w:rFonts w:eastAsia="Calibri" w:cs="Arial"/>
          <w:b/>
          <w:bCs/>
          <w:lang w:eastAsia="en-US"/>
        </w:rPr>
        <w:br w:type="page"/>
      </w:r>
    </w:p>
    <w:p w14:paraId="0E17E80D" w14:textId="7C8F9F0D" w:rsidR="00F10C0F" w:rsidRPr="0059349B" w:rsidRDefault="005910DF" w:rsidP="00F10C0F">
      <w:pPr>
        <w:contextualSpacing/>
        <w:rPr>
          <w:rFonts w:eastAsia="Calibri" w:cs="Arial"/>
          <w:b/>
          <w:bCs/>
          <w:lang w:eastAsia="en-US"/>
        </w:rPr>
      </w:pPr>
      <w:r>
        <w:rPr>
          <w:rFonts w:eastAsia="Calibri" w:cs="Arial"/>
          <w:b/>
          <w:bCs/>
          <w:lang w:eastAsia="en-US"/>
        </w:rPr>
        <w:lastRenderedPageBreak/>
        <w:t>S-101</w:t>
      </w:r>
      <w:r w:rsidR="00F10C0F" w:rsidRPr="0059349B">
        <w:rPr>
          <w:rFonts w:eastAsia="Calibri" w:cs="Arial"/>
          <w:b/>
          <w:bCs/>
          <w:lang w:eastAsia="en-US"/>
        </w:rPr>
        <w:t xml:space="preserve"> Attribute CATLIT - Category of Light</w:t>
      </w:r>
    </w:p>
    <w:tbl>
      <w:tblPr>
        <w:tblW w:w="6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8"/>
        <w:gridCol w:w="3650"/>
        <w:gridCol w:w="1451"/>
      </w:tblGrid>
      <w:tr w:rsidR="00F10C0F" w:rsidRPr="0059349B" w14:paraId="374C687A" w14:textId="77777777" w:rsidTr="00F10C0F">
        <w:trPr>
          <w:trHeight w:val="244"/>
        </w:trPr>
        <w:tc>
          <w:tcPr>
            <w:tcW w:w="4928" w:type="dxa"/>
            <w:gridSpan w:val="2"/>
            <w:shd w:val="clear" w:color="auto" w:fill="BFBFBF"/>
          </w:tcPr>
          <w:p w14:paraId="462DE9B4"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ENC Input </w:t>
            </w:r>
          </w:p>
        </w:tc>
        <w:tc>
          <w:tcPr>
            <w:tcW w:w="1451" w:type="dxa"/>
            <w:shd w:val="clear" w:color="auto" w:fill="BFBFBF"/>
          </w:tcPr>
          <w:p w14:paraId="6A6B73F5" w14:textId="77777777" w:rsidR="00F10C0F" w:rsidRPr="0059349B" w:rsidRDefault="00F10C0F" w:rsidP="00F10C0F">
            <w:pPr>
              <w:contextualSpacing/>
              <w:rPr>
                <w:rFonts w:eastAsia="Calibri" w:cs="Arial"/>
                <w:lang w:eastAsia="en-US"/>
              </w:rPr>
            </w:pPr>
            <w:r w:rsidRPr="0059349B">
              <w:rPr>
                <w:rFonts w:eastAsia="Calibri" w:cs="Arial"/>
                <w:lang w:eastAsia="en-US"/>
              </w:rPr>
              <w:t>ECDIS Output</w:t>
            </w:r>
          </w:p>
        </w:tc>
      </w:tr>
      <w:tr w:rsidR="00F10C0F" w:rsidRPr="0059349B" w14:paraId="7509F8D0" w14:textId="77777777" w:rsidTr="00F10C0F">
        <w:trPr>
          <w:trHeight w:val="723"/>
        </w:trPr>
        <w:tc>
          <w:tcPr>
            <w:tcW w:w="1278" w:type="dxa"/>
            <w:shd w:val="clear" w:color="auto" w:fill="BFBFBF"/>
          </w:tcPr>
          <w:p w14:paraId="0950EE6F" w14:textId="0942799D" w:rsidR="00F10C0F" w:rsidRPr="0059349B" w:rsidRDefault="005910DF" w:rsidP="00F10C0F">
            <w:pPr>
              <w:contextualSpacing/>
              <w:rPr>
                <w:rFonts w:eastAsia="Calibri" w:cs="Arial"/>
                <w:lang w:eastAsia="en-US"/>
              </w:rPr>
            </w:pPr>
            <w:r>
              <w:rPr>
                <w:rFonts w:eastAsia="Calibri" w:cs="Arial"/>
                <w:lang w:eastAsia="en-US"/>
              </w:rPr>
              <w:t xml:space="preserve">S-101 </w:t>
            </w:r>
            <w:r w:rsidR="00F10C0F" w:rsidRPr="0059349B">
              <w:rPr>
                <w:rFonts w:eastAsia="Calibri" w:cs="Arial"/>
                <w:lang w:eastAsia="en-US"/>
              </w:rPr>
              <w:t>Attribute Code ID</w:t>
            </w:r>
          </w:p>
        </w:tc>
        <w:tc>
          <w:tcPr>
            <w:tcW w:w="3650" w:type="dxa"/>
            <w:shd w:val="clear" w:color="auto" w:fill="BFBFBF"/>
          </w:tcPr>
          <w:p w14:paraId="00D7D133" w14:textId="0C519D12" w:rsidR="00F10C0F" w:rsidRPr="0059349B" w:rsidRDefault="005910DF" w:rsidP="00F10C0F">
            <w:pPr>
              <w:contextualSpacing/>
              <w:rPr>
                <w:rFonts w:eastAsia="Calibri" w:cs="Arial"/>
                <w:lang w:eastAsia="en-US"/>
              </w:rPr>
            </w:pPr>
            <w:r>
              <w:rPr>
                <w:rFonts w:eastAsia="Calibri" w:cs="Arial"/>
                <w:lang w:eastAsia="en-US"/>
              </w:rPr>
              <w:t>S-101</w:t>
            </w:r>
            <w:r w:rsidR="00F10C0F" w:rsidRPr="0059349B">
              <w:rPr>
                <w:rFonts w:eastAsia="Calibri" w:cs="Arial"/>
                <w:lang w:eastAsia="en-US"/>
              </w:rPr>
              <w:t xml:space="preserve"> Category of Light</w:t>
            </w:r>
          </w:p>
          <w:p w14:paraId="72813FD5"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Attribute Value </w:t>
            </w:r>
          </w:p>
        </w:tc>
        <w:tc>
          <w:tcPr>
            <w:tcW w:w="1451" w:type="dxa"/>
            <w:shd w:val="clear" w:color="auto" w:fill="BFBFBF"/>
          </w:tcPr>
          <w:p w14:paraId="637AB1F5" w14:textId="77777777" w:rsidR="00F10C0F" w:rsidRPr="0059349B" w:rsidRDefault="00F10C0F" w:rsidP="00F10C0F">
            <w:pPr>
              <w:contextualSpacing/>
              <w:rPr>
                <w:rFonts w:eastAsia="Calibri" w:cs="Arial"/>
                <w:lang w:eastAsia="en-US"/>
              </w:rPr>
            </w:pPr>
            <w:r w:rsidRPr="0059349B">
              <w:rPr>
                <w:rFonts w:eastAsia="Calibri" w:cs="Arial"/>
                <w:lang w:eastAsia="en-US"/>
              </w:rPr>
              <w:t>Abbreviation</w:t>
            </w:r>
          </w:p>
        </w:tc>
      </w:tr>
      <w:tr w:rsidR="00F10C0F" w:rsidRPr="0059349B" w14:paraId="3B6004A9" w14:textId="77777777" w:rsidTr="00F10C0F">
        <w:trPr>
          <w:trHeight w:val="236"/>
        </w:trPr>
        <w:tc>
          <w:tcPr>
            <w:tcW w:w="1278" w:type="dxa"/>
          </w:tcPr>
          <w:p w14:paraId="1A9B4A96" w14:textId="77777777" w:rsidR="00F10C0F" w:rsidRPr="0059349B" w:rsidRDefault="00F10C0F" w:rsidP="00F10C0F">
            <w:pPr>
              <w:contextualSpacing/>
              <w:rPr>
                <w:rFonts w:eastAsia="Calibri" w:cs="Arial"/>
                <w:lang w:eastAsia="en-US"/>
              </w:rPr>
            </w:pPr>
            <w:r w:rsidRPr="0059349B">
              <w:rPr>
                <w:rFonts w:eastAsia="Calibri" w:cs="Arial"/>
                <w:lang w:eastAsia="en-GB"/>
              </w:rPr>
              <w:t xml:space="preserve">1 </w:t>
            </w:r>
          </w:p>
        </w:tc>
        <w:tc>
          <w:tcPr>
            <w:tcW w:w="3650" w:type="dxa"/>
          </w:tcPr>
          <w:p w14:paraId="52891C41" w14:textId="77777777" w:rsidR="00F10C0F" w:rsidRPr="0059349B" w:rsidRDefault="00F10C0F" w:rsidP="00F10C0F">
            <w:pPr>
              <w:contextualSpacing/>
              <w:rPr>
                <w:rFonts w:eastAsia="Calibri" w:cs="Arial"/>
                <w:lang w:eastAsia="en-US"/>
              </w:rPr>
            </w:pPr>
            <w:r w:rsidRPr="0059349B">
              <w:rPr>
                <w:rFonts w:eastAsia="Calibri" w:cs="Arial"/>
                <w:lang w:eastAsia="en-GB"/>
              </w:rPr>
              <w:t>directional function</w:t>
            </w:r>
          </w:p>
        </w:tc>
        <w:tc>
          <w:tcPr>
            <w:tcW w:w="1451" w:type="dxa"/>
          </w:tcPr>
          <w:p w14:paraId="710DD98E" w14:textId="77777777" w:rsidR="00F10C0F" w:rsidRPr="0059349B" w:rsidRDefault="00F10C0F" w:rsidP="00F10C0F">
            <w:pPr>
              <w:contextualSpacing/>
              <w:rPr>
                <w:rFonts w:eastAsia="Calibri" w:cs="Arial"/>
                <w:lang w:eastAsia="en-US"/>
              </w:rPr>
            </w:pPr>
            <w:r w:rsidRPr="0059349B">
              <w:rPr>
                <w:rFonts w:eastAsia="Calibri" w:cs="Arial"/>
                <w:lang w:eastAsia="en-US"/>
              </w:rPr>
              <w:t>Dir</w:t>
            </w:r>
          </w:p>
        </w:tc>
      </w:tr>
      <w:tr w:rsidR="00F10C0F" w:rsidRPr="0059349B" w14:paraId="609E80FF" w14:textId="77777777" w:rsidTr="00F10C0F">
        <w:trPr>
          <w:trHeight w:val="244"/>
        </w:trPr>
        <w:tc>
          <w:tcPr>
            <w:tcW w:w="1278" w:type="dxa"/>
          </w:tcPr>
          <w:p w14:paraId="6D9FACC5" w14:textId="77777777" w:rsidR="00F10C0F" w:rsidRPr="0059349B" w:rsidRDefault="00F10C0F" w:rsidP="00F10C0F">
            <w:pPr>
              <w:contextualSpacing/>
              <w:rPr>
                <w:rFonts w:eastAsia="Calibri" w:cs="Arial"/>
                <w:lang w:eastAsia="en-US"/>
              </w:rPr>
            </w:pPr>
            <w:r w:rsidRPr="0059349B">
              <w:rPr>
                <w:rFonts w:eastAsia="Calibri" w:cs="Arial"/>
                <w:lang w:eastAsia="en-US"/>
              </w:rPr>
              <w:t>5</w:t>
            </w:r>
          </w:p>
        </w:tc>
        <w:tc>
          <w:tcPr>
            <w:tcW w:w="3650" w:type="dxa"/>
          </w:tcPr>
          <w:p w14:paraId="21B3F88E" w14:textId="77777777" w:rsidR="00F10C0F" w:rsidRPr="0059349B" w:rsidRDefault="00F10C0F" w:rsidP="00F10C0F">
            <w:pPr>
              <w:contextualSpacing/>
              <w:rPr>
                <w:rFonts w:eastAsia="Calibri" w:cs="Arial"/>
                <w:lang w:eastAsia="en-US"/>
              </w:rPr>
            </w:pPr>
            <w:r w:rsidRPr="0059349B">
              <w:rPr>
                <w:rFonts w:eastAsia="Calibri" w:cs="Arial"/>
                <w:lang w:eastAsia="en-GB"/>
              </w:rPr>
              <w:t>aero light</w:t>
            </w:r>
          </w:p>
        </w:tc>
        <w:tc>
          <w:tcPr>
            <w:tcW w:w="1451" w:type="dxa"/>
          </w:tcPr>
          <w:p w14:paraId="10532426" w14:textId="77777777" w:rsidR="00F10C0F" w:rsidRPr="0059349B" w:rsidRDefault="00F10C0F" w:rsidP="00F10C0F">
            <w:pPr>
              <w:contextualSpacing/>
              <w:rPr>
                <w:rFonts w:eastAsia="Calibri" w:cs="Arial"/>
                <w:lang w:eastAsia="en-US"/>
              </w:rPr>
            </w:pPr>
            <w:r w:rsidRPr="0059349B">
              <w:rPr>
                <w:rFonts w:eastAsia="Calibri" w:cs="Arial"/>
                <w:lang w:eastAsia="en-US"/>
              </w:rPr>
              <w:t>Aero</w:t>
            </w:r>
          </w:p>
        </w:tc>
      </w:tr>
      <w:tr w:rsidR="00F10C0F" w:rsidRPr="0059349B" w14:paraId="7C37F18F" w14:textId="77777777" w:rsidTr="00F10C0F">
        <w:trPr>
          <w:trHeight w:val="244"/>
        </w:trPr>
        <w:tc>
          <w:tcPr>
            <w:tcW w:w="1278" w:type="dxa"/>
          </w:tcPr>
          <w:p w14:paraId="3BC7A382" w14:textId="77777777" w:rsidR="00F10C0F" w:rsidRPr="005910DF" w:rsidRDefault="00F10C0F" w:rsidP="00F10C0F">
            <w:pPr>
              <w:contextualSpacing/>
              <w:rPr>
                <w:rFonts w:eastAsia="Calibri" w:cs="Arial"/>
                <w:strike/>
                <w:lang w:eastAsia="en-US"/>
              </w:rPr>
            </w:pPr>
            <w:r w:rsidRPr="005910DF">
              <w:rPr>
                <w:rFonts w:eastAsia="Calibri" w:cs="Arial"/>
                <w:strike/>
                <w:lang w:eastAsia="en-US"/>
              </w:rPr>
              <w:t>7</w:t>
            </w:r>
          </w:p>
        </w:tc>
        <w:tc>
          <w:tcPr>
            <w:tcW w:w="3650" w:type="dxa"/>
          </w:tcPr>
          <w:p w14:paraId="74D88924" w14:textId="77777777" w:rsidR="00F10C0F" w:rsidRPr="005910DF" w:rsidRDefault="00F10C0F" w:rsidP="00F10C0F">
            <w:pPr>
              <w:contextualSpacing/>
              <w:rPr>
                <w:rFonts w:eastAsia="Calibri" w:cs="Arial"/>
                <w:strike/>
                <w:lang w:eastAsia="en-GB"/>
              </w:rPr>
            </w:pPr>
            <w:r w:rsidRPr="005910DF">
              <w:rPr>
                <w:rFonts w:eastAsia="Calibri" w:cs="Arial"/>
                <w:strike/>
                <w:lang w:eastAsia="en-US"/>
              </w:rPr>
              <w:t>fog detector light</w:t>
            </w:r>
          </w:p>
        </w:tc>
        <w:tc>
          <w:tcPr>
            <w:tcW w:w="1451" w:type="dxa"/>
          </w:tcPr>
          <w:p w14:paraId="32121EE4" w14:textId="77777777" w:rsidR="00F10C0F" w:rsidRPr="005910DF" w:rsidRDefault="00F10C0F" w:rsidP="00F10C0F">
            <w:pPr>
              <w:contextualSpacing/>
              <w:rPr>
                <w:rFonts w:eastAsia="Calibri" w:cs="Arial"/>
                <w:strike/>
                <w:lang w:eastAsia="en-US"/>
              </w:rPr>
            </w:pPr>
            <w:r w:rsidRPr="005910DF">
              <w:rPr>
                <w:rFonts w:eastAsia="Calibri" w:cs="Arial"/>
                <w:strike/>
                <w:lang w:eastAsia="en-US"/>
              </w:rPr>
              <w:t xml:space="preserve">Fog </w:t>
            </w:r>
            <w:proofErr w:type="spellStart"/>
            <w:r w:rsidRPr="005910DF">
              <w:rPr>
                <w:rFonts w:eastAsia="Calibri" w:cs="Arial"/>
                <w:strike/>
                <w:lang w:eastAsia="en-US"/>
              </w:rPr>
              <w:t>Det</w:t>
            </w:r>
            <w:proofErr w:type="spellEnd"/>
            <w:r w:rsidRPr="005910DF">
              <w:rPr>
                <w:rFonts w:eastAsia="Calibri" w:cs="Arial"/>
                <w:strike/>
                <w:lang w:eastAsia="en-US"/>
              </w:rPr>
              <w:t xml:space="preserve"> Lt</w:t>
            </w:r>
          </w:p>
        </w:tc>
      </w:tr>
    </w:tbl>
    <w:p w14:paraId="093AE7E6" w14:textId="77777777" w:rsidR="00F10C0F" w:rsidRDefault="00F10C0F" w:rsidP="00F10C0F">
      <w:pPr>
        <w:contextualSpacing/>
        <w:rPr>
          <w:rFonts w:eastAsia="Calibri" w:cs="Arial"/>
          <w:lang w:eastAsia="en-US"/>
        </w:rPr>
      </w:pPr>
    </w:p>
    <w:p w14:paraId="32037DDA" w14:textId="4AFFE485" w:rsidR="005910DF" w:rsidRPr="005910DF" w:rsidRDefault="005910DF" w:rsidP="00F10C0F">
      <w:pPr>
        <w:contextualSpacing/>
        <w:rPr>
          <w:rFonts w:eastAsia="Calibri" w:cs="Arial"/>
          <w:color w:val="FF0000"/>
          <w:lang w:eastAsia="en-US"/>
        </w:rPr>
      </w:pPr>
      <w:r w:rsidRPr="005910DF">
        <w:rPr>
          <w:rFonts w:eastAsia="Calibri" w:cs="Arial"/>
          <w:color w:val="FF0000"/>
          <w:lang w:eastAsia="en-US"/>
        </w:rPr>
        <w:t>NOTE</w:t>
      </w:r>
      <w:r w:rsidRPr="005910DF">
        <w:rPr>
          <w:rFonts w:eastAsia="Calibri" w:cs="Arial"/>
          <w:color w:val="FF0000"/>
          <w:lang w:eastAsia="en-US"/>
        </w:rPr>
        <w:tab/>
        <w:t>In S-101 Fog Detector Light is a separate feature</w:t>
      </w:r>
    </w:p>
    <w:p w14:paraId="33DF1A3A" w14:textId="77777777" w:rsidR="00F10C0F" w:rsidRPr="0059349B" w:rsidRDefault="00F10C0F" w:rsidP="00F10C0F">
      <w:pPr>
        <w:contextualSpacing/>
        <w:rPr>
          <w:rFonts w:eastAsia="Calibri" w:cs="Arial"/>
          <w:lang w:eastAsia="en-US"/>
        </w:rPr>
      </w:pPr>
    </w:p>
    <w:p w14:paraId="10FDFB57" w14:textId="677CBE37" w:rsidR="00F10C0F" w:rsidRPr="0059349B" w:rsidRDefault="005910DF" w:rsidP="00F10C0F">
      <w:pPr>
        <w:contextualSpacing/>
        <w:rPr>
          <w:rFonts w:eastAsia="Calibri" w:cs="Arial"/>
          <w:b/>
          <w:bCs/>
          <w:lang w:eastAsia="en-US"/>
        </w:rPr>
      </w:pPr>
      <w:r>
        <w:rPr>
          <w:rFonts w:eastAsia="Calibri" w:cs="Arial"/>
          <w:b/>
          <w:bCs/>
          <w:lang w:eastAsia="en-US"/>
        </w:rPr>
        <w:t>S-101</w:t>
      </w:r>
      <w:r w:rsidR="00F10C0F" w:rsidRPr="0059349B">
        <w:rPr>
          <w:rFonts w:eastAsia="Calibri" w:cs="Arial"/>
          <w:b/>
          <w:bCs/>
          <w:lang w:eastAsia="en-US"/>
        </w:rPr>
        <w:t xml:space="preserve"> Attribute - Status </w:t>
      </w:r>
    </w:p>
    <w:tbl>
      <w:tblPr>
        <w:tblW w:w="6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0"/>
        <w:gridCol w:w="3648"/>
        <w:gridCol w:w="1458"/>
      </w:tblGrid>
      <w:tr w:rsidR="00F10C0F" w:rsidRPr="0059349B" w14:paraId="33819FE5" w14:textId="77777777" w:rsidTr="00F10C0F">
        <w:trPr>
          <w:trHeight w:val="464"/>
        </w:trPr>
        <w:tc>
          <w:tcPr>
            <w:tcW w:w="4928" w:type="dxa"/>
            <w:gridSpan w:val="2"/>
            <w:shd w:val="clear" w:color="auto" w:fill="D9D9D9"/>
          </w:tcPr>
          <w:p w14:paraId="7A9FEB07"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ENC Input </w:t>
            </w:r>
          </w:p>
        </w:tc>
        <w:tc>
          <w:tcPr>
            <w:tcW w:w="1458" w:type="dxa"/>
            <w:shd w:val="clear" w:color="auto" w:fill="D9D9D9"/>
          </w:tcPr>
          <w:p w14:paraId="6408751C" w14:textId="77777777" w:rsidR="00F10C0F" w:rsidRPr="0059349B" w:rsidRDefault="00F10C0F" w:rsidP="00F10C0F">
            <w:pPr>
              <w:contextualSpacing/>
              <w:rPr>
                <w:rFonts w:eastAsia="Calibri" w:cs="Arial"/>
                <w:lang w:eastAsia="en-US"/>
              </w:rPr>
            </w:pPr>
            <w:r w:rsidRPr="0059349B">
              <w:rPr>
                <w:rFonts w:eastAsia="Calibri" w:cs="Arial"/>
                <w:lang w:eastAsia="en-US"/>
              </w:rPr>
              <w:t>ECDIS Output</w:t>
            </w:r>
          </w:p>
        </w:tc>
      </w:tr>
      <w:tr w:rsidR="00F10C0F" w:rsidRPr="0059349B" w14:paraId="0F8D9135" w14:textId="77777777" w:rsidTr="00F10C0F">
        <w:trPr>
          <w:trHeight w:val="680"/>
        </w:trPr>
        <w:tc>
          <w:tcPr>
            <w:tcW w:w="1280" w:type="dxa"/>
            <w:shd w:val="clear" w:color="auto" w:fill="D9D9D9"/>
          </w:tcPr>
          <w:p w14:paraId="0EDFDD2D" w14:textId="5C993E5B" w:rsidR="00F10C0F" w:rsidRPr="0059349B" w:rsidRDefault="005910DF" w:rsidP="00F10C0F">
            <w:pPr>
              <w:contextualSpacing/>
              <w:rPr>
                <w:rFonts w:eastAsia="Calibri" w:cs="Arial"/>
                <w:lang w:eastAsia="en-US"/>
              </w:rPr>
            </w:pPr>
            <w:r>
              <w:rPr>
                <w:rFonts w:eastAsia="Calibri" w:cs="Arial"/>
                <w:lang w:eastAsia="en-US"/>
              </w:rPr>
              <w:t xml:space="preserve">S-101 </w:t>
            </w:r>
            <w:r w:rsidR="00F10C0F" w:rsidRPr="0059349B">
              <w:rPr>
                <w:rFonts w:eastAsia="Calibri" w:cs="Arial"/>
                <w:lang w:eastAsia="en-US"/>
              </w:rPr>
              <w:t>Attribute Code ID</w:t>
            </w:r>
          </w:p>
        </w:tc>
        <w:tc>
          <w:tcPr>
            <w:tcW w:w="3648" w:type="dxa"/>
            <w:shd w:val="clear" w:color="auto" w:fill="D9D9D9"/>
          </w:tcPr>
          <w:p w14:paraId="3D34B7AD" w14:textId="3C0507D2" w:rsidR="00F10C0F" w:rsidRPr="0059349B" w:rsidRDefault="005910DF" w:rsidP="00F10C0F">
            <w:pPr>
              <w:contextualSpacing/>
              <w:rPr>
                <w:rFonts w:eastAsia="Calibri" w:cs="Arial"/>
                <w:lang w:eastAsia="en-US"/>
              </w:rPr>
            </w:pPr>
            <w:r>
              <w:rPr>
                <w:rFonts w:eastAsia="Calibri" w:cs="Arial"/>
                <w:lang w:eastAsia="en-US"/>
              </w:rPr>
              <w:t>S-101</w:t>
            </w:r>
            <w:r w:rsidR="00F10C0F" w:rsidRPr="0059349B">
              <w:rPr>
                <w:rFonts w:eastAsia="Calibri" w:cs="Arial"/>
                <w:lang w:eastAsia="en-US"/>
              </w:rPr>
              <w:t xml:space="preserve"> Status</w:t>
            </w:r>
          </w:p>
          <w:p w14:paraId="2A7747C2"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Attribute Value </w:t>
            </w:r>
          </w:p>
        </w:tc>
        <w:tc>
          <w:tcPr>
            <w:tcW w:w="1458" w:type="dxa"/>
            <w:shd w:val="clear" w:color="auto" w:fill="D9D9D9"/>
          </w:tcPr>
          <w:p w14:paraId="3D08A422" w14:textId="77777777" w:rsidR="00F10C0F" w:rsidRPr="0059349B" w:rsidRDefault="00F10C0F" w:rsidP="00F10C0F">
            <w:pPr>
              <w:contextualSpacing/>
              <w:rPr>
                <w:rFonts w:eastAsia="Calibri" w:cs="Arial"/>
                <w:lang w:eastAsia="en-US"/>
              </w:rPr>
            </w:pPr>
            <w:r w:rsidRPr="0059349B">
              <w:rPr>
                <w:rFonts w:eastAsia="Calibri" w:cs="Arial"/>
                <w:lang w:eastAsia="en-US"/>
              </w:rPr>
              <w:t>Abbreviation</w:t>
            </w:r>
          </w:p>
        </w:tc>
      </w:tr>
      <w:tr w:rsidR="00F10C0F" w:rsidRPr="0059349B" w14:paraId="08D83F06" w14:textId="77777777" w:rsidTr="00F10C0F">
        <w:trPr>
          <w:trHeight w:val="232"/>
        </w:trPr>
        <w:tc>
          <w:tcPr>
            <w:tcW w:w="1280" w:type="dxa"/>
          </w:tcPr>
          <w:p w14:paraId="45086476" w14:textId="77777777" w:rsidR="00F10C0F" w:rsidRPr="0059349B" w:rsidRDefault="00F10C0F" w:rsidP="00F10C0F">
            <w:pPr>
              <w:contextualSpacing/>
              <w:rPr>
                <w:rFonts w:eastAsia="Calibri" w:cs="Arial"/>
                <w:lang w:eastAsia="en-US"/>
              </w:rPr>
            </w:pPr>
            <w:r w:rsidRPr="0059349B">
              <w:rPr>
                <w:rFonts w:eastAsia="Calibri" w:cs="Arial"/>
                <w:lang w:eastAsia="en-US"/>
              </w:rPr>
              <w:t>2</w:t>
            </w:r>
          </w:p>
        </w:tc>
        <w:tc>
          <w:tcPr>
            <w:tcW w:w="3648" w:type="dxa"/>
          </w:tcPr>
          <w:p w14:paraId="6E02E445" w14:textId="77777777" w:rsidR="00F10C0F" w:rsidRPr="0059349B" w:rsidRDefault="00F10C0F" w:rsidP="00F10C0F">
            <w:pPr>
              <w:contextualSpacing/>
              <w:rPr>
                <w:rFonts w:eastAsia="Calibri" w:cs="Arial"/>
                <w:lang w:eastAsia="en-US"/>
              </w:rPr>
            </w:pPr>
            <w:r w:rsidRPr="0059349B">
              <w:rPr>
                <w:rFonts w:eastAsia="Calibri" w:cs="Arial"/>
                <w:lang w:eastAsia="en-US"/>
              </w:rPr>
              <w:t>occasional</w:t>
            </w:r>
          </w:p>
        </w:tc>
        <w:tc>
          <w:tcPr>
            <w:tcW w:w="1458" w:type="dxa"/>
          </w:tcPr>
          <w:p w14:paraId="7FFC305C"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occas</w:t>
            </w:r>
            <w:proofErr w:type="spellEnd"/>
          </w:p>
        </w:tc>
      </w:tr>
      <w:tr w:rsidR="00F10C0F" w:rsidRPr="0059349B" w14:paraId="3C995CD6" w14:textId="77777777" w:rsidTr="00F10C0F">
        <w:trPr>
          <w:trHeight w:val="224"/>
        </w:trPr>
        <w:tc>
          <w:tcPr>
            <w:tcW w:w="1280" w:type="dxa"/>
          </w:tcPr>
          <w:p w14:paraId="6AF6778F" w14:textId="77777777" w:rsidR="00F10C0F" w:rsidRPr="0059349B" w:rsidRDefault="00F10C0F" w:rsidP="00F10C0F">
            <w:pPr>
              <w:contextualSpacing/>
              <w:rPr>
                <w:rFonts w:eastAsia="Calibri" w:cs="Arial"/>
                <w:lang w:eastAsia="en-US"/>
              </w:rPr>
            </w:pPr>
            <w:r w:rsidRPr="0059349B">
              <w:rPr>
                <w:rFonts w:eastAsia="Calibri" w:cs="Arial"/>
                <w:lang w:eastAsia="en-US"/>
              </w:rPr>
              <w:t>7</w:t>
            </w:r>
          </w:p>
        </w:tc>
        <w:tc>
          <w:tcPr>
            <w:tcW w:w="3648" w:type="dxa"/>
          </w:tcPr>
          <w:p w14:paraId="0C559380" w14:textId="77777777" w:rsidR="00F10C0F" w:rsidRPr="0059349B" w:rsidRDefault="00F10C0F" w:rsidP="00F10C0F">
            <w:pPr>
              <w:contextualSpacing/>
              <w:rPr>
                <w:rFonts w:eastAsia="Calibri" w:cs="Arial"/>
                <w:lang w:eastAsia="en-US"/>
              </w:rPr>
            </w:pPr>
            <w:r w:rsidRPr="0059349B">
              <w:rPr>
                <w:rFonts w:eastAsia="Calibri" w:cs="Arial"/>
                <w:lang w:eastAsia="en-US"/>
              </w:rPr>
              <w:t>Temporary</w:t>
            </w:r>
          </w:p>
        </w:tc>
        <w:tc>
          <w:tcPr>
            <w:tcW w:w="1458" w:type="dxa"/>
          </w:tcPr>
          <w:p w14:paraId="4A08545D" w14:textId="77777777" w:rsidR="00F10C0F" w:rsidRPr="0059349B" w:rsidRDefault="00F10C0F" w:rsidP="00F10C0F">
            <w:pPr>
              <w:contextualSpacing/>
              <w:rPr>
                <w:rFonts w:eastAsia="Calibri" w:cs="Arial"/>
                <w:lang w:eastAsia="en-US"/>
              </w:rPr>
            </w:pPr>
            <w:r w:rsidRPr="0059349B">
              <w:rPr>
                <w:rFonts w:eastAsia="Calibri" w:cs="Arial"/>
                <w:lang w:eastAsia="en-US"/>
              </w:rPr>
              <w:t>temp</w:t>
            </w:r>
          </w:p>
        </w:tc>
      </w:tr>
      <w:tr w:rsidR="00F10C0F" w:rsidRPr="0059349B" w14:paraId="0D42D63B" w14:textId="77777777" w:rsidTr="00F10C0F">
        <w:trPr>
          <w:trHeight w:val="232"/>
        </w:trPr>
        <w:tc>
          <w:tcPr>
            <w:tcW w:w="1280" w:type="dxa"/>
          </w:tcPr>
          <w:p w14:paraId="628B4A8B" w14:textId="77777777" w:rsidR="00F10C0F" w:rsidRPr="0059349B" w:rsidRDefault="00F10C0F" w:rsidP="00F10C0F">
            <w:pPr>
              <w:contextualSpacing/>
              <w:rPr>
                <w:rFonts w:eastAsia="Calibri" w:cs="Arial"/>
                <w:lang w:eastAsia="en-US"/>
              </w:rPr>
            </w:pPr>
            <w:r w:rsidRPr="0059349B">
              <w:rPr>
                <w:rFonts w:eastAsia="Calibri" w:cs="Arial"/>
                <w:lang w:eastAsia="en-US"/>
              </w:rPr>
              <w:t>8</w:t>
            </w:r>
          </w:p>
        </w:tc>
        <w:tc>
          <w:tcPr>
            <w:tcW w:w="3648" w:type="dxa"/>
          </w:tcPr>
          <w:p w14:paraId="14B7974E" w14:textId="77777777" w:rsidR="00F10C0F" w:rsidRPr="0059349B" w:rsidRDefault="00F10C0F" w:rsidP="00F10C0F">
            <w:pPr>
              <w:contextualSpacing/>
              <w:rPr>
                <w:rFonts w:eastAsia="Calibri" w:cs="Arial"/>
                <w:lang w:eastAsia="en-US"/>
              </w:rPr>
            </w:pPr>
            <w:r w:rsidRPr="0059349B">
              <w:rPr>
                <w:rFonts w:eastAsia="Calibri" w:cs="Arial"/>
                <w:lang w:eastAsia="en-US"/>
              </w:rPr>
              <w:t>Private</w:t>
            </w:r>
          </w:p>
        </w:tc>
        <w:tc>
          <w:tcPr>
            <w:tcW w:w="1458" w:type="dxa"/>
          </w:tcPr>
          <w:p w14:paraId="623458E3"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priv</w:t>
            </w:r>
            <w:proofErr w:type="spellEnd"/>
          </w:p>
        </w:tc>
      </w:tr>
      <w:tr w:rsidR="00F10C0F" w:rsidRPr="0059349B" w14:paraId="123DCF03" w14:textId="77777777" w:rsidTr="00F10C0F">
        <w:trPr>
          <w:trHeight w:val="232"/>
        </w:trPr>
        <w:tc>
          <w:tcPr>
            <w:tcW w:w="1280" w:type="dxa"/>
          </w:tcPr>
          <w:p w14:paraId="58216023" w14:textId="77777777" w:rsidR="00F10C0F" w:rsidRPr="0059349B" w:rsidRDefault="00F10C0F" w:rsidP="00F10C0F">
            <w:pPr>
              <w:contextualSpacing/>
              <w:rPr>
                <w:rFonts w:eastAsia="Calibri" w:cs="Arial"/>
                <w:lang w:eastAsia="en-US"/>
              </w:rPr>
            </w:pPr>
            <w:r w:rsidRPr="0059349B">
              <w:rPr>
                <w:rFonts w:eastAsia="Calibri" w:cs="Arial"/>
                <w:lang w:eastAsia="en-US"/>
              </w:rPr>
              <w:t>11</w:t>
            </w:r>
          </w:p>
        </w:tc>
        <w:tc>
          <w:tcPr>
            <w:tcW w:w="3648" w:type="dxa"/>
          </w:tcPr>
          <w:p w14:paraId="1371FC3A" w14:textId="77777777" w:rsidR="00F10C0F" w:rsidRPr="0059349B" w:rsidRDefault="00F10C0F" w:rsidP="00F10C0F">
            <w:pPr>
              <w:contextualSpacing/>
              <w:rPr>
                <w:rFonts w:eastAsia="Calibri" w:cs="Arial"/>
                <w:lang w:eastAsia="en-US"/>
              </w:rPr>
            </w:pPr>
            <w:r w:rsidRPr="0059349B">
              <w:rPr>
                <w:rFonts w:eastAsia="Calibri" w:cs="Arial"/>
                <w:lang w:eastAsia="en-US"/>
              </w:rPr>
              <w:t>extinguished</w:t>
            </w:r>
          </w:p>
        </w:tc>
        <w:tc>
          <w:tcPr>
            <w:tcW w:w="1458" w:type="dxa"/>
          </w:tcPr>
          <w:p w14:paraId="16E60AEC"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exting</w:t>
            </w:r>
            <w:proofErr w:type="spellEnd"/>
          </w:p>
        </w:tc>
      </w:tr>
      <w:tr w:rsidR="00F10C0F" w:rsidRPr="0059349B" w14:paraId="04A675AF" w14:textId="77777777" w:rsidTr="00F10C0F">
        <w:trPr>
          <w:trHeight w:val="232"/>
        </w:trPr>
        <w:tc>
          <w:tcPr>
            <w:tcW w:w="1280" w:type="dxa"/>
          </w:tcPr>
          <w:p w14:paraId="683B604F" w14:textId="77777777" w:rsidR="00F10C0F" w:rsidRPr="0059349B" w:rsidRDefault="00F10C0F" w:rsidP="00F10C0F">
            <w:pPr>
              <w:contextualSpacing/>
              <w:rPr>
                <w:rFonts w:eastAsia="Calibri" w:cs="Arial"/>
                <w:lang w:eastAsia="en-US"/>
              </w:rPr>
            </w:pPr>
            <w:r w:rsidRPr="0059349B">
              <w:rPr>
                <w:rFonts w:eastAsia="Calibri" w:cs="Arial"/>
                <w:lang w:eastAsia="en-US"/>
              </w:rPr>
              <w:t>17</w:t>
            </w:r>
          </w:p>
        </w:tc>
        <w:tc>
          <w:tcPr>
            <w:tcW w:w="3648" w:type="dxa"/>
          </w:tcPr>
          <w:p w14:paraId="48EA95B5" w14:textId="77777777" w:rsidR="00F10C0F" w:rsidRPr="0059349B" w:rsidRDefault="00F10C0F" w:rsidP="00F10C0F">
            <w:pPr>
              <w:contextualSpacing/>
              <w:rPr>
                <w:rFonts w:eastAsia="Calibri" w:cs="Arial"/>
                <w:lang w:eastAsia="en-US"/>
              </w:rPr>
            </w:pPr>
            <w:r w:rsidRPr="0059349B">
              <w:rPr>
                <w:rFonts w:eastAsia="Calibri" w:cs="Arial"/>
                <w:lang w:eastAsia="en-GB"/>
              </w:rPr>
              <w:t>un-watched</w:t>
            </w:r>
          </w:p>
        </w:tc>
        <w:tc>
          <w:tcPr>
            <w:tcW w:w="1458" w:type="dxa"/>
          </w:tcPr>
          <w:p w14:paraId="6A7E26E1" w14:textId="77777777" w:rsidR="00F10C0F" w:rsidRPr="0059349B" w:rsidRDefault="00F10C0F" w:rsidP="00F10C0F">
            <w:pPr>
              <w:contextualSpacing/>
              <w:rPr>
                <w:rFonts w:eastAsia="Calibri" w:cs="Arial"/>
                <w:lang w:eastAsia="en-US"/>
              </w:rPr>
            </w:pPr>
            <w:r w:rsidRPr="0059349B">
              <w:rPr>
                <w:rFonts w:eastAsia="Calibri" w:cs="Arial"/>
                <w:lang w:eastAsia="en-US"/>
              </w:rPr>
              <w:t>U</w:t>
            </w:r>
          </w:p>
        </w:tc>
      </w:tr>
    </w:tbl>
    <w:p w14:paraId="00FD7C4A" w14:textId="77777777" w:rsidR="00F10C0F" w:rsidRPr="0059349B" w:rsidRDefault="00F10C0F" w:rsidP="00F10C0F">
      <w:pPr>
        <w:contextualSpacing/>
        <w:rPr>
          <w:rFonts w:eastAsia="Calibri" w:cs="Arial"/>
          <w:lang w:eastAsia="en-US"/>
        </w:rPr>
      </w:pPr>
    </w:p>
    <w:p w14:paraId="1795E1D3" w14:textId="77777777" w:rsidR="00F10C0F" w:rsidRPr="0059349B" w:rsidRDefault="00F10C0F" w:rsidP="00F10C0F">
      <w:pPr>
        <w:contextualSpacing/>
        <w:rPr>
          <w:rFonts w:eastAsia="Calibri" w:cs="Arial"/>
          <w:lang w:eastAsia="en-US"/>
        </w:rPr>
      </w:pPr>
    </w:p>
    <w:p w14:paraId="6C05254E" w14:textId="77777777" w:rsidR="00F10C0F" w:rsidRPr="0059349B" w:rsidRDefault="00F10C0F" w:rsidP="00F10C0F">
      <w:pPr>
        <w:contextualSpacing/>
        <w:rPr>
          <w:rFonts w:eastAsia="Calibri" w:cs="Arial"/>
          <w:b/>
          <w:bCs/>
          <w:lang w:eastAsia="en-US"/>
        </w:rPr>
      </w:pPr>
      <w:r w:rsidRPr="0059349B">
        <w:rPr>
          <w:rFonts w:eastAsia="Calibri" w:cs="Arial"/>
          <w:b/>
          <w:bCs/>
          <w:lang w:eastAsia="en-US"/>
        </w:rPr>
        <w:t>S-57 Attribute - Light Characteristic</w:t>
      </w:r>
    </w:p>
    <w:tbl>
      <w:tblPr>
        <w:tblW w:w="6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827"/>
        <w:gridCol w:w="1463"/>
      </w:tblGrid>
      <w:tr w:rsidR="00F10C0F" w:rsidRPr="0059349B" w14:paraId="59C1F96A" w14:textId="77777777" w:rsidTr="00F10C0F">
        <w:tc>
          <w:tcPr>
            <w:tcW w:w="4928" w:type="dxa"/>
            <w:gridSpan w:val="2"/>
            <w:shd w:val="clear" w:color="auto" w:fill="D9D9D9"/>
          </w:tcPr>
          <w:p w14:paraId="1C751BE2"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ENC Input </w:t>
            </w:r>
          </w:p>
        </w:tc>
        <w:tc>
          <w:tcPr>
            <w:tcW w:w="1463" w:type="dxa"/>
            <w:shd w:val="clear" w:color="auto" w:fill="D9D9D9"/>
          </w:tcPr>
          <w:p w14:paraId="53BB769B" w14:textId="77777777" w:rsidR="00F10C0F" w:rsidRPr="0059349B" w:rsidRDefault="00F10C0F" w:rsidP="00F10C0F">
            <w:pPr>
              <w:contextualSpacing/>
              <w:rPr>
                <w:rFonts w:eastAsia="Calibri" w:cs="Arial"/>
                <w:lang w:eastAsia="en-US"/>
              </w:rPr>
            </w:pPr>
            <w:r w:rsidRPr="0059349B">
              <w:rPr>
                <w:rFonts w:eastAsia="Calibri" w:cs="Arial"/>
                <w:lang w:eastAsia="en-US"/>
              </w:rPr>
              <w:t>ECDIS Output</w:t>
            </w:r>
          </w:p>
        </w:tc>
      </w:tr>
      <w:tr w:rsidR="00F10C0F" w:rsidRPr="0059349B" w14:paraId="1009A039" w14:textId="77777777" w:rsidTr="00F10C0F">
        <w:tc>
          <w:tcPr>
            <w:tcW w:w="1101" w:type="dxa"/>
            <w:shd w:val="clear" w:color="auto" w:fill="D9D9D9"/>
          </w:tcPr>
          <w:p w14:paraId="018A40F0" w14:textId="49900D30" w:rsidR="00F10C0F" w:rsidRPr="0059349B" w:rsidRDefault="005910DF" w:rsidP="00F10C0F">
            <w:pPr>
              <w:contextualSpacing/>
              <w:rPr>
                <w:rFonts w:eastAsia="Calibri" w:cs="Arial"/>
                <w:lang w:eastAsia="en-US"/>
              </w:rPr>
            </w:pPr>
            <w:r>
              <w:rPr>
                <w:rFonts w:eastAsia="Calibri" w:cs="Arial"/>
                <w:lang w:eastAsia="en-US"/>
              </w:rPr>
              <w:t>S-101</w:t>
            </w:r>
            <w:r w:rsidR="00F10C0F" w:rsidRPr="0059349B">
              <w:rPr>
                <w:rFonts w:eastAsia="Calibri" w:cs="Arial"/>
                <w:lang w:eastAsia="en-US"/>
              </w:rPr>
              <w:t xml:space="preserve"> Attribute Code ID</w:t>
            </w:r>
          </w:p>
        </w:tc>
        <w:tc>
          <w:tcPr>
            <w:tcW w:w="3827" w:type="dxa"/>
            <w:shd w:val="clear" w:color="auto" w:fill="D9D9D9"/>
          </w:tcPr>
          <w:p w14:paraId="2FE9DA1B" w14:textId="4E18CD63" w:rsidR="00F10C0F" w:rsidRPr="0059349B" w:rsidRDefault="005910DF" w:rsidP="00F10C0F">
            <w:pPr>
              <w:contextualSpacing/>
              <w:rPr>
                <w:rFonts w:eastAsia="Calibri" w:cs="Arial"/>
                <w:lang w:eastAsia="en-US"/>
              </w:rPr>
            </w:pPr>
            <w:r>
              <w:rPr>
                <w:rFonts w:eastAsia="Calibri" w:cs="Arial"/>
                <w:lang w:eastAsia="en-US"/>
              </w:rPr>
              <w:t>S-101</w:t>
            </w:r>
            <w:r w:rsidR="00F10C0F" w:rsidRPr="0059349B">
              <w:rPr>
                <w:rFonts w:eastAsia="Calibri" w:cs="Arial"/>
                <w:lang w:eastAsia="en-US"/>
              </w:rPr>
              <w:t xml:space="preserve"> Light Characteristic</w:t>
            </w:r>
          </w:p>
          <w:p w14:paraId="39610A03"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Attribute Value </w:t>
            </w:r>
          </w:p>
        </w:tc>
        <w:tc>
          <w:tcPr>
            <w:tcW w:w="1463" w:type="dxa"/>
            <w:shd w:val="clear" w:color="auto" w:fill="D9D9D9"/>
          </w:tcPr>
          <w:p w14:paraId="5AC9F004" w14:textId="77777777" w:rsidR="00F10C0F" w:rsidRPr="0059349B" w:rsidRDefault="00F10C0F" w:rsidP="00F10C0F">
            <w:pPr>
              <w:contextualSpacing/>
              <w:rPr>
                <w:rFonts w:eastAsia="Calibri" w:cs="Arial"/>
                <w:lang w:eastAsia="en-US"/>
              </w:rPr>
            </w:pPr>
            <w:r w:rsidRPr="0059349B">
              <w:rPr>
                <w:rFonts w:eastAsia="Calibri" w:cs="Arial"/>
                <w:lang w:eastAsia="en-US"/>
              </w:rPr>
              <w:t>Abbreviation</w:t>
            </w:r>
          </w:p>
        </w:tc>
      </w:tr>
      <w:tr w:rsidR="00F10C0F" w:rsidRPr="0059349B" w14:paraId="20034DCD" w14:textId="77777777" w:rsidTr="00F10C0F">
        <w:tc>
          <w:tcPr>
            <w:tcW w:w="1101" w:type="dxa"/>
          </w:tcPr>
          <w:p w14:paraId="5C546B38" w14:textId="77777777" w:rsidR="00F10C0F" w:rsidRPr="0059349B" w:rsidRDefault="00F10C0F" w:rsidP="00F10C0F">
            <w:pPr>
              <w:contextualSpacing/>
              <w:rPr>
                <w:rFonts w:eastAsia="Calibri" w:cs="Arial"/>
                <w:lang w:eastAsia="en-US"/>
              </w:rPr>
            </w:pPr>
            <w:r w:rsidRPr="0059349B">
              <w:rPr>
                <w:rFonts w:eastAsia="Calibri" w:cs="Arial"/>
                <w:lang w:eastAsia="en-US"/>
              </w:rPr>
              <w:t>1</w:t>
            </w:r>
          </w:p>
        </w:tc>
        <w:tc>
          <w:tcPr>
            <w:tcW w:w="3827" w:type="dxa"/>
          </w:tcPr>
          <w:p w14:paraId="2DA22C3F" w14:textId="77777777" w:rsidR="00F10C0F" w:rsidRPr="0059349B" w:rsidRDefault="00F10C0F" w:rsidP="00F10C0F">
            <w:pPr>
              <w:contextualSpacing/>
              <w:rPr>
                <w:rFonts w:eastAsia="Calibri" w:cs="Arial"/>
                <w:lang w:eastAsia="en-US"/>
              </w:rPr>
            </w:pPr>
            <w:r w:rsidRPr="0059349B">
              <w:rPr>
                <w:rFonts w:eastAsia="Calibri" w:cs="Arial"/>
                <w:lang w:eastAsia="en-US"/>
              </w:rPr>
              <w:t>Fixed</w:t>
            </w:r>
          </w:p>
        </w:tc>
        <w:tc>
          <w:tcPr>
            <w:tcW w:w="1463" w:type="dxa"/>
          </w:tcPr>
          <w:p w14:paraId="41882BC0" w14:textId="77777777" w:rsidR="00F10C0F" w:rsidRPr="0059349B" w:rsidRDefault="00F10C0F" w:rsidP="00F10C0F">
            <w:pPr>
              <w:contextualSpacing/>
              <w:rPr>
                <w:rFonts w:eastAsia="Calibri" w:cs="Arial"/>
                <w:lang w:eastAsia="en-US"/>
              </w:rPr>
            </w:pPr>
            <w:r w:rsidRPr="0059349B">
              <w:rPr>
                <w:rFonts w:eastAsia="Calibri" w:cs="Arial"/>
                <w:lang w:eastAsia="en-US"/>
              </w:rPr>
              <w:t>F</w:t>
            </w:r>
          </w:p>
        </w:tc>
      </w:tr>
      <w:tr w:rsidR="00F10C0F" w:rsidRPr="0059349B" w14:paraId="1913F0F5" w14:textId="77777777" w:rsidTr="00F10C0F">
        <w:tc>
          <w:tcPr>
            <w:tcW w:w="1101" w:type="dxa"/>
          </w:tcPr>
          <w:p w14:paraId="39CC7E46" w14:textId="77777777" w:rsidR="00F10C0F" w:rsidRPr="0059349B" w:rsidRDefault="00F10C0F" w:rsidP="00F10C0F">
            <w:pPr>
              <w:contextualSpacing/>
              <w:rPr>
                <w:rFonts w:eastAsia="Calibri" w:cs="Arial"/>
                <w:lang w:eastAsia="en-US"/>
              </w:rPr>
            </w:pPr>
            <w:r w:rsidRPr="0059349B">
              <w:rPr>
                <w:rFonts w:eastAsia="Calibri" w:cs="Arial"/>
                <w:lang w:eastAsia="en-US"/>
              </w:rPr>
              <w:t>2</w:t>
            </w:r>
          </w:p>
        </w:tc>
        <w:tc>
          <w:tcPr>
            <w:tcW w:w="3827" w:type="dxa"/>
          </w:tcPr>
          <w:p w14:paraId="7515243C" w14:textId="77777777" w:rsidR="00F10C0F" w:rsidRPr="0059349B" w:rsidRDefault="00F10C0F" w:rsidP="00F10C0F">
            <w:pPr>
              <w:contextualSpacing/>
              <w:rPr>
                <w:rFonts w:eastAsia="Calibri" w:cs="Arial"/>
                <w:lang w:eastAsia="en-US"/>
              </w:rPr>
            </w:pPr>
            <w:r w:rsidRPr="0059349B">
              <w:rPr>
                <w:rFonts w:eastAsia="Calibri" w:cs="Arial"/>
                <w:lang w:eastAsia="en-US"/>
              </w:rPr>
              <w:t>Flashing</w:t>
            </w:r>
          </w:p>
        </w:tc>
        <w:tc>
          <w:tcPr>
            <w:tcW w:w="1463" w:type="dxa"/>
          </w:tcPr>
          <w:p w14:paraId="471C05B6"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Fl</w:t>
            </w:r>
            <w:proofErr w:type="spellEnd"/>
          </w:p>
        </w:tc>
      </w:tr>
      <w:tr w:rsidR="00F10C0F" w:rsidRPr="0059349B" w14:paraId="30AE99B8" w14:textId="77777777" w:rsidTr="00F10C0F">
        <w:tc>
          <w:tcPr>
            <w:tcW w:w="1101" w:type="dxa"/>
          </w:tcPr>
          <w:p w14:paraId="2D0FB8AD" w14:textId="77777777" w:rsidR="00F10C0F" w:rsidRPr="0059349B" w:rsidRDefault="00F10C0F" w:rsidP="00F10C0F">
            <w:pPr>
              <w:contextualSpacing/>
              <w:rPr>
                <w:rFonts w:eastAsia="Calibri" w:cs="Arial"/>
                <w:lang w:eastAsia="en-US"/>
              </w:rPr>
            </w:pPr>
            <w:r w:rsidRPr="0059349B">
              <w:rPr>
                <w:rFonts w:eastAsia="Calibri" w:cs="Arial"/>
                <w:lang w:eastAsia="en-US"/>
              </w:rPr>
              <w:t>3</w:t>
            </w:r>
          </w:p>
        </w:tc>
        <w:tc>
          <w:tcPr>
            <w:tcW w:w="3827" w:type="dxa"/>
          </w:tcPr>
          <w:p w14:paraId="4F2C9E3D" w14:textId="77777777" w:rsidR="00F10C0F" w:rsidRPr="0059349B" w:rsidRDefault="00F10C0F" w:rsidP="00F10C0F">
            <w:pPr>
              <w:contextualSpacing/>
              <w:rPr>
                <w:rFonts w:eastAsia="Calibri" w:cs="Arial"/>
                <w:lang w:eastAsia="en-US"/>
              </w:rPr>
            </w:pPr>
            <w:r w:rsidRPr="0059349B">
              <w:rPr>
                <w:rFonts w:eastAsia="Calibri" w:cs="Arial"/>
                <w:lang w:eastAsia="en-US"/>
              </w:rPr>
              <w:t>long-flashing</w:t>
            </w:r>
          </w:p>
        </w:tc>
        <w:tc>
          <w:tcPr>
            <w:tcW w:w="1463" w:type="dxa"/>
          </w:tcPr>
          <w:p w14:paraId="7DBF5862"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LFl</w:t>
            </w:r>
            <w:proofErr w:type="spellEnd"/>
          </w:p>
        </w:tc>
      </w:tr>
      <w:tr w:rsidR="00F10C0F" w:rsidRPr="0059349B" w14:paraId="7A5D56B5" w14:textId="77777777" w:rsidTr="00F10C0F">
        <w:tc>
          <w:tcPr>
            <w:tcW w:w="1101" w:type="dxa"/>
          </w:tcPr>
          <w:p w14:paraId="354BF3E6" w14:textId="77777777" w:rsidR="00F10C0F" w:rsidRPr="0059349B" w:rsidRDefault="00F10C0F" w:rsidP="00F10C0F">
            <w:pPr>
              <w:contextualSpacing/>
              <w:rPr>
                <w:rFonts w:eastAsia="Calibri" w:cs="Arial"/>
                <w:lang w:eastAsia="en-US"/>
              </w:rPr>
            </w:pPr>
            <w:r w:rsidRPr="0059349B">
              <w:rPr>
                <w:rFonts w:eastAsia="Calibri" w:cs="Arial"/>
                <w:lang w:eastAsia="en-US"/>
              </w:rPr>
              <w:t>4</w:t>
            </w:r>
          </w:p>
        </w:tc>
        <w:tc>
          <w:tcPr>
            <w:tcW w:w="3827" w:type="dxa"/>
          </w:tcPr>
          <w:p w14:paraId="3DD8800B" w14:textId="77777777" w:rsidR="00F10C0F" w:rsidRPr="0059349B" w:rsidRDefault="00F10C0F" w:rsidP="00F10C0F">
            <w:pPr>
              <w:contextualSpacing/>
              <w:rPr>
                <w:rFonts w:eastAsia="Calibri" w:cs="Arial"/>
                <w:lang w:eastAsia="en-US"/>
              </w:rPr>
            </w:pPr>
            <w:r w:rsidRPr="0059349B">
              <w:rPr>
                <w:rFonts w:eastAsia="Calibri" w:cs="Arial"/>
                <w:lang w:eastAsia="en-US"/>
              </w:rPr>
              <w:t>quick-flashing</w:t>
            </w:r>
          </w:p>
        </w:tc>
        <w:tc>
          <w:tcPr>
            <w:tcW w:w="1463" w:type="dxa"/>
          </w:tcPr>
          <w:p w14:paraId="35B4F665" w14:textId="77777777" w:rsidR="00F10C0F" w:rsidRPr="0059349B" w:rsidRDefault="00F10C0F" w:rsidP="00F10C0F">
            <w:pPr>
              <w:contextualSpacing/>
              <w:rPr>
                <w:rFonts w:eastAsia="Calibri" w:cs="Arial"/>
                <w:lang w:eastAsia="en-US"/>
              </w:rPr>
            </w:pPr>
            <w:r w:rsidRPr="0059349B">
              <w:rPr>
                <w:rFonts w:eastAsia="Calibri" w:cs="Arial"/>
                <w:lang w:eastAsia="en-US"/>
              </w:rPr>
              <w:t>Q</w:t>
            </w:r>
          </w:p>
        </w:tc>
      </w:tr>
      <w:tr w:rsidR="00F10C0F" w:rsidRPr="0059349B" w14:paraId="073371CE" w14:textId="77777777" w:rsidTr="00F10C0F">
        <w:tc>
          <w:tcPr>
            <w:tcW w:w="1101" w:type="dxa"/>
          </w:tcPr>
          <w:p w14:paraId="69D44BAC" w14:textId="77777777" w:rsidR="00F10C0F" w:rsidRPr="0059349B" w:rsidRDefault="00F10C0F" w:rsidP="00F10C0F">
            <w:pPr>
              <w:contextualSpacing/>
              <w:rPr>
                <w:rFonts w:eastAsia="Calibri" w:cs="Arial"/>
                <w:lang w:eastAsia="en-US"/>
              </w:rPr>
            </w:pPr>
            <w:r w:rsidRPr="0059349B">
              <w:rPr>
                <w:rFonts w:eastAsia="Calibri" w:cs="Arial"/>
                <w:lang w:eastAsia="en-US"/>
              </w:rPr>
              <w:t>5</w:t>
            </w:r>
          </w:p>
        </w:tc>
        <w:tc>
          <w:tcPr>
            <w:tcW w:w="3827" w:type="dxa"/>
          </w:tcPr>
          <w:p w14:paraId="1067F14F" w14:textId="77777777" w:rsidR="00F10C0F" w:rsidRPr="0059349B" w:rsidRDefault="00F10C0F" w:rsidP="00F10C0F">
            <w:pPr>
              <w:contextualSpacing/>
              <w:rPr>
                <w:rFonts w:eastAsia="Calibri" w:cs="Arial"/>
                <w:lang w:eastAsia="en-US"/>
              </w:rPr>
            </w:pPr>
            <w:r w:rsidRPr="0059349B">
              <w:rPr>
                <w:rFonts w:eastAsia="Calibri" w:cs="Arial"/>
                <w:lang w:eastAsia="en-US"/>
              </w:rPr>
              <w:t>very quick-flashing</w:t>
            </w:r>
          </w:p>
        </w:tc>
        <w:tc>
          <w:tcPr>
            <w:tcW w:w="1463" w:type="dxa"/>
          </w:tcPr>
          <w:p w14:paraId="7EA125C8" w14:textId="77777777" w:rsidR="00F10C0F" w:rsidRPr="0059349B" w:rsidRDefault="00F10C0F" w:rsidP="00F10C0F">
            <w:pPr>
              <w:contextualSpacing/>
              <w:rPr>
                <w:rFonts w:eastAsia="Calibri" w:cs="Arial"/>
                <w:lang w:eastAsia="en-US"/>
              </w:rPr>
            </w:pPr>
            <w:r w:rsidRPr="0059349B">
              <w:rPr>
                <w:rFonts w:eastAsia="Calibri" w:cs="Arial"/>
                <w:lang w:eastAsia="en-US"/>
              </w:rPr>
              <w:t>VQ</w:t>
            </w:r>
          </w:p>
        </w:tc>
      </w:tr>
      <w:tr w:rsidR="00F10C0F" w:rsidRPr="0059349B" w14:paraId="3C4ABCA0" w14:textId="77777777" w:rsidTr="00F10C0F">
        <w:tc>
          <w:tcPr>
            <w:tcW w:w="1101" w:type="dxa"/>
          </w:tcPr>
          <w:p w14:paraId="5BA1A0F5" w14:textId="77777777" w:rsidR="00F10C0F" w:rsidRPr="0059349B" w:rsidRDefault="00F10C0F" w:rsidP="00F10C0F">
            <w:pPr>
              <w:contextualSpacing/>
              <w:rPr>
                <w:rFonts w:eastAsia="Calibri" w:cs="Arial"/>
                <w:lang w:eastAsia="en-US"/>
              </w:rPr>
            </w:pPr>
            <w:r w:rsidRPr="0059349B">
              <w:rPr>
                <w:rFonts w:eastAsia="Calibri" w:cs="Arial"/>
                <w:lang w:eastAsia="en-US"/>
              </w:rPr>
              <w:t>6</w:t>
            </w:r>
          </w:p>
        </w:tc>
        <w:tc>
          <w:tcPr>
            <w:tcW w:w="3827" w:type="dxa"/>
          </w:tcPr>
          <w:p w14:paraId="62A8CEE3"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ultra quick</w:t>
            </w:r>
            <w:proofErr w:type="spellEnd"/>
            <w:r w:rsidRPr="0059349B">
              <w:rPr>
                <w:rFonts w:eastAsia="Calibri" w:cs="Arial"/>
                <w:lang w:eastAsia="en-US"/>
              </w:rPr>
              <w:t>-flashing</w:t>
            </w:r>
          </w:p>
        </w:tc>
        <w:tc>
          <w:tcPr>
            <w:tcW w:w="1463" w:type="dxa"/>
          </w:tcPr>
          <w:p w14:paraId="0115CC49" w14:textId="77777777" w:rsidR="00F10C0F" w:rsidRPr="0059349B" w:rsidRDefault="00F10C0F" w:rsidP="00F10C0F">
            <w:pPr>
              <w:contextualSpacing/>
              <w:rPr>
                <w:rFonts w:eastAsia="Calibri" w:cs="Arial"/>
                <w:lang w:eastAsia="en-US"/>
              </w:rPr>
            </w:pPr>
            <w:r w:rsidRPr="0059349B">
              <w:rPr>
                <w:rFonts w:eastAsia="Calibri" w:cs="Arial"/>
                <w:lang w:eastAsia="en-US"/>
              </w:rPr>
              <w:t>UQ</w:t>
            </w:r>
          </w:p>
        </w:tc>
      </w:tr>
      <w:tr w:rsidR="00F10C0F" w:rsidRPr="0059349B" w14:paraId="11CA148D" w14:textId="77777777" w:rsidTr="00F10C0F">
        <w:tc>
          <w:tcPr>
            <w:tcW w:w="1101" w:type="dxa"/>
          </w:tcPr>
          <w:p w14:paraId="1A331122" w14:textId="77777777" w:rsidR="00F10C0F" w:rsidRPr="0059349B" w:rsidRDefault="00F10C0F" w:rsidP="00F10C0F">
            <w:pPr>
              <w:contextualSpacing/>
              <w:rPr>
                <w:rFonts w:eastAsia="Calibri" w:cs="Arial"/>
                <w:lang w:eastAsia="en-US"/>
              </w:rPr>
            </w:pPr>
            <w:r w:rsidRPr="0059349B">
              <w:rPr>
                <w:rFonts w:eastAsia="Calibri" w:cs="Arial"/>
                <w:lang w:eastAsia="en-US"/>
              </w:rPr>
              <w:t>7</w:t>
            </w:r>
          </w:p>
        </w:tc>
        <w:tc>
          <w:tcPr>
            <w:tcW w:w="3827" w:type="dxa"/>
          </w:tcPr>
          <w:p w14:paraId="3424FD79"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Isophased</w:t>
            </w:r>
            <w:proofErr w:type="spellEnd"/>
          </w:p>
        </w:tc>
        <w:tc>
          <w:tcPr>
            <w:tcW w:w="1463" w:type="dxa"/>
          </w:tcPr>
          <w:p w14:paraId="0A1CE6AC"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Iso</w:t>
            </w:r>
            <w:proofErr w:type="spellEnd"/>
          </w:p>
        </w:tc>
      </w:tr>
      <w:tr w:rsidR="00F10C0F" w:rsidRPr="0059349B" w14:paraId="52C61E86" w14:textId="77777777" w:rsidTr="00F10C0F">
        <w:tc>
          <w:tcPr>
            <w:tcW w:w="1101" w:type="dxa"/>
          </w:tcPr>
          <w:p w14:paraId="10832451" w14:textId="77777777" w:rsidR="00F10C0F" w:rsidRPr="0059349B" w:rsidRDefault="00F10C0F" w:rsidP="00F10C0F">
            <w:pPr>
              <w:contextualSpacing/>
              <w:rPr>
                <w:rFonts w:eastAsia="Calibri" w:cs="Arial"/>
                <w:lang w:eastAsia="en-US"/>
              </w:rPr>
            </w:pPr>
            <w:r w:rsidRPr="0059349B">
              <w:rPr>
                <w:rFonts w:eastAsia="Calibri" w:cs="Arial"/>
                <w:lang w:eastAsia="en-US"/>
              </w:rPr>
              <w:t>8</w:t>
            </w:r>
          </w:p>
        </w:tc>
        <w:tc>
          <w:tcPr>
            <w:tcW w:w="3827" w:type="dxa"/>
          </w:tcPr>
          <w:p w14:paraId="1214E8A8" w14:textId="77777777" w:rsidR="00F10C0F" w:rsidRPr="0059349B" w:rsidRDefault="00F10C0F" w:rsidP="00F10C0F">
            <w:pPr>
              <w:contextualSpacing/>
              <w:rPr>
                <w:rFonts w:eastAsia="Calibri" w:cs="Arial"/>
                <w:lang w:eastAsia="en-US"/>
              </w:rPr>
            </w:pPr>
            <w:r w:rsidRPr="0059349B">
              <w:rPr>
                <w:rFonts w:eastAsia="Calibri" w:cs="Arial"/>
                <w:lang w:eastAsia="en-US"/>
              </w:rPr>
              <w:t>Occulting</w:t>
            </w:r>
          </w:p>
        </w:tc>
        <w:tc>
          <w:tcPr>
            <w:tcW w:w="1463" w:type="dxa"/>
          </w:tcPr>
          <w:p w14:paraId="472E3578"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Oc</w:t>
            </w:r>
            <w:proofErr w:type="spellEnd"/>
          </w:p>
        </w:tc>
      </w:tr>
      <w:tr w:rsidR="00F10C0F" w:rsidRPr="0059349B" w14:paraId="204E242C" w14:textId="77777777" w:rsidTr="00F10C0F">
        <w:tc>
          <w:tcPr>
            <w:tcW w:w="1101" w:type="dxa"/>
          </w:tcPr>
          <w:p w14:paraId="158DE408" w14:textId="77777777" w:rsidR="00F10C0F" w:rsidRPr="0059349B" w:rsidRDefault="00F10C0F" w:rsidP="00F10C0F">
            <w:pPr>
              <w:contextualSpacing/>
              <w:rPr>
                <w:rFonts w:eastAsia="Calibri" w:cs="Arial"/>
                <w:lang w:eastAsia="en-US"/>
              </w:rPr>
            </w:pPr>
            <w:r w:rsidRPr="0059349B">
              <w:rPr>
                <w:rFonts w:eastAsia="Calibri" w:cs="Arial"/>
                <w:lang w:eastAsia="en-US"/>
              </w:rPr>
              <w:t>9</w:t>
            </w:r>
          </w:p>
        </w:tc>
        <w:tc>
          <w:tcPr>
            <w:tcW w:w="3827" w:type="dxa"/>
          </w:tcPr>
          <w:p w14:paraId="7F71C937" w14:textId="77777777" w:rsidR="00F10C0F" w:rsidRPr="0059349B" w:rsidRDefault="00F10C0F" w:rsidP="00F10C0F">
            <w:pPr>
              <w:contextualSpacing/>
              <w:rPr>
                <w:rFonts w:eastAsia="Calibri" w:cs="Arial"/>
                <w:lang w:eastAsia="en-US"/>
              </w:rPr>
            </w:pPr>
            <w:r w:rsidRPr="0059349B">
              <w:rPr>
                <w:rFonts w:eastAsia="Calibri" w:cs="Arial"/>
                <w:lang w:eastAsia="en-US"/>
              </w:rPr>
              <w:t>interrupted quick-flashing</w:t>
            </w:r>
          </w:p>
        </w:tc>
        <w:tc>
          <w:tcPr>
            <w:tcW w:w="1463" w:type="dxa"/>
          </w:tcPr>
          <w:p w14:paraId="4B4139AB" w14:textId="77777777" w:rsidR="00F10C0F" w:rsidRPr="0059349B" w:rsidRDefault="00F10C0F" w:rsidP="00F10C0F">
            <w:pPr>
              <w:contextualSpacing/>
              <w:rPr>
                <w:rFonts w:eastAsia="Calibri" w:cs="Arial"/>
                <w:lang w:eastAsia="en-US"/>
              </w:rPr>
            </w:pPr>
            <w:r w:rsidRPr="0059349B">
              <w:rPr>
                <w:rFonts w:eastAsia="Calibri" w:cs="Arial"/>
                <w:lang w:eastAsia="en-US"/>
              </w:rPr>
              <w:t>IQ</w:t>
            </w:r>
          </w:p>
        </w:tc>
      </w:tr>
      <w:tr w:rsidR="00F10C0F" w:rsidRPr="0059349B" w14:paraId="24575A45" w14:textId="77777777" w:rsidTr="00F10C0F">
        <w:tc>
          <w:tcPr>
            <w:tcW w:w="1101" w:type="dxa"/>
          </w:tcPr>
          <w:p w14:paraId="70CE77A9" w14:textId="77777777" w:rsidR="00F10C0F" w:rsidRPr="0059349B" w:rsidRDefault="00F10C0F" w:rsidP="00F10C0F">
            <w:pPr>
              <w:contextualSpacing/>
              <w:rPr>
                <w:rFonts w:eastAsia="Calibri" w:cs="Arial"/>
                <w:lang w:eastAsia="en-US"/>
              </w:rPr>
            </w:pPr>
            <w:r w:rsidRPr="0059349B">
              <w:rPr>
                <w:rFonts w:eastAsia="Calibri" w:cs="Arial"/>
                <w:lang w:eastAsia="en-US"/>
              </w:rPr>
              <w:t>10</w:t>
            </w:r>
          </w:p>
        </w:tc>
        <w:tc>
          <w:tcPr>
            <w:tcW w:w="3827" w:type="dxa"/>
          </w:tcPr>
          <w:p w14:paraId="3BD179C4" w14:textId="77777777" w:rsidR="00F10C0F" w:rsidRPr="0059349B" w:rsidRDefault="00F10C0F" w:rsidP="00F10C0F">
            <w:pPr>
              <w:contextualSpacing/>
              <w:rPr>
                <w:rFonts w:eastAsia="Calibri" w:cs="Arial"/>
                <w:lang w:eastAsia="en-US"/>
              </w:rPr>
            </w:pPr>
            <w:r w:rsidRPr="0059349B">
              <w:rPr>
                <w:rFonts w:eastAsia="Calibri" w:cs="Arial"/>
                <w:lang w:eastAsia="en-US"/>
              </w:rPr>
              <w:t>interrupted very quick-flashing</w:t>
            </w:r>
          </w:p>
        </w:tc>
        <w:tc>
          <w:tcPr>
            <w:tcW w:w="1463" w:type="dxa"/>
          </w:tcPr>
          <w:p w14:paraId="6E393947" w14:textId="77777777" w:rsidR="00F10C0F" w:rsidRPr="0059349B" w:rsidRDefault="00F10C0F" w:rsidP="00F10C0F">
            <w:pPr>
              <w:contextualSpacing/>
              <w:rPr>
                <w:rFonts w:eastAsia="Calibri" w:cs="Arial"/>
                <w:lang w:eastAsia="en-US"/>
              </w:rPr>
            </w:pPr>
            <w:r w:rsidRPr="0059349B">
              <w:rPr>
                <w:rFonts w:eastAsia="Calibri" w:cs="Arial"/>
                <w:lang w:eastAsia="en-US"/>
              </w:rPr>
              <w:t>IVQ</w:t>
            </w:r>
          </w:p>
        </w:tc>
      </w:tr>
      <w:tr w:rsidR="00F10C0F" w:rsidRPr="0059349B" w14:paraId="6880DD27" w14:textId="77777777" w:rsidTr="00F10C0F">
        <w:tc>
          <w:tcPr>
            <w:tcW w:w="1101" w:type="dxa"/>
          </w:tcPr>
          <w:p w14:paraId="462EDE1C" w14:textId="77777777" w:rsidR="00F10C0F" w:rsidRPr="0059349B" w:rsidRDefault="00F10C0F" w:rsidP="00F10C0F">
            <w:pPr>
              <w:contextualSpacing/>
              <w:rPr>
                <w:rFonts w:eastAsia="Calibri" w:cs="Arial"/>
                <w:lang w:eastAsia="en-US"/>
              </w:rPr>
            </w:pPr>
            <w:r w:rsidRPr="0059349B">
              <w:rPr>
                <w:rFonts w:eastAsia="Calibri" w:cs="Arial"/>
                <w:lang w:eastAsia="en-US"/>
              </w:rPr>
              <w:t>11</w:t>
            </w:r>
          </w:p>
        </w:tc>
        <w:tc>
          <w:tcPr>
            <w:tcW w:w="3827" w:type="dxa"/>
          </w:tcPr>
          <w:p w14:paraId="0F0BB83C"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interrupted </w:t>
            </w:r>
            <w:proofErr w:type="spellStart"/>
            <w:r w:rsidRPr="0059349B">
              <w:rPr>
                <w:rFonts w:eastAsia="Calibri" w:cs="Arial"/>
                <w:lang w:eastAsia="en-US"/>
              </w:rPr>
              <w:t>ultra quick</w:t>
            </w:r>
            <w:proofErr w:type="spellEnd"/>
            <w:r w:rsidRPr="0059349B">
              <w:rPr>
                <w:rFonts w:eastAsia="Calibri" w:cs="Arial"/>
                <w:lang w:eastAsia="en-US"/>
              </w:rPr>
              <w:t>-flashing</w:t>
            </w:r>
          </w:p>
        </w:tc>
        <w:tc>
          <w:tcPr>
            <w:tcW w:w="1463" w:type="dxa"/>
          </w:tcPr>
          <w:p w14:paraId="4FA78407" w14:textId="77777777" w:rsidR="00F10C0F" w:rsidRPr="0059349B" w:rsidRDefault="00F10C0F" w:rsidP="00F10C0F">
            <w:pPr>
              <w:contextualSpacing/>
              <w:rPr>
                <w:rFonts w:eastAsia="Calibri" w:cs="Arial"/>
                <w:lang w:eastAsia="en-US"/>
              </w:rPr>
            </w:pPr>
            <w:r w:rsidRPr="0059349B">
              <w:rPr>
                <w:rFonts w:eastAsia="Calibri" w:cs="Arial"/>
                <w:lang w:eastAsia="en-US"/>
              </w:rPr>
              <w:t>IUQ</w:t>
            </w:r>
          </w:p>
        </w:tc>
      </w:tr>
      <w:tr w:rsidR="00F10C0F" w:rsidRPr="0059349B" w14:paraId="6BE3275B" w14:textId="77777777" w:rsidTr="00F10C0F">
        <w:tc>
          <w:tcPr>
            <w:tcW w:w="1101" w:type="dxa"/>
          </w:tcPr>
          <w:p w14:paraId="32B10E7D" w14:textId="77777777" w:rsidR="00F10C0F" w:rsidRPr="0059349B" w:rsidRDefault="00F10C0F" w:rsidP="00F10C0F">
            <w:pPr>
              <w:contextualSpacing/>
              <w:rPr>
                <w:rFonts w:eastAsia="Calibri" w:cs="Arial"/>
                <w:lang w:eastAsia="en-US"/>
              </w:rPr>
            </w:pPr>
            <w:r w:rsidRPr="0059349B">
              <w:rPr>
                <w:rFonts w:eastAsia="Calibri" w:cs="Arial"/>
                <w:lang w:eastAsia="en-US"/>
              </w:rPr>
              <w:t>12</w:t>
            </w:r>
          </w:p>
        </w:tc>
        <w:tc>
          <w:tcPr>
            <w:tcW w:w="3827" w:type="dxa"/>
          </w:tcPr>
          <w:p w14:paraId="4D85ABC6" w14:textId="77777777" w:rsidR="00F10C0F" w:rsidRPr="0059349B" w:rsidRDefault="00F10C0F" w:rsidP="00F10C0F">
            <w:pPr>
              <w:contextualSpacing/>
              <w:rPr>
                <w:rFonts w:eastAsia="Calibri" w:cs="Arial"/>
                <w:lang w:eastAsia="en-US"/>
              </w:rPr>
            </w:pPr>
            <w:r w:rsidRPr="0059349B">
              <w:rPr>
                <w:rFonts w:eastAsia="Calibri" w:cs="Arial"/>
                <w:lang w:eastAsia="en-US"/>
              </w:rPr>
              <w:t>Morse</w:t>
            </w:r>
          </w:p>
        </w:tc>
        <w:tc>
          <w:tcPr>
            <w:tcW w:w="1463" w:type="dxa"/>
          </w:tcPr>
          <w:p w14:paraId="1C1BA705" w14:textId="77777777" w:rsidR="00F10C0F" w:rsidRPr="0059349B" w:rsidRDefault="00F10C0F" w:rsidP="00F10C0F">
            <w:pPr>
              <w:contextualSpacing/>
              <w:rPr>
                <w:rFonts w:eastAsia="Calibri" w:cs="Arial"/>
                <w:lang w:eastAsia="en-US"/>
              </w:rPr>
            </w:pPr>
            <w:r w:rsidRPr="0059349B">
              <w:rPr>
                <w:rFonts w:eastAsia="Calibri" w:cs="Arial"/>
                <w:lang w:eastAsia="en-US"/>
              </w:rPr>
              <w:t>Mo</w:t>
            </w:r>
          </w:p>
        </w:tc>
      </w:tr>
      <w:tr w:rsidR="00F10C0F" w:rsidRPr="0059349B" w14:paraId="1D1C6C78" w14:textId="77777777" w:rsidTr="00F10C0F">
        <w:tc>
          <w:tcPr>
            <w:tcW w:w="1101" w:type="dxa"/>
          </w:tcPr>
          <w:p w14:paraId="0469C546" w14:textId="77777777" w:rsidR="00F10C0F" w:rsidRPr="0059349B" w:rsidRDefault="00F10C0F" w:rsidP="00F10C0F">
            <w:pPr>
              <w:contextualSpacing/>
              <w:rPr>
                <w:rFonts w:eastAsia="Calibri" w:cs="Arial"/>
                <w:lang w:eastAsia="en-US"/>
              </w:rPr>
            </w:pPr>
            <w:r w:rsidRPr="0059349B">
              <w:rPr>
                <w:rFonts w:eastAsia="Calibri" w:cs="Arial"/>
                <w:lang w:eastAsia="en-US"/>
              </w:rPr>
              <w:t>13</w:t>
            </w:r>
          </w:p>
        </w:tc>
        <w:tc>
          <w:tcPr>
            <w:tcW w:w="3827" w:type="dxa"/>
          </w:tcPr>
          <w:p w14:paraId="68C1C19B" w14:textId="77777777" w:rsidR="00F10C0F" w:rsidRPr="0059349B" w:rsidRDefault="00F10C0F" w:rsidP="00F10C0F">
            <w:pPr>
              <w:contextualSpacing/>
              <w:rPr>
                <w:rFonts w:eastAsia="Calibri" w:cs="Arial"/>
                <w:lang w:eastAsia="en-US"/>
              </w:rPr>
            </w:pPr>
            <w:r w:rsidRPr="0059349B">
              <w:rPr>
                <w:rFonts w:eastAsia="Calibri" w:cs="Arial"/>
                <w:lang w:eastAsia="en-US"/>
              </w:rPr>
              <w:t>fixed/flashing</w:t>
            </w:r>
          </w:p>
        </w:tc>
        <w:tc>
          <w:tcPr>
            <w:tcW w:w="1463" w:type="dxa"/>
          </w:tcPr>
          <w:p w14:paraId="6C2D3378"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FFl</w:t>
            </w:r>
            <w:proofErr w:type="spellEnd"/>
          </w:p>
        </w:tc>
      </w:tr>
      <w:tr w:rsidR="00F10C0F" w:rsidRPr="0059349B" w14:paraId="08CCC791" w14:textId="77777777" w:rsidTr="00F10C0F">
        <w:tc>
          <w:tcPr>
            <w:tcW w:w="1101" w:type="dxa"/>
          </w:tcPr>
          <w:p w14:paraId="667A0465" w14:textId="77777777" w:rsidR="00F10C0F" w:rsidRPr="0059349B" w:rsidRDefault="00F10C0F" w:rsidP="00F10C0F">
            <w:pPr>
              <w:contextualSpacing/>
              <w:rPr>
                <w:rFonts w:eastAsia="Calibri" w:cs="Arial"/>
                <w:lang w:eastAsia="en-US"/>
              </w:rPr>
            </w:pPr>
            <w:r w:rsidRPr="0059349B">
              <w:rPr>
                <w:rFonts w:eastAsia="Calibri" w:cs="Arial"/>
                <w:lang w:eastAsia="en-US"/>
              </w:rPr>
              <w:t>14</w:t>
            </w:r>
          </w:p>
        </w:tc>
        <w:tc>
          <w:tcPr>
            <w:tcW w:w="3827" w:type="dxa"/>
          </w:tcPr>
          <w:p w14:paraId="7207777F" w14:textId="77777777" w:rsidR="00F10C0F" w:rsidRPr="0059349B" w:rsidRDefault="00F10C0F" w:rsidP="00F10C0F">
            <w:pPr>
              <w:contextualSpacing/>
              <w:rPr>
                <w:rFonts w:eastAsia="Calibri" w:cs="Arial"/>
                <w:lang w:eastAsia="en-US"/>
              </w:rPr>
            </w:pPr>
            <w:r w:rsidRPr="0059349B">
              <w:rPr>
                <w:rFonts w:eastAsia="Calibri" w:cs="Arial"/>
                <w:lang w:eastAsia="en-US"/>
              </w:rPr>
              <w:t>flash/long-flash</w:t>
            </w:r>
          </w:p>
        </w:tc>
        <w:tc>
          <w:tcPr>
            <w:tcW w:w="1463" w:type="dxa"/>
          </w:tcPr>
          <w:p w14:paraId="2380370E"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Fl+LFl</w:t>
            </w:r>
            <w:proofErr w:type="spellEnd"/>
          </w:p>
        </w:tc>
      </w:tr>
      <w:tr w:rsidR="00F10C0F" w:rsidRPr="0059349B" w14:paraId="6DCE2B42" w14:textId="77777777" w:rsidTr="00F10C0F">
        <w:tc>
          <w:tcPr>
            <w:tcW w:w="1101" w:type="dxa"/>
          </w:tcPr>
          <w:p w14:paraId="3310B0FC" w14:textId="77777777" w:rsidR="00F10C0F" w:rsidRPr="0059349B" w:rsidRDefault="00F10C0F" w:rsidP="00F10C0F">
            <w:pPr>
              <w:contextualSpacing/>
              <w:rPr>
                <w:rFonts w:eastAsia="Calibri" w:cs="Arial"/>
                <w:lang w:eastAsia="en-US"/>
              </w:rPr>
            </w:pPr>
            <w:r w:rsidRPr="0059349B">
              <w:rPr>
                <w:rFonts w:eastAsia="Calibri" w:cs="Arial"/>
                <w:lang w:eastAsia="en-US"/>
              </w:rPr>
              <w:t>15</w:t>
            </w:r>
          </w:p>
        </w:tc>
        <w:tc>
          <w:tcPr>
            <w:tcW w:w="3827" w:type="dxa"/>
          </w:tcPr>
          <w:p w14:paraId="22628CF0" w14:textId="77777777" w:rsidR="00F10C0F" w:rsidRPr="0059349B" w:rsidRDefault="00F10C0F" w:rsidP="00F10C0F">
            <w:pPr>
              <w:contextualSpacing/>
              <w:rPr>
                <w:rFonts w:eastAsia="Calibri" w:cs="Arial"/>
                <w:lang w:eastAsia="en-US"/>
              </w:rPr>
            </w:pPr>
            <w:r w:rsidRPr="0059349B">
              <w:rPr>
                <w:rFonts w:eastAsia="Calibri" w:cs="Arial"/>
                <w:lang w:eastAsia="en-US"/>
              </w:rPr>
              <w:t>occulting/flashing</w:t>
            </w:r>
          </w:p>
        </w:tc>
        <w:tc>
          <w:tcPr>
            <w:tcW w:w="1463" w:type="dxa"/>
          </w:tcPr>
          <w:p w14:paraId="39C5A16A"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OcFl</w:t>
            </w:r>
            <w:proofErr w:type="spellEnd"/>
          </w:p>
        </w:tc>
      </w:tr>
      <w:tr w:rsidR="00F10C0F" w:rsidRPr="0059349B" w14:paraId="6CD299C4" w14:textId="77777777" w:rsidTr="00F10C0F">
        <w:tc>
          <w:tcPr>
            <w:tcW w:w="1101" w:type="dxa"/>
          </w:tcPr>
          <w:p w14:paraId="195E7552" w14:textId="77777777" w:rsidR="00F10C0F" w:rsidRPr="0059349B" w:rsidRDefault="00F10C0F" w:rsidP="00F10C0F">
            <w:pPr>
              <w:contextualSpacing/>
              <w:rPr>
                <w:rFonts w:eastAsia="Calibri" w:cs="Arial"/>
                <w:lang w:eastAsia="en-US"/>
              </w:rPr>
            </w:pPr>
            <w:r w:rsidRPr="0059349B">
              <w:rPr>
                <w:rFonts w:eastAsia="Calibri" w:cs="Arial"/>
                <w:lang w:eastAsia="en-US"/>
              </w:rPr>
              <w:t>16</w:t>
            </w:r>
          </w:p>
        </w:tc>
        <w:tc>
          <w:tcPr>
            <w:tcW w:w="3827" w:type="dxa"/>
          </w:tcPr>
          <w:p w14:paraId="57C78575" w14:textId="77777777" w:rsidR="00F10C0F" w:rsidRPr="0059349B" w:rsidRDefault="00F10C0F" w:rsidP="00F10C0F">
            <w:pPr>
              <w:contextualSpacing/>
              <w:rPr>
                <w:rFonts w:eastAsia="Calibri" w:cs="Arial"/>
                <w:lang w:eastAsia="en-US"/>
              </w:rPr>
            </w:pPr>
            <w:r w:rsidRPr="0059349B">
              <w:rPr>
                <w:rFonts w:eastAsia="Calibri" w:cs="Arial"/>
                <w:lang w:eastAsia="en-US"/>
              </w:rPr>
              <w:t>fixed/long-flash</w:t>
            </w:r>
          </w:p>
        </w:tc>
        <w:tc>
          <w:tcPr>
            <w:tcW w:w="1463" w:type="dxa"/>
          </w:tcPr>
          <w:p w14:paraId="1C57BBF6"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FLFl</w:t>
            </w:r>
            <w:proofErr w:type="spellEnd"/>
          </w:p>
        </w:tc>
      </w:tr>
      <w:tr w:rsidR="00F10C0F" w:rsidRPr="0059349B" w14:paraId="4601ABB7" w14:textId="77777777" w:rsidTr="00F10C0F">
        <w:tc>
          <w:tcPr>
            <w:tcW w:w="1101" w:type="dxa"/>
          </w:tcPr>
          <w:p w14:paraId="6661E664" w14:textId="77777777" w:rsidR="00F10C0F" w:rsidRPr="0059349B" w:rsidRDefault="00F10C0F" w:rsidP="00F10C0F">
            <w:pPr>
              <w:contextualSpacing/>
              <w:rPr>
                <w:rFonts w:eastAsia="Calibri" w:cs="Arial"/>
                <w:lang w:eastAsia="en-US"/>
              </w:rPr>
            </w:pPr>
            <w:r w:rsidRPr="0059349B">
              <w:rPr>
                <w:rFonts w:eastAsia="Calibri" w:cs="Arial"/>
                <w:lang w:eastAsia="en-US"/>
              </w:rPr>
              <w:t>17</w:t>
            </w:r>
          </w:p>
        </w:tc>
        <w:tc>
          <w:tcPr>
            <w:tcW w:w="3827" w:type="dxa"/>
          </w:tcPr>
          <w:p w14:paraId="54D083A3" w14:textId="77777777" w:rsidR="00F10C0F" w:rsidRPr="0059349B" w:rsidRDefault="00F10C0F" w:rsidP="00F10C0F">
            <w:pPr>
              <w:contextualSpacing/>
              <w:rPr>
                <w:rFonts w:eastAsia="Calibri" w:cs="Arial"/>
                <w:lang w:eastAsia="en-US"/>
              </w:rPr>
            </w:pPr>
            <w:r w:rsidRPr="0059349B">
              <w:rPr>
                <w:rFonts w:eastAsia="Calibri" w:cs="Arial"/>
                <w:lang w:eastAsia="en-US"/>
              </w:rPr>
              <w:t>occulting alternating</w:t>
            </w:r>
          </w:p>
        </w:tc>
        <w:tc>
          <w:tcPr>
            <w:tcW w:w="1463" w:type="dxa"/>
          </w:tcPr>
          <w:p w14:paraId="5E56E0F9"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AlOc</w:t>
            </w:r>
            <w:proofErr w:type="spellEnd"/>
          </w:p>
        </w:tc>
      </w:tr>
      <w:tr w:rsidR="00F10C0F" w:rsidRPr="0059349B" w14:paraId="01F20152" w14:textId="77777777" w:rsidTr="00F10C0F">
        <w:tc>
          <w:tcPr>
            <w:tcW w:w="1101" w:type="dxa"/>
          </w:tcPr>
          <w:p w14:paraId="49255D9A" w14:textId="77777777" w:rsidR="00F10C0F" w:rsidRPr="0059349B" w:rsidRDefault="00F10C0F" w:rsidP="00F10C0F">
            <w:pPr>
              <w:contextualSpacing/>
              <w:rPr>
                <w:rFonts w:eastAsia="Calibri" w:cs="Arial"/>
                <w:lang w:eastAsia="en-US"/>
              </w:rPr>
            </w:pPr>
            <w:r w:rsidRPr="0059349B">
              <w:rPr>
                <w:rFonts w:eastAsia="Calibri" w:cs="Arial"/>
                <w:lang w:eastAsia="en-US"/>
              </w:rPr>
              <w:t>18</w:t>
            </w:r>
          </w:p>
        </w:tc>
        <w:tc>
          <w:tcPr>
            <w:tcW w:w="3827" w:type="dxa"/>
          </w:tcPr>
          <w:p w14:paraId="3984B9C8"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long-flash alternating </w:t>
            </w:r>
          </w:p>
        </w:tc>
        <w:tc>
          <w:tcPr>
            <w:tcW w:w="1463" w:type="dxa"/>
          </w:tcPr>
          <w:p w14:paraId="33D80985"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AlLFl</w:t>
            </w:r>
            <w:proofErr w:type="spellEnd"/>
          </w:p>
        </w:tc>
      </w:tr>
      <w:tr w:rsidR="00F10C0F" w:rsidRPr="0059349B" w14:paraId="7F69B059" w14:textId="77777777" w:rsidTr="00F10C0F">
        <w:tc>
          <w:tcPr>
            <w:tcW w:w="1101" w:type="dxa"/>
          </w:tcPr>
          <w:p w14:paraId="3C295DA3" w14:textId="77777777" w:rsidR="00F10C0F" w:rsidRPr="0059349B" w:rsidRDefault="00F10C0F" w:rsidP="00F10C0F">
            <w:pPr>
              <w:contextualSpacing/>
              <w:rPr>
                <w:rFonts w:eastAsia="Calibri" w:cs="Arial"/>
                <w:lang w:eastAsia="en-US"/>
              </w:rPr>
            </w:pPr>
            <w:r w:rsidRPr="0059349B">
              <w:rPr>
                <w:rFonts w:eastAsia="Calibri" w:cs="Arial"/>
                <w:lang w:eastAsia="en-US"/>
              </w:rPr>
              <w:t>19</w:t>
            </w:r>
          </w:p>
        </w:tc>
        <w:tc>
          <w:tcPr>
            <w:tcW w:w="3827" w:type="dxa"/>
          </w:tcPr>
          <w:p w14:paraId="19FA0E8F"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flash alternating </w:t>
            </w:r>
          </w:p>
        </w:tc>
        <w:tc>
          <w:tcPr>
            <w:tcW w:w="1463" w:type="dxa"/>
          </w:tcPr>
          <w:p w14:paraId="290D5459"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AlFl</w:t>
            </w:r>
            <w:proofErr w:type="spellEnd"/>
          </w:p>
        </w:tc>
      </w:tr>
      <w:tr w:rsidR="00F10C0F" w:rsidRPr="0059349B" w14:paraId="04D99CB2" w14:textId="77777777" w:rsidTr="00F10C0F">
        <w:tc>
          <w:tcPr>
            <w:tcW w:w="1101" w:type="dxa"/>
          </w:tcPr>
          <w:p w14:paraId="149F3441" w14:textId="77777777" w:rsidR="00F10C0F" w:rsidRPr="0059349B" w:rsidRDefault="00F10C0F" w:rsidP="00F10C0F">
            <w:pPr>
              <w:contextualSpacing/>
              <w:rPr>
                <w:rFonts w:eastAsia="Calibri" w:cs="Arial"/>
                <w:lang w:eastAsia="en-US"/>
              </w:rPr>
            </w:pPr>
            <w:r w:rsidRPr="0059349B">
              <w:rPr>
                <w:rFonts w:eastAsia="Calibri" w:cs="Arial"/>
                <w:lang w:eastAsia="en-US"/>
              </w:rPr>
              <w:t>20</w:t>
            </w:r>
          </w:p>
        </w:tc>
        <w:tc>
          <w:tcPr>
            <w:tcW w:w="3827" w:type="dxa"/>
          </w:tcPr>
          <w:p w14:paraId="3AA46713" w14:textId="77777777" w:rsidR="00F10C0F" w:rsidRPr="0059349B" w:rsidRDefault="00F10C0F" w:rsidP="00F10C0F">
            <w:pPr>
              <w:contextualSpacing/>
              <w:rPr>
                <w:rFonts w:eastAsia="Calibri" w:cs="Arial"/>
                <w:lang w:eastAsia="en-US"/>
              </w:rPr>
            </w:pPr>
            <w:r w:rsidRPr="0059349B">
              <w:rPr>
                <w:rFonts w:eastAsia="Calibri" w:cs="Arial"/>
                <w:lang w:eastAsia="en-US"/>
              </w:rPr>
              <w:t>group alternating</w:t>
            </w:r>
          </w:p>
        </w:tc>
        <w:tc>
          <w:tcPr>
            <w:tcW w:w="1463" w:type="dxa"/>
          </w:tcPr>
          <w:p w14:paraId="501305FD" w14:textId="77777777" w:rsidR="00F10C0F" w:rsidRPr="0059349B" w:rsidRDefault="00F10C0F" w:rsidP="00F10C0F">
            <w:pPr>
              <w:contextualSpacing/>
              <w:rPr>
                <w:rFonts w:eastAsia="Calibri" w:cs="Arial"/>
                <w:lang w:eastAsia="en-US"/>
              </w:rPr>
            </w:pPr>
            <w:r w:rsidRPr="0059349B">
              <w:rPr>
                <w:rFonts w:eastAsia="Calibri" w:cs="Arial"/>
                <w:lang w:eastAsia="en-US"/>
              </w:rPr>
              <w:t>Al</w:t>
            </w:r>
          </w:p>
        </w:tc>
      </w:tr>
      <w:tr w:rsidR="00F10C0F" w:rsidRPr="0059349B" w14:paraId="57692C8F" w14:textId="77777777" w:rsidTr="00F10C0F">
        <w:tc>
          <w:tcPr>
            <w:tcW w:w="1101" w:type="dxa"/>
          </w:tcPr>
          <w:p w14:paraId="2B5D0DB7" w14:textId="77777777" w:rsidR="00F10C0F" w:rsidRPr="0059349B" w:rsidRDefault="00F10C0F" w:rsidP="00F10C0F">
            <w:pPr>
              <w:contextualSpacing/>
              <w:rPr>
                <w:rFonts w:eastAsia="Calibri" w:cs="Arial"/>
                <w:lang w:eastAsia="en-US"/>
              </w:rPr>
            </w:pPr>
            <w:r w:rsidRPr="0059349B">
              <w:rPr>
                <w:rFonts w:eastAsia="Calibri" w:cs="Arial"/>
                <w:lang w:eastAsia="en-US"/>
              </w:rPr>
              <w:t>25</w:t>
            </w:r>
          </w:p>
        </w:tc>
        <w:tc>
          <w:tcPr>
            <w:tcW w:w="3827" w:type="dxa"/>
          </w:tcPr>
          <w:p w14:paraId="2BE3F009" w14:textId="77777777" w:rsidR="00F10C0F" w:rsidRPr="0059349B" w:rsidRDefault="00F10C0F" w:rsidP="00F10C0F">
            <w:pPr>
              <w:contextualSpacing/>
              <w:rPr>
                <w:rFonts w:eastAsia="Calibri" w:cs="Arial"/>
                <w:lang w:eastAsia="en-US"/>
              </w:rPr>
            </w:pPr>
            <w:r w:rsidRPr="0059349B">
              <w:rPr>
                <w:rFonts w:eastAsia="Calibri" w:cs="Arial"/>
                <w:lang w:eastAsia="en-US"/>
              </w:rPr>
              <w:t>quick-flash plus long-flash</w:t>
            </w:r>
          </w:p>
        </w:tc>
        <w:tc>
          <w:tcPr>
            <w:tcW w:w="1463" w:type="dxa"/>
          </w:tcPr>
          <w:p w14:paraId="627C58D7"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Q+LFl</w:t>
            </w:r>
            <w:proofErr w:type="spellEnd"/>
          </w:p>
        </w:tc>
      </w:tr>
      <w:tr w:rsidR="00F10C0F" w:rsidRPr="0059349B" w14:paraId="1D9D579E" w14:textId="77777777" w:rsidTr="00F10C0F">
        <w:tc>
          <w:tcPr>
            <w:tcW w:w="1101" w:type="dxa"/>
          </w:tcPr>
          <w:p w14:paraId="78DF5ED6" w14:textId="77777777" w:rsidR="00F10C0F" w:rsidRPr="0059349B" w:rsidRDefault="00F10C0F" w:rsidP="00F10C0F">
            <w:pPr>
              <w:contextualSpacing/>
              <w:rPr>
                <w:rFonts w:eastAsia="Calibri" w:cs="Arial"/>
                <w:lang w:eastAsia="en-US"/>
              </w:rPr>
            </w:pPr>
            <w:r w:rsidRPr="0059349B">
              <w:rPr>
                <w:rFonts w:eastAsia="Calibri" w:cs="Arial"/>
                <w:lang w:eastAsia="en-US"/>
              </w:rPr>
              <w:t>26</w:t>
            </w:r>
          </w:p>
        </w:tc>
        <w:tc>
          <w:tcPr>
            <w:tcW w:w="3827" w:type="dxa"/>
          </w:tcPr>
          <w:p w14:paraId="2C461F5F" w14:textId="77777777" w:rsidR="00F10C0F" w:rsidRPr="0059349B" w:rsidRDefault="00F10C0F" w:rsidP="00F10C0F">
            <w:pPr>
              <w:contextualSpacing/>
              <w:rPr>
                <w:rFonts w:eastAsia="Calibri" w:cs="Arial"/>
                <w:lang w:eastAsia="en-US"/>
              </w:rPr>
            </w:pPr>
            <w:r w:rsidRPr="0059349B">
              <w:rPr>
                <w:rFonts w:eastAsia="Calibri" w:cs="Arial"/>
                <w:lang w:eastAsia="en-US"/>
              </w:rPr>
              <w:t>very quick-flash plus long-flash</w:t>
            </w:r>
          </w:p>
        </w:tc>
        <w:tc>
          <w:tcPr>
            <w:tcW w:w="1463" w:type="dxa"/>
          </w:tcPr>
          <w:p w14:paraId="192E3B15"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VQ+LFl</w:t>
            </w:r>
            <w:proofErr w:type="spellEnd"/>
          </w:p>
        </w:tc>
      </w:tr>
      <w:tr w:rsidR="00F10C0F" w:rsidRPr="0059349B" w14:paraId="0AAD2F20" w14:textId="77777777" w:rsidTr="00F10C0F">
        <w:tc>
          <w:tcPr>
            <w:tcW w:w="1101" w:type="dxa"/>
          </w:tcPr>
          <w:p w14:paraId="38370AB6" w14:textId="77777777" w:rsidR="00F10C0F" w:rsidRPr="0059349B" w:rsidRDefault="00F10C0F" w:rsidP="00F10C0F">
            <w:pPr>
              <w:contextualSpacing/>
              <w:rPr>
                <w:rFonts w:eastAsia="Calibri" w:cs="Arial"/>
                <w:lang w:eastAsia="en-US"/>
              </w:rPr>
            </w:pPr>
            <w:r w:rsidRPr="0059349B">
              <w:rPr>
                <w:rFonts w:eastAsia="Calibri" w:cs="Arial"/>
                <w:lang w:eastAsia="en-US"/>
              </w:rPr>
              <w:t>27</w:t>
            </w:r>
          </w:p>
        </w:tc>
        <w:tc>
          <w:tcPr>
            <w:tcW w:w="3827" w:type="dxa"/>
          </w:tcPr>
          <w:p w14:paraId="32A2B871"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ultra quick</w:t>
            </w:r>
            <w:proofErr w:type="spellEnd"/>
            <w:r w:rsidRPr="0059349B">
              <w:rPr>
                <w:rFonts w:eastAsia="Calibri" w:cs="Arial"/>
                <w:lang w:eastAsia="en-US"/>
              </w:rPr>
              <w:t>-flash plus long-flash</w:t>
            </w:r>
          </w:p>
        </w:tc>
        <w:tc>
          <w:tcPr>
            <w:tcW w:w="1463" w:type="dxa"/>
          </w:tcPr>
          <w:p w14:paraId="278A961A"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UQ+LFl</w:t>
            </w:r>
            <w:proofErr w:type="spellEnd"/>
          </w:p>
        </w:tc>
      </w:tr>
      <w:tr w:rsidR="00F10C0F" w:rsidRPr="0059349B" w14:paraId="4C4CB58E" w14:textId="77777777" w:rsidTr="00F10C0F">
        <w:tc>
          <w:tcPr>
            <w:tcW w:w="1101" w:type="dxa"/>
          </w:tcPr>
          <w:p w14:paraId="30F5A3A3" w14:textId="77777777" w:rsidR="00F10C0F" w:rsidRPr="0059349B" w:rsidRDefault="00F10C0F" w:rsidP="00F10C0F">
            <w:pPr>
              <w:contextualSpacing/>
              <w:rPr>
                <w:rFonts w:eastAsia="Calibri" w:cs="Arial"/>
                <w:lang w:eastAsia="en-US"/>
              </w:rPr>
            </w:pPr>
            <w:r w:rsidRPr="0059349B">
              <w:rPr>
                <w:rFonts w:eastAsia="Calibri" w:cs="Arial"/>
                <w:lang w:eastAsia="en-US"/>
              </w:rPr>
              <w:t>28</w:t>
            </w:r>
          </w:p>
        </w:tc>
        <w:tc>
          <w:tcPr>
            <w:tcW w:w="3827" w:type="dxa"/>
          </w:tcPr>
          <w:p w14:paraId="5A9362DB" w14:textId="77777777" w:rsidR="00F10C0F" w:rsidRPr="0059349B" w:rsidRDefault="00F10C0F" w:rsidP="00F10C0F">
            <w:pPr>
              <w:contextualSpacing/>
              <w:rPr>
                <w:rFonts w:eastAsia="Calibri" w:cs="Arial"/>
                <w:lang w:eastAsia="en-US"/>
              </w:rPr>
            </w:pPr>
            <w:r w:rsidRPr="0059349B">
              <w:rPr>
                <w:rFonts w:eastAsia="Calibri" w:cs="Arial"/>
                <w:lang w:eastAsia="en-US"/>
              </w:rPr>
              <w:t>Alternating</w:t>
            </w:r>
          </w:p>
        </w:tc>
        <w:tc>
          <w:tcPr>
            <w:tcW w:w="1463" w:type="dxa"/>
          </w:tcPr>
          <w:p w14:paraId="63443FB4" w14:textId="77777777" w:rsidR="00F10C0F" w:rsidRPr="0059349B" w:rsidRDefault="00F10C0F" w:rsidP="00F10C0F">
            <w:pPr>
              <w:contextualSpacing/>
              <w:rPr>
                <w:rFonts w:eastAsia="Calibri" w:cs="Arial"/>
                <w:lang w:eastAsia="en-US"/>
              </w:rPr>
            </w:pPr>
            <w:r w:rsidRPr="0059349B">
              <w:rPr>
                <w:rFonts w:eastAsia="Calibri" w:cs="Arial"/>
                <w:lang w:eastAsia="en-US"/>
              </w:rPr>
              <w:t>Al</w:t>
            </w:r>
          </w:p>
        </w:tc>
      </w:tr>
      <w:tr w:rsidR="00F10C0F" w:rsidRPr="0059349B" w14:paraId="797F3F8B" w14:textId="77777777" w:rsidTr="00F10C0F">
        <w:tc>
          <w:tcPr>
            <w:tcW w:w="1101" w:type="dxa"/>
          </w:tcPr>
          <w:p w14:paraId="35DDE845" w14:textId="77777777" w:rsidR="00F10C0F" w:rsidRPr="0059349B" w:rsidRDefault="00F10C0F" w:rsidP="00F10C0F">
            <w:pPr>
              <w:contextualSpacing/>
              <w:rPr>
                <w:rFonts w:eastAsia="Calibri" w:cs="Arial"/>
                <w:lang w:eastAsia="en-US"/>
              </w:rPr>
            </w:pPr>
            <w:r w:rsidRPr="0059349B">
              <w:rPr>
                <w:rFonts w:eastAsia="Calibri" w:cs="Arial"/>
                <w:lang w:eastAsia="en-US"/>
              </w:rPr>
              <w:t>29</w:t>
            </w:r>
          </w:p>
        </w:tc>
        <w:tc>
          <w:tcPr>
            <w:tcW w:w="3827" w:type="dxa"/>
          </w:tcPr>
          <w:p w14:paraId="1D24772F" w14:textId="77777777" w:rsidR="00F10C0F" w:rsidRPr="0059349B" w:rsidRDefault="00F10C0F" w:rsidP="00F10C0F">
            <w:pPr>
              <w:contextualSpacing/>
              <w:rPr>
                <w:rFonts w:eastAsia="Calibri" w:cs="Arial"/>
                <w:lang w:eastAsia="en-US"/>
              </w:rPr>
            </w:pPr>
            <w:r w:rsidRPr="0059349B">
              <w:rPr>
                <w:rFonts w:eastAsia="Calibri" w:cs="Arial"/>
                <w:lang w:eastAsia="en-US"/>
              </w:rPr>
              <w:t>fixed and alternating flashing</w:t>
            </w:r>
          </w:p>
        </w:tc>
        <w:tc>
          <w:tcPr>
            <w:tcW w:w="1463" w:type="dxa"/>
          </w:tcPr>
          <w:p w14:paraId="1AFD10EE"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AlF</w:t>
            </w:r>
            <w:proofErr w:type="spellEnd"/>
            <w:r w:rsidRPr="0059349B">
              <w:rPr>
                <w:rFonts w:eastAsia="Calibri" w:cs="Arial"/>
                <w:lang w:eastAsia="en-US"/>
              </w:rPr>
              <w:t xml:space="preserve"> </w:t>
            </w:r>
            <w:proofErr w:type="spellStart"/>
            <w:r w:rsidRPr="0059349B">
              <w:rPr>
                <w:rFonts w:eastAsia="Calibri" w:cs="Arial"/>
                <w:lang w:eastAsia="en-US"/>
              </w:rPr>
              <w:t>Fl</w:t>
            </w:r>
            <w:proofErr w:type="spellEnd"/>
          </w:p>
        </w:tc>
      </w:tr>
      <w:tr w:rsidR="00F10C0F" w:rsidRPr="0059349B" w14:paraId="36907D3E" w14:textId="77777777" w:rsidTr="00F10C0F">
        <w:tc>
          <w:tcPr>
            <w:tcW w:w="1101" w:type="dxa"/>
          </w:tcPr>
          <w:p w14:paraId="21B5A378" w14:textId="77777777" w:rsidR="00F10C0F" w:rsidRPr="0059349B" w:rsidRDefault="00F10C0F" w:rsidP="00F10C0F">
            <w:pPr>
              <w:contextualSpacing/>
              <w:rPr>
                <w:rFonts w:eastAsia="Calibri" w:cs="Arial"/>
                <w:lang w:eastAsia="en-US"/>
              </w:rPr>
            </w:pPr>
            <w:r w:rsidRPr="0059349B">
              <w:rPr>
                <w:rFonts w:eastAsia="Calibri" w:cs="Arial"/>
                <w:lang w:eastAsia="en-US"/>
              </w:rPr>
              <w:t>Wrong</w:t>
            </w:r>
          </w:p>
        </w:tc>
        <w:tc>
          <w:tcPr>
            <w:tcW w:w="3827" w:type="dxa"/>
          </w:tcPr>
          <w:p w14:paraId="504D02B1" w14:textId="77777777" w:rsidR="00F10C0F" w:rsidRPr="0059349B" w:rsidRDefault="00F10C0F" w:rsidP="00F10C0F">
            <w:pPr>
              <w:contextualSpacing/>
              <w:rPr>
                <w:rFonts w:eastAsia="Calibri" w:cs="Arial"/>
                <w:lang w:eastAsia="en-US"/>
              </w:rPr>
            </w:pPr>
            <w:r w:rsidRPr="0059349B">
              <w:rPr>
                <w:rFonts w:eastAsia="Calibri" w:cs="Arial"/>
                <w:lang w:eastAsia="en-US"/>
              </w:rPr>
              <w:t>alternating occulting/flashing</w:t>
            </w:r>
          </w:p>
        </w:tc>
        <w:tc>
          <w:tcPr>
            <w:tcW w:w="1463" w:type="dxa"/>
          </w:tcPr>
          <w:p w14:paraId="356D20CF" w14:textId="77777777" w:rsidR="00F10C0F" w:rsidRPr="0059349B" w:rsidRDefault="00F10C0F" w:rsidP="00F10C0F">
            <w:pPr>
              <w:contextualSpacing/>
              <w:rPr>
                <w:rFonts w:eastAsia="Calibri" w:cs="Arial"/>
                <w:lang w:eastAsia="en-US"/>
              </w:rPr>
            </w:pPr>
            <w:proofErr w:type="spellStart"/>
            <w:r w:rsidRPr="0059349B">
              <w:rPr>
                <w:rFonts w:eastAsia="Calibri" w:cs="Arial"/>
                <w:lang w:eastAsia="en-US"/>
              </w:rPr>
              <w:t>AlOc</w:t>
            </w:r>
            <w:proofErr w:type="spellEnd"/>
            <w:r w:rsidRPr="0059349B">
              <w:rPr>
                <w:rFonts w:eastAsia="Calibri" w:cs="Arial"/>
                <w:lang w:eastAsia="en-US"/>
              </w:rPr>
              <w:t xml:space="preserve"> </w:t>
            </w:r>
            <w:proofErr w:type="spellStart"/>
            <w:r w:rsidRPr="0059349B">
              <w:rPr>
                <w:rFonts w:eastAsia="Calibri" w:cs="Arial"/>
                <w:lang w:eastAsia="en-US"/>
              </w:rPr>
              <w:t>Fl</w:t>
            </w:r>
            <w:proofErr w:type="spellEnd"/>
          </w:p>
        </w:tc>
      </w:tr>
    </w:tbl>
    <w:p w14:paraId="60217768" w14:textId="77777777" w:rsidR="00F10C0F" w:rsidRPr="0059349B" w:rsidRDefault="00F10C0F" w:rsidP="00F10C0F">
      <w:pPr>
        <w:contextualSpacing/>
        <w:rPr>
          <w:rFonts w:eastAsia="Calibri" w:cs="Arial"/>
          <w:lang w:eastAsia="en-US"/>
        </w:rPr>
      </w:pPr>
    </w:p>
    <w:p w14:paraId="7EEEC059" w14:textId="77777777" w:rsidR="00F10C0F" w:rsidRPr="0059349B" w:rsidRDefault="00F10C0F" w:rsidP="00F10C0F">
      <w:pPr>
        <w:contextualSpacing/>
        <w:rPr>
          <w:rFonts w:eastAsia="Calibri" w:cs="Arial"/>
          <w:lang w:eastAsia="en-US"/>
        </w:rPr>
      </w:pPr>
      <w:r w:rsidRPr="0059349B">
        <w:rPr>
          <w:rFonts w:eastAsia="Calibri" w:cs="Arial"/>
          <w:lang w:eastAsia="en-US"/>
        </w:rPr>
        <w:t>Units of measure suffixes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4"/>
        <w:gridCol w:w="2017"/>
        <w:gridCol w:w="1644"/>
      </w:tblGrid>
      <w:tr w:rsidR="00F10C0F" w:rsidRPr="0059349B" w14:paraId="55678C84" w14:textId="77777777" w:rsidTr="00F10C0F">
        <w:trPr>
          <w:trHeight w:val="459"/>
        </w:trPr>
        <w:tc>
          <w:tcPr>
            <w:tcW w:w="2744" w:type="dxa"/>
            <w:shd w:val="clear" w:color="auto" w:fill="D9D9D9"/>
          </w:tcPr>
          <w:p w14:paraId="285601EE" w14:textId="42683419" w:rsidR="00F10C0F" w:rsidRPr="0059349B" w:rsidRDefault="005910DF" w:rsidP="00F10C0F">
            <w:pPr>
              <w:contextualSpacing/>
              <w:rPr>
                <w:rFonts w:eastAsia="Calibri" w:cs="Arial"/>
                <w:b/>
                <w:bCs/>
                <w:lang w:eastAsia="en-US"/>
              </w:rPr>
            </w:pPr>
            <w:r>
              <w:rPr>
                <w:rFonts w:eastAsia="Calibri" w:cs="Arial"/>
                <w:b/>
                <w:bCs/>
                <w:lang w:eastAsia="en-US"/>
              </w:rPr>
              <w:t>S-101</w:t>
            </w:r>
            <w:r w:rsidR="00F10C0F" w:rsidRPr="0059349B">
              <w:rPr>
                <w:rFonts w:eastAsia="Calibri" w:cs="Arial"/>
                <w:b/>
                <w:bCs/>
                <w:lang w:eastAsia="en-US"/>
              </w:rPr>
              <w:t xml:space="preserve"> Attribute </w:t>
            </w:r>
          </w:p>
        </w:tc>
        <w:tc>
          <w:tcPr>
            <w:tcW w:w="2017" w:type="dxa"/>
            <w:shd w:val="clear" w:color="auto" w:fill="D9D9D9"/>
          </w:tcPr>
          <w:p w14:paraId="0694DB03" w14:textId="77777777" w:rsidR="00F10C0F" w:rsidRPr="0059349B" w:rsidRDefault="00F10C0F" w:rsidP="00F10C0F">
            <w:pPr>
              <w:contextualSpacing/>
              <w:rPr>
                <w:rFonts w:eastAsia="Calibri" w:cs="Arial"/>
                <w:b/>
                <w:bCs/>
                <w:lang w:eastAsia="en-US"/>
              </w:rPr>
            </w:pPr>
            <w:r w:rsidRPr="0059349B">
              <w:rPr>
                <w:rFonts w:eastAsia="Calibri" w:cs="Arial"/>
                <w:b/>
                <w:bCs/>
                <w:lang w:eastAsia="en-US"/>
              </w:rPr>
              <w:t>Description</w:t>
            </w:r>
          </w:p>
        </w:tc>
        <w:tc>
          <w:tcPr>
            <w:tcW w:w="1644" w:type="dxa"/>
            <w:shd w:val="clear" w:color="auto" w:fill="D9D9D9"/>
          </w:tcPr>
          <w:p w14:paraId="17A2A383" w14:textId="77777777" w:rsidR="00F10C0F" w:rsidRPr="0059349B" w:rsidRDefault="00F10C0F" w:rsidP="00F10C0F">
            <w:pPr>
              <w:contextualSpacing/>
              <w:rPr>
                <w:rFonts w:eastAsia="Calibri" w:cs="Arial"/>
                <w:b/>
                <w:bCs/>
                <w:lang w:eastAsia="en-US"/>
              </w:rPr>
            </w:pPr>
            <w:r w:rsidRPr="0059349B">
              <w:rPr>
                <w:rFonts w:eastAsia="Calibri" w:cs="Arial"/>
                <w:b/>
                <w:bCs/>
                <w:lang w:eastAsia="en-US"/>
              </w:rPr>
              <w:t>Units of Measure</w:t>
            </w:r>
          </w:p>
        </w:tc>
      </w:tr>
      <w:tr w:rsidR="00F10C0F" w:rsidRPr="0059349B" w14:paraId="4D9D9741" w14:textId="77777777" w:rsidTr="00F10C0F">
        <w:trPr>
          <w:trHeight w:val="234"/>
        </w:trPr>
        <w:tc>
          <w:tcPr>
            <w:tcW w:w="2744" w:type="dxa"/>
          </w:tcPr>
          <w:p w14:paraId="00867913" w14:textId="77777777" w:rsidR="00F10C0F" w:rsidRPr="0059349B" w:rsidRDefault="00F10C0F" w:rsidP="00F10C0F">
            <w:pPr>
              <w:contextualSpacing/>
              <w:rPr>
                <w:rFonts w:eastAsia="Calibri" w:cs="Arial"/>
                <w:lang w:eastAsia="en-US"/>
              </w:rPr>
            </w:pPr>
            <w:r w:rsidRPr="0059349B">
              <w:rPr>
                <w:rFonts w:eastAsia="Calibri" w:cs="Arial"/>
                <w:lang w:eastAsia="en-US"/>
              </w:rPr>
              <w:t>Signal Period</w:t>
            </w:r>
          </w:p>
        </w:tc>
        <w:tc>
          <w:tcPr>
            <w:tcW w:w="2017" w:type="dxa"/>
          </w:tcPr>
          <w:p w14:paraId="41DF8E91" w14:textId="77777777" w:rsidR="00F10C0F" w:rsidRPr="0059349B" w:rsidRDefault="00F10C0F" w:rsidP="00F10C0F">
            <w:pPr>
              <w:contextualSpacing/>
              <w:rPr>
                <w:rFonts w:eastAsia="Calibri" w:cs="Arial"/>
                <w:lang w:eastAsia="en-US"/>
              </w:rPr>
            </w:pPr>
            <w:r w:rsidRPr="0059349B">
              <w:rPr>
                <w:rFonts w:eastAsia="Calibri" w:cs="Arial"/>
                <w:lang w:eastAsia="en-US"/>
              </w:rPr>
              <w:t>Seconds</w:t>
            </w:r>
          </w:p>
        </w:tc>
        <w:tc>
          <w:tcPr>
            <w:tcW w:w="1644" w:type="dxa"/>
          </w:tcPr>
          <w:p w14:paraId="386D2127" w14:textId="77777777" w:rsidR="00F10C0F" w:rsidRPr="0059349B" w:rsidRDefault="00F10C0F" w:rsidP="00F10C0F">
            <w:pPr>
              <w:contextualSpacing/>
              <w:rPr>
                <w:rFonts w:eastAsia="Calibri" w:cs="Arial"/>
                <w:lang w:eastAsia="en-US"/>
              </w:rPr>
            </w:pPr>
            <w:r w:rsidRPr="0059349B">
              <w:rPr>
                <w:rFonts w:eastAsia="Calibri" w:cs="Arial"/>
                <w:lang w:eastAsia="en-US"/>
              </w:rPr>
              <w:t>s</w:t>
            </w:r>
          </w:p>
        </w:tc>
      </w:tr>
      <w:tr w:rsidR="00F10C0F" w:rsidRPr="0059349B" w14:paraId="4B8F4D5C" w14:textId="77777777" w:rsidTr="00F10C0F">
        <w:trPr>
          <w:trHeight w:val="234"/>
        </w:trPr>
        <w:tc>
          <w:tcPr>
            <w:tcW w:w="2744" w:type="dxa"/>
          </w:tcPr>
          <w:p w14:paraId="31C07A65"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Height </w:t>
            </w:r>
          </w:p>
        </w:tc>
        <w:tc>
          <w:tcPr>
            <w:tcW w:w="2017" w:type="dxa"/>
          </w:tcPr>
          <w:p w14:paraId="4024501B" w14:textId="77777777" w:rsidR="00F10C0F" w:rsidRPr="0059349B" w:rsidRDefault="00F10C0F" w:rsidP="00F10C0F">
            <w:pPr>
              <w:contextualSpacing/>
              <w:rPr>
                <w:rFonts w:eastAsia="Calibri" w:cs="Arial"/>
                <w:lang w:eastAsia="en-US"/>
              </w:rPr>
            </w:pPr>
            <w:r w:rsidRPr="0059349B">
              <w:rPr>
                <w:rFonts w:eastAsia="Calibri" w:cs="Arial"/>
                <w:lang w:eastAsia="en-US"/>
              </w:rPr>
              <w:t>Metres</w:t>
            </w:r>
          </w:p>
        </w:tc>
        <w:tc>
          <w:tcPr>
            <w:tcW w:w="1644" w:type="dxa"/>
          </w:tcPr>
          <w:p w14:paraId="4C21E65D" w14:textId="77777777" w:rsidR="00F10C0F" w:rsidRPr="0059349B" w:rsidRDefault="00F10C0F" w:rsidP="00F10C0F">
            <w:pPr>
              <w:contextualSpacing/>
              <w:rPr>
                <w:rFonts w:eastAsia="Calibri" w:cs="Arial"/>
                <w:lang w:eastAsia="en-US"/>
              </w:rPr>
            </w:pPr>
            <w:r w:rsidRPr="0059349B">
              <w:rPr>
                <w:rFonts w:eastAsia="Calibri" w:cs="Arial"/>
                <w:lang w:eastAsia="en-US"/>
              </w:rPr>
              <w:t>m</w:t>
            </w:r>
          </w:p>
        </w:tc>
      </w:tr>
      <w:tr w:rsidR="00F10C0F" w:rsidRPr="0059349B" w14:paraId="3488F6D9" w14:textId="77777777" w:rsidTr="00F10C0F">
        <w:trPr>
          <w:trHeight w:val="242"/>
        </w:trPr>
        <w:tc>
          <w:tcPr>
            <w:tcW w:w="2744" w:type="dxa"/>
          </w:tcPr>
          <w:p w14:paraId="53979883" w14:textId="77777777" w:rsidR="00F10C0F" w:rsidRPr="0059349B" w:rsidRDefault="00F10C0F" w:rsidP="00F10C0F">
            <w:pPr>
              <w:contextualSpacing/>
              <w:rPr>
                <w:rFonts w:eastAsia="Calibri" w:cs="Arial"/>
                <w:lang w:eastAsia="en-US"/>
              </w:rPr>
            </w:pPr>
            <w:r w:rsidRPr="0059349B">
              <w:rPr>
                <w:rFonts w:eastAsia="Calibri" w:cs="Arial"/>
                <w:lang w:eastAsia="en-US"/>
              </w:rPr>
              <w:t xml:space="preserve">Value of Nominal Range </w:t>
            </w:r>
          </w:p>
        </w:tc>
        <w:tc>
          <w:tcPr>
            <w:tcW w:w="2017" w:type="dxa"/>
          </w:tcPr>
          <w:p w14:paraId="79C2CE7A" w14:textId="77777777" w:rsidR="00F10C0F" w:rsidRPr="0059349B" w:rsidRDefault="00F10C0F" w:rsidP="00F10C0F">
            <w:pPr>
              <w:contextualSpacing/>
              <w:rPr>
                <w:rFonts w:eastAsia="Calibri" w:cs="Arial"/>
                <w:lang w:eastAsia="en-US"/>
              </w:rPr>
            </w:pPr>
            <w:r w:rsidRPr="0059349B">
              <w:rPr>
                <w:rFonts w:eastAsia="Calibri" w:cs="Arial"/>
                <w:lang w:eastAsia="en-US"/>
              </w:rPr>
              <w:t>Miles</w:t>
            </w:r>
          </w:p>
        </w:tc>
        <w:tc>
          <w:tcPr>
            <w:tcW w:w="1644" w:type="dxa"/>
          </w:tcPr>
          <w:p w14:paraId="417805F2" w14:textId="77777777" w:rsidR="00F10C0F" w:rsidRPr="0059349B" w:rsidRDefault="00F10C0F" w:rsidP="00F10C0F">
            <w:pPr>
              <w:contextualSpacing/>
              <w:rPr>
                <w:rFonts w:eastAsia="Calibri" w:cs="Arial"/>
                <w:lang w:eastAsia="en-US"/>
              </w:rPr>
            </w:pPr>
            <w:r w:rsidRPr="0059349B">
              <w:rPr>
                <w:rFonts w:eastAsia="Calibri" w:cs="Arial"/>
                <w:lang w:eastAsia="en-US"/>
              </w:rPr>
              <w:t>M</w:t>
            </w:r>
          </w:p>
        </w:tc>
      </w:tr>
    </w:tbl>
    <w:p w14:paraId="0572A5D2" w14:textId="77777777" w:rsidR="00F10C0F" w:rsidRPr="0059349B" w:rsidRDefault="00F10C0F" w:rsidP="00F10C0F">
      <w:pPr>
        <w:contextualSpacing/>
        <w:rPr>
          <w:rFonts w:eastAsia="Calibri" w:cs="Arial"/>
          <w:lang w:eastAsia="en-US"/>
        </w:rPr>
      </w:pPr>
    </w:p>
    <w:p w14:paraId="1A502B9A" w14:textId="6D32A495" w:rsidR="00F10C0F" w:rsidRPr="0059349B" w:rsidRDefault="00F10C0F" w:rsidP="00F10C0F">
      <w:pPr>
        <w:contextualSpacing/>
        <w:rPr>
          <w:rFonts w:eastAsia="Calibri" w:cs="Arial"/>
          <w:lang w:eastAsia="en-US"/>
        </w:rPr>
      </w:pPr>
      <w:r w:rsidRPr="0059349B">
        <w:rPr>
          <w:rFonts w:eastAsia="Calibri" w:cs="Arial"/>
          <w:lang w:eastAsia="en-US"/>
        </w:rPr>
        <w:t xml:space="preserve">When the signal group value is set to or include “()” and/or “(1)” there is no requirement for this to be populated in the light description text. Only when the signal group value differs from the above mentioned values </w:t>
      </w:r>
      <w:r w:rsidR="001C1B2B">
        <w:rPr>
          <w:rFonts w:eastAsiaTheme="minorEastAsia" w:cs="Arial" w:hint="eastAsia"/>
        </w:rPr>
        <w:t>should</w:t>
      </w:r>
      <w:r w:rsidRPr="0059349B">
        <w:rPr>
          <w:rFonts w:eastAsia="Calibri" w:cs="Arial"/>
          <w:lang w:eastAsia="en-US"/>
        </w:rPr>
        <w:t xml:space="preserve"> the value be output on the ECDIS screen, this follows the paper chart convention Mariners are used to seeing.</w:t>
      </w:r>
    </w:p>
    <w:p w14:paraId="10A58346" w14:textId="77777777" w:rsidR="00F10C0F" w:rsidRPr="0059349B" w:rsidRDefault="00F10C0F" w:rsidP="00F10C0F">
      <w:pPr>
        <w:contextualSpacing/>
        <w:rPr>
          <w:rFonts w:eastAsia="Calibri" w:cs="Arial"/>
          <w:lang w:eastAsia="en-US"/>
        </w:rPr>
      </w:pPr>
    </w:p>
    <w:p w14:paraId="38A9BD1E" w14:textId="77777777" w:rsidR="00F10C0F" w:rsidRPr="0059349B" w:rsidRDefault="00F10C0F" w:rsidP="00F10C0F">
      <w:pPr>
        <w:contextualSpacing/>
        <w:rPr>
          <w:rFonts w:eastAsia="Calibri" w:cs="Arial"/>
          <w:lang w:eastAsia="en-US"/>
        </w:rPr>
      </w:pPr>
      <w:r w:rsidRPr="0059349B">
        <w:rPr>
          <w:rFonts w:eastAsia="Calibri" w:cs="Arial"/>
          <w:lang w:eastAsia="en-US"/>
        </w:rPr>
        <w:t>The d</w:t>
      </w:r>
      <w:r w:rsidRPr="0059349B">
        <w:rPr>
          <w:rFonts w:cs="Arial"/>
        </w:rPr>
        <w:t xml:space="preserve">efault presentation for each numeric value: signal period, height and value of nominal range </w:t>
      </w:r>
      <w:proofErr w:type="gramStart"/>
      <w:r w:rsidRPr="0059349B">
        <w:rPr>
          <w:rFonts w:cs="Arial"/>
        </w:rPr>
        <w:t>is</w:t>
      </w:r>
      <w:proofErr w:type="gramEnd"/>
      <w:r w:rsidRPr="0059349B">
        <w:rPr>
          <w:rFonts w:cs="Arial"/>
        </w:rPr>
        <w:t xml:space="preserve"> no decimals. If the value of the attribute has non-zero decimal part then the value is displayed to one decimal place.</w:t>
      </w:r>
    </w:p>
    <w:p w14:paraId="62C8F393" w14:textId="77777777" w:rsidR="00F10C0F" w:rsidRPr="0059349B" w:rsidRDefault="00F10C0F" w:rsidP="00F10C0F">
      <w:pPr>
        <w:contextualSpacing/>
        <w:rPr>
          <w:rFonts w:eastAsia="Calibri" w:cs="Arial"/>
          <w:lang w:eastAsia="en-US"/>
        </w:rPr>
      </w:pPr>
    </w:p>
    <w:p w14:paraId="523539C6" w14:textId="77777777" w:rsidR="00F10C0F" w:rsidRPr="0059349B" w:rsidRDefault="00F10C0F" w:rsidP="00F10C0F">
      <w:pPr>
        <w:contextualSpacing/>
        <w:rPr>
          <w:rFonts w:eastAsia="Calibri" w:cs="Arial"/>
          <w:lang w:eastAsia="en-US"/>
        </w:rPr>
      </w:pPr>
      <w:r w:rsidRPr="0059349B">
        <w:rPr>
          <w:rFonts w:eastAsia="Calibri" w:cs="Arial"/>
          <w:b/>
          <w:lang w:eastAsia="en-US"/>
        </w:rPr>
        <w:t>Example:</w:t>
      </w:r>
      <w:r w:rsidRPr="0059349B">
        <w:rPr>
          <w:rFonts w:eastAsia="Calibri" w:cs="Arial"/>
          <w:lang w:eastAsia="en-US"/>
        </w:rPr>
        <w:t xml:space="preserve"> Given a light with the following attributes;</w:t>
      </w:r>
    </w:p>
    <w:p w14:paraId="5EF645EE" w14:textId="77777777" w:rsidR="00F10C0F" w:rsidRPr="0059349B" w:rsidRDefault="00F10C0F" w:rsidP="00F10C0F">
      <w:pPr>
        <w:contextualSpacing/>
        <w:rPr>
          <w:rFonts w:eastAsia="Calibri"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8"/>
        <w:gridCol w:w="1418"/>
      </w:tblGrid>
      <w:tr w:rsidR="00F10C0F" w:rsidRPr="0059349B" w14:paraId="26AFF7A9" w14:textId="77777777" w:rsidTr="00F10C0F">
        <w:tc>
          <w:tcPr>
            <w:tcW w:w="2518" w:type="dxa"/>
            <w:shd w:val="clear" w:color="auto" w:fill="BFBFBF"/>
          </w:tcPr>
          <w:p w14:paraId="28E5B5F8" w14:textId="77777777" w:rsidR="00F10C0F" w:rsidRPr="0059349B" w:rsidRDefault="00F10C0F" w:rsidP="00F10C0F">
            <w:pPr>
              <w:contextualSpacing/>
              <w:rPr>
                <w:rFonts w:eastAsia="Calibri" w:cs="Arial"/>
                <w:b/>
                <w:bCs/>
                <w:lang w:eastAsia="en-US"/>
              </w:rPr>
            </w:pPr>
            <w:r w:rsidRPr="0059349B">
              <w:rPr>
                <w:rFonts w:eastAsia="Calibri" w:cs="Arial"/>
                <w:b/>
                <w:bCs/>
                <w:lang w:eastAsia="en-US"/>
              </w:rPr>
              <w:t>Feature</w:t>
            </w:r>
          </w:p>
        </w:tc>
        <w:tc>
          <w:tcPr>
            <w:tcW w:w="1418" w:type="dxa"/>
            <w:shd w:val="clear" w:color="auto" w:fill="BFBFBF"/>
          </w:tcPr>
          <w:p w14:paraId="0F82C443" w14:textId="77777777" w:rsidR="00F10C0F" w:rsidRPr="0059349B" w:rsidRDefault="00F10C0F" w:rsidP="00F10C0F">
            <w:pPr>
              <w:contextualSpacing/>
              <w:rPr>
                <w:rFonts w:eastAsia="Calibri" w:cs="Arial"/>
                <w:b/>
                <w:bCs/>
                <w:lang w:eastAsia="en-US"/>
              </w:rPr>
            </w:pPr>
            <w:r w:rsidRPr="0059349B">
              <w:rPr>
                <w:rFonts w:eastAsia="Calibri" w:cs="Arial"/>
                <w:b/>
                <w:bCs/>
                <w:lang w:eastAsia="en-US"/>
              </w:rPr>
              <w:t>LIGHTS</w:t>
            </w:r>
          </w:p>
        </w:tc>
      </w:tr>
      <w:tr w:rsidR="00F10C0F" w:rsidRPr="0059349B" w14:paraId="290BAC80" w14:textId="77777777" w:rsidTr="00F10C0F">
        <w:tc>
          <w:tcPr>
            <w:tcW w:w="2518" w:type="dxa"/>
          </w:tcPr>
          <w:p w14:paraId="47BCE683" w14:textId="77777777" w:rsidR="00F10C0F" w:rsidRPr="0059349B" w:rsidRDefault="00F10C0F" w:rsidP="00F10C0F">
            <w:pPr>
              <w:contextualSpacing/>
              <w:rPr>
                <w:rFonts w:eastAsia="Calibri" w:cs="Arial"/>
                <w:lang w:eastAsia="en-US"/>
              </w:rPr>
            </w:pPr>
            <w:r w:rsidRPr="0059349B">
              <w:rPr>
                <w:rFonts w:eastAsia="Calibri" w:cs="Arial"/>
                <w:lang w:eastAsia="en-US"/>
              </w:rPr>
              <w:t>Light Characteristic</w:t>
            </w:r>
          </w:p>
        </w:tc>
        <w:tc>
          <w:tcPr>
            <w:tcW w:w="1418" w:type="dxa"/>
          </w:tcPr>
          <w:p w14:paraId="34E3FA72" w14:textId="77777777" w:rsidR="00F10C0F" w:rsidRPr="0059349B" w:rsidRDefault="00F10C0F" w:rsidP="00F10C0F">
            <w:pPr>
              <w:contextualSpacing/>
              <w:rPr>
                <w:rFonts w:eastAsia="Calibri" w:cs="Arial"/>
                <w:lang w:eastAsia="en-US"/>
              </w:rPr>
            </w:pPr>
            <w:r w:rsidRPr="0059349B">
              <w:rPr>
                <w:rFonts w:eastAsia="Calibri" w:cs="Arial"/>
                <w:lang w:eastAsia="en-US"/>
              </w:rPr>
              <w:t>Flashing</w:t>
            </w:r>
          </w:p>
        </w:tc>
      </w:tr>
      <w:tr w:rsidR="00F10C0F" w:rsidRPr="0059349B" w14:paraId="156301B5" w14:textId="77777777" w:rsidTr="00F10C0F">
        <w:tc>
          <w:tcPr>
            <w:tcW w:w="2518" w:type="dxa"/>
          </w:tcPr>
          <w:p w14:paraId="3FE5701C" w14:textId="77777777" w:rsidR="00F10C0F" w:rsidRPr="0059349B" w:rsidRDefault="00F10C0F" w:rsidP="00F10C0F">
            <w:pPr>
              <w:contextualSpacing/>
              <w:rPr>
                <w:rFonts w:eastAsia="Calibri" w:cs="Arial"/>
                <w:lang w:eastAsia="en-US"/>
              </w:rPr>
            </w:pPr>
            <w:r w:rsidRPr="0059349B">
              <w:rPr>
                <w:rFonts w:eastAsia="Calibri" w:cs="Arial"/>
                <w:lang w:eastAsia="en-US"/>
              </w:rPr>
              <w:t>Signal Group</w:t>
            </w:r>
          </w:p>
        </w:tc>
        <w:tc>
          <w:tcPr>
            <w:tcW w:w="1418" w:type="dxa"/>
          </w:tcPr>
          <w:p w14:paraId="600AB232" w14:textId="77777777" w:rsidR="00F10C0F" w:rsidRPr="0059349B" w:rsidRDefault="00F10C0F" w:rsidP="00F10C0F">
            <w:pPr>
              <w:contextualSpacing/>
              <w:rPr>
                <w:rFonts w:eastAsia="Calibri" w:cs="Arial"/>
                <w:lang w:eastAsia="en-US"/>
              </w:rPr>
            </w:pPr>
            <w:r w:rsidRPr="0059349B">
              <w:rPr>
                <w:rFonts w:eastAsia="Calibri" w:cs="Arial"/>
                <w:lang w:eastAsia="en-US"/>
              </w:rPr>
              <w:t>(1)</w:t>
            </w:r>
          </w:p>
        </w:tc>
      </w:tr>
      <w:tr w:rsidR="00F10C0F" w:rsidRPr="0059349B" w14:paraId="404ECCCF" w14:textId="77777777" w:rsidTr="00F10C0F">
        <w:tc>
          <w:tcPr>
            <w:tcW w:w="2518" w:type="dxa"/>
          </w:tcPr>
          <w:p w14:paraId="1245328E" w14:textId="77777777" w:rsidR="00F10C0F" w:rsidRPr="0059349B" w:rsidRDefault="00F10C0F" w:rsidP="00F10C0F">
            <w:pPr>
              <w:contextualSpacing/>
              <w:rPr>
                <w:rFonts w:eastAsia="Calibri" w:cs="Arial"/>
                <w:lang w:eastAsia="en-US"/>
              </w:rPr>
            </w:pPr>
            <w:r w:rsidRPr="0059349B">
              <w:rPr>
                <w:rFonts w:eastAsia="Calibri" w:cs="Arial"/>
                <w:lang w:eastAsia="en-US"/>
              </w:rPr>
              <w:t>Colour</w:t>
            </w:r>
          </w:p>
        </w:tc>
        <w:tc>
          <w:tcPr>
            <w:tcW w:w="1418" w:type="dxa"/>
          </w:tcPr>
          <w:p w14:paraId="03B1351A" w14:textId="77777777" w:rsidR="00F10C0F" w:rsidRPr="0059349B" w:rsidRDefault="00F10C0F" w:rsidP="00F10C0F">
            <w:pPr>
              <w:contextualSpacing/>
              <w:rPr>
                <w:rFonts w:eastAsia="Calibri" w:cs="Arial"/>
                <w:lang w:eastAsia="en-US"/>
              </w:rPr>
            </w:pPr>
            <w:r w:rsidRPr="0059349B">
              <w:rPr>
                <w:rFonts w:eastAsia="Calibri" w:cs="Arial"/>
                <w:lang w:eastAsia="en-US"/>
              </w:rPr>
              <w:t>White</w:t>
            </w:r>
          </w:p>
        </w:tc>
      </w:tr>
      <w:tr w:rsidR="00F10C0F" w:rsidRPr="0059349B" w14:paraId="1E5109BA" w14:textId="77777777" w:rsidTr="00F10C0F">
        <w:tc>
          <w:tcPr>
            <w:tcW w:w="2518" w:type="dxa"/>
          </w:tcPr>
          <w:p w14:paraId="2A13FB0A" w14:textId="77777777" w:rsidR="00F10C0F" w:rsidRPr="0059349B" w:rsidRDefault="00F10C0F" w:rsidP="00F10C0F">
            <w:pPr>
              <w:contextualSpacing/>
              <w:rPr>
                <w:rFonts w:eastAsia="Calibri" w:cs="Arial"/>
                <w:lang w:eastAsia="en-US"/>
              </w:rPr>
            </w:pPr>
            <w:r w:rsidRPr="0059349B">
              <w:rPr>
                <w:rFonts w:eastAsia="Calibri" w:cs="Arial"/>
                <w:lang w:eastAsia="en-US"/>
              </w:rPr>
              <w:t>Signal Period</w:t>
            </w:r>
          </w:p>
        </w:tc>
        <w:tc>
          <w:tcPr>
            <w:tcW w:w="1418" w:type="dxa"/>
          </w:tcPr>
          <w:p w14:paraId="5B92804E" w14:textId="77777777" w:rsidR="00F10C0F" w:rsidRPr="0059349B" w:rsidRDefault="00F10C0F" w:rsidP="00F10C0F">
            <w:pPr>
              <w:contextualSpacing/>
              <w:rPr>
                <w:rFonts w:eastAsia="Calibri" w:cs="Arial"/>
                <w:lang w:eastAsia="en-US"/>
              </w:rPr>
            </w:pPr>
            <w:r w:rsidRPr="0059349B">
              <w:rPr>
                <w:rFonts w:eastAsia="Calibri" w:cs="Arial"/>
                <w:lang w:eastAsia="en-US"/>
              </w:rPr>
              <w:t>30 seconds</w:t>
            </w:r>
          </w:p>
        </w:tc>
      </w:tr>
      <w:tr w:rsidR="00F10C0F" w:rsidRPr="0059349B" w14:paraId="2902B544" w14:textId="77777777" w:rsidTr="00F10C0F">
        <w:tc>
          <w:tcPr>
            <w:tcW w:w="2518" w:type="dxa"/>
          </w:tcPr>
          <w:p w14:paraId="25EEF2CC" w14:textId="77777777" w:rsidR="00F10C0F" w:rsidRPr="0059349B" w:rsidRDefault="00F10C0F" w:rsidP="00F10C0F">
            <w:pPr>
              <w:contextualSpacing/>
              <w:rPr>
                <w:rFonts w:eastAsia="Calibri" w:cs="Arial"/>
                <w:lang w:eastAsia="en-US"/>
              </w:rPr>
            </w:pPr>
            <w:r w:rsidRPr="0059349B">
              <w:rPr>
                <w:rFonts w:eastAsia="Calibri" w:cs="Arial"/>
                <w:lang w:eastAsia="en-US"/>
              </w:rPr>
              <w:t>Height</w:t>
            </w:r>
          </w:p>
        </w:tc>
        <w:tc>
          <w:tcPr>
            <w:tcW w:w="1418" w:type="dxa"/>
          </w:tcPr>
          <w:p w14:paraId="5AE547DC" w14:textId="77777777" w:rsidR="00F10C0F" w:rsidRPr="0059349B" w:rsidRDefault="00F10C0F" w:rsidP="00F10C0F">
            <w:pPr>
              <w:contextualSpacing/>
              <w:rPr>
                <w:rFonts w:eastAsia="Calibri" w:cs="Arial"/>
                <w:lang w:eastAsia="en-US"/>
              </w:rPr>
            </w:pPr>
            <w:r w:rsidRPr="0059349B">
              <w:rPr>
                <w:rFonts w:eastAsia="Calibri" w:cs="Arial"/>
                <w:lang w:eastAsia="en-US"/>
              </w:rPr>
              <w:t>7 metres</w:t>
            </w:r>
          </w:p>
        </w:tc>
      </w:tr>
      <w:tr w:rsidR="00F10C0F" w:rsidRPr="0059349B" w14:paraId="3CE615B7" w14:textId="77777777" w:rsidTr="00F10C0F">
        <w:tc>
          <w:tcPr>
            <w:tcW w:w="2518" w:type="dxa"/>
          </w:tcPr>
          <w:p w14:paraId="67F0AC38" w14:textId="77777777" w:rsidR="00F10C0F" w:rsidRPr="0059349B" w:rsidRDefault="00F10C0F" w:rsidP="00F10C0F">
            <w:pPr>
              <w:contextualSpacing/>
              <w:rPr>
                <w:rFonts w:eastAsia="Calibri" w:cs="Arial"/>
                <w:lang w:eastAsia="en-US"/>
              </w:rPr>
            </w:pPr>
            <w:r w:rsidRPr="0059349B">
              <w:rPr>
                <w:rFonts w:eastAsia="Calibri" w:cs="Arial"/>
                <w:lang w:eastAsia="en-US"/>
              </w:rPr>
              <w:t>Value of Nominal Range</w:t>
            </w:r>
          </w:p>
        </w:tc>
        <w:tc>
          <w:tcPr>
            <w:tcW w:w="1418" w:type="dxa"/>
          </w:tcPr>
          <w:p w14:paraId="170BDB3B" w14:textId="77777777" w:rsidR="00F10C0F" w:rsidRPr="0059349B" w:rsidRDefault="00F10C0F" w:rsidP="00F10C0F">
            <w:pPr>
              <w:contextualSpacing/>
              <w:rPr>
                <w:rFonts w:eastAsia="Calibri" w:cs="Arial"/>
                <w:lang w:eastAsia="en-US"/>
              </w:rPr>
            </w:pPr>
            <w:r w:rsidRPr="0059349B">
              <w:rPr>
                <w:rFonts w:eastAsia="Calibri" w:cs="Arial"/>
                <w:lang w:eastAsia="en-US"/>
              </w:rPr>
              <w:t>10 miles</w:t>
            </w:r>
          </w:p>
        </w:tc>
      </w:tr>
    </w:tbl>
    <w:p w14:paraId="61DBD88F" w14:textId="77777777" w:rsidR="00F10C0F" w:rsidRPr="0059349B" w:rsidRDefault="00F10C0F" w:rsidP="00F10C0F">
      <w:pPr>
        <w:contextualSpacing/>
        <w:rPr>
          <w:rFonts w:eastAsia="Calibri" w:cs="Arial"/>
          <w:lang w:eastAsia="en-US"/>
        </w:rPr>
      </w:pPr>
    </w:p>
    <w:p w14:paraId="4A0FBFF0" w14:textId="4AE0D719" w:rsidR="00F10C0F" w:rsidRPr="00F10C0F" w:rsidRDefault="00F10C0F" w:rsidP="00F10C0F">
      <w:pPr>
        <w:contextualSpacing/>
        <w:rPr>
          <w:rFonts w:eastAsia="Calibri" w:cs="Arial"/>
          <w:b/>
          <w:bCs/>
          <w:lang w:eastAsia="en-US"/>
        </w:rPr>
      </w:pPr>
      <w:r w:rsidRPr="0059349B">
        <w:rPr>
          <w:rFonts w:eastAsia="Calibri" w:cs="Arial"/>
          <w:lang w:eastAsia="en-US"/>
        </w:rPr>
        <w:t xml:space="preserve">The ECDIS </w:t>
      </w:r>
      <w:r w:rsidR="001C1B2B">
        <w:rPr>
          <w:rFonts w:eastAsiaTheme="minorEastAsia" w:cs="Arial" w:hint="eastAsia"/>
        </w:rPr>
        <w:t>should</w:t>
      </w:r>
      <w:r w:rsidRPr="0059349B">
        <w:rPr>
          <w:rFonts w:eastAsia="Calibri" w:cs="Arial"/>
          <w:lang w:eastAsia="en-US"/>
        </w:rPr>
        <w:t xml:space="preserve"> display the lights textual description as follows: </w:t>
      </w:r>
      <w:r w:rsidRPr="0059349B">
        <w:rPr>
          <w:rFonts w:eastAsia="Calibri" w:cs="Arial"/>
          <w:b/>
          <w:bCs/>
          <w:lang w:eastAsia="en-US"/>
        </w:rPr>
        <w:t>FL W 30s7m10M</w:t>
      </w:r>
    </w:p>
    <w:p w14:paraId="53084391" w14:textId="77777777" w:rsidR="00F10C0F" w:rsidRDefault="00F10C0F" w:rsidP="00EB3949">
      <w:pPr>
        <w:rPr>
          <w:b/>
          <w:lang w:eastAsia="en-US"/>
        </w:rPr>
      </w:pPr>
    </w:p>
    <w:p w14:paraId="6DFFDAAC" w14:textId="3649EA68" w:rsidR="00EB3949" w:rsidRPr="0018396B" w:rsidRDefault="002E3794" w:rsidP="0018396B">
      <w:pPr>
        <w:pBdr>
          <w:top w:val="single" w:sz="6" w:space="0" w:color="FFFFFF"/>
          <w:left w:val="single" w:sz="6" w:space="0" w:color="FFFFFF"/>
          <w:bottom w:val="single" w:sz="6" w:space="0" w:color="FFFFFF"/>
          <w:right w:val="single" w:sz="6" w:space="0" w:color="FFFFFF"/>
        </w:pBdr>
        <w:tabs>
          <w:tab w:val="left" w:pos="-1440"/>
          <w:tab w:val="left" w:pos="0"/>
          <w:tab w:val="left" w:pos="720"/>
          <w:tab w:val="left" w:pos="993"/>
          <w:tab w:val="left" w:pos="1440"/>
          <w:tab w:val="left" w:pos="2160"/>
          <w:tab w:val="left" w:pos="2880"/>
          <w:tab w:val="left" w:pos="3600"/>
          <w:tab w:val="left" w:pos="4320"/>
          <w:tab w:val="left" w:pos="4680"/>
        </w:tabs>
        <w:contextualSpacing/>
        <w:rPr>
          <w:rFonts w:cs="Arial"/>
          <w:b/>
        </w:rPr>
      </w:pPr>
      <w:r>
        <w:rPr>
          <w:rFonts w:cs="Arial"/>
          <w:b/>
        </w:rPr>
        <w:t>C2</w:t>
      </w:r>
      <w:r w:rsidR="0018396B" w:rsidRPr="0018396B">
        <w:rPr>
          <w:rFonts w:cs="Arial"/>
          <w:b/>
        </w:rPr>
        <w:t>.12</w:t>
      </w:r>
      <w:r w:rsidR="0018396B" w:rsidRPr="0018396B">
        <w:rPr>
          <w:rFonts w:cs="Arial"/>
          <w:b/>
        </w:rPr>
        <w:tab/>
      </w:r>
      <w:r w:rsidR="0018396B" w:rsidRPr="0018396B">
        <w:rPr>
          <w:rFonts w:cs="Arial"/>
          <w:b/>
        </w:rPr>
        <w:tab/>
        <w:t>Displaying Manual and Automatic Updates and Added Chart Information</w:t>
      </w:r>
    </w:p>
    <w:p w14:paraId="6433E5CA" w14:textId="745ED6B3" w:rsidR="0018396B" w:rsidRPr="0018396B" w:rsidRDefault="002E3794" w:rsidP="00D4624F">
      <w:pPr>
        <w:pStyle w:val="Heading2"/>
        <w:numPr>
          <w:ilvl w:val="0"/>
          <w:numId w:val="0"/>
        </w:numPr>
        <w:ind w:left="576" w:hanging="576"/>
        <w:contextualSpacing/>
        <w:rPr>
          <w:rFonts w:eastAsia="Calibri" w:cs="Arial"/>
          <w:sz w:val="20"/>
        </w:rPr>
      </w:pPr>
      <w:bookmarkStart w:id="1639" w:name="_Toc348447803"/>
      <w:bookmarkStart w:id="1640" w:name="_Toc368905060"/>
      <w:bookmarkStart w:id="1641" w:name="_Toc388963928"/>
      <w:bookmarkStart w:id="1642" w:name="_Toc412540271"/>
      <w:bookmarkStart w:id="1643" w:name="_Toc439685404"/>
      <w:r>
        <w:rPr>
          <w:rFonts w:eastAsia="Calibri" w:cs="Arial"/>
          <w:sz w:val="20"/>
        </w:rPr>
        <w:t>C2</w:t>
      </w:r>
      <w:r w:rsidR="00D4624F">
        <w:rPr>
          <w:rFonts w:eastAsia="Calibri" w:cs="Arial"/>
          <w:sz w:val="20"/>
        </w:rPr>
        <w:t>.12.1</w:t>
      </w:r>
      <w:r w:rsidR="0018396B" w:rsidRPr="0018396B">
        <w:rPr>
          <w:rFonts w:eastAsia="Calibri" w:cs="Arial"/>
          <w:sz w:val="20"/>
        </w:rPr>
        <w:tab/>
      </w:r>
      <w:r w:rsidR="0018396B" w:rsidRPr="0018396B">
        <w:rPr>
          <w:rFonts w:eastAsia="Calibri" w:cs="Arial"/>
          <w:sz w:val="20"/>
        </w:rPr>
        <w:tab/>
        <w:t>Manual Updates</w:t>
      </w:r>
      <w:bookmarkEnd w:id="1639"/>
      <w:bookmarkEnd w:id="1640"/>
      <w:bookmarkEnd w:id="1641"/>
      <w:bookmarkEnd w:id="1642"/>
      <w:bookmarkEnd w:id="1643"/>
    </w:p>
    <w:p w14:paraId="39266100" w14:textId="191C75A2"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sidRPr="0018396B">
        <w:rPr>
          <w:rFonts w:eastAsia="Calibri" w:cs="Arial"/>
        </w:rPr>
        <w:t xml:space="preserve">Manual updates of ENC information </w:t>
      </w:r>
      <w:r w:rsidR="001C1B2B">
        <w:rPr>
          <w:rFonts w:eastAsiaTheme="minorEastAsia" w:cs="Arial" w:hint="eastAsia"/>
        </w:rPr>
        <w:t>should</w:t>
      </w:r>
      <w:r w:rsidRPr="0018396B">
        <w:rPr>
          <w:rFonts w:eastAsia="Calibri" w:cs="Arial"/>
        </w:rPr>
        <w:t xml:space="preserve"> be displayed using the same </w:t>
      </w:r>
      <w:proofErr w:type="spellStart"/>
      <w:r w:rsidRPr="0018396B">
        <w:rPr>
          <w:rFonts w:eastAsia="Calibri" w:cs="Arial"/>
        </w:rPr>
        <w:t>symbology</w:t>
      </w:r>
      <w:proofErr w:type="spellEnd"/>
      <w:r w:rsidRPr="0018396B">
        <w:rPr>
          <w:rFonts w:eastAsia="Calibri" w:cs="Arial"/>
        </w:rPr>
        <w:t xml:space="preserve"> as ENC information and </w:t>
      </w:r>
      <w:r w:rsidR="001C1B2B">
        <w:rPr>
          <w:rFonts w:eastAsiaTheme="minorEastAsia" w:cs="Arial" w:hint="eastAsia"/>
        </w:rPr>
        <w:t>should</w:t>
      </w:r>
      <w:r w:rsidRPr="0018396B">
        <w:rPr>
          <w:rFonts w:eastAsia="Calibri" w:cs="Arial"/>
        </w:rPr>
        <w:t xml:space="preserve"> be distinguished from ENC information as follows:</w:t>
      </w:r>
    </w:p>
    <w:p w14:paraId="5139C4B4" w14:textId="6BA45503" w:rsidR="0018396B" w:rsidRPr="00D4624F" w:rsidRDefault="002E3794" w:rsidP="00D4624F">
      <w:pPr>
        <w:pStyle w:val="Heading2"/>
        <w:numPr>
          <w:ilvl w:val="0"/>
          <w:numId w:val="0"/>
        </w:numPr>
        <w:contextualSpacing/>
        <w:rPr>
          <w:rFonts w:eastAsia="Calibri" w:cs="Arial"/>
          <w:sz w:val="20"/>
        </w:rPr>
      </w:pPr>
      <w:bookmarkStart w:id="1644" w:name="_Toc348447804"/>
      <w:bookmarkStart w:id="1645" w:name="_Toc368905061"/>
      <w:bookmarkStart w:id="1646" w:name="_Toc388963929"/>
      <w:bookmarkStart w:id="1647" w:name="_Toc412540272"/>
      <w:bookmarkStart w:id="1648" w:name="_Toc439685405"/>
      <w:r>
        <w:rPr>
          <w:rFonts w:eastAsia="Calibri" w:cs="Arial"/>
          <w:sz w:val="20"/>
        </w:rPr>
        <w:t>C2</w:t>
      </w:r>
      <w:r w:rsidR="00D4624F">
        <w:rPr>
          <w:rFonts w:eastAsia="Calibri" w:cs="Arial"/>
          <w:sz w:val="20"/>
        </w:rPr>
        <w:t>.12.1.1</w:t>
      </w:r>
      <w:r w:rsidR="00D4624F">
        <w:rPr>
          <w:rFonts w:eastAsia="Calibri" w:cs="Arial"/>
          <w:sz w:val="20"/>
        </w:rPr>
        <w:tab/>
      </w:r>
      <w:r w:rsidR="00D4624F">
        <w:rPr>
          <w:rFonts w:eastAsia="Calibri" w:cs="Arial"/>
          <w:sz w:val="20"/>
        </w:rPr>
        <w:tab/>
      </w:r>
      <w:r w:rsidR="0018396B" w:rsidRPr="0018396B">
        <w:rPr>
          <w:rFonts w:eastAsia="Calibri" w:cs="Arial"/>
          <w:sz w:val="20"/>
        </w:rPr>
        <w:t>Added Feature</w:t>
      </w:r>
      <w:bookmarkEnd w:id="1644"/>
      <w:bookmarkEnd w:id="1645"/>
      <w:bookmarkEnd w:id="1646"/>
      <w:bookmarkEnd w:id="1647"/>
      <w:bookmarkEnd w:id="1648"/>
    </w:p>
    <w:p w14:paraId="303C158B" w14:textId="73D98883"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552"/>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18396B">
        <w:rPr>
          <w:rFonts w:eastAsia="Calibri" w:cs="Arial"/>
        </w:rPr>
        <w:tab/>
      </w:r>
      <w:r w:rsidRPr="0018396B">
        <w:rPr>
          <w:rFonts w:eastAsia="Calibri" w:cs="Arial"/>
          <w:i/>
          <w:iCs/>
        </w:rPr>
        <w:t xml:space="preserve">Point </w:t>
      </w:r>
      <w:r w:rsidR="001C1B2B">
        <w:rPr>
          <w:rFonts w:eastAsiaTheme="minorEastAsia" w:cs="Arial" w:hint="eastAsia"/>
          <w:i/>
          <w:iCs/>
        </w:rPr>
        <w:t>feature</w:t>
      </w:r>
      <w:r w:rsidRPr="0018396B">
        <w:rPr>
          <w:rFonts w:eastAsia="Calibri" w:cs="Arial"/>
          <w:i/>
          <w:iCs/>
        </w:rPr>
        <w:t>:</w:t>
      </w:r>
      <w:r w:rsidRPr="0018396B">
        <w:rPr>
          <w:rFonts w:eastAsia="Calibri" w:cs="Arial"/>
        </w:rPr>
        <w:t xml:space="preserve"> </w:t>
      </w:r>
      <w:r w:rsidRPr="0018396B">
        <w:rPr>
          <w:rFonts w:eastAsia="Calibri" w:cs="Arial"/>
        </w:rPr>
        <w:tab/>
        <w:t xml:space="preserve">superimpose </w:t>
      </w:r>
      <w:proofErr w:type="gramStart"/>
      <w:r w:rsidRPr="0018396B">
        <w:rPr>
          <w:rFonts w:eastAsia="Calibri" w:cs="Arial"/>
        </w:rPr>
        <w:t>SY(</w:t>
      </w:r>
      <w:proofErr w:type="spellStart"/>
      <w:proofErr w:type="gramEnd"/>
      <w:r w:rsidRPr="0018396B">
        <w:rPr>
          <w:rFonts w:eastAsia="Calibri" w:cs="Arial"/>
        </w:rPr>
        <w:t>CHCRIDnn</w:t>
      </w:r>
      <w:proofErr w:type="spellEnd"/>
      <w:r w:rsidRPr="0018396B">
        <w:rPr>
          <w:rFonts w:eastAsia="Calibri" w:cs="Arial"/>
        </w:rPr>
        <w:t>)*</w:t>
      </w:r>
    </w:p>
    <w:p w14:paraId="0C133B68" w14:textId="7B57006C"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552"/>
          <w:tab w:val="left" w:pos="3600"/>
          <w:tab w:val="left" w:pos="4320"/>
          <w:tab w:val="left" w:pos="5040"/>
          <w:tab w:val="left" w:pos="5760"/>
          <w:tab w:val="left" w:pos="6480"/>
          <w:tab w:val="left" w:pos="7200"/>
          <w:tab w:val="left" w:pos="7920"/>
          <w:tab w:val="left" w:pos="8640"/>
        </w:tabs>
        <w:contextualSpacing/>
        <w:rPr>
          <w:rFonts w:eastAsia="Calibri" w:cs="Arial"/>
        </w:rPr>
      </w:pPr>
      <w:r w:rsidRPr="0018396B">
        <w:rPr>
          <w:rFonts w:eastAsia="Calibri" w:cs="Arial"/>
          <w:i/>
          <w:iCs/>
        </w:rPr>
        <w:tab/>
        <w:t xml:space="preserve">Line </w:t>
      </w:r>
      <w:r w:rsidR="001C1B2B">
        <w:rPr>
          <w:rFonts w:eastAsiaTheme="minorEastAsia" w:cs="Arial" w:hint="eastAsia"/>
          <w:i/>
          <w:iCs/>
        </w:rPr>
        <w:t>feature</w:t>
      </w:r>
      <w:r w:rsidRPr="0018396B">
        <w:rPr>
          <w:rFonts w:eastAsia="Calibri" w:cs="Arial"/>
        </w:rPr>
        <w:t xml:space="preserve">: </w:t>
      </w:r>
      <w:r w:rsidRPr="0018396B">
        <w:rPr>
          <w:rFonts w:eastAsia="Calibri" w:cs="Arial"/>
        </w:rPr>
        <w:tab/>
        <w:t xml:space="preserve">overwrite with line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w:t>
      </w:r>
    </w:p>
    <w:p w14:paraId="5C904E7B" w14:textId="5478BED6" w:rsidR="0018396B" w:rsidRPr="00D4624F" w:rsidRDefault="0018396B" w:rsidP="00D4624F">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552"/>
          <w:tab w:val="left" w:pos="3600"/>
          <w:tab w:val="left" w:pos="4320"/>
          <w:tab w:val="left" w:pos="5040"/>
          <w:tab w:val="left" w:pos="5760"/>
          <w:tab w:val="left" w:pos="6480"/>
          <w:tab w:val="left" w:pos="7200"/>
          <w:tab w:val="left" w:pos="7920"/>
          <w:tab w:val="left" w:pos="8640"/>
        </w:tabs>
        <w:ind w:left="2550" w:hanging="2550"/>
        <w:contextualSpacing/>
        <w:rPr>
          <w:rFonts w:eastAsia="Calibri" w:cs="Arial"/>
        </w:rPr>
      </w:pPr>
      <w:r w:rsidRPr="0018396B">
        <w:rPr>
          <w:rFonts w:eastAsia="Calibri" w:cs="Arial"/>
          <w:i/>
          <w:iCs/>
        </w:rPr>
        <w:tab/>
      </w:r>
      <w:r w:rsidR="00411EF9">
        <w:rPr>
          <w:rFonts w:eastAsia="Calibri" w:cs="Arial"/>
          <w:i/>
          <w:iCs/>
        </w:rPr>
        <w:t>Surface</w:t>
      </w:r>
      <w:r w:rsidRPr="0018396B">
        <w:rPr>
          <w:rFonts w:eastAsia="Calibri" w:cs="Arial"/>
          <w:i/>
          <w:iCs/>
        </w:rPr>
        <w:t xml:space="preserve"> </w:t>
      </w:r>
      <w:r w:rsidR="001C1B2B">
        <w:rPr>
          <w:rFonts w:eastAsiaTheme="minorEastAsia" w:cs="Arial" w:hint="eastAsia"/>
          <w:i/>
          <w:iCs/>
        </w:rPr>
        <w:t>feature</w:t>
      </w:r>
      <w:r w:rsidRPr="0018396B">
        <w:rPr>
          <w:rFonts w:eastAsia="Calibri" w:cs="Arial"/>
        </w:rPr>
        <w:t>:</w:t>
      </w:r>
      <w:r w:rsidRPr="0018396B">
        <w:rPr>
          <w:rFonts w:eastAsia="Calibri" w:cs="Arial"/>
        </w:rPr>
        <w:tab/>
        <w:t xml:space="preserve">overwrite area boundary with line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 and superimpose SY(</w:t>
      </w:r>
      <w:proofErr w:type="spellStart"/>
      <w:r w:rsidRPr="0018396B">
        <w:rPr>
          <w:rFonts w:eastAsia="Calibri" w:cs="Arial"/>
        </w:rPr>
        <w:t>CHCRIDnn</w:t>
      </w:r>
      <w:proofErr w:type="spellEnd"/>
      <w:r w:rsidRPr="0018396B">
        <w:rPr>
          <w:rFonts w:eastAsia="Calibri" w:cs="Arial"/>
        </w:rPr>
        <w:t>) on any centred symbol.</w:t>
      </w:r>
    </w:p>
    <w:p w14:paraId="271FA259" w14:textId="2DE6293D" w:rsidR="0018396B" w:rsidRPr="0018396B" w:rsidRDefault="002E3794" w:rsidP="00D4624F">
      <w:pPr>
        <w:pStyle w:val="Heading2"/>
        <w:numPr>
          <w:ilvl w:val="0"/>
          <w:numId w:val="0"/>
        </w:numPr>
        <w:ind w:left="576" w:hanging="576"/>
        <w:contextualSpacing/>
        <w:rPr>
          <w:rFonts w:eastAsia="Calibri" w:cs="Arial"/>
          <w:sz w:val="20"/>
        </w:rPr>
      </w:pPr>
      <w:bookmarkStart w:id="1649" w:name="_Toc348447805"/>
      <w:bookmarkStart w:id="1650" w:name="_Toc368905062"/>
      <w:bookmarkStart w:id="1651" w:name="_Toc388963930"/>
      <w:bookmarkStart w:id="1652" w:name="_Toc412540273"/>
      <w:bookmarkStart w:id="1653" w:name="_Toc439685406"/>
      <w:r>
        <w:rPr>
          <w:rFonts w:eastAsia="Calibri" w:cs="Arial"/>
          <w:sz w:val="20"/>
        </w:rPr>
        <w:t>C2</w:t>
      </w:r>
      <w:r w:rsidR="00D4624F">
        <w:rPr>
          <w:rFonts w:eastAsia="Calibri" w:cs="Arial"/>
          <w:sz w:val="20"/>
        </w:rPr>
        <w:t>.12.1.2</w:t>
      </w:r>
      <w:r w:rsidR="0018396B" w:rsidRPr="0018396B">
        <w:rPr>
          <w:rFonts w:eastAsia="Calibri" w:cs="Arial"/>
          <w:sz w:val="20"/>
        </w:rPr>
        <w:tab/>
      </w:r>
      <w:r w:rsidR="0018396B" w:rsidRPr="0018396B">
        <w:rPr>
          <w:rFonts w:eastAsia="Calibri" w:cs="Arial"/>
          <w:sz w:val="20"/>
        </w:rPr>
        <w:tab/>
        <w:t>Deleted Feature</w:t>
      </w:r>
      <w:bookmarkEnd w:id="1649"/>
      <w:bookmarkEnd w:id="1650"/>
      <w:bookmarkEnd w:id="1651"/>
      <w:bookmarkEnd w:id="1652"/>
      <w:bookmarkEnd w:id="1653"/>
    </w:p>
    <w:p w14:paraId="41B20A82" w14:textId="0256C086"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0"/>
          <w:tab w:val="left" w:pos="993"/>
        </w:tabs>
        <w:contextualSpacing/>
        <w:rPr>
          <w:rFonts w:eastAsia="Calibri" w:cs="Arial"/>
        </w:rPr>
      </w:pPr>
      <w:r w:rsidRPr="0018396B">
        <w:rPr>
          <w:rFonts w:eastAsia="Calibri" w:cs="Arial"/>
        </w:rPr>
        <w:t xml:space="preserve">The </w:t>
      </w:r>
      <w:r w:rsidR="001C1B2B">
        <w:rPr>
          <w:rFonts w:eastAsiaTheme="minorEastAsia" w:cs="Arial" w:hint="eastAsia"/>
        </w:rPr>
        <w:t>feature</w:t>
      </w:r>
      <w:r w:rsidRPr="0018396B">
        <w:rPr>
          <w:rFonts w:eastAsia="Calibri" w:cs="Arial"/>
        </w:rPr>
        <w:t xml:space="preserve"> </w:t>
      </w:r>
      <w:r w:rsidR="001C1B2B">
        <w:rPr>
          <w:rFonts w:eastAsiaTheme="minorEastAsia" w:cs="Arial" w:hint="eastAsia"/>
        </w:rPr>
        <w:t>should</w:t>
      </w:r>
      <w:r w:rsidRPr="0018396B">
        <w:rPr>
          <w:rFonts w:eastAsia="Calibri" w:cs="Arial"/>
        </w:rPr>
        <w:t xml:space="preserve"> remain on the display and </w:t>
      </w:r>
      <w:r w:rsidR="001C1B2B">
        <w:rPr>
          <w:rFonts w:eastAsiaTheme="minorEastAsia" w:cs="Arial" w:hint="eastAsia"/>
        </w:rPr>
        <w:t>should</w:t>
      </w:r>
      <w:r w:rsidRPr="0018396B">
        <w:rPr>
          <w:rFonts w:eastAsia="Calibri" w:cs="Arial"/>
        </w:rPr>
        <w:t xml:space="preserve"> be marked as follows:</w:t>
      </w:r>
    </w:p>
    <w:p w14:paraId="6649FE8E"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810"/>
          <w:tab w:val="left" w:pos="993"/>
        </w:tabs>
        <w:contextualSpacing/>
        <w:rPr>
          <w:rFonts w:eastAsia="Calibri" w:cs="Arial"/>
          <w:i/>
          <w:iCs/>
        </w:rPr>
      </w:pPr>
    </w:p>
    <w:p w14:paraId="3FB78BEA" w14:textId="55247A4B"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810"/>
          <w:tab w:val="left" w:pos="993"/>
          <w:tab w:val="left" w:pos="2552"/>
        </w:tabs>
        <w:contextualSpacing/>
        <w:rPr>
          <w:rFonts w:eastAsia="Calibri" w:cs="Arial"/>
        </w:rPr>
      </w:pPr>
      <w:r w:rsidRPr="0018396B">
        <w:rPr>
          <w:rFonts w:eastAsia="Calibri" w:cs="Arial"/>
          <w:i/>
          <w:iCs/>
        </w:rPr>
        <w:tab/>
      </w:r>
      <w:r w:rsidRPr="0018396B">
        <w:rPr>
          <w:rFonts w:eastAsia="Calibri" w:cs="Arial"/>
          <w:i/>
          <w:iCs/>
        </w:rPr>
        <w:tab/>
        <w:t xml:space="preserve">Point </w:t>
      </w:r>
      <w:r w:rsidR="001C1B2B">
        <w:rPr>
          <w:rFonts w:eastAsiaTheme="minorEastAsia" w:cs="Arial" w:hint="eastAsia"/>
          <w:i/>
          <w:iCs/>
        </w:rPr>
        <w:t>feature</w:t>
      </w:r>
      <w:r w:rsidRPr="0018396B">
        <w:rPr>
          <w:rFonts w:eastAsia="Calibri" w:cs="Arial"/>
          <w:i/>
          <w:iCs/>
        </w:rPr>
        <w:t>:</w:t>
      </w:r>
      <w:r w:rsidRPr="0018396B">
        <w:rPr>
          <w:rFonts w:eastAsia="Calibri" w:cs="Arial"/>
        </w:rPr>
        <w:t xml:space="preserve"> </w:t>
      </w:r>
      <w:r w:rsidRPr="0018396B">
        <w:rPr>
          <w:rFonts w:eastAsia="Calibri" w:cs="Arial"/>
        </w:rPr>
        <w:tab/>
        <w:t xml:space="preserve">Superimpose </w:t>
      </w:r>
      <w:proofErr w:type="gramStart"/>
      <w:r w:rsidRPr="0018396B">
        <w:rPr>
          <w:rFonts w:eastAsia="Calibri" w:cs="Arial"/>
        </w:rPr>
        <w:t>SY(</w:t>
      </w:r>
      <w:proofErr w:type="spellStart"/>
      <w:proofErr w:type="gramEnd"/>
      <w:r w:rsidRPr="0018396B">
        <w:rPr>
          <w:rFonts w:eastAsia="Calibri" w:cs="Arial"/>
        </w:rPr>
        <w:t>CHCRDELn</w:t>
      </w:r>
      <w:proofErr w:type="spellEnd"/>
      <w:r w:rsidRPr="0018396B">
        <w:rPr>
          <w:rFonts w:eastAsia="Calibri" w:cs="Arial"/>
        </w:rPr>
        <w:t>)*</w:t>
      </w:r>
    </w:p>
    <w:p w14:paraId="7F7F7349" w14:textId="73747021"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810"/>
          <w:tab w:val="left" w:pos="993"/>
          <w:tab w:val="left" w:pos="2552"/>
        </w:tabs>
        <w:ind w:left="2550" w:hanging="2550"/>
        <w:contextualSpacing/>
        <w:rPr>
          <w:rFonts w:eastAsia="Calibri" w:cs="Arial"/>
        </w:rPr>
      </w:pPr>
      <w:r w:rsidRPr="0018396B">
        <w:rPr>
          <w:rFonts w:eastAsia="Calibri" w:cs="Arial"/>
          <w:i/>
          <w:iCs/>
        </w:rPr>
        <w:tab/>
      </w:r>
      <w:r w:rsidRPr="0018396B">
        <w:rPr>
          <w:rFonts w:eastAsia="Calibri" w:cs="Arial"/>
          <w:i/>
          <w:iCs/>
        </w:rPr>
        <w:tab/>
        <w:t xml:space="preserve">Line </w:t>
      </w:r>
      <w:r w:rsidR="001C1B2B">
        <w:rPr>
          <w:rFonts w:eastAsiaTheme="minorEastAsia" w:cs="Arial" w:hint="eastAsia"/>
          <w:i/>
          <w:iCs/>
        </w:rPr>
        <w:t>feature</w:t>
      </w:r>
      <w:r w:rsidRPr="0018396B">
        <w:rPr>
          <w:rFonts w:eastAsia="Calibri" w:cs="Arial"/>
          <w:i/>
          <w:iCs/>
        </w:rPr>
        <w:t>:</w:t>
      </w:r>
      <w:r w:rsidRPr="0018396B">
        <w:rPr>
          <w:rFonts w:eastAsia="Calibri" w:cs="Arial"/>
        </w:rPr>
        <w:t xml:space="preserve"> </w:t>
      </w:r>
      <w:r w:rsidRPr="0018396B">
        <w:rPr>
          <w:rFonts w:eastAsia="Calibri" w:cs="Arial"/>
        </w:rPr>
        <w:tab/>
        <w:t xml:space="preserve">Overwrite with line </w:t>
      </w:r>
      <w:proofErr w:type="gramStart"/>
      <w:r w:rsidRPr="0018396B">
        <w:rPr>
          <w:rFonts w:eastAsia="Calibri" w:cs="Arial"/>
        </w:rPr>
        <w:t>LC(</w:t>
      </w:r>
      <w:proofErr w:type="spellStart"/>
      <w:proofErr w:type="gramEnd"/>
      <w:r w:rsidRPr="0018396B">
        <w:rPr>
          <w:rFonts w:eastAsia="Calibri" w:cs="Arial"/>
        </w:rPr>
        <w:t>CHCRDELn</w:t>
      </w:r>
      <w:proofErr w:type="spellEnd"/>
      <w:r w:rsidRPr="0018396B">
        <w:rPr>
          <w:rFonts w:eastAsia="Calibri" w:cs="Arial"/>
        </w:rPr>
        <w:t>)* (do not remove the original line)</w:t>
      </w:r>
    </w:p>
    <w:p w14:paraId="5776AB35" w14:textId="483FA07C"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810"/>
          <w:tab w:val="left" w:pos="993"/>
          <w:tab w:val="left" w:pos="2552"/>
        </w:tabs>
        <w:ind w:left="2550" w:hanging="2550"/>
        <w:contextualSpacing/>
        <w:rPr>
          <w:rFonts w:eastAsia="Calibri" w:cs="Arial"/>
        </w:rPr>
      </w:pPr>
      <w:r w:rsidRPr="0018396B">
        <w:rPr>
          <w:rFonts w:eastAsia="Calibri" w:cs="Arial"/>
          <w:i/>
          <w:iCs/>
        </w:rPr>
        <w:tab/>
      </w:r>
      <w:r w:rsidRPr="0018396B">
        <w:rPr>
          <w:rFonts w:eastAsia="Calibri" w:cs="Arial"/>
          <w:i/>
          <w:iCs/>
        </w:rPr>
        <w:tab/>
      </w:r>
      <w:proofErr w:type="spellStart"/>
      <w:r w:rsidR="00411EF9">
        <w:rPr>
          <w:rFonts w:eastAsia="Calibri" w:cs="Arial"/>
          <w:i/>
          <w:iCs/>
        </w:rPr>
        <w:t>Surfce</w:t>
      </w:r>
      <w:proofErr w:type="spellEnd"/>
      <w:r w:rsidR="00411EF9">
        <w:rPr>
          <w:rFonts w:eastAsia="Calibri" w:cs="Arial"/>
          <w:i/>
          <w:iCs/>
        </w:rPr>
        <w:t xml:space="preserve"> </w:t>
      </w:r>
      <w:r w:rsidR="001C1B2B">
        <w:rPr>
          <w:rFonts w:eastAsiaTheme="minorEastAsia" w:cs="Arial" w:hint="eastAsia"/>
          <w:i/>
          <w:iCs/>
        </w:rPr>
        <w:t>feature</w:t>
      </w:r>
      <w:r w:rsidRPr="0018396B">
        <w:rPr>
          <w:rFonts w:eastAsia="Calibri" w:cs="Arial"/>
        </w:rPr>
        <w:t>:</w:t>
      </w:r>
      <w:r w:rsidRPr="0018396B">
        <w:rPr>
          <w:rFonts w:eastAsia="Calibri" w:cs="Arial"/>
        </w:rPr>
        <w:tab/>
        <w:t xml:space="preserve">Overwrite area boundary with line </w:t>
      </w:r>
      <w:proofErr w:type="gramStart"/>
      <w:r w:rsidRPr="0018396B">
        <w:rPr>
          <w:rFonts w:eastAsia="Calibri" w:cs="Arial"/>
        </w:rPr>
        <w:t>LC(</w:t>
      </w:r>
      <w:proofErr w:type="spellStart"/>
      <w:proofErr w:type="gramEnd"/>
      <w:r w:rsidRPr="0018396B">
        <w:rPr>
          <w:rFonts w:eastAsia="Calibri" w:cs="Arial"/>
        </w:rPr>
        <w:t>CHCRDELn</w:t>
      </w:r>
      <w:proofErr w:type="spellEnd"/>
      <w:r w:rsidRPr="0018396B">
        <w:rPr>
          <w:rFonts w:eastAsia="Calibri" w:cs="Arial"/>
        </w:rPr>
        <w:t>) and superimpose SY(</w:t>
      </w:r>
      <w:proofErr w:type="spellStart"/>
      <w:r w:rsidRPr="0018396B">
        <w:rPr>
          <w:rFonts w:eastAsia="Calibri" w:cs="Arial"/>
        </w:rPr>
        <w:t>CHCRDELn</w:t>
      </w:r>
      <w:proofErr w:type="spellEnd"/>
      <w:r w:rsidRPr="0018396B">
        <w:rPr>
          <w:rFonts w:eastAsia="Calibri" w:cs="Arial"/>
        </w:rPr>
        <w:t>) on any centred symbol.</w:t>
      </w:r>
    </w:p>
    <w:p w14:paraId="7E92FB79"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rPr>
      </w:pPr>
    </w:p>
    <w:p w14:paraId="67C64E63" w14:textId="32E2CD8F"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360"/>
          <w:tab w:val="left" w:pos="360"/>
          <w:tab w:val="left" w:pos="993"/>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contextualSpacing/>
        <w:rPr>
          <w:rFonts w:eastAsia="Calibri" w:cs="Arial"/>
          <w:b/>
          <w:bCs/>
        </w:rPr>
      </w:pPr>
      <w:r w:rsidRPr="0018396B">
        <w:rPr>
          <w:rFonts w:eastAsia="Calibri" w:cs="Arial"/>
        </w:rPr>
        <w:t>*</w:t>
      </w:r>
      <w:proofErr w:type="gramStart"/>
      <w:r w:rsidRPr="0018396B">
        <w:rPr>
          <w:rFonts w:eastAsia="Calibri" w:cs="Arial"/>
        </w:rPr>
        <w:t>SY(</w:t>
      </w:r>
      <w:proofErr w:type="spellStart"/>
      <w:proofErr w:type="gramEnd"/>
      <w:r w:rsidRPr="0018396B">
        <w:rPr>
          <w:rFonts w:eastAsia="Calibri" w:cs="Arial"/>
        </w:rPr>
        <w:t>CHCRIDnn</w:t>
      </w:r>
      <w:proofErr w:type="spellEnd"/>
      <w:r w:rsidRPr="0018396B">
        <w:rPr>
          <w:rFonts w:eastAsia="Calibri" w:cs="Arial"/>
        </w:rPr>
        <w:t xml:space="preserve">) means the current version of symbol CHCRID, </w:t>
      </w:r>
      <w:r w:rsidR="001C1B2B">
        <w:rPr>
          <w:rFonts w:eastAsiaTheme="minorEastAsia" w:cs="Arial" w:hint="eastAsia"/>
        </w:rPr>
        <w:t>that is</w:t>
      </w:r>
      <w:r w:rsidRPr="0018396B">
        <w:rPr>
          <w:rFonts w:eastAsia="Calibri" w:cs="Arial"/>
        </w:rPr>
        <w:t xml:space="preserve"> CHCRID01 in 1997. CHCRID and CHCRDEL symbols have the category and viewing group of the </w:t>
      </w:r>
      <w:r w:rsidR="001C1B2B">
        <w:rPr>
          <w:rFonts w:eastAsiaTheme="minorEastAsia" w:cs="Arial" w:hint="eastAsia"/>
        </w:rPr>
        <w:t>feature</w:t>
      </w:r>
      <w:r w:rsidRPr="0018396B">
        <w:rPr>
          <w:rFonts w:eastAsia="Calibri" w:cs="Arial"/>
        </w:rPr>
        <w:t xml:space="preserve"> they are attached to, display priority «8», radar priority «O». </w:t>
      </w:r>
    </w:p>
    <w:p w14:paraId="3DBA0880"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46DD8FEC"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720"/>
          <w:tab w:val="left" w:pos="993"/>
        </w:tabs>
        <w:contextualSpacing/>
        <w:rPr>
          <w:rFonts w:eastAsia="Calibri" w:cs="Arial"/>
          <w:b/>
          <w:bCs/>
        </w:rPr>
      </w:pPr>
    </w:p>
    <w:p w14:paraId="3CE73729" w14:textId="40B10015" w:rsidR="0018396B" w:rsidRPr="0018396B" w:rsidRDefault="002E3794" w:rsidP="00D4624F">
      <w:pPr>
        <w:pStyle w:val="Heading2"/>
        <w:numPr>
          <w:ilvl w:val="0"/>
          <w:numId w:val="0"/>
        </w:numPr>
        <w:ind w:left="576" w:hanging="576"/>
        <w:contextualSpacing/>
        <w:rPr>
          <w:rFonts w:eastAsia="Calibri" w:cs="Arial"/>
          <w:sz w:val="20"/>
        </w:rPr>
      </w:pPr>
      <w:bookmarkStart w:id="1654" w:name="_Toc348447806"/>
      <w:bookmarkStart w:id="1655" w:name="_Toc368905063"/>
      <w:bookmarkStart w:id="1656" w:name="_Toc388963931"/>
      <w:bookmarkStart w:id="1657" w:name="_Toc412540274"/>
      <w:bookmarkStart w:id="1658" w:name="_Toc439685407"/>
      <w:r>
        <w:rPr>
          <w:rFonts w:eastAsia="Calibri" w:cs="Arial"/>
          <w:sz w:val="20"/>
        </w:rPr>
        <w:t>C2</w:t>
      </w:r>
      <w:r w:rsidR="00D4624F">
        <w:rPr>
          <w:rFonts w:eastAsia="Calibri" w:cs="Arial"/>
          <w:sz w:val="20"/>
        </w:rPr>
        <w:t>.12.1.3</w:t>
      </w:r>
      <w:r w:rsidR="00D4624F">
        <w:rPr>
          <w:rFonts w:eastAsia="Calibri" w:cs="Arial"/>
          <w:sz w:val="20"/>
        </w:rPr>
        <w:tab/>
      </w:r>
      <w:r w:rsidR="0018396B" w:rsidRPr="0018396B">
        <w:rPr>
          <w:rFonts w:eastAsia="Calibri" w:cs="Arial"/>
          <w:sz w:val="20"/>
        </w:rPr>
        <w:tab/>
        <w:t>Moved Feature</w:t>
      </w:r>
      <w:bookmarkEnd w:id="1654"/>
      <w:bookmarkEnd w:id="1655"/>
      <w:bookmarkEnd w:id="1656"/>
      <w:bookmarkEnd w:id="1657"/>
      <w:bookmarkEnd w:id="1658"/>
    </w:p>
    <w:p w14:paraId="189C8BB4" w14:textId="353CD1FC" w:rsidR="0018396B" w:rsidRPr="00D4624F" w:rsidRDefault="0018396B" w:rsidP="00D4624F">
      <w:pPr>
        <w:pBdr>
          <w:top w:val="single" w:sz="6" w:space="0" w:color="FFFFFF"/>
          <w:left w:val="single" w:sz="6" w:space="0" w:color="FFFFFF"/>
          <w:bottom w:val="single" w:sz="6" w:space="0" w:color="FFFFFF"/>
          <w:right w:val="single" w:sz="6" w:space="0" w:color="FFFFFF"/>
        </w:pBdr>
        <w:tabs>
          <w:tab w:val="left" w:pos="-720"/>
          <w:tab w:val="left" w:pos="993"/>
        </w:tabs>
        <w:contextualSpacing/>
        <w:rPr>
          <w:rFonts w:eastAsia="Calibri" w:cs="Arial"/>
        </w:rPr>
      </w:pPr>
      <w:proofErr w:type="gramStart"/>
      <w:r w:rsidRPr="0018396B">
        <w:rPr>
          <w:rFonts w:eastAsia="Calibri" w:cs="Arial"/>
        </w:rPr>
        <w:t>As for deleted feature, followed by added feature.</w:t>
      </w:r>
      <w:proofErr w:type="gramEnd"/>
    </w:p>
    <w:p w14:paraId="78FABA8C" w14:textId="447FD5C5" w:rsidR="0018396B" w:rsidRPr="00D4624F" w:rsidRDefault="002E3794" w:rsidP="00D4624F">
      <w:pPr>
        <w:pStyle w:val="Heading2"/>
        <w:numPr>
          <w:ilvl w:val="0"/>
          <w:numId w:val="0"/>
        </w:numPr>
        <w:ind w:left="576" w:hanging="576"/>
        <w:contextualSpacing/>
        <w:rPr>
          <w:rFonts w:eastAsia="Calibri" w:cs="Arial"/>
          <w:sz w:val="20"/>
        </w:rPr>
      </w:pPr>
      <w:bookmarkStart w:id="1659" w:name="_Toc348447807"/>
      <w:bookmarkStart w:id="1660" w:name="_Toc368905064"/>
      <w:bookmarkStart w:id="1661" w:name="_Toc388963932"/>
      <w:bookmarkStart w:id="1662" w:name="_Toc412540275"/>
      <w:bookmarkStart w:id="1663" w:name="_Toc439685408"/>
      <w:r>
        <w:rPr>
          <w:rFonts w:eastAsia="Calibri" w:cs="Arial"/>
          <w:sz w:val="20"/>
        </w:rPr>
        <w:t>C2</w:t>
      </w:r>
      <w:r w:rsidR="00D4624F">
        <w:rPr>
          <w:rFonts w:eastAsia="Calibri" w:cs="Arial"/>
          <w:sz w:val="20"/>
        </w:rPr>
        <w:t>.12.1.4</w:t>
      </w:r>
      <w:r w:rsidR="0018396B" w:rsidRPr="0018396B">
        <w:rPr>
          <w:rFonts w:eastAsia="Calibri" w:cs="Arial"/>
          <w:sz w:val="20"/>
        </w:rPr>
        <w:tab/>
        <w:t>Modified Feature</w:t>
      </w:r>
      <w:bookmarkEnd w:id="1659"/>
      <w:bookmarkEnd w:id="1660"/>
      <w:bookmarkEnd w:id="1661"/>
      <w:bookmarkEnd w:id="1662"/>
      <w:bookmarkEnd w:id="1663"/>
    </w:p>
    <w:p w14:paraId="45D3838C" w14:textId="41F4C74F"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360"/>
          <w:tab w:val="left" w:pos="993"/>
          <w:tab w:val="left" w:pos="1418"/>
          <w:tab w:val="left" w:pos="1800"/>
          <w:tab w:val="left" w:pos="2520"/>
          <w:tab w:val="left" w:pos="3240"/>
          <w:tab w:val="left" w:pos="3960"/>
          <w:tab w:val="left" w:pos="4680"/>
          <w:tab w:val="left" w:pos="5400"/>
          <w:tab w:val="left" w:pos="6120"/>
          <w:tab w:val="left" w:pos="6840"/>
          <w:tab w:val="left" w:pos="7560"/>
          <w:tab w:val="left" w:pos="8280"/>
          <w:tab w:val="left" w:pos="9000"/>
        </w:tabs>
        <w:ind w:left="1418" w:hanging="425"/>
        <w:contextualSpacing/>
        <w:rPr>
          <w:rFonts w:eastAsia="Calibri" w:cs="Arial"/>
        </w:rPr>
      </w:pPr>
      <w:r w:rsidRPr="0018396B">
        <w:rPr>
          <w:rFonts w:eastAsia="Calibri" w:cs="Arial"/>
        </w:rPr>
        <w:t>a)</w:t>
      </w:r>
      <w:r w:rsidRPr="0018396B">
        <w:rPr>
          <w:rFonts w:eastAsia="Calibri" w:cs="Arial"/>
        </w:rPr>
        <w:tab/>
        <w:t xml:space="preserve">If the only modification is an </w:t>
      </w:r>
      <w:proofErr w:type="gramStart"/>
      <w:r w:rsidRPr="0018396B">
        <w:rPr>
          <w:rFonts w:eastAsia="Calibri" w:cs="Arial"/>
        </w:rPr>
        <w:t>addition(</w:t>
      </w:r>
      <w:proofErr w:type="gramEnd"/>
      <w:r w:rsidR="001C1B2B">
        <w:rPr>
          <w:rFonts w:eastAsiaTheme="minorEastAsia" w:cs="Arial" w:hint="eastAsia"/>
        </w:rPr>
        <w:t>For example</w:t>
      </w:r>
      <w:r w:rsidRPr="0018396B">
        <w:rPr>
          <w:rFonts w:eastAsia="Calibri" w:cs="Arial"/>
        </w:rPr>
        <w:t>, an existing buoy has a retro-reflector added with no other change): superimpose SY(</w:t>
      </w:r>
      <w:proofErr w:type="spellStart"/>
      <w:r w:rsidRPr="0018396B">
        <w:rPr>
          <w:rFonts w:eastAsia="Calibri" w:cs="Arial"/>
        </w:rPr>
        <w:t>CHCRIDnn</w:t>
      </w:r>
      <w:proofErr w:type="spellEnd"/>
      <w:r w:rsidRPr="0018396B">
        <w:rPr>
          <w:rFonts w:eastAsia="Calibri" w:cs="Arial"/>
        </w:rPr>
        <w:t>) or LC(</w:t>
      </w:r>
      <w:proofErr w:type="spellStart"/>
      <w:r w:rsidRPr="0018396B">
        <w:rPr>
          <w:rFonts w:eastAsia="Calibri" w:cs="Arial"/>
        </w:rPr>
        <w:t>CHCRIDnn</w:t>
      </w:r>
      <w:proofErr w:type="spellEnd"/>
      <w:r w:rsidRPr="0018396B">
        <w:rPr>
          <w:rFonts w:eastAsia="Calibri" w:cs="Arial"/>
        </w:rPr>
        <w:t>)</w:t>
      </w:r>
    </w:p>
    <w:p w14:paraId="5E6A60E8"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18"/>
          <w:tab w:val="left" w:pos="2160"/>
          <w:tab w:val="left" w:pos="2880"/>
          <w:tab w:val="left" w:pos="3600"/>
          <w:tab w:val="left" w:pos="4320"/>
          <w:tab w:val="left" w:pos="5040"/>
          <w:tab w:val="left" w:pos="5760"/>
          <w:tab w:val="left" w:pos="6480"/>
          <w:tab w:val="left" w:pos="7200"/>
          <w:tab w:val="left" w:pos="7920"/>
          <w:tab w:val="left" w:pos="8640"/>
        </w:tabs>
        <w:ind w:left="1418" w:hanging="425"/>
        <w:contextualSpacing/>
        <w:rPr>
          <w:rFonts w:eastAsia="Calibri" w:cs="Arial"/>
        </w:rPr>
      </w:pPr>
    </w:p>
    <w:p w14:paraId="32149653" w14:textId="13F909F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360"/>
          <w:tab w:val="left" w:pos="993"/>
          <w:tab w:val="left" w:pos="1134"/>
          <w:tab w:val="left" w:pos="1418"/>
          <w:tab w:val="left" w:pos="1800"/>
          <w:tab w:val="left" w:pos="2520"/>
          <w:tab w:val="left" w:pos="3240"/>
          <w:tab w:val="left" w:pos="3960"/>
          <w:tab w:val="left" w:pos="4680"/>
          <w:tab w:val="left" w:pos="5400"/>
          <w:tab w:val="left" w:pos="6120"/>
          <w:tab w:val="left" w:pos="6840"/>
          <w:tab w:val="left" w:pos="7560"/>
          <w:tab w:val="left" w:pos="8280"/>
          <w:tab w:val="left" w:pos="9000"/>
        </w:tabs>
        <w:ind w:left="1418" w:hanging="425"/>
        <w:contextualSpacing/>
        <w:rPr>
          <w:rFonts w:eastAsia="Calibri" w:cs="Arial"/>
        </w:rPr>
      </w:pPr>
      <w:r w:rsidRPr="0018396B">
        <w:rPr>
          <w:rFonts w:eastAsia="Calibri" w:cs="Arial"/>
        </w:rPr>
        <w:t>b)</w:t>
      </w:r>
      <w:r w:rsidRPr="0018396B">
        <w:rPr>
          <w:rFonts w:eastAsia="Calibri" w:cs="Arial"/>
        </w:rPr>
        <w:tab/>
        <w:t>If the only modification is a deletion of a part (</w:t>
      </w:r>
      <w:r w:rsidR="001C1B2B">
        <w:rPr>
          <w:rFonts w:eastAsiaTheme="minorEastAsia" w:cs="Arial" w:hint="eastAsia"/>
        </w:rPr>
        <w:t xml:space="preserve">For </w:t>
      </w:r>
      <w:proofErr w:type="spellStart"/>
      <w:r w:rsidR="001C1B2B">
        <w:rPr>
          <w:rFonts w:eastAsiaTheme="minorEastAsia" w:cs="Arial" w:hint="eastAsia"/>
        </w:rPr>
        <w:t>exmaple</w:t>
      </w:r>
      <w:proofErr w:type="gramStart"/>
      <w:r w:rsidRPr="0018396B">
        <w:rPr>
          <w:rFonts w:eastAsia="Calibri" w:cs="Arial"/>
        </w:rPr>
        <w:t>,an</w:t>
      </w:r>
      <w:proofErr w:type="spellEnd"/>
      <w:proofErr w:type="gramEnd"/>
      <w:r w:rsidRPr="0018396B">
        <w:rPr>
          <w:rFonts w:eastAsia="Calibri" w:cs="Arial"/>
        </w:rPr>
        <w:t xml:space="preserve"> area has a «fishing prohibited» restriction removed), then this creates both a change and a deletion and both </w:t>
      </w:r>
      <w:r w:rsidR="001C1B2B">
        <w:rPr>
          <w:rFonts w:eastAsiaTheme="minorEastAsia" w:cs="Arial" w:hint="eastAsia"/>
        </w:rPr>
        <w:t>should</w:t>
      </w:r>
      <w:r w:rsidRPr="0018396B">
        <w:rPr>
          <w:rFonts w:eastAsia="Calibri" w:cs="Arial"/>
        </w:rPr>
        <w:t xml:space="preserve"> be symbolized:</w:t>
      </w:r>
    </w:p>
    <w:p w14:paraId="5AD7B329"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left="1440"/>
        <w:contextualSpacing/>
        <w:rPr>
          <w:rFonts w:eastAsia="Calibri" w:cs="Arial"/>
          <w:i/>
          <w:iCs/>
        </w:rPr>
      </w:pPr>
    </w:p>
    <w:p w14:paraId="200110E6"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left="1440"/>
        <w:contextualSpacing/>
        <w:rPr>
          <w:rFonts w:eastAsia="Calibri" w:cs="Arial"/>
        </w:rPr>
      </w:pPr>
      <w:r w:rsidRPr="0018396B">
        <w:rPr>
          <w:rFonts w:eastAsia="Calibri" w:cs="Arial"/>
          <w:i/>
          <w:iCs/>
        </w:rPr>
        <w:t>Point:</w:t>
      </w:r>
      <w:r w:rsidRPr="0018396B">
        <w:rPr>
          <w:rFonts w:eastAsia="Calibri" w:cs="Arial"/>
        </w:rPr>
        <w:t xml:space="preserve"> </w:t>
      </w:r>
      <w:r w:rsidRPr="0018396B">
        <w:rPr>
          <w:rFonts w:eastAsia="Calibri" w:cs="Arial"/>
        </w:rPr>
        <w:tab/>
        <w:t xml:space="preserve">superimpose </w:t>
      </w:r>
      <w:proofErr w:type="gramStart"/>
      <w:r w:rsidRPr="0018396B">
        <w:rPr>
          <w:rFonts w:eastAsia="Calibri" w:cs="Arial"/>
        </w:rPr>
        <w:t>SY(</w:t>
      </w:r>
      <w:proofErr w:type="spellStart"/>
      <w:proofErr w:type="gramEnd"/>
      <w:r w:rsidRPr="0018396B">
        <w:rPr>
          <w:rFonts w:eastAsia="Calibri" w:cs="Arial"/>
        </w:rPr>
        <w:t>CHCRIDnn</w:t>
      </w:r>
      <w:proofErr w:type="spellEnd"/>
      <w:r w:rsidRPr="0018396B">
        <w:rPr>
          <w:rFonts w:eastAsia="Calibri" w:cs="Arial"/>
        </w:rPr>
        <w:t>) and SY(</w:t>
      </w:r>
      <w:proofErr w:type="spellStart"/>
      <w:r w:rsidRPr="0018396B">
        <w:rPr>
          <w:rFonts w:eastAsia="Calibri" w:cs="Arial"/>
        </w:rPr>
        <w:t>CHCRDELn</w:t>
      </w:r>
      <w:proofErr w:type="spellEnd"/>
      <w:r w:rsidRPr="0018396B">
        <w:rPr>
          <w:rFonts w:eastAsia="Calibri" w:cs="Arial"/>
        </w:rPr>
        <w:t>)</w:t>
      </w:r>
    </w:p>
    <w:p w14:paraId="63F21BB3"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left="1440"/>
        <w:contextualSpacing/>
        <w:rPr>
          <w:rFonts w:eastAsia="Calibri" w:cs="Arial"/>
        </w:rPr>
      </w:pPr>
      <w:r w:rsidRPr="0018396B">
        <w:rPr>
          <w:rFonts w:eastAsia="Calibri" w:cs="Arial"/>
          <w:i/>
          <w:iCs/>
        </w:rPr>
        <w:t>Line</w:t>
      </w:r>
      <w:r w:rsidRPr="0018396B">
        <w:rPr>
          <w:rFonts w:eastAsia="Calibri" w:cs="Arial"/>
        </w:rPr>
        <w:t xml:space="preserve">: </w:t>
      </w:r>
      <w:r w:rsidRPr="0018396B">
        <w:rPr>
          <w:rFonts w:eastAsia="Calibri" w:cs="Arial"/>
        </w:rPr>
        <w:tab/>
        <w:t xml:space="preserve">overwrite with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 and LC(</w:t>
      </w:r>
      <w:proofErr w:type="spellStart"/>
      <w:r w:rsidRPr="0018396B">
        <w:rPr>
          <w:rFonts w:eastAsia="Calibri" w:cs="Arial"/>
        </w:rPr>
        <w:t>CHCRDELn</w:t>
      </w:r>
      <w:proofErr w:type="spellEnd"/>
      <w:r w:rsidRPr="0018396B">
        <w:rPr>
          <w:rFonts w:eastAsia="Calibri" w:cs="Arial"/>
        </w:rPr>
        <w:t>)</w:t>
      </w:r>
    </w:p>
    <w:p w14:paraId="5A1D7B31"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left="2160" w:hanging="720"/>
        <w:contextualSpacing/>
        <w:rPr>
          <w:rFonts w:eastAsia="Calibri" w:cs="Arial"/>
        </w:rPr>
      </w:pPr>
      <w:r w:rsidRPr="0018396B">
        <w:rPr>
          <w:rFonts w:eastAsia="Calibri" w:cs="Arial"/>
          <w:i/>
          <w:iCs/>
        </w:rPr>
        <w:t>Area:</w:t>
      </w:r>
      <w:r w:rsidRPr="0018396B">
        <w:rPr>
          <w:rFonts w:eastAsia="Calibri" w:cs="Arial"/>
        </w:rPr>
        <w:t xml:space="preserve"> </w:t>
      </w:r>
      <w:r w:rsidRPr="0018396B">
        <w:rPr>
          <w:rFonts w:eastAsia="Calibri" w:cs="Arial"/>
        </w:rPr>
        <w:tab/>
        <w:t xml:space="preserve">overwrite the boundary with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 and LC(</w:t>
      </w:r>
      <w:proofErr w:type="spellStart"/>
      <w:r w:rsidRPr="0018396B">
        <w:rPr>
          <w:rFonts w:eastAsia="Calibri" w:cs="Arial"/>
        </w:rPr>
        <w:t>CHCRDELn</w:t>
      </w:r>
      <w:proofErr w:type="spellEnd"/>
      <w:r w:rsidRPr="0018396B">
        <w:rPr>
          <w:rFonts w:eastAsia="Calibri" w:cs="Arial"/>
        </w:rPr>
        <w:t>) and also superimpose SY(</w:t>
      </w:r>
      <w:proofErr w:type="spellStart"/>
      <w:r w:rsidRPr="0018396B">
        <w:rPr>
          <w:rFonts w:eastAsia="Calibri" w:cs="Arial"/>
        </w:rPr>
        <w:t>CHCRIDnn</w:t>
      </w:r>
      <w:proofErr w:type="spellEnd"/>
      <w:r w:rsidRPr="0018396B">
        <w:rPr>
          <w:rFonts w:eastAsia="Calibri" w:cs="Arial"/>
        </w:rPr>
        <w:t>) and SY(</w:t>
      </w:r>
      <w:proofErr w:type="spellStart"/>
      <w:r w:rsidRPr="0018396B">
        <w:rPr>
          <w:rFonts w:eastAsia="Calibri" w:cs="Arial"/>
        </w:rPr>
        <w:t>CHCRDELn</w:t>
      </w:r>
      <w:proofErr w:type="spellEnd"/>
      <w:r w:rsidRPr="0018396B">
        <w:rPr>
          <w:rFonts w:eastAsia="Calibri" w:cs="Arial"/>
        </w:rPr>
        <w:t>) on any centred symbol.</w:t>
      </w:r>
    </w:p>
    <w:p w14:paraId="380BE67C"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0"/>
          <w:tab w:val="left" w:pos="426"/>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3B95FB2A"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18"/>
          <w:tab w:val="left" w:pos="2160"/>
          <w:tab w:val="left" w:pos="2880"/>
          <w:tab w:val="left" w:pos="3600"/>
          <w:tab w:val="left" w:pos="4320"/>
          <w:tab w:val="left" w:pos="5040"/>
          <w:tab w:val="left" w:pos="5760"/>
          <w:tab w:val="left" w:pos="6480"/>
          <w:tab w:val="left" w:pos="7200"/>
          <w:tab w:val="left" w:pos="7920"/>
          <w:tab w:val="left" w:pos="8640"/>
        </w:tabs>
        <w:ind w:left="1418" w:hanging="425"/>
        <w:contextualSpacing/>
        <w:rPr>
          <w:rFonts w:eastAsia="Calibri" w:cs="Arial"/>
        </w:rPr>
      </w:pPr>
      <w:r w:rsidRPr="0018396B">
        <w:rPr>
          <w:rFonts w:eastAsia="Calibri" w:cs="Arial"/>
        </w:rPr>
        <w:t>c)</w:t>
      </w:r>
      <w:r w:rsidRPr="0018396B">
        <w:rPr>
          <w:rFonts w:eastAsia="Calibri" w:cs="Arial"/>
        </w:rPr>
        <w:tab/>
        <w:t>If the modification is an addition and a deletion then it is handled as in 10.7.1.4 b above.</w:t>
      </w:r>
    </w:p>
    <w:p w14:paraId="03D1451D"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0"/>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0E552E9F" w14:textId="5400112F"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18396B">
        <w:rPr>
          <w:rFonts w:eastAsia="Calibri" w:cs="Arial"/>
        </w:rPr>
        <w:t xml:space="preserve">A deleted feature </w:t>
      </w:r>
      <w:r w:rsidR="001C1B2B">
        <w:rPr>
          <w:rFonts w:eastAsiaTheme="minorEastAsia" w:cs="Arial" w:hint="eastAsia"/>
        </w:rPr>
        <w:t>should</w:t>
      </w:r>
      <w:r w:rsidRPr="0018396B">
        <w:rPr>
          <w:rFonts w:eastAsia="Calibri" w:cs="Arial"/>
        </w:rPr>
        <w:t xml:space="preserve"> appear on the display only when its IMO category and viewing group are displayed.</w:t>
      </w:r>
    </w:p>
    <w:p w14:paraId="74EA4F5E"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1440"/>
        <w:contextualSpacing/>
        <w:rPr>
          <w:rFonts w:eastAsia="Calibri" w:cs="Arial"/>
        </w:rPr>
      </w:pPr>
    </w:p>
    <w:p w14:paraId="5BF3BF89" w14:textId="21A02AB7" w:rsidR="0018396B" w:rsidRPr="0018396B" w:rsidRDefault="00694169" w:rsidP="0018396B">
      <w:pPr>
        <w:pBdr>
          <w:top w:val="single" w:sz="6" w:space="0" w:color="FFFFFF"/>
          <w:left w:val="single" w:sz="6" w:space="0" w:color="FFFFFF"/>
          <w:bottom w:val="single" w:sz="6" w:space="0" w:color="FFFFFF"/>
          <w:right w:val="single" w:sz="6" w:space="0" w:color="FFFFFF"/>
        </w:pBdr>
        <w:tabs>
          <w:tab w:val="left" w:pos="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A manually updated feature must</w:t>
      </w:r>
      <w:r w:rsidR="0018396B" w:rsidRPr="0018396B">
        <w:rPr>
          <w:rFonts w:eastAsia="Calibri" w:cs="Arial"/>
        </w:rPr>
        <w:t xml:space="preserve"> be capable of the same performance in feature selection, response to cursor-picking, etc., as an ENC feature. In addition, it </w:t>
      </w:r>
      <w:r w:rsidR="001C1B2B">
        <w:rPr>
          <w:rFonts w:eastAsiaTheme="minorEastAsia" w:cs="Arial" w:hint="eastAsia"/>
        </w:rPr>
        <w:t>should</w:t>
      </w:r>
      <w:r w:rsidR="0018396B" w:rsidRPr="0018396B">
        <w:rPr>
          <w:rFonts w:eastAsia="Calibri" w:cs="Arial"/>
        </w:rPr>
        <w:t xml:space="preserve"> provide updating information (identification and source of update, when and by whom entered, etc.) on cursor picking.</w:t>
      </w:r>
    </w:p>
    <w:p w14:paraId="3107C44F"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1202E6DD" w14:textId="58091E24" w:rsidR="0018396B" w:rsidRPr="0018396B" w:rsidRDefault="002E3794" w:rsidP="0018396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b/>
          <w:bCs/>
        </w:rPr>
      </w:pPr>
      <w:r>
        <w:rPr>
          <w:rFonts w:eastAsia="Calibri" w:cs="Arial"/>
          <w:b/>
          <w:bCs/>
        </w:rPr>
        <w:t>C2</w:t>
      </w:r>
      <w:r w:rsidR="00694169">
        <w:rPr>
          <w:rFonts w:eastAsia="Calibri" w:cs="Arial"/>
          <w:b/>
          <w:bCs/>
        </w:rPr>
        <w:t>.12.2</w:t>
      </w:r>
      <w:r w:rsidR="0018396B" w:rsidRPr="0018396B">
        <w:rPr>
          <w:rFonts w:eastAsia="Calibri" w:cs="Arial"/>
          <w:b/>
          <w:bCs/>
        </w:rPr>
        <w:tab/>
        <w:t xml:space="preserve">Identifying Automatic Chart Corrections </w:t>
      </w:r>
      <w:proofErr w:type="gramStart"/>
      <w:r w:rsidR="0018396B" w:rsidRPr="0018396B">
        <w:rPr>
          <w:rFonts w:eastAsia="Calibri" w:cs="Arial"/>
          <w:b/>
          <w:bCs/>
        </w:rPr>
        <w:t>On</w:t>
      </w:r>
      <w:proofErr w:type="gramEnd"/>
      <w:r w:rsidR="0018396B" w:rsidRPr="0018396B">
        <w:rPr>
          <w:rFonts w:eastAsia="Calibri" w:cs="Arial"/>
          <w:b/>
          <w:bCs/>
        </w:rPr>
        <w:t xml:space="preserve"> Mariners Demand</w:t>
      </w:r>
    </w:p>
    <w:p w14:paraId="145F6FCC"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b/>
          <w:bCs/>
        </w:rPr>
      </w:pPr>
    </w:p>
    <w:p w14:paraId="2C50B1D6" w14:textId="189384E0" w:rsidR="0018396B" w:rsidRPr="0018396B" w:rsidRDefault="0018396B" w:rsidP="0018396B">
      <w:pPr>
        <w:widowControl w:val="0"/>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snapToGrid w:val="0"/>
        </w:rPr>
      </w:pPr>
      <w:r w:rsidRPr="0018396B">
        <w:rPr>
          <w:rFonts w:eastAsia="Calibri" w:cs="Arial"/>
          <w:snapToGrid w:val="0"/>
        </w:rPr>
        <w:t xml:space="preserve">The ECDIS manufacturer </w:t>
      </w:r>
      <w:r w:rsidR="001C1B2B">
        <w:rPr>
          <w:rFonts w:eastAsiaTheme="minorEastAsia" w:cs="Arial" w:hint="eastAsia"/>
          <w:snapToGrid w:val="0"/>
        </w:rPr>
        <w:t>should</w:t>
      </w:r>
      <w:r w:rsidRPr="0018396B">
        <w:rPr>
          <w:rFonts w:eastAsia="Calibri" w:cs="Arial"/>
          <w:snapToGrid w:val="0"/>
        </w:rPr>
        <w:t xml:space="preserve"> provide a means of identifying chart corrections to the SENC on demand by the Mariner.</w:t>
      </w:r>
    </w:p>
    <w:p w14:paraId="4E0CFADD"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6300BE82" w14:textId="6E5D4968" w:rsidR="0018396B" w:rsidRDefault="0018396B" w:rsidP="0018396B">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18396B">
        <w:rPr>
          <w:rFonts w:eastAsia="Calibri" w:cs="Arial"/>
        </w:rPr>
        <w:t xml:space="preserve">On mariners demand automatic chart corrections of ENC information </w:t>
      </w:r>
      <w:r w:rsidR="001C1B2B">
        <w:rPr>
          <w:rFonts w:eastAsiaTheme="minorEastAsia" w:cs="Arial" w:hint="eastAsia"/>
        </w:rPr>
        <w:t>should</w:t>
      </w:r>
      <w:r w:rsidRPr="0018396B">
        <w:rPr>
          <w:rFonts w:eastAsia="Calibri" w:cs="Arial"/>
        </w:rPr>
        <w:t xml:space="preserve"> be highlighted as follows:</w:t>
      </w:r>
    </w:p>
    <w:p w14:paraId="69DD08C6" w14:textId="77777777" w:rsidR="00694169" w:rsidRDefault="00694169" w:rsidP="0018396B">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56F87DA2" w14:textId="575F0466" w:rsidR="0018396B" w:rsidRPr="0018396B" w:rsidRDefault="00694169" w:rsidP="0018396B">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S-</w:t>
      </w:r>
      <w:r w:rsidR="001405D8">
        <w:rPr>
          <w:rFonts w:eastAsia="Calibri" w:cs="Arial"/>
        </w:rPr>
        <w:t xml:space="preserve">101 utilizes the </w:t>
      </w:r>
      <w:proofErr w:type="spellStart"/>
      <w:r w:rsidR="001405D8" w:rsidRPr="007715BE">
        <w:rPr>
          <w:rFonts w:eastAsia="Calibri" w:cs="Arial"/>
          <w:b/>
        </w:rPr>
        <w:t>UpdateInformation</w:t>
      </w:r>
      <w:proofErr w:type="spellEnd"/>
      <w:r w:rsidR="001405D8">
        <w:rPr>
          <w:rFonts w:eastAsia="Calibri" w:cs="Arial"/>
        </w:rPr>
        <w:t xml:space="preserve"> feature that is associated using the </w:t>
      </w:r>
      <w:proofErr w:type="spellStart"/>
      <w:r w:rsidR="001405D8">
        <w:rPr>
          <w:rFonts w:eastAsia="Calibri" w:cs="Arial"/>
        </w:rPr>
        <w:t>updatedInformation</w:t>
      </w:r>
      <w:proofErr w:type="spellEnd"/>
      <w:r w:rsidR="001405D8">
        <w:rPr>
          <w:rFonts w:eastAsia="Calibri" w:cs="Arial"/>
        </w:rPr>
        <w:t xml:space="preserve"> association to indicate which features have been affected by the ENC update.  This feature can be </w:t>
      </w:r>
      <w:proofErr w:type="gramStart"/>
      <w:r w:rsidR="001405D8">
        <w:rPr>
          <w:rFonts w:eastAsia="Calibri" w:cs="Arial"/>
        </w:rPr>
        <w:t>either a</w:t>
      </w:r>
      <w:proofErr w:type="gramEnd"/>
      <w:r w:rsidR="001405D8">
        <w:rPr>
          <w:rFonts w:eastAsia="Calibri" w:cs="Arial"/>
        </w:rPr>
        <w:t xml:space="preserve"> point, curve or surface and contains a description what has been updated.   </w:t>
      </w:r>
    </w:p>
    <w:p w14:paraId="7B6AF599" w14:textId="77777777" w:rsidR="0018396B" w:rsidRPr="0018396B" w:rsidRDefault="0018396B" w:rsidP="0018396B">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515CE99D" w14:textId="63C8CC3B" w:rsidR="0018396B" w:rsidRPr="0018396B" w:rsidRDefault="002E3794" w:rsidP="0018396B">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2160"/>
          <w:tab w:val="left" w:pos="2880"/>
          <w:tab w:val="left" w:pos="3600"/>
          <w:tab w:val="left" w:pos="4320"/>
          <w:tab w:val="left" w:pos="4680"/>
          <w:tab w:val="left" w:pos="5040"/>
          <w:tab w:val="left" w:pos="5760"/>
          <w:tab w:val="left" w:pos="6480"/>
          <w:tab w:val="left" w:pos="7200"/>
          <w:tab w:val="left" w:pos="7920"/>
          <w:tab w:val="left" w:pos="8640"/>
        </w:tabs>
        <w:contextualSpacing/>
        <w:rPr>
          <w:rFonts w:eastAsia="Calibri" w:cs="Arial"/>
        </w:rPr>
      </w:pPr>
      <w:r>
        <w:rPr>
          <w:rFonts w:eastAsia="Calibri" w:cs="Arial"/>
          <w:b/>
          <w:bCs/>
        </w:rPr>
        <w:t>C2</w:t>
      </w:r>
      <w:r w:rsidR="00375F0C">
        <w:rPr>
          <w:rFonts w:eastAsia="Calibri" w:cs="Arial"/>
          <w:b/>
          <w:bCs/>
        </w:rPr>
        <w:t>.12.3</w:t>
      </w:r>
      <w:r w:rsidR="0018396B" w:rsidRPr="0018396B">
        <w:rPr>
          <w:rFonts w:eastAsia="Calibri" w:cs="Arial"/>
          <w:b/>
          <w:bCs/>
        </w:rPr>
        <w:tab/>
      </w:r>
      <w:r w:rsidR="0018396B" w:rsidRPr="0018396B">
        <w:rPr>
          <w:rFonts w:eastAsia="Calibri" w:cs="Arial"/>
          <w:b/>
          <w:bCs/>
        </w:rPr>
        <w:tab/>
        <w:t>Non-HO (Non-ENC) Chart Information</w:t>
      </w:r>
    </w:p>
    <w:p w14:paraId="747B0FC3" w14:textId="77777777" w:rsidR="0018396B" w:rsidRPr="0018396B" w:rsidRDefault="0018396B" w:rsidP="0018396B">
      <w:pPr>
        <w:tabs>
          <w:tab w:val="left" w:pos="993"/>
          <w:tab w:val="center" w:pos="4153"/>
          <w:tab w:val="right" w:pos="8306"/>
        </w:tabs>
        <w:contextualSpacing/>
        <w:rPr>
          <w:rFonts w:eastAsia="Calibri" w:cs="Arial"/>
        </w:rPr>
      </w:pPr>
    </w:p>
    <w:p w14:paraId="3018A2FA" w14:textId="0BD6184A" w:rsidR="0018396B" w:rsidRPr="0018396B" w:rsidRDefault="0018396B" w:rsidP="0018396B">
      <w:pPr>
        <w:tabs>
          <w:tab w:val="left" w:pos="0"/>
          <w:tab w:val="center" w:pos="4153"/>
          <w:tab w:val="right" w:pos="8306"/>
        </w:tabs>
        <w:contextualSpacing/>
        <w:rPr>
          <w:rFonts w:eastAsia="Calibri" w:cs="Arial"/>
        </w:rPr>
      </w:pPr>
      <w:r w:rsidRPr="0018396B">
        <w:rPr>
          <w:rFonts w:eastAsia="Calibri" w:cs="Arial"/>
        </w:rPr>
        <w:t xml:space="preserve">Limited non-HO data added to existing HO ENC data to augment the chart information </w:t>
      </w:r>
      <w:r w:rsidR="001C1B2B">
        <w:rPr>
          <w:rFonts w:eastAsiaTheme="minorEastAsia" w:cs="Arial" w:hint="eastAsia"/>
        </w:rPr>
        <w:t>should</w:t>
      </w:r>
      <w:r w:rsidRPr="0018396B">
        <w:rPr>
          <w:rFonts w:eastAsia="Calibri" w:cs="Arial"/>
        </w:rPr>
        <w:t xml:space="preserve"> be distinguished from the HO-ENC information as follows:</w:t>
      </w:r>
    </w:p>
    <w:p w14:paraId="3C312377" w14:textId="77777777" w:rsidR="0018396B" w:rsidRPr="0018396B" w:rsidRDefault="0018396B" w:rsidP="0018396B">
      <w:pPr>
        <w:tabs>
          <w:tab w:val="left" w:pos="993"/>
          <w:tab w:val="center" w:pos="4153"/>
          <w:tab w:val="right" w:pos="8306"/>
        </w:tabs>
        <w:contextualSpacing/>
        <w:rPr>
          <w:rFonts w:eastAsia="Calibri" w:cs="Arial"/>
        </w:rPr>
      </w:pPr>
    </w:p>
    <w:p w14:paraId="442A737B" w14:textId="3EFBC48A" w:rsidR="0018396B" w:rsidRPr="0018396B" w:rsidRDefault="0018396B" w:rsidP="0018396B">
      <w:pPr>
        <w:tabs>
          <w:tab w:val="left" w:pos="993"/>
          <w:tab w:val="left" w:pos="2552"/>
          <w:tab w:val="center" w:pos="4153"/>
          <w:tab w:val="right" w:pos="8306"/>
        </w:tabs>
        <w:ind w:left="720"/>
        <w:contextualSpacing/>
        <w:rPr>
          <w:rFonts w:eastAsia="Calibri" w:cs="Arial"/>
        </w:rPr>
      </w:pPr>
      <w:r w:rsidRPr="0018396B">
        <w:rPr>
          <w:rFonts w:eastAsia="Calibri" w:cs="Arial"/>
        </w:rPr>
        <w:tab/>
        <w:t xml:space="preserve">Point </w:t>
      </w:r>
      <w:r w:rsidR="001C1B2B">
        <w:rPr>
          <w:rFonts w:eastAsiaTheme="minorEastAsia" w:cs="Arial" w:hint="eastAsia"/>
        </w:rPr>
        <w:t>feature</w:t>
      </w:r>
      <w:r w:rsidRPr="0018396B">
        <w:rPr>
          <w:rFonts w:eastAsia="Calibri" w:cs="Arial"/>
        </w:rPr>
        <w:t>:</w:t>
      </w:r>
      <w:r w:rsidRPr="0018396B">
        <w:rPr>
          <w:rFonts w:eastAsia="Calibri" w:cs="Arial"/>
        </w:rPr>
        <w:tab/>
        <w:t xml:space="preserve">superimpose </w:t>
      </w:r>
      <w:proofErr w:type="gramStart"/>
      <w:r w:rsidRPr="0018396B">
        <w:rPr>
          <w:rFonts w:eastAsia="Calibri" w:cs="Arial"/>
        </w:rPr>
        <w:t>SY(</w:t>
      </w:r>
      <w:proofErr w:type="spellStart"/>
      <w:proofErr w:type="gramEnd"/>
      <w:r w:rsidRPr="0018396B">
        <w:rPr>
          <w:rFonts w:eastAsia="Calibri" w:cs="Arial"/>
        </w:rPr>
        <w:t>CHCRIDnn</w:t>
      </w:r>
      <w:proofErr w:type="spellEnd"/>
      <w:r w:rsidRPr="0018396B">
        <w:rPr>
          <w:rFonts w:eastAsia="Calibri" w:cs="Arial"/>
        </w:rPr>
        <w:t>)</w:t>
      </w:r>
    </w:p>
    <w:p w14:paraId="2B9D1B10" w14:textId="5BAFC51D" w:rsidR="0018396B" w:rsidRPr="0018396B" w:rsidRDefault="0018396B" w:rsidP="0018396B">
      <w:pPr>
        <w:tabs>
          <w:tab w:val="left" w:pos="993"/>
          <w:tab w:val="left" w:pos="2552"/>
          <w:tab w:val="center" w:pos="4153"/>
          <w:tab w:val="right" w:pos="8306"/>
        </w:tabs>
        <w:ind w:left="720"/>
        <w:contextualSpacing/>
        <w:rPr>
          <w:rFonts w:eastAsia="Calibri" w:cs="Arial"/>
        </w:rPr>
      </w:pPr>
      <w:r w:rsidRPr="0018396B">
        <w:rPr>
          <w:rFonts w:eastAsia="Calibri" w:cs="Arial"/>
        </w:rPr>
        <w:tab/>
        <w:t xml:space="preserve">Line </w:t>
      </w:r>
      <w:r w:rsidR="001C1B2B">
        <w:rPr>
          <w:rFonts w:eastAsiaTheme="minorEastAsia" w:cs="Arial" w:hint="eastAsia"/>
        </w:rPr>
        <w:t>feature</w:t>
      </w:r>
      <w:r w:rsidRPr="0018396B">
        <w:rPr>
          <w:rFonts w:eastAsia="Calibri" w:cs="Arial"/>
        </w:rPr>
        <w:t>:</w:t>
      </w:r>
      <w:r w:rsidRPr="0018396B">
        <w:rPr>
          <w:rFonts w:eastAsia="Calibri" w:cs="Arial"/>
        </w:rPr>
        <w:tab/>
        <w:t xml:space="preserve">overwrite with line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w:t>
      </w:r>
    </w:p>
    <w:p w14:paraId="4524056F" w14:textId="0129C15B" w:rsidR="0018396B" w:rsidRPr="0018396B" w:rsidRDefault="0018396B" w:rsidP="0018396B">
      <w:pPr>
        <w:tabs>
          <w:tab w:val="left" w:pos="993"/>
          <w:tab w:val="left" w:pos="2552"/>
          <w:tab w:val="center" w:pos="4153"/>
          <w:tab w:val="right" w:pos="8306"/>
        </w:tabs>
        <w:ind w:left="2550" w:hanging="1830"/>
        <w:contextualSpacing/>
        <w:rPr>
          <w:rFonts w:eastAsia="Calibri" w:cs="Arial"/>
        </w:rPr>
      </w:pPr>
      <w:r w:rsidRPr="0018396B">
        <w:rPr>
          <w:rFonts w:eastAsia="Calibri" w:cs="Arial"/>
        </w:rPr>
        <w:tab/>
        <w:t xml:space="preserve">Area </w:t>
      </w:r>
      <w:r w:rsidR="001C1B2B">
        <w:rPr>
          <w:rFonts w:eastAsiaTheme="minorEastAsia" w:cs="Arial" w:hint="eastAsia"/>
        </w:rPr>
        <w:t>feature</w:t>
      </w:r>
      <w:r w:rsidRPr="0018396B">
        <w:rPr>
          <w:rFonts w:eastAsia="Calibri" w:cs="Arial"/>
        </w:rPr>
        <w:t>:</w:t>
      </w:r>
      <w:r w:rsidRPr="0018396B">
        <w:rPr>
          <w:rFonts w:eastAsia="Calibri" w:cs="Arial"/>
        </w:rPr>
        <w:tab/>
        <w:t xml:space="preserve">overwrite area boundary with line </w:t>
      </w:r>
      <w:proofErr w:type="gramStart"/>
      <w:r w:rsidRPr="0018396B">
        <w:rPr>
          <w:rFonts w:eastAsia="Calibri" w:cs="Arial"/>
        </w:rPr>
        <w:t>LC(</w:t>
      </w:r>
      <w:proofErr w:type="spellStart"/>
      <w:proofErr w:type="gramEnd"/>
      <w:r w:rsidRPr="0018396B">
        <w:rPr>
          <w:rFonts w:eastAsia="Calibri" w:cs="Arial"/>
        </w:rPr>
        <w:t>CHCRIDnn</w:t>
      </w:r>
      <w:proofErr w:type="spellEnd"/>
      <w:r w:rsidRPr="0018396B">
        <w:rPr>
          <w:rFonts w:eastAsia="Calibri" w:cs="Arial"/>
        </w:rPr>
        <w:t>) and superimpose SY(</w:t>
      </w:r>
      <w:proofErr w:type="spellStart"/>
      <w:r w:rsidRPr="0018396B">
        <w:rPr>
          <w:rFonts w:eastAsia="Calibri" w:cs="Arial"/>
        </w:rPr>
        <w:t>CHCRIDnn</w:t>
      </w:r>
      <w:proofErr w:type="spellEnd"/>
      <w:r w:rsidRPr="0018396B">
        <w:rPr>
          <w:rFonts w:eastAsia="Calibri" w:cs="Arial"/>
        </w:rPr>
        <w:t>) on any centred symbol.</w:t>
      </w:r>
    </w:p>
    <w:p w14:paraId="11F15E40" w14:textId="77777777" w:rsidR="0018396B" w:rsidRPr="0018396B" w:rsidRDefault="0018396B" w:rsidP="0018396B">
      <w:pPr>
        <w:tabs>
          <w:tab w:val="left" w:pos="993"/>
          <w:tab w:val="center" w:pos="4153"/>
          <w:tab w:val="right" w:pos="8306"/>
        </w:tabs>
        <w:ind w:left="2127" w:hanging="1407"/>
        <w:contextualSpacing/>
        <w:rPr>
          <w:rFonts w:eastAsia="Calibri" w:cs="Arial"/>
        </w:rPr>
      </w:pPr>
    </w:p>
    <w:p w14:paraId="73B97871" w14:textId="39EB6F0A" w:rsidR="0018396B" w:rsidRPr="0018396B" w:rsidRDefault="0018396B" w:rsidP="0018396B">
      <w:pPr>
        <w:tabs>
          <w:tab w:val="left" w:pos="993"/>
          <w:tab w:val="center" w:pos="4153"/>
          <w:tab w:val="right" w:pos="8306"/>
        </w:tabs>
        <w:contextualSpacing/>
        <w:rPr>
          <w:rFonts w:eastAsia="Calibri" w:cs="Arial"/>
        </w:rPr>
      </w:pPr>
      <w:r w:rsidRPr="0018396B">
        <w:rPr>
          <w:rFonts w:eastAsia="Calibri" w:cs="Arial"/>
        </w:rPr>
        <w:t xml:space="preserve">Non-HO data </w:t>
      </w:r>
      <w:r w:rsidR="001C1B2B">
        <w:rPr>
          <w:rFonts w:eastAsiaTheme="minorEastAsia" w:cs="Arial" w:hint="eastAsia"/>
        </w:rPr>
        <w:t>should</w:t>
      </w:r>
      <w:r w:rsidRPr="0018396B">
        <w:rPr>
          <w:rFonts w:eastAsia="Calibri" w:cs="Arial"/>
        </w:rPr>
        <w:t xml:space="preserve"> be distinguished from manually updated chart information, which uses the same identifiers, by cursor picking.</w:t>
      </w:r>
    </w:p>
    <w:p w14:paraId="6DE2E3FC" w14:textId="77777777" w:rsidR="0018396B" w:rsidRPr="0018396B" w:rsidRDefault="0018396B" w:rsidP="0018396B">
      <w:pPr>
        <w:tabs>
          <w:tab w:val="left" w:pos="993"/>
          <w:tab w:val="center" w:pos="4153"/>
          <w:tab w:val="right" w:pos="8306"/>
        </w:tabs>
        <w:contextualSpacing/>
        <w:rPr>
          <w:rFonts w:eastAsia="Calibri" w:cs="Arial"/>
        </w:rPr>
      </w:pPr>
    </w:p>
    <w:p w14:paraId="34513D73" w14:textId="180FA834" w:rsidR="0018396B" w:rsidRDefault="0018396B" w:rsidP="0018396B">
      <w:pPr>
        <w:tabs>
          <w:tab w:val="num" w:pos="990"/>
          <w:tab w:val="center" w:pos="4153"/>
          <w:tab w:val="right" w:pos="8306"/>
        </w:tabs>
        <w:spacing w:after="200" w:line="276" w:lineRule="auto"/>
        <w:contextualSpacing/>
        <w:rPr>
          <w:rFonts w:eastAsia="Calibri" w:cs="Arial"/>
        </w:rPr>
      </w:pPr>
      <w:r w:rsidRPr="0018396B">
        <w:rPr>
          <w:rFonts w:eastAsia="Calibri" w:cs="Arial"/>
        </w:rPr>
        <w:t xml:space="preserve">Non-HO chart information </w:t>
      </w:r>
      <w:r w:rsidRPr="0018396B">
        <w:rPr>
          <w:rFonts w:eastAsia="Calibri" w:cs="Arial"/>
          <w:color w:val="FF0000"/>
        </w:rPr>
        <w:t>may</w:t>
      </w:r>
      <w:r w:rsidRPr="0018396B">
        <w:rPr>
          <w:rFonts w:eastAsia="Calibri" w:cs="Arial"/>
        </w:rPr>
        <w:t xml:space="preserve"> be updated by any systematic procedure. A record of updates </w:t>
      </w:r>
      <w:r w:rsidR="001C1B2B">
        <w:rPr>
          <w:rFonts w:eastAsiaTheme="minorEastAsia" w:cs="Arial" w:hint="eastAsia"/>
        </w:rPr>
        <w:t>should</w:t>
      </w:r>
      <w:r w:rsidRPr="0018396B">
        <w:rPr>
          <w:rFonts w:eastAsia="Calibri" w:cs="Arial"/>
        </w:rPr>
        <w:t xml:space="preserve"> be maintained. </w:t>
      </w:r>
    </w:p>
    <w:p w14:paraId="73B6BFCF" w14:textId="77777777" w:rsidR="00375F0C" w:rsidRPr="0018396B" w:rsidRDefault="00375F0C" w:rsidP="0018396B">
      <w:pPr>
        <w:tabs>
          <w:tab w:val="num" w:pos="990"/>
          <w:tab w:val="center" w:pos="4153"/>
          <w:tab w:val="right" w:pos="8306"/>
        </w:tabs>
        <w:spacing w:after="200" w:line="276" w:lineRule="auto"/>
        <w:contextualSpacing/>
        <w:rPr>
          <w:rFonts w:eastAsia="Calibri" w:cs="Arial"/>
        </w:rPr>
      </w:pPr>
    </w:p>
    <w:p w14:paraId="55F197FD" w14:textId="2BB4A277" w:rsidR="009C60C1" w:rsidRPr="005910DF" w:rsidRDefault="0018396B" w:rsidP="005910DF">
      <w:pPr>
        <w:tabs>
          <w:tab w:val="num" w:pos="990"/>
          <w:tab w:val="center" w:pos="4153"/>
          <w:tab w:val="right" w:pos="8306"/>
        </w:tabs>
        <w:spacing w:after="200" w:line="276" w:lineRule="auto"/>
        <w:contextualSpacing/>
        <w:rPr>
          <w:rFonts w:eastAsia="Calibri" w:cs="Arial"/>
        </w:rPr>
      </w:pPr>
      <w:r w:rsidRPr="0018396B">
        <w:rPr>
          <w:rFonts w:eastAsia="Calibri" w:cs="Arial"/>
        </w:rPr>
        <w:lastRenderedPageBreak/>
        <w:t xml:space="preserve">The Mariner </w:t>
      </w:r>
      <w:r w:rsidR="001C1B2B">
        <w:rPr>
          <w:rFonts w:eastAsiaTheme="minorEastAsia" w:cs="Arial" w:hint="eastAsia"/>
        </w:rPr>
        <w:t>should</w:t>
      </w:r>
      <w:r w:rsidRPr="0018396B">
        <w:rPr>
          <w:rFonts w:eastAsia="Calibri" w:cs="Arial"/>
        </w:rPr>
        <w:t xml:space="preserve"> be able to remove all non-HO chart information</w:t>
      </w:r>
      <w:r w:rsidRPr="0018396B">
        <w:rPr>
          <w:rFonts w:eastAsia="Calibri" w:cs="Arial"/>
          <w:b/>
          <w:bCs/>
        </w:rPr>
        <w:t xml:space="preserve"> </w:t>
      </w:r>
      <w:r w:rsidRPr="0018396B">
        <w:rPr>
          <w:rFonts w:eastAsia="Calibri" w:cs="Arial"/>
        </w:rPr>
        <w:t xml:space="preserve">if </w:t>
      </w:r>
      <w:r w:rsidRPr="00AE5AB2">
        <w:rPr>
          <w:rFonts w:eastAsia="Calibri" w:cs="Arial"/>
        </w:rPr>
        <w:t>the need should arise</w:t>
      </w:r>
      <w:r w:rsidRPr="0018396B">
        <w:rPr>
          <w:rFonts w:eastAsia="Calibri" w:cs="Arial"/>
        </w:rPr>
        <w:t xml:space="preserve">. </w:t>
      </w:r>
    </w:p>
    <w:p w14:paraId="605C2618" w14:textId="75A5468C" w:rsidR="00375F0C" w:rsidRPr="006F66FF" w:rsidRDefault="002E3794" w:rsidP="006F66FF">
      <w:pPr>
        <w:pStyle w:val="Heading2"/>
        <w:numPr>
          <w:ilvl w:val="0"/>
          <w:numId w:val="0"/>
        </w:numPr>
        <w:ind w:left="576" w:hanging="576"/>
        <w:contextualSpacing/>
        <w:rPr>
          <w:rFonts w:eastAsia="Calibri" w:cs="Arial"/>
          <w:sz w:val="20"/>
        </w:rPr>
      </w:pPr>
      <w:bookmarkStart w:id="1664" w:name="_Toc191961639"/>
      <w:bookmarkStart w:id="1665" w:name="_Toc346000385"/>
      <w:bookmarkStart w:id="1666" w:name="_Toc346000987"/>
      <w:bookmarkStart w:id="1667" w:name="_Toc346001560"/>
      <w:bookmarkStart w:id="1668" w:name="_Toc346080956"/>
      <w:bookmarkStart w:id="1669" w:name="_Toc346081262"/>
      <w:bookmarkStart w:id="1670" w:name="_Toc346149880"/>
      <w:bookmarkStart w:id="1671" w:name="_Toc346156254"/>
      <w:bookmarkStart w:id="1672" w:name="_Toc348447808"/>
      <w:bookmarkStart w:id="1673" w:name="_Toc368905069"/>
      <w:bookmarkStart w:id="1674" w:name="_Toc388963933"/>
      <w:bookmarkStart w:id="1675" w:name="_Toc412540276"/>
      <w:bookmarkStart w:id="1676" w:name="_Toc439685409"/>
      <w:r>
        <w:rPr>
          <w:rFonts w:eastAsia="Calibri" w:cs="Arial"/>
          <w:sz w:val="20"/>
        </w:rPr>
        <w:t>C2</w:t>
      </w:r>
      <w:r w:rsidR="006F66FF">
        <w:rPr>
          <w:rFonts w:eastAsia="Calibri" w:cs="Arial"/>
          <w:sz w:val="20"/>
        </w:rPr>
        <w:t>.</w:t>
      </w:r>
      <w:r w:rsidR="00375F0C">
        <w:rPr>
          <w:rFonts w:eastAsia="Calibri" w:cs="Arial"/>
          <w:sz w:val="20"/>
        </w:rPr>
        <w:t>13</w:t>
      </w:r>
      <w:r w:rsidR="00375F0C">
        <w:rPr>
          <w:rFonts w:eastAsia="Calibri" w:cs="Arial"/>
          <w:sz w:val="20"/>
        </w:rPr>
        <w:tab/>
      </w:r>
      <w:r w:rsidR="00375F0C">
        <w:rPr>
          <w:rFonts w:eastAsia="Calibri" w:cs="Arial"/>
          <w:sz w:val="20"/>
        </w:rPr>
        <w:tab/>
      </w:r>
      <w:r w:rsidR="00375F0C" w:rsidRPr="00375F0C">
        <w:rPr>
          <w:rFonts w:eastAsia="Calibri" w:cs="Arial"/>
          <w:sz w:val="20"/>
        </w:rPr>
        <w:t>Cursor Pick and Interface Panel Display</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4A2E61C0" w14:textId="5A20AD40"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There </w:t>
      </w:r>
      <w:r>
        <w:rPr>
          <w:rFonts w:eastAsia="Calibri" w:cs="Arial"/>
          <w:color w:val="000000"/>
          <w:lang w:eastAsia="en-GB"/>
        </w:rPr>
        <w:t>are a number of rules that must</w:t>
      </w:r>
      <w:r w:rsidRPr="00375F0C">
        <w:rPr>
          <w:rFonts w:eastAsia="Calibri" w:cs="Arial"/>
          <w:color w:val="000000"/>
          <w:lang w:eastAsia="en-GB"/>
        </w:rPr>
        <w:t xml:space="preserve"> be applied to all ECDIS cursor pick reports. </w:t>
      </w:r>
    </w:p>
    <w:p w14:paraId="7068E654" w14:textId="77777777" w:rsidR="00375F0C" w:rsidRPr="00375F0C" w:rsidRDefault="00375F0C" w:rsidP="00375F0C">
      <w:pPr>
        <w:autoSpaceDE w:val="0"/>
        <w:autoSpaceDN w:val="0"/>
        <w:adjustRightInd w:val="0"/>
        <w:contextualSpacing/>
        <w:rPr>
          <w:rFonts w:eastAsia="Calibri" w:cs="Arial"/>
          <w:color w:val="000000"/>
          <w:lang w:eastAsia="en-GB"/>
        </w:rPr>
      </w:pPr>
    </w:p>
    <w:tbl>
      <w:tblPr>
        <w:tblW w:w="9084" w:type="dxa"/>
        <w:tblLayout w:type="fixed"/>
        <w:tblLook w:val="0000" w:firstRow="0" w:lastRow="0" w:firstColumn="0" w:lastColumn="0" w:noHBand="0" w:noVBand="0"/>
      </w:tblPr>
      <w:tblGrid>
        <w:gridCol w:w="534"/>
        <w:gridCol w:w="8550"/>
      </w:tblGrid>
      <w:tr w:rsidR="00375F0C" w:rsidRPr="00375F0C" w14:paraId="7A30EC1F" w14:textId="77777777" w:rsidTr="00375F0C">
        <w:trPr>
          <w:trHeight w:val="385"/>
        </w:trPr>
        <w:tc>
          <w:tcPr>
            <w:tcW w:w="534" w:type="dxa"/>
          </w:tcPr>
          <w:p w14:paraId="03590DB8" w14:textId="77777777" w:rsidR="00375F0C" w:rsidRPr="00375F0C" w:rsidRDefault="00375F0C" w:rsidP="00375F0C">
            <w:pPr>
              <w:contextualSpacing/>
              <w:rPr>
                <w:rFonts w:eastAsia="Calibri" w:cs="Arial"/>
              </w:rPr>
            </w:pPr>
          </w:p>
        </w:tc>
        <w:tc>
          <w:tcPr>
            <w:tcW w:w="855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54"/>
              <w:gridCol w:w="7087"/>
            </w:tblGrid>
            <w:tr w:rsidR="00375F0C" w:rsidRPr="00375F0C" w14:paraId="7ABE84F1" w14:textId="77777777" w:rsidTr="00375F0C">
              <w:tc>
                <w:tcPr>
                  <w:tcW w:w="454" w:type="dxa"/>
                  <w:tcBorders>
                    <w:top w:val="single" w:sz="4" w:space="0" w:color="auto"/>
                    <w:left w:val="single" w:sz="4" w:space="0" w:color="auto"/>
                    <w:bottom w:val="single" w:sz="4" w:space="0" w:color="auto"/>
                    <w:right w:val="single" w:sz="4" w:space="0" w:color="auto"/>
                  </w:tcBorders>
                  <w:shd w:val="clear" w:color="auto" w:fill="BFBFBF"/>
                </w:tcPr>
                <w:p w14:paraId="0A700039" w14:textId="77777777" w:rsidR="00375F0C" w:rsidRPr="00375F0C" w:rsidRDefault="00375F0C" w:rsidP="00375F0C">
                  <w:pPr>
                    <w:autoSpaceDE w:val="0"/>
                    <w:autoSpaceDN w:val="0"/>
                    <w:adjustRightInd w:val="0"/>
                    <w:ind w:left="-80"/>
                    <w:contextualSpacing/>
                    <w:rPr>
                      <w:rFonts w:eastAsia="Calibri" w:cs="Arial"/>
                      <w:b/>
                      <w:bCs/>
                      <w:color w:val="000000"/>
                      <w:lang w:eastAsia="en-GB"/>
                    </w:rPr>
                  </w:pPr>
                  <w:r w:rsidRPr="00375F0C">
                    <w:rPr>
                      <w:rFonts w:eastAsia="Calibri" w:cs="Arial"/>
                      <w:b/>
                      <w:bCs/>
                      <w:color w:val="000000"/>
                      <w:lang w:eastAsia="en-GB"/>
                    </w:rPr>
                    <w:t>No</w:t>
                  </w:r>
                </w:p>
              </w:tc>
              <w:tc>
                <w:tcPr>
                  <w:tcW w:w="7087" w:type="dxa"/>
                  <w:tcBorders>
                    <w:top w:val="single" w:sz="4" w:space="0" w:color="auto"/>
                    <w:left w:val="single" w:sz="4" w:space="0" w:color="auto"/>
                    <w:bottom w:val="single" w:sz="4" w:space="0" w:color="auto"/>
                    <w:right w:val="single" w:sz="4" w:space="0" w:color="auto"/>
                  </w:tcBorders>
                  <w:shd w:val="clear" w:color="auto" w:fill="BFBFBF"/>
                </w:tcPr>
                <w:p w14:paraId="05C53CEA" w14:textId="77777777" w:rsidR="00375F0C" w:rsidRPr="00375F0C" w:rsidRDefault="00375F0C" w:rsidP="00375F0C">
                  <w:pPr>
                    <w:autoSpaceDE w:val="0"/>
                    <w:autoSpaceDN w:val="0"/>
                    <w:adjustRightInd w:val="0"/>
                    <w:contextualSpacing/>
                    <w:rPr>
                      <w:rFonts w:eastAsia="Calibri" w:cs="Arial"/>
                      <w:b/>
                      <w:bCs/>
                      <w:color w:val="000000"/>
                      <w:lang w:eastAsia="en-GB"/>
                    </w:rPr>
                  </w:pPr>
                  <w:r w:rsidRPr="00375F0C">
                    <w:rPr>
                      <w:rFonts w:eastAsia="Calibri" w:cs="Arial"/>
                      <w:b/>
                      <w:bCs/>
                      <w:color w:val="000000"/>
                      <w:lang w:eastAsia="en-GB"/>
                    </w:rPr>
                    <w:t>Cursor Pick Rules</w:t>
                  </w:r>
                </w:p>
              </w:tc>
            </w:tr>
            <w:tr w:rsidR="00375F0C" w:rsidRPr="00375F0C" w14:paraId="0712AEE0" w14:textId="77777777" w:rsidTr="00375F0C">
              <w:trPr>
                <w:trHeight w:val="69"/>
              </w:trPr>
              <w:tc>
                <w:tcPr>
                  <w:tcW w:w="454" w:type="dxa"/>
                  <w:tcBorders>
                    <w:top w:val="single" w:sz="4" w:space="0" w:color="auto"/>
                    <w:left w:val="single" w:sz="4" w:space="0" w:color="auto"/>
                    <w:bottom w:val="single" w:sz="4" w:space="0" w:color="auto"/>
                    <w:right w:val="single" w:sz="4" w:space="0" w:color="auto"/>
                  </w:tcBorders>
                </w:tcPr>
                <w:p w14:paraId="79FF0AA2"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1</w:t>
                  </w:r>
                </w:p>
              </w:tc>
              <w:tc>
                <w:tcPr>
                  <w:tcW w:w="7087" w:type="dxa"/>
                  <w:tcBorders>
                    <w:top w:val="single" w:sz="4" w:space="0" w:color="auto"/>
                    <w:left w:val="single" w:sz="4" w:space="0" w:color="auto"/>
                    <w:bottom w:val="single" w:sz="4" w:space="0" w:color="auto"/>
                    <w:right w:val="single" w:sz="4" w:space="0" w:color="auto"/>
                  </w:tcBorders>
                </w:tcPr>
                <w:p w14:paraId="4847D712" w14:textId="4BC98553" w:rsidR="00375F0C" w:rsidRPr="00375F0C" w:rsidRDefault="00375F0C" w:rsidP="00D236E1">
                  <w:pPr>
                    <w:autoSpaceDE w:val="0"/>
                    <w:autoSpaceDN w:val="0"/>
                    <w:adjustRightInd w:val="0"/>
                    <w:contextualSpacing/>
                    <w:rPr>
                      <w:rFonts w:eastAsia="Calibri" w:cs="Arial"/>
                      <w:color w:val="000000"/>
                      <w:lang w:eastAsia="en-GB"/>
                    </w:rPr>
                  </w:pPr>
                  <w:r w:rsidRPr="00375F0C">
                    <w:rPr>
                      <w:rFonts w:eastAsia="Calibri" w:cs="Arial"/>
                      <w:color w:val="000000"/>
                      <w:lang w:eastAsia="en-GB"/>
                    </w:rPr>
                    <w:t>F</w:t>
                  </w:r>
                  <w:r>
                    <w:rPr>
                      <w:rFonts w:eastAsia="Calibri" w:cs="Arial"/>
                      <w:color w:val="000000"/>
                      <w:lang w:eastAsia="en-GB"/>
                    </w:rPr>
                    <w:t>ull S-101 feature</w:t>
                  </w:r>
                  <w:r w:rsidRPr="00375F0C">
                    <w:rPr>
                      <w:rFonts w:eastAsia="Calibri" w:cs="Arial"/>
                      <w:color w:val="000000"/>
                      <w:lang w:eastAsia="en-GB"/>
                    </w:rPr>
                    <w:t xml:space="preserve"> and Attribute names </w:t>
                  </w:r>
                  <w:r w:rsidR="00D236E1">
                    <w:rPr>
                      <w:rFonts w:eastAsiaTheme="minorEastAsia" w:cs="Arial" w:hint="eastAsia"/>
                      <w:color w:val="000000"/>
                    </w:rPr>
                    <w:t>should</w:t>
                  </w:r>
                  <w:r w:rsidRPr="00375F0C">
                    <w:rPr>
                      <w:rFonts w:eastAsia="Calibri" w:cs="Arial"/>
                      <w:color w:val="000000"/>
                      <w:lang w:eastAsia="en-GB"/>
                    </w:rPr>
                    <w:t xml:space="preserve"> be displayed</w:t>
                  </w:r>
                </w:p>
              </w:tc>
            </w:tr>
            <w:tr w:rsidR="00375F0C" w:rsidRPr="00375F0C" w14:paraId="57109CD8" w14:textId="77777777" w:rsidTr="00375F0C">
              <w:tc>
                <w:tcPr>
                  <w:tcW w:w="454" w:type="dxa"/>
                  <w:tcBorders>
                    <w:top w:val="single" w:sz="4" w:space="0" w:color="auto"/>
                    <w:left w:val="single" w:sz="4" w:space="0" w:color="auto"/>
                    <w:bottom w:val="single" w:sz="4" w:space="0" w:color="auto"/>
                    <w:right w:val="single" w:sz="4" w:space="0" w:color="auto"/>
                  </w:tcBorders>
                </w:tcPr>
                <w:p w14:paraId="72CB78FA"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2</w:t>
                  </w:r>
                </w:p>
              </w:tc>
              <w:tc>
                <w:tcPr>
                  <w:tcW w:w="7087" w:type="dxa"/>
                  <w:tcBorders>
                    <w:top w:val="single" w:sz="4" w:space="0" w:color="auto"/>
                    <w:left w:val="single" w:sz="4" w:space="0" w:color="auto"/>
                    <w:bottom w:val="single" w:sz="4" w:space="0" w:color="auto"/>
                    <w:right w:val="single" w:sz="4" w:space="0" w:color="auto"/>
                  </w:tcBorders>
                </w:tcPr>
                <w:p w14:paraId="02ECF21B" w14:textId="0D0C8FAE" w:rsidR="00375F0C" w:rsidRPr="00375F0C" w:rsidRDefault="00375F0C" w:rsidP="00D236E1">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Enumerate value names </w:t>
                  </w:r>
                  <w:r w:rsidR="00D236E1">
                    <w:rPr>
                      <w:rFonts w:eastAsiaTheme="minorEastAsia" w:cs="Arial" w:hint="eastAsia"/>
                      <w:color w:val="000000"/>
                    </w:rPr>
                    <w:t>should</w:t>
                  </w:r>
                  <w:r w:rsidRPr="00375F0C">
                    <w:rPr>
                      <w:rFonts w:eastAsia="Calibri" w:cs="Arial"/>
                      <w:color w:val="000000"/>
                      <w:lang w:eastAsia="en-GB"/>
                    </w:rPr>
                    <w:t xml:space="preserve"> be displayed</w:t>
                  </w:r>
                </w:p>
              </w:tc>
            </w:tr>
            <w:tr w:rsidR="00375F0C" w:rsidRPr="00375F0C" w14:paraId="60E308A9" w14:textId="77777777" w:rsidTr="00375F0C">
              <w:tc>
                <w:tcPr>
                  <w:tcW w:w="454" w:type="dxa"/>
                  <w:tcBorders>
                    <w:top w:val="single" w:sz="4" w:space="0" w:color="auto"/>
                    <w:left w:val="single" w:sz="4" w:space="0" w:color="auto"/>
                    <w:bottom w:val="single" w:sz="4" w:space="0" w:color="auto"/>
                    <w:right w:val="single" w:sz="4" w:space="0" w:color="auto"/>
                  </w:tcBorders>
                </w:tcPr>
                <w:p w14:paraId="335DFCAA"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3</w:t>
                  </w:r>
                </w:p>
              </w:tc>
              <w:tc>
                <w:tcPr>
                  <w:tcW w:w="7087" w:type="dxa"/>
                  <w:tcBorders>
                    <w:top w:val="single" w:sz="4" w:space="0" w:color="auto"/>
                    <w:left w:val="single" w:sz="4" w:space="0" w:color="auto"/>
                    <w:bottom w:val="single" w:sz="4" w:space="0" w:color="auto"/>
                    <w:right w:val="single" w:sz="4" w:space="0" w:color="auto"/>
                  </w:tcBorders>
                </w:tcPr>
                <w:p w14:paraId="37B2C958" w14:textId="25D963F2" w:rsidR="00375F0C" w:rsidRPr="00375F0C" w:rsidRDefault="00375F0C" w:rsidP="00D236E1">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There </w:t>
                  </w:r>
                  <w:r w:rsidR="00D236E1">
                    <w:rPr>
                      <w:rFonts w:eastAsiaTheme="minorEastAsia" w:cs="Arial" w:hint="eastAsia"/>
                      <w:color w:val="000000"/>
                    </w:rPr>
                    <w:t>should</w:t>
                  </w:r>
                  <w:r w:rsidRPr="00375F0C">
                    <w:rPr>
                      <w:rFonts w:eastAsia="Calibri" w:cs="Arial"/>
                      <w:color w:val="000000"/>
                      <w:lang w:eastAsia="en-GB"/>
                    </w:rPr>
                    <w:t xml:space="preserve"> not be any padding of attribute values, </w:t>
                  </w:r>
                  <w:r w:rsidR="00D236E1">
                    <w:rPr>
                      <w:rFonts w:eastAsiaTheme="minorEastAsia" w:cs="Arial" w:hint="eastAsia"/>
                      <w:color w:val="000000"/>
                    </w:rPr>
                    <w:t>for example,</w:t>
                  </w:r>
                  <w:r w:rsidRPr="00375F0C">
                    <w:rPr>
                      <w:rFonts w:eastAsia="Calibri" w:cs="Arial"/>
                      <w:color w:val="000000"/>
                      <w:lang w:eastAsia="en-GB"/>
                    </w:rPr>
                    <w:t xml:space="preserve"> a height of 10 metres </w:t>
                  </w:r>
                  <w:r w:rsidR="00D236E1">
                    <w:rPr>
                      <w:rFonts w:eastAsiaTheme="minorEastAsia" w:cs="Arial" w:hint="eastAsia"/>
                      <w:color w:val="000000"/>
                    </w:rPr>
                    <w:t>should</w:t>
                  </w:r>
                  <w:r w:rsidRPr="00375F0C">
                    <w:rPr>
                      <w:rFonts w:eastAsia="Calibri" w:cs="Arial"/>
                      <w:color w:val="000000"/>
                      <w:lang w:eastAsia="en-GB"/>
                    </w:rPr>
                    <w:t xml:space="preserve"> not be padded to 10.000000 metres as this could potentially confuse or mislead the Mariner.</w:t>
                  </w:r>
                </w:p>
              </w:tc>
            </w:tr>
            <w:tr w:rsidR="00375F0C" w:rsidRPr="00375F0C" w14:paraId="78598D04" w14:textId="77777777" w:rsidTr="00375F0C">
              <w:tc>
                <w:tcPr>
                  <w:tcW w:w="454" w:type="dxa"/>
                  <w:tcBorders>
                    <w:top w:val="single" w:sz="4" w:space="0" w:color="auto"/>
                    <w:left w:val="single" w:sz="4" w:space="0" w:color="auto"/>
                    <w:bottom w:val="single" w:sz="4" w:space="0" w:color="auto"/>
                    <w:right w:val="single" w:sz="4" w:space="0" w:color="auto"/>
                  </w:tcBorders>
                </w:tcPr>
                <w:p w14:paraId="00D0377B"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4</w:t>
                  </w:r>
                </w:p>
              </w:tc>
              <w:tc>
                <w:tcPr>
                  <w:tcW w:w="7087" w:type="dxa"/>
                  <w:tcBorders>
                    <w:top w:val="single" w:sz="4" w:space="0" w:color="auto"/>
                    <w:left w:val="single" w:sz="4" w:space="0" w:color="auto"/>
                    <w:bottom w:val="single" w:sz="4" w:space="0" w:color="auto"/>
                    <w:right w:val="single" w:sz="4" w:space="0" w:color="auto"/>
                  </w:tcBorders>
                </w:tcPr>
                <w:p w14:paraId="4EED155E" w14:textId="1FDC016D" w:rsidR="00375F0C" w:rsidRPr="00375F0C" w:rsidRDefault="00375F0C" w:rsidP="00D236E1">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Units of measure </w:t>
                  </w:r>
                  <w:r w:rsidR="00D236E1">
                    <w:rPr>
                      <w:rFonts w:eastAsiaTheme="minorEastAsia" w:cs="Arial" w:hint="eastAsia"/>
                      <w:color w:val="000000"/>
                    </w:rPr>
                    <w:t>should</w:t>
                  </w:r>
                  <w:r w:rsidRPr="00375F0C">
                    <w:rPr>
                      <w:rFonts w:eastAsia="Calibri" w:cs="Arial"/>
                      <w:color w:val="000000"/>
                      <w:lang w:eastAsia="en-GB"/>
                    </w:rPr>
                    <w:t xml:space="preserve"> be included after all attribute values which are weights or measures.</w:t>
                  </w:r>
                </w:p>
              </w:tc>
            </w:tr>
            <w:tr w:rsidR="00375F0C" w:rsidRPr="00375F0C" w14:paraId="26B873BF" w14:textId="77777777" w:rsidTr="00375F0C">
              <w:tc>
                <w:tcPr>
                  <w:tcW w:w="454" w:type="dxa"/>
                  <w:tcBorders>
                    <w:top w:val="single" w:sz="4" w:space="0" w:color="auto"/>
                    <w:left w:val="single" w:sz="4" w:space="0" w:color="auto"/>
                    <w:bottom w:val="single" w:sz="4" w:space="0" w:color="auto"/>
                    <w:right w:val="single" w:sz="4" w:space="0" w:color="auto"/>
                  </w:tcBorders>
                </w:tcPr>
                <w:p w14:paraId="1E83BDE7"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5 </w:t>
                  </w:r>
                </w:p>
              </w:tc>
              <w:tc>
                <w:tcPr>
                  <w:tcW w:w="7087" w:type="dxa"/>
                  <w:tcBorders>
                    <w:top w:val="single" w:sz="4" w:space="0" w:color="auto"/>
                    <w:left w:val="single" w:sz="4" w:space="0" w:color="auto"/>
                    <w:bottom w:val="single" w:sz="4" w:space="0" w:color="auto"/>
                    <w:right w:val="single" w:sz="4" w:space="0" w:color="auto"/>
                  </w:tcBorders>
                </w:tcPr>
                <w:p w14:paraId="02F5B1F3" w14:textId="562F6326" w:rsidR="00375F0C" w:rsidRPr="00375F0C" w:rsidRDefault="006F66FF" w:rsidP="00D236E1">
                  <w:pPr>
                    <w:tabs>
                      <w:tab w:val="left" w:pos="600"/>
                    </w:tabs>
                    <w:autoSpaceDE w:val="0"/>
                    <w:autoSpaceDN w:val="0"/>
                    <w:adjustRightInd w:val="0"/>
                    <w:contextualSpacing/>
                    <w:rPr>
                      <w:rFonts w:eastAsia="Calibri" w:cs="Arial"/>
                      <w:color w:val="000000"/>
                      <w:lang w:eastAsia="en-GB"/>
                    </w:rPr>
                  </w:pPr>
                  <w:r>
                    <w:rPr>
                      <w:rFonts w:eastAsia="Calibri" w:cs="Arial"/>
                      <w:color w:val="000000"/>
                      <w:lang w:eastAsia="en-GB"/>
                    </w:rPr>
                    <w:t xml:space="preserve">Cursor enquiry </w:t>
                  </w:r>
                  <w:r w:rsidR="00D236E1">
                    <w:rPr>
                      <w:rFonts w:eastAsiaTheme="minorEastAsia" w:cs="Arial" w:hint="eastAsia"/>
                      <w:color w:val="000000"/>
                    </w:rPr>
                    <w:t>should</w:t>
                  </w:r>
                  <w:r>
                    <w:rPr>
                      <w:rFonts w:eastAsia="Calibri" w:cs="Arial"/>
                      <w:color w:val="000000"/>
                      <w:lang w:eastAsia="en-GB"/>
                    </w:rPr>
                    <w:t xml:space="preserve"> extend to include both information association, feature associations, aggregations and </w:t>
                  </w:r>
                  <w:r w:rsidR="00D27608">
                    <w:rPr>
                      <w:rFonts w:eastAsia="Calibri" w:cs="Arial"/>
                      <w:color w:val="000000"/>
                      <w:lang w:eastAsia="en-GB"/>
                    </w:rPr>
                    <w:t>compositions, which may carry</w:t>
                  </w:r>
                  <w:r>
                    <w:rPr>
                      <w:rFonts w:eastAsia="Calibri" w:cs="Arial"/>
                      <w:color w:val="000000"/>
                      <w:lang w:eastAsia="en-GB"/>
                    </w:rPr>
                    <w:t xml:space="preserve"> additional information such </w:t>
                  </w:r>
                  <w:proofErr w:type="spellStart"/>
                  <w:r>
                    <w:rPr>
                      <w:rFonts w:eastAsia="Calibri" w:cs="Arial"/>
                      <w:color w:val="000000"/>
                      <w:lang w:eastAsia="en-GB"/>
                    </w:rPr>
                    <w:t>a</w:t>
                  </w:r>
                  <w:proofErr w:type="spellEnd"/>
                  <w:r>
                    <w:rPr>
                      <w:rFonts w:eastAsia="Calibri" w:cs="Arial"/>
                      <w:color w:val="000000"/>
                      <w:lang w:eastAsia="en-GB"/>
                    </w:rPr>
                    <w:t xml:space="preserve"> </w:t>
                  </w:r>
                  <w:proofErr w:type="spellStart"/>
                  <w:r w:rsidRPr="006F66FF">
                    <w:rPr>
                      <w:rFonts w:eastAsia="Calibri" w:cs="Arial"/>
                      <w:b/>
                      <w:color w:val="000000"/>
                      <w:lang w:eastAsia="en-GB"/>
                    </w:rPr>
                    <w:t>featureName</w:t>
                  </w:r>
                  <w:proofErr w:type="spellEnd"/>
                  <w:r w:rsidRPr="006F66FF">
                    <w:rPr>
                      <w:rFonts w:eastAsia="Calibri" w:cs="Arial"/>
                      <w:b/>
                      <w:color w:val="000000"/>
                      <w:lang w:eastAsia="en-GB"/>
                    </w:rPr>
                    <w:t>.</w:t>
                  </w:r>
                  <w:r>
                    <w:rPr>
                      <w:rFonts w:eastAsia="Calibri" w:cs="Arial"/>
                      <w:color w:val="000000"/>
                      <w:lang w:eastAsia="en-GB"/>
                    </w:rPr>
                    <w:t xml:space="preserve"> </w:t>
                  </w:r>
                </w:p>
              </w:tc>
            </w:tr>
            <w:tr w:rsidR="00375F0C" w:rsidRPr="00375F0C" w14:paraId="1920F093" w14:textId="77777777" w:rsidTr="00375F0C">
              <w:tc>
                <w:tcPr>
                  <w:tcW w:w="454" w:type="dxa"/>
                  <w:tcBorders>
                    <w:top w:val="single" w:sz="4" w:space="0" w:color="auto"/>
                    <w:left w:val="single" w:sz="4" w:space="0" w:color="auto"/>
                    <w:bottom w:val="single" w:sz="4" w:space="0" w:color="auto"/>
                    <w:right w:val="single" w:sz="4" w:space="0" w:color="auto"/>
                  </w:tcBorders>
                </w:tcPr>
                <w:p w14:paraId="0D3D3046"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6</w:t>
                  </w:r>
                </w:p>
              </w:tc>
              <w:tc>
                <w:tcPr>
                  <w:tcW w:w="7087" w:type="dxa"/>
                  <w:tcBorders>
                    <w:top w:val="single" w:sz="4" w:space="0" w:color="auto"/>
                    <w:left w:val="single" w:sz="4" w:space="0" w:color="auto"/>
                    <w:bottom w:val="single" w:sz="4" w:space="0" w:color="auto"/>
                    <w:right w:val="single" w:sz="4" w:space="0" w:color="auto"/>
                  </w:tcBorders>
                </w:tcPr>
                <w:p w14:paraId="7F71954A" w14:textId="72FB9D9D" w:rsidR="00375F0C" w:rsidRPr="00375F0C" w:rsidRDefault="00375F0C" w:rsidP="00375F0C">
                  <w:pPr>
                    <w:autoSpaceDE w:val="0"/>
                    <w:autoSpaceDN w:val="0"/>
                    <w:adjustRightInd w:val="0"/>
                    <w:contextualSpacing/>
                    <w:rPr>
                      <w:rFonts w:eastAsia="Calibri" w:cs="Arial"/>
                      <w:lang w:eastAsia="en-GB"/>
                    </w:rPr>
                  </w:pPr>
                  <w:r w:rsidRPr="00375F0C">
                    <w:rPr>
                      <w:rFonts w:eastAsia="Calibri" w:cs="Arial"/>
                      <w:lang w:eastAsia="en-GB"/>
                    </w:rPr>
                    <w:t xml:space="preserve">Dates </w:t>
                  </w:r>
                  <w:r w:rsidR="00D236E1">
                    <w:rPr>
                      <w:rFonts w:eastAsiaTheme="minorEastAsia" w:cs="Arial" w:hint="eastAsia"/>
                    </w:rPr>
                    <w:t>should</w:t>
                  </w:r>
                  <w:r w:rsidRPr="00375F0C">
                    <w:rPr>
                      <w:rFonts w:eastAsia="Calibri" w:cs="Arial"/>
                      <w:lang w:eastAsia="en-GB"/>
                    </w:rPr>
                    <w:t xml:space="preserve"> be given in the form “Day Month Year” DD-MMM-YYYY.</w:t>
                  </w:r>
                </w:p>
                <w:p w14:paraId="43792A00" w14:textId="77777777" w:rsidR="00375F0C" w:rsidRPr="00375F0C" w:rsidRDefault="00375F0C" w:rsidP="00375F0C">
                  <w:pPr>
                    <w:autoSpaceDE w:val="0"/>
                    <w:autoSpaceDN w:val="0"/>
                    <w:adjustRightInd w:val="0"/>
                    <w:contextualSpacing/>
                    <w:rPr>
                      <w:rFonts w:eastAsia="Calibri" w:cs="Arial"/>
                      <w:lang w:eastAsia="en-GB"/>
                    </w:rPr>
                  </w:pPr>
                </w:p>
                <w:p w14:paraId="1A4D0E0E" w14:textId="77777777" w:rsidR="00375F0C" w:rsidRPr="00375F0C" w:rsidRDefault="00375F0C" w:rsidP="00375F0C">
                  <w:pPr>
                    <w:autoSpaceDE w:val="0"/>
                    <w:autoSpaceDN w:val="0"/>
                    <w:adjustRightInd w:val="0"/>
                    <w:contextualSpacing/>
                    <w:rPr>
                      <w:rFonts w:eastAsia="Calibri" w:cs="Arial"/>
                      <w:lang w:eastAsia="en-GB"/>
                    </w:rPr>
                  </w:pPr>
                  <w:r w:rsidRPr="00375F0C">
                    <w:rPr>
                      <w:rFonts w:eastAsia="Calibri" w:cs="Arial"/>
                      <w:lang w:eastAsia="en-GB"/>
                    </w:rPr>
                    <w:t>JAN, FEB, MAR, APR, MAY, JUN, JUL, AUG, SEP, OCT, NOV,DEC</w:t>
                  </w:r>
                </w:p>
              </w:tc>
            </w:tr>
            <w:tr w:rsidR="00375F0C" w:rsidRPr="00375F0C" w14:paraId="37C253D3" w14:textId="77777777" w:rsidTr="00375F0C">
              <w:tc>
                <w:tcPr>
                  <w:tcW w:w="454" w:type="dxa"/>
                  <w:tcBorders>
                    <w:top w:val="single" w:sz="4" w:space="0" w:color="auto"/>
                    <w:left w:val="single" w:sz="4" w:space="0" w:color="auto"/>
                    <w:bottom w:val="single" w:sz="4" w:space="0" w:color="auto"/>
                    <w:right w:val="single" w:sz="4" w:space="0" w:color="auto"/>
                  </w:tcBorders>
                </w:tcPr>
                <w:p w14:paraId="1FBA07CD"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7</w:t>
                  </w:r>
                </w:p>
              </w:tc>
              <w:tc>
                <w:tcPr>
                  <w:tcW w:w="7087" w:type="dxa"/>
                  <w:tcBorders>
                    <w:top w:val="single" w:sz="4" w:space="0" w:color="auto"/>
                    <w:left w:val="single" w:sz="4" w:space="0" w:color="auto"/>
                    <w:bottom w:val="single" w:sz="4" w:space="0" w:color="auto"/>
                    <w:right w:val="single" w:sz="4" w:space="0" w:color="auto"/>
                  </w:tcBorders>
                </w:tcPr>
                <w:p w14:paraId="3ECA197E" w14:textId="11E1DA11" w:rsidR="00375F0C" w:rsidRPr="00375F0C" w:rsidRDefault="00375F0C" w:rsidP="00375F0C">
                  <w:pPr>
                    <w:autoSpaceDE w:val="0"/>
                    <w:autoSpaceDN w:val="0"/>
                    <w:adjustRightInd w:val="0"/>
                    <w:contextualSpacing/>
                    <w:rPr>
                      <w:rFonts w:eastAsia="Calibri" w:cs="Arial"/>
                      <w:lang w:eastAsia="en-GB"/>
                    </w:rPr>
                  </w:pPr>
                  <w:r w:rsidRPr="00375F0C">
                    <w:rPr>
                      <w:rFonts w:eastAsia="Calibri" w:cs="Arial"/>
                      <w:lang w:eastAsia="en-GB"/>
                    </w:rPr>
                    <w:t xml:space="preserve">The pick report </w:t>
                  </w:r>
                  <w:r w:rsidR="00D236E1">
                    <w:rPr>
                      <w:rFonts w:eastAsiaTheme="minorEastAsia" w:cs="Arial" w:hint="eastAsia"/>
                    </w:rPr>
                    <w:t>should</w:t>
                  </w:r>
                  <w:r w:rsidRPr="00375F0C">
                    <w:rPr>
                      <w:rFonts w:eastAsia="Calibri" w:cs="Arial"/>
                      <w:lang w:eastAsia="en-GB"/>
                    </w:rPr>
                    <w:t xml:space="preserve"> only return information about the visible </w:t>
                  </w:r>
                  <w:r w:rsidR="00D236E1">
                    <w:rPr>
                      <w:rFonts w:eastAsiaTheme="minorEastAsia" w:cs="Arial" w:hint="eastAsia"/>
                    </w:rPr>
                    <w:t>features</w:t>
                  </w:r>
                  <w:r w:rsidRPr="00375F0C">
                    <w:rPr>
                      <w:rFonts w:eastAsia="Calibri" w:cs="Arial"/>
                      <w:lang w:eastAsia="en-GB"/>
                    </w:rPr>
                    <w:t xml:space="preserve"> on the ECDIS display. </w:t>
                  </w:r>
                </w:p>
                <w:p w14:paraId="6A40BE54" w14:textId="77777777" w:rsidR="00375F0C" w:rsidRPr="00375F0C" w:rsidRDefault="00375F0C" w:rsidP="00375F0C">
                  <w:pPr>
                    <w:autoSpaceDE w:val="0"/>
                    <w:autoSpaceDN w:val="0"/>
                    <w:adjustRightInd w:val="0"/>
                    <w:contextualSpacing/>
                    <w:rPr>
                      <w:rFonts w:eastAsia="Calibri" w:cs="Arial"/>
                      <w:lang w:eastAsia="en-GB"/>
                    </w:rPr>
                  </w:pPr>
                </w:p>
                <w:p w14:paraId="50D28843" w14:textId="2289373F" w:rsidR="00375F0C" w:rsidRPr="00375F0C" w:rsidRDefault="00375F0C" w:rsidP="00D236E1">
                  <w:pPr>
                    <w:autoSpaceDE w:val="0"/>
                    <w:autoSpaceDN w:val="0"/>
                    <w:adjustRightInd w:val="0"/>
                    <w:contextualSpacing/>
                    <w:rPr>
                      <w:rFonts w:eastAsia="Calibri" w:cs="Arial"/>
                      <w:lang w:eastAsia="en-GB"/>
                    </w:rPr>
                  </w:pPr>
                  <w:r w:rsidRPr="00375F0C">
                    <w:rPr>
                      <w:rFonts w:eastAsia="Calibri" w:cs="Arial"/>
                      <w:lang w:eastAsia="en-GB"/>
                    </w:rPr>
                    <w:t xml:space="preserve">If the viewing group is turned on all </w:t>
                  </w:r>
                  <w:r w:rsidR="00D236E1">
                    <w:rPr>
                      <w:rFonts w:eastAsiaTheme="minorEastAsia" w:cs="Arial" w:hint="eastAsia"/>
                    </w:rPr>
                    <w:t>features</w:t>
                  </w:r>
                  <w:r w:rsidRPr="00375F0C">
                    <w:rPr>
                      <w:rFonts w:eastAsia="Calibri" w:cs="Arial"/>
                      <w:lang w:eastAsia="en-GB"/>
                    </w:rPr>
                    <w:t xml:space="preserve"> even no symbol </w:t>
                  </w:r>
                  <w:r w:rsidR="00D236E1">
                    <w:rPr>
                      <w:rFonts w:eastAsiaTheme="minorEastAsia" w:cs="Arial" w:hint="eastAsia"/>
                    </w:rPr>
                    <w:t>features</w:t>
                  </w:r>
                  <w:r w:rsidRPr="00375F0C">
                    <w:rPr>
                      <w:rFonts w:eastAsia="Calibri" w:cs="Arial"/>
                      <w:lang w:eastAsia="en-GB"/>
                    </w:rPr>
                    <w:t xml:space="preserve"> without visible presentation within that viewing group are available via the cursor pick report</w:t>
                  </w:r>
                </w:p>
              </w:tc>
            </w:tr>
            <w:tr w:rsidR="00375F0C" w:rsidRPr="00375F0C" w14:paraId="7ACE9D2D" w14:textId="77777777" w:rsidTr="00375F0C">
              <w:tc>
                <w:tcPr>
                  <w:tcW w:w="454" w:type="dxa"/>
                  <w:tcBorders>
                    <w:top w:val="single" w:sz="4" w:space="0" w:color="auto"/>
                    <w:left w:val="single" w:sz="4" w:space="0" w:color="auto"/>
                    <w:bottom w:val="single" w:sz="4" w:space="0" w:color="auto"/>
                    <w:right w:val="single" w:sz="4" w:space="0" w:color="auto"/>
                  </w:tcBorders>
                </w:tcPr>
                <w:p w14:paraId="35168531" w14:textId="77777777" w:rsidR="00375F0C" w:rsidRPr="00375F0C" w:rsidRDefault="00375F0C" w:rsidP="00375F0C">
                  <w:pPr>
                    <w:autoSpaceDE w:val="0"/>
                    <w:autoSpaceDN w:val="0"/>
                    <w:adjustRightInd w:val="0"/>
                    <w:contextualSpacing/>
                    <w:rPr>
                      <w:rFonts w:eastAsia="Calibri" w:cs="Arial"/>
                      <w:color w:val="000000"/>
                      <w:lang w:eastAsia="en-GB"/>
                    </w:rPr>
                  </w:pPr>
                  <w:r w:rsidRPr="00375F0C">
                    <w:rPr>
                      <w:rFonts w:eastAsia="Calibri" w:cs="Arial"/>
                      <w:color w:val="000000"/>
                      <w:lang w:eastAsia="en-GB"/>
                    </w:rPr>
                    <w:t>8</w:t>
                  </w:r>
                </w:p>
              </w:tc>
              <w:tc>
                <w:tcPr>
                  <w:tcW w:w="7087" w:type="dxa"/>
                  <w:tcBorders>
                    <w:top w:val="single" w:sz="4" w:space="0" w:color="auto"/>
                    <w:left w:val="single" w:sz="4" w:space="0" w:color="auto"/>
                    <w:bottom w:val="single" w:sz="4" w:space="0" w:color="auto"/>
                    <w:right w:val="single" w:sz="4" w:space="0" w:color="auto"/>
                  </w:tcBorders>
                </w:tcPr>
                <w:p w14:paraId="3C0083D7" w14:textId="336DFC42" w:rsidR="00375F0C" w:rsidRPr="00375F0C" w:rsidRDefault="00375F0C" w:rsidP="00D236E1">
                  <w:pPr>
                    <w:autoSpaceDE w:val="0"/>
                    <w:autoSpaceDN w:val="0"/>
                    <w:adjustRightInd w:val="0"/>
                    <w:contextualSpacing/>
                    <w:rPr>
                      <w:rFonts w:eastAsia="Calibri" w:cs="Arial"/>
                      <w:color w:val="000000"/>
                      <w:lang w:eastAsia="en-GB"/>
                    </w:rPr>
                  </w:pPr>
                  <w:r w:rsidRPr="00375F0C">
                    <w:rPr>
                      <w:rFonts w:eastAsia="Calibri" w:cs="Arial"/>
                      <w:color w:val="000000"/>
                      <w:lang w:eastAsia="en-GB"/>
                    </w:rPr>
                    <w:t xml:space="preserve">Cursor enquiry </w:t>
                  </w:r>
                  <w:r w:rsidR="00D236E1">
                    <w:rPr>
                      <w:rFonts w:eastAsiaTheme="minorEastAsia" w:cs="Arial" w:hint="eastAsia"/>
                      <w:color w:val="000000"/>
                    </w:rPr>
                    <w:t>should</w:t>
                  </w:r>
                  <w:r w:rsidRPr="00375F0C">
                    <w:rPr>
                      <w:rFonts w:eastAsia="Calibri" w:cs="Arial"/>
                      <w:color w:val="000000"/>
                      <w:lang w:eastAsia="en-GB"/>
                    </w:rPr>
                    <w:t xml:space="preserve"> extend to the spatial </w:t>
                  </w:r>
                  <w:r w:rsidR="00D236E1">
                    <w:rPr>
                      <w:rFonts w:eastAsiaTheme="minorEastAsia" w:cs="Arial" w:hint="eastAsia"/>
                      <w:color w:val="000000"/>
                    </w:rPr>
                    <w:t>feature</w:t>
                  </w:r>
                  <w:r w:rsidRPr="00375F0C">
                    <w:rPr>
                      <w:rFonts w:eastAsia="Calibri" w:cs="Arial"/>
                      <w:color w:val="000000"/>
                      <w:lang w:eastAsia="en-GB"/>
                    </w:rPr>
                    <w:t>, which ca</w:t>
                  </w:r>
                  <w:r w:rsidR="006F66FF">
                    <w:rPr>
                      <w:rFonts w:eastAsia="Calibri" w:cs="Arial"/>
                      <w:color w:val="000000"/>
                      <w:lang w:eastAsia="en-GB"/>
                    </w:rPr>
                    <w:t xml:space="preserve">rries accuracy attributes </w:t>
                  </w:r>
                  <w:proofErr w:type="spellStart"/>
                  <w:r w:rsidR="006F66FF" w:rsidRPr="006F66FF">
                    <w:rPr>
                      <w:rFonts w:eastAsia="Calibri" w:cs="Arial"/>
                      <w:b/>
                      <w:color w:val="000000"/>
                      <w:lang w:eastAsia="en-GB"/>
                    </w:rPr>
                    <w:t>qualityOfPosition</w:t>
                  </w:r>
                  <w:proofErr w:type="spellEnd"/>
                  <w:r w:rsidR="006F66FF">
                    <w:rPr>
                      <w:rFonts w:eastAsia="Calibri" w:cs="Arial"/>
                      <w:color w:val="000000"/>
                      <w:lang w:eastAsia="en-GB"/>
                    </w:rPr>
                    <w:t xml:space="preserve"> and </w:t>
                  </w:r>
                  <w:proofErr w:type="spellStart"/>
                  <w:r w:rsidR="006F66FF" w:rsidRPr="006F66FF">
                    <w:rPr>
                      <w:rFonts w:eastAsia="Calibri" w:cs="Arial"/>
                      <w:b/>
                      <w:color w:val="000000"/>
                      <w:lang w:eastAsia="en-GB"/>
                    </w:rPr>
                    <w:t>positionalAccuracy</w:t>
                  </w:r>
                  <w:proofErr w:type="spellEnd"/>
                  <w:r w:rsidRPr="006F66FF">
                    <w:rPr>
                      <w:rFonts w:eastAsia="Calibri" w:cs="Arial"/>
                      <w:b/>
                      <w:color w:val="000000"/>
                      <w:lang w:eastAsia="en-GB"/>
                    </w:rPr>
                    <w:t>.</w:t>
                  </w:r>
                  <w:r w:rsidRPr="00375F0C">
                    <w:rPr>
                      <w:rFonts w:eastAsia="Calibri" w:cs="Arial"/>
                      <w:color w:val="000000"/>
                      <w:lang w:eastAsia="en-GB"/>
                    </w:rPr>
                    <w:t xml:space="preserve"> It </w:t>
                  </w:r>
                  <w:r w:rsidR="00D236E1">
                    <w:rPr>
                      <w:rFonts w:eastAsiaTheme="minorEastAsia" w:cs="Arial" w:hint="eastAsia"/>
                      <w:color w:val="000000"/>
                    </w:rPr>
                    <w:t>should</w:t>
                  </w:r>
                  <w:r w:rsidRPr="00375F0C">
                    <w:rPr>
                      <w:rFonts w:eastAsia="Calibri" w:cs="Arial"/>
                      <w:color w:val="000000"/>
                      <w:lang w:eastAsia="en-GB"/>
                    </w:rPr>
                    <w:t xml:space="preserve"> </w:t>
                  </w:r>
                </w:p>
              </w:tc>
            </w:tr>
          </w:tbl>
          <w:p w14:paraId="6370D1E3" w14:textId="77777777" w:rsidR="00375F0C" w:rsidRPr="00375F0C" w:rsidRDefault="00375F0C" w:rsidP="00375F0C">
            <w:pPr>
              <w:autoSpaceDE w:val="0"/>
              <w:autoSpaceDN w:val="0"/>
              <w:adjustRightInd w:val="0"/>
              <w:contextualSpacing/>
              <w:rPr>
                <w:rFonts w:eastAsia="Calibri" w:cs="Arial"/>
                <w:color w:val="000000"/>
                <w:lang w:eastAsia="en-GB"/>
              </w:rPr>
            </w:pPr>
          </w:p>
        </w:tc>
      </w:tr>
    </w:tbl>
    <w:p w14:paraId="41DF485D"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bCs/>
        </w:rPr>
      </w:pPr>
    </w:p>
    <w:p w14:paraId="2DE7EF3A" w14:textId="1D60B07A" w:rsidR="00375F0C" w:rsidRPr="00375F0C" w:rsidRDefault="002E3794" w:rsidP="006F66FF">
      <w:pPr>
        <w:pStyle w:val="Heading2"/>
        <w:numPr>
          <w:ilvl w:val="0"/>
          <w:numId w:val="0"/>
        </w:numPr>
        <w:ind w:left="576" w:hanging="576"/>
        <w:contextualSpacing/>
        <w:rPr>
          <w:rFonts w:eastAsia="Calibri" w:cs="Arial"/>
          <w:bCs w:val="0"/>
          <w:sz w:val="20"/>
        </w:rPr>
      </w:pPr>
      <w:bookmarkStart w:id="1677" w:name="_Toc348447809"/>
      <w:bookmarkStart w:id="1678" w:name="_Toc368905070"/>
      <w:bookmarkStart w:id="1679" w:name="_Toc388963934"/>
      <w:bookmarkStart w:id="1680" w:name="_Toc412540277"/>
      <w:bookmarkStart w:id="1681" w:name="_Toc439685410"/>
      <w:r>
        <w:rPr>
          <w:rFonts w:eastAsia="Calibri" w:cs="Arial"/>
          <w:sz w:val="20"/>
        </w:rPr>
        <w:t>C2</w:t>
      </w:r>
      <w:r w:rsidR="006F66FF">
        <w:rPr>
          <w:rFonts w:eastAsia="Calibri" w:cs="Arial"/>
          <w:sz w:val="20"/>
        </w:rPr>
        <w:t>.13.1</w:t>
      </w:r>
      <w:r w:rsidR="00375F0C" w:rsidRPr="00375F0C">
        <w:rPr>
          <w:rFonts w:eastAsia="Calibri" w:cs="Arial"/>
          <w:sz w:val="20"/>
        </w:rPr>
        <w:tab/>
        <w:t>Pick Report Descriptions</w:t>
      </w:r>
      <w:bookmarkEnd w:id="1677"/>
      <w:bookmarkEnd w:id="1678"/>
      <w:bookmarkEnd w:id="1679"/>
      <w:bookmarkEnd w:id="1680"/>
      <w:bookmarkEnd w:id="1681"/>
    </w:p>
    <w:p w14:paraId="3BE72700" w14:textId="6B6DA263"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1099"/>
          <w:tab w:val="left" w:pos="993"/>
        </w:tabs>
        <w:contextualSpacing/>
        <w:rPr>
          <w:rFonts w:eastAsia="Calibri" w:cs="Arial"/>
        </w:rPr>
      </w:pPr>
      <w:r w:rsidRPr="00375F0C">
        <w:rPr>
          <w:rFonts w:eastAsia="Calibri" w:cs="Arial"/>
        </w:rPr>
        <w:t xml:space="preserve">A plain language explanation of each symbol is included in the </w:t>
      </w:r>
      <w:r w:rsidR="009D6455">
        <w:rPr>
          <w:rFonts w:eastAsia="Calibri" w:cs="Arial"/>
        </w:rPr>
        <w:t xml:space="preserve">portrayal </w:t>
      </w:r>
      <w:r w:rsidR="00AE5AB2">
        <w:rPr>
          <w:rFonts w:eastAsia="Calibri" w:cs="Arial"/>
        </w:rPr>
        <w:t>catalogue</w:t>
      </w:r>
      <w:r w:rsidRPr="00375F0C">
        <w:rPr>
          <w:rFonts w:eastAsia="Calibri" w:cs="Arial"/>
        </w:rPr>
        <w:t xml:space="preserve">. </w:t>
      </w:r>
      <w:proofErr w:type="gramStart"/>
      <w:r w:rsidRPr="00375F0C">
        <w:rPr>
          <w:rFonts w:eastAsia="Calibri" w:cs="Arial"/>
        </w:rPr>
        <w:t xml:space="preserve">This gives </w:t>
      </w:r>
      <w:r w:rsidRPr="00375F0C">
        <w:rPr>
          <w:rFonts w:cs="Arial"/>
        </w:rPr>
        <w:t xml:space="preserve">the Mariner quick and understandable information which is not always obvious from the </w:t>
      </w:r>
      <w:r w:rsidR="00D236E1">
        <w:rPr>
          <w:rFonts w:cs="Arial" w:hint="eastAsia"/>
        </w:rPr>
        <w:t>feature</w:t>
      </w:r>
      <w:r w:rsidRPr="00375F0C">
        <w:rPr>
          <w:rFonts w:cs="Arial"/>
        </w:rPr>
        <w:t xml:space="preserve"> class and attribute</w:t>
      </w:r>
      <w:proofErr w:type="gramEnd"/>
      <w:r w:rsidRPr="00375F0C">
        <w:rPr>
          <w:rFonts w:cs="Arial"/>
        </w:rPr>
        <w:t xml:space="preserve"> information.</w:t>
      </w:r>
      <w:r w:rsidRPr="00375F0C">
        <w:rPr>
          <w:rFonts w:eastAsia="Calibri" w:cs="Arial"/>
        </w:rPr>
        <w:t xml:space="preserve"> The manufacturer </w:t>
      </w:r>
      <w:r w:rsidR="00D236E1">
        <w:rPr>
          <w:rFonts w:eastAsiaTheme="minorEastAsia" w:cs="Arial" w:hint="eastAsia"/>
        </w:rPr>
        <w:t>should</w:t>
      </w:r>
      <w:r w:rsidRPr="00375F0C">
        <w:rPr>
          <w:rFonts w:eastAsia="Calibri" w:cs="Arial"/>
        </w:rPr>
        <w:t xml:space="preserve"> always provide explanations to the Mariner in response to a cursor pick on the symbol. </w:t>
      </w:r>
    </w:p>
    <w:p w14:paraId="2DCFED3D"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1099"/>
          <w:tab w:val="left" w:pos="993"/>
        </w:tabs>
        <w:contextualSpacing/>
        <w:rPr>
          <w:rFonts w:eastAsia="Calibri" w:cs="Arial"/>
          <w:b/>
          <w:bCs/>
        </w:rPr>
      </w:pPr>
    </w:p>
    <w:p w14:paraId="33CA6E8A" w14:textId="3CAAFE7E"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 xml:space="preserve">Attribute values provided in addition to the above explanation </w:t>
      </w:r>
      <w:r w:rsidR="00D236E1">
        <w:rPr>
          <w:rFonts w:eastAsiaTheme="minorEastAsia" w:cs="Arial" w:hint="eastAsia"/>
        </w:rPr>
        <w:t>should</w:t>
      </w:r>
      <w:r w:rsidRPr="00375F0C">
        <w:rPr>
          <w:rFonts w:eastAsia="Calibri" w:cs="Arial"/>
        </w:rPr>
        <w:t xml:space="preserve"> be connected to their meaning, and the definitions </w:t>
      </w:r>
      <w:r w:rsidR="00D236E1">
        <w:rPr>
          <w:rFonts w:eastAsiaTheme="minorEastAsia" w:cs="Arial" w:hint="eastAsia"/>
        </w:rPr>
        <w:t>should</w:t>
      </w:r>
      <w:r w:rsidRPr="00375F0C">
        <w:rPr>
          <w:rFonts w:eastAsia="Calibri" w:cs="Arial"/>
        </w:rPr>
        <w:t xml:space="preserve"> also be available.</w:t>
      </w:r>
    </w:p>
    <w:p w14:paraId="77FF6458" w14:textId="55A1F394" w:rsidR="00375F0C" w:rsidRPr="00375F0C" w:rsidRDefault="002E3794" w:rsidP="009D6455">
      <w:pPr>
        <w:pStyle w:val="Heading2"/>
        <w:numPr>
          <w:ilvl w:val="0"/>
          <w:numId w:val="0"/>
        </w:numPr>
        <w:ind w:left="576" w:hanging="576"/>
        <w:contextualSpacing/>
        <w:rPr>
          <w:rFonts w:eastAsia="Calibri" w:cs="Arial"/>
          <w:sz w:val="20"/>
        </w:rPr>
      </w:pPr>
      <w:bookmarkStart w:id="1682" w:name="_Toc348447811"/>
      <w:bookmarkStart w:id="1683" w:name="_Toc368905072"/>
      <w:bookmarkStart w:id="1684" w:name="_Toc388963935"/>
      <w:bookmarkStart w:id="1685" w:name="_Toc412540278"/>
      <w:bookmarkStart w:id="1686" w:name="_Toc439685411"/>
      <w:r>
        <w:rPr>
          <w:rFonts w:eastAsia="Calibri" w:cs="Arial"/>
          <w:sz w:val="20"/>
        </w:rPr>
        <w:t>C2</w:t>
      </w:r>
      <w:r w:rsidR="009D6455">
        <w:rPr>
          <w:rFonts w:eastAsia="Calibri" w:cs="Arial"/>
          <w:sz w:val="20"/>
        </w:rPr>
        <w:t>.13.2</w:t>
      </w:r>
      <w:r w:rsidR="00375F0C" w:rsidRPr="00375F0C">
        <w:rPr>
          <w:rFonts w:eastAsia="Calibri" w:cs="Arial"/>
          <w:sz w:val="20"/>
        </w:rPr>
        <w:tab/>
        <w:t>User Defined Curser Pick Parameters</w:t>
      </w:r>
      <w:bookmarkEnd w:id="1682"/>
      <w:bookmarkEnd w:id="1683"/>
      <w:bookmarkEnd w:id="1684"/>
      <w:bookmarkEnd w:id="1685"/>
      <w:bookmarkEnd w:id="1686"/>
    </w:p>
    <w:p w14:paraId="3524D3C6" w14:textId="06F1EAEA"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 xml:space="preserve">The Mariner </w:t>
      </w:r>
      <w:r w:rsidR="00D236E1">
        <w:rPr>
          <w:rFonts w:eastAsiaTheme="minorEastAsia" w:cs="Arial" w:hint="eastAsia"/>
        </w:rPr>
        <w:t>should</w:t>
      </w:r>
      <w:r w:rsidR="009D6455">
        <w:rPr>
          <w:rFonts w:eastAsia="Calibri" w:cs="Arial"/>
        </w:rPr>
        <w:t xml:space="preserve"> be able to configure the </w:t>
      </w:r>
      <w:r w:rsidRPr="00375F0C">
        <w:rPr>
          <w:rFonts w:eastAsia="Calibri" w:cs="Arial"/>
        </w:rPr>
        <w:t>content displayed in the pick report.</w:t>
      </w:r>
    </w:p>
    <w:p w14:paraId="60DD141E"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35070E86" w14:textId="42319098" w:rsidR="00375F0C" w:rsidRPr="009D6455" w:rsidRDefault="002E3794" w:rsidP="009D6455">
      <w:pPr>
        <w:pStyle w:val="Heading2"/>
        <w:numPr>
          <w:ilvl w:val="0"/>
          <w:numId w:val="0"/>
        </w:numPr>
        <w:ind w:left="576" w:hanging="576"/>
        <w:contextualSpacing/>
        <w:rPr>
          <w:rFonts w:eastAsia="Calibri" w:cs="Arial"/>
          <w:sz w:val="20"/>
        </w:rPr>
      </w:pPr>
      <w:bookmarkStart w:id="1687" w:name="_Toc348447812"/>
      <w:bookmarkStart w:id="1688" w:name="_Toc368905073"/>
      <w:bookmarkStart w:id="1689" w:name="_Toc388963936"/>
      <w:bookmarkStart w:id="1690" w:name="_Toc412540279"/>
      <w:bookmarkStart w:id="1691" w:name="_Toc439685412"/>
      <w:r>
        <w:rPr>
          <w:rFonts w:eastAsia="Calibri" w:cs="Arial"/>
          <w:sz w:val="20"/>
        </w:rPr>
        <w:t>C2</w:t>
      </w:r>
      <w:r w:rsidR="009D6455">
        <w:rPr>
          <w:rFonts w:eastAsia="Calibri" w:cs="Arial"/>
          <w:sz w:val="20"/>
        </w:rPr>
        <w:t>.13.3</w:t>
      </w:r>
      <w:r w:rsidR="00375F0C" w:rsidRPr="00375F0C">
        <w:rPr>
          <w:rFonts w:eastAsia="Calibri" w:cs="Arial"/>
          <w:sz w:val="20"/>
        </w:rPr>
        <w:tab/>
      </w:r>
      <w:r w:rsidR="00375F0C" w:rsidRPr="00375F0C">
        <w:rPr>
          <w:rFonts w:eastAsia="Calibri" w:cs="Arial"/>
          <w:sz w:val="20"/>
        </w:rPr>
        <w:tab/>
        <w:t>Sorting by Significance</w:t>
      </w:r>
      <w:bookmarkEnd w:id="1687"/>
      <w:bookmarkEnd w:id="1688"/>
      <w:bookmarkEnd w:id="1689"/>
      <w:bookmarkEnd w:id="1690"/>
      <w:bookmarkEnd w:id="1691"/>
    </w:p>
    <w:p w14:paraId="5E791750" w14:textId="09CDBCE5" w:rsidR="00375F0C" w:rsidRPr="00375F0C" w:rsidRDefault="00375F0C" w:rsidP="009D6455">
      <w:pPr>
        <w:pBdr>
          <w:top w:val="single" w:sz="6" w:space="0" w:color="FFFFFF"/>
          <w:left w:val="single" w:sz="6" w:space="0" w:color="FFFFFF"/>
          <w:bottom w:val="single" w:sz="6" w:space="0" w:color="FFFFFF"/>
          <w:right w:val="single" w:sz="6" w:space="0" w:color="FFFFFF"/>
        </w:pBdr>
        <w:tabs>
          <w:tab w:val="left" w:pos="720"/>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 xml:space="preserve">A general cursor enquiry </w:t>
      </w:r>
      <w:r w:rsidR="00D236E1">
        <w:rPr>
          <w:rFonts w:eastAsiaTheme="minorEastAsia" w:cs="Arial" w:hint="eastAsia"/>
        </w:rPr>
        <w:t>should</w:t>
      </w:r>
      <w:r w:rsidRPr="00375F0C">
        <w:rPr>
          <w:rFonts w:eastAsia="Calibri" w:cs="Arial"/>
        </w:rPr>
        <w:t xml:space="preserve"> be sorted by th</w:t>
      </w:r>
      <w:r w:rsidR="009D6455">
        <w:rPr>
          <w:rFonts w:eastAsia="Calibri" w:cs="Arial"/>
        </w:rPr>
        <w:t>e drawing priority of the feature</w:t>
      </w:r>
      <w:r w:rsidRPr="00375F0C">
        <w:rPr>
          <w:rFonts w:eastAsia="Calibri" w:cs="Arial"/>
        </w:rPr>
        <w:t xml:space="preserve"> as defined </w:t>
      </w:r>
      <w:r w:rsidR="009D6455">
        <w:rPr>
          <w:rFonts w:eastAsia="Calibri" w:cs="Arial"/>
        </w:rPr>
        <w:t>portrayal catalogue</w:t>
      </w:r>
      <w:r w:rsidRPr="00375F0C">
        <w:rPr>
          <w:rFonts w:eastAsia="Calibri" w:cs="Arial"/>
        </w:rPr>
        <w:t>. When</w:t>
      </w:r>
      <w:r w:rsidR="009D6455">
        <w:rPr>
          <w:rFonts w:eastAsia="Calibri" w:cs="Arial"/>
        </w:rPr>
        <w:t xml:space="preserve"> the drawing priority of features</w:t>
      </w:r>
      <w:r w:rsidRPr="00375F0C">
        <w:rPr>
          <w:rFonts w:eastAsia="Calibri" w:cs="Arial"/>
        </w:rPr>
        <w:t xml:space="preserve"> is equal the geometric primitive will be used to order the infor</w:t>
      </w:r>
      <w:r w:rsidR="009D6455">
        <w:rPr>
          <w:rFonts w:eastAsia="Calibri" w:cs="Arial"/>
        </w:rPr>
        <w:t>mation, points followed by curves</w:t>
      </w:r>
      <w:r w:rsidRPr="00375F0C">
        <w:rPr>
          <w:rFonts w:eastAsia="Calibri" w:cs="Arial"/>
        </w:rPr>
        <w:t xml:space="preserve"> and</w:t>
      </w:r>
      <w:r w:rsidR="009D6455">
        <w:rPr>
          <w:rFonts w:eastAsia="Calibri" w:cs="Arial"/>
        </w:rPr>
        <w:t xml:space="preserve"> finally surfaces</w:t>
      </w:r>
      <w:r w:rsidRPr="00375F0C">
        <w:rPr>
          <w:rFonts w:eastAsia="Calibri" w:cs="Arial"/>
        </w:rPr>
        <w:t xml:space="preserve">.  </w:t>
      </w:r>
    </w:p>
    <w:p w14:paraId="66804468" w14:textId="41DB75B7" w:rsidR="00375F0C" w:rsidRPr="00375F0C" w:rsidRDefault="002E3794" w:rsidP="009D6455">
      <w:pPr>
        <w:pStyle w:val="Heading2"/>
        <w:numPr>
          <w:ilvl w:val="0"/>
          <w:numId w:val="0"/>
        </w:numPr>
        <w:ind w:left="576" w:hanging="576"/>
        <w:contextualSpacing/>
        <w:rPr>
          <w:rFonts w:eastAsia="Calibri" w:cs="Arial"/>
          <w:sz w:val="20"/>
        </w:rPr>
      </w:pPr>
      <w:bookmarkStart w:id="1692" w:name="_Toc368905074"/>
      <w:bookmarkStart w:id="1693" w:name="_Toc388963937"/>
      <w:bookmarkStart w:id="1694" w:name="_Toc412540280"/>
      <w:bookmarkStart w:id="1695" w:name="_Toc439685413"/>
      <w:r>
        <w:rPr>
          <w:rFonts w:eastAsia="Calibri" w:cs="Arial"/>
          <w:sz w:val="20"/>
        </w:rPr>
        <w:t>C2</w:t>
      </w:r>
      <w:r w:rsidR="009D6455">
        <w:rPr>
          <w:rFonts w:eastAsia="Calibri" w:cs="Arial"/>
          <w:sz w:val="20"/>
        </w:rPr>
        <w:t>.13.4</w:t>
      </w:r>
      <w:r w:rsidR="00375F0C" w:rsidRPr="00375F0C">
        <w:rPr>
          <w:rFonts w:eastAsia="Calibri" w:cs="Arial"/>
          <w:sz w:val="20"/>
        </w:rPr>
        <w:tab/>
      </w:r>
      <w:r w:rsidR="00375F0C" w:rsidRPr="00375F0C">
        <w:rPr>
          <w:rFonts w:eastAsia="Calibri" w:cs="Arial"/>
          <w:sz w:val="20"/>
        </w:rPr>
        <w:tab/>
        <w:t>Hover-over Function</w:t>
      </w:r>
      <w:bookmarkEnd w:id="1692"/>
      <w:bookmarkEnd w:id="1693"/>
      <w:bookmarkEnd w:id="1694"/>
      <w:bookmarkEnd w:id="1695"/>
    </w:p>
    <w:p w14:paraId="199C713E" w14:textId="34D46546"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OEMs</w:t>
      </w:r>
      <w:r w:rsidRPr="00AE5AB2">
        <w:rPr>
          <w:rFonts w:eastAsia="Calibri" w:cs="Arial"/>
        </w:rPr>
        <w:t xml:space="preserve"> may </w:t>
      </w:r>
      <w:r w:rsidRPr="00375F0C">
        <w:rPr>
          <w:rFonts w:eastAsia="Calibri" w:cs="Arial"/>
        </w:rPr>
        <w:t xml:space="preserve">wish to include hover-over functions for Mariners to access important charted feature details without having to select a pick report. If this function is implemented within an ECDIS the Mariner </w:t>
      </w:r>
      <w:r w:rsidR="00D236E1">
        <w:rPr>
          <w:rFonts w:eastAsiaTheme="minorEastAsia" w:cs="Arial" w:hint="eastAsia"/>
        </w:rPr>
        <w:t>should</w:t>
      </w:r>
      <w:r w:rsidRPr="00375F0C">
        <w:rPr>
          <w:rFonts w:eastAsia="Calibri" w:cs="Arial"/>
        </w:rPr>
        <w:t xml:space="preserve"> be able to configure the system function on and off. </w:t>
      </w:r>
    </w:p>
    <w:p w14:paraId="21B10F33"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20A0C96F" w14:textId="533DFE3A"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lastRenderedPageBreak/>
        <w:t xml:space="preserve">The hover-over function </w:t>
      </w:r>
      <w:r w:rsidR="00D236E1">
        <w:rPr>
          <w:rFonts w:eastAsiaTheme="minorEastAsia" w:cs="Arial" w:hint="eastAsia"/>
        </w:rPr>
        <w:t>should</w:t>
      </w:r>
      <w:r w:rsidRPr="00375F0C">
        <w:rPr>
          <w:rFonts w:eastAsia="Calibri" w:cs="Arial"/>
        </w:rPr>
        <w:t xml:space="preserve"> only be used </w:t>
      </w:r>
      <w:r w:rsidR="009D6455">
        <w:rPr>
          <w:rFonts w:eastAsia="Calibri" w:cs="Arial"/>
        </w:rPr>
        <w:t>on the following features</w:t>
      </w:r>
      <w:r w:rsidRPr="00375F0C">
        <w:rPr>
          <w:rFonts w:eastAsia="Calibri" w:cs="Arial"/>
        </w:rPr>
        <w:t xml:space="preserve"> and for the </w:t>
      </w:r>
      <w:proofErr w:type="gramStart"/>
      <w:r w:rsidRPr="00375F0C">
        <w:rPr>
          <w:rFonts w:eastAsia="Calibri" w:cs="Arial"/>
        </w:rPr>
        <w:t>symbols  SYINFORM01</w:t>
      </w:r>
      <w:proofErr w:type="gramEnd"/>
      <w:r w:rsidRPr="00375F0C">
        <w:rPr>
          <w:rFonts w:eastAsia="Calibri" w:cs="Arial"/>
        </w:rPr>
        <w:t xml:space="preserve"> and </w:t>
      </w:r>
      <w:r w:rsidRPr="00375F0C">
        <w:rPr>
          <w:rFonts w:eastAsia="Calibri" w:cs="Arial"/>
          <w:b/>
        </w:rPr>
        <w:t>(SY - Pol’s new date symbol);</w:t>
      </w:r>
    </w:p>
    <w:p w14:paraId="535C59C0"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2296"/>
      </w:tblGrid>
      <w:tr w:rsidR="00375F0C" w:rsidRPr="00375F0C" w14:paraId="62B5C6C3" w14:textId="77777777" w:rsidTr="00375F0C">
        <w:tc>
          <w:tcPr>
            <w:tcW w:w="3510" w:type="dxa"/>
            <w:shd w:val="clear" w:color="auto" w:fill="auto"/>
          </w:tcPr>
          <w:p w14:paraId="18EBFDF5"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rPr>
            </w:pPr>
            <w:r w:rsidRPr="00375F0C">
              <w:rPr>
                <w:rFonts w:eastAsia="Calibri" w:cs="Arial"/>
                <w:b/>
              </w:rPr>
              <w:t>Features</w:t>
            </w:r>
          </w:p>
        </w:tc>
        <w:tc>
          <w:tcPr>
            <w:tcW w:w="1843" w:type="dxa"/>
            <w:shd w:val="clear" w:color="auto" w:fill="auto"/>
          </w:tcPr>
          <w:p w14:paraId="307A665D"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b/>
              </w:rPr>
            </w:pPr>
            <w:r w:rsidRPr="00375F0C">
              <w:rPr>
                <w:rFonts w:eastAsia="Calibri" w:cs="Arial"/>
                <w:b/>
              </w:rPr>
              <w:t>S-57 Acronym</w:t>
            </w:r>
          </w:p>
        </w:tc>
      </w:tr>
      <w:tr w:rsidR="00375F0C" w:rsidRPr="00375F0C" w14:paraId="26FCF41B" w14:textId="77777777" w:rsidTr="00375F0C">
        <w:tc>
          <w:tcPr>
            <w:tcW w:w="3510" w:type="dxa"/>
            <w:shd w:val="clear" w:color="auto" w:fill="auto"/>
          </w:tcPr>
          <w:p w14:paraId="729723E4"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Lights</w:t>
            </w:r>
          </w:p>
        </w:tc>
        <w:tc>
          <w:tcPr>
            <w:tcW w:w="1843" w:type="dxa"/>
            <w:shd w:val="clear" w:color="auto" w:fill="auto"/>
          </w:tcPr>
          <w:p w14:paraId="4275875E" w14:textId="77777777" w:rsid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LightsAllAround</w:t>
            </w:r>
            <w:proofErr w:type="spellEnd"/>
          </w:p>
          <w:p w14:paraId="043BAEAD" w14:textId="77777777" w:rsidR="009D6455"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LightsSectored</w:t>
            </w:r>
            <w:proofErr w:type="spellEnd"/>
          </w:p>
          <w:p w14:paraId="00A8E2D7" w14:textId="77777777" w:rsidR="009D6455"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LightFogDetector</w:t>
            </w:r>
            <w:proofErr w:type="spellEnd"/>
          </w:p>
          <w:p w14:paraId="2B48E81A" w14:textId="777C2EC8" w:rsidR="009D6455"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LightAirObstruction</w:t>
            </w:r>
            <w:proofErr w:type="spellEnd"/>
          </w:p>
        </w:tc>
      </w:tr>
      <w:tr w:rsidR="00375F0C" w:rsidRPr="00375F0C" w14:paraId="67AA341E" w14:textId="77777777" w:rsidTr="00375F0C">
        <w:tc>
          <w:tcPr>
            <w:tcW w:w="3510" w:type="dxa"/>
            <w:shd w:val="clear" w:color="auto" w:fill="auto"/>
          </w:tcPr>
          <w:p w14:paraId="512D6E4C" w14:textId="6A130A39"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Beacon, cardinal</w:t>
            </w:r>
          </w:p>
        </w:tc>
        <w:tc>
          <w:tcPr>
            <w:tcW w:w="1843" w:type="dxa"/>
            <w:shd w:val="clear" w:color="auto" w:fill="auto"/>
          </w:tcPr>
          <w:p w14:paraId="56ED462E" w14:textId="493EA98D" w:rsidR="00375F0C" w:rsidRPr="00375F0C" w:rsidRDefault="009D6455" w:rsidP="009D6455">
            <w:pPr>
              <w:tabs>
                <w:tab w:val="left" w:pos="993"/>
              </w:tabs>
              <w:contextualSpacing/>
              <w:rPr>
                <w:rFonts w:eastAsia="Calibri" w:cs="Arial"/>
              </w:rPr>
            </w:pPr>
            <w:proofErr w:type="spellStart"/>
            <w:r>
              <w:rPr>
                <w:rFonts w:eastAsia="Calibri" w:cs="Arial"/>
              </w:rPr>
              <w:t>BeaconCardinal</w:t>
            </w:r>
            <w:proofErr w:type="spellEnd"/>
          </w:p>
        </w:tc>
      </w:tr>
      <w:tr w:rsidR="00375F0C" w:rsidRPr="00375F0C" w14:paraId="70A0E6D5" w14:textId="77777777" w:rsidTr="00375F0C">
        <w:tc>
          <w:tcPr>
            <w:tcW w:w="3510" w:type="dxa"/>
            <w:shd w:val="clear" w:color="auto" w:fill="auto"/>
          </w:tcPr>
          <w:p w14:paraId="079E41D6"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Beacon, isolated danger</w:t>
            </w:r>
          </w:p>
        </w:tc>
        <w:tc>
          <w:tcPr>
            <w:tcW w:w="1843" w:type="dxa"/>
            <w:shd w:val="clear" w:color="auto" w:fill="auto"/>
          </w:tcPr>
          <w:p w14:paraId="5D506789" w14:textId="60A654B2"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BeaconIsolatedDanger</w:t>
            </w:r>
            <w:proofErr w:type="spellEnd"/>
          </w:p>
        </w:tc>
      </w:tr>
      <w:tr w:rsidR="00375F0C" w:rsidRPr="00375F0C" w14:paraId="2014C19E" w14:textId="77777777" w:rsidTr="00375F0C">
        <w:tc>
          <w:tcPr>
            <w:tcW w:w="3510" w:type="dxa"/>
            <w:shd w:val="clear" w:color="auto" w:fill="auto"/>
          </w:tcPr>
          <w:p w14:paraId="67C46114"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Beacon, lateral</w:t>
            </w:r>
          </w:p>
        </w:tc>
        <w:tc>
          <w:tcPr>
            <w:tcW w:w="1843" w:type="dxa"/>
            <w:shd w:val="clear" w:color="auto" w:fill="auto"/>
          </w:tcPr>
          <w:p w14:paraId="73CD2516" w14:textId="3182E275"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BeaconLateral</w:t>
            </w:r>
            <w:proofErr w:type="spellEnd"/>
          </w:p>
        </w:tc>
      </w:tr>
      <w:tr w:rsidR="00375F0C" w:rsidRPr="00375F0C" w14:paraId="11BD4D53" w14:textId="77777777" w:rsidTr="00375F0C">
        <w:tc>
          <w:tcPr>
            <w:tcW w:w="3510" w:type="dxa"/>
            <w:shd w:val="clear" w:color="auto" w:fill="auto"/>
          </w:tcPr>
          <w:p w14:paraId="5754915B"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Beacon, safe water</w:t>
            </w:r>
          </w:p>
        </w:tc>
        <w:tc>
          <w:tcPr>
            <w:tcW w:w="1843" w:type="dxa"/>
            <w:shd w:val="clear" w:color="auto" w:fill="auto"/>
          </w:tcPr>
          <w:p w14:paraId="62592A6C" w14:textId="15F3F1A7"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BeaconSafeWater</w:t>
            </w:r>
            <w:proofErr w:type="spellEnd"/>
          </w:p>
        </w:tc>
      </w:tr>
      <w:tr w:rsidR="00375F0C" w:rsidRPr="00375F0C" w14:paraId="3920F10E" w14:textId="77777777" w:rsidTr="00375F0C">
        <w:tc>
          <w:tcPr>
            <w:tcW w:w="3510" w:type="dxa"/>
            <w:shd w:val="clear" w:color="auto" w:fill="auto"/>
          </w:tcPr>
          <w:p w14:paraId="264C25B2"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Beacon, special purpose/general</w:t>
            </w:r>
          </w:p>
        </w:tc>
        <w:tc>
          <w:tcPr>
            <w:tcW w:w="1843" w:type="dxa"/>
            <w:shd w:val="clear" w:color="auto" w:fill="auto"/>
          </w:tcPr>
          <w:p w14:paraId="524EEE83" w14:textId="37ACB309"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BeaconSpecialPurpose</w:t>
            </w:r>
            <w:proofErr w:type="spellEnd"/>
          </w:p>
        </w:tc>
      </w:tr>
      <w:tr w:rsidR="00375F0C" w:rsidRPr="00375F0C" w14:paraId="459C51BC" w14:textId="77777777" w:rsidTr="00375F0C">
        <w:tc>
          <w:tcPr>
            <w:tcW w:w="3510" w:type="dxa"/>
            <w:shd w:val="clear" w:color="auto" w:fill="auto"/>
          </w:tcPr>
          <w:p w14:paraId="3FCC7B48"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cardinal</w:t>
            </w:r>
          </w:p>
        </w:tc>
        <w:tc>
          <w:tcPr>
            <w:tcW w:w="1843" w:type="dxa"/>
            <w:shd w:val="clear" w:color="auto" w:fill="auto"/>
          </w:tcPr>
          <w:p w14:paraId="22A240CA" w14:textId="4B8B9860"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BuoyCardinal</w:t>
            </w:r>
            <w:proofErr w:type="spellEnd"/>
          </w:p>
        </w:tc>
      </w:tr>
      <w:tr w:rsidR="00375F0C" w:rsidRPr="00375F0C" w14:paraId="32F23B37" w14:textId="77777777" w:rsidTr="00375F0C">
        <w:tc>
          <w:tcPr>
            <w:tcW w:w="3510" w:type="dxa"/>
            <w:shd w:val="clear" w:color="auto" w:fill="auto"/>
          </w:tcPr>
          <w:p w14:paraId="18F876A9"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installation</w:t>
            </w:r>
          </w:p>
        </w:tc>
        <w:tc>
          <w:tcPr>
            <w:tcW w:w="1843" w:type="dxa"/>
            <w:shd w:val="clear" w:color="auto" w:fill="auto"/>
          </w:tcPr>
          <w:p w14:paraId="0EECF150" w14:textId="44E477E1"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BuoyInstallation</w:t>
            </w:r>
            <w:proofErr w:type="spellEnd"/>
          </w:p>
        </w:tc>
      </w:tr>
      <w:tr w:rsidR="00375F0C" w:rsidRPr="00375F0C" w14:paraId="5F7C8902" w14:textId="77777777" w:rsidTr="00375F0C">
        <w:tc>
          <w:tcPr>
            <w:tcW w:w="3510" w:type="dxa"/>
            <w:shd w:val="clear" w:color="auto" w:fill="auto"/>
          </w:tcPr>
          <w:p w14:paraId="11D68CD1"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isolated danger</w:t>
            </w:r>
          </w:p>
        </w:tc>
        <w:tc>
          <w:tcPr>
            <w:tcW w:w="1843" w:type="dxa"/>
            <w:shd w:val="clear" w:color="auto" w:fill="auto"/>
          </w:tcPr>
          <w:p w14:paraId="6EE4ED9D" w14:textId="7103D91B"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BuoyIsolatedDanger</w:t>
            </w:r>
            <w:proofErr w:type="spellEnd"/>
          </w:p>
        </w:tc>
      </w:tr>
      <w:tr w:rsidR="00375F0C" w:rsidRPr="00375F0C" w14:paraId="6EF04FD2" w14:textId="77777777" w:rsidTr="00375F0C">
        <w:tc>
          <w:tcPr>
            <w:tcW w:w="3510" w:type="dxa"/>
            <w:shd w:val="clear" w:color="auto" w:fill="auto"/>
          </w:tcPr>
          <w:p w14:paraId="47A0FDFF"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lateral</w:t>
            </w:r>
          </w:p>
        </w:tc>
        <w:tc>
          <w:tcPr>
            <w:tcW w:w="1843" w:type="dxa"/>
            <w:shd w:val="clear" w:color="auto" w:fill="auto"/>
          </w:tcPr>
          <w:p w14:paraId="063D0B8A" w14:textId="72917E36"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BuoyLateral</w:t>
            </w:r>
            <w:proofErr w:type="spellEnd"/>
          </w:p>
        </w:tc>
      </w:tr>
      <w:tr w:rsidR="00375F0C" w:rsidRPr="00375F0C" w14:paraId="5A2C90F8" w14:textId="77777777" w:rsidTr="00375F0C">
        <w:tc>
          <w:tcPr>
            <w:tcW w:w="3510" w:type="dxa"/>
            <w:shd w:val="clear" w:color="auto" w:fill="auto"/>
          </w:tcPr>
          <w:p w14:paraId="14332F51"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safe water</w:t>
            </w:r>
          </w:p>
        </w:tc>
        <w:tc>
          <w:tcPr>
            <w:tcW w:w="1843" w:type="dxa"/>
            <w:shd w:val="clear" w:color="auto" w:fill="auto"/>
          </w:tcPr>
          <w:p w14:paraId="0AAAEC01" w14:textId="2FA8BC2D"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sidRPr="00375F0C">
              <w:rPr>
                <w:rFonts w:eastAsia="Calibri" w:cs="Arial"/>
              </w:rPr>
              <w:t>B</w:t>
            </w:r>
            <w:r w:rsidR="009D6455">
              <w:rPr>
                <w:rFonts w:eastAsia="Calibri" w:cs="Arial"/>
              </w:rPr>
              <w:t>uoySafeWater</w:t>
            </w:r>
            <w:proofErr w:type="spellEnd"/>
          </w:p>
        </w:tc>
      </w:tr>
      <w:tr w:rsidR="00375F0C" w:rsidRPr="00375F0C" w14:paraId="2BF0C39F" w14:textId="77777777" w:rsidTr="00375F0C">
        <w:tc>
          <w:tcPr>
            <w:tcW w:w="3510" w:type="dxa"/>
            <w:shd w:val="clear" w:color="auto" w:fill="auto"/>
          </w:tcPr>
          <w:p w14:paraId="7AC2532E"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Buoy, special purpose/general</w:t>
            </w:r>
          </w:p>
        </w:tc>
        <w:tc>
          <w:tcPr>
            <w:tcW w:w="1843" w:type="dxa"/>
            <w:shd w:val="clear" w:color="auto" w:fill="auto"/>
          </w:tcPr>
          <w:p w14:paraId="0BFE0ACB" w14:textId="17556D4D"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roofErr w:type="spellStart"/>
            <w:r>
              <w:rPr>
                <w:rFonts w:eastAsia="Calibri" w:cs="Arial"/>
              </w:rPr>
              <w:t>BuoySpecialPurpose</w:t>
            </w:r>
            <w:proofErr w:type="spellEnd"/>
          </w:p>
        </w:tc>
      </w:tr>
      <w:tr w:rsidR="00375F0C" w:rsidRPr="00375F0C" w14:paraId="205A9034" w14:textId="77777777" w:rsidTr="00375F0C">
        <w:tc>
          <w:tcPr>
            <w:tcW w:w="3510" w:type="dxa"/>
            <w:shd w:val="clear" w:color="auto" w:fill="auto"/>
          </w:tcPr>
          <w:p w14:paraId="4E8D753D" w14:textId="77777777" w:rsidR="00375F0C" w:rsidRPr="00375F0C" w:rsidRDefault="00375F0C"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Landmarks</w:t>
            </w:r>
          </w:p>
        </w:tc>
        <w:tc>
          <w:tcPr>
            <w:tcW w:w="1843" w:type="dxa"/>
            <w:shd w:val="clear" w:color="auto" w:fill="auto"/>
          </w:tcPr>
          <w:p w14:paraId="23D79422" w14:textId="4285CB73" w:rsidR="00375F0C" w:rsidRPr="00375F0C" w:rsidRDefault="009D6455" w:rsidP="00375F0C">
            <w:pP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Pr>
                <w:rFonts w:eastAsia="Calibri" w:cs="Arial"/>
              </w:rPr>
              <w:t>Landmark</w:t>
            </w:r>
          </w:p>
        </w:tc>
      </w:tr>
    </w:tbl>
    <w:p w14:paraId="4D5AE90A" w14:textId="77777777"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p>
    <w:p w14:paraId="33AB0FC8" w14:textId="78D71D13" w:rsidR="00375F0C" w:rsidRPr="00375F0C" w:rsidRDefault="002E3794" w:rsidP="009D6455">
      <w:pPr>
        <w:pStyle w:val="Heading2"/>
        <w:numPr>
          <w:ilvl w:val="0"/>
          <w:numId w:val="0"/>
        </w:numPr>
        <w:ind w:left="576" w:hanging="576"/>
        <w:contextualSpacing/>
        <w:rPr>
          <w:rFonts w:eastAsia="Calibri" w:cs="Arial"/>
          <w:sz w:val="20"/>
        </w:rPr>
      </w:pPr>
      <w:bookmarkStart w:id="1696" w:name="_Toc368905075"/>
      <w:bookmarkStart w:id="1697" w:name="_Toc388963938"/>
      <w:bookmarkStart w:id="1698" w:name="_Toc412540281"/>
      <w:bookmarkStart w:id="1699" w:name="_Toc439685414"/>
      <w:r>
        <w:rPr>
          <w:rFonts w:eastAsia="Calibri" w:cs="Arial"/>
          <w:sz w:val="20"/>
        </w:rPr>
        <w:t>C2</w:t>
      </w:r>
      <w:r w:rsidR="009D6455">
        <w:rPr>
          <w:rFonts w:eastAsia="Calibri" w:cs="Arial"/>
          <w:sz w:val="20"/>
        </w:rPr>
        <w:t>.13.5</w:t>
      </w:r>
      <w:r w:rsidR="00375F0C" w:rsidRPr="00375F0C">
        <w:rPr>
          <w:rFonts w:eastAsia="Calibri" w:cs="Arial"/>
          <w:sz w:val="20"/>
        </w:rPr>
        <w:tab/>
        <w:t>Unknown Attributes</w:t>
      </w:r>
      <w:bookmarkEnd w:id="1696"/>
      <w:bookmarkEnd w:id="1697"/>
      <w:bookmarkEnd w:id="1698"/>
      <w:bookmarkEnd w:id="1699"/>
      <w:r w:rsidR="00375F0C" w:rsidRPr="00375F0C">
        <w:rPr>
          <w:rFonts w:eastAsia="Calibri" w:cs="Arial"/>
          <w:sz w:val="20"/>
        </w:rPr>
        <w:t xml:space="preserve"> </w:t>
      </w:r>
      <w:r w:rsidR="00375F0C" w:rsidRPr="00375F0C">
        <w:rPr>
          <w:rFonts w:eastAsia="Calibri" w:cs="Arial"/>
          <w:sz w:val="20"/>
        </w:rPr>
        <w:tab/>
      </w:r>
    </w:p>
    <w:p w14:paraId="5FC63B9F" w14:textId="0C4EE212" w:rsidR="00375F0C" w:rsidRPr="00375F0C" w:rsidRDefault="00375F0C" w:rsidP="00375F0C">
      <w:pPr>
        <w:pBdr>
          <w:top w:val="single" w:sz="6" w:space="0" w:color="FFFFFF"/>
          <w:left w:val="single" w:sz="6" w:space="0" w:color="FFFFFF"/>
          <w:bottom w:val="single" w:sz="6" w:space="0" w:color="FFFFFF"/>
          <w:right w:val="single" w:sz="6" w:space="0" w:color="FFFFFF"/>
        </w:pBdr>
        <w:tabs>
          <w:tab w:val="left" w:pos="993"/>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eastAsia="Calibri" w:cs="Arial"/>
        </w:rPr>
      </w:pPr>
      <w:r w:rsidRPr="00375F0C">
        <w:rPr>
          <w:rFonts w:eastAsia="Calibri" w:cs="Arial"/>
        </w:rPr>
        <w:t>When the ECDIS encounters an unknown a</w:t>
      </w:r>
      <w:r w:rsidR="00FE5A81">
        <w:rPr>
          <w:rFonts w:eastAsia="Calibri" w:cs="Arial"/>
        </w:rPr>
        <w:t>ttribute not present in the S-101</w:t>
      </w:r>
      <w:r w:rsidRPr="00375F0C">
        <w:rPr>
          <w:rFonts w:eastAsia="Calibri" w:cs="Arial"/>
        </w:rPr>
        <w:t xml:space="preserve"> </w:t>
      </w:r>
      <w:r w:rsidR="00FE5A81">
        <w:rPr>
          <w:rFonts w:eastAsia="Calibri" w:cs="Arial"/>
        </w:rPr>
        <w:t>feature catalogue</w:t>
      </w:r>
      <w:r w:rsidRPr="00375F0C">
        <w:rPr>
          <w:rFonts w:eastAsia="Calibri" w:cs="Arial"/>
        </w:rPr>
        <w:t xml:space="preserve"> its value </w:t>
      </w:r>
      <w:r w:rsidR="00D236E1">
        <w:rPr>
          <w:rFonts w:eastAsiaTheme="minorEastAsia" w:cs="Arial" w:hint="eastAsia"/>
        </w:rPr>
        <w:t>should</w:t>
      </w:r>
      <w:r w:rsidRPr="00375F0C">
        <w:rPr>
          <w:rFonts w:eastAsia="Calibri" w:cs="Arial"/>
        </w:rPr>
        <w:t xml:space="preserve"> be available via the ECDIS cursor pick. </w:t>
      </w:r>
    </w:p>
    <w:p w14:paraId="0B937DAA" w14:textId="77777777" w:rsidR="00375F0C" w:rsidRPr="001D1924" w:rsidRDefault="00375F0C" w:rsidP="00382982">
      <w:pPr>
        <w:rPr>
          <w:rFonts w:cs="Arial"/>
        </w:rPr>
      </w:pPr>
    </w:p>
    <w:p w14:paraId="5892BA98" w14:textId="1B101D52" w:rsidR="00CB555A" w:rsidRPr="00AE5AB2" w:rsidRDefault="002E3794" w:rsidP="00AE5AB2">
      <w:pPr>
        <w:pStyle w:val="Heading2"/>
        <w:numPr>
          <w:ilvl w:val="0"/>
          <w:numId w:val="0"/>
        </w:numPr>
        <w:ind w:left="576" w:hanging="576"/>
        <w:contextualSpacing/>
        <w:rPr>
          <w:rFonts w:eastAsia="Calibri" w:cs="Arial"/>
          <w:sz w:val="20"/>
        </w:rPr>
      </w:pPr>
      <w:bookmarkStart w:id="1700" w:name="_Toc348447816"/>
      <w:bookmarkStart w:id="1701" w:name="_Toc368905076"/>
      <w:bookmarkStart w:id="1702" w:name="_Toc388963939"/>
      <w:bookmarkStart w:id="1703" w:name="_Toc412540282"/>
      <w:bookmarkStart w:id="1704" w:name="_Toc439685415"/>
      <w:r>
        <w:rPr>
          <w:rFonts w:eastAsia="Calibri" w:cs="Arial"/>
          <w:sz w:val="20"/>
        </w:rPr>
        <w:t>C2</w:t>
      </w:r>
      <w:r w:rsidR="003E42F3">
        <w:rPr>
          <w:rFonts w:eastAsia="Calibri" w:cs="Arial"/>
          <w:sz w:val="20"/>
        </w:rPr>
        <w:t>.14</w:t>
      </w:r>
      <w:r w:rsidR="003E42F3">
        <w:rPr>
          <w:rFonts w:eastAsia="Calibri" w:cs="Arial"/>
          <w:sz w:val="20"/>
        </w:rPr>
        <w:tab/>
      </w:r>
      <w:r w:rsidR="003E42F3">
        <w:rPr>
          <w:rFonts w:eastAsia="Calibri" w:cs="Arial"/>
          <w:sz w:val="20"/>
        </w:rPr>
        <w:tab/>
      </w:r>
      <w:r w:rsidR="003E42F3">
        <w:rPr>
          <w:rFonts w:eastAsia="Calibri" w:cs="Arial"/>
          <w:sz w:val="20"/>
        </w:rPr>
        <w:tab/>
      </w:r>
      <w:r w:rsidR="003E42F3">
        <w:rPr>
          <w:rFonts w:eastAsia="Calibri" w:cs="Arial"/>
          <w:sz w:val="20"/>
        </w:rPr>
        <w:tab/>
        <w:t xml:space="preserve">Tidal Stream </w:t>
      </w:r>
      <w:proofErr w:type="gramStart"/>
      <w:r w:rsidR="003E42F3">
        <w:rPr>
          <w:rFonts w:eastAsia="Calibri" w:cs="Arial"/>
          <w:sz w:val="20"/>
        </w:rPr>
        <w:t>Panels :</w:t>
      </w:r>
      <w:proofErr w:type="gramEnd"/>
      <w:r w:rsidR="003E42F3">
        <w:rPr>
          <w:rFonts w:eastAsia="Calibri" w:cs="Arial"/>
          <w:sz w:val="20"/>
        </w:rPr>
        <w:t xml:space="preserve"> S-101</w:t>
      </w:r>
      <w:r w:rsidR="00CB555A" w:rsidRPr="00CB555A">
        <w:rPr>
          <w:rFonts w:eastAsia="Calibri" w:cs="Arial"/>
          <w:sz w:val="20"/>
        </w:rPr>
        <w:t xml:space="preserve"> feature </w:t>
      </w:r>
      <w:proofErr w:type="spellStart"/>
      <w:r w:rsidR="00CB555A" w:rsidRPr="00CB555A">
        <w:rPr>
          <w:rFonts w:eastAsia="Calibri" w:cs="Arial"/>
          <w:sz w:val="20"/>
        </w:rPr>
        <w:t>T</w:t>
      </w:r>
      <w:bookmarkEnd w:id="1700"/>
      <w:bookmarkEnd w:id="1701"/>
      <w:r w:rsidR="003E42F3">
        <w:rPr>
          <w:rFonts w:eastAsia="Calibri" w:cs="Arial"/>
          <w:sz w:val="20"/>
        </w:rPr>
        <w:t>idalStreamPanelData</w:t>
      </w:r>
      <w:bookmarkEnd w:id="1702"/>
      <w:bookmarkEnd w:id="1703"/>
      <w:bookmarkEnd w:id="1704"/>
      <w:proofErr w:type="spellEnd"/>
    </w:p>
    <w:p w14:paraId="100D44AB" w14:textId="3FC651C7" w:rsidR="00CB555A" w:rsidRPr="00CB555A" w:rsidRDefault="00CB555A" w:rsidP="00CB555A">
      <w:pPr>
        <w:contextualSpacing/>
        <w:rPr>
          <w:rFonts w:eastAsia="Calibri" w:cs="Arial"/>
          <w:lang w:eastAsia="en-US"/>
        </w:rPr>
      </w:pPr>
      <w:r w:rsidRPr="00CB555A">
        <w:rPr>
          <w:rFonts w:eastAsia="Calibri" w:cs="Arial"/>
          <w:lang w:eastAsia="en-US"/>
        </w:rPr>
        <w:t xml:space="preserve">When </w:t>
      </w:r>
      <w:r w:rsidR="003E42F3">
        <w:rPr>
          <w:rFonts w:eastAsia="Calibri" w:cs="Arial"/>
          <w:lang w:eastAsia="en-US"/>
        </w:rPr>
        <w:t xml:space="preserve">a </w:t>
      </w:r>
      <w:proofErr w:type="spellStart"/>
      <w:r w:rsidR="003E42F3">
        <w:rPr>
          <w:rFonts w:eastAsia="Calibri" w:cs="Arial"/>
          <w:lang w:eastAsia="en-US"/>
        </w:rPr>
        <w:t>TidalStreamPanelData</w:t>
      </w:r>
      <w:proofErr w:type="spellEnd"/>
      <w:r w:rsidR="003E42F3">
        <w:rPr>
          <w:rFonts w:eastAsia="Calibri" w:cs="Arial"/>
          <w:lang w:eastAsia="en-US"/>
        </w:rPr>
        <w:t xml:space="preserve"> feature</w:t>
      </w:r>
      <w:r w:rsidRPr="00CB555A">
        <w:rPr>
          <w:rFonts w:eastAsia="Calibri" w:cs="Arial"/>
          <w:lang w:eastAsia="en-US"/>
        </w:rPr>
        <w:t xml:space="preserve"> is encoded within E</w:t>
      </w:r>
      <w:r w:rsidR="00D27608">
        <w:rPr>
          <w:rFonts w:eastAsia="Calibri" w:cs="Arial"/>
          <w:lang w:eastAsia="en-US"/>
        </w:rPr>
        <w:t>NC, the data from the attributes</w:t>
      </w:r>
      <w:r w:rsidRPr="00CB555A">
        <w:rPr>
          <w:rFonts w:eastAsia="Calibri" w:cs="Arial"/>
          <w:lang w:eastAsia="en-US"/>
        </w:rPr>
        <w:t xml:space="preserve"> </w:t>
      </w:r>
      <w:r w:rsidR="00D236E1">
        <w:rPr>
          <w:rFonts w:eastAsiaTheme="minorEastAsia" w:cs="Arial" w:hint="eastAsia"/>
        </w:rPr>
        <w:t>should</w:t>
      </w:r>
      <w:r w:rsidRPr="00CB555A">
        <w:rPr>
          <w:rFonts w:eastAsia="Calibri" w:cs="Arial"/>
          <w:lang w:eastAsia="en-US"/>
        </w:rPr>
        <w:t xml:space="preserve"> be formatted for display in the ECDIS cursor pick report. The following </w:t>
      </w:r>
      <w:r w:rsidRPr="00AE5AB2">
        <w:rPr>
          <w:rFonts w:eastAsia="Calibri" w:cs="Arial"/>
          <w:lang w:eastAsia="en-US"/>
        </w:rPr>
        <w:t xml:space="preserve">section describes </w:t>
      </w:r>
      <w:r w:rsidRPr="00CB555A">
        <w:rPr>
          <w:rFonts w:eastAsia="Calibri" w:cs="Arial"/>
          <w:lang w:eastAsia="en-US"/>
        </w:rPr>
        <w:t xml:space="preserve">the template that </w:t>
      </w:r>
      <w:r w:rsidR="00D236E1">
        <w:rPr>
          <w:rFonts w:eastAsiaTheme="minorEastAsia" w:cs="Arial" w:hint="eastAsia"/>
        </w:rPr>
        <w:t>should</w:t>
      </w:r>
      <w:r w:rsidRPr="00CB555A">
        <w:rPr>
          <w:rFonts w:eastAsia="Calibri" w:cs="Arial"/>
          <w:lang w:eastAsia="en-US"/>
        </w:rPr>
        <w:t xml:space="preserve"> be used for displaying the values. </w:t>
      </w:r>
    </w:p>
    <w:p w14:paraId="681019BA" w14:textId="77777777" w:rsidR="00CB555A" w:rsidRPr="00CB555A" w:rsidRDefault="00CB555A" w:rsidP="00CB555A">
      <w:pPr>
        <w:contextualSpacing/>
        <w:rPr>
          <w:rFonts w:eastAsia="Calibri" w:cs="Arial"/>
          <w:lang w:eastAsia="en-US"/>
        </w:rPr>
      </w:pPr>
    </w:p>
    <w:p w14:paraId="4CB7EAF5" w14:textId="6D6083DA" w:rsidR="00CB555A" w:rsidRPr="00CB555A" w:rsidRDefault="003E42F3" w:rsidP="00CB555A">
      <w:pPr>
        <w:contextualSpacing/>
        <w:rPr>
          <w:rFonts w:eastAsia="Calibri" w:cs="Arial"/>
          <w:lang w:eastAsia="en-US"/>
        </w:rPr>
      </w:pPr>
      <w:r>
        <w:rPr>
          <w:rFonts w:eastAsia="Calibri" w:cs="Arial"/>
          <w:lang w:eastAsia="en-US"/>
        </w:rPr>
        <w:t>S-101 has modelled the tidal stream panel data as a</w:t>
      </w:r>
      <w:r w:rsidR="005910DF">
        <w:rPr>
          <w:rFonts w:eastAsia="Calibri" w:cs="Arial"/>
          <w:lang w:eastAsia="en-US"/>
        </w:rPr>
        <w:t xml:space="preserve"> series of complex attributes.  Complex attributes are in italics and encoded values are in blue text.</w:t>
      </w:r>
    </w:p>
    <w:p w14:paraId="1949D668" w14:textId="030DDE42" w:rsidR="00CB555A" w:rsidRDefault="00CB555A" w:rsidP="00CB555A">
      <w:pPr>
        <w:contextualSpacing/>
        <w:rPr>
          <w:rFonts w:eastAsia="Calibri" w:cs="Arial"/>
          <w:b/>
          <w:bCs/>
          <w:lang w:eastAsia="en-US"/>
        </w:rPr>
      </w:pPr>
    </w:p>
    <w:tbl>
      <w:tblPr>
        <w:tblW w:w="6020" w:type="dxa"/>
        <w:jc w:val="center"/>
        <w:tblLayout w:type="fixed"/>
        <w:tblLook w:val="0000" w:firstRow="0" w:lastRow="0" w:firstColumn="0" w:lastColumn="0" w:noHBand="0" w:noVBand="0"/>
      </w:tblPr>
      <w:tblGrid>
        <w:gridCol w:w="2340"/>
        <w:gridCol w:w="670"/>
        <w:gridCol w:w="427"/>
        <w:gridCol w:w="1623"/>
        <w:gridCol w:w="960"/>
      </w:tblGrid>
      <w:tr w:rsidR="005910DF" w:rsidRPr="00DC6E9A" w14:paraId="1DBA791C" w14:textId="77777777" w:rsidTr="005910DF">
        <w:trPr>
          <w:trHeight w:val="255"/>
          <w:jc w:val="center"/>
        </w:trPr>
        <w:tc>
          <w:tcPr>
            <w:tcW w:w="6020" w:type="dxa"/>
            <w:gridSpan w:val="5"/>
            <w:tcBorders>
              <w:top w:val="single" w:sz="18" w:space="0" w:color="auto"/>
              <w:left w:val="single" w:sz="18" w:space="0" w:color="auto"/>
              <w:bottom w:val="single" w:sz="18" w:space="0" w:color="auto"/>
              <w:right w:val="single" w:sz="18" w:space="0" w:color="auto"/>
            </w:tcBorders>
            <w:shd w:val="clear" w:color="auto" w:fill="E6E6E6"/>
            <w:vAlign w:val="center"/>
          </w:tcPr>
          <w:p w14:paraId="2CF0675F" w14:textId="77777777" w:rsidR="005910DF" w:rsidRPr="00DC6E9A" w:rsidRDefault="005910DF" w:rsidP="005910DF">
            <w:pPr>
              <w:spacing w:before="60" w:after="60"/>
              <w:jc w:val="center"/>
              <w:rPr>
                <w:rFonts w:cs="Arial"/>
                <w:b/>
                <w:color w:val="339966"/>
                <w:sz w:val="16"/>
                <w:szCs w:val="16"/>
                <w:lang w:val="en-AU"/>
              </w:rPr>
            </w:pPr>
            <w:r w:rsidRPr="00DC6E9A">
              <w:rPr>
                <w:rFonts w:cs="Arial"/>
                <w:b/>
                <w:color w:val="339966"/>
                <w:sz w:val="16"/>
                <w:szCs w:val="16"/>
                <w:lang w:val="en-AU"/>
              </w:rPr>
              <w:t>Tide Stream Panel Data (feature)</w:t>
            </w:r>
          </w:p>
        </w:tc>
      </w:tr>
      <w:tr w:rsidR="005910DF" w:rsidRPr="00DC6E9A" w14:paraId="0A439C0F" w14:textId="77777777" w:rsidTr="005910DF">
        <w:trPr>
          <w:trHeight w:val="255"/>
          <w:jc w:val="center"/>
        </w:trPr>
        <w:tc>
          <w:tcPr>
            <w:tcW w:w="3010" w:type="dxa"/>
            <w:gridSpan w:val="2"/>
            <w:tcBorders>
              <w:top w:val="single" w:sz="18" w:space="0" w:color="auto"/>
              <w:left w:val="single" w:sz="4" w:space="0" w:color="auto"/>
              <w:bottom w:val="single" w:sz="4" w:space="0" w:color="auto"/>
              <w:right w:val="single" w:sz="4" w:space="0" w:color="auto"/>
            </w:tcBorders>
            <w:shd w:val="clear" w:color="auto" w:fill="auto"/>
            <w:vAlign w:val="center"/>
          </w:tcPr>
          <w:p w14:paraId="15C4F999"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Station name</w:t>
            </w:r>
          </w:p>
        </w:tc>
        <w:tc>
          <w:tcPr>
            <w:tcW w:w="3010" w:type="dxa"/>
            <w:gridSpan w:val="3"/>
            <w:tcBorders>
              <w:top w:val="single" w:sz="18" w:space="0" w:color="auto"/>
              <w:left w:val="single" w:sz="4" w:space="0" w:color="auto"/>
              <w:bottom w:val="single" w:sz="4" w:space="0" w:color="auto"/>
              <w:right w:val="single" w:sz="4" w:space="0" w:color="auto"/>
            </w:tcBorders>
            <w:shd w:val="clear" w:color="auto" w:fill="auto"/>
            <w:vAlign w:val="center"/>
          </w:tcPr>
          <w:p w14:paraId="40A80E91" w14:textId="77777777" w:rsidR="005910DF" w:rsidRPr="00DC6E9A" w:rsidRDefault="005910DF" w:rsidP="005910DF">
            <w:pPr>
              <w:spacing w:before="60" w:after="60"/>
              <w:rPr>
                <w:rFonts w:cs="Arial"/>
                <w:color w:val="0000FF"/>
                <w:sz w:val="16"/>
                <w:szCs w:val="16"/>
                <w:lang w:val="en-AU"/>
              </w:rPr>
            </w:pPr>
            <w:r w:rsidRPr="00DC6E9A">
              <w:rPr>
                <w:rFonts w:cs="Arial"/>
                <w:color w:val="0000FF"/>
                <w:sz w:val="16"/>
                <w:szCs w:val="16"/>
                <w:lang w:val="en-AU"/>
              </w:rPr>
              <w:t>PLYMOUTH (DEVONPORT)</w:t>
            </w:r>
          </w:p>
        </w:tc>
      </w:tr>
      <w:tr w:rsidR="005910DF" w:rsidRPr="00DC6E9A" w14:paraId="24FA390C" w14:textId="77777777" w:rsidTr="005910DF">
        <w:trPr>
          <w:trHeight w:val="255"/>
          <w:jc w:val="center"/>
        </w:trPr>
        <w:tc>
          <w:tcPr>
            <w:tcW w:w="301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C69495"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Station number</w:t>
            </w:r>
          </w:p>
        </w:tc>
        <w:tc>
          <w:tcPr>
            <w:tcW w:w="301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3F0D9F" w14:textId="77777777" w:rsidR="005910DF" w:rsidRPr="00DC6E9A" w:rsidRDefault="005910DF" w:rsidP="005910DF">
            <w:pPr>
              <w:spacing w:before="60" w:after="60"/>
              <w:rPr>
                <w:rFonts w:cs="Arial"/>
                <w:color w:val="0000FF"/>
                <w:sz w:val="16"/>
                <w:szCs w:val="16"/>
                <w:lang w:val="en-AU"/>
              </w:rPr>
            </w:pPr>
            <w:r w:rsidRPr="00DC6E9A">
              <w:rPr>
                <w:rFonts w:cs="Arial"/>
                <w:color w:val="0000FF"/>
                <w:sz w:val="16"/>
                <w:szCs w:val="16"/>
                <w:lang w:val="en-AU"/>
              </w:rPr>
              <w:t>0014</w:t>
            </w:r>
          </w:p>
        </w:tc>
      </w:tr>
      <w:tr w:rsidR="005910DF" w:rsidRPr="00DC6E9A" w14:paraId="63D96744" w14:textId="77777777" w:rsidTr="005910DF">
        <w:trPr>
          <w:trHeight w:val="255"/>
          <w:jc w:val="center"/>
        </w:trPr>
        <w:tc>
          <w:tcPr>
            <w:tcW w:w="602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2E6B4240"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Tide stream panel values </w:t>
            </w:r>
          </w:p>
        </w:tc>
      </w:tr>
      <w:tr w:rsidR="005910DF" w:rsidRPr="00DC6E9A" w14:paraId="54D750B5" w14:textId="77777777" w:rsidTr="005910DF">
        <w:trPr>
          <w:trHeight w:val="255"/>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265B89A0"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Reference tide</w:t>
            </w:r>
          </w:p>
        </w:tc>
        <w:tc>
          <w:tcPr>
            <w:tcW w:w="3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0BB8483" w14:textId="77777777" w:rsidR="005910DF" w:rsidRPr="00DC6E9A" w:rsidRDefault="005910DF" w:rsidP="005910DF">
            <w:pPr>
              <w:spacing w:before="60" w:after="60"/>
              <w:rPr>
                <w:rFonts w:cs="Arial"/>
                <w:sz w:val="16"/>
                <w:szCs w:val="16"/>
                <w:lang w:val="en-AU"/>
              </w:rPr>
            </w:pPr>
            <w:r w:rsidRPr="00DC6E9A">
              <w:rPr>
                <w:rFonts w:cs="Arial"/>
                <w:color w:val="0000FF"/>
                <w:sz w:val="16"/>
                <w:szCs w:val="16"/>
                <w:lang w:val="en-AU"/>
              </w:rPr>
              <w:t>high water</w:t>
            </w:r>
          </w:p>
        </w:tc>
      </w:tr>
      <w:tr w:rsidR="005910DF" w:rsidRPr="00DC6E9A" w14:paraId="04E1E59E" w14:textId="77777777" w:rsidTr="005910DF">
        <w:trPr>
          <w:trHeight w:val="255"/>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634015A8"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Reference tide type</w:t>
            </w:r>
          </w:p>
        </w:tc>
        <w:tc>
          <w:tcPr>
            <w:tcW w:w="36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C8BA912" w14:textId="77777777" w:rsidR="005910DF" w:rsidRPr="00DC6E9A" w:rsidRDefault="005910DF" w:rsidP="005910DF">
            <w:pPr>
              <w:spacing w:before="60" w:after="60"/>
              <w:rPr>
                <w:rFonts w:cs="Arial"/>
                <w:sz w:val="16"/>
                <w:szCs w:val="16"/>
                <w:lang w:val="en-AU"/>
              </w:rPr>
            </w:pPr>
            <w:r w:rsidRPr="00DC6E9A">
              <w:rPr>
                <w:rFonts w:cs="Arial"/>
                <w:color w:val="0000FF"/>
                <w:sz w:val="16"/>
                <w:szCs w:val="16"/>
                <w:lang w:val="en-AU"/>
              </w:rPr>
              <w:t>springs</w:t>
            </w:r>
          </w:p>
        </w:tc>
      </w:tr>
      <w:tr w:rsidR="005910DF" w:rsidRPr="00DC6E9A" w14:paraId="1A029F7F"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9329C36"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9FBE33"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6C508AA8"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8E450F4"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113</w:t>
            </w:r>
          </w:p>
        </w:tc>
      </w:tr>
      <w:tr w:rsidR="005910DF" w:rsidRPr="00DC6E9A" w14:paraId="3AE44245"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AD9277"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D8DC70"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8D7C3E"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-6</w:t>
            </w:r>
          </w:p>
        </w:tc>
      </w:tr>
      <w:tr w:rsidR="005910DF" w:rsidRPr="00DC6E9A" w14:paraId="265E46D1"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1CF328C"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D30AC3"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50B5E2"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0.1</w:t>
            </w:r>
          </w:p>
        </w:tc>
      </w:tr>
      <w:tr w:rsidR="005910DF" w:rsidRPr="00DC6E9A" w14:paraId="7536EF94"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9CF7DBF"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17B63D"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40B748A8"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26B30AB"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332</w:t>
            </w:r>
          </w:p>
        </w:tc>
      </w:tr>
      <w:tr w:rsidR="005910DF" w:rsidRPr="00DC6E9A" w14:paraId="1370CD1A"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791EA57"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D7E2E6"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85C7B"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-5</w:t>
            </w:r>
          </w:p>
        </w:tc>
      </w:tr>
      <w:tr w:rsidR="005910DF" w:rsidRPr="00DC6E9A" w14:paraId="39CD8B21"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791FEE"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CAE438"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234BA"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0.6</w:t>
            </w:r>
          </w:p>
        </w:tc>
      </w:tr>
      <w:tr w:rsidR="005910DF" w:rsidRPr="00DC6E9A" w14:paraId="0536060B"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D5F3660"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B5BBFE"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1EF9E52E"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3D9CA62"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331</w:t>
            </w:r>
          </w:p>
        </w:tc>
      </w:tr>
      <w:tr w:rsidR="005910DF" w:rsidRPr="00DC6E9A" w14:paraId="02BEA4F3"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49291D1"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5F0ACC9"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2154C9"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-4</w:t>
            </w:r>
          </w:p>
        </w:tc>
      </w:tr>
      <w:tr w:rsidR="005910DF" w:rsidRPr="00DC6E9A" w14:paraId="09295105"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CAB067"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DE4D1E"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13F61"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1.1</w:t>
            </w:r>
          </w:p>
        </w:tc>
      </w:tr>
      <w:tr w:rsidR="005910DF" w:rsidRPr="00DC6E9A" w14:paraId="27F2ADDD"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115EC0F"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0DBA9E"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56BCF798"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A7364E7"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342</w:t>
            </w:r>
          </w:p>
        </w:tc>
      </w:tr>
      <w:tr w:rsidR="005910DF" w:rsidRPr="00DC6E9A" w14:paraId="221809DA"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404B6C0" w14:textId="77777777" w:rsidR="005910DF" w:rsidRPr="00DC6E9A" w:rsidRDefault="005910DF" w:rsidP="005910DF">
            <w:pPr>
              <w:spacing w:before="60" w:after="60"/>
              <w:jc w:val="center"/>
              <w:rPr>
                <w:rFonts w:cs="Arial"/>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E3B7D1"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0FC57D"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w:t>
            </w:r>
          </w:p>
        </w:tc>
      </w:tr>
      <w:tr w:rsidR="005910DF" w:rsidRPr="00DC6E9A" w14:paraId="4550702C"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F3EC7F1" w14:textId="77777777" w:rsidR="005910DF" w:rsidRPr="00DC6E9A" w:rsidRDefault="005910DF" w:rsidP="005910DF">
            <w:pPr>
              <w:spacing w:before="60" w:after="60"/>
              <w:rPr>
                <w:rFonts w:cs="Arial"/>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689108F"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4D3E01"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1.0</w:t>
            </w:r>
          </w:p>
        </w:tc>
      </w:tr>
      <w:tr w:rsidR="005910DF" w:rsidRPr="00DC6E9A" w14:paraId="65E1BAE6"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9EC3096"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10CADA"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6042D74C"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F4A7119"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347</w:t>
            </w:r>
          </w:p>
        </w:tc>
      </w:tr>
      <w:tr w:rsidR="005910DF" w:rsidRPr="00DC6E9A" w14:paraId="2E0697F8"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FCBFC46"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F99C06D"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77FBDF"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-2</w:t>
            </w:r>
          </w:p>
        </w:tc>
      </w:tr>
      <w:tr w:rsidR="005910DF" w:rsidRPr="00DC6E9A" w14:paraId="229769BC"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E00C59B"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EA9B436"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733A7C"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0.7</w:t>
            </w:r>
          </w:p>
        </w:tc>
      </w:tr>
      <w:tr w:rsidR="005910DF" w:rsidRPr="00DC6E9A" w14:paraId="00203912"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C01E1A"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4F85E3"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43D04961"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89BE801"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333</w:t>
            </w:r>
          </w:p>
        </w:tc>
      </w:tr>
      <w:tr w:rsidR="005910DF" w:rsidRPr="00DC6E9A" w14:paraId="7F7743E9"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3A1EAF"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B813CB"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C09F7"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w:t>
            </w:r>
          </w:p>
        </w:tc>
      </w:tr>
      <w:tr w:rsidR="005910DF" w:rsidRPr="00DC6E9A" w14:paraId="5E9D0EFC"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D75332A"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388CED"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83428D"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0.5</w:t>
            </w:r>
          </w:p>
        </w:tc>
      </w:tr>
      <w:tr w:rsidR="005910DF" w:rsidRPr="00DC6E9A" w14:paraId="3A59D9D1"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A54CBD0"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1BC47A"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6E4D54F5"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7C136A3"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317</w:t>
            </w:r>
          </w:p>
        </w:tc>
      </w:tr>
      <w:tr w:rsidR="005910DF" w:rsidRPr="00DC6E9A" w14:paraId="0562BFC8"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405EF29"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B4AF45"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B4A676"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w:t>
            </w:r>
          </w:p>
        </w:tc>
      </w:tr>
      <w:tr w:rsidR="005910DF" w:rsidRPr="00DC6E9A" w14:paraId="0746FC8F"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8641700"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D32F71"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CFF717"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0.3</w:t>
            </w:r>
          </w:p>
        </w:tc>
      </w:tr>
      <w:tr w:rsidR="005910DF" w:rsidRPr="00DC6E9A" w14:paraId="30A93995"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953AD33"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2860A9"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6A10F2C8"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73ED61F"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178</w:t>
            </w:r>
          </w:p>
        </w:tc>
      </w:tr>
      <w:tr w:rsidR="005910DF" w:rsidRPr="00DC6E9A" w14:paraId="5ACD1C95"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712C632"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4A476D"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A30393"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w:t>
            </w:r>
          </w:p>
        </w:tc>
      </w:tr>
      <w:tr w:rsidR="005910DF" w:rsidRPr="00DC6E9A" w14:paraId="3F03F147"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9CE557A"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B1D886"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CC7728"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0.3</w:t>
            </w:r>
          </w:p>
        </w:tc>
      </w:tr>
      <w:tr w:rsidR="005910DF" w:rsidRPr="00DC6E9A" w14:paraId="46C8AC8C"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54C1008"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0FBCAE"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50C61469"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A09D8A2"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146</w:t>
            </w:r>
          </w:p>
        </w:tc>
      </w:tr>
      <w:tr w:rsidR="005910DF" w:rsidRPr="00DC6E9A" w14:paraId="02A71EFD"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B904DB4"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01B9E0"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4484C9"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2</w:t>
            </w:r>
          </w:p>
        </w:tc>
      </w:tr>
      <w:tr w:rsidR="005910DF" w:rsidRPr="00DC6E9A" w14:paraId="732D7C76"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05C8F13"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E9AA77"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D6A8C"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0.6</w:t>
            </w:r>
          </w:p>
        </w:tc>
      </w:tr>
      <w:tr w:rsidR="005910DF" w:rsidRPr="00DC6E9A" w14:paraId="3DEB8D23"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30CA198"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A01F43"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47DBF50D"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C54D7E6"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140</w:t>
            </w:r>
          </w:p>
        </w:tc>
      </w:tr>
      <w:tr w:rsidR="005910DF" w:rsidRPr="00DC6E9A" w14:paraId="6DD41467"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09257DA"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40FB65"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F92A2F"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3</w:t>
            </w:r>
          </w:p>
        </w:tc>
      </w:tr>
      <w:tr w:rsidR="005910DF" w:rsidRPr="00DC6E9A" w14:paraId="7189B75B"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C1FB09F"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C7B1AE"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F84C09"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1.0</w:t>
            </w:r>
          </w:p>
        </w:tc>
      </w:tr>
      <w:tr w:rsidR="005910DF" w:rsidRPr="00DC6E9A" w14:paraId="6BBCB8C9"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B4BFFD7"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A2B698"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2643B6BE"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0EC6627B"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143</w:t>
            </w:r>
          </w:p>
        </w:tc>
      </w:tr>
      <w:tr w:rsidR="005910DF" w:rsidRPr="00DC6E9A" w14:paraId="3ABEF975"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209E863"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124F110"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40B725"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4</w:t>
            </w:r>
          </w:p>
        </w:tc>
      </w:tr>
      <w:tr w:rsidR="005910DF" w:rsidRPr="00DC6E9A" w14:paraId="02810D77"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B74D060"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6AC8AB"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A12123"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1.1</w:t>
            </w:r>
          </w:p>
        </w:tc>
      </w:tr>
      <w:tr w:rsidR="005910DF" w:rsidRPr="00DC6E9A" w14:paraId="6284D3DF"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BEE483A"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55A32D"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4361D87A"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BBAA627"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143</w:t>
            </w:r>
          </w:p>
        </w:tc>
      </w:tr>
      <w:tr w:rsidR="005910DF" w:rsidRPr="00DC6E9A" w14:paraId="031A99FF"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CC10A93"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BF66D8"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D94436"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5</w:t>
            </w:r>
          </w:p>
        </w:tc>
      </w:tr>
      <w:tr w:rsidR="005910DF" w:rsidRPr="00DC6E9A" w14:paraId="5019370F"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E927EF7"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1D8D78"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C906DE"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0.8</w:t>
            </w:r>
          </w:p>
        </w:tc>
      </w:tr>
      <w:tr w:rsidR="005910DF" w:rsidRPr="00DC6E9A" w14:paraId="5EF13B60" w14:textId="77777777" w:rsidTr="005910DF">
        <w:trPr>
          <w:trHeight w:val="255"/>
          <w:jc w:val="center"/>
        </w:trPr>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620E11" w14:textId="77777777" w:rsidR="005910DF" w:rsidRPr="00DC6E9A" w:rsidRDefault="005910DF" w:rsidP="005910DF">
            <w:pPr>
              <w:spacing w:before="60" w:after="60"/>
              <w:jc w:val="center"/>
              <w:rPr>
                <w:rFonts w:cs="Arial"/>
                <w:i/>
                <w:color w:val="339966"/>
                <w:sz w:val="16"/>
                <w:szCs w:val="16"/>
                <w:lang w:val="en-AU"/>
              </w:rPr>
            </w:pPr>
            <w:r w:rsidRPr="00DC6E9A">
              <w:rPr>
                <w:rFonts w:cs="Arial"/>
                <w:i/>
                <w:color w:val="339966"/>
                <w:sz w:val="16"/>
                <w:szCs w:val="16"/>
                <w:lang w:val="en-AU"/>
              </w:rPr>
              <w:t>Tide stream value</w:t>
            </w:r>
          </w:p>
        </w:tc>
        <w:tc>
          <w:tcPr>
            <w:tcW w:w="10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C2974A" w14:textId="77777777" w:rsidR="005910DF" w:rsidRPr="00DC6E9A" w:rsidRDefault="005910DF" w:rsidP="005910DF">
            <w:pPr>
              <w:spacing w:before="60" w:after="60"/>
              <w:rPr>
                <w:rFonts w:cs="Arial"/>
                <w:i/>
                <w:color w:val="339966"/>
                <w:sz w:val="16"/>
                <w:szCs w:val="16"/>
                <w:lang w:val="en-AU"/>
              </w:rPr>
            </w:pPr>
            <w:r w:rsidRPr="00DC6E9A">
              <w:rPr>
                <w:rFonts w:cs="Arial"/>
                <w:i/>
                <w:color w:val="339966"/>
                <w:sz w:val="16"/>
                <w:szCs w:val="16"/>
                <w:lang w:val="en-AU"/>
              </w:rPr>
              <w:t xml:space="preserve">Orientation </w:t>
            </w:r>
          </w:p>
        </w:tc>
        <w:tc>
          <w:tcPr>
            <w:tcW w:w="1623" w:type="dxa"/>
            <w:tcBorders>
              <w:top w:val="single" w:sz="4" w:space="0" w:color="auto"/>
              <w:left w:val="single" w:sz="4" w:space="0" w:color="auto"/>
              <w:bottom w:val="single" w:sz="4" w:space="0" w:color="auto"/>
              <w:right w:val="single" w:sz="4" w:space="0" w:color="auto"/>
            </w:tcBorders>
            <w:shd w:val="clear" w:color="auto" w:fill="auto"/>
            <w:vAlign w:val="center"/>
          </w:tcPr>
          <w:p w14:paraId="6232C820" w14:textId="77777777" w:rsidR="005910DF" w:rsidRPr="00DC6E9A" w:rsidRDefault="005910DF" w:rsidP="005910DF">
            <w:pPr>
              <w:spacing w:before="60" w:after="60"/>
              <w:rPr>
                <w:rFonts w:cs="Arial"/>
                <w:color w:val="339966"/>
                <w:sz w:val="16"/>
                <w:szCs w:val="16"/>
                <w:lang w:val="en-AU"/>
              </w:rPr>
            </w:pPr>
            <w:r w:rsidRPr="00DC6E9A">
              <w:rPr>
                <w:rFonts w:cs="Arial"/>
                <w:color w:val="339966"/>
                <w:sz w:val="16"/>
                <w:szCs w:val="16"/>
                <w:lang w:val="en-AU"/>
              </w:rPr>
              <w:t>Orientation Value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1345016"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138</w:t>
            </w:r>
          </w:p>
        </w:tc>
      </w:tr>
      <w:tr w:rsidR="005910DF" w:rsidRPr="00DC6E9A" w14:paraId="378835E6"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77FB47B" w14:textId="77777777" w:rsidR="005910DF" w:rsidRPr="00DC6E9A" w:rsidRDefault="005910DF" w:rsidP="005910DF">
            <w:pPr>
              <w:spacing w:before="60" w:after="60"/>
              <w:jc w:val="center"/>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3BAE06"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Time relative to tide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8FDFC3"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6</w:t>
            </w:r>
          </w:p>
        </w:tc>
      </w:tr>
      <w:tr w:rsidR="005910DF" w:rsidRPr="00DC6E9A" w14:paraId="395D14A0" w14:textId="77777777" w:rsidTr="005910DF">
        <w:trPr>
          <w:trHeight w:val="255"/>
          <w:jc w:val="center"/>
        </w:trPr>
        <w:tc>
          <w:tcPr>
            <w:tcW w:w="23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F888E58" w14:textId="77777777" w:rsidR="005910DF" w:rsidRPr="00DC6E9A" w:rsidRDefault="005910DF" w:rsidP="005910DF">
            <w:pPr>
              <w:spacing w:before="60" w:after="60"/>
              <w:rPr>
                <w:rFonts w:cs="Arial"/>
                <w:color w:val="339966"/>
                <w:sz w:val="16"/>
                <w:szCs w:val="16"/>
                <w:lang w:val="en-AU"/>
              </w:rPr>
            </w:pPr>
          </w:p>
        </w:tc>
        <w:tc>
          <w:tcPr>
            <w:tcW w:w="272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C9C559" w14:textId="77777777" w:rsidR="005910DF" w:rsidRPr="00DC6E9A" w:rsidRDefault="005910DF" w:rsidP="005910DF">
            <w:pPr>
              <w:spacing w:before="60" w:after="60"/>
              <w:jc w:val="center"/>
              <w:rPr>
                <w:rFonts w:cs="Arial"/>
                <w:color w:val="339966"/>
                <w:sz w:val="16"/>
                <w:szCs w:val="16"/>
                <w:lang w:val="en-AU"/>
              </w:rPr>
            </w:pPr>
            <w:r w:rsidRPr="00DC6E9A">
              <w:rPr>
                <w:rFonts w:cs="Arial"/>
                <w:color w:val="339966"/>
                <w:sz w:val="16"/>
                <w:szCs w:val="16"/>
                <w:lang w:val="en-AU"/>
              </w:rPr>
              <w:t>Velocity maximum</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A4B914" w14:textId="77777777" w:rsidR="005910DF" w:rsidRPr="00DC6E9A" w:rsidRDefault="005910DF" w:rsidP="005910DF">
            <w:pPr>
              <w:spacing w:before="60" w:after="60"/>
              <w:jc w:val="right"/>
              <w:rPr>
                <w:rFonts w:cs="Arial"/>
                <w:color w:val="0000FF"/>
                <w:sz w:val="16"/>
                <w:szCs w:val="16"/>
                <w:lang w:val="en-AU"/>
              </w:rPr>
            </w:pPr>
            <w:r w:rsidRPr="00DC6E9A">
              <w:rPr>
                <w:rFonts w:cs="Arial"/>
                <w:color w:val="0000FF"/>
                <w:sz w:val="16"/>
                <w:szCs w:val="16"/>
                <w:lang w:val="en-AU"/>
              </w:rPr>
              <w:t>0.3</w:t>
            </w:r>
          </w:p>
        </w:tc>
      </w:tr>
    </w:tbl>
    <w:p w14:paraId="6952EA38" w14:textId="77777777" w:rsidR="005910DF" w:rsidRPr="003E42F3" w:rsidRDefault="005910DF" w:rsidP="00CB555A">
      <w:pPr>
        <w:contextualSpacing/>
        <w:rPr>
          <w:rFonts w:eastAsia="Calibri" w:cs="Arial"/>
          <w:b/>
          <w:bCs/>
          <w:lang w:eastAsia="en-US"/>
        </w:rPr>
      </w:pPr>
    </w:p>
    <w:p w14:paraId="70D9880F" w14:textId="77777777" w:rsidR="00E56415" w:rsidRPr="000C6501" w:rsidRDefault="00E56415" w:rsidP="00E56415">
      <w:pPr>
        <w:rPr>
          <w:lang w:eastAsia="en-US"/>
        </w:rPr>
      </w:pPr>
    </w:p>
    <w:p w14:paraId="6D08D457" w14:textId="0F2EA82E" w:rsidR="001D44F5" w:rsidRDefault="00E21DD1" w:rsidP="00C53B69">
      <w:pPr>
        <w:pStyle w:val="Heading1"/>
        <w:numPr>
          <w:ilvl w:val="0"/>
          <w:numId w:val="0"/>
        </w:numPr>
      </w:pPr>
      <w:bookmarkStart w:id="1705" w:name="_Toc286307988"/>
      <w:bookmarkStart w:id="1706" w:name="_Toc316643435"/>
      <w:bookmarkStart w:id="1707" w:name="_Toc325094598"/>
      <w:bookmarkStart w:id="1708" w:name="_Toc332359268"/>
      <w:bookmarkStart w:id="1709" w:name="_Toc352587343"/>
      <w:bookmarkStart w:id="1710" w:name="_Toc374959670"/>
      <w:bookmarkStart w:id="1711" w:name="_Toc388963940"/>
      <w:bookmarkStart w:id="1712" w:name="_Toc412540283"/>
      <w:bookmarkStart w:id="1713" w:name="_Toc439685416"/>
      <w:bookmarkEnd w:id="1449"/>
      <w:r>
        <w:lastRenderedPageBreak/>
        <w:t>C3</w:t>
      </w:r>
      <w:r w:rsidR="006D1A75">
        <w:tab/>
      </w:r>
      <w:r w:rsidR="006D1A75">
        <w:tab/>
      </w:r>
      <w:r w:rsidR="006D1A75">
        <w:tab/>
      </w:r>
      <w:r w:rsidR="001D44F5" w:rsidRPr="008233BF">
        <w:t>Data Product Delivery</w:t>
      </w:r>
      <w:bookmarkEnd w:id="1705"/>
      <w:bookmarkEnd w:id="1706"/>
      <w:bookmarkEnd w:id="1707"/>
      <w:bookmarkEnd w:id="1708"/>
      <w:bookmarkEnd w:id="1709"/>
      <w:bookmarkEnd w:id="1710"/>
      <w:bookmarkEnd w:id="1711"/>
      <w:bookmarkEnd w:id="1712"/>
      <w:bookmarkEnd w:id="1713"/>
      <w:r w:rsidR="001D44F5">
        <w:t xml:space="preserve"> </w:t>
      </w:r>
    </w:p>
    <w:p w14:paraId="06C6EF9E" w14:textId="1A7DBDC2" w:rsidR="001D44F5" w:rsidRPr="008233BF" w:rsidRDefault="00E21DD1" w:rsidP="00C53B69">
      <w:pPr>
        <w:pStyle w:val="Heading2"/>
        <w:numPr>
          <w:ilvl w:val="0"/>
          <w:numId w:val="0"/>
        </w:numPr>
      </w:pPr>
      <w:bookmarkStart w:id="1714" w:name="_Toc286307989"/>
      <w:bookmarkStart w:id="1715" w:name="_Toc316643436"/>
      <w:bookmarkStart w:id="1716" w:name="_Toc325094599"/>
      <w:bookmarkStart w:id="1717" w:name="_Toc332359269"/>
      <w:bookmarkStart w:id="1718" w:name="_Toc352587344"/>
      <w:bookmarkStart w:id="1719" w:name="_Toc374959671"/>
      <w:bookmarkStart w:id="1720" w:name="_Toc388963941"/>
      <w:bookmarkStart w:id="1721" w:name="_Toc412540284"/>
      <w:bookmarkStart w:id="1722" w:name="_Toc439685417"/>
      <w:r>
        <w:t>C3.1</w:t>
      </w:r>
      <w:r w:rsidR="006D1A75">
        <w:tab/>
      </w:r>
      <w:r w:rsidR="006D1A75">
        <w:tab/>
      </w:r>
      <w:r w:rsidR="001D44F5" w:rsidRPr="008233BF">
        <w:t>Introduction</w:t>
      </w:r>
      <w:bookmarkEnd w:id="1714"/>
      <w:bookmarkEnd w:id="1715"/>
      <w:bookmarkEnd w:id="1716"/>
      <w:bookmarkEnd w:id="1717"/>
      <w:bookmarkEnd w:id="1718"/>
      <w:bookmarkEnd w:id="1719"/>
      <w:bookmarkEnd w:id="1720"/>
      <w:bookmarkEnd w:id="1721"/>
      <w:bookmarkEnd w:id="1722"/>
    </w:p>
    <w:p w14:paraId="18E323FE" w14:textId="67A53D73" w:rsidR="001D44F5" w:rsidRPr="0004063A" w:rsidRDefault="00E21DD1" w:rsidP="00C53B69">
      <w:pPr>
        <w:pStyle w:val="Heading2"/>
        <w:numPr>
          <w:ilvl w:val="0"/>
          <w:numId w:val="0"/>
        </w:numPr>
        <w:rPr>
          <w:lang w:eastAsia="en-US"/>
        </w:rPr>
      </w:pPr>
      <w:bookmarkStart w:id="1723" w:name="_Toc286307990"/>
      <w:bookmarkStart w:id="1724" w:name="_Toc316643437"/>
      <w:bookmarkStart w:id="1725" w:name="_Toc325094600"/>
      <w:bookmarkStart w:id="1726" w:name="_Toc332359270"/>
      <w:bookmarkStart w:id="1727" w:name="_Toc352587345"/>
      <w:bookmarkStart w:id="1728" w:name="_Toc374959672"/>
      <w:bookmarkStart w:id="1729" w:name="_Toc388963942"/>
      <w:bookmarkStart w:id="1730" w:name="_Toc412540285"/>
      <w:bookmarkStart w:id="1731" w:name="_Toc439685418"/>
      <w:r>
        <w:rPr>
          <w:lang w:eastAsia="en-US"/>
        </w:rPr>
        <w:t>C3.2</w:t>
      </w:r>
      <w:r w:rsidR="006D1A75" w:rsidRPr="0004063A">
        <w:rPr>
          <w:lang w:eastAsia="en-US"/>
        </w:rPr>
        <w:tab/>
      </w:r>
      <w:r w:rsidR="006D1A75" w:rsidRPr="0004063A">
        <w:rPr>
          <w:lang w:eastAsia="en-US"/>
        </w:rPr>
        <w:tab/>
      </w:r>
      <w:r w:rsidR="001D44F5" w:rsidRPr="0004063A">
        <w:rPr>
          <w:lang w:eastAsia="en-US"/>
        </w:rPr>
        <w:t>Exchange Set</w:t>
      </w:r>
      <w:bookmarkEnd w:id="1723"/>
      <w:bookmarkEnd w:id="1724"/>
      <w:bookmarkEnd w:id="1725"/>
      <w:bookmarkEnd w:id="1726"/>
      <w:bookmarkEnd w:id="1727"/>
      <w:bookmarkEnd w:id="1728"/>
      <w:bookmarkEnd w:id="1729"/>
      <w:bookmarkEnd w:id="1730"/>
      <w:bookmarkEnd w:id="1731"/>
    </w:p>
    <w:p w14:paraId="5CE88576" w14:textId="77777777" w:rsidR="00045F4B" w:rsidRPr="0004063A" w:rsidRDefault="00045F4B" w:rsidP="00C53B69">
      <w:pPr>
        <w:rPr>
          <w:rFonts w:cs="Arial"/>
        </w:rPr>
      </w:pPr>
      <w:r w:rsidRPr="0004063A">
        <w:rPr>
          <w:rFonts w:cs="Arial"/>
        </w:rPr>
        <w:t>The ECDIS must be able to carry multiple versions of the feature catalogue.  It is keyed to the version number of the Product Specification and Catalogues.  For example, it will need to carry all valid catalogues that are to be used for datasets that have been produced from a different edition of the product specification.  Need to clarify that only major catalogue changes need to have multiple catalogues, but minor changes should not have to need a have a replacement catalogue.</w:t>
      </w:r>
    </w:p>
    <w:p w14:paraId="5F54F6ED" w14:textId="77777777" w:rsidR="00045F4B" w:rsidRPr="0004063A" w:rsidRDefault="00045F4B" w:rsidP="00C53B69">
      <w:pPr>
        <w:rPr>
          <w:rFonts w:cs="Arial"/>
        </w:rPr>
      </w:pPr>
      <w:r w:rsidRPr="0004063A">
        <w:rPr>
          <w:rFonts w:cs="Arial"/>
        </w:rPr>
        <w:t xml:space="preserve">Major – what is a major change – Everything needs to be replaced. </w:t>
      </w:r>
    </w:p>
    <w:p w14:paraId="5991D3FD" w14:textId="77777777" w:rsidR="00045F4B" w:rsidRPr="0004063A" w:rsidRDefault="00045F4B" w:rsidP="00C53B69">
      <w:pPr>
        <w:rPr>
          <w:rFonts w:cs="Arial"/>
        </w:rPr>
      </w:pPr>
      <w:r w:rsidRPr="0004063A">
        <w:rPr>
          <w:rFonts w:cs="Arial"/>
        </w:rPr>
        <w:t>Minor – correction which would warrant a new catalogue that sits next to the old one because you can’t cater for legacy data.</w:t>
      </w:r>
    </w:p>
    <w:p w14:paraId="4A7E6E58" w14:textId="77777777" w:rsidR="00045F4B" w:rsidRPr="0004063A" w:rsidRDefault="00045F4B" w:rsidP="00C53B69">
      <w:pPr>
        <w:rPr>
          <w:rFonts w:cs="Arial"/>
        </w:rPr>
      </w:pPr>
      <w:r w:rsidRPr="0004063A">
        <w:rPr>
          <w:rFonts w:cs="Arial"/>
        </w:rPr>
        <w:t>Very Minor</w:t>
      </w:r>
    </w:p>
    <w:p w14:paraId="6F5C1336" w14:textId="77777777" w:rsidR="00045F4B" w:rsidRPr="0004063A" w:rsidRDefault="00045F4B" w:rsidP="00C53B69">
      <w:pPr>
        <w:rPr>
          <w:rFonts w:cs="Arial"/>
        </w:rPr>
      </w:pPr>
      <w:proofErr w:type="spellStart"/>
      <w:r w:rsidRPr="0004063A">
        <w:rPr>
          <w:rFonts w:cs="Arial"/>
        </w:rPr>
        <w:t>Scenerios</w:t>
      </w:r>
      <w:proofErr w:type="spellEnd"/>
      <w:r w:rsidRPr="0004063A">
        <w:rPr>
          <w:rFonts w:cs="Arial"/>
        </w:rPr>
        <w:t xml:space="preserve"> –</w:t>
      </w:r>
    </w:p>
    <w:p w14:paraId="3A59F860" w14:textId="77777777" w:rsidR="00045F4B" w:rsidRPr="0004063A" w:rsidRDefault="00045F4B" w:rsidP="00C53B69">
      <w:pPr>
        <w:rPr>
          <w:rFonts w:cs="Arial"/>
        </w:rPr>
      </w:pPr>
      <w:r w:rsidRPr="0004063A">
        <w:rPr>
          <w:rFonts w:cs="Arial"/>
        </w:rPr>
        <w:t>New Attribute</w:t>
      </w:r>
    </w:p>
    <w:p w14:paraId="289A5B29" w14:textId="77777777" w:rsidR="00045F4B" w:rsidRPr="0004063A" w:rsidRDefault="00045F4B" w:rsidP="00C53B69">
      <w:pPr>
        <w:rPr>
          <w:rFonts w:cs="Arial"/>
        </w:rPr>
      </w:pPr>
      <w:r w:rsidRPr="0004063A">
        <w:rPr>
          <w:rFonts w:cs="Arial"/>
        </w:rPr>
        <w:t xml:space="preserve">New </w:t>
      </w:r>
      <w:proofErr w:type="spellStart"/>
      <w:r w:rsidRPr="0004063A">
        <w:rPr>
          <w:rFonts w:cs="Arial"/>
        </w:rPr>
        <w:t>ennumarant</w:t>
      </w:r>
      <w:proofErr w:type="spellEnd"/>
    </w:p>
    <w:p w14:paraId="44A7F708" w14:textId="77777777" w:rsidR="00045F4B" w:rsidRPr="0004063A" w:rsidRDefault="00045F4B" w:rsidP="00C53B69">
      <w:pPr>
        <w:rPr>
          <w:rFonts w:cs="Arial"/>
        </w:rPr>
      </w:pPr>
      <w:r w:rsidRPr="0004063A">
        <w:rPr>
          <w:rFonts w:cs="Arial"/>
        </w:rPr>
        <w:t>New Feature</w:t>
      </w:r>
    </w:p>
    <w:p w14:paraId="7ABCBE27" w14:textId="77777777" w:rsidR="00045F4B" w:rsidRPr="00B54C94" w:rsidRDefault="00045F4B" w:rsidP="00C53B69">
      <w:pPr>
        <w:rPr>
          <w:rFonts w:ascii="Arial Narrow" w:hAnsi="Arial Narrow" w:cs="Arial Narrow"/>
          <w:sz w:val="22"/>
          <w:szCs w:val="22"/>
        </w:rPr>
      </w:pPr>
      <w:r w:rsidRPr="0004063A">
        <w:rPr>
          <w:rFonts w:cs="Arial"/>
        </w:rPr>
        <w:t>Feature changes type.</w:t>
      </w:r>
    </w:p>
    <w:p w14:paraId="35D7CC9D" w14:textId="7CD32F3A" w:rsidR="001D44F5" w:rsidRDefault="00E21DD1" w:rsidP="00C53B69">
      <w:pPr>
        <w:pStyle w:val="Heading2"/>
        <w:numPr>
          <w:ilvl w:val="0"/>
          <w:numId w:val="0"/>
        </w:numPr>
        <w:rPr>
          <w:lang w:eastAsia="en-US"/>
        </w:rPr>
      </w:pPr>
      <w:bookmarkStart w:id="1732" w:name="_Toc286307991"/>
      <w:bookmarkStart w:id="1733" w:name="_Toc316643438"/>
      <w:bookmarkStart w:id="1734" w:name="_Toc325094601"/>
      <w:bookmarkStart w:id="1735" w:name="_Toc332359271"/>
      <w:bookmarkStart w:id="1736" w:name="_Toc352587346"/>
      <w:bookmarkStart w:id="1737" w:name="_Toc374959673"/>
      <w:bookmarkStart w:id="1738" w:name="_Toc388963943"/>
      <w:bookmarkStart w:id="1739" w:name="_Toc412540286"/>
      <w:bookmarkStart w:id="1740" w:name="_Toc439685419"/>
      <w:r>
        <w:rPr>
          <w:lang w:eastAsia="en-US"/>
        </w:rPr>
        <w:t>C3.4</w:t>
      </w:r>
      <w:r w:rsidR="006D1A75">
        <w:rPr>
          <w:lang w:eastAsia="en-US"/>
        </w:rPr>
        <w:tab/>
      </w:r>
      <w:r w:rsidR="006D1A75">
        <w:rPr>
          <w:lang w:eastAsia="en-US"/>
        </w:rPr>
        <w:tab/>
      </w:r>
      <w:r w:rsidR="001D44F5">
        <w:rPr>
          <w:lang w:eastAsia="en-US"/>
        </w:rPr>
        <w:t>Dataset</w:t>
      </w:r>
      <w:bookmarkEnd w:id="1732"/>
      <w:bookmarkEnd w:id="1733"/>
      <w:bookmarkEnd w:id="1734"/>
      <w:bookmarkEnd w:id="1735"/>
      <w:bookmarkEnd w:id="1736"/>
      <w:bookmarkEnd w:id="1737"/>
      <w:bookmarkEnd w:id="1738"/>
      <w:bookmarkEnd w:id="1739"/>
      <w:bookmarkEnd w:id="1740"/>
    </w:p>
    <w:p w14:paraId="32D172FC" w14:textId="75EC9C41" w:rsidR="001D44F5" w:rsidRDefault="00E21DD1" w:rsidP="00C53B69">
      <w:pPr>
        <w:pStyle w:val="Heading3"/>
        <w:numPr>
          <w:ilvl w:val="0"/>
          <w:numId w:val="0"/>
        </w:numPr>
        <w:jc w:val="both"/>
        <w:rPr>
          <w:lang w:eastAsia="en-US"/>
        </w:rPr>
      </w:pPr>
      <w:bookmarkStart w:id="1741" w:name="_Toc286307992"/>
      <w:bookmarkStart w:id="1742" w:name="_Toc316643439"/>
      <w:bookmarkStart w:id="1743" w:name="_Toc325094602"/>
      <w:bookmarkStart w:id="1744" w:name="_Toc332359272"/>
      <w:bookmarkStart w:id="1745" w:name="_Toc352587347"/>
      <w:bookmarkStart w:id="1746" w:name="_Toc374959674"/>
      <w:bookmarkStart w:id="1747" w:name="_Toc388963944"/>
      <w:bookmarkStart w:id="1748" w:name="_Toc412540287"/>
      <w:bookmarkStart w:id="1749" w:name="_Toc439685420"/>
      <w:r>
        <w:rPr>
          <w:lang w:eastAsia="en-US"/>
        </w:rPr>
        <w:t>C3.4.1</w:t>
      </w:r>
      <w:r w:rsidR="006D1A75">
        <w:rPr>
          <w:lang w:eastAsia="en-US"/>
        </w:rPr>
        <w:tab/>
      </w:r>
      <w:r w:rsidR="00F53A98">
        <w:rPr>
          <w:lang w:eastAsia="en-US"/>
        </w:rPr>
        <w:t>Dataset</w:t>
      </w:r>
      <w:r w:rsidR="001D44F5" w:rsidRPr="008233BF">
        <w:rPr>
          <w:lang w:eastAsia="en-US"/>
        </w:rPr>
        <w:t>s</w:t>
      </w:r>
      <w:bookmarkEnd w:id="1741"/>
      <w:bookmarkEnd w:id="1742"/>
      <w:bookmarkEnd w:id="1743"/>
      <w:bookmarkEnd w:id="1744"/>
      <w:bookmarkEnd w:id="1745"/>
      <w:bookmarkEnd w:id="1746"/>
      <w:bookmarkEnd w:id="1747"/>
      <w:bookmarkEnd w:id="1748"/>
      <w:bookmarkEnd w:id="1749"/>
      <w:r w:rsidR="001D44F5">
        <w:rPr>
          <w:lang w:eastAsia="en-US"/>
        </w:rPr>
        <w:t xml:space="preserve"> </w:t>
      </w:r>
    </w:p>
    <w:p w14:paraId="2835001F" w14:textId="77777777" w:rsidR="00C06457" w:rsidRDefault="00C06457" w:rsidP="00C53B69">
      <w:pPr>
        <w:rPr>
          <w:lang w:eastAsia="en-US"/>
        </w:rPr>
      </w:pPr>
      <w:r>
        <w:rPr>
          <w:lang w:eastAsia="en-US"/>
        </w:rPr>
        <w:t>NEED WORKED EXAMPLES OF NON OVERLAPPING DATASETS</w:t>
      </w:r>
    </w:p>
    <w:p w14:paraId="14525F2F" w14:textId="77777777" w:rsidR="0055115B" w:rsidRDefault="0055115B" w:rsidP="00C53B69">
      <w:pPr>
        <w:rPr>
          <w:lang w:eastAsia="en-US"/>
        </w:rPr>
      </w:pPr>
      <w:r>
        <w:rPr>
          <w:lang w:eastAsia="en-US"/>
        </w:rPr>
        <w:t>Placeholder for replacement of dataset</w:t>
      </w:r>
    </w:p>
    <w:p w14:paraId="371A5136" w14:textId="77777777" w:rsidR="0055115B" w:rsidRPr="00C06457" w:rsidRDefault="0055115B" w:rsidP="00C53B69">
      <w:pPr>
        <w:rPr>
          <w:lang w:eastAsia="en-US"/>
        </w:rPr>
      </w:pPr>
      <w:r>
        <w:rPr>
          <w:lang w:eastAsia="en-US"/>
        </w:rPr>
        <w:t>Placeholder for termination of dataset</w:t>
      </w:r>
    </w:p>
    <w:p w14:paraId="07AA54DF" w14:textId="0390FED8" w:rsidR="001D44F5" w:rsidRDefault="00E21DD1" w:rsidP="00C53B69">
      <w:pPr>
        <w:pStyle w:val="Heading3"/>
        <w:numPr>
          <w:ilvl w:val="0"/>
          <w:numId w:val="0"/>
        </w:numPr>
        <w:jc w:val="both"/>
      </w:pPr>
      <w:bookmarkStart w:id="1750" w:name="_Toc286307994"/>
      <w:bookmarkStart w:id="1751" w:name="_Toc316643440"/>
      <w:bookmarkStart w:id="1752" w:name="_Toc325094603"/>
      <w:bookmarkStart w:id="1753" w:name="_Toc332359273"/>
      <w:bookmarkStart w:id="1754" w:name="_Toc352587348"/>
      <w:bookmarkStart w:id="1755" w:name="_Toc374959675"/>
      <w:bookmarkStart w:id="1756" w:name="_Toc388963945"/>
      <w:bookmarkStart w:id="1757" w:name="_Toc412540288"/>
      <w:bookmarkStart w:id="1758" w:name="_Toc439685421"/>
      <w:r>
        <w:t>C3.4.2</w:t>
      </w:r>
      <w:r w:rsidR="006D1A75">
        <w:tab/>
      </w:r>
      <w:r w:rsidR="006D1A75">
        <w:tab/>
      </w:r>
      <w:r w:rsidR="001D44F5">
        <w:t>New Editions, Re-Issues and Updates</w:t>
      </w:r>
      <w:bookmarkEnd w:id="1750"/>
      <w:bookmarkEnd w:id="1751"/>
      <w:bookmarkEnd w:id="1752"/>
      <w:bookmarkEnd w:id="1753"/>
      <w:bookmarkEnd w:id="1754"/>
      <w:bookmarkEnd w:id="1755"/>
      <w:bookmarkEnd w:id="1756"/>
      <w:bookmarkEnd w:id="1757"/>
      <w:bookmarkEnd w:id="1758"/>
    </w:p>
    <w:p w14:paraId="2C8690BB" w14:textId="77777777" w:rsidR="00BC1360" w:rsidRDefault="00BC1360" w:rsidP="00C53B69">
      <w:pPr>
        <w:autoSpaceDE w:val="0"/>
        <w:autoSpaceDN w:val="0"/>
        <w:adjustRightInd w:val="0"/>
        <w:spacing w:line="240" w:lineRule="auto"/>
        <w:rPr>
          <w:rFonts w:eastAsia="Times New Roman" w:cs="Arial"/>
          <w:lang w:eastAsia="en-US"/>
        </w:rPr>
      </w:pPr>
      <w:r>
        <w:rPr>
          <w:rFonts w:eastAsia="Times New Roman" w:cs="Arial"/>
          <w:lang w:eastAsia="en-US"/>
        </w:rPr>
        <w:t>When a</w:t>
      </w:r>
      <w:r w:rsidRPr="008233BF">
        <w:rPr>
          <w:rFonts w:eastAsia="Times New Roman" w:cs="Arial"/>
          <w:lang w:eastAsia="en-US"/>
        </w:rPr>
        <w:t xml:space="preserve"> </w:t>
      </w:r>
      <w:r>
        <w:rPr>
          <w:rFonts w:eastAsia="Times New Roman" w:cs="Arial"/>
          <w:lang w:eastAsia="en-US"/>
        </w:rPr>
        <w:t>feature</w:t>
      </w:r>
      <w:r w:rsidRPr="008233BF">
        <w:rPr>
          <w:rFonts w:eastAsia="Times New Roman" w:cs="Arial"/>
          <w:lang w:eastAsia="en-US"/>
        </w:rPr>
        <w:t xml:space="preserve"> pointing to a text, picture or application file is deleted or updated so that it no longer references the file, the ECDIS software should check to see whether any other </w:t>
      </w:r>
      <w:r>
        <w:rPr>
          <w:rFonts w:eastAsia="Times New Roman" w:cs="Arial"/>
          <w:lang w:eastAsia="en-US"/>
        </w:rPr>
        <w:t>feature</w:t>
      </w:r>
      <w:r w:rsidRPr="008233BF">
        <w:rPr>
          <w:rFonts w:eastAsia="Times New Roman" w:cs="Arial"/>
          <w:lang w:eastAsia="en-US"/>
        </w:rPr>
        <w:t xml:space="preserve"> reference</w:t>
      </w:r>
      <w:r>
        <w:rPr>
          <w:rFonts w:eastAsia="Times New Roman" w:cs="Arial"/>
          <w:lang w:eastAsia="en-US"/>
        </w:rPr>
        <w:t>d</w:t>
      </w:r>
      <w:r w:rsidRPr="008233BF">
        <w:rPr>
          <w:rFonts w:eastAsia="Times New Roman" w:cs="Arial"/>
          <w:lang w:eastAsia="en-US"/>
        </w:rPr>
        <w:t xml:space="preserve"> the same file, before that file is deleted.</w:t>
      </w:r>
      <w:r>
        <w:rPr>
          <w:rFonts w:eastAsia="Times New Roman" w:cs="Arial"/>
          <w:lang w:eastAsia="en-US"/>
        </w:rPr>
        <w:t xml:space="preserve"> </w:t>
      </w:r>
    </w:p>
    <w:p w14:paraId="416B25BC" w14:textId="77777777" w:rsidR="00A21D36" w:rsidRDefault="00A21D36" w:rsidP="00C53B69">
      <w:pPr>
        <w:autoSpaceDE w:val="0"/>
        <w:autoSpaceDN w:val="0"/>
        <w:adjustRightInd w:val="0"/>
        <w:spacing w:line="240" w:lineRule="auto"/>
        <w:rPr>
          <w:rFonts w:eastAsia="Times New Roman" w:cs="Arial"/>
          <w:lang w:eastAsia="en-US"/>
        </w:rPr>
      </w:pPr>
    </w:p>
    <w:p w14:paraId="1C9E3DE7" w14:textId="760272BB" w:rsidR="00A21D36" w:rsidRPr="00AE5AB2" w:rsidRDefault="00A21D36" w:rsidP="00AE5AB2">
      <w:pPr>
        <w:pStyle w:val="CommentText"/>
      </w:pPr>
      <w:r>
        <w:rPr>
          <w:rFonts w:eastAsia="Times New Roman" w:cs="Arial"/>
          <w:lang w:eastAsia="en-US"/>
        </w:rPr>
        <w:t>NOTE FROM TSMAD25:  (NO</w:t>
      </w:r>
      <w:proofErr w:type="gramStart"/>
      <w:r>
        <w:rPr>
          <w:rFonts w:eastAsia="Times New Roman" w:cs="Arial"/>
          <w:lang w:eastAsia="en-US"/>
        </w:rPr>
        <w:t>)</w:t>
      </w:r>
      <w:r>
        <w:t>Currently</w:t>
      </w:r>
      <w:proofErr w:type="gramEnd"/>
      <w:r>
        <w:t xml:space="preserve"> says that </w:t>
      </w:r>
      <w:r w:rsidRPr="0089339A">
        <w:rPr>
          <w:b/>
        </w:rPr>
        <w:t xml:space="preserve">The issue date must be greater than the previous issue date of the </w:t>
      </w:r>
      <w:r w:rsidR="00F53A98">
        <w:rPr>
          <w:b/>
        </w:rPr>
        <w:t>dataset</w:t>
      </w:r>
      <w:r>
        <w:t xml:space="preserve">. If this goes for updates as well I would like to allow for the issue date of an update to be the same as the previous update. We sometimes have to make more than one update to a dataset on the same day, this could be just for technical reasons or to fulfil the requirement in clause 4.5.2.1 regarding size on </w:t>
      </w:r>
      <w:proofErr w:type="gramStart"/>
      <w:r>
        <w:t>update</w:t>
      </w:r>
      <w:proofErr w:type="gramEnd"/>
      <w:r>
        <w:t xml:space="preserve"> files.</w:t>
      </w:r>
    </w:p>
    <w:p w14:paraId="57FB76E9" w14:textId="77777777" w:rsidR="001D44F5" w:rsidRPr="0004063A" w:rsidRDefault="001D44F5" w:rsidP="00C53B69">
      <w:pPr>
        <w:spacing w:after="0"/>
      </w:pPr>
    </w:p>
    <w:p w14:paraId="650D9A8A" w14:textId="3425E440" w:rsidR="009B7338" w:rsidRPr="00C13471" w:rsidRDefault="001D44F5" w:rsidP="00C53B69">
      <w:pPr>
        <w:pStyle w:val="Heading1"/>
        <w:numPr>
          <w:ilvl w:val="0"/>
          <w:numId w:val="0"/>
        </w:numPr>
        <w:ind w:left="432"/>
        <w:rPr>
          <w:lang w:val="fr-MC"/>
        </w:rPr>
      </w:pPr>
      <w:r w:rsidRPr="00415822">
        <w:rPr>
          <w:lang w:val="fr-MC"/>
        </w:rPr>
        <w:br w:type="page"/>
      </w:r>
      <w:bookmarkStart w:id="1759" w:name="_Toc439685422"/>
      <w:bookmarkEnd w:id="1395"/>
      <w:bookmarkEnd w:id="1396"/>
      <w:bookmarkEnd w:id="1397"/>
      <w:r w:rsidR="00D01920" w:rsidRPr="00C13471">
        <w:rPr>
          <w:lang w:val="fr-MC"/>
        </w:rPr>
        <w:lastRenderedPageBreak/>
        <w:t>ANNEX D</w:t>
      </w:r>
      <w:r w:rsidR="006D1A75" w:rsidRPr="00C13471">
        <w:rPr>
          <w:lang w:val="fr-MC"/>
        </w:rPr>
        <w:t xml:space="preserve"> </w:t>
      </w:r>
      <w:r w:rsidR="00D01920" w:rsidRPr="00C13471">
        <w:rPr>
          <w:lang w:val="fr-MC"/>
        </w:rPr>
        <w:t xml:space="preserve">– </w:t>
      </w:r>
      <w:r w:rsidR="00E21DD1">
        <w:rPr>
          <w:lang w:val="fr-MC"/>
        </w:rPr>
        <w:t xml:space="preserve">S-101 Validation </w:t>
      </w:r>
      <w:proofErr w:type="spellStart"/>
      <w:r w:rsidR="00E21DD1">
        <w:rPr>
          <w:lang w:val="fr-MC"/>
        </w:rPr>
        <w:t>Checks</w:t>
      </w:r>
      <w:bookmarkEnd w:id="1759"/>
      <w:proofErr w:type="spellEnd"/>
    </w:p>
    <w:p w14:paraId="55EE8E6D" w14:textId="4AE9995E" w:rsidR="00F84270" w:rsidRPr="00C13471" w:rsidRDefault="00F84270" w:rsidP="00E21DD1">
      <w:pPr>
        <w:rPr>
          <w:b/>
          <w:sz w:val="24"/>
          <w:szCs w:val="24"/>
          <w:lang w:val="fr-MC"/>
        </w:rPr>
      </w:pPr>
    </w:p>
    <w:sectPr w:rsidR="00F84270" w:rsidRPr="00C13471" w:rsidSect="000231CB">
      <w:pgSz w:w="11906" w:h="16838"/>
      <w:pgMar w:top="1440" w:right="1400" w:bottom="1440" w:left="1418" w:header="709" w:footer="283"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53BF8" w14:textId="77777777" w:rsidR="00A82891" w:rsidRDefault="00A82891">
      <w:r>
        <w:separator/>
      </w:r>
    </w:p>
  </w:endnote>
  <w:endnote w:type="continuationSeparator" w:id="0">
    <w:p w14:paraId="49CC0015" w14:textId="77777777" w:rsidR="00A82891" w:rsidRDefault="00A82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P.TypographicSymbols083">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80903" w14:textId="77777777" w:rsidR="00A82891" w:rsidRPr="00487533" w:rsidRDefault="00A82891" w:rsidP="00D138A3">
    <w:pPr>
      <w:pStyle w:val="Footer"/>
      <w:jc w:val="center"/>
    </w:pPr>
    <w:r>
      <w:rPr>
        <w:sz w:val="16"/>
        <w:szCs w:val="16"/>
      </w:rPr>
      <w:t>S-101</w:t>
    </w:r>
    <w:r w:rsidRPr="00464355">
      <w:rPr>
        <w:sz w:val="16"/>
        <w:szCs w:val="16"/>
      </w:rPr>
      <w:t xml:space="preserve"> </w:t>
    </w:r>
    <w:r w:rsidRPr="00464355">
      <w:rPr>
        <w:sz w:val="16"/>
        <w:szCs w:val="16"/>
      </w:rPr>
      <w:tab/>
    </w:r>
    <w:r>
      <w:tab/>
    </w:r>
    <w:r>
      <w:tab/>
    </w:r>
    <w:r>
      <w:tab/>
    </w:r>
    <w:r>
      <w:tab/>
    </w:r>
    <w:r>
      <w:tab/>
    </w:r>
    <w:r>
      <w:tab/>
    </w:r>
    <w:r>
      <w:tab/>
    </w:r>
    <w:r>
      <w:tab/>
      <w:t xml:space="preserve">    </w:t>
    </w:r>
    <w:r>
      <w:tab/>
    </w:r>
    <w:r>
      <w:tab/>
    </w:r>
    <w:r>
      <w:tab/>
    </w:r>
    <w:r>
      <w:tab/>
    </w:r>
    <w:r>
      <w:tab/>
    </w:r>
    <w:r>
      <w:tab/>
    </w:r>
    <w:r>
      <w:tab/>
    </w:r>
    <w:r>
      <w:tab/>
    </w:r>
    <w:r w:rsidRPr="00464355">
      <w:rPr>
        <w:sz w:val="16"/>
        <w:szCs w:val="16"/>
      </w:rPr>
      <w:t>January 2008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ABB5A" w14:textId="7D90B560" w:rsidR="00A82891" w:rsidRPr="00944DC9" w:rsidRDefault="00A82891" w:rsidP="00D138A3">
    <w:pPr>
      <w:pStyle w:val="Footer"/>
      <w:jc w:val="center"/>
      <w:rPr>
        <w:sz w:val="16"/>
        <w:szCs w:val="16"/>
      </w:rPr>
    </w:pPr>
    <w:r w:rsidRPr="00944DC9">
      <w:rPr>
        <w:sz w:val="16"/>
        <w:szCs w:val="16"/>
      </w:rPr>
      <w:t>S-10</w:t>
    </w:r>
    <w:r>
      <w:rPr>
        <w:sz w:val="16"/>
        <w:szCs w:val="16"/>
      </w:rPr>
      <w:t>1</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t xml:space="preserve">    </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Pr>
        <w:sz w:val="16"/>
        <w:szCs w:val="16"/>
      </w:rPr>
      <w:t>December</w:t>
    </w:r>
    <w:r w:rsidRPr="00944DC9">
      <w:rPr>
        <w:sz w:val="16"/>
        <w:szCs w:val="16"/>
      </w:rPr>
      <w:t xml:space="preserve"> 20</w:t>
    </w:r>
    <w:r>
      <w:rPr>
        <w:sz w:val="16"/>
        <w:szCs w:val="16"/>
      </w:rPr>
      <w:t>13</w:t>
    </w:r>
  </w:p>
  <w:p w14:paraId="40224409" w14:textId="77777777" w:rsidR="00A82891" w:rsidRPr="00487533" w:rsidRDefault="00A82891" w:rsidP="00487533">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A04A0" w14:textId="77777777" w:rsidR="00A82891" w:rsidRPr="00487533" w:rsidRDefault="00A82891" w:rsidP="00487533">
    <w:pPr>
      <w:pStyle w:val="Footer"/>
      <w:jc w:val="left"/>
    </w:pPr>
    <w:r w:rsidRPr="00944DC9">
      <w:rPr>
        <w:sz w:val="16"/>
        <w:szCs w:val="16"/>
      </w:rPr>
      <w:t>S-10</w:t>
    </w:r>
    <w:r>
      <w:rPr>
        <w:sz w:val="16"/>
        <w:szCs w:val="16"/>
      </w:rPr>
      <w:t>1</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t xml:space="preserve">    </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t>January 2008</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B3F1D" w14:textId="1C920F18" w:rsidR="00A82891" w:rsidRPr="00944DC9" w:rsidRDefault="00A82891" w:rsidP="00D138A3">
    <w:pPr>
      <w:pStyle w:val="Footer"/>
      <w:jc w:val="center"/>
      <w:rPr>
        <w:sz w:val="16"/>
        <w:szCs w:val="16"/>
      </w:rPr>
    </w:pPr>
    <w:bookmarkStart w:id="397" w:name="OLE_LINK1"/>
    <w:bookmarkStart w:id="398" w:name="OLE_LINK3"/>
    <w:r w:rsidRPr="00944DC9">
      <w:rPr>
        <w:sz w:val="16"/>
        <w:szCs w:val="16"/>
      </w:rPr>
      <w:t>S-10</w:t>
    </w:r>
    <w:r>
      <w:rPr>
        <w:sz w:val="16"/>
        <w:szCs w:val="16"/>
      </w:rPr>
      <w:t>1</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t xml:space="preserve">    </w:t>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r w:rsidRPr="00944DC9">
      <w:rPr>
        <w:sz w:val="16"/>
        <w:szCs w:val="16"/>
      </w:rPr>
      <w:tab/>
    </w:r>
    <w:bookmarkEnd w:id="397"/>
    <w:bookmarkEnd w:id="398"/>
    <w:r>
      <w:rPr>
        <w:sz w:val="16"/>
        <w:szCs w:val="16"/>
      </w:rPr>
      <w:t xml:space="preserve">December </w:t>
    </w:r>
    <w:r w:rsidRPr="00944DC9">
      <w:rPr>
        <w:sz w:val="16"/>
        <w:szCs w:val="16"/>
      </w:rPr>
      <w:t>20</w:t>
    </w:r>
    <w:r>
      <w:rPr>
        <w:sz w:val="16"/>
        <w:szCs w:val="16"/>
      </w:rPr>
      <w:t>13</w:t>
    </w:r>
  </w:p>
  <w:p w14:paraId="3A910078" w14:textId="77777777" w:rsidR="00A82891" w:rsidRPr="00487533" w:rsidRDefault="00A82891" w:rsidP="00487533">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5AA1F" w14:textId="77777777" w:rsidR="00A82891" w:rsidRPr="00487533" w:rsidRDefault="00A82891" w:rsidP="0048753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D9145" w14:textId="77777777" w:rsidR="00A82891" w:rsidRDefault="00A82891">
      <w:r>
        <w:separator/>
      </w:r>
    </w:p>
  </w:footnote>
  <w:footnote w:type="continuationSeparator" w:id="0">
    <w:p w14:paraId="52B89545" w14:textId="77777777" w:rsidR="00A82891" w:rsidRDefault="00A828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745BB" w14:textId="77777777" w:rsidR="00A82891" w:rsidRPr="000049AF" w:rsidRDefault="00A82891" w:rsidP="00D138A3">
    <w:pPr>
      <w:pStyle w:val="Header"/>
      <w:framePr w:wrap="around" w:vAnchor="text" w:hAnchor="margin" w:xAlign="outside" w:y="1"/>
      <w:rPr>
        <w:rStyle w:val="PageNumber"/>
        <w:b w:val="0"/>
        <w:sz w:val="16"/>
        <w:szCs w:val="16"/>
      </w:rPr>
    </w:pPr>
    <w:r w:rsidRPr="000049AF">
      <w:rPr>
        <w:rStyle w:val="PageNumber"/>
        <w:b w:val="0"/>
        <w:sz w:val="16"/>
        <w:szCs w:val="16"/>
      </w:rPr>
      <w:fldChar w:fldCharType="begin"/>
    </w:r>
    <w:r w:rsidRPr="000049AF">
      <w:rPr>
        <w:rStyle w:val="PageNumber"/>
        <w:b w:val="0"/>
        <w:sz w:val="16"/>
        <w:szCs w:val="16"/>
      </w:rPr>
      <w:instrText xml:space="preserve">PAGE  </w:instrText>
    </w:r>
    <w:r w:rsidRPr="000049AF">
      <w:rPr>
        <w:rStyle w:val="PageNumber"/>
        <w:b w:val="0"/>
        <w:sz w:val="16"/>
        <w:szCs w:val="16"/>
      </w:rPr>
      <w:fldChar w:fldCharType="separate"/>
    </w:r>
    <w:r>
      <w:rPr>
        <w:rStyle w:val="PageNumber"/>
        <w:b w:val="0"/>
        <w:noProof/>
        <w:sz w:val="16"/>
        <w:szCs w:val="16"/>
      </w:rPr>
      <w:t>4</w:t>
    </w:r>
    <w:r w:rsidRPr="000049AF">
      <w:rPr>
        <w:rStyle w:val="PageNumber"/>
        <w:b w:val="0"/>
        <w:sz w:val="16"/>
        <w:szCs w:val="16"/>
      </w:rPr>
      <w:fldChar w:fldCharType="end"/>
    </w:r>
  </w:p>
  <w:p w14:paraId="26DB103F" w14:textId="77777777" w:rsidR="00A82891" w:rsidRDefault="00A82891" w:rsidP="00D138A3">
    <w:pPr>
      <w:pStyle w:val="Header"/>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D8069" w14:textId="77777777" w:rsidR="00A82891" w:rsidRPr="00464355" w:rsidRDefault="00A82891" w:rsidP="00D138A3">
    <w:pPr>
      <w:pStyle w:val="Header"/>
      <w:framePr w:wrap="around" w:vAnchor="text" w:hAnchor="page" w:x="10301" w:y="12"/>
      <w:rPr>
        <w:rStyle w:val="PageNumber"/>
        <w:b w:val="0"/>
        <w:sz w:val="16"/>
        <w:szCs w:val="16"/>
      </w:rPr>
    </w:pPr>
    <w:r w:rsidRPr="00464355">
      <w:rPr>
        <w:rStyle w:val="PageNumber"/>
        <w:b w:val="0"/>
        <w:sz w:val="16"/>
        <w:szCs w:val="16"/>
      </w:rPr>
      <w:fldChar w:fldCharType="begin"/>
    </w:r>
    <w:r w:rsidRPr="00464355">
      <w:rPr>
        <w:rStyle w:val="PageNumber"/>
        <w:b w:val="0"/>
        <w:sz w:val="16"/>
        <w:szCs w:val="16"/>
      </w:rPr>
      <w:instrText xml:space="preserve">PAGE  </w:instrText>
    </w:r>
    <w:r w:rsidRPr="00464355">
      <w:rPr>
        <w:rStyle w:val="PageNumber"/>
        <w:b w:val="0"/>
        <w:sz w:val="16"/>
        <w:szCs w:val="16"/>
      </w:rPr>
      <w:fldChar w:fldCharType="separate"/>
    </w:r>
    <w:r w:rsidR="00FF6194">
      <w:rPr>
        <w:rStyle w:val="PageNumber"/>
        <w:b w:val="0"/>
        <w:noProof/>
        <w:sz w:val="16"/>
        <w:szCs w:val="16"/>
      </w:rPr>
      <w:t>18</w:t>
    </w:r>
    <w:r w:rsidRPr="00464355">
      <w:rPr>
        <w:rStyle w:val="PageNumber"/>
        <w:b w:val="0"/>
        <w:sz w:val="16"/>
        <w:szCs w:val="16"/>
      </w:rPr>
      <w:fldChar w:fldCharType="end"/>
    </w:r>
  </w:p>
  <w:p w14:paraId="48F434A1" w14:textId="77777777" w:rsidR="00A82891" w:rsidRDefault="00A82891" w:rsidP="00D138A3">
    <w:pPr>
      <w:pStyle w:val="Header"/>
      <w:ind w:right="360" w:firstLine="36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8CDC2" w14:textId="77777777" w:rsidR="00A82891" w:rsidRPr="00487533" w:rsidRDefault="00A82891" w:rsidP="004875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nsid w:val="006C633E"/>
    <w:multiLevelType w:val="hybridMultilevel"/>
    <w:tmpl w:val="3920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D96409"/>
    <w:multiLevelType w:val="hybridMultilevel"/>
    <w:tmpl w:val="D122C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36F7976"/>
    <w:multiLevelType w:val="hybridMultilevel"/>
    <w:tmpl w:val="D094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9">
    <w:nsid w:val="07476A83"/>
    <w:multiLevelType w:val="hybridMultilevel"/>
    <w:tmpl w:val="78A82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2B3D82"/>
    <w:multiLevelType w:val="hybridMultilevel"/>
    <w:tmpl w:val="AC585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FD0AD5"/>
    <w:multiLevelType w:val="hybridMultilevel"/>
    <w:tmpl w:val="927C2A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nsid w:val="0D7B5B13"/>
    <w:multiLevelType w:val="hybridMultilevel"/>
    <w:tmpl w:val="DAF6B66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nsid w:val="11494804"/>
    <w:multiLevelType w:val="hybridMultilevel"/>
    <w:tmpl w:val="2F0EA510"/>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nsid w:val="12AC7B71"/>
    <w:multiLevelType w:val="singleLevel"/>
    <w:tmpl w:val="04090001"/>
    <w:lvl w:ilvl="0">
      <w:start w:val="1"/>
      <w:numFmt w:val="bullet"/>
      <w:lvlText w:val=""/>
      <w:lvlJc w:val="left"/>
      <w:pPr>
        <w:ind w:left="1440" w:hanging="360"/>
      </w:pPr>
      <w:rPr>
        <w:rFonts w:ascii="Symbol" w:hAnsi="Symbol" w:hint="default"/>
      </w:rPr>
    </w:lvl>
  </w:abstractNum>
  <w:abstractNum w:abstractNumId="15">
    <w:nsid w:val="23C27880"/>
    <w:multiLevelType w:val="hybridMultilevel"/>
    <w:tmpl w:val="1E6E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3D7FFA"/>
    <w:multiLevelType w:val="hybridMultilevel"/>
    <w:tmpl w:val="FFA03532"/>
    <w:lvl w:ilvl="0" w:tplc="04090001">
      <w:start w:val="1"/>
      <w:numFmt w:val="bullet"/>
      <w:lvlText w:val=""/>
      <w:lvlJc w:val="left"/>
      <w:pPr>
        <w:ind w:left="1345" w:hanging="360"/>
      </w:pPr>
      <w:rPr>
        <w:rFonts w:ascii="Symbol" w:hAnsi="Symbol" w:hint="default"/>
      </w:rPr>
    </w:lvl>
    <w:lvl w:ilvl="1" w:tplc="3A925514">
      <w:numFmt w:val="bullet"/>
      <w:lvlText w:val="-"/>
      <w:lvlJc w:val="left"/>
      <w:pPr>
        <w:ind w:left="2140" w:hanging="435"/>
      </w:pPr>
      <w:rPr>
        <w:rFonts w:ascii="Arial" w:eastAsia="Times New Roman" w:hAnsi="Arial" w:cs="Arial"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7">
    <w:nsid w:val="25893C6C"/>
    <w:multiLevelType w:val="hybridMultilevel"/>
    <w:tmpl w:val="55CA8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D525F8"/>
    <w:multiLevelType w:val="hybridMultilevel"/>
    <w:tmpl w:val="1B7CA26E"/>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9">
    <w:nsid w:val="293A5307"/>
    <w:multiLevelType w:val="multilevel"/>
    <w:tmpl w:val="BF26AB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2A6A70C7"/>
    <w:multiLevelType w:val="hybridMultilevel"/>
    <w:tmpl w:val="BDF85F02"/>
    <w:lvl w:ilvl="0" w:tplc="04090001">
      <w:start w:val="1"/>
      <w:numFmt w:val="bullet"/>
      <w:lvlText w:val=""/>
      <w:lvlJc w:val="left"/>
      <w:pPr>
        <w:ind w:left="1380" w:hanging="360"/>
      </w:pPr>
      <w:rPr>
        <w:rFonts w:ascii="Symbol" w:hAnsi="Symbol" w:hint="default"/>
      </w:rPr>
    </w:lvl>
    <w:lvl w:ilvl="1" w:tplc="04090003">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1">
    <w:nsid w:val="2CEC05A8"/>
    <w:multiLevelType w:val="hybridMultilevel"/>
    <w:tmpl w:val="111CAC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2E82699"/>
    <w:multiLevelType w:val="multilevel"/>
    <w:tmpl w:val="6D84FC7C"/>
    <w:lvl w:ilvl="0">
      <w:start w:val="17"/>
      <w:numFmt w:val="decimal"/>
      <w:lvlText w:val="%1"/>
      <w:lvlJc w:val="left"/>
      <w:pPr>
        <w:ind w:left="420" w:hanging="420"/>
      </w:pPr>
      <w:rPr>
        <w:rFonts w:hint="default"/>
        <w:sz w:val="28"/>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33AC7EB8"/>
    <w:multiLevelType w:val="multilevel"/>
    <w:tmpl w:val="16F04D9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numFmt w:val="none"/>
      <w:lvlText w:val=""/>
      <w:lvlJc w:val="left"/>
      <w:pPr>
        <w:tabs>
          <w:tab w:val="num" w:pos="360"/>
        </w:tabs>
      </w:pPr>
    </w:lvl>
    <w:lvl w:ilvl="4">
      <w:start w:val="1753743000"/>
      <w:numFmt w:val="decimal"/>
      <w:lvlText w:val=""/>
      <w:lvlJc w:val="left"/>
    </w:lvl>
    <w:lvl w:ilvl="5">
      <w:numFmt w:val="none"/>
      <w:lvlText w:val=""/>
      <w:lvlJc w:val="left"/>
      <w:pPr>
        <w:tabs>
          <w:tab w:val="num" w:pos="360"/>
        </w:tabs>
      </w:pPr>
    </w:lvl>
    <w:lvl w:ilvl="6">
      <w:numFmt w:val="decimal"/>
      <w:lvlText w:val=""/>
      <w:lvlJc w:val="left"/>
    </w:lvl>
    <w:lvl w:ilvl="7">
      <w:numFmt w:val="decimal"/>
      <w:lvlText w:val=""/>
      <w:lvlJc w:val="left"/>
    </w:lvl>
    <w:lvl w:ilvl="8">
      <w:numFmt w:val="decimal"/>
      <w:lvlText w:val=""/>
      <w:lvlJc w:val="left"/>
    </w:lvl>
  </w:abstractNum>
  <w:abstractNum w:abstractNumId="24">
    <w:nsid w:val="387D4433"/>
    <w:multiLevelType w:val="multilevel"/>
    <w:tmpl w:val="EF029DE6"/>
    <w:name w:val="heading"/>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DD54ED7"/>
    <w:multiLevelType w:val="hybridMultilevel"/>
    <w:tmpl w:val="CD8E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DC68BC"/>
    <w:multiLevelType w:val="multilevel"/>
    <w:tmpl w:val="CC36EA16"/>
    <w:lvl w:ilvl="0">
      <w:start w:val="1"/>
      <w:numFmt w:val="decimal"/>
      <w:lvlText w:val="%1"/>
      <w:lvlJc w:val="left"/>
      <w:pPr>
        <w:ind w:left="1080" w:hanging="720"/>
      </w:pPr>
      <w:rPr>
        <w:rFonts w:hint="default"/>
      </w:rPr>
    </w:lvl>
    <w:lvl w:ilvl="1">
      <w:start w:val="8"/>
      <w:numFmt w:val="decimal"/>
      <w:isLgl/>
      <w:lvlText w:val="%1.%2"/>
      <w:lvlJc w:val="left"/>
      <w:pPr>
        <w:ind w:left="1350" w:hanging="990"/>
      </w:pPr>
      <w:rPr>
        <w:rFonts w:hint="default"/>
      </w:rPr>
    </w:lvl>
    <w:lvl w:ilvl="2">
      <w:start w:val="3"/>
      <w:numFmt w:val="decimal"/>
      <w:isLgl/>
      <w:lvlText w:val="%1.%2.%3"/>
      <w:lvlJc w:val="left"/>
      <w:pPr>
        <w:ind w:left="990" w:hanging="990"/>
      </w:pPr>
      <w:rPr>
        <w:rFonts w:hint="default"/>
      </w:rPr>
    </w:lvl>
    <w:lvl w:ilvl="3">
      <w:start w:val="1"/>
      <w:numFmt w:val="decimal"/>
      <w:isLgl/>
      <w:lvlText w:val="%1.%2.%3.%4"/>
      <w:lvlJc w:val="left"/>
      <w:pPr>
        <w:ind w:left="1350" w:hanging="99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E6320E2"/>
    <w:multiLevelType w:val="singleLevel"/>
    <w:tmpl w:val="04090001"/>
    <w:lvl w:ilvl="0">
      <w:numFmt w:val="decimal"/>
      <w:lvlText w:val=""/>
      <w:lvlJc w:val="left"/>
    </w:lvl>
  </w:abstractNum>
  <w:abstractNum w:abstractNumId="28">
    <w:nsid w:val="456C12CF"/>
    <w:multiLevelType w:val="hybridMultilevel"/>
    <w:tmpl w:val="88A6E7F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nsid w:val="47B47BD3"/>
    <w:multiLevelType w:val="hybridMultilevel"/>
    <w:tmpl w:val="C202406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0">
    <w:nsid w:val="47CA4D3D"/>
    <w:multiLevelType w:val="hybridMultilevel"/>
    <w:tmpl w:val="4BAC529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
    <w:nsid w:val="489E0D0F"/>
    <w:multiLevelType w:val="hybridMultilevel"/>
    <w:tmpl w:val="43BC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A61727"/>
    <w:multiLevelType w:val="multilevel"/>
    <w:tmpl w:val="4D8C6B0E"/>
    <w:lvl w:ilvl="0">
      <w:start w:val="14"/>
      <w:numFmt w:val="decimal"/>
      <w:lvlText w:val="%1"/>
      <w:lvlJc w:val="left"/>
      <w:pPr>
        <w:ind w:left="720" w:hanging="360"/>
      </w:pPr>
      <w:rPr>
        <w:rFonts w:hint="default"/>
      </w:rPr>
    </w:lvl>
    <w:lvl w:ilvl="1">
      <w:start w:val="6"/>
      <w:numFmt w:val="decimal"/>
      <w:isLgl/>
      <w:lvlText w:val="%1.%2"/>
      <w:lvlJc w:val="left"/>
      <w:pPr>
        <w:ind w:left="1800" w:hanging="1440"/>
      </w:pPr>
      <w:rPr>
        <w:rFonts w:hint="default"/>
      </w:rPr>
    </w:lvl>
    <w:lvl w:ilvl="2">
      <w:start w:val="4"/>
      <w:numFmt w:val="decimal"/>
      <w:isLgl/>
      <w:lvlText w:val="%1.%2.%3"/>
      <w:lvlJc w:val="left"/>
      <w:pPr>
        <w:ind w:left="1800" w:hanging="144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B676D92"/>
    <w:multiLevelType w:val="hybridMultilevel"/>
    <w:tmpl w:val="9482E458"/>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4">
    <w:nsid w:val="4BFE216D"/>
    <w:multiLevelType w:val="hybridMultilevel"/>
    <w:tmpl w:val="BF46597E"/>
    <w:lvl w:ilvl="0" w:tplc="E93EA884">
      <w:numFmt w:val="decimal"/>
      <w:lvlText w:val=""/>
      <w:lvlJc w:val="left"/>
    </w:lvl>
    <w:lvl w:ilvl="1" w:tplc="540EF274">
      <w:numFmt w:val="decimal"/>
      <w:lvlText w:val=""/>
      <w:lvlJc w:val="left"/>
    </w:lvl>
    <w:lvl w:ilvl="2" w:tplc="FADA0706">
      <w:numFmt w:val="decimal"/>
      <w:lvlText w:val=""/>
      <w:lvlJc w:val="left"/>
    </w:lvl>
    <w:lvl w:ilvl="3" w:tplc="D28A997E">
      <w:numFmt w:val="decimal"/>
      <w:lvlText w:val=""/>
      <w:lvlJc w:val="left"/>
    </w:lvl>
    <w:lvl w:ilvl="4" w:tplc="0254C9CC">
      <w:numFmt w:val="decimal"/>
      <w:lvlText w:val=""/>
      <w:lvlJc w:val="left"/>
    </w:lvl>
    <w:lvl w:ilvl="5" w:tplc="4CEC7EF0">
      <w:numFmt w:val="decimal"/>
      <w:lvlText w:val=""/>
      <w:lvlJc w:val="left"/>
    </w:lvl>
    <w:lvl w:ilvl="6" w:tplc="55B2E604">
      <w:numFmt w:val="decimal"/>
      <w:lvlText w:val=""/>
      <w:lvlJc w:val="left"/>
    </w:lvl>
    <w:lvl w:ilvl="7" w:tplc="D6C86936">
      <w:numFmt w:val="decimal"/>
      <w:lvlText w:val=""/>
      <w:lvlJc w:val="left"/>
    </w:lvl>
    <w:lvl w:ilvl="8" w:tplc="A6129E66">
      <w:numFmt w:val="decimal"/>
      <w:lvlText w:val=""/>
      <w:lvlJc w:val="left"/>
    </w:lvl>
  </w:abstractNum>
  <w:abstractNum w:abstractNumId="35">
    <w:nsid w:val="51933C9B"/>
    <w:multiLevelType w:val="hybridMultilevel"/>
    <w:tmpl w:val="916E9D60"/>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6">
    <w:nsid w:val="531C2047"/>
    <w:multiLevelType w:val="hybridMultilevel"/>
    <w:tmpl w:val="D856D38E"/>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7">
    <w:nsid w:val="58544416"/>
    <w:multiLevelType w:val="multilevel"/>
    <w:tmpl w:val="4F7A6F80"/>
    <w:lvl w:ilvl="0">
      <w:start w:val="2"/>
      <w:numFmt w:val="decimal"/>
      <w:lvlText w:val="%1"/>
      <w:lvlJc w:val="left"/>
      <w:pPr>
        <w:ind w:left="360" w:hanging="360"/>
      </w:pPr>
      <w:rPr>
        <w:rFonts w:cs="Times New Roman" w:hint="default"/>
        <w:b/>
        <w:sz w:val="28"/>
      </w:rPr>
    </w:lvl>
    <w:lvl w:ilvl="1">
      <w:start w:val="1"/>
      <w:numFmt w:val="decimal"/>
      <w:lvlText w:val="%1.%2"/>
      <w:lvlJc w:val="left"/>
      <w:pPr>
        <w:ind w:left="360" w:hanging="360"/>
      </w:pPr>
      <w:rPr>
        <w:rFonts w:cs="Times New Roman" w:hint="default"/>
        <w:b/>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38">
    <w:nsid w:val="58BF4D98"/>
    <w:multiLevelType w:val="hybridMultilevel"/>
    <w:tmpl w:val="F35EFE64"/>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9">
    <w:nsid w:val="5F7B4117"/>
    <w:multiLevelType w:val="hybridMultilevel"/>
    <w:tmpl w:val="8DC8C320"/>
    <w:lvl w:ilvl="0" w:tplc="3C68C702">
      <w:start w:val="1"/>
      <w:numFmt w:val="decimal"/>
      <w:lvlText w:val="%1."/>
      <w:lvlJc w:val="left"/>
      <w:pPr>
        <w:ind w:left="720" w:hanging="360"/>
      </w:pPr>
    </w:lvl>
    <w:lvl w:ilvl="1" w:tplc="1966CA8C" w:tentative="1">
      <w:start w:val="1"/>
      <w:numFmt w:val="lowerLetter"/>
      <w:lvlText w:val="%2."/>
      <w:lvlJc w:val="left"/>
      <w:pPr>
        <w:ind w:left="1440" w:hanging="360"/>
      </w:pPr>
    </w:lvl>
    <w:lvl w:ilvl="2" w:tplc="0316BC76" w:tentative="1">
      <w:start w:val="1"/>
      <w:numFmt w:val="lowerRoman"/>
      <w:lvlText w:val="%3."/>
      <w:lvlJc w:val="right"/>
      <w:pPr>
        <w:ind w:left="2160" w:hanging="180"/>
      </w:pPr>
    </w:lvl>
    <w:lvl w:ilvl="3" w:tplc="B3F2FAA6" w:tentative="1">
      <w:start w:val="1"/>
      <w:numFmt w:val="decimal"/>
      <w:lvlText w:val="%4."/>
      <w:lvlJc w:val="left"/>
      <w:pPr>
        <w:ind w:left="2880" w:hanging="360"/>
      </w:pPr>
    </w:lvl>
    <w:lvl w:ilvl="4" w:tplc="6D80350C" w:tentative="1">
      <w:start w:val="1"/>
      <w:numFmt w:val="lowerLetter"/>
      <w:lvlText w:val="%5."/>
      <w:lvlJc w:val="left"/>
      <w:pPr>
        <w:ind w:left="3600" w:hanging="360"/>
      </w:pPr>
    </w:lvl>
    <w:lvl w:ilvl="5" w:tplc="6E6475C8" w:tentative="1">
      <w:start w:val="1"/>
      <w:numFmt w:val="lowerRoman"/>
      <w:lvlText w:val="%6."/>
      <w:lvlJc w:val="right"/>
      <w:pPr>
        <w:ind w:left="4320" w:hanging="180"/>
      </w:pPr>
    </w:lvl>
    <w:lvl w:ilvl="6" w:tplc="F5100E00" w:tentative="1">
      <w:start w:val="1"/>
      <w:numFmt w:val="decimal"/>
      <w:lvlText w:val="%7."/>
      <w:lvlJc w:val="left"/>
      <w:pPr>
        <w:ind w:left="5040" w:hanging="360"/>
      </w:pPr>
    </w:lvl>
    <w:lvl w:ilvl="7" w:tplc="9054933A" w:tentative="1">
      <w:start w:val="1"/>
      <w:numFmt w:val="lowerLetter"/>
      <w:lvlText w:val="%8."/>
      <w:lvlJc w:val="left"/>
      <w:pPr>
        <w:ind w:left="5760" w:hanging="360"/>
      </w:pPr>
    </w:lvl>
    <w:lvl w:ilvl="8" w:tplc="7A7A17CA" w:tentative="1">
      <w:start w:val="1"/>
      <w:numFmt w:val="lowerRoman"/>
      <w:lvlText w:val="%9."/>
      <w:lvlJc w:val="right"/>
      <w:pPr>
        <w:ind w:left="6480" w:hanging="180"/>
      </w:pPr>
    </w:lvl>
  </w:abstractNum>
  <w:abstractNum w:abstractNumId="40">
    <w:nsid w:val="602C340C"/>
    <w:multiLevelType w:val="hybridMultilevel"/>
    <w:tmpl w:val="DE68D116"/>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41">
    <w:nsid w:val="62675E82"/>
    <w:multiLevelType w:val="multilevel"/>
    <w:tmpl w:val="D17C3370"/>
    <w:lvl w:ilvl="0">
      <w:start w:val="9"/>
      <w:numFmt w:val="decimal"/>
      <w:lvlText w:val="%1"/>
      <w:lvlJc w:val="left"/>
      <w:pPr>
        <w:ind w:left="360" w:hanging="360"/>
      </w:pPr>
      <w:rPr>
        <w:rFonts w:cs="Times New Roman" w:hint="default"/>
        <w:b/>
        <w:sz w:val="28"/>
      </w:rPr>
    </w:lvl>
    <w:lvl w:ilvl="1">
      <w:start w:val="2"/>
      <w:numFmt w:val="decimal"/>
      <w:lvlText w:val="%1.%2"/>
      <w:lvlJc w:val="left"/>
      <w:pPr>
        <w:ind w:left="360" w:hanging="360"/>
      </w:pPr>
      <w:rPr>
        <w:rFonts w:cs="Times New Roman" w:hint="default"/>
        <w:b/>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42">
    <w:nsid w:val="63CF353F"/>
    <w:multiLevelType w:val="hybridMultilevel"/>
    <w:tmpl w:val="58E2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002B1C"/>
    <w:multiLevelType w:val="hybridMultilevel"/>
    <w:tmpl w:val="3EE4343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nsid w:val="645F50F7"/>
    <w:multiLevelType w:val="hybridMultilevel"/>
    <w:tmpl w:val="9A16AB6A"/>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5">
    <w:nsid w:val="68E27183"/>
    <w:multiLevelType w:val="hybridMultilevel"/>
    <w:tmpl w:val="17BCFBA0"/>
    <w:lvl w:ilvl="0" w:tplc="CC42B53A">
      <w:start w:val="1"/>
      <w:numFmt w:val="decimal"/>
      <w:lvlText w:val="%1."/>
      <w:lvlJc w:val="left"/>
      <w:pPr>
        <w:tabs>
          <w:tab w:val="num" w:pos="720"/>
        </w:tabs>
        <w:ind w:left="720" w:hanging="360"/>
      </w:pPr>
      <w:rPr>
        <w:rFonts w:hint="default"/>
        <w:b w:val="0"/>
      </w:rPr>
    </w:lvl>
    <w:lvl w:ilvl="1" w:tplc="2564B478" w:tentative="1">
      <w:start w:val="1"/>
      <w:numFmt w:val="lowerLetter"/>
      <w:lvlText w:val="%2."/>
      <w:lvlJc w:val="left"/>
      <w:pPr>
        <w:tabs>
          <w:tab w:val="num" w:pos="1440"/>
        </w:tabs>
        <w:ind w:left="1440" w:hanging="360"/>
      </w:pPr>
    </w:lvl>
    <w:lvl w:ilvl="2" w:tplc="1090A9FE" w:tentative="1">
      <w:start w:val="1"/>
      <w:numFmt w:val="lowerRoman"/>
      <w:lvlText w:val="%3."/>
      <w:lvlJc w:val="right"/>
      <w:pPr>
        <w:tabs>
          <w:tab w:val="num" w:pos="2160"/>
        </w:tabs>
        <w:ind w:left="2160" w:hanging="180"/>
      </w:pPr>
    </w:lvl>
    <w:lvl w:ilvl="3" w:tplc="F11A3B0A" w:tentative="1">
      <w:start w:val="1"/>
      <w:numFmt w:val="decimal"/>
      <w:lvlText w:val="%4."/>
      <w:lvlJc w:val="left"/>
      <w:pPr>
        <w:tabs>
          <w:tab w:val="num" w:pos="2880"/>
        </w:tabs>
        <w:ind w:left="2880" w:hanging="360"/>
      </w:pPr>
    </w:lvl>
    <w:lvl w:ilvl="4" w:tplc="6C661086" w:tentative="1">
      <w:start w:val="1"/>
      <w:numFmt w:val="lowerLetter"/>
      <w:lvlText w:val="%5."/>
      <w:lvlJc w:val="left"/>
      <w:pPr>
        <w:tabs>
          <w:tab w:val="num" w:pos="3600"/>
        </w:tabs>
        <w:ind w:left="3600" w:hanging="360"/>
      </w:pPr>
    </w:lvl>
    <w:lvl w:ilvl="5" w:tplc="5EDC7ACE" w:tentative="1">
      <w:start w:val="1"/>
      <w:numFmt w:val="lowerRoman"/>
      <w:lvlText w:val="%6."/>
      <w:lvlJc w:val="right"/>
      <w:pPr>
        <w:tabs>
          <w:tab w:val="num" w:pos="4320"/>
        </w:tabs>
        <w:ind w:left="4320" w:hanging="180"/>
      </w:pPr>
    </w:lvl>
    <w:lvl w:ilvl="6" w:tplc="AD4CD788" w:tentative="1">
      <w:start w:val="1"/>
      <w:numFmt w:val="decimal"/>
      <w:lvlText w:val="%7."/>
      <w:lvlJc w:val="left"/>
      <w:pPr>
        <w:tabs>
          <w:tab w:val="num" w:pos="5040"/>
        </w:tabs>
        <w:ind w:left="5040" w:hanging="360"/>
      </w:pPr>
    </w:lvl>
    <w:lvl w:ilvl="7" w:tplc="14C88A5A" w:tentative="1">
      <w:start w:val="1"/>
      <w:numFmt w:val="lowerLetter"/>
      <w:lvlText w:val="%8."/>
      <w:lvlJc w:val="left"/>
      <w:pPr>
        <w:tabs>
          <w:tab w:val="num" w:pos="5760"/>
        </w:tabs>
        <w:ind w:left="5760" w:hanging="360"/>
      </w:pPr>
    </w:lvl>
    <w:lvl w:ilvl="8" w:tplc="1132F44E" w:tentative="1">
      <w:start w:val="1"/>
      <w:numFmt w:val="lowerRoman"/>
      <w:lvlText w:val="%9."/>
      <w:lvlJc w:val="right"/>
      <w:pPr>
        <w:tabs>
          <w:tab w:val="num" w:pos="6480"/>
        </w:tabs>
        <w:ind w:left="6480" w:hanging="180"/>
      </w:pPr>
    </w:lvl>
  </w:abstractNum>
  <w:abstractNum w:abstractNumId="46">
    <w:nsid w:val="69AB15FE"/>
    <w:multiLevelType w:val="hybridMultilevel"/>
    <w:tmpl w:val="F1D6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7316CF"/>
    <w:multiLevelType w:val="hybridMultilevel"/>
    <w:tmpl w:val="6A92FF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6B097413"/>
    <w:multiLevelType w:val="hybridMultilevel"/>
    <w:tmpl w:val="760C3BBC"/>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9">
    <w:nsid w:val="71E12367"/>
    <w:multiLevelType w:val="multilevel"/>
    <w:tmpl w:val="D8BC27EA"/>
    <w:lvl w:ilvl="0">
      <w:start w:val="10"/>
      <w:numFmt w:val="decimal"/>
      <w:lvlText w:val="%1."/>
      <w:lvlJc w:val="left"/>
      <w:pPr>
        <w:tabs>
          <w:tab w:val="num" w:pos="720"/>
        </w:tabs>
        <w:ind w:left="720" w:hanging="360"/>
      </w:pPr>
      <w:rPr>
        <w:rFonts w:hint="default"/>
      </w:rPr>
    </w:lvl>
    <w:lvl w:ilvl="1">
      <w:start w:val="3"/>
      <w:numFmt w:val="decimal"/>
      <w:isLgl/>
      <w:lvlText w:val="%1.%2"/>
      <w:lvlJc w:val="left"/>
      <w:pPr>
        <w:ind w:left="1785" w:hanging="1425"/>
      </w:pPr>
      <w:rPr>
        <w:rFonts w:hint="default"/>
      </w:rPr>
    </w:lvl>
    <w:lvl w:ilvl="2">
      <w:start w:val="4"/>
      <w:numFmt w:val="decimal"/>
      <w:isLgl/>
      <w:lvlText w:val="%1.%2.%3"/>
      <w:lvlJc w:val="left"/>
      <w:pPr>
        <w:ind w:left="1785" w:hanging="1425"/>
      </w:pPr>
      <w:rPr>
        <w:rFonts w:hint="default"/>
      </w:rPr>
    </w:lvl>
    <w:lvl w:ilvl="3">
      <w:start w:val="4"/>
      <w:numFmt w:val="decimal"/>
      <w:isLgl/>
      <w:lvlText w:val="%1.%2.%3.%4"/>
      <w:lvlJc w:val="left"/>
      <w:pPr>
        <w:ind w:left="1785" w:hanging="1425"/>
      </w:pPr>
      <w:rPr>
        <w:rFonts w:hint="default"/>
      </w:rPr>
    </w:lvl>
    <w:lvl w:ilvl="4">
      <w:start w:val="1"/>
      <w:numFmt w:val="decimal"/>
      <w:isLgl/>
      <w:lvlText w:val="%1.%2.%3.%4.%5"/>
      <w:lvlJc w:val="left"/>
      <w:pPr>
        <w:ind w:left="1785" w:hanging="1425"/>
      </w:pPr>
      <w:rPr>
        <w:rFonts w:hint="default"/>
      </w:rPr>
    </w:lvl>
    <w:lvl w:ilvl="5">
      <w:start w:val="1"/>
      <w:numFmt w:val="decimal"/>
      <w:isLgl/>
      <w:lvlText w:val="%1.%2.%3.%4.%5.%6"/>
      <w:lvlJc w:val="left"/>
      <w:pPr>
        <w:ind w:left="1785" w:hanging="1425"/>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74D90667"/>
    <w:multiLevelType w:val="hybridMultilevel"/>
    <w:tmpl w:val="7A1AAB7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51">
    <w:nsid w:val="755D553D"/>
    <w:multiLevelType w:val="hybridMultilevel"/>
    <w:tmpl w:val="7CF2EB8C"/>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2">
    <w:nsid w:val="76240D32"/>
    <w:multiLevelType w:val="hybridMultilevel"/>
    <w:tmpl w:val="10A61D9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3">
    <w:nsid w:val="76AB5F8D"/>
    <w:multiLevelType w:val="hybridMultilevel"/>
    <w:tmpl w:val="120223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4">
    <w:nsid w:val="7859483E"/>
    <w:multiLevelType w:val="singleLevel"/>
    <w:tmpl w:val="04090001"/>
    <w:lvl w:ilvl="0">
      <w:start w:val="1"/>
      <w:numFmt w:val="bullet"/>
      <w:lvlText w:val=""/>
      <w:lvlJc w:val="left"/>
      <w:pPr>
        <w:ind w:left="360" w:hanging="360"/>
      </w:pPr>
      <w:rPr>
        <w:rFonts w:ascii="Symbol" w:hAnsi="Symbol" w:hint="default"/>
      </w:rPr>
    </w:lvl>
  </w:abstractNum>
  <w:abstractNum w:abstractNumId="55">
    <w:nsid w:val="79963374"/>
    <w:multiLevelType w:val="hybridMultilevel"/>
    <w:tmpl w:val="4896177E"/>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56">
    <w:nsid w:val="7DEE6D2A"/>
    <w:multiLevelType w:val="hybridMultilevel"/>
    <w:tmpl w:val="92706652"/>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3"/>
  </w:num>
  <w:num w:numId="2">
    <w:abstractNumId w:val="8"/>
  </w:num>
  <w:num w:numId="3">
    <w:abstractNumId w:val="4"/>
  </w:num>
  <w:num w:numId="4">
    <w:abstractNumId w:val="3"/>
  </w:num>
  <w:num w:numId="5">
    <w:abstractNumId w:val="2"/>
  </w:num>
  <w:num w:numId="6">
    <w:abstractNumId w:val="1"/>
  </w:num>
  <w:num w:numId="7">
    <w:abstractNumId w:val="0"/>
  </w:num>
  <w:num w:numId="8">
    <w:abstractNumId w:val="24"/>
  </w:num>
  <w:num w:numId="9">
    <w:abstractNumId w:val="27"/>
  </w:num>
  <w:num w:numId="10">
    <w:abstractNumId w:val="54"/>
  </w:num>
  <w:num w:numId="11">
    <w:abstractNumId w:val="34"/>
  </w:num>
  <w:num w:numId="12">
    <w:abstractNumId w:val="21"/>
  </w:num>
  <w:num w:numId="13">
    <w:abstractNumId w:val="56"/>
  </w:num>
  <w:num w:numId="14">
    <w:abstractNumId w:val="15"/>
  </w:num>
  <w:num w:numId="15">
    <w:abstractNumId w:val="36"/>
  </w:num>
  <w:num w:numId="16">
    <w:abstractNumId w:val="9"/>
  </w:num>
  <w:num w:numId="17">
    <w:abstractNumId w:val="55"/>
  </w:num>
  <w:num w:numId="18">
    <w:abstractNumId w:val="33"/>
  </w:num>
  <w:num w:numId="19">
    <w:abstractNumId w:val="35"/>
  </w:num>
  <w:num w:numId="20">
    <w:abstractNumId w:val="48"/>
  </w:num>
  <w:num w:numId="21">
    <w:abstractNumId w:val="38"/>
  </w:num>
  <w:num w:numId="22">
    <w:abstractNumId w:val="30"/>
  </w:num>
  <w:num w:numId="23">
    <w:abstractNumId w:val="53"/>
  </w:num>
  <w:num w:numId="24">
    <w:abstractNumId w:val="52"/>
  </w:num>
  <w:num w:numId="25">
    <w:abstractNumId w:val="29"/>
  </w:num>
  <w:num w:numId="26">
    <w:abstractNumId w:val="19"/>
  </w:num>
  <w:num w:numId="27">
    <w:abstractNumId w:val="11"/>
  </w:num>
  <w:num w:numId="28">
    <w:abstractNumId w:val="50"/>
  </w:num>
  <w:num w:numId="29">
    <w:abstractNumId w:val="40"/>
  </w:num>
  <w:num w:numId="30">
    <w:abstractNumId w:val="16"/>
  </w:num>
  <w:num w:numId="31">
    <w:abstractNumId w:val="14"/>
  </w:num>
  <w:num w:numId="32">
    <w:abstractNumId w:val="6"/>
  </w:num>
  <w:num w:numId="33">
    <w:abstractNumId w:val="46"/>
  </w:num>
  <w:num w:numId="34">
    <w:abstractNumId w:val="44"/>
  </w:num>
  <w:num w:numId="35">
    <w:abstractNumId w:val="51"/>
  </w:num>
  <w:num w:numId="36">
    <w:abstractNumId w:val="13"/>
  </w:num>
  <w:num w:numId="37">
    <w:abstractNumId w:val="20"/>
  </w:num>
  <w:num w:numId="38">
    <w:abstractNumId w:val="47"/>
  </w:num>
  <w:num w:numId="39">
    <w:abstractNumId w:val="42"/>
  </w:num>
  <w:num w:numId="40">
    <w:abstractNumId w:val="10"/>
  </w:num>
  <w:num w:numId="41">
    <w:abstractNumId w:val="17"/>
  </w:num>
  <w:num w:numId="42">
    <w:abstractNumId w:val="7"/>
  </w:num>
  <w:num w:numId="43">
    <w:abstractNumId w:val="18"/>
  </w:num>
  <w:num w:numId="44">
    <w:abstractNumId w:val="28"/>
  </w:num>
  <w:num w:numId="45">
    <w:abstractNumId w:val="43"/>
  </w:num>
  <w:num w:numId="46">
    <w:abstractNumId w:val="12"/>
  </w:num>
  <w:num w:numId="47">
    <w:abstractNumId w:val="45"/>
  </w:num>
  <w:num w:numId="48">
    <w:abstractNumId w:val="31"/>
  </w:num>
  <w:num w:numId="49">
    <w:abstractNumId w:val="22"/>
  </w:num>
  <w:num w:numId="50">
    <w:abstractNumId w:val="41"/>
  </w:num>
  <w:num w:numId="51">
    <w:abstractNumId w:val="49"/>
  </w:num>
  <w:num w:numId="52">
    <w:abstractNumId w:val="37"/>
  </w:num>
  <w:num w:numId="53">
    <w:abstractNumId w:val="26"/>
  </w:num>
  <w:num w:numId="54">
    <w:abstractNumId w:val="39"/>
  </w:num>
  <w:num w:numId="55">
    <w:abstractNumId w:val="32"/>
  </w:num>
  <w:num w:numId="56">
    <w:abstractNumId w:val="5"/>
  </w:num>
  <w:num w:numId="57">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rawingGridHorizontalSpacing w:val="100"/>
  <w:displayHorizontalDrawingGridEvery w:val="0"/>
  <w:displayVerticalDrawingGridEvery w:val="0"/>
  <w:noPunctuationKerning/>
  <w:characterSpacingControl w:val="doNotCompress"/>
  <w:hdrShapeDefaults>
    <o:shapedefaults v:ext="edit" spidmax="61441">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7533"/>
    <w:rsid w:val="00004989"/>
    <w:rsid w:val="000049AF"/>
    <w:rsid w:val="00004B50"/>
    <w:rsid w:val="000052AD"/>
    <w:rsid w:val="000052BD"/>
    <w:rsid w:val="0000728E"/>
    <w:rsid w:val="00007DF8"/>
    <w:rsid w:val="0001166A"/>
    <w:rsid w:val="000123AA"/>
    <w:rsid w:val="00014234"/>
    <w:rsid w:val="0001486D"/>
    <w:rsid w:val="000158F8"/>
    <w:rsid w:val="00015BC9"/>
    <w:rsid w:val="00021149"/>
    <w:rsid w:val="00021383"/>
    <w:rsid w:val="00021A37"/>
    <w:rsid w:val="000231CB"/>
    <w:rsid w:val="00024544"/>
    <w:rsid w:val="00027A8C"/>
    <w:rsid w:val="00030E77"/>
    <w:rsid w:val="00031710"/>
    <w:rsid w:val="00031C64"/>
    <w:rsid w:val="00031CBC"/>
    <w:rsid w:val="0003240A"/>
    <w:rsid w:val="00032F22"/>
    <w:rsid w:val="00035108"/>
    <w:rsid w:val="0003528A"/>
    <w:rsid w:val="000356FA"/>
    <w:rsid w:val="00035C11"/>
    <w:rsid w:val="000361FD"/>
    <w:rsid w:val="000362EB"/>
    <w:rsid w:val="00036B75"/>
    <w:rsid w:val="000379ED"/>
    <w:rsid w:val="0004063A"/>
    <w:rsid w:val="00040E13"/>
    <w:rsid w:val="000419AB"/>
    <w:rsid w:val="000435FB"/>
    <w:rsid w:val="00043DC0"/>
    <w:rsid w:val="00044EF9"/>
    <w:rsid w:val="00044FEE"/>
    <w:rsid w:val="000454EF"/>
    <w:rsid w:val="00045F4B"/>
    <w:rsid w:val="00047F6B"/>
    <w:rsid w:val="00050044"/>
    <w:rsid w:val="0005017C"/>
    <w:rsid w:val="00050202"/>
    <w:rsid w:val="000509BA"/>
    <w:rsid w:val="00051B96"/>
    <w:rsid w:val="00053ABB"/>
    <w:rsid w:val="0005492C"/>
    <w:rsid w:val="0005510C"/>
    <w:rsid w:val="00055616"/>
    <w:rsid w:val="00055A07"/>
    <w:rsid w:val="00056389"/>
    <w:rsid w:val="000563DC"/>
    <w:rsid w:val="00056ECE"/>
    <w:rsid w:val="00060957"/>
    <w:rsid w:val="00061CED"/>
    <w:rsid w:val="0006482A"/>
    <w:rsid w:val="00064E25"/>
    <w:rsid w:val="00066C71"/>
    <w:rsid w:val="00070080"/>
    <w:rsid w:val="00071706"/>
    <w:rsid w:val="000719DF"/>
    <w:rsid w:val="000750E4"/>
    <w:rsid w:val="0007534D"/>
    <w:rsid w:val="00075928"/>
    <w:rsid w:val="00076A6D"/>
    <w:rsid w:val="000771BD"/>
    <w:rsid w:val="000772C2"/>
    <w:rsid w:val="000773A9"/>
    <w:rsid w:val="000777D9"/>
    <w:rsid w:val="00077A8F"/>
    <w:rsid w:val="0008096E"/>
    <w:rsid w:val="00080EBB"/>
    <w:rsid w:val="00083C67"/>
    <w:rsid w:val="00084C3B"/>
    <w:rsid w:val="000854BF"/>
    <w:rsid w:val="00087A13"/>
    <w:rsid w:val="00090219"/>
    <w:rsid w:val="00097E2B"/>
    <w:rsid w:val="000A060C"/>
    <w:rsid w:val="000A0B2E"/>
    <w:rsid w:val="000A1840"/>
    <w:rsid w:val="000A1A45"/>
    <w:rsid w:val="000A1AC7"/>
    <w:rsid w:val="000A280A"/>
    <w:rsid w:val="000A457A"/>
    <w:rsid w:val="000A45DF"/>
    <w:rsid w:val="000A60E9"/>
    <w:rsid w:val="000A61BE"/>
    <w:rsid w:val="000A6853"/>
    <w:rsid w:val="000A6AE6"/>
    <w:rsid w:val="000A6CF6"/>
    <w:rsid w:val="000B0F46"/>
    <w:rsid w:val="000B1772"/>
    <w:rsid w:val="000B2FB7"/>
    <w:rsid w:val="000B39E5"/>
    <w:rsid w:val="000B3F82"/>
    <w:rsid w:val="000B40A1"/>
    <w:rsid w:val="000B640E"/>
    <w:rsid w:val="000B7185"/>
    <w:rsid w:val="000C0767"/>
    <w:rsid w:val="000C109C"/>
    <w:rsid w:val="000C1548"/>
    <w:rsid w:val="000C2038"/>
    <w:rsid w:val="000C2079"/>
    <w:rsid w:val="000C2C7C"/>
    <w:rsid w:val="000C740C"/>
    <w:rsid w:val="000C7798"/>
    <w:rsid w:val="000C7A81"/>
    <w:rsid w:val="000C7B98"/>
    <w:rsid w:val="000D0422"/>
    <w:rsid w:val="000D23CA"/>
    <w:rsid w:val="000D40A6"/>
    <w:rsid w:val="000D6165"/>
    <w:rsid w:val="000D6280"/>
    <w:rsid w:val="000D652B"/>
    <w:rsid w:val="000D7925"/>
    <w:rsid w:val="000E033C"/>
    <w:rsid w:val="000E1DFD"/>
    <w:rsid w:val="000E2999"/>
    <w:rsid w:val="000E5DA7"/>
    <w:rsid w:val="000F06D2"/>
    <w:rsid w:val="000F094B"/>
    <w:rsid w:val="000F0F20"/>
    <w:rsid w:val="000F2AEA"/>
    <w:rsid w:val="000F6A4D"/>
    <w:rsid w:val="000F7B9F"/>
    <w:rsid w:val="000F7F7E"/>
    <w:rsid w:val="00100367"/>
    <w:rsid w:val="001004B0"/>
    <w:rsid w:val="00101207"/>
    <w:rsid w:val="00103764"/>
    <w:rsid w:val="0010463A"/>
    <w:rsid w:val="001056D7"/>
    <w:rsid w:val="0010600C"/>
    <w:rsid w:val="001064CB"/>
    <w:rsid w:val="001073C7"/>
    <w:rsid w:val="00107959"/>
    <w:rsid w:val="00107C65"/>
    <w:rsid w:val="001100A3"/>
    <w:rsid w:val="00110125"/>
    <w:rsid w:val="00110BF6"/>
    <w:rsid w:val="00111A20"/>
    <w:rsid w:val="001140CC"/>
    <w:rsid w:val="00114143"/>
    <w:rsid w:val="00115BD9"/>
    <w:rsid w:val="001168CA"/>
    <w:rsid w:val="00120A87"/>
    <w:rsid w:val="001212E4"/>
    <w:rsid w:val="00121682"/>
    <w:rsid w:val="00121999"/>
    <w:rsid w:val="001221F6"/>
    <w:rsid w:val="00122B61"/>
    <w:rsid w:val="00123D83"/>
    <w:rsid w:val="00126A2C"/>
    <w:rsid w:val="00132312"/>
    <w:rsid w:val="0013352C"/>
    <w:rsid w:val="00133B7A"/>
    <w:rsid w:val="00133E56"/>
    <w:rsid w:val="00134179"/>
    <w:rsid w:val="00134DF5"/>
    <w:rsid w:val="00136303"/>
    <w:rsid w:val="00136C12"/>
    <w:rsid w:val="00137902"/>
    <w:rsid w:val="00140245"/>
    <w:rsid w:val="001405D8"/>
    <w:rsid w:val="00140947"/>
    <w:rsid w:val="00140A32"/>
    <w:rsid w:val="00141962"/>
    <w:rsid w:val="00141BA0"/>
    <w:rsid w:val="00142616"/>
    <w:rsid w:val="00143BA6"/>
    <w:rsid w:val="00143BFC"/>
    <w:rsid w:val="00143F82"/>
    <w:rsid w:val="00144C2B"/>
    <w:rsid w:val="00146380"/>
    <w:rsid w:val="00147600"/>
    <w:rsid w:val="00150B63"/>
    <w:rsid w:val="0015134C"/>
    <w:rsid w:val="00153D38"/>
    <w:rsid w:val="0015421F"/>
    <w:rsid w:val="00156BE3"/>
    <w:rsid w:val="001573C4"/>
    <w:rsid w:val="00160E0F"/>
    <w:rsid w:val="00162573"/>
    <w:rsid w:val="00162D7E"/>
    <w:rsid w:val="001640A1"/>
    <w:rsid w:val="001648C9"/>
    <w:rsid w:val="00166373"/>
    <w:rsid w:val="00167621"/>
    <w:rsid w:val="001678A8"/>
    <w:rsid w:val="00167C2F"/>
    <w:rsid w:val="00171C07"/>
    <w:rsid w:val="00173519"/>
    <w:rsid w:val="00173A22"/>
    <w:rsid w:val="001742A9"/>
    <w:rsid w:val="00175254"/>
    <w:rsid w:val="00180410"/>
    <w:rsid w:val="0018141E"/>
    <w:rsid w:val="0018172B"/>
    <w:rsid w:val="0018245A"/>
    <w:rsid w:val="00182E82"/>
    <w:rsid w:val="001831A5"/>
    <w:rsid w:val="001833FC"/>
    <w:rsid w:val="00183503"/>
    <w:rsid w:val="0018396B"/>
    <w:rsid w:val="001852CA"/>
    <w:rsid w:val="00186CF4"/>
    <w:rsid w:val="0018789C"/>
    <w:rsid w:val="0019003C"/>
    <w:rsid w:val="001922CE"/>
    <w:rsid w:val="00192A1C"/>
    <w:rsid w:val="00193704"/>
    <w:rsid w:val="00193B0E"/>
    <w:rsid w:val="00194435"/>
    <w:rsid w:val="001944BA"/>
    <w:rsid w:val="00194B2D"/>
    <w:rsid w:val="0019692E"/>
    <w:rsid w:val="00197E5E"/>
    <w:rsid w:val="001A0BEA"/>
    <w:rsid w:val="001A26D0"/>
    <w:rsid w:val="001A272F"/>
    <w:rsid w:val="001A296F"/>
    <w:rsid w:val="001A2E9A"/>
    <w:rsid w:val="001A37DE"/>
    <w:rsid w:val="001A3F1B"/>
    <w:rsid w:val="001A4188"/>
    <w:rsid w:val="001A5953"/>
    <w:rsid w:val="001A5C72"/>
    <w:rsid w:val="001A5DE3"/>
    <w:rsid w:val="001A6B2A"/>
    <w:rsid w:val="001A732E"/>
    <w:rsid w:val="001B012C"/>
    <w:rsid w:val="001B03BC"/>
    <w:rsid w:val="001B0609"/>
    <w:rsid w:val="001B11E9"/>
    <w:rsid w:val="001B121A"/>
    <w:rsid w:val="001B3B69"/>
    <w:rsid w:val="001B48C3"/>
    <w:rsid w:val="001B4929"/>
    <w:rsid w:val="001B5414"/>
    <w:rsid w:val="001B582C"/>
    <w:rsid w:val="001B5C3A"/>
    <w:rsid w:val="001B6CF0"/>
    <w:rsid w:val="001B77E4"/>
    <w:rsid w:val="001C1487"/>
    <w:rsid w:val="001C153A"/>
    <w:rsid w:val="001C1B2B"/>
    <w:rsid w:val="001C1EB1"/>
    <w:rsid w:val="001C2B4C"/>
    <w:rsid w:val="001C445F"/>
    <w:rsid w:val="001C554E"/>
    <w:rsid w:val="001C5608"/>
    <w:rsid w:val="001C6D85"/>
    <w:rsid w:val="001C7A1B"/>
    <w:rsid w:val="001D010B"/>
    <w:rsid w:val="001D13B7"/>
    <w:rsid w:val="001D16C1"/>
    <w:rsid w:val="001D16DB"/>
    <w:rsid w:val="001D3233"/>
    <w:rsid w:val="001D36D7"/>
    <w:rsid w:val="001D444C"/>
    <w:rsid w:val="001D44F5"/>
    <w:rsid w:val="001D502D"/>
    <w:rsid w:val="001D57C7"/>
    <w:rsid w:val="001D6C60"/>
    <w:rsid w:val="001D74D7"/>
    <w:rsid w:val="001D7688"/>
    <w:rsid w:val="001E2A80"/>
    <w:rsid w:val="001E2E6B"/>
    <w:rsid w:val="001E4A4E"/>
    <w:rsid w:val="001E4C2C"/>
    <w:rsid w:val="001E53B3"/>
    <w:rsid w:val="001E561A"/>
    <w:rsid w:val="001E5997"/>
    <w:rsid w:val="001E6B4F"/>
    <w:rsid w:val="001E78CA"/>
    <w:rsid w:val="001F0D95"/>
    <w:rsid w:val="001F0DCB"/>
    <w:rsid w:val="001F1025"/>
    <w:rsid w:val="001F127D"/>
    <w:rsid w:val="001F3F18"/>
    <w:rsid w:val="001F420C"/>
    <w:rsid w:val="001F644E"/>
    <w:rsid w:val="002006DA"/>
    <w:rsid w:val="00201203"/>
    <w:rsid w:val="00201653"/>
    <w:rsid w:val="002031D0"/>
    <w:rsid w:val="002041B2"/>
    <w:rsid w:val="00205D9B"/>
    <w:rsid w:val="00205DF7"/>
    <w:rsid w:val="00206607"/>
    <w:rsid w:val="0020682C"/>
    <w:rsid w:val="00210A5D"/>
    <w:rsid w:val="00210A7B"/>
    <w:rsid w:val="00211B9A"/>
    <w:rsid w:val="00213A2E"/>
    <w:rsid w:val="00221F2B"/>
    <w:rsid w:val="00222B05"/>
    <w:rsid w:val="0022420A"/>
    <w:rsid w:val="00224E0D"/>
    <w:rsid w:val="00225EDC"/>
    <w:rsid w:val="00227018"/>
    <w:rsid w:val="00227083"/>
    <w:rsid w:val="00227314"/>
    <w:rsid w:val="00231260"/>
    <w:rsid w:val="00231652"/>
    <w:rsid w:val="00231701"/>
    <w:rsid w:val="00233A0D"/>
    <w:rsid w:val="00235EBB"/>
    <w:rsid w:val="002368D1"/>
    <w:rsid w:val="0024045C"/>
    <w:rsid w:val="0024149F"/>
    <w:rsid w:val="00241991"/>
    <w:rsid w:val="00245982"/>
    <w:rsid w:val="00245FEC"/>
    <w:rsid w:val="00247CD3"/>
    <w:rsid w:val="00250E4B"/>
    <w:rsid w:val="00252585"/>
    <w:rsid w:val="00253B2B"/>
    <w:rsid w:val="0025415A"/>
    <w:rsid w:val="002543CD"/>
    <w:rsid w:val="002566AD"/>
    <w:rsid w:val="0026275F"/>
    <w:rsid w:val="00262E95"/>
    <w:rsid w:val="002633A4"/>
    <w:rsid w:val="002638CA"/>
    <w:rsid w:val="00264204"/>
    <w:rsid w:val="00265343"/>
    <w:rsid w:val="002654A1"/>
    <w:rsid w:val="0026555A"/>
    <w:rsid w:val="002665C8"/>
    <w:rsid w:val="00266912"/>
    <w:rsid w:val="00266D5F"/>
    <w:rsid w:val="00271679"/>
    <w:rsid w:val="00271C89"/>
    <w:rsid w:val="00272B0A"/>
    <w:rsid w:val="0027508E"/>
    <w:rsid w:val="002757C1"/>
    <w:rsid w:val="00276D7D"/>
    <w:rsid w:val="002775EF"/>
    <w:rsid w:val="002817C0"/>
    <w:rsid w:val="002825BD"/>
    <w:rsid w:val="002828BE"/>
    <w:rsid w:val="00282CE8"/>
    <w:rsid w:val="00283D27"/>
    <w:rsid w:val="002844A3"/>
    <w:rsid w:val="00285D42"/>
    <w:rsid w:val="0028615E"/>
    <w:rsid w:val="002875C5"/>
    <w:rsid w:val="00290AE5"/>
    <w:rsid w:val="00290B09"/>
    <w:rsid w:val="0029276A"/>
    <w:rsid w:val="00292B85"/>
    <w:rsid w:val="00292FF6"/>
    <w:rsid w:val="00293494"/>
    <w:rsid w:val="002944F7"/>
    <w:rsid w:val="002957CE"/>
    <w:rsid w:val="002A0D41"/>
    <w:rsid w:val="002A2387"/>
    <w:rsid w:val="002A23D3"/>
    <w:rsid w:val="002A26B4"/>
    <w:rsid w:val="002A2F6C"/>
    <w:rsid w:val="002A513D"/>
    <w:rsid w:val="002A627E"/>
    <w:rsid w:val="002A6443"/>
    <w:rsid w:val="002A709C"/>
    <w:rsid w:val="002A77E9"/>
    <w:rsid w:val="002A7A97"/>
    <w:rsid w:val="002A7C0E"/>
    <w:rsid w:val="002B00CA"/>
    <w:rsid w:val="002B03C6"/>
    <w:rsid w:val="002B06B8"/>
    <w:rsid w:val="002B0C43"/>
    <w:rsid w:val="002B1D5F"/>
    <w:rsid w:val="002B3FDC"/>
    <w:rsid w:val="002B545A"/>
    <w:rsid w:val="002B6122"/>
    <w:rsid w:val="002B6C27"/>
    <w:rsid w:val="002C12E9"/>
    <w:rsid w:val="002C15E0"/>
    <w:rsid w:val="002C36EC"/>
    <w:rsid w:val="002C513B"/>
    <w:rsid w:val="002C5D6F"/>
    <w:rsid w:val="002D032B"/>
    <w:rsid w:val="002D1458"/>
    <w:rsid w:val="002D1560"/>
    <w:rsid w:val="002D27A8"/>
    <w:rsid w:val="002D2F79"/>
    <w:rsid w:val="002D3282"/>
    <w:rsid w:val="002D3850"/>
    <w:rsid w:val="002D3E10"/>
    <w:rsid w:val="002D5102"/>
    <w:rsid w:val="002D53B8"/>
    <w:rsid w:val="002D614D"/>
    <w:rsid w:val="002D6A39"/>
    <w:rsid w:val="002E1973"/>
    <w:rsid w:val="002E1CB8"/>
    <w:rsid w:val="002E2409"/>
    <w:rsid w:val="002E2BD9"/>
    <w:rsid w:val="002E3794"/>
    <w:rsid w:val="002E3CDA"/>
    <w:rsid w:val="002E4F2B"/>
    <w:rsid w:val="002E64BA"/>
    <w:rsid w:val="002E6F40"/>
    <w:rsid w:val="002F053B"/>
    <w:rsid w:val="002F191E"/>
    <w:rsid w:val="002F243A"/>
    <w:rsid w:val="002F2528"/>
    <w:rsid w:val="002F3B43"/>
    <w:rsid w:val="002F4185"/>
    <w:rsid w:val="002F6608"/>
    <w:rsid w:val="002F6670"/>
    <w:rsid w:val="002F686D"/>
    <w:rsid w:val="002F69A9"/>
    <w:rsid w:val="002F6A0C"/>
    <w:rsid w:val="002F6C64"/>
    <w:rsid w:val="002F74B1"/>
    <w:rsid w:val="003000DC"/>
    <w:rsid w:val="00300898"/>
    <w:rsid w:val="00300F00"/>
    <w:rsid w:val="0030106D"/>
    <w:rsid w:val="00301519"/>
    <w:rsid w:val="0030169C"/>
    <w:rsid w:val="00303687"/>
    <w:rsid w:val="00303A1F"/>
    <w:rsid w:val="00303FA4"/>
    <w:rsid w:val="00307024"/>
    <w:rsid w:val="003079DC"/>
    <w:rsid w:val="00311A75"/>
    <w:rsid w:val="00312DE4"/>
    <w:rsid w:val="00313AE8"/>
    <w:rsid w:val="003145B4"/>
    <w:rsid w:val="00314EF9"/>
    <w:rsid w:val="003176BC"/>
    <w:rsid w:val="00320009"/>
    <w:rsid w:val="00320664"/>
    <w:rsid w:val="00320C38"/>
    <w:rsid w:val="00321141"/>
    <w:rsid w:val="00321EB2"/>
    <w:rsid w:val="0032261C"/>
    <w:rsid w:val="003229E1"/>
    <w:rsid w:val="00324223"/>
    <w:rsid w:val="00324E3F"/>
    <w:rsid w:val="00325F61"/>
    <w:rsid w:val="003275BF"/>
    <w:rsid w:val="0032786B"/>
    <w:rsid w:val="00327DCB"/>
    <w:rsid w:val="00330739"/>
    <w:rsid w:val="003314F4"/>
    <w:rsid w:val="003328B3"/>
    <w:rsid w:val="00334111"/>
    <w:rsid w:val="0033412D"/>
    <w:rsid w:val="003341A0"/>
    <w:rsid w:val="0033594C"/>
    <w:rsid w:val="00335DA9"/>
    <w:rsid w:val="00336114"/>
    <w:rsid w:val="00336B2A"/>
    <w:rsid w:val="00337617"/>
    <w:rsid w:val="003378F5"/>
    <w:rsid w:val="00340C66"/>
    <w:rsid w:val="00341B46"/>
    <w:rsid w:val="00343179"/>
    <w:rsid w:val="00343DA6"/>
    <w:rsid w:val="00344184"/>
    <w:rsid w:val="00344884"/>
    <w:rsid w:val="003461F1"/>
    <w:rsid w:val="0034643F"/>
    <w:rsid w:val="003477BE"/>
    <w:rsid w:val="0035004D"/>
    <w:rsid w:val="0035120F"/>
    <w:rsid w:val="003518B2"/>
    <w:rsid w:val="00352BAA"/>
    <w:rsid w:val="00352D40"/>
    <w:rsid w:val="003532F0"/>
    <w:rsid w:val="00353636"/>
    <w:rsid w:val="003538E5"/>
    <w:rsid w:val="003545D9"/>
    <w:rsid w:val="00355A25"/>
    <w:rsid w:val="0035657C"/>
    <w:rsid w:val="00357117"/>
    <w:rsid w:val="00361CD6"/>
    <w:rsid w:val="0036222C"/>
    <w:rsid w:val="003648EA"/>
    <w:rsid w:val="003701F0"/>
    <w:rsid w:val="003705F1"/>
    <w:rsid w:val="003706A7"/>
    <w:rsid w:val="0037382C"/>
    <w:rsid w:val="00375D4A"/>
    <w:rsid w:val="00375F0C"/>
    <w:rsid w:val="003767AA"/>
    <w:rsid w:val="00376CCF"/>
    <w:rsid w:val="003772C0"/>
    <w:rsid w:val="00382982"/>
    <w:rsid w:val="00382C0A"/>
    <w:rsid w:val="00382CC5"/>
    <w:rsid w:val="003834B3"/>
    <w:rsid w:val="003835F3"/>
    <w:rsid w:val="0038462B"/>
    <w:rsid w:val="003871F9"/>
    <w:rsid w:val="00387500"/>
    <w:rsid w:val="00387B2F"/>
    <w:rsid w:val="003904BD"/>
    <w:rsid w:val="0039076C"/>
    <w:rsid w:val="003918DC"/>
    <w:rsid w:val="00392DE2"/>
    <w:rsid w:val="00393BB1"/>
    <w:rsid w:val="0039480C"/>
    <w:rsid w:val="00394A4C"/>
    <w:rsid w:val="0039506F"/>
    <w:rsid w:val="00396269"/>
    <w:rsid w:val="003A07B5"/>
    <w:rsid w:val="003A144A"/>
    <w:rsid w:val="003A1BE9"/>
    <w:rsid w:val="003A2A5C"/>
    <w:rsid w:val="003A2A93"/>
    <w:rsid w:val="003A2D3B"/>
    <w:rsid w:val="003A2F9F"/>
    <w:rsid w:val="003A4460"/>
    <w:rsid w:val="003A552C"/>
    <w:rsid w:val="003A58E5"/>
    <w:rsid w:val="003A6937"/>
    <w:rsid w:val="003A7C02"/>
    <w:rsid w:val="003A7C25"/>
    <w:rsid w:val="003B0C74"/>
    <w:rsid w:val="003B26B2"/>
    <w:rsid w:val="003B31D6"/>
    <w:rsid w:val="003B3D93"/>
    <w:rsid w:val="003B53C2"/>
    <w:rsid w:val="003B54BD"/>
    <w:rsid w:val="003B5AAF"/>
    <w:rsid w:val="003B6E33"/>
    <w:rsid w:val="003C0AD2"/>
    <w:rsid w:val="003C0F04"/>
    <w:rsid w:val="003C13F6"/>
    <w:rsid w:val="003C15DB"/>
    <w:rsid w:val="003C161E"/>
    <w:rsid w:val="003C2904"/>
    <w:rsid w:val="003C306F"/>
    <w:rsid w:val="003C37CA"/>
    <w:rsid w:val="003C4934"/>
    <w:rsid w:val="003C5F50"/>
    <w:rsid w:val="003C60E1"/>
    <w:rsid w:val="003C623E"/>
    <w:rsid w:val="003C635B"/>
    <w:rsid w:val="003C6471"/>
    <w:rsid w:val="003C6D0F"/>
    <w:rsid w:val="003C7801"/>
    <w:rsid w:val="003D1324"/>
    <w:rsid w:val="003D1865"/>
    <w:rsid w:val="003D2F70"/>
    <w:rsid w:val="003D493D"/>
    <w:rsid w:val="003D5B98"/>
    <w:rsid w:val="003D5E21"/>
    <w:rsid w:val="003D6ACB"/>
    <w:rsid w:val="003D7DFE"/>
    <w:rsid w:val="003E0954"/>
    <w:rsid w:val="003E16EF"/>
    <w:rsid w:val="003E2A65"/>
    <w:rsid w:val="003E4117"/>
    <w:rsid w:val="003E42F3"/>
    <w:rsid w:val="003E474A"/>
    <w:rsid w:val="003E4959"/>
    <w:rsid w:val="003E6A70"/>
    <w:rsid w:val="003F0A0F"/>
    <w:rsid w:val="003F1004"/>
    <w:rsid w:val="003F2876"/>
    <w:rsid w:val="003F2AB6"/>
    <w:rsid w:val="003F4115"/>
    <w:rsid w:val="003F517B"/>
    <w:rsid w:val="003F588A"/>
    <w:rsid w:val="003F6D64"/>
    <w:rsid w:val="003F73F5"/>
    <w:rsid w:val="00402840"/>
    <w:rsid w:val="00402CA5"/>
    <w:rsid w:val="00403B0F"/>
    <w:rsid w:val="004046AE"/>
    <w:rsid w:val="0040471E"/>
    <w:rsid w:val="00405F4B"/>
    <w:rsid w:val="004060BE"/>
    <w:rsid w:val="00406A03"/>
    <w:rsid w:val="00407363"/>
    <w:rsid w:val="004105B4"/>
    <w:rsid w:val="00411EF9"/>
    <w:rsid w:val="00412761"/>
    <w:rsid w:val="00412768"/>
    <w:rsid w:val="00413210"/>
    <w:rsid w:val="00413DED"/>
    <w:rsid w:val="00413F19"/>
    <w:rsid w:val="00414CC4"/>
    <w:rsid w:val="004153A3"/>
    <w:rsid w:val="00415594"/>
    <w:rsid w:val="00415822"/>
    <w:rsid w:val="00415CAE"/>
    <w:rsid w:val="0041637F"/>
    <w:rsid w:val="00417334"/>
    <w:rsid w:val="004179BB"/>
    <w:rsid w:val="004201F4"/>
    <w:rsid w:val="00420F36"/>
    <w:rsid w:val="00421A70"/>
    <w:rsid w:val="0042446D"/>
    <w:rsid w:val="00425034"/>
    <w:rsid w:val="0042503C"/>
    <w:rsid w:val="00426236"/>
    <w:rsid w:val="004262FA"/>
    <w:rsid w:val="00426EE5"/>
    <w:rsid w:val="00427969"/>
    <w:rsid w:val="004279CC"/>
    <w:rsid w:val="00427C24"/>
    <w:rsid w:val="00427C26"/>
    <w:rsid w:val="00427FF9"/>
    <w:rsid w:val="004321C1"/>
    <w:rsid w:val="00432D96"/>
    <w:rsid w:val="00434709"/>
    <w:rsid w:val="00434B3A"/>
    <w:rsid w:val="00435222"/>
    <w:rsid w:val="00435297"/>
    <w:rsid w:val="004353CA"/>
    <w:rsid w:val="004355CA"/>
    <w:rsid w:val="00436292"/>
    <w:rsid w:val="00436C86"/>
    <w:rsid w:val="0043765C"/>
    <w:rsid w:val="00437F4B"/>
    <w:rsid w:val="00440F83"/>
    <w:rsid w:val="00441E36"/>
    <w:rsid w:val="00442314"/>
    <w:rsid w:val="004446AD"/>
    <w:rsid w:val="00445973"/>
    <w:rsid w:val="004478B9"/>
    <w:rsid w:val="00447C88"/>
    <w:rsid w:val="00450410"/>
    <w:rsid w:val="004504B9"/>
    <w:rsid w:val="00451DB0"/>
    <w:rsid w:val="00452843"/>
    <w:rsid w:val="00452FCE"/>
    <w:rsid w:val="004558E8"/>
    <w:rsid w:val="00455D8C"/>
    <w:rsid w:val="0046025A"/>
    <w:rsid w:val="00460870"/>
    <w:rsid w:val="00461A20"/>
    <w:rsid w:val="00462731"/>
    <w:rsid w:val="00462A3F"/>
    <w:rsid w:val="00464355"/>
    <w:rsid w:val="00466C59"/>
    <w:rsid w:val="00467133"/>
    <w:rsid w:val="00467386"/>
    <w:rsid w:val="004700A3"/>
    <w:rsid w:val="0047172A"/>
    <w:rsid w:val="00471D07"/>
    <w:rsid w:val="00471E71"/>
    <w:rsid w:val="00472514"/>
    <w:rsid w:val="00473CFA"/>
    <w:rsid w:val="00474629"/>
    <w:rsid w:val="00475045"/>
    <w:rsid w:val="00475F98"/>
    <w:rsid w:val="004764B3"/>
    <w:rsid w:val="0047703A"/>
    <w:rsid w:val="00477521"/>
    <w:rsid w:val="0047756A"/>
    <w:rsid w:val="00477BF7"/>
    <w:rsid w:val="00480832"/>
    <w:rsid w:val="004809FC"/>
    <w:rsid w:val="00481357"/>
    <w:rsid w:val="004819B8"/>
    <w:rsid w:val="00481EF7"/>
    <w:rsid w:val="00482632"/>
    <w:rsid w:val="004838A3"/>
    <w:rsid w:val="00483CCB"/>
    <w:rsid w:val="00483FBD"/>
    <w:rsid w:val="0048415B"/>
    <w:rsid w:val="00484369"/>
    <w:rsid w:val="00486AC3"/>
    <w:rsid w:val="00486D74"/>
    <w:rsid w:val="00487533"/>
    <w:rsid w:val="004878A6"/>
    <w:rsid w:val="004911E1"/>
    <w:rsid w:val="00492EEB"/>
    <w:rsid w:val="00492FFC"/>
    <w:rsid w:val="0049565D"/>
    <w:rsid w:val="00495D5E"/>
    <w:rsid w:val="0049639C"/>
    <w:rsid w:val="00497150"/>
    <w:rsid w:val="00497CA0"/>
    <w:rsid w:val="004A104F"/>
    <w:rsid w:val="004A131E"/>
    <w:rsid w:val="004A1BD9"/>
    <w:rsid w:val="004A1FEF"/>
    <w:rsid w:val="004A242B"/>
    <w:rsid w:val="004A27AC"/>
    <w:rsid w:val="004A3B52"/>
    <w:rsid w:val="004A420A"/>
    <w:rsid w:val="004A5CF1"/>
    <w:rsid w:val="004A74FA"/>
    <w:rsid w:val="004A7E3F"/>
    <w:rsid w:val="004B0DEA"/>
    <w:rsid w:val="004B1DAB"/>
    <w:rsid w:val="004B20D2"/>
    <w:rsid w:val="004B21FD"/>
    <w:rsid w:val="004B244F"/>
    <w:rsid w:val="004B316D"/>
    <w:rsid w:val="004B45C2"/>
    <w:rsid w:val="004B4700"/>
    <w:rsid w:val="004B50DD"/>
    <w:rsid w:val="004B59B1"/>
    <w:rsid w:val="004B5AC5"/>
    <w:rsid w:val="004B62A9"/>
    <w:rsid w:val="004B630D"/>
    <w:rsid w:val="004B63A3"/>
    <w:rsid w:val="004B67F0"/>
    <w:rsid w:val="004B6A2F"/>
    <w:rsid w:val="004B7A3F"/>
    <w:rsid w:val="004C175E"/>
    <w:rsid w:val="004C2C3C"/>
    <w:rsid w:val="004C3429"/>
    <w:rsid w:val="004C502E"/>
    <w:rsid w:val="004C6407"/>
    <w:rsid w:val="004C6D35"/>
    <w:rsid w:val="004C71B1"/>
    <w:rsid w:val="004D0264"/>
    <w:rsid w:val="004D032C"/>
    <w:rsid w:val="004D07CF"/>
    <w:rsid w:val="004D07D1"/>
    <w:rsid w:val="004D1F36"/>
    <w:rsid w:val="004D288C"/>
    <w:rsid w:val="004D2F9B"/>
    <w:rsid w:val="004D4669"/>
    <w:rsid w:val="004D5744"/>
    <w:rsid w:val="004D6435"/>
    <w:rsid w:val="004D6A96"/>
    <w:rsid w:val="004D6C42"/>
    <w:rsid w:val="004D7A06"/>
    <w:rsid w:val="004D7C79"/>
    <w:rsid w:val="004D7F79"/>
    <w:rsid w:val="004E1D1D"/>
    <w:rsid w:val="004E22F9"/>
    <w:rsid w:val="004E3EB2"/>
    <w:rsid w:val="004E3EDD"/>
    <w:rsid w:val="004E4930"/>
    <w:rsid w:val="004E4FDF"/>
    <w:rsid w:val="004E5569"/>
    <w:rsid w:val="004E5CB6"/>
    <w:rsid w:val="004E5DC5"/>
    <w:rsid w:val="004E682A"/>
    <w:rsid w:val="004F1628"/>
    <w:rsid w:val="004F1822"/>
    <w:rsid w:val="004F1B4A"/>
    <w:rsid w:val="004F2541"/>
    <w:rsid w:val="004F269C"/>
    <w:rsid w:val="004F300E"/>
    <w:rsid w:val="004F4646"/>
    <w:rsid w:val="004F5817"/>
    <w:rsid w:val="004F6781"/>
    <w:rsid w:val="004F6D40"/>
    <w:rsid w:val="004F71C4"/>
    <w:rsid w:val="005028B2"/>
    <w:rsid w:val="00503141"/>
    <w:rsid w:val="00503238"/>
    <w:rsid w:val="00503357"/>
    <w:rsid w:val="00503BEF"/>
    <w:rsid w:val="00503E95"/>
    <w:rsid w:val="00503FEF"/>
    <w:rsid w:val="0050407F"/>
    <w:rsid w:val="00505402"/>
    <w:rsid w:val="00505F42"/>
    <w:rsid w:val="00506BA4"/>
    <w:rsid w:val="00511F60"/>
    <w:rsid w:val="00512E48"/>
    <w:rsid w:val="00514ADD"/>
    <w:rsid w:val="00520189"/>
    <w:rsid w:val="005208AC"/>
    <w:rsid w:val="0052124D"/>
    <w:rsid w:val="00521AD0"/>
    <w:rsid w:val="00521E4E"/>
    <w:rsid w:val="0052201F"/>
    <w:rsid w:val="005237A9"/>
    <w:rsid w:val="005251DF"/>
    <w:rsid w:val="005264EE"/>
    <w:rsid w:val="00526B13"/>
    <w:rsid w:val="00527703"/>
    <w:rsid w:val="00527EDD"/>
    <w:rsid w:val="00530C81"/>
    <w:rsid w:val="005355B4"/>
    <w:rsid w:val="00536406"/>
    <w:rsid w:val="005364FE"/>
    <w:rsid w:val="00536BE2"/>
    <w:rsid w:val="0053708D"/>
    <w:rsid w:val="0053719B"/>
    <w:rsid w:val="00537689"/>
    <w:rsid w:val="0054056C"/>
    <w:rsid w:val="00541645"/>
    <w:rsid w:val="0054183F"/>
    <w:rsid w:val="0054384C"/>
    <w:rsid w:val="00544820"/>
    <w:rsid w:val="00545912"/>
    <w:rsid w:val="0054652A"/>
    <w:rsid w:val="00546561"/>
    <w:rsid w:val="005507F9"/>
    <w:rsid w:val="00550E2B"/>
    <w:rsid w:val="0055115B"/>
    <w:rsid w:val="00551280"/>
    <w:rsid w:val="00551B30"/>
    <w:rsid w:val="00552313"/>
    <w:rsid w:val="00552D83"/>
    <w:rsid w:val="00553CAE"/>
    <w:rsid w:val="00554B40"/>
    <w:rsid w:val="00554DE8"/>
    <w:rsid w:val="00555400"/>
    <w:rsid w:val="005571F4"/>
    <w:rsid w:val="005601BD"/>
    <w:rsid w:val="00561696"/>
    <w:rsid w:val="005651FF"/>
    <w:rsid w:val="0056560E"/>
    <w:rsid w:val="00565E2E"/>
    <w:rsid w:val="00567193"/>
    <w:rsid w:val="00567A63"/>
    <w:rsid w:val="00570D40"/>
    <w:rsid w:val="005715D8"/>
    <w:rsid w:val="00573391"/>
    <w:rsid w:val="00573602"/>
    <w:rsid w:val="00576258"/>
    <w:rsid w:val="005770C2"/>
    <w:rsid w:val="005772BA"/>
    <w:rsid w:val="00580D6D"/>
    <w:rsid w:val="00581A41"/>
    <w:rsid w:val="00581AE1"/>
    <w:rsid w:val="00581D86"/>
    <w:rsid w:val="0058225F"/>
    <w:rsid w:val="0058446F"/>
    <w:rsid w:val="005866F2"/>
    <w:rsid w:val="005874A4"/>
    <w:rsid w:val="0058762E"/>
    <w:rsid w:val="005909CE"/>
    <w:rsid w:val="005909EF"/>
    <w:rsid w:val="005910DF"/>
    <w:rsid w:val="005928CA"/>
    <w:rsid w:val="0059349B"/>
    <w:rsid w:val="005948F3"/>
    <w:rsid w:val="00595A33"/>
    <w:rsid w:val="005964F6"/>
    <w:rsid w:val="00596942"/>
    <w:rsid w:val="00596C59"/>
    <w:rsid w:val="00596CE7"/>
    <w:rsid w:val="00596E97"/>
    <w:rsid w:val="005975B2"/>
    <w:rsid w:val="00597DCF"/>
    <w:rsid w:val="005A157C"/>
    <w:rsid w:val="005A1812"/>
    <w:rsid w:val="005A30FF"/>
    <w:rsid w:val="005B06F8"/>
    <w:rsid w:val="005B12AD"/>
    <w:rsid w:val="005B1C9D"/>
    <w:rsid w:val="005B24EC"/>
    <w:rsid w:val="005B5EA8"/>
    <w:rsid w:val="005B6BF9"/>
    <w:rsid w:val="005B7153"/>
    <w:rsid w:val="005C05FC"/>
    <w:rsid w:val="005C17E8"/>
    <w:rsid w:val="005C1DB9"/>
    <w:rsid w:val="005C26E0"/>
    <w:rsid w:val="005C3A22"/>
    <w:rsid w:val="005C41B3"/>
    <w:rsid w:val="005C4B44"/>
    <w:rsid w:val="005C5532"/>
    <w:rsid w:val="005C6F14"/>
    <w:rsid w:val="005C7C89"/>
    <w:rsid w:val="005D0276"/>
    <w:rsid w:val="005D0AEE"/>
    <w:rsid w:val="005D104A"/>
    <w:rsid w:val="005D36EE"/>
    <w:rsid w:val="005D4FB7"/>
    <w:rsid w:val="005D542A"/>
    <w:rsid w:val="005D69E2"/>
    <w:rsid w:val="005D6D39"/>
    <w:rsid w:val="005D750F"/>
    <w:rsid w:val="005D7AEC"/>
    <w:rsid w:val="005D7B18"/>
    <w:rsid w:val="005E0678"/>
    <w:rsid w:val="005E0DFB"/>
    <w:rsid w:val="005E1463"/>
    <w:rsid w:val="005E1594"/>
    <w:rsid w:val="005E27CA"/>
    <w:rsid w:val="005E4F4E"/>
    <w:rsid w:val="005E5ABF"/>
    <w:rsid w:val="005E62F8"/>
    <w:rsid w:val="005E6D54"/>
    <w:rsid w:val="005F0237"/>
    <w:rsid w:val="005F0964"/>
    <w:rsid w:val="005F2E54"/>
    <w:rsid w:val="005F2EB3"/>
    <w:rsid w:val="005F3C65"/>
    <w:rsid w:val="005F3DE4"/>
    <w:rsid w:val="005F4413"/>
    <w:rsid w:val="005F45E6"/>
    <w:rsid w:val="005F479C"/>
    <w:rsid w:val="005F5014"/>
    <w:rsid w:val="005F5FE3"/>
    <w:rsid w:val="005F6B6E"/>
    <w:rsid w:val="005F727F"/>
    <w:rsid w:val="006022BC"/>
    <w:rsid w:val="00602AA3"/>
    <w:rsid w:val="0060345B"/>
    <w:rsid w:val="00603834"/>
    <w:rsid w:val="00603CD5"/>
    <w:rsid w:val="00603D1E"/>
    <w:rsid w:val="00604323"/>
    <w:rsid w:val="0060525E"/>
    <w:rsid w:val="00605FF5"/>
    <w:rsid w:val="00606127"/>
    <w:rsid w:val="00606372"/>
    <w:rsid w:val="006065FC"/>
    <w:rsid w:val="00606816"/>
    <w:rsid w:val="00607D7B"/>
    <w:rsid w:val="0061073F"/>
    <w:rsid w:val="00610EEE"/>
    <w:rsid w:val="00611133"/>
    <w:rsid w:val="00611BC3"/>
    <w:rsid w:val="0061224F"/>
    <w:rsid w:val="006135B3"/>
    <w:rsid w:val="00614402"/>
    <w:rsid w:val="006162D3"/>
    <w:rsid w:val="006169FA"/>
    <w:rsid w:val="006171D2"/>
    <w:rsid w:val="00621922"/>
    <w:rsid w:val="006220E0"/>
    <w:rsid w:val="006236E2"/>
    <w:rsid w:val="006237AC"/>
    <w:rsid w:val="00624835"/>
    <w:rsid w:val="00624EFB"/>
    <w:rsid w:val="00626AB0"/>
    <w:rsid w:val="00627E6D"/>
    <w:rsid w:val="006311D6"/>
    <w:rsid w:val="00631719"/>
    <w:rsid w:val="006320A5"/>
    <w:rsid w:val="00632B92"/>
    <w:rsid w:val="006341EA"/>
    <w:rsid w:val="0063471E"/>
    <w:rsid w:val="00634FD7"/>
    <w:rsid w:val="006367B2"/>
    <w:rsid w:val="00636916"/>
    <w:rsid w:val="00636B49"/>
    <w:rsid w:val="0063776E"/>
    <w:rsid w:val="006378E0"/>
    <w:rsid w:val="00640F73"/>
    <w:rsid w:val="00645E46"/>
    <w:rsid w:val="00646137"/>
    <w:rsid w:val="0064614B"/>
    <w:rsid w:val="0064660B"/>
    <w:rsid w:val="00647FD9"/>
    <w:rsid w:val="00650B9C"/>
    <w:rsid w:val="00651266"/>
    <w:rsid w:val="00651591"/>
    <w:rsid w:val="00653B23"/>
    <w:rsid w:val="0065442D"/>
    <w:rsid w:val="006550EE"/>
    <w:rsid w:val="0065570C"/>
    <w:rsid w:val="00656A80"/>
    <w:rsid w:val="00657C12"/>
    <w:rsid w:val="00662056"/>
    <w:rsid w:val="006658CE"/>
    <w:rsid w:val="006671F2"/>
    <w:rsid w:val="0066779F"/>
    <w:rsid w:val="00667CEE"/>
    <w:rsid w:val="00667E51"/>
    <w:rsid w:val="0067091C"/>
    <w:rsid w:val="00670962"/>
    <w:rsid w:val="00670C83"/>
    <w:rsid w:val="006717DB"/>
    <w:rsid w:val="006722AC"/>
    <w:rsid w:val="0067242F"/>
    <w:rsid w:val="006746E3"/>
    <w:rsid w:val="006754AC"/>
    <w:rsid w:val="00675C48"/>
    <w:rsid w:val="00675DE6"/>
    <w:rsid w:val="006767ED"/>
    <w:rsid w:val="00676DA1"/>
    <w:rsid w:val="00676DE5"/>
    <w:rsid w:val="006779AB"/>
    <w:rsid w:val="00680075"/>
    <w:rsid w:val="0068045B"/>
    <w:rsid w:val="00681769"/>
    <w:rsid w:val="00685918"/>
    <w:rsid w:val="00686B0C"/>
    <w:rsid w:val="00686DEC"/>
    <w:rsid w:val="00690011"/>
    <w:rsid w:val="00690B1E"/>
    <w:rsid w:val="00690B64"/>
    <w:rsid w:val="00690C31"/>
    <w:rsid w:val="00690DB7"/>
    <w:rsid w:val="0069190F"/>
    <w:rsid w:val="00694169"/>
    <w:rsid w:val="00695BA2"/>
    <w:rsid w:val="0069705A"/>
    <w:rsid w:val="006970ED"/>
    <w:rsid w:val="00697473"/>
    <w:rsid w:val="00697B60"/>
    <w:rsid w:val="006A306A"/>
    <w:rsid w:val="006A4B67"/>
    <w:rsid w:val="006A62E0"/>
    <w:rsid w:val="006A6B09"/>
    <w:rsid w:val="006A6FBA"/>
    <w:rsid w:val="006A77B8"/>
    <w:rsid w:val="006B021C"/>
    <w:rsid w:val="006B1E82"/>
    <w:rsid w:val="006B5ABD"/>
    <w:rsid w:val="006C0461"/>
    <w:rsid w:val="006C04CC"/>
    <w:rsid w:val="006C07F1"/>
    <w:rsid w:val="006C0D25"/>
    <w:rsid w:val="006C0EB8"/>
    <w:rsid w:val="006C34D9"/>
    <w:rsid w:val="006C47F5"/>
    <w:rsid w:val="006C4C8D"/>
    <w:rsid w:val="006C4D84"/>
    <w:rsid w:val="006C5AB0"/>
    <w:rsid w:val="006C6885"/>
    <w:rsid w:val="006D0AAD"/>
    <w:rsid w:val="006D1611"/>
    <w:rsid w:val="006D1A75"/>
    <w:rsid w:val="006D1E6E"/>
    <w:rsid w:val="006D21D4"/>
    <w:rsid w:val="006D48BA"/>
    <w:rsid w:val="006D4D42"/>
    <w:rsid w:val="006D50C5"/>
    <w:rsid w:val="006D782A"/>
    <w:rsid w:val="006E0E6C"/>
    <w:rsid w:val="006E1B5E"/>
    <w:rsid w:val="006E20AA"/>
    <w:rsid w:val="006E4207"/>
    <w:rsid w:val="006E6079"/>
    <w:rsid w:val="006E77C5"/>
    <w:rsid w:val="006E78D9"/>
    <w:rsid w:val="006E7A46"/>
    <w:rsid w:val="006F0777"/>
    <w:rsid w:val="006F0AD9"/>
    <w:rsid w:val="006F0D12"/>
    <w:rsid w:val="006F35AF"/>
    <w:rsid w:val="006F384D"/>
    <w:rsid w:val="006F3F69"/>
    <w:rsid w:val="006F66FF"/>
    <w:rsid w:val="006F7019"/>
    <w:rsid w:val="006F7237"/>
    <w:rsid w:val="006F79DA"/>
    <w:rsid w:val="006F7A93"/>
    <w:rsid w:val="00700A00"/>
    <w:rsid w:val="00700F3D"/>
    <w:rsid w:val="007020A7"/>
    <w:rsid w:val="00703EC6"/>
    <w:rsid w:val="0070434D"/>
    <w:rsid w:val="00704544"/>
    <w:rsid w:val="00705F09"/>
    <w:rsid w:val="00706483"/>
    <w:rsid w:val="00706616"/>
    <w:rsid w:val="00706D39"/>
    <w:rsid w:val="00707A32"/>
    <w:rsid w:val="007135EA"/>
    <w:rsid w:val="007137A3"/>
    <w:rsid w:val="00714148"/>
    <w:rsid w:val="00715521"/>
    <w:rsid w:val="00715884"/>
    <w:rsid w:val="00715FFF"/>
    <w:rsid w:val="007166B7"/>
    <w:rsid w:val="007173E7"/>
    <w:rsid w:val="007174C2"/>
    <w:rsid w:val="00717694"/>
    <w:rsid w:val="00717CC8"/>
    <w:rsid w:val="00721C5F"/>
    <w:rsid w:val="00722340"/>
    <w:rsid w:val="00722B25"/>
    <w:rsid w:val="007237DF"/>
    <w:rsid w:val="00723C81"/>
    <w:rsid w:val="00724D86"/>
    <w:rsid w:val="00725224"/>
    <w:rsid w:val="00725F05"/>
    <w:rsid w:val="00726271"/>
    <w:rsid w:val="00726BB3"/>
    <w:rsid w:val="00726BF8"/>
    <w:rsid w:val="00727124"/>
    <w:rsid w:val="007279BC"/>
    <w:rsid w:val="00727C26"/>
    <w:rsid w:val="00727D0E"/>
    <w:rsid w:val="00731C05"/>
    <w:rsid w:val="00731FB8"/>
    <w:rsid w:val="00732803"/>
    <w:rsid w:val="00732C39"/>
    <w:rsid w:val="0073321F"/>
    <w:rsid w:val="0073434A"/>
    <w:rsid w:val="00735E3F"/>
    <w:rsid w:val="00736821"/>
    <w:rsid w:val="00737566"/>
    <w:rsid w:val="00740E6B"/>
    <w:rsid w:val="00741BA0"/>
    <w:rsid w:val="00741ED9"/>
    <w:rsid w:val="00742555"/>
    <w:rsid w:val="00743583"/>
    <w:rsid w:val="007438A2"/>
    <w:rsid w:val="00744D89"/>
    <w:rsid w:val="0074511D"/>
    <w:rsid w:val="0074549E"/>
    <w:rsid w:val="00745850"/>
    <w:rsid w:val="00746C86"/>
    <w:rsid w:val="0075109C"/>
    <w:rsid w:val="00751420"/>
    <w:rsid w:val="007537A6"/>
    <w:rsid w:val="00753BA2"/>
    <w:rsid w:val="007547BF"/>
    <w:rsid w:val="00755A48"/>
    <w:rsid w:val="007606DE"/>
    <w:rsid w:val="007622DD"/>
    <w:rsid w:val="00762A39"/>
    <w:rsid w:val="007630F2"/>
    <w:rsid w:val="00763C0E"/>
    <w:rsid w:val="00763E32"/>
    <w:rsid w:val="007643D8"/>
    <w:rsid w:val="00764CE3"/>
    <w:rsid w:val="00766268"/>
    <w:rsid w:val="0076682E"/>
    <w:rsid w:val="00770332"/>
    <w:rsid w:val="007715BE"/>
    <w:rsid w:val="00771675"/>
    <w:rsid w:val="00772576"/>
    <w:rsid w:val="00774F94"/>
    <w:rsid w:val="00775B62"/>
    <w:rsid w:val="007766D4"/>
    <w:rsid w:val="0077716C"/>
    <w:rsid w:val="007773BF"/>
    <w:rsid w:val="00777D5D"/>
    <w:rsid w:val="0078009A"/>
    <w:rsid w:val="00780142"/>
    <w:rsid w:val="007812B0"/>
    <w:rsid w:val="00782138"/>
    <w:rsid w:val="00782D42"/>
    <w:rsid w:val="00784B70"/>
    <w:rsid w:val="00786774"/>
    <w:rsid w:val="00786BD9"/>
    <w:rsid w:val="00786CE5"/>
    <w:rsid w:val="00786DC2"/>
    <w:rsid w:val="00787252"/>
    <w:rsid w:val="00790E32"/>
    <w:rsid w:val="00791F27"/>
    <w:rsid w:val="00791F46"/>
    <w:rsid w:val="007926A1"/>
    <w:rsid w:val="00794272"/>
    <w:rsid w:val="00795884"/>
    <w:rsid w:val="00795D30"/>
    <w:rsid w:val="00796624"/>
    <w:rsid w:val="00796C2C"/>
    <w:rsid w:val="007979B9"/>
    <w:rsid w:val="00797A39"/>
    <w:rsid w:val="007A1271"/>
    <w:rsid w:val="007A181F"/>
    <w:rsid w:val="007A1C19"/>
    <w:rsid w:val="007A319A"/>
    <w:rsid w:val="007A358F"/>
    <w:rsid w:val="007A3792"/>
    <w:rsid w:val="007A3DD6"/>
    <w:rsid w:val="007A4C1D"/>
    <w:rsid w:val="007A517F"/>
    <w:rsid w:val="007A6E14"/>
    <w:rsid w:val="007B08D0"/>
    <w:rsid w:val="007B1407"/>
    <w:rsid w:val="007B1BF0"/>
    <w:rsid w:val="007B2909"/>
    <w:rsid w:val="007B34D4"/>
    <w:rsid w:val="007B3E18"/>
    <w:rsid w:val="007B3E5A"/>
    <w:rsid w:val="007B4746"/>
    <w:rsid w:val="007B4A6B"/>
    <w:rsid w:val="007B5400"/>
    <w:rsid w:val="007B7337"/>
    <w:rsid w:val="007C0CF4"/>
    <w:rsid w:val="007C13EE"/>
    <w:rsid w:val="007C1591"/>
    <w:rsid w:val="007C2003"/>
    <w:rsid w:val="007C260A"/>
    <w:rsid w:val="007C29A0"/>
    <w:rsid w:val="007C3756"/>
    <w:rsid w:val="007C4910"/>
    <w:rsid w:val="007C4A38"/>
    <w:rsid w:val="007C5738"/>
    <w:rsid w:val="007C57CA"/>
    <w:rsid w:val="007C6250"/>
    <w:rsid w:val="007C691C"/>
    <w:rsid w:val="007C6BA7"/>
    <w:rsid w:val="007C6F33"/>
    <w:rsid w:val="007C7BC4"/>
    <w:rsid w:val="007D0B01"/>
    <w:rsid w:val="007D0EBD"/>
    <w:rsid w:val="007D1C0F"/>
    <w:rsid w:val="007D2960"/>
    <w:rsid w:val="007D44E0"/>
    <w:rsid w:val="007D4B10"/>
    <w:rsid w:val="007D664F"/>
    <w:rsid w:val="007D7CDF"/>
    <w:rsid w:val="007E080B"/>
    <w:rsid w:val="007E21EF"/>
    <w:rsid w:val="007E26B2"/>
    <w:rsid w:val="007E35BD"/>
    <w:rsid w:val="007E4116"/>
    <w:rsid w:val="007E426E"/>
    <w:rsid w:val="007E56B2"/>
    <w:rsid w:val="007E5BE0"/>
    <w:rsid w:val="007E60FC"/>
    <w:rsid w:val="007E6DD0"/>
    <w:rsid w:val="007F1898"/>
    <w:rsid w:val="007F205C"/>
    <w:rsid w:val="007F228B"/>
    <w:rsid w:val="007F27AA"/>
    <w:rsid w:val="007F2885"/>
    <w:rsid w:val="007F3A42"/>
    <w:rsid w:val="007F420D"/>
    <w:rsid w:val="007F4433"/>
    <w:rsid w:val="007F44B9"/>
    <w:rsid w:val="007F4AAD"/>
    <w:rsid w:val="007F4D8E"/>
    <w:rsid w:val="00800F5C"/>
    <w:rsid w:val="008018B3"/>
    <w:rsid w:val="00801D6F"/>
    <w:rsid w:val="00803830"/>
    <w:rsid w:val="008056C3"/>
    <w:rsid w:val="00810BCD"/>
    <w:rsid w:val="00813819"/>
    <w:rsid w:val="00813B2C"/>
    <w:rsid w:val="00813B3D"/>
    <w:rsid w:val="00815AA5"/>
    <w:rsid w:val="00816736"/>
    <w:rsid w:val="008169B5"/>
    <w:rsid w:val="008208B6"/>
    <w:rsid w:val="00821F77"/>
    <w:rsid w:val="008233BF"/>
    <w:rsid w:val="008238A3"/>
    <w:rsid w:val="0082440D"/>
    <w:rsid w:val="008262E3"/>
    <w:rsid w:val="00826546"/>
    <w:rsid w:val="00826E7E"/>
    <w:rsid w:val="00827146"/>
    <w:rsid w:val="0082721C"/>
    <w:rsid w:val="00830A02"/>
    <w:rsid w:val="008320EA"/>
    <w:rsid w:val="0083245F"/>
    <w:rsid w:val="00832762"/>
    <w:rsid w:val="00832ABB"/>
    <w:rsid w:val="00833E38"/>
    <w:rsid w:val="0083446A"/>
    <w:rsid w:val="00834888"/>
    <w:rsid w:val="00835796"/>
    <w:rsid w:val="008362DF"/>
    <w:rsid w:val="0083670E"/>
    <w:rsid w:val="00837C3F"/>
    <w:rsid w:val="0084015C"/>
    <w:rsid w:val="00841E79"/>
    <w:rsid w:val="00842B92"/>
    <w:rsid w:val="00843F99"/>
    <w:rsid w:val="00845475"/>
    <w:rsid w:val="0084633F"/>
    <w:rsid w:val="00846F6A"/>
    <w:rsid w:val="00847437"/>
    <w:rsid w:val="0085045B"/>
    <w:rsid w:val="008508D8"/>
    <w:rsid w:val="00850D60"/>
    <w:rsid w:val="00851026"/>
    <w:rsid w:val="00852B38"/>
    <w:rsid w:val="00852DE3"/>
    <w:rsid w:val="00853EFA"/>
    <w:rsid w:val="008540BF"/>
    <w:rsid w:val="0085670D"/>
    <w:rsid w:val="00856D9E"/>
    <w:rsid w:val="00857747"/>
    <w:rsid w:val="0086161A"/>
    <w:rsid w:val="00861EED"/>
    <w:rsid w:val="00862E9C"/>
    <w:rsid w:val="0086359A"/>
    <w:rsid w:val="0086365C"/>
    <w:rsid w:val="008647FE"/>
    <w:rsid w:val="00865299"/>
    <w:rsid w:val="008658ED"/>
    <w:rsid w:val="00866DFE"/>
    <w:rsid w:val="008672B2"/>
    <w:rsid w:val="0087071B"/>
    <w:rsid w:val="00871114"/>
    <w:rsid w:val="00873016"/>
    <w:rsid w:val="0087321D"/>
    <w:rsid w:val="0087377D"/>
    <w:rsid w:val="008757B5"/>
    <w:rsid w:val="008762E6"/>
    <w:rsid w:val="00876496"/>
    <w:rsid w:val="008776C3"/>
    <w:rsid w:val="00877AB0"/>
    <w:rsid w:val="008805D2"/>
    <w:rsid w:val="0088116D"/>
    <w:rsid w:val="008818E2"/>
    <w:rsid w:val="00881BFF"/>
    <w:rsid w:val="00881C9E"/>
    <w:rsid w:val="00881D5E"/>
    <w:rsid w:val="008823A4"/>
    <w:rsid w:val="00882E7A"/>
    <w:rsid w:val="00882EFF"/>
    <w:rsid w:val="008830DB"/>
    <w:rsid w:val="008860FB"/>
    <w:rsid w:val="0088639D"/>
    <w:rsid w:val="00886441"/>
    <w:rsid w:val="00886739"/>
    <w:rsid w:val="00886882"/>
    <w:rsid w:val="00886895"/>
    <w:rsid w:val="00887C3F"/>
    <w:rsid w:val="00890158"/>
    <w:rsid w:val="00891174"/>
    <w:rsid w:val="00893BFF"/>
    <w:rsid w:val="0089533D"/>
    <w:rsid w:val="0089686B"/>
    <w:rsid w:val="00896F20"/>
    <w:rsid w:val="008A1B7D"/>
    <w:rsid w:val="008A33BC"/>
    <w:rsid w:val="008A37B9"/>
    <w:rsid w:val="008A39B9"/>
    <w:rsid w:val="008A5191"/>
    <w:rsid w:val="008A53C3"/>
    <w:rsid w:val="008A587C"/>
    <w:rsid w:val="008A6FFD"/>
    <w:rsid w:val="008B09BD"/>
    <w:rsid w:val="008B16AC"/>
    <w:rsid w:val="008B21CD"/>
    <w:rsid w:val="008B2A31"/>
    <w:rsid w:val="008B3E9B"/>
    <w:rsid w:val="008B554E"/>
    <w:rsid w:val="008B6D8B"/>
    <w:rsid w:val="008B6DA7"/>
    <w:rsid w:val="008B7AA4"/>
    <w:rsid w:val="008B7C57"/>
    <w:rsid w:val="008B7DEF"/>
    <w:rsid w:val="008B7F7D"/>
    <w:rsid w:val="008C13B6"/>
    <w:rsid w:val="008C5B1C"/>
    <w:rsid w:val="008C60E2"/>
    <w:rsid w:val="008C65F7"/>
    <w:rsid w:val="008D041D"/>
    <w:rsid w:val="008D07AF"/>
    <w:rsid w:val="008D0DAD"/>
    <w:rsid w:val="008D13B7"/>
    <w:rsid w:val="008D15BA"/>
    <w:rsid w:val="008D2269"/>
    <w:rsid w:val="008D22FB"/>
    <w:rsid w:val="008D27A6"/>
    <w:rsid w:val="008D41AE"/>
    <w:rsid w:val="008D42DA"/>
    <w:rsid w:val="008D4534"/>
    <w:rsid w:val="008D47AA"/>
    <w:rsid w:val="008D5017"/>
    <w:rsid w:val="008D6BB4"/>
    <w:rsid w:val="008E007D"/>
    <w:rsid w:val="008E090F"/>
    <w:rsid w:val="008E14BA"/>
    <w:rsid w:val="008E1AA1"/>
    <w:rsid w:val="008E22AC"/>
    <w:rsid w:val="008E27DD"/>
    <w:rsid w:val="008E2BEC"/>
    <w:rsid w:val="008E2FC2"/>
    <w:rsid w:val="008E38A3"/>
    <w:rsid w:val="008E4B09"/>
    <w:rsid w:val="008E5659"/>
    <w:rsid w:val="008E56B7"/>
    <w:rsid w:val="008E7585"/>
    <w:rsid w:val="008F11F4"/>
    <w:rsid w:val="008F13DD"/>
    <w:rsid w:val="008F1A1B"/>
    <w:rsid w:val="008F358F"/>
    <w:rsid w:val="008F455E"/>
    <w:rsid w:val="008F475D"/>
    <w:rsid w:val="008F47C6"/>
    <w:rsid w:val="008F4C16"/>
    <w:rsid w:val="008F5D78"/>
    <w:rsid w:val="008F653A"/>
    <w:rsid w:val="008F7F95"/>
    <w:rsid w:val="00900FD3"/>
    <w:rsid w:val="00901EF4"/>
    <w:rsid w:val="009024D2"/>
    <w:rsid w:val="009050F7"/>
    <w:rsid w:val="009054AD"/>
    <w:rsid w:val="009056B6"/>
    <w:rsid w:val="0090684E"/>
    <w:rsid w:val="0090718C"/>
    <w:rsid w:val="00907638"/>
    <w:rsid w:val="00910A01"/>
    <w:rsid w:val="0091220D"/>
    <w:rsid w:val="00912820"/>
    <w:rsid w:val="00912B16"/>
    <w:rsid w:val="0091338B"/>
    <w:rsid w:val="00913907"/>
    <w:rsid w:val="009165C7"/>
    <w:rsid w:val="009168ED"/>
    <w:rsid w:val="00917B42"/>
    <w:rsid w:val="00920A30"/>
    <w:rsid w:val="00920A87"/>
    <w:rsid w:val="00920D30"/>
    <w:rsid w:val="009220A1"/>
    <w:rsid w:val="00922DE2"/>
    <w:rsid w:val="0092352C"/>
    <w:rsid w:val="00924C76"/>
    <w:rsid w:val="00925C13"/>
    <w:rsid w:val="0092720F"/>
    <w:rsid w:val="00930CBD"/>
    <w:rsid w:val="00931353"/>
    <w:rsid w:val="00931793"/>
    <w:rsid w:val="009319E7"/>
    <w:rsid w:val="00932694"/>
    <w:rsid w:val="009332CB"/>
    <w:rsid w:val="00940571"/>
    <w:rsid w:val="00940FF1"/>
    <w:rsid w:val="00941F24"/>
    <w:rsid w:val="00943359"/>
    <w:rsid w:val="00943F89"/>
    <w:rsid w:val="00944DC9"/>
    <w:rsid w:val="00944FA6"/>
    <w:rsid w:val="009456BC"/>
    <w:rsid w:val="00945799"/>
    <w:rsid w:val="00946E46"/>
    <w:rsid w:val="00947C6C"/>
    <w:rsid w:val="009517CB"/>
    <w:rsid w:val="009518BD"/>
    <w:rsid w:val="009522FD"/>
    <w:rsid w:val="0095344B"/>
    <w:rsid w:val="0095385C"/>
    <w:rsid w:val="009542C8"/>
    <w:rsid w:val="009544BA"/>
    <w:rsid w:val="00955071"/>
    <w:rsid w:val="0095681D"/>
    <w:rsid w:val="0095723B"/>
    <w:rsid w:val="00957893"/>
    <w:rsid w:val="00960CE5"/>
    <w:rsid w:val="0096181F"/>
    <w:rsid w:val="00962062"/>
    <w:rsid w:val="00962FB1"/>
    <w:rsid w:val="009632BD"/>
    <w:rsid w:val="009639F7"/>
    <w:rsid w:val="00964087"/>
    <w:rsid w:val="00964583"/>
    <w:rsid w:val="00964842"/>
    <w:rsid w:val="00966098"/>
    <w:rsid w:val="00970DE3"/>
    <w:rsid w:val="00971793"/>
    <w:rsid w:val="009718F9"/>
    <w:rsid w:val="009738B0"/>
    <w:rsid w:val="00973D02"/>
    <w:rsid w:val="00973D5B"/>
    <w:rsid w:val="00973F74"/>
    <w:rsid w:val="009745B2"/>
    <w:rsid w:val="00974DCF"/>
    <w:rsid w:val="009755A1"/>
    <w:rsid w:val="00977DB7"/>
    <w:rsid w:val="00982DCD"/>
    <w:rsid w:val="00984902"/>
    <w:rsid w:val="00984D5A"/>
    <w:rsid w:val="00985081"/>
    <w:rsid w:val="009855AA"/>
    <w:rsid w:val="00985AEC"/>
    <w:rsid w:val="00986E36"/>
    <w:rsid w:val="009876A6"/>
    <w:rsid w:val="00987E97"/>
    <w:rsid w:val="0099162E"/>
    <w:rsid w:val="0099268E"/>
    <w:rsid w:val="00992A88"/>
    <w:rsid w:val="0099363A"/>
    <w:rsid w:val="0099463A"/>
    <w:rsid w:val="00994B8F"/>
    <w:rsid w:val="00995B94"/>
    <w:rsid w:val="00995DD9"/>
    <w:rsid w:val="00995E2B"/>
    <w:rsid w:val="0099653D"/>
    <w:rsid w:val="00997885"/>
    <w:rsid w:val="009A01F3"/>
    <w:rsid w:val="009A05FD"/>
    <w:rsid w:val="009A083D"/>
    <w:rsid w:val="009A20F0"/>
    <w:rsid w:val="009A23AB"/>
    <w:rsid w:val="009A29D0"/>
    <w:rsid w:val="009A3121"/>
    <w:rsid w:val="009A3175"/>
    <w:rsid w:val="009A4816"/>
    <w:rsid w:val="009A48F7"/>
    <w:rsid w:val="009A50E1"/>
    <w:rsid w:val="009A5994"/>
    <w:rsid w:val="009A6901"/>
    <w:rsid w:val="009A780B"/>
    <w:rsid w:val="009B0F0F"/>
    <w:rsid w:val="009B0F87"/>
    <w:rsid w:val="009B304C"/>
    <w:rsid w:val="009B35AA"/>
    <w:rsid w:val="009B3DDF"/>
    <w:rsid w:val="009B554B"/>
    <w:rsid w:val="009B5573"/>
    <w:rsid w:val="009B5EC8"/>
    <w:rsid w:val="009B6653"/>
    <w:rsid w:val="009B6C1A"/>
    <w:rsid w:val="009B6FE4"/>
    <w:rsid w:val="009B7338"/>
    <w:rsid w:val="009B7DD2"/>
    <w:rsid w:val="009C0AEF"/>
    <w:rsid w:val="009C2482"/>
    <w:rsid w:val="009C2786"/>
    <w:rsid w:val="009C2F97"/>
    <w:rsid w:val="009C4842"/>
    <w:rsid w:val="009C5537"/>
    <w:rsid w:val="009C60C1"/>
    <w:rsid w:val="009C6346"/>
    <w:rsid w:val="009C6937"/>
    <w:rsid w:val="009C6FF3"/>
    <w:rsid w:val="009C7792"/>
    <w:rsid w:val="009C7CA1"/>
    <w:rsid w:val="009D00F0"/>
    <w:rsid w:val="009D0247"/>
    <w:rsid w:val="009D0A53"/>
    <w:rsid w:val="009D1539"/>
    <w:rsid w:val="009D159A"/>
    <w:rsid w:val="009D2184"/>
    <w:rsid w:val="009D3FF7"/>
    <w:rsid w:val="009D43A7"/>
    <w:rsid w:val="009D5EBF"/>
    <w:rsid w:val="009D6080"/>
    <w:rsid w:val="009D60B0"/>
    <w:rsid w:val="009D6455"/>
    <w:rsid w:val="009D690F"/>
    <w:rsid w:val="009D6B6B"/>
    <w:rsid w:val="009D7127"/>
    <w:rsid w:val="009E0B02"/>
    <w:rsid w:val="009E1885"/>
    <w:rsid w:val="009E4CFA"/>
    <w:rsid w:val="009E525E"/>
    <w:rsid w:val="009E7689"/>
    <w:rsid w:val="009F0E60"/>
    <w:rsid w:val="009F0F1A"/>
    <w:rsid w:val="009F1311"/>
    <w:rsid w:val="009F1DED"/>
    <w:rsid w:val="009F3870"/>
    <w:rsid w:val="009F4447"/>
    <w:rsid w:val="009F4FDF"/>
    <w:rsid w:val="009F5BFC"/>
    <w:rsid w:val="009F60A0"/>
    <w:rsid w:val="009F7443"/>
    <w:rsid w:val="00A02B26"/>
    <w:rsid w:val="00A030A1"/>
    <w:rsid w:val="00A035C3"/>
    <w:rsid w:val="00A0426D"/>
    <w:rsid w:val="00A0539D"/>
    <w:rsid w:val="00A0541A"/>
    <w:rsid w:val="00A0577E"/>
    <w:rsid w:val="00A058DC"/>
    <w:rsid w:val="00A060CB"/>
    <w:rsid w:val="00A0702A"/>
    <w:rsid w:val="00A0789A"/>
    <w:rsid w:val="00A07E0A"/>
    <w:rsid w:val="00A109B7"/>
    <w:rsid w:val="00A11031"/>
    <w:rsid w:val="00A11044"/>
    <w:rsid w:val="00A116EE"/>
    <w:rsid w:val="00A11D1F"/>
    <w:rsid w:val="00A124E8"/>
    <w:rsid w:val="00A12DD1"/>
    <w:rsid w:val="00A13BE2"/>
    <w:rsid w:val="00A157B1"/>
    <w:rsid w:val="00A15821"/>
    <w:rsid w:val="00A15E77"/>
    <w:rsid w:val="00A16DD5"/>
    <w:rsid w:val="00A1781A"/>
    <w:rsid w:val="00A21361"/>
    <w:rsid w:val="00A21710"/>
    <w:rsid w:val="00A21D36"/>
    <w:rsid w:val="00A2382A"/>
    <w:rsid w:val="00A23B0E"/>
    <w:rsid w:val="00A24138"/>
    <w:rsid w:val="00A25574"/>
    <w:rsid w:val="00A25DC9"/>
    <w:rsid w:val="00A261E8"/>
    <w:rsid w:val="00A2759D"/>
    <w:rsid w:val="00A30BA1"/>
    <w:rsid w:val="00A318B0"/>
    <w:rsid w:val="00A31F69"/>
    <w:rsid w:val="00A32389"/>
    <w:rsid w:val="00A33CE0"/>
    <w:rsid w:val="00A34411"/>
    <w:rsid w:val="00A359CF"/>
    <w:rsid w:val="00A40C04"/>
    <w:rsid w:val="00A40D1B"/>
    <w:rsid w:val="00A413CF"/>
    <w:rsid w:val="00A436D0"/>
    <w:rsid w:val="00A45F38"/>
    <w:rsid w:val="00A51C2B"/>
    <w:rsid w:val="00A51C82"/>
    <w:rsid w:val="00A52B28"/>
    <w:rsid w:val="00A547FC"/>
    <w:rsid w:val="00A54C5C"/>
    <w:rsid w:val="00A54C6F"/>
    <w:rsid w:val="00A554C2"/>
    <w:rsid w:val="00A55CB2"/>
    <w:rsid w:val="00A55D1D"/>
    <w:rsid w:val="00A56208"/>
    <w:rsid w:val="00A562C0"/>
    <w:rsid w:val="00A563FE"/>
    <w:rsid w:val="00A6014F"/>
    <w:rsid w:val="00A604C1"/>
    <w:rsid w:val="00A60DA4"/>
    <w:rsid w:val="00A6104B"/>
    <w:rsid w:val="00A61408"/>
    <w:rsid w:val="00A63D71"/>
    <w:rsid w:val="00A64803"/>
    <w:rsid w:val="00A64A96"/>
    <w:rsid w:val="00A650D4"/>
    <w:rsid w:val="00A65BFF"/>
    <w:rsid w:val="00A65D4B"/>
    <w:rsid w:val="00A65DB1"/>
    <w:rsid w:val="00A66F25"/>
    <w:rsid w:val="00A67E04"/>
    <w:rsid w:val="00A715E0"/>
    <w:rsid w:val="00A722D1"/>
    <w:rsid w:val="00A7230B"/>
    <w:rsid w:val="00A72787"/>
    <w:rsid w:val="00A737C5"/>
    <w:rsid w:val="00A73AD4"/>
    <w:rsid w:val="00A752D4"/>
    <w:rsid w:val="00A7557B"/>
    <w:rsid w:val="00A7575C"/>
    <w:rsid w:val="00A75F69"/>
    <w:rsid w:val="00A76FDC"/>
    <w:rsid w:val="00A80C4C"/>
    <w:rsid w:val="00A81E6E"/>
    <w:rsid w:val="00A82891"/>
    <w:rsid w:val="00A852D2"/>
    <w:rsid w:val="00A85994"/>
    <w:rsid w:val="00A85E33"/>
    <w:rsid w:val="00A85E90"/>
    <w:rsid w:val="00A8609E"/>
    <w:rsid w:val="00A86DB8"/>
    <w:rsid w:val="00A87102"/>
    <w:rsid w:val="00A87212"/>
    <w:rsid w:val="00A90599"/>
    <w:rsid w:val="00A91A8A"/>
    <w:rsid w:val="00A91C35"/>
    <w:rsid w:val="00A91F76"/>
    <w:rsid w:val="00A92533"/>
    <w:rsid w:val="00A93E13"/>
    <w:rsid w:val="00A94296"/>
    <w:rsid w:val="00A96695"/>
    <w:rsid w:val="00A968CA"/>
    <w:rsid w:val="00A974AE"/>
    <w:rsid w:val="00AA0B98"/>
    <w:rsid w:val="00AA10F5"/>
    <w:rsid w:val="00AA1861"/>
    <w:rsid w:val="00AA2C7F"/>
    <w:rsid w:val="00AA38A3"/>
    <w:rsid w:val="00AA4E0A"/>
    <w:rsid w:val="00AA4EEE"/>
    <w:rsid w:val="00AA5787"/>
    <w:rsid w:val="00AB1980"/>
    <w:rsid w:val="00AB19CC"/>
    <w:rsid w:val="00AB35C8"/>
    <w:rsid w:val="00AB3D81"/>
    <w:rsid w:val="00AB63BA"/>
    <w:rsid w:val="00AB697F"/>
    <w:rsid w:val="00AB73FF"/>
    <w:rsid w:val="00AC02C8"/>
    <w:rsid w:val="00AC08F3"/>
    <w:rsid w:val="00AC0D79"/>
    <w:rsid w:val="00AC1E5F"/>
    <w:rsid w:val="00AC2813"/>
    <w:rsid w:val="00AC41D1"/>
    <w:rsid w:val="00AC441E"/>
    <w:rsid w:val="00AC48C2"/>
    <w:rsid w:val="00AC4B9C"/>
    <w:rsid w:val="00AC61F9"/>
    <w:rsid w:val="00AC620F"/>
    <w:rsid w:val="00AC7100"/>
    <w:rsid w:val="00AC7B41"/>
    <w:rsid w:val="00AD0B45"/>
    <w:rsid w:val="00AD0DCA"/>
    <w:rsid w:val="00AD13AD"/>
    <w:rsid w:val="00AD1CF8"/>
    <w:rsid w:val="00AD4C2D"/>
    <w:rsid w:val="00AD5E25"/>
    <w:rsid w:val="00AD765B"/>
    <w:rsid w:val="00AD7C43"/>
    <w:rsid w:val="00AE0F56"/>
    <w:rsid w:val="00AE1833"/>
    <w:rsid w:val="00AE2E09"/>
    <w:rsid w:val="00AE402E"/>
    <w:rsid w:val="00AE47E5"/>
    <w:rsid w:val="00AE4A6F"/>
    <w:rsid w:val="00AE4B5B"/>
    <w:rsid w:val="00AE4BAC"/>
    <w:rsid w:val="00AE52AA"/>
    <w:rsid w:val="00AE54F7"/>
    <w:rsid w:val="00AE5AB2"/>
    <w:rsid w:val="00AE5FD5"/>
    <w:rsid w:val="00AE7BD3"/>
    <w:rsid w:val="00AF1419"/>
    <w:rsid w:val="00AF1ABD"/>
    <w:rsid w:val="00AF2ADA"/>
    <w:rsid w:val="00AF3003"/>
    <w:rsid w:val="00AF4C69"/>
    <w:rsid w:val="00AF5955"/>
    <w:rsid w:val="00AF7F44"/>
    <w:rsid w:val="00B00210"/>
    <w:rsid w:val="00B0032B"/>
    <w:rsid w:val="00B04390"/>
    <w:rsid w:val="00B056AE"/>
    <w:rsid w:val="00B109EE"/>
    <w:rsid w:val="00B11FD7"/>
    <w:rsid w:val="00B13D1E"/>
    <w:rsid w:val="00B14A1E"/>
    <w:rsid w:val="00B14E7D"/>
    <w:rsid w:val="00B16EDD"/>
    <w:rsid w:val="00B17869"/>
    <w:rsid w:val="00B20023"/>
    <w:rsid w:val="00B2172E"/>
    <w:rsid w:val="00B223C7"/>
    <w:rsid w:val="00B23831"/>
    <w:rsid w:val="00B246B9"/>
    <w:rsid w:val="00B24992"/>
    <w:rsid w:val="00B2652B"/>
    <w:rsid w:val="00B26A89"/>
    <w:rsid w:val="00B27737"/>
    <w:rsid w:val="00B30654"/>
    <w:rsid w:val="00B30D9C"/>
    <w:rsid w:val="00B311EA"/>
    <w:rsid w:val="00B31AF1"/>
    <w:rsid w:val="00B32946"/>
    <w:rsid w:val="00B32975"/>
    <w:rsid w:val="00B3315D"/>
    <w:rsid w:val="00B33531"/>
    <w:rsid w:val="00B356C5"/>
    <w:rsid w:val="00B35750"/>
    <w:rsid w:val="00B36124"/>
    <w:rsid w:val="00B366A1"/>
    <w:rsid w:val="00B3727B"/>
    <w:rsid w:val="00B37FF5"/>
    <w:rsid w:val="00B41FBA"/>
    <w:rsid w:val="00B4247F"/>
    <w:rsid w:val="00B42A99"/>
    <w:rsid w:val="00B4329F"/>
    <w:rsid w:val="00B44931"/>
    <w:rsid w:val="00B4593A"/>
    <w:rsid w:val="00B45CCF"/>
    <w:rsid w:val="00B45F3E"/>
    <w:rsid w:val="00B46419"/>
    <w:rsid w:val="00B473D3"/>
    <w:rsid w:val="00B5169D"/>
    <w:rsid w:val="00B540C8"/>
    <w:rsid w:val="00B54C94"/>
    <w:rsid w:val="00B563A8"/>
    <w:rsid w:val="00B56D1A"/>
    <w:rsid w:val="00B56D57"/>
    <w:rsid w:val="00B5769F"/>
    <w:rsid w:val="00B5772F"/>
    <w:rsid w:val="00B60B7B"/>
    <w:rsid w:val="00B6258D"/>
    <w:rsid w:val="00B62D3E"/>
    <w:rsid w:val="00B63173"/>
    <w:rsid w:val="00B63CF5"/>
    <w:rsid w:val="00B654AE"/>
    <w:rsid w:val="00B65A22"/>
    <w:rsid w:val="00B6627C"/>
    <w:rsid w:val="00B66BE3"/>
    <w:rsid w:val="00B66D48"/>
    <w:rsid w:val="00B67257"/>
    <w:rsid w:val="00B70199"/>
    <w:rsid w:val="00B708DC"/>
    <w:rsid w:val="00B7175F"/>
    <w:rsid w:val="00B72868"/>
    <w:rsid w:val="00B74585"/>
    <w:rsid w:val="00B75A3A"/>
    <w:rsid w:val="00B7695B"/>
    <w:rsid w:val="00B76AE9"/>
    <w:rsid w:val="00B7777D"/>
    <w:rsid w:val="00B77832"/>
    <w:rsid w:val="00B81A66"/>
    <w:rsid w:val="00B81F3D"/>
    <w:rsid w:val="00B82002"/>
    <w:rsid w:val="00B821FE"/>
    <w:rsid w:val="00B83F9F"/>
    <w:rsid w:val="00B85CE6"/>
    <w:rsid w:val="00B87784"/>
    <w:rsid w:val="00B87BDF"/>
    <w:rsid w:val="00B900DF"/>
    <w:rsid w:val="00B93B66"/>
    <w:rsid w:val="00B953DD"/>
    <w:rsid w:val="00B95E8B"/>
    <w:rsid w:val="00B9644D"/>
    <w:rsid w:val="00BA06A7"/>
    <w:rsid w:val="00BA161A"/>
    <w:rsid w:val="00BA3A12"/>
    <w:rsid w:val="00BA461B"/>
    <w:rsid w:val="00BA5868"/>
    <w:rsid w:val="00BA5ED9"/>
    <w:rsid w:val="00BA67E7"/>
    <w:rsid w:val="00BA6F41"/>
    <w:rsid w:val="00BB03A0"/>
    <w:rsid w:val="00BB0421"/>
    <w:rsid w:val="00BB06A1"/>
    <w:rsid w:val="00BB10F5"/>
    <w:rsid w:val="00BB24D9"/>
    <w:rsid w:val="00BB50A7"/>
    <w:rsid w:val="00BB6B3E"/>
    <w:rsid w:val="00BB7845"/>
    <w:rsid w:val="00BC0EDB"/>
    <w:rsid w:val="00BC123E"/>
    <w:rsid w:val="00BC1244"/>
    <w:rsid w:val="00BC1360"/>
    <w:rsid w:val="00BC141A"/>
    <w:rsid w:val="00BC1A74"/>
    <w:rsid w:val="00BC2CFE"/>
    <w:rsid w:val="00BC3F06"/>
    <w:rsid w:val="00BC461F"/>
    <w:rsid w:val="00BC498A"/>
    <w:rsid w:val="00BC512D"/>
    <w:rsid w:val="00BC5A83"/>
    <w:rsid w:val="00BC5EEE"/>
    <w:rsid w:val="00BC6CAF"/>
    <w:rsid w:val="00BC7EE0"/>
    <w:rsid w:val="00BD0567"/>
    <w:rsid w:val="00BD0CC1"/>
    <w:rsid w:val="00BD0F91"/>
    <w:rsid w:val="00BD1CEF"/>
    <w:rsid w:val="00BD2CA8"/>
    <w:rsid w:val="00BD2FBF"/>
    <w:rsid w:val="00BD4AB8"/>
    <w:rsid w:val="00BD6164"/>
    <w:rsid w:val="00BD641B"/>
    <w:rsid w:val="00BD6E35"/>
    <w:rsid w:val="00BE0766"/>
    <w:rsid w:val="00BE1FD0"/>
    <w:rsid w:val="00BE24B8"/>
    <w:rsid w:val="00BE2C8F"/>
    <w:rsid w:val="00BE2FE2"/>
    <w:rsid w:val="00BE5C84"/>
    <w:rsid w:val="00BE628E"/>
    <w:rsid w:val="00BE63E1"/>
    <w:rsid w:val="00BE65BA"/>
    <w:rsid w:val="00BE6F50"/>
    <w:rsid w:val="00BE7E1B"/>
    <w:rsid w:val="00BF0CF6"/>
    <w:rsid w:val="00BF0DA3"/>
    <w:rsid w:val="00BF0FEF"/>
    <w:rsid w:val="00BF254A"/>
    <w:rsid w:val="00BF25EA"/>
    <w:rsid w:val="00BF2DB0"/>
    <w:rsid w:val="00BF3324"/>
    <w:rsid w:val="00BF3B1E"/>
    <w:rsid w:val="00BF3E27"/>
    <w:rsid w:val="00BF4308"/>
    <w:rsid w:val="00BF44F5"/>
    <w:rsid w:val="00BF51D5"/>
    <w:rsid w:val="00BF5385"/>
    <w:rsid w:val="00BF57B8"/>
    <w:rsid w:val="00BF6FA3"/>
    <w:rsid w:val="00BF7B93"/>
    <w:rsid w:val="00C00E7B"/>
    <w:rsid w:val="00C00FF8"/>
    <w:rsid w:val="00C02E4B"/>
    <w:rsid w:val="00C04B45"/>
    <w:rsid w:val="00C056A7"/>
    <w:rsid w:val="00C05ACF"/>
    <w:rsid w:val="00C062FB"/>
    <w:rsid w:val="00C06457"/>
    <w:rsid w:val="00C06F73"/>
    <w:rsid w:val="00C109A7"/>
    <w:rsid w:val="00C118B9"/>
    <w:rsid w:val="00C13471"/>
    <w:rsid w:val="00C13555"/>
    <w:rsid w:val="00C13C44"/>
    <w:rsid w:val="00C146B1"/>
    <w:rsid w:val="00C14F9E"/>
    <w:rsid w:val="00C153E1"/>
    <w:rsid w:val="00C159C7"/>
    <w:rsid w:val="00C16271"/>
    <w:rsid w:val="00C16647"/>
    <w:rsid w:val="00C16688"/>
    <w:rsid w:val="00C166E1"/>
    <w:rsid w:val="00C177B7"/>
    <w:rsid w:val="00C17DAF"/>
    <w:rsid w:val="00C21A73"/>
    <w:rsid w:val="00C22A70"/>
    <w:rsid w:val="00C2443E"/>
    <w:rsid w:val="00C24470"/>
    <w:rsid w:val="00C2477E"/>
    <w:rsid w:val="00C247C0"/>
    <w:rsid w:val="00C25306"/>
    <w:rsid w:val="00C26966"/>
    <w:rsid w:val="00C27BF1"/>
    <w:rsid w:val="00C30471"/>
    <w:rsid w:val="00C3173F"/>
    <w:rsid w:val="00C318AA"/>
    <w:rsid w:val="00C33149"/>
    <w:rsid w:val="00C3427E"/>
    <w:rsid w:val="00C342BE"/>
    <w:rsid w:val="00C34DE5"/>
    <w:rsid w:val="00C35CF1"/>
    <w:rsid w:val="00C36E4E"/>
    <w:rsid w:val="00C37644"/>
    <w:rsid w:val="00C37CC7"/>
    <w:rsid w:val="00C40910"/>
    <w:rsid w:val="00C40DA9"/>
    <w:rsid w:val="00C41724"/>
    <w:rsid w:val="00C418AE"/>
    <w:rsid w:val="00C43218"/>
    <w:rsid w:val="00C43B21"/>
    <w:rsid w:val="00C4538C"/>
    <w:rsid w:val="00C47256"/>
    <w:rsid w:val="00C4745F"/>
    <w:rsid w:val="00C475B7"/>
    <w:rsid w:val="00C478C1"/>
    <w:rsid w:val="00C478D3"/>
    <w:rsid w:val="00C527BD"/>
    <w:rsid w:val="00C53830"/>
    <w:rsid w:val="00C53B69"/>
    <w:rsid w:val="00C54713"/>
    <w:rsid w:val="00C61F76"/>
    <w:rsid w:val="00C623C0"/>
    <w:rsid w:val="00C63524"/>
    <w:rsid w:val="00C63791"/>
    <w:rsid w:val="00C6504C"/>
    <w:rsid w:val="00C651A1"/>
    <w:rsid w:val="00C651F6"/>
    <w:rsid w:val="00C65F02"/>
    <w:rsid w:val="00C67DB0"/>
    <w:rsid w:val="00C703FD"/>
    <w:rsid w:val="00C709B1"/>
    <w:rsid w:val="00C713B0"/>
    <w:rsid w:val="00C7226E"/>
    <w:rsid w:val="00C7307A"/>
    <w:rsid w:val="00C73851"/>
    <w:rsid w:val="00C73F6A"/>
    <w:rsid w:val="00C7440B"/>
    <w:rsid w:val="00C746B8"/>
    <w:rsid w:val="00C75ED5"/>
    <w:rsid w:val="00C77516"/>
    <w:rsid w:val="00C77B34"/>
    <w:rsid w:val="00C80314"/>
    <w:rsid w:val="00C80B0A"/>
    <w:rsid w:val="00C82A6D"/>
    <w:rsid w:val="00C82CC7"/>
    <w:rsid w:val="00C84190"/>
    <w:rsid w:val="00C8430B"/>
    <w:rsid w:val="00C84540"/>
    <w:rsid w:val="00C84A2B"/>
    <w:rsid w:val="00C84E68"/>
    <w:rsid w:val="00C8653E"/>
    <w:rsid w:val="00C86D10"/>
    <w:rsid w:val="00C87117"/>
    <w:rsid w:val="00C872E6"/>
    <w:rsid w:val="00C90886"/>
    <w:rsid w:val="00C92C5E"/>
    <w:rsid w:val="00C92F80"/>
    <w:rsid w:val="00C95E28"/>
    <w:rsid w:val="00C97F0E"/>
    <w:rsid w:val="00CA006B"/>
    <w:rsid w:val="00CA051E"/>
    <w:rsid w:val="00CA0B32"/>
    <w:rsid w:val="00CA1871"/>
    <w:rsid w:val="00CA1B2D"/>
    <w:rsid w:val="00CA3790"/>
    <w:rsid w:val="00CA4746"/>
    <w:rsid w:val="00CA48A4"/>
    <w:rsid w:val="00CA5DA4"/>
    <w:rsid w:val="00CA6AE1"/>
    <w:rsid w:val="00CA6C68"/>
    <w:rsid w:val="00CA7042"/>
    <w:rsid w:val="00CB0B93"/>
    <w:rsid w:val="00CB0C91"/>
    <w:rsid w:val="00CB1676"/>
    <w:rsid w:val="00CB2F9E"/>
    <w:rsid w:val="00CB3BF3"/>
    <w:rsid w:val="00CB3E12"/>
    <w:rsid w:val="00CB555A"/>
    <w:rsid w:val="00CB56BC"/>
    <w:rsid w:val="00CB661B"/>
    <w:rsid w:val="00CC0732"/>
    <w:rsid w:val="00CC19A5"/>
    <w:rsid w:val="00CC1A07"/>
    <w:rsid w:val="00CC1D0E"/>
    <w:rsid w:val="00CC23A8"/>
    <w:rsid w:val="00CC3D66"/>
    <w:rsid w:val="00CC4246"/>
    <w:rsid w:val="00CC580B"/>
    <w:rsid w:val="00CC6943"/>
    <w:rsid w:val="00CC6C92"/>
    <w:rsid w:val="00CC6EAF"/>
    <w:rsid w:val="00CD0B85"/>
    <w:rsid w:val="00CD11B7"/>
    <w:rsid w:val="00CD222D"/>
    <w:rsid w:val="00CD2565"/>
    <w:rsid w:val="00CD3954"/>
    <w:rsid w:val="00CD4C66"/>
    <w:rsid w:val="00CD4DF3"/>
    <w:rsid w:val="00CD550E"/>
    <w:rsid w:val="00CD5BCF"/>
    <w:rsid w:val="00CE0ACC"/>
    <w:rsid w:val="00CE0EBD"/>
    <w:rsid w:val="00CE10FA"/>
    <w:rsid w:val="00CE15D6"/>
    <w:rsid w:val="00CE267F"/>
    <w:rsid w:val="00CE2C34"/>
    <w:rsid w:val="00CE4E2C"/>
    <w:rsid w:val="00CE4F4F"/>
    <w:rsid w:val="00CE519D"/>
    <w:rsid w:val="00CE5635"/>
    <w:rsid w:val="00CE581F"/>
    <w:rsid w:val="00CE6611"/>
    <w:rsid w:val="00CF25AD"/>
    <w:rsid w:val="00CF3A8C"/>
    <w:rsid w:val="00CF5256"/>
    <w:rsid w:val="00CF5510"/>
    <w:rsid w:val="00CF6DB1"/>
    <w:rsid w:val="00D0021E"/>
    <w:rsid w:val="00D00E6B"/>
    <w:rsid w:val="00D01920"/>
    <w:rsid w:val="00D01CB3"/>
    <w:rsid w:val="00D025A8"/>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1385"/>
    <w:rsid w:val="00D121AB"/>
    <w:rsid w:val="00D138A3"/>
    <w:rsid w:val="00D14949"/>
    <w:rsid w:val="00D14C79"/>
    <w:rsid w:val="00D14D02"/>
    <w:rsid w:val="00D1527E"/>
    <w:rsid w:val="00D155A5"/>
    <w:rsid w:val="00D160A9"/>
    <w:rsid w:val="00D16690"/>
    <w:rsid w:val="00D16A56"/>
    <w:rsid w:val="00D17428"/>
    <w:rsid w:val="00D179FC"/>
    <w:rsid w:val="00D20CB6"/>
    <w:rsid w:val="00D20CD5"/>
    <w:rsid w:val="00D21EB0"/>
    <w:rsid w:val="00D236E1"/>
    <w:rsid w:val="00D23E16"/>
    <w:rsid w:val="00D24BF4"/>
    <w:rsid w:val="00D24C85"/>
    <w:rsid w:val="00D25FD2"/>
    <w:rsid w:val="00D27608"/>
    <w:rsid w:val="00D27C0A"/>
    <w:rsid w:val="00D30754"/>
    <w:rsid w:val="00D3282C"/>
    <w:rsid w:val="00D35AFC"/>
    <w:rsid w:val="00D40E29"/>
    <w:rsid w:val="00D43D65"/>
    <w:rsid w:val="00D45167"/>
    <w:rsid w:val="00D4624F"/>
    <w:rsid w:val="00D465D8"/>
    <w:rsid w:val="00D51A19"/>
    <w:rsid w:val="00D5234F"/>
    <w:rsid w:val="00D5479A"/>
    <w:rsid w:val="00D55E00"/>
    <w:rsid w:val="00D5799A"/>
    <w:rsid w:val="00D579C7"/>
    <w:rsid w:val="00D60D2A"/>
    <w:rsid w:val="00D6169A"/>
    <w:rsid w:val="00D6283A"/>
    <w:rsid w:val="00D62903"/>
    <w:rsid w:val="00D677D9"/>
    <w:rsid w:val="00D7007E"/>
    <w:rsid w:val="00D713FD"/>
    <w:rsid w:val="00D71AB2"/>
    <w:rsid w:val="00D723E5"/>
    <w:rsid w:val="00D732F2"/>
    <w:rsid w:val="00D73322"/>
    <w:rsid w:val="00D73449"/>
    <w:rsid w:val="00D74E27"/>
    <w:rsid w:val="00D77B90"/>
    <w:rsid w:val="00D807AC"/>
    <w:rsid w:val="00D80DBC"/>
    <w:rsid w:val="00D81309"/>
    <w:rsid w:val="00D81A77"/>
    <w:rsid w:val="00D82E95"/>
    <w:rsid w:val="00D8341D"/>
    <w:rsid w:val="00D83513"/>
    <w:rsid w:val="00D8373D"/>
    <w:rsid w:val="00D84727"/>
    <w:rsid w:val="00D876E4"/>
    <w:rsid w:val="00D91F52"/>
    <w:rsid w:val="00D9588F"/>
    <w:rsid w:val="00D9628D"/>
    <w:rsid w:val="00D97B37"/>
    <w:rsid w:val="00DA15CD"/>
    <w:rsid w:val="00DA1AB7"/>
    <w:rsid w:val="00DA2604"/>
    <w:rsid w:val="00DA28F9"/>
    <w:rsid w:val="00DA3676"/>
    <w:rsid w:val="00DA4B97"/>
    <w:rsid w:val="00DA6975"/>
    <w:rsid w:val="00DA7867"/>
    <w:rsid w:val="00DB062C"/>
    <w:rsid w:val="00DB0A9E"/>
    <w:rsid w:val="00DB0CEF"/>
    <w:rsid w:val="00DB152A"/>
    <w:rsid w:val="00DB21C3"/>
    <w:rsid w:val="00DB2BEB"/>
    <w:rsid w:val="00DB303A"/>
    <w:rsid w:val="00DB3528"/>
    <w:rsid w:val="00DB4117"/>
    <w:rsid w:val="00DB4DBD"/>
    <w:rsid w:val="00DB58FA"/>
    <w:rsid w:val="00DC02A6"/>
    <w:rsid w:val="00DC30AD"/>
    <w:rsid w:val="00DC35C8"/>
    <w:rsid w:val="00DC39A3"/>
    <w:rsid w:val="00DC5B5A"/>
    <w:rsid w:val="00DC7010"/>
    <w:rsid w:val="00DD0D2A"/>
    <w:rsid w:val="00DD105A"/>
    <w:rsid w:val="00DD252C"/>
    <w:rsid w:val="00DD2960"/>
    <w:rsid w:val="00DD4CC3"/>
    <w:rsid w:val="00DD4E7B"/>
    <w:rsid w:val="00DD4FF3"/>
    <w:rsid w:val="00DD721F"/>
    <w:rsid w:val="00DD7223"/>
    <w:rsid w:val="00DE2145"/>
    <w:rsid w:val="00DE2A2C"/>
    <w:rsid w:val="00DE2CCD"/>
    <w:rsid w:val="00DE609B"/>
    <w:rsid w:val="00DF2199"/>
    <w:rsid w:val="00DF3FBB"/>
    <w:rsid w:val="00DF65A1"/>
    <w:rsid w:val="00DF6CD5"/>
    <w:rsid w:val="00E00D88"/>
    <w:rsid w:val="00E01560"/>
    <w:rsid w:val="00E019D3"/>
    <w:rsid w:val="00E02507"/>
    <w:rsid w:val="00E02643"/>
    <w:rsid w:val="00E02A5E"/>
    <w:rsid w:val="00E04650"/>
    <w:rsid w:val="00E04C40"/>
    <w:rsid w:val="00E0506B"/>
    <w:rsid w:val="00E0596B"/>
    <w:rsid w:val="00E060FF"/>
    <w:rsid w:val="00E10145"/>
    <w:rsid w:val="00E11294"/>
    <w:rsid w:val="00E1500C"/>
    <w:rsid w:val="00E15E29"/>
    <w:rsid w:val="00E16647"/>
    <w:rsid w:val="00E17E4E"/>
    <w:rsid w:val="00E20E4B"/>
    <w:rsid w:val="00E21DD1"/>
    <w:rsid w:val="00E24A27"/>
    <w:rsid w:val="00E26D80"/>
    <w:rsid w:val="00E26EE8"/>
    <w:rsid w:val="00E27585"/>
    <w:rsid w:val="00E314A5"/>
    <w:rsid w:val="00E33B2E"/>
    <w:rsid w:val="00E34FB5"/>
    <w:rsid w:val="00E35764"/>
    <w:rsid w:val="00E357CF"/>
    <w:rsid w:val="00E35BEC"/>
    <w:rsid w:val="00E36261"/>
    <w:rsid w:val="00E36E63"/>
    <w:rsid w:val="00E3702A"/>
    <w:rsid w:val="00E3743E"/>
    <w:rsid w:val="00E4047D"/>
    <w:rsid w:val="00E42944"/>
    <w:rsid w:val="00E429E8"/>
    <w:rsid w:val="00E4324C"/>
    <w:rsid w:val="00E44B56"/>
    <w:rsid w:val="00E44CF0"/>
    <w:rsid w:val="00E45B0F"/>
    <w:rsid w:val="00E46180"/>
    <w:rsid w:val="00E47640"/>
    <w:rsid w:val="00E518C8"/>
    <w:rsid w:val="00E52681"/>
    <w:rsid w:val="00E53AAE"/>
    <w:rsid w:val="00E53B68"/>
    <w:rsid w:val="00E544DC"/>
    <w:rsid w:val="00E54AB5"/>
    <w:rsid w:val="00E56415"/>
    <w:rsid w:val="00E56970"/>
    <w:rsid w:val="00E56AED"/>
    <w:rsid w:val="00E608E0"/>
    <w:rsid w:val="00E6209E"/>
    <w:rsid w:val="00E6308B"/>
    <w:rsid w:val="00E6325F"/>
    <w:rsid w:val="00E632C5"/>
    <w:rsid w:val="00E63546"/>
    <w:rsid w:val="00E64555"/>
    <w:rsid w:val="00E65251"/>
    <w:rsid w:val="00E654EF"/>
    <w:rsid w:val="00E65858"/>
    <w:rsid w:val="00E66225"/>
    <w:rsid w:val="00E662AD"/>
    <w:rsid w:val="00E70ABE"/>
    <w:rsid w:val="00E7102E"/>
    <w:rsid w:val="00E71041"/>
    <w:rsid w:val="00E714F5"/>
    <w:rsid w:val="00E74189"/>
    <w:rsid w:val="00E74DBE"/>
    <w:rsid w:val="00E75C7A"/>
    <w:rsid w:val="00E75E03"/>
    <w:rsid w:val="00E76505"/>
    <w:rsid w:val="00E76D09"/>
    <w:rsid w:val="00E8022A"/>
    <w:rsid w:val="00E81120"/>
    <w:rsid w:val="00E812AD"/>
    <w:rsid w:val="00E81DFA"/>
    <w:rsid w:val="00E82FC7"/>
    <w:rsid w:val="00E831A7"/>
    <w:rsid w:val="00E83228"/>
    <w:rsid w:val="00E83E2E"/>
    <w:rsid w:val="00E83F20"/>
    <w:rsid w:val="00E8406A"/>
    <w:rsid w:val="00E84496"/>
    <w:rsid w:val="00E8497F"/>
    <w:rsid w:val="00E8552F"/>
    <w:rsid w:val="00E90A64"/>
    <w:rsid w:val="00E90E70"/>
    <w:rsid w:val="00E91188"/>
    <w:rsid w:val="00E92215"/>
    <w:rsid w:val="00E9348D"/>
    <w:rsid w:val="00E939EF"/>
    <w:rsid w:val="00E948A7"/>
    <w:rsid w:val="00E95628"/>
    <w:rsid w:val="00E95663"/>
    <w:rsid w:val="00E9571A"/>
    <w:rsid w:val="00E95C19"/>
    <w:rsid w:val="00E96129"/>
    <w:rsid w:val="00E96B57"/>
    <w:rsid w:val="00E97164"/>
    <w:rsid w:val="00E97464"/>
    <w:rsid w:val="00E97B9A"/>
    <w:rsid w:val="00EA0C98"/>
    <w:rsid w:val="00EA38D1"/>
    <w:rsid w:val="00EA49BB"/>
    <w:rsid w:val="00EA4CEB"/>
    <w:rsid w:val="00EA4F82"/>
    <w:rsid w:val="00EB1DB7"/>
    <w:rsid w:val="00EB1E2B"/>
    <w:rsid w:val="00EB2B7C"/>
    <w:rsid w:val="00EB31EA"/>
    <w:rsid w:val="00EB359F"/>
    <w:rsid w:val="00EB3657"/>
    <w:rsid w:val="00EB376F"/>
    <w:rsid w:val="00EB3949"/>
    <w:rsid w:val="00EB40C7"/>
    <w:rsid w:val="00EB46C8"/>
    <w:rsid w:val="00EB4BEB"/>
    <w:rsid w:val="00EB4FF9"/>
    <w:rsid w:val="00EB4FFE"/>
    <w:rsid w:val="00EB6638"/>
    <w:rsid w:val="00EB6ECC"/>
    <w:rsid w:val="00EB7952"/>
    <w:rsid w:val="00EC2277"/>
    <w:rsid w:val="00EC23BC"/>
    <w:rsid w:val="00EC320E"/>
    <w:rsid w:val="00EC547F"/>
    <w:rsid w:val="00EC611C"/>
    <w:rsid w:val="00EC75AD"/>
    <w:rsid w:val="00EC76BF"/>
    <w:rsid w:val="00EC7823"/>
    <w:rsid w:val="00ED1A61"/>
    <w:rsid w:val="00ED2241"/>
    <w:rsid w:val="00ED2CEB"/>
    <w:rsid w:val="00ED586A"/>
    <w:rsid w:val="00ED5B79"/>
    <w:rsid w:val="00ED6037"/>
    <w:rsid w:val="00ED6538"/>
    <w:rsid w:val="00EE14C8"/>
    <w:rsid w:val="00EE19A6"/>
    <w:rsid w:val="00EE19DC"/>
    <w:rsid w:val="00EE3862"/>
    <w:rsid w:val="00EE433F"/>
    <w:rsid w:val="00EE6502"/>
    <w:rsid w:val="00EE6B50"/>
    <w:rsid w:val="00EF018C"/>
    <w:rsid w:val="00EF17E2"/>
    <w:rsid w:val="00EF1AC1"/>
    <w:rsid w:val="00EF46EC"/>
    <w:rsid w:val="00EF53A8"/>
    <w:rsid w:val="00EF5BF2"/>
    <w:rsid w:val="00EF5EEA"/>
    <w:rsid w:val="00EF7A4D"/>
    <w:rsid w:val="00F000C4"/>
    <w:rsid w:val="00F00C88"/>
    <w:rsid w:val="00F00C9F"/>
    <w:rsid w:val="00F016A4"/>
    <w:rsid w:val="00F01929"/>
    <w:rsid w:val="00F01967"/>
    <w:rsid w:val="00F01D09"/>
    <w:rsid w:val="00F01EA5"/>
    <w:rsid w:val="00F02136"/>
    <w:rsid w:val="00F026B6"/>
    <w:rsid w:val="00F0503A"/>
    <w:rsid w:val="00F05EA7"/>
    <w:rsid w:val="00F062FD"/>
    <w:rsid w:val="00F06D9A"/>
    <w:rsid w:val="00F071E7"/>
    <w:rsid w:val="00F07F77"/>
    <w:rsid w:val="00F10C0F"/>
    <w:rsid w:val="00F11393"/>
    <w:rsid w:val="00F11C40"/>
    <w:rsid w:val="00F12779"/>
    <w:rsid w:val="00F12E8C"/>
    <w:rsid w:val="00F12F48"/>
    <w:rsid w:val="00F131F6"/>
    <w:rsid w:val="00F14033"/>
    <w:rsid w:val="00F16EA8"/>
    <w:rsid w:val="00F215CD"/>
    <w:rsid w:val="00F21B80"/>
    <w:rsid w:val="00F2334E"/>
    <w:rsid w:val="00F25C8A"/>
    <w:rsid w:val="00F27314"/>
    <w:rsid w:val="00F27574"/>
    <w:rsid w:val="00F27D32"/>
    <w:rsid w:val="00F27DE7"/>
    <w:rsid w:val="00F30384"/>
    <w:rsid w:val="00F31618"/>
    <w:rsid w:val="00F320E4"/>
    <w:rsid w:val="00F325B5"/>
    <w:rsid w:val="00F3284D"/>
    <w:rsid w:val="00F32E61"/>
    <w:rsid w:val="00F33797"/>
    <w:rsid w:val="00F33DC2"/>
    <w:rsid w:val="00F36409"/>
    <w:rsid w:val="00F36CD1"/>
    <w:rsid w:val="00F375CE"/>
    <w:rsid w:val="00F3796F"/>
    <w:rsid w:val="00F43CB1"/>
    <w:rsid w:val="00F43DE3"/>
    <w:rsid w:val="00F46721"/>
    <w:rsid w:val="00F4682B"/>
    <w:rsid w:val="00F46ADA"/>
    <w:rsid w:val="00F50086"/>
    <w:rsid w:val="00F5012F"/>
    <w:rsid w:val="00F50621"/>
    <w:rsid w:val="00F506B5"/>
    <w:rsid w:val="00F50954"/>
    <w:rsid w:val="00F53A98"/>
    <w:rsid w:val="00F540F7"/>
    <w:rsid w:val="00F54DB0"/>
    <w:rsid w:val="00F54DD2"/>
    <w:rsid w:val="00F55031"/>
    <w:rsid w:val="00F5503C"/>
    <w:rsid w:val="00F55B36"/>
    <w:rsid w:val="00F55F99"/>
    <w:rsid w:val="00F5614B"/>
    <w:rsid w:val="00F579E4"/>
    <w:rsid w:val="00F60601"/>
    <w:rsid w:val="00F61044"/>
    <w:rsid w:val="00F61677"/>
    <w:rsid w:val="00F61956"/>
    <w:rsid w:val="00F61C52"/>
    <w:rsid w:val="00F627A8"/>
    <w:rsid w:val="00F63672"/>
    <w:rsid w:val="00F63940"/>
    <w:rsid w:val="00F63AE2"/>
    <w:rsid w:val="00F648A1"/>
    <w:rsid w:val="00F65828"/>
    <w:rsid w:val="00F66945"/>
    <w:rsid w:val="00F67641"/>
    <w:rsid w:val="00F677AD"/>
    <w:rsid w:val="00F67B2D"/>
    <w:rsid w:val="00F70001"/>
    <w:rsid w:val="00F71900"/>
    <w:rsid w:val="00F719EB"/>
    <w:rsid w:val="00F71D1D"/>
    <w:rsid w:val="00F726EB"/>
    <w:rsid w:val="00F72996"/>
    <w:rsid w:val="00F7302E"/>
    <w:rsid w:val="00F73215"/>
    <w:rsid w:val="00F7324F"/>
    <w:rsid w:val="00F73EB5"/>
    <w:rsid w:val="00F74B1A"/>
    <w:rsid w:val="00F7512C"/>
    <w:rsid w:val="00F7563F"/>
    <w:rsid w:val="00F759A4"/>
    <w:rsid w:val="00F759EE"/>
    <w:rsid w:val="00F75BD8"/>
    <w:rsid w:val="00F75BD9"/>
    <w:rsid w:val="00F76A60"/>
    <w:rsid w:val="00F76EEA"/>
    <w:rsid w:val="00F773A0"/>
    <w:rsid w:val="00F804F6"/>
    <w:rsid w:val="00F81084"/>
    <w:rsid w:val="00F81734"/>
    <w:rsid w:val="00F82BA3"/>
    <w:rsid w:val="00F83577"/>
    <w:rsid w:val="00F84270"/>
    <w:rsid w:val="00F84B3B"/>
    <w:rsid w:val="00F84BAD"/>
    <w:rsid w:val="00F84C9A"/>
    <w:rsid w:val="00F854EF"/>
    <w:rsid w:val="00F8580C"/>
    <w:rsid w:val="00F85CC5"/>
    <w:rsid w:val="00F90D24"/>
    <w:rsid w:val="00F92094"/>
    <w:rsid w:val="00F939F2"/>
    <w:rsid w:val="00F949A2"/>
    <w:rsid w:val="00F960EF"/>
    <w:rsid w:val="00F964F9"/>
    <w:rsid w:val="00FA0624"/>
    <w:rsid w:val="00FA17B7"/>
    <w:rsid w:val="00FA1AD1"/>
    <w:rsid w:val="00FA3682"/>
    <w:rsid w:val="00FA46AF"/>
    <w:rsid w:val="00FA4921"/>
    <w:rsid w:val="00FA4EC4"/>
    <w:rsid w:val="00FA5B0F"/>
    <w:rsid w:val="00FA703D"/>
    <w:rsid w:val="00FA7489"/>
    <w:rsid w:val="00FA7B6A"/>
    <w:rsid w:val="00FB0F33"/>
    <w:rsid w:val="00FB2037"/>
    <w:rsid w:val="00FB3980"/>
    <w:rsid w:val="00FB48D8"/>
    <w:rsid w:val="00FB4B49"/>
    <w:rsid w:val="00FB54AB"/>
    <w:rsid w:val="00FB58F1"/>
    <w:rsid w:val="00FB59B3"/>
    <w:rsid w:val="00FB7B5D"/>
    <w:rsid w:val="00FC0385"/>
    <w:rsid w:val="00FC081E"/>
    <w:rsid w:val="00FC084A"/>
    <w:rsid w:val="00FC09BC"/>
    <w:rsid w:val="00FC1021"/>
    <w:rsid w:val="00FC110E"/>
    <w:rsid w:val="00FC3036"/>
    <w:rsid w:val="00FC316A"/>
    <w:rsid w:val="00FC31A1"/>
    <w:rsid w:val="00FC6153"/>
    <w:rsid w:val="00FD0D8D"/>
    <w:rsid w:val="00FD1A64"/>
    <w:rsid w:val="00FD21D1"/>
    <w:rsid w:val="00FD27C0"/>
    <w:rsid w:val="00FD2DE8"/>
    <w:rsid w:val="00FD32DF"/>
    <w:rsid w:val="00FD75E5"/>
    <w:rsid w:val="00FD7C74"/>
    <w:rsid w:val="00FE26C2"/>
    <w:rsid w:val="00FE2E0C"/>
    <w:rsid w:val="00FE3691"/>
    <w:rsid w:val="00FE4B4C"/>
    <w:rsid w:val="00FE5A81"/>
    <w:rsid w:val="00FF0B4A"/>
    <w:rsid w:val="00FF13ED"/>
    <w:rsid w:val="00FF1559"/>
    <w:rsid w:val="00FF17CE"/>
    <w:rsid w:val="00FF2643"/>
    <w:rsid w:val="00FF2645"/>
    <w:rsid w:val="00FF26F3"/>
    <w:rsid w:val="00FF2CA8"/>
    <w:rsid w:val="00FF431B"/>
    <w:rsid w:val="00FF534E"/>
    <w:rsid w:val="00FF5E44"/>
    <w:rsid w:val="00FF6194"/>
    <w:rsid w:val="00FF620A"/>
    <w:rsid w:val="00FF6266"/>
    <w:rsid w:val="00FF6FD3"/>
    <w:rsid w:val="00FF7ADF"/>
    <w:rsid w:val="00FF7D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41">
      <v:textbox inset="5.85pt,.7pt,5.85pt,.7pt"/>
    </o:shapedefaults>
    <o:shapelayout v:ext="edit">
      <o:idmap v:ext="edit" data="1"/>
    </o:shapelayout>
  </w:shapeDefaults>
  <w:decimalSymbol w:val="."/>
  <w:listSeparator w:val=","/>
  <w14:docId w14:val="28DC8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Title" w:semiHidden="0" w:uiPriority="10" w:unhideWhenUsed="0" w:qFormat="1"/>
    <w:lsdException w:name="Default Paragraph Font" w:uiPriority="1"/>
    <w:lsdException w:name="List Continue 2" w:uiPriority="0"/>
    <w:lsdException w:name="List Continue 3"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0"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40" w:line="230" w:lineRule="atLeast"/>
      <w:jc w:val="both"/>
    </w:pPr>
    <w:rPr>
      <w:rFonts w:ascii="Arial" w:hAnsi="Arial"/>
      <w:lang w:val="en-GB" w:eastAsia="ja-JP"/>
    </w:rPr>
  </w:style>
  <w:style w:type="paragraph" w:styleId="Heading1">
    <w:name w:val="heading 1"/>
    <w:basedOn w:val="Normal"/>
    <w:next w:val="Normal"/>
    <w:link w:val="Heading1Char"/>
    <w:qFormat/>
    <w:rsid w:val="001D3233"/>
    <w:pPr>
      <w:keepNext/>
      <w:numPr>
        <w:numId w:val="26"/>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rsid w:val="001D3233"/>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rsid w:val="008F7F95"/>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rsid w:val="00D160A9"/>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Heading3"/>
    <w:next w:val="Normal"/>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pPr>
      <w:numPr>
        <w:numId w:val="8"/>
      </w:numPr>
      <w:tabs>
        <w:tab w:val="num" w:pos="1080"/>
        <w:tab w:val="left" w:pos="1140"/>
        <w:tab w:val="left" w:pos="1360"/>
      </w:tabs>
    </w:pPr>
  </w:style>
  <w:style w:type="paragraph" w:customStyle="1" w:styleId="a6">
    <w:name w:val="a6"/>
    <w:basedOn w:val="Heading6"/>
    <w:next w:val="Normal"/>
    <w:pPr>
      <w:numPr>
        <w:numId w:val="8"/>
      </w:numPr>
      <w:tabs>
        <w:tab w:val="left" w:pos="1140"/>
        <w:tab w:val="left" w:pos="1360"/>
        <w:tab w:val="num" w:pos="1440"/>
      </w:tabs>
    </w:pPr>
  </w:style>
  <w:style w:type="paragraph" w:customStyle="1" w:styleId="ANNEX">
    <w:name w:val="ANNEX"/>
    <w:basedOn w:val="Normal"/>
    <w:next w:val="Normal"/>
    <w:pPr>
      <w:keepNext/>
      <w:pageBreakBefore/>
      <w:numPr>
        <w:numId w:val="8"/>
      </w:numPr>
      <w:spacing w:after="760" w:line="310" w:lineRule="exact"/>
      <w:jc w:val="center"/>
      <w:outlineLvl w:val="0"/>
    </w:pPr>
    <w:rPr>
      <w:b/>
      <w:sz w:val="28"/>
    </w:rPr>
  </w:style>
  <w:style w:type="paragraph" w:customStyle="1" w:styleId="ANNEXN">
    <w:name w:val="ANNEXN"/>
    <w:basedOn w:val="ANNEX"/>
    <w:next w:val="Normal"/>
    <w:pPr>
      <w:numPr>
        <w:numId w:val="0"/>
      </w:numPr>
    </w:pPr>
  </w:style>
  <w:style w:type="paragraph" w:customStyle="1" w:styleId="ANNEXZ">
    <w:name w:val="ANNEXZ"/>
    <w:basedOn w:val="ANNEX"/>
    <w:next w:val="Normal"/>
    <w:pPr>
      <w:numPr>
        <w:numId w:val="0"/>
      </w:numPr>
    </w:pPr>
  </w:style>
  <w:style w:type="paragraph" w:customStyle="1" w:styleId="Bibliography1">
    <w:name w:val="Bibliography1"/>
    <w:basedOn w:val="Normal"/>
    <w:pPr>
      <w:numPr>
        <w:numId w:val="1"/>
      </w:numPr>
      <w:tabs>
        <w:tab w:val="left" w:pos="660"/>
      </w:tabs>
    </w:pPr>
  </w:style>
  <w:style w:type="paragraph" w:styleId="BlockText">
    <w:name w:val="Block Text"/>
    <w:basedOn w:val="Normal"/>
    <w:pPr>
      <w:spacing w:after="120"/>
      <w:ind w:left="1440" w:right="1440"/>
    </w:pPr>
  </w:style>
  <w:style w:type="paragraph" w:styleId="BodyText">
    <w:name w:val="Body Text"/>
    <w:basedOn w:val="Normal"/>
    <w:pPr>
      <w:spacing w:before="60" w:after="60" w:line="210" w:lineRule="atLeast"/>
    </w:pPr>
    <w:rPr>
      <w:sz w:val="18"/>
    </w:rPr>
  </w:style>
  <w:style w:type="paragraph" w:styleId="BodyText2">
    <w:name w:val="Body Text 2"/>
    <w:basedOn w:val="Normal"/>
    <w:link w:val="BodyText2Char"/>
    <w:uiPriority w:val="99"/>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pPr>
      <w:ind w:left="4252"/>
    </w:pPr>
  </w:style>
  <w:style w:type="character" w:styleId="CommentReference">
    <w:name w:val="annotation reference"/>
    <w:uiPriority w:val="99"/>
    <w:rPr>
      <w:noProof w:val="0"/>
      <w:sz w:val="16"/>
      <w:lang w:val="fr-FR"/>
    </w:rPr>
  </w:style>
  <w:style w:type="paragraph" w:styleId="CommentText">
    <w:name w:val="annotation text"/>
    <w:basedOn w:val="Normal"/>
    <w:link w:val="CommentTextChar"/>
    <w:uiPriority w:val="99"/>
  </w:style>
  <w:style w:type="paragraph" w:styleId="Date">
    <w:name w:val="Date"/>
    <w:basedOn w:val="Normal"/>
    <w:next w:val="Normal"/>
  </w:style>
  <w:style w:type="paragraph" w:customStyle="1" w:styleId="Definition">
    <w:name w:val="Definition"/>
    <w:basedOn w:val="Normal"/>
    <w:next w:val="Normal"/>
  </w:style>
  <w:style w:type="character" w:customStyle="1" w:styleId="Defterms">
    <w:name w:val="Defterms"/>
    <w:rPr>
      <w:noProof w:val="0"/>
      <w:color w:val="auto"/>
      <w:lang w:val="fr-FR"/>
    </w:rPr>
  </w:style>
  <w:style w:type="paragraph" w:customStyle="1" w:styleId="dl">
    <w:name w:val="dl"/>
    <w:basedOn w:val="Normal"/>
    <w:pPr>
      <w:ind w:left="800" w:hanging="400"/>
    </w:pPr>
  </w:style>
  <w:style w:type="paragraph" w:styleId="DocumentMap">
    <w:name w:val="Document Map"/>
    <w:basedOn w:val="Normal"/>
    <w:semiHidden/>
    <w:pPr>
      <w:shd w:val="clear" w:color="auto" w:fill="000080"/>
    </w:pPr>
    <w:rPr>
      <w:rFonts w:ascii="Tahoma" w:hAnsi="Tahoma"/>
    </w:rPr>
  </w:style>
  <w:style w:type="character" w:styleId="Emphasis">
    <w:name w:val="Emphasis"/>
    <w:qFormat/>
    <w:rPr>
      <w:i/>
      <w:noProof w:val="0"/>
      <w:lang w:val="fr-FR"/>
    </w:rPr>
  </w:style>
  <w:style w:type="character" w:styleId="EndnoteReference">
    <w:name w:val="endnote reference"/>
    <w:semiHidden/>
    <w:rPr>
      <w:noProof w:val="0"/>
      <w:vertAlign w:val="superscript"/>
      <w:lang w:val="fr-FR"/>
    </w:rPr>
  </w:style>
  <w:style w:type="paragraph" w:styleId="EndnoteText">
    <w:name w:val="endnote text"/>
    <w:basedOn w:val="Normal"/>
    <w:semiHidden/>
  </w:style>
  <w:style w:type="paragraph" w:styleId="EnvelopeAddress">
    <w:name w:val="envelope address"/>
    <w:basedOn w:val="Normal"/>
    <w:pPr>
      <w:framePr w:w="7938" w:h="1985" w:hRule="exact" w:hSpace="141" w:wrap="auto" w:hAnchor="page" w:xAlign="center" w:yAlign="bottom"/>
      <w:ind w:left="2835"/>
    </w:pPr>
    <w:rPr>
      <w:sz w:val="24"/>
    </w:rPr>
  </w:style>
  <w:style w:type="paragraph" w:styleId="EnvelopeReturn">
    <w:name w:val="envelope return"/>
    <w:basedOn w:val="Normal"/>
  </w:style>
  <w:style w:type="paragraph" w:customStyle="1" w:styleId="Example">
    <w:name w:val="Example"/>
    <w:basedOn w:val="Normal"/>
    <w:next w:val="Normal"/>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Normal"/>
    <w:pPr>
      <w:keepNext/>
      <w:tabs>
        <w:tab w:val="left" w:pos="340"/>
      </w:tabs>
      <w:spacing w:after="60" w:line="210" w:lineRule="atLeast"/>
    </w:pPr>
    <w:rPr>
      <w:sz w:val="18"/>
    </w:rPr>
  </w:style>
  <w:style w:type="paragraph" w:customStyle="1" w:styleId="Figuretitle">
    <w:name w:val="Figure title"/>
    <w:basedOn w:val="Normal"/>
    <w:next w:val="Normal"/>
    <w:pPr>
      <w:suppressAutoHyphens/>
      <w:spacing w:before="220" w:after="220"/>
      <w:jc w:val="center"/>
    </w:pPr>
    <w:rPr>
      <w:b/>
    </w:rPr>
  </w:style>
  <w:style w:type="character" w:styleId="FollowedHyperlink">
    <w:name w:val="FollowedHyperlink"/>
    <w:rPr>
      <w:noProof w:val="0"/>
      <w:color w:val="800080"/>
      <w:u w:val="single"/>
      <w:lang w:val="fr-FR"/>
    </w:rPr>
  </w:style>
  <w:style w:type="paragraph" w:styleId="Footer">
    <w:name w:val="footer"/>
    <w:basedOn w:val="Normal"/>
    <w:link w:val="FooterChar"/>
    <w:pPr>
      <w:spacing w:after="0" w:line="220" w:lineRule="exact"/>
    </w:pPr>
  </w:style>
  <w:style w:type="character" w:styleId="FootnoteReference">
    <w:name w:val="footnote reference"/>
    <w:semiHidden/>
    <w:rPr>
      <w:noProof/>
      <w:position w:val="6"/>
      <w:sz w:val="16"/>
      <w:vertAlign w:val="baseline"/>
      <w:lang w:val="fr-FR"/>
    </w:rPr>
  </w:style>
  <w:style w:type="paragraph" w:styleId="FootnoteText">
    <w:name w:val="footnote text"/>
    <w:basedOn w:val="Normal"/>
    <w:link w:val="FootnoteTextChar"/>
    <w:pPr>
      <w:tabs>
        <w:tab w:val="left" w:pos="340"/>
      </w:tabs>
      <w:spacing w:after="120" w:line="210" w:lineRule="atLeast"/>
    </w:pPr>
    <w:rPr>
      <w:sz w:val="18"/>
    </w:rPr>
  </w:style>
  <w:style w:type="paragraph" w:customStyle="1" w:styleId="Foreword">
    <w:name w:val="Foreword"/>
    <w:basedOn w:val="Normal"/>
    <w:next w:val="Normal"/>
    <w:rPr>
      <w:color w:val="0000FF"/>
    </w:rPr>
  </w:style>
  <w:style w:type="paragraph" w:customStyle="1" w:styleId="Formula">
    <w:name w:val="Formula"/>
    <w:basedOn w:val="Normal"/>
    <w:next w:val="Normal"/>
    <w:pPr>
      <w:tabs>
        <w:tab w:val="right" w:pos="9752"/>
      </w:tabs>
      <w:spacing w:after="220"/>
      <w:ind w:left="403"/>
      <w:jc w:val="left"/>
    </w:pPr>
  </w:style>
  <w:style w:type="paragraph" w:styleId="Header">
    <w:name w:val="header"/>
    <w:basedOn w:val="Normal"/>
    <w:link w:val="HeaderChar"/>
    <w:uiPriority w:val="99"/>
    <w:pPr>
      <w:spacing w:after="740" w:line="220" w:lineRule="exact"/>
    </w:pPr>
    <w:rPr>
      <w:b/>
      <w:sz w:val="22"/>
    </w:rPr>
  </w:style>
  <w:style w:type="character" w:styleId="Hyperlink">
    <w:name w:val="Hyperlink"/>
    <w:uiPriority w:val="99"/>
    <w:rPr>
      <w:noProof w:val="0"/>
      <w:color w:val="0000FF"/>
      <w:u w:val="single"/>
      <w:lang w:val="fr-FR"/>
    </w:rPr>
  </w:style>
  <w:style w:type="paragraph" w:styleId="Index1">
    <w:name w:val="index 1"/>
    <w:basedOn w:val="Normal"/>
    <w:semiHidden/>
    <w:pPr>
      <w:spacing w:after="0" w:line="210" w:lineRule="atLeast"/>
      <w:ind w:left="142" w:hanging="142"/>
      <w:jc w:val="left"/>
    </w:pPr>
    <w:rPr>
      <w:b/>
      <w:sz w:val="18"/>
    </w:rPr>
  </w:style>
  <w:style w:type="paragraph" w:styleId="Index2">
    <w:name w:val="index 2"/>
    <w:basedOn w:val="Normal"/>
    <w:next w:val="Normal"/>
    <w:autoRedefine/>
    <w:semiHidden/>
    <w:pPr>
      <w:spacing w:line="210" w:lineRule="atLeast"/>
      <w:ind w:left="600" w:hanging="200"/>
    </w:pPr>
    <w:rPr>
      <w:b/>
      <w:sz w:val="18"/>
    </w:rPr>
  </w:style>
  <w:style w:type="paragraph" w:styleId="Index3">
    <w:name w:val="index 3"/>
    <w:basedOn w:val="Normal"/>
    <w:next w:val="Normal"/>
    <w:autoRedefine/>
    <w:semiHidden/>
    <w:pPr>
      <w:spacing w:line="220" w:lineRule="atLeast"/>
      <w:ind w:left="600" w:hanging="200"/>
    </w:pPr>
    <w:rPr>
      <w:b/>
    </w:rPr>
  </w:style>
  <w:style w:type="paragraph" w:styleId="Index4">
    <w:name w:val="index 4"/>
    <w:basedOn w:val="Normal"/>
    <w:next w:val="Normal"/>
    <w:autoRedefine/>
    <w:semiHidden/>
    <w:pPr>
      <w:spacing w:line="220" w:lineRule="atLeast"/>
      <w:ind w:left="800" w:hanging="200"/>
    </w:pPr>
    <w:rPr>
      <w:b/>
    </w:rPr>
  </w:style>
  <w:style w:type="paragraph" w:styleId="Index5">
    <w:name w:val="index 5"/>
    <w:basedOn w:val="Normal"/>
    <w:next w:val="Normal"/>
    <w:autoRedefine/>
    <w:semiHidden/>
    <w:pPr>
      <w:spacing w:line="220" w:lineRule="atLeast"/>
      <w:ind w:left="1000" w:hanging="200"/>
    </w:pPr>
    <w:rPr>
      <w:b/>
    </w:rPr>
  </w:style>
  <w:style w:type="paragraph" w:styleId="Index6">
    <w:name w:val="index 6"/>
    <w:basedOn w:val="Normal"/>
    <w:next w:val="Normal"/>
    <w:autoRedefine/>
    <w:semiHidden/>
    <w:pPr>
      <w:spacing w:line="220" w:lineRule="atLeast"/>
      <w:ind w:left="1200" w:hanging="200"/>
    </w:pPr>
    <w:rPr>
      <w:b/>
    </w:rPr>
  </w:style>
  <w:style w:type="paragraph" w:styleId="Index7">
    <w:name w:val="index 7"/>
    <w:basedOn w:val="Normal"/>
    <w:next w:val="Normal"/>
    <w:autoRedefine/>
    <w:semiHidden/>
    <w:pPr>
      <w:spacing w:line="220" w:lineRule="atLeast"/>
      <w:ind w:left="1400" w:hanging="200"/>
    </w:pPr>
    <w:rPr>
      <w:b/>
    </w:rPr>
  </w:style>
  <w:style w:type="paragraph" w:styleId="Index8">
    <w:name w:val="index 8"/>
    <w:basedOn w:val="Normal"/>
    <w:next w:val="Normal"/>
    <w:autoRedefine/>
    <w:semiHidden/>
    <w:pPr>
      <w:spacing w:line="220" w:lineRule="atLeast"/>
      <w:ind w:left="1600" w:hanging="200"/>
    </w:pPr>
    <w:rPr>
      <w:b/>
    </w:rPr>
  </w:style>
  <w:style w:type="paragraph" w:styleId="Index9">
    <w:name w:val="index 9"/>
    <w:basedOn w:val="Normal"/>
    <w:next w:val="Normal"/>
    <w:autoRedefine/>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character" w:styleId="LineNumber">
    <w:name w:val="line number"/>
    <w:rPr>
      <w:noProof w:val="0"/>
      <w:lang w:val="fr-FR"/>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autoRedefine/>
    <w:pPr>
      <w:tabs>
        <w:tab w:val="num" w:pos="360"/>
      </w:tabs>
      <w:ind w:left="360" w:hanging="360"/>
    </w:pPr>
  </w:style>
  <w:style w:type="paragraph" w:styleId="ListBullet2">
    <w:name w:val="List Bullet 2"/>
    <w:basedOn w:val="Normal"/>
    <w:autoRedefine/>
    <w:pPr>
      <w:tabs>
        <w:tab w:val="num" w:pos="643"/>
      </w:tabs>
      <w:ind w:left="643" w:hanging="360"/>
    </w:pPr>
  </w:style>
  <w:style w:type="paragraph" w:styleId="ListBullet3">
    <w:name w:val="List Bullet 3"/>
    <w:basedOn w:val="Normal"/>
    <w:autoRedefine/>
    <w:pPr>
      <w:tabs>
        <w:tab w:val="num" w:pos="926"/>
      </w:tabs>
      <w:ind w:left="926" w:hanging="360"/>
    </w:pPr>
  </w:style>
  <w:style w:type="paragraph" w:styleId="ListBullet4">
    <w:name w:val="List Bullet 4"/>
    <w:basedOn w:val="Normal"/>
    <w:autoRedefine/>
    <w:pPr>
      <w:tabs>
        <w:tab w:val="num" w:pos="1209"/>
      </w:tabs>
      <w:ind w:left="1209" w:hanging="360"/>
    </w:pPr>
  </w:style>
  <w:style w:type="paragraph" w:styleId="ListBullet5">
    <w:name w:val="List Bullet 5"/>
    <w:basedOn w:val="Normal"/>
    <w:autoRedefine/>
    <w:pPr>
      <w:numPr>
        <w:numId w:val="2"/>
      </w:numPr>
      <w:tabs>
        <w:tab w:val="clear" w:pos="360"/>
        <w:tab w:val="num"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1"/>
      </w:numPr>
      <w:tabs>
        <w:tab w:val="clear" w:pos="400"/>
        <w:tab w:val="left" w:pos="800"/>
      </w:tabs>
    </w:pPr>
  </w:style>
  <w:style w:type="paragraph" w:styleId="ListContinue3">
    <w:name w:val="List Continue 3"/>
    <w:basedOn w:val="ListContinue"/>
    <w:pPr>
      <w:numPr>
        <w:ilvl w:val="2"/>
        <w:numId w:val="1"/>
      </w:numPr>
      <w:tabs>
        <w:tab w:val="clear" w:pos="400"/>
        <w:tab w:val="left" w:pos="1200"/>
      </w:tabs>
    </w:pPr>
  </w:style>
  <w:style w:type="paragraph" w:styleId="ListContinue4">
    <w:name w:val="List Continue 4"/>
    <w:basedOn w:val="ListContinue"/>
    <w:pPr>
      <w:numPr>
        <w:ilvl w:val="3"/>
        <w:numId w:val="3"/>
      </w:numPr>
      <w:tabs>
        <w:tab w:val="clear" w:pos="360"/>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4"/>
      </w:numPr>
      <w:tabs>
        <w:tab w:val="clear" w:pos="643"/>
        <w:tab w:val="left" w:pos="400"/>
      </w:tabs>
      <w:ind w:left="400" w:hanging="400"/>
    </w:pPr>
  </w:style>
  <w:style w:type="paragraph" w:styleId="ListNumber2">
    <w:name w:val="List Number 2"/>
    <w:basedOn w:val="Normal"/>
    <w:pPr>
      <w:numPr>
        <w:ilvl w:val="1"/>
        <w:numId w:val="5"/>
      </w:numPr>
      <w:tabs>
        <w:tab w:val="clear" w:pos="926"/>
        <w:tab w:val="left" w:pos="800"/>
      </w:tabs>
      <w:ind w:left="800" w:hanging="400"/>
    </w:pPr>
  </w:style>
  <w:style w:type="paragraph" w:styleId="ListNumber3">
    <w:name w:val="List Number 3"/>
    <w:basedOn w:val="Normal"/>
    <w:pPr>
      <w:numPr>
        <w:ilvl w:val="2"/>
        <w:numId w:val="6"/>
      </w:numPr>
      <w:tabs>
        <w:tab w:val="clear" w:pos="1209"/>
        <w:tab w:val="left" w:pos="1200"/>
      </w:tabs>
      <w:ind w:left="1200" w:hanging="400"/>
    </w:pPr>
  </w:style>
  <w:style w:type="paragraph" w:styleId="ListNumber4">
    <w:name w:val="List Number 4"/>
    <w:basedOn w:val="Normal"/>
    <w:pPr>
      <w:numPr>
        <w:ilvl w:val="3"/>
        <w:numId w:val="7"/>
      </w:numPr>
      <w:tabs>
        <w:tab w:val="clear" w:pos="1492"/>
        <w:tab w:val="left" w:pos="1600"/>
      </w:tabs>
      <w:ind w:left="1600" w:hanging="400"/>
    </w:pPr>
  </w:style>
  <w:style w:type="paragraph" w:styleId="ListNumber5">
    <w:name w:val="List Number 5"/>
    <w:basedOn w:val="Normal"/>
    <w:pPr>
      <w:tabs>
        <w:tab w:val="num"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styleId="NormalIndent">
    <w:name w:val="Normal Indent"/>
    <w:basedOn w:val="Normal"/>
    <w:pPr>
      <w:ind w:left="708"/>
    </w:pPr>
  </w:style>
  <w:style w:type="paragraph" w:customStyle="1" w:styleId="Note">
    <w:name w:val="Note"/>
    <w:basedOn w:val="Normal"/>
    <w:next w:val="Normal"/>
    <w:pPr>
      <w:tabs>
        <w:tab w:val="left" w:pos="960"/>
      </w:tabs>
      <w:spacing w:line="210" w:lineRule="atLeast"/>
    </w:pPr>
    <w:rPr>
      <w:sz w:val="18"/>
    </w:rPr>
  </w:style>
  <w:style w:type="paragraph" w:styleId="NoteHeading">
    <w:name w:val="Note Heading"/>
    <w:basedOn w:val="Normal"/>
    <w:next w:val="Normal"/>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character" w:styleId="PageNumber">
    <w:name w:val="page number"/>
    <w:rPr>
      <w:noProof w:val="0"/>
      <w:lang w:val="fr-FR"/>
    </w:rPr>
  </w:style>
  <w:style w:type="paragraph" w:styleId="PlainText">
    <w:name w:val="Plain Text"/>
    <w:basedOn w:val="Normal"/>
    <w:rPr>
      <w:rFonts w:ascii="Courier New" w:hAnsi="Courier New"/>
    </w:rPr>
  </w:style>
  <w:style w:type="paragraph" w:customStyle="1" w:styleId="RefNorm">
    <w:name w:val="RefNorm"/>
    <w:basedOn w:val="Normal"/>
    <w:next w:val="Normal"/>
  </w:style>
  <w:style w:type="paragraph" w:styleId="Salutation">
    <w:name w:val="Salutation"/>
    <w:basedOn w:val="Normal"/>
    <w:next w:val="Normal"/>
  </w:style>
  <w:style w:type="paragraph" w:styleId="Signature">
    <w:name w:val="Signature"/>
    <w:basedOn w:val="Normal"/>
    <w:pPr>
      <w:ind w:left="4252"/>
    </w:pPr>
  </w:style>
  <w:style w:type="paragraph" w:customStyle="1" w:styleId="Special">
    <w:name w:val="Special"/>
    <w:basedOn w:val="Normal"/>
    <w:next w:val="Normal"/>
  </w:style>
  <w:style w:type="character" w:styleId="Strong">
    <w:name w:val="Strong"/>
    <w:qFormat/>
    <w:rPr>
      <w:b/>
      <w:noProof w:val="0"/>
      <w:lang w:val="fr-FR"/>
    </w:rPr>
  </w:style>
  <w:style w:type="paragraph" w:styleId="Subtitle">
    <w:name w:val="Subtitle"/>
    <w:basedOn w:val="Normal"/>
    <w:qFormat/>
    <w:pPr>
      <w:spacing w:after="60"/>
      <w:jc w:val="center"/>
      <w:outlineLvl w:val="1"/>
    </w:pPr>
    <w:rPr>
      <w:sz w:val="24"/>
    </w:rPr>
  </w:style>
  <w:style w:type="paragraph" w:customStyle="1" w:styleId="Tablefootnote">
    <w:name w:val="Table footnote"/>
    <w:basedOn w:val="Normal"/>
    <w:pPr>
      <w:tabs>
        <w:tab w:val="left" w:pos="340"/>
      </w:tabs>
      <w:spacing w:before="60" w:after="60" w:line="190" w:lineRule="atLeast"/>
    </w:pPr>
    <w:rPr>
      <w:sz w:val="16"/>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styleId="BalloonText">
    <w:name w:val="Balloon Text"/>
    <w:basedOn w:val="Normal"/>
    <w:link w:val="BalloonTextChar"/>
    <w:uiPriority w:val="99"/>
    <w:semiHidden/>
    <w:rsid w:val="00BB50A7"/>
    <w:rPr>
      <w:rFonts w:ascii="Tahoma" w:hAnsi="Tahoma" w:cs="Tahoma"/>
      <w:sz w:val="16"/>
      <w:szCs w:val="16"/>
    </w:rPr>
  </w:style>
  <w:style w:type="paragraph" w:customStyle="1" w:styleId="Tabletext10">
    <w:name w:val="Table text (10)"/>
    <w:basedOn w:val="Normal"/>
    <w:pPr>
      <w:spacing w:before="60" w:after="60"/>
    </w:pPr>
  </w:style>
  <w:style w:type="paragraph" w:customStyle="1" w:styleId="Tabletext9">
    <w:name w:val="Table text (9)"/>
    <w:basedOn w:val="Normal"/>
    <w:uiPriority w:val="99"/>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sid w:val="000049AF"/>
    <w:rPr>
      <w:rFonts w:ascii="Helvetica" w:eastAsia="Times New Roman" w:hAnsi="Helvetica"/>
      <w:sz w:val="16"/>
      <w:szCs w:val="16"/>
      <w:lang w:val="en-GB"/>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5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uiPriority w:val="99"/>
    <w:rsid w:val="00944FA6"/>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Normal"/>
    <w:rsid w:val="00CE2C34"/>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02643"/>
    <w:pPr>
      <w:widowControl w:val="0"/>
      <w:spacing w:before="20" w:after="0" w:line="240" w:lineRule="auto"/>
      <w:jc w:val="left"/>
    </w:pPr>
    <w:rPr>
      <w:rFonts w:eastAsia="Times New Roman"/>
      <w:snapToGrid w:val="0"/>
      <w:sz w:val="16"/>
      <w:szCs w:val="16"/>
      <w:lang w:eastAsia="en-US"/>
    </w:rPr>
  </w:style>
  <w:style w:type="paragraph" w:styleId="Revision">
    <w:name w:val="Revision"/>
    <w:hidden/>
    <w:uiPriority w:val="99"/>
    <w:semiHidden/>
    <w:rsid w:val="00460870"/>
    <w:rPr>
      <w:rFonts w:ascii="Arial" w:hAnsi="Arial"/>
      <w:lang w:val="en-GB" w:eastAsia="ja-JP"/>
    </w:rPr>
  </w:style>
  <w:style w:type="paragraph" w:styleId="ListParagraph">
    <w:name w:val="List Paragraph"/>
    <w:basedOn w:val="Normal"/>
    <w:qFormat/>
    <w:rsid w:val="007C13EE"/>
    <w:pPr>
      <w:ind w:left="720"/>
    </w:pPr>
  </w:style>
  <w:style w:type="paragraph" w:customStyle="1" w:styleId="Figuretitle2">
    <w:name w:val="Figure title2"/>
    <w:basedOn w:val="Normal"/>
    <w:next w:val="Normal"/>
    <w:rsid w:val="009D6080"/>
    <w:pPr>
      <w:suppressAutoHyphens/>
      <w:spacing w:before="220" w:after="220"/>
      <w:jc w:val="center"/>
    </w:pPr>
    <w:rPr>
      <w:b/>
      <w:lang w:val="de-DE" w:eastAsia="ar-SA"/>
    </w:rPr>
  </w:style>
  <w:style w:type="paragraph" w:customStyle="1" w:styleId="ISOComments">
    <w:name w:val="ISO_Comments"/>
    <w:basedOn w:val="Normal"/>
    <w:rsid w:val="0056560E"/>
    <w:pPr>
      <w:spacing w:before="210" w:after="0" w:line="210" w:lineRule="exact"/>
      <w:jc w:val="left"/>
    </w:pPr>
    <w:rPr>
      <w:rFonts w:eastAsia="Times New Roman"/>
      <w:sz w:val="18"/>
      <w:lang w:eastAsia="en-US"/>
    </w:rPr>
  </w:style>
  <w:style w:type="paragraph" w:customStyle="1" w:styleId="ISOChange">
    <w:name w:val="ISO_Change"/>
    <w:basedOn w:val="Normal"/>
    <w:rsid w:val="0056560E"/>
    <w:pPr>
      <w:spacing w:before="210" w:after="0" w:line="210" w:lineRule="exact"/>
      <w:jc w:val="left"/>
    </w:pPr>
    <w:rPr>
      <w:rFonts w:eastAsia="Times New Roman"/>
      <w:sz w:val="18"/>
      <w:lang w:eastAsia="en-US"/>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6E77C5"/>
    <w:pPr>
      <w:spacing w:before="210" w:after="0" w:line="210" w:lineRule="exact"/>
      <w:jc w:val="left"/>
    </w:pPr>
    <w:rPr>
      <w:rFonts w:eastAsia="Times New Roman"/>
      <w:sz w:val="18"/>
      <w:lang w:eastAsia="en-US"/>
    </w:rPr>
  </w:style>
  <w:style w:type="paragraph" w:customStyle="1" w:styleId="subpara">
    <w:name w:val="sub para"/>
    <w:basedOn w:val="Normal"/>
    <w:rsid w:val="00A65BFF"/>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rsid w:val="00541645"/>
    <w:rPr>
      <w:rFonts w:ascii="Arial" w:hAnsi="Arial"/>
      <w:b/>
      <w:bCs/>
      <w:lang w:val="en-GB" w:eastAsia="ja-JP"/>
    </w:rPr>
  </w:style>
  <w:style w:type="character" w:customStyle="1" w:styleId="Heading4Char">
    <w:name w:val="Heading 4 Char"/>
    <w:link w:val="Heading4"/>
    <w:rsid w:val="00D160A9"/>
    <w:rPr>
      <w:rFonts w:ascii="Arial" w:hAnsi="Arial"/>
      <w:b/>
      <w:bCs/>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qFormat/>
    <w:rsid w:val="00E56415"/>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E56415"/>
    <w:pPr>
      <w:widowControl w:val="0"/>
      <w:suppressLineNumbers/>
      <w:suppressAutoHyphens/>
      <w:spacing w:after="0" w:line="240" w:lineRule="auto"/>
      <w:jc w:val="left"/>
    </w:pPr>
    <w:rPr>
      <w:rFonts w:eastAsia="Arial" w:cs="Tahoma"/>
    </w:rPr>
  </w:style>
  <w:style w:type="character" w:customStyle="1" w:styleId="Heading2Char">
    <w:name w:val="Heading 2 Char"/>
    <w:link w:val="Heading2"/>
    <w:rsid w:val="00E56415"/>
    <w:rPr>
      <w:rFonts w:ascii="Arial" w:hAnsi="Arial"/>
      <w:b/>
      <w:bCs/>
      <w:sz w:val="22"/>
      <w:lang w:val="en-GB" w:eastAsia="ja-JP"/>
    </w:rPr>
  </w:style>
  <w:style w:type="character" w:customStyle="1" w:styleId="Heading1Char">
    <w:name w:val="Heading 1 Char"/>
    <w:link w:val="Heading1"/>
    <w:rsid w:val="00E56415"/>
    <w:rPr>
      <w:rFonts w:ascii="Arial" w:hAnsi="Arial"/>
      <w:b/>
      <w:bCs/>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b/>
      <w:bCs/>
      <w:lang w:val="en-GB" w:eastAsia="ja-JP"/>
    </w:rPr>
  </w:style>
  <w:style w:type="character" w:customStyle="1" w:styleId="Heading6Char">
    <w:name w:val="Heading 6 Char"/>
    <w:link w:val="Heading6"/>
    <w:rsid w:val="00E56415"/>
    <w:rPr>
      <w:rFonts w:ascii="Arial" w:hAnsi="Arial"/>
      <w:b/>
      <w:bCs/>
      <w:lang w:val="en-GB" w:eastAsia="ja-JP"/>
    </w:rPr>
  </w:style>
  <w:style w:type="character" w:customStyle="1" w:styleId="Heading7Char">
    <w:name w:val="Heading 7 Char"/>
    <w:link w:val="Heading7"/>
    <w:rsid w:val="00E56415"/>
    <w:rPr>
      <w:rFonts w:ascii="Arial" w:hAnsi="Arial"/>
      <w:b/>
      <w:bCs/>
      <w:lang w:val="en-GB" w:eastAsia="ja-JP"/>
    </w:rPr>
  </w:style>
  <w:style w:type="character" w:customStyle="1" w:styleId="Heading8Char">
    <w:name w:val="Heading 8 Char"/>
    <w:link w:val="Heading8"/>
    <w:rsid w:val="00E56415"/>
    <w:rPr>
      <w:rFonts w:ascii="Arial" w:hAnsi="Arial"/>
      <w:b/>
      <w:bCs/>
      <w:lang w:val="en-GB" w:eastAsia="ja-JP"/>
    </w:rPr>
  </w:style>
  <w:style w:type="character" w:customStyle="1" w:styleId="Heading9Char">
    <w:name w:val="Heading 9 Char"/>
    <w:link w:val="Heading9"/>
    <w:rsid w:val="00E56415"/>
    <w:rPr>
      <w:rFonts w:ascii="Arial" w:hAnsi="Arial"/>
      <w:b/>
      <w:bCs/>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apple-converted-space">
    <w:name w:val="apple-converted-space"/>
    <w:rsid w:val="00146380"/>
  </w:style>
  <w:style w:type="paragraph" w:styleId="IntenseQuote">
    <w:name w:val="Intense Quote"/>
    <w:basedOn w:val="Normal"/>
    <w:next w:val="Normal"/>
    <w:link w:val="IntenseQuoteChar"/>
    <w:uiPriority w:val="30"/>
    <w:qFormat/>
    <w:rsid w:val="00DC02A6"/>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
    <w:uiPriority w:val="30"/>
    <w:rsid w:val="00DC02A6"/>
    <w:rPr>
      <w:rFonts w:ascii="Cambria" w:eastAsia="Cambria" w:hAnsi="Cambria"/>
      <w:b/>
      <w:i/>
      <w:sz w:val="24"/>
      <w:szCs w:val="22"/>
    </w:rPr>
  </w:style>
  <w:style w:type="paragraph" w:customStyle="1" w:styleId="ParagraphText">
    <w:name w:val="Paragraph Text"/>
    <w:basedOn w:val="Normal"/>
    <w:rsid w:val="00DC02A6"/>
    <w:pPr>
      <w:suppressAutoHyphens/>
      <w:spacing w:after="62" w:line="240" w:lineRule="auto"/>
      <w:jc w:val="left"/>
    </w:pPr>
    <w:rPr>
      <w:color w:val="000000"/>
      <w:szCs w:val="16"/>
      <w:lang w:eastAsia="ar-SA"/>
    </w:rPr>
  </w:style>
  <w:style w:type="paragraph" w:customStyle="1" w:styleId="Heading2-3">
    <w:name w:val="Heading 2-3"/>
    <w:basedOn w:val="Normal"/>
    <w:next w:val="Normal"/>
    <w:rsid w:val="00675DE6"/>
    <w:pPr>
      <w:tabs>
        <w:tab w:val="num"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sid w:val="007643D8"/>
    <w:rPr>
      <w:rFonts w:ascii="Arial" w:hAnsi="Arial"/>
      <w:sz w:val="18"/>
      <w:lang w:val="en-GB" w:eastAsia="ja-JP"/>
    </w:rPr>
  </w:style>
  <w:style w:type="paragraph" w:customStyle="1" w:styleId="TABLE-col-heading">
    <w:name w:val="TABLE-col-heading"/>
    <w:basedOn w:val="Normal"/>
    <w:rsid w:val="003C2904"/>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next w:val="TableGrid"/>
    <w:rsid w:val="00DA3676"/>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DA3676"/>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3D5E21"/>
    <w:pPr>
      <w:spacing w:after="120"/>
    </w:pPr>
    <w:rPr>
      <w:rFonts w:ascii="Arial" w:hAnsi="Arial"/>
      <w:b/>
      <w:sz w:val="22"/>
      <w:lang w:val="en-GB"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Title" w:semiHidden="0" w:uiPriority="10" w:unhideWhenUsed="0" w:qFormat="1"/>
    <w:lsdException w:name="Default Paragraph Font" w:uiPriority="1"/>
    <w:lsdException w:name="List Continue 2" w:uiPriority="0"/>
    <w:lsdException w:name="List Continue 3"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0"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40" w:line="230" w:lineRule="atLeast"/>
      <w:jc w:val="both"/>
    </w:pPr>
    <w:rPr>
      <w:rFonts w:ascii="Arial" w:hAnsi="Arial"/>
      <w:lang w:val="en-GB" w:eastAsia="ja-JP"/>
    </w:rPr>
  </w:style>
  <w:style w:type="paragraph" w:styleId="Heading1">
    <w:name w:val="heading 1"/>
    <w:basedOn w:val="Normal"/>
    <w:next w:val="Normal"/>
    <w:link w:val="Heading1Char"/>
    <w:qFormat/>
    <w:rsid w:val="001D3233"/>
    <w:pPr>
      <w:keepNext/>
      <w:numPr>
        <w:numId w:val="26"/>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rsid w:val="001D3233"/>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rsid w:val="008F7F95"/>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rsid w:val="00D160A9"/>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pPr>
      <w:numPr>
        <w:numId w:val="8"/>
      </w:numPr>
      <w:tabs>
        <w:tab w:val="clear" w:pos="540"/>
        <w:tab w:val="clear" w:pos="700"/>
        <w:tab w:val="num" w:pos="360"/>
        <w:tab w:val="left" w:pos="500"/>
        <w:tab w:val="left" w:pos="720"/>
      </w:tabs>
      <w:spacing w:before="270" w:line="270" w:lineRule="exact"/>
      <w:ind w:left="0" w:firstLine="0"/>
    </w:pPr>
    <w:rPr>
      <w:sz w:val="24"/>
    </w:rPr>
  </w:style>
  <w:style w:type="paragraph" w:customStyle="1" w:styleId="a3">
    <w:name w:val="a3"/>
    <w:basedOn w:val="Heading3"/>
    <w:next w:val="Normal"/>
    <w:pPr>
      <w:numPr>
        <w:numId w:val="8"/>
      </w:numPr>
      <w:tabs>
        <w:tab w:val="clear" w:pos="660"/>
        <w:tab w:val="left" w:pos="640"/>
        <w:tab w:val="num" w:pos="720"/>
      </w:tabs>
      <w:spacing w:line="250" w:lineRule="exact"/>
      <w:ind w:left="0" w:firstLine="0"/>
    </w:pPr>
    <w:rPr>
      <w:sz w:val="22"/>
    </w:rPr>
  </w:style>
  <w:style w:type="paragraph" w:customStyle="1" w:styleId="a4">
    <w:name w:val="a4"/>
    <w:basedOn w:val="Heading4"/>
    <w:next w:val="Normal"/>
    <w:pPr>
      <w:numPr>
        <w:numId w:val="8"/>
      </w:numPr>
      <w:tabs>
        <w:tab w:val="clear" w:pos="940"/>
        <w:tab w:val="clear" w:pos="1140"/>
        <w:tab w:val="clear" w:pos="1360"/>
        <w:tab w:val="left" w:pos="880"/>
        <w:tab w:val="num" w:pos="1080"/>
      </w:tabs>
      <w:ind w:left="0" w:firstLine="0"/>
    </w:pPr>
  </w:style>
  <w:style w:type="paragraph" w:customStyle="1" w:styleId="a5">
    <w:name w:val="a5"/>
    <w:basedOn w:val="Heading5"/>
    <w:next w:val="Normal"/>
    <w:pPr>
      <w:numPr>
        <w:numId w:val="8"/>
      </w:numPr>
      <w:tabs>
        <w:tab w:val="num" w:pos="1080"/>
        <w:tab w:val="left" w:pos="1140"/>
        <w:tab w:val="left" w:pos="1360"/>
      </w:tabs>
    </w:pPr>
  </w:style>
  <w:style w:type="paragraph" w:customStyle="1" w:styleId="a6">
    <w:name w:val="a6"/>
    <w:basedOn w:val="Heading6"/>
    <w:next w:val="Normal"/>
    <w:pPr>
      <w:numPr>
        <w:numId w:val="8"/>
      </w:numPr>
      <w:tabs>
        <w:tab w:val="left" w:pos="1140"/>
        <w:tab w:val="left" w:pos="1360"/>
        <w:tab w:val="num" w:pos="1440"/>
      </w:tabs>
    </w:pPr>
  </w:style>
  <w:style w:type="paragraph" w:customStyle="1" w:styleId="ANNEX">
    <w:name w:val="ANNEX"/>
    <w:basedOn w:val="Normal"/>
    <w:next w:val="Normal"/>
    <w:pPr>
      <w:keepNext/>
      <w:pageBreakBefore/>
      <w:numPr>
        <w:numId w:val="8"/>
      </w:numPr>
      <w:spacing w:after="760" w:line="310" w:lineRule="exact"/>
      <w:jc w:val="center"/>
      <w:outlineLvl w:val="0"/>
    </w:pPr>
    <w:rPr>
      <w:b/>
      <w:sz w:val="28"/>
    </w:rPr>
  </w:style>
  <w:style w:type="paragraph" w:customStyle="1" w:styleId="ANNEXN">
    <w:name w:val="ANNEXN"/>
    <w:basedOn w:val="ANNEX"/>
    <w:next w:val="Normal"/>
    <w:pPr>
      <w:numPr>
        <w:numId w:val="0"/>
      </w:numPr>
    </w:pPr>
  </w:style>
  <w:style w:type="paragraph" w:customStyle="1" w:styleId="ANNEXZ">
    <w:name w:val="ANNEXZ"/>
    <w:basedOn w:val="ANNEX"/>
    <w:next w:val="Normal"/>
    <w:pPr>
      <w:numPr>
        <w:numId w:val="0"/>
      </w:numPr>
    </w:pPr>
  </w:style>
  <w:style w:type="paragraph" w:customStyle="1" w:styleId="Bibliography1">
    <w:name w:val="Bibliography1"/>
    <w:basedOn w:val="Normal"/>
    <w:pPr>
      <w:numPr>
        <w:numId w:val="1"/>
      </w:numPr>
      <w:tabs>
        <w:tab w:val="left" w:pos="660"/>
      </w:tabs>
    </w:pPr>
  </w:style>
  <w:style w:type="paragraph" w:styleId="BlockText">
    <w:name w:val="Block Text"/>
    <w:basedOn w:val="Normal"/>
    <w:pPr>
      <w:spacing w:after="120"/>
      <w:ind w:left="1440" w:right="1440"/>
    </w:pPr>
  </w:style>
  <w:style w:type="paragraph" w:styleId="BodyText">
    <w:name w:val="Body Text"/>
    <w:basedOn w:val="Normal"/>
    <w:pPr>
      <w:spacing w:before="60" w:after="60" w:line="210" w:lineRule="atLeast"/>
    </w:pPr>
    <w:rPr>
      <w:sz w:val="18"/>
    </w:rPr>
  </w:style>
  <w:style w:type="paragraph" w:styleId="BodyText2">
    <w:name w:val="Body Text 2"/>
    <w:basedOn w:val="Normal"/>
    <w:link w:val="BodyText2Char"/>
    <w:uiPriority w:val="99"/>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pPr>
      <w:ind w:left="4252"/>
    </w:pPr>
  </w:style>
  <w:style w:type="character" w:styleId="CommentReference">
    <w:name w:val="annotation reference"/>
    <w:uiPriority w:val="99"/>
    <w:rPr>
      <w:noProof w:val="0"/>
      <w:sz w:val="16"/>
      <w:lang w:val="fr-FR"/>
    </w:rPr>
  </w:style>
  <w:style w:type="paragraph" w:styleId="CommentText">
    <w:name w:val="annotation text"/>
    <w:basedOn w:val="Normal"/>
    <w:link w:val="CommentTextChar"/>
    <w:uiPriority w:val="99"/>
  </w:style>
  <w:style w:type="paragraph" w:styleId="Date">
    <w:name w:val="Date"/>
    <w:basedOn w:val="Normal"/>
    <w:next w:val="Normal"/>
  </w:style>
  <w:style w:type="paragraph" w:customStyle="1" w:styleId="Definition">
    <w:name w:val="Definition"/>
    <w:basedOn w:val="Normal"/>
    <w:next w:val="Normal"/>
  </w:style>
  <w:style w:type="character" w:customStyle="1" w:styleId="Defterms">
    <w:name w:val="Defterms"/>
    <w:rPr>
      <w:noProof w:val="0"/>
      <w:color w:val="auto"/>
      <w:lang w:val="fr-FR"/>
    </w:rPr>
  </w:style>
  <w:style w:type="paragraph" w:customStyle="1" w:styleId="dl">
    <w:name w:val="dl"/>
    <w:basedOn w:val="Normal"/>
    <w:pPr>
      <w:ind w:left="800" w:hanging="400"/>
    </w:pPr>
  </w:style>
  <w:style w:type="paragraph" w:styleId="DocumentMap">
    <w:name w:val="Document Map"/>
    <w:basedOn w:val="Normal"/>
    <w:semiHidden/>
    <w:pPr>
      <w:shd w:val="clear" w:color="auto" w:fill="000080"/>
    </w:pPr>
    <w:rPr>
      <w:rFonts w:ascii="Tahoma" w:hAnsi="Tahoma"/>
    </w:rPr>
  </w:style>
  <w:style w:type="character" w:styleId="Emphasis">
    <w:name w:val="Emphasis"/>
    <w:qFormat/>
    <w:rPr>
      <w:i/>
      <w:noProof w:val="0"/>
      <w:lang w:val="fr-FR"/>
    </w:rPr>
  </w:style>
  <w:style w:type="character" w:styleId="EndnoteReference">
    <w:name w:val="endnote reference"/>
    <w:semiHidden/>
    <w:rPr>
      <w:noProof w:val="0"/>
      <w:vertAlign w:val="superscript"/>
      <w:lang w:val="fr-FR"/>
    </w:rPr>
  </w:style>
  <w:style w:type="paragraph" w:styleId="EndnoteText">
    <w:name w:val="endnote text"/>
    <w:basedOn w:val="Normal"/>
    <w:semiHidden/>
  </w:style>
  <w:style w:type="paragraph" w:styleId="EnvelopeAddress">
    <w:name w:val="envelope address"/>
    <w:basedOn w:val="Normal"/>
    <w:pPr>
      <w:framePr w:w="7938" w:h="1985" w:hRule="exact" w:hSpace="141" w:wrap="auto" w:hAnchor="page" w:xAlign="center" w:yAlign="bottom"/>
      <w:ind w:left="2835"/>
    </w:pPr>
    <w:rPr>
      <w:sz w:val="24"/>
    </w:rPr>
  </w:style>
  <w:style w:type="paragraph" w:styleId="EnvelopeReturn">
    <w:name w:val="envelope return"/>
    <w:basedOn w:val="Normal"/>
  </w:style>
  <w:style w:type="paragraph" w:customStyle="1" w:styleId="Example">
    <w:name w:val="Example"/>
    <w:basedOn w:val="Normal"/>
    <w:next w:val="Normal"/>
    <w:pPr>
      <w:tabs>
        <w:tab w:val="left" w:pos="1360"/>
      </w:tabs>
      <w:spacing w:line="210" w:lineRule="atLeast"/>
    </w:pPr>
    <w:rPr>
      <w:sz w:val="18"/>
    </w:rPr>
  </w:style>
  <w:style w:type="character" w:customStyle="1" w:styleId="ExtXref">
    <w:name w:val="ExtXref"/>
    <w:rPr>
      <w:noProof w:val="0"/>
      <w:color w:val="auto"/>
      <w:lang w:val="fr-FR"/>
    </w:rPr>
  </w:style>
  <w:style w:type="paragraph" w:customStyle="1" w:styleId="Figurefootnote">
    <w:name w:val="Figure footnote"/>
    <w:basedOn w:val="Normal"/>
    <w:pPr>
      <w:keepNext/>
      <w:tabs>
        <w:tab w:val="left" w:pos="340"/>
      </w:tabs>
      <w:spacing w:after="60" w:line="210" w:lineRule="atLeast"/>
    </w:pPr>
    <w:rPr>
      <w:sz w:val="18"/>
    </w:rPr>
  </w:style>
  <w:style w:type="paragraph" w:customStyle="1" w:styleId="Figuretitle">
    <w:name w:val="Figure title"/>
    <w:basedOn w:val="Normal"/>
    <w:next w:val="Normal"/>
    <w:pPr>
      <w:suppressAutoHyphens/>
      <w:spacing w:before="220" w:after="220"/>
      <w:jc w:val="center"/>
    </w:pPr>
    <w:rPr>
      <w:b/>
    </w:rPr>
  </w:style>
  <w:style w:type="character" w:styleId="FollowedHyperlink">
    <w:name w:val="FollowedHyperlink"/>
    <w:rPr>
      <w:noProof w:val="0"/>
      <w:color w:val="800080"/>
      <w:u w:val="single"/>
      <w:lang w:val="fr-FR"/>
    </w:rPr>
  </w:style>
  <w:style w:type="paragraph" w:styleId="Footer">
    <w:name w:val="footer"/>
    <w:basedOn w:val="Normal"/>
    <w:link w:val="FooterChar"/>
    <w:pPr>
      <w:spacing w:after="0" w:line="220" w:lineRule="exact"/>
    </w:pPr>
  </w:style>
  <w:style w:type="character" w:styleId="FootnoteReference">
    <w:name w:val="footnote reference"/>
    <w:semiHidden/>
    <w:rPr>
      <w:noProof/>
      <w:position w:val="6"/>
      <w:sz w:val="16"/>
      <w:vertAlign w:val="baseline"/>
      <w:lang w:val="fr-FR"/>
    </w:rPr>
  </w:style>
  <w:style w:type="paragraph" w:styleId="FootnoteText">
    <w:name w:val="footnote text"/>
    <w:basedOn w:val="Normal"/>
    <w:link w:val="FootnoteTextChar"/>
    <w:pPr>
      <w:tabs>
        <w:tab w:val="left" w:pos="340"/>
      </w:tabs>
      <w:spacing w:after="120" w:line="210" w:lineRule="atLeast"/>
    </w:pPr>
    <w:rPr>
      <w:sz w:val="18"/>
    </w:rPr>
  </w:style>
  <w:style w:type="paragraph" w:customStyle="1" w:styleId="Foreword">
    <w:name w:val="Foreword"/>
    <w:basedOn w:val="Normal"/>
    <w:next w:val="Normal"/>
    <w:rPr>
      <w:color w:val="0000FF"/>
    </w:rPr>
  </w:style>
  <w:style w:type="paragraph" w:customStyle="1" w:styleId="Formula">
    <w:name w:val="Formula"/>
    <w:basedOn w:val="Normal"/>
    <w:next w:val="Normal"/>
    <w:pPr>
      <w:tabs>
        <w:tab w:val="right" w:pos="9752"/>
      </w:tabs>
      <w:spacing w:after="220"/>
      <w:ind w:left="403"/>
      <w:jc w:val="left"/>
    </w:pPr>
  </w:style>
  <w:style w:type="paragraph" w:styleId="Header">
    <w:name w:val="header"/>
    <w:basedOn w:val="Normal"/>
    <w:link w:val="HeaderChar"/>
    <w:uiPriority w:val="99"/>
    <w:pPr>
      <w:spacing w:after="740" w:line="220" w:lineRule="exact"/>
    </w:pPr>
    <w:rPr>
      <w:b/>
      <w:sz w:val="22"/>
    </w:rPr>
  </w:style>
  <w:style w:type="character" w:styleId="Hyperlink">
    <w:name w:val="Hyperlink"/>
    <w:uiPriority w:val="99"/>
    <w:rPr>
      <w:noProof w:val="0"/>
      <w:color w:val="0000FF"/>
      <w:u w:val="single"/>
      <w:lang w:val="fr-FR"/>
    </w:rPr>
  </w:style>
  <w:style w:type="paragraph" w:styleId="Index1">
    <w:name w:val="index 1"/>
    <w:basedOn w:val="Normal"/>
    <w:semiHidden/>
    <w:pPr>
      <w:spacing w:after="0" w:line="210" w:lineRule="atLeast"/>
      <w:ind w:left="142" w:hanging="142"/>
      <w:jc w:val="left"/>
    </w:pPr>
    <w:rPr>
      <w:b/>
      <w:sz w:val="18"/>
    </w:rPr>
  </w:style>
  <w:style w:type="paragraph" w:styleId="Index2">
    <w:name w:val="index 2"/>
    <w:basedOn w:val="Normal"/>
    <w:next w:val="Normal"/>
    <w:autoRedefine/>
    <w:semiHidden/>
    <w:pPr>
      <w:spacing w:line="210" w:lineRule="atLeast"/>
      <w:ind w:left="600" w:hanging="200"/>
    </w:pPr>
    <w:rPr>
      <w:b/>
      <w:sz w:val="18"/>
    </w:rPr>
  </w:style>
  <w:style w:type="paragraph" w:styleId="Index3">
    <w:name w:val="index 3"/>
    <w:basedOn w:val="Normal"/>
    <w:next w:val="Normal"/>
    <w:autoRedefine/>
    <w:semiHidden/>
    <w:pPr>
      <w:spacing w:line="220" w:lineRule="atLeast"/>
      <w:ind w:left="600" w:hanging="200"/>
    </w:pPr>
    <w:rPr>
      <w:b/>
    </w:rPr>
  </w:style>
  <w:style w:type="paragraph" w:styleId="Index4">
    <w:name w:val="index 4"/>
    <w:basedOn w:val="Normal"/>
    <w:next w:val="Normal"/>
    <w:autoRedefine/>
    <w:semiHidden/>
    <w:pPr>
      <w:spacing w:line="220" w:lineRule="atLeast"/>
      <w:ind w:left="800" w:hanging="200"/>
    </w:pPr>
    <w:rPr>
      <w:b/>
    </w:rPr>
  </w:style>
  <w:style w:type="paragraph" w:styleId="Index5">
    <w:name w:val="index 5"/>
    <w:basedOn w:val="Normal"/>
    <w:next w:val="Normal"/>
    <w:autoRedefine/>
    <w:semiHidden/>
    <w:pPr>
      <w:spacing w:line="220" w:lineRule="atLeast"/>
      <w:ind w:left="1000" w:hanging="200"/>
    </w:pPr>
    <w:rPr>
      <w:b/>
    </w:rPr>
  </w:style>
  <w:style w:type="paragraph" w:styleId="Index6">
    <w:name w:val="index 6"/>
    <w:basedOn w:val="Normal"/>
    <w:next w:val="Normal"/>
    <w:autoRedefine/>
    <w:semiHidden/>
    <w:pPr>
      <w:spacing w:line="220" w:lineRule="atLeast"/>
      <w:ind w:left="1200" w:hanging="200"/>
    </w:pPr>
    <w:rPr>
      <w:b/>
    </w:rPr>
  </w:style>
  <w:style w:type="paragraph" w:styleId="Index7">
    <w:name w:val="index 7"/>
    <w:basedOn w:val="Normal"/>
    <w:next w:val="Normal"/>
    <w:autoRedefine/>
    <w:semiHidden/>
    <w:pPr>
      <w:spacing w:line="220" w:lineRule="atLeast"/>
      <w:ind w:left="1400" w:hanging="200"/>
    </w:pPr>
    <w:rPr>
      <w:b/>
    </w:rPr>
  </w:style>
  <w:style w:type="paragraph" w:styleId="Index8">
    <w:name w:val="index 8"/>
    <w:basedOn w:val="Normal"/>
    <w:next w:val="Normal"/>
    <w:autoRedefine/>
    <w:semiHidden/>
    <w:pPr>
      <w:spacing w:line="220" w:lineRule="atLeast"/>
      <w:ind w:left="1600" w:hanging="200"/>
    </w:pPr>
    <w:rPr>
      <w:b/>
    </w:rPr>
  </w:style>
  <w:style w:type="paragraph" w:styleId="Index9">
    <w:name w:val="index 9"/>
    <w:basedOn w:val="Normal"/>
    <w:next w:val="Normal"/>
    <w:autoRedefine/>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character" w:styleId="LineNumber">
    <w:name w:val="line number"/>
    <w:rPr>
      <w:noProof w:val="0"/>
      <w:lang w:val="fr-FR"/>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autoRedefine/>
    <w:pPr>
      <w:tabs>
        <w:tab w:val="num" w:pos="360"/>
      </w:tabs>
      <w:ind w:left="360" w:hanging="360"/>
    </w:pPr>
  </w:style>
  <w:style w:type="paragraph" w:styleId="ListBullet2">
    <w:name w:val="List Bullet 2"/>
    <w:basedOn w:val="Normal"/>
    <w:autoRedefine/>
    <w:pPr>
      <w:tabs>
        <w:tab w:val="num" w:pos="643"/>
      </w:tabs>
      <w:ind w:left="643" w:hanging="360"/>
    </w:pPr>
  </w:style>
  <w:style w:type="paragraph" w:styleId="ListBullet3">
    <w:name w:val="List Bullet 3"/>
    <w:basedOn w:val="Normal"/>
    <w:autoRedefine/>
    <w:pPr>
      <w:tabs>
        <w:tab w:val="num" w:pos="926"/>
      </w:tabs>
      <w:ind w:left="926" w:hanging="360"/>
    </w:pPr>
  </w:style>
  <w:style w:type="paragraph" w:styleId="ListBullet4">
    <w:name w:val="List Bullet 4"/>
    <w:basedOn w:val="Normal"/>
    <w:autoRedefine/>
    <w:pPr>
      <w:tabs>
        <w:tab w:val="num" w:pos="1209"/>
      </w:tabs>
      <w:ind w:left="1209" w:hanging="360"/>
    </w:pPr>
  </w:style>
  <w:style w:type="paragraph" w:styleId="ListBullet5">
    <w:name w:val="List Bullet 5"/>
    <w:basedOn w:val="Normal"/>
    <w:autoRedefine/>
    <w:pPr>
      <w:numPr>
        <w:numId w:val="2"/>
      </w:numPr>
      <w:tabs>
        <w:tab w:val="clear" w:pos="360"/>
        <w:tab w:val="num"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1"/>
      </w:numPr>
      <w:tabs>
        <w:tab w:val="clear" w:pos="400"/>
        <w:tab w:val="left" w:pos="800"/>
      </w:tabs>
    </w:pPr>
  </w:style>
  <w:style w:type="paragraph" w:styleId="ListContinue3">
    <w:name w:val="List Continue 3"/>
    <w:basedOn w:val="ListContinue"/>
    <w:pPr>
      <w:numPr>
        <w:ilvl w:val="2"/>
        <w:numId w:val="1"/>
      </w:numPr>
      <w:tabs>
        <w:tab w:val="clear" w:pos="400"/>
        <w:tab w:val="left" w:pos="1200"/>
      </w:tabs>
    </w:pPr>
  </w:style>
  <w:style w:type="paragraph" w:styleId="ListContinue4">
    <w:name w:val="List Continue 4"/>
    <w:basedOn w:val="ListContinue"/>
    <w:pPr>
      <w:numPr>
        <w:ilvl w:val="3"/>
        <w:numId w:val="3"/>
      </w:numPr>
      <w:tabs>
        <w:tab w:val="clear" w:pos="360"/>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4"/>
      </w:numPr>
      <w:tabs>
        <w:tab w:val="clear" w:pos="643"/>
        <w:tab w:val="left" w:pos="400"/>
      </w:tabs>
      <w:ind w:left="400" w:hanging="400"/>
    </w:pPr>
  </w:style>
  <w:style w:type="paragraph" w:styleId="ListNumber2">
    <w:name w:val="List Number 2"/>
    <w:basedOn w:val="Normal"/>
    <w:pPr>
      <w:numPr>
        <w:ilvl w:val="1"/>
        <w:numId w:val="5"/>
      </w:numPr>
      <w:tabs>
        <w:tab w:val="clear" w:pos="926"/>
        <w:tab w:val="left" w:pos="800"/>
      </w:tabs>
      <w:ind w:left="800" w:hanging="400"/>
    </w:pPr>
  </w:style>
  <w:style w:type="paragraph" w:styleId="ListNumber3">
    <w:name w:val="List Number 3"/>
    <w:basedOn w:val="Normal"/>
    <w:pPr>
      <w:numPr>
        <w:ilvl w:val="2"/>
        <w:numId w:val="6"/>
      </w:numPr>
      <w:tabs>
        <w:tab w:val="clear" w:pos="1209"/>
        <w:tab w:val="left" w:pos="1200"/>
      </w:tabs>
      <w:ind w:left="1200" w:hanging="400"/>
    </w:pPr>
  </w:style>
  <w:style w:type="paragraph" w:styleId="ListNumber4">
    <w:name w:val="List Number 4"/>
    <w:basedOn w:val="Normal"/>
    <w:pPr>
      <w:numPr>
        <w:ilvl w:val="3"/>
        <w:numId w:val="7"/>
      </w:numPr>
      <w:tabs>
        <w:tab w:val="clear" w:pos="1492"/>
        <w:tab w:val="left" w:pos="1600"/>
      </w:tabs>
      <w:ind w:left="1600" w:hanging="400"/>
    </w:pPr>
  </w:style>
  <w:style w:type="paragraph" w:styleId="ListNumber5">
    <w:name w:val="List Number 5"/>
    <w:basedOn w:val="Normal"/>
    <w:pPr>
      <w:tabs>
        <w:tab w:val="num"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styleId="NormalIndent">
    <w:name w:val="Normal Indent"/>
    <w:basedOn w:val="Normal"/>
    <w:pPr>
      <w:ind w:left="708"/>
    </w:pPr>
  </w:style>
  <w:style w:type="paragraph" w:customStyle="1" w:styleId="Note">
    <w:name w:val="Note"/>
    <w:basedOn w:val="Normal"/>
    <w:next w:val="Normal"/>
    <w:pPr>
      <w:tabs>
        <w:tab w:val="left" w:pos="960"/>
      </w:tabs>
      <w:spacing w:line="210" w:lineRule="atLeast"/>
    </w:pPr>
    <w:rPr>
      <w:sz w:val="18"/>
    </w:rPr>
  </w:style>
  <w:style w:type="paragraph" w:styleId="NoteHeading">
    <w:name w:val="Note Heading"/>
    <w:basedOn w:val="Normal"/>
    <w:next w:val="Normal"/>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character" w:styleId="PageNumber">
    <w:name w:val="page number"/>
    <w:rPr>
      <w:noProof w:val="0"/>
      <w:lang w:val="fr-FR"/>
    </w:rPr>
  </w:style>
  <w:style w:type="paragraph" w:styleId="PlainText">
    <w:name w:val="Plain Text"/>
    <w:basedOn w:val="Normal"/>
    <w:rPr>
      <w:rFonts w:ascii="Courier New" w:hAnsi="Courier New"/>
    </w:rPr>
  </w:style>
  <w:style w:type="paragraph" w:customStyle="1" w:styleId="RefNorm">
    <w:name w:val="RefNorm"/>
    <w:basedOn w:val="Normal"/>
    <w:next w:val="Normal"/>
  </w:style>
  <w:style w:type="paragraph" w:styleId="Salutation">
    <w:name w:val="Salutation"/>
    <w:basedOn w:val="Normal"/>
    <w:next w:val="Normal"/>
  </w:style>
  <w:style w:type="paragraph" w:styleId="Signature">
    <w:name w:val="Signature"/>
    <w:basedOn w:val="Normal"/>
    <w:pPr>
      <w:ind w:left="4252"/>
    </w:pPr>
  </w:style>
  <w:style w:type="paragraph" w:customStyle="1" w:styleId="Special">
    <w:name w:val="Special"/>
    <w:basedOn w:val="Normal"/>
    <w:next w:val="Normal"/>
  </w:style>
  <w:style w:type="character" w:styleId="Strong">
    <w:name w:val="Strong"/>
    <w:qFormat/>
    <w:rPr>
      <w:b/>
      <w:noProof w:val="0"/>
      <w:lang w:val="fr-FR"/>
    </w:rPr>
  </w:style>
  <w:style w:type="paragraph" w:styleId="Subtitle">
    <w:name w:val="Subtitle"/>
    <w:basedOn w:val="Normal"/>
    <w:qFormat/>
    <w:pPr>
      <w:spacing w:after="60"/>
      <w:jc w:val="center"/>
      <w:outlineLvl w:val="1"/>
    </w:pPr>
    <w:rPr>
      <w:sz w:val="24"/>
    </w:rPr>
  </w:style>
  <w:style w:type="paragraph" w:customStyle="1" w:styleId="Tablefootnote">
    <w:name w:val="Table footnote"/>
    <w:basedOn w:val="Normal"/>
    <w:pPr>
      <w:tabs>
        <w:tab w:val="left" w:pos="340"/>
      </w:tabs>
      <w:spacing w:before="60" w:after="60" w:line="190" w:lineRule="atLeast"/>
    </w:pPr>
    <w:rPr>
      <w:sz w:val="16"/>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noProof/>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styleId="BalloonText">
    <w:name w:val="Balloon Text"/>
    <w:basedOn w:val="Normal"/>
    <w:link w:val="BalloonTextChar"/>
    <w:uiPriority w:val="99"/>
    <w:semiHidden/>
    <w:rsid w:val="00BB50A7"/>
    <w:rPr>
      <w:rFonts w:ascii="Tahoma" w:hAnsi="Tahoma" w:cs="Tahoma"/>
      <w:sz w:val="16"/>
      <w:szCs w:val="16"/>
    </w:rPr>
  </w:style>
  <w:style w:type="paragraph" w:customStyle="1" w:styleId="Tabletext10">
    <w:name w:val="Table text (10)"/>
    <w:basedOn w:val="Normal"/>
    <w:pPr>
      <w:spacing w:before="60" w:after="60"/>
    </w:pPr>
  </w:style>
  <w:style w:type="paragraph" w:customStyle="1" w:styleId="Tabletext9">
    <w:name w:val="Table text (9)"/>
    <w:basedOn w:val="Normal"/>
    <w:uiPriority w:val="99"/>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sid w:val="000049AF"/>
    <w:rPr>
      <w:rFonts w:ascii="Helvetica" w:eastAsia="Times New Roman" w:hAnsi="Helvetica"/>
      <w:sz w:val="16"/>
      <w:szCs w:val="16"/>
      <w:lang w:val="en-GB"/>
    </w:rPr>
  </w:style>
  <w:style w:type="paragraph" w:customStyle="1" w:styleId="Default">
    <w:name w:val="Default"/>
    <w:rsid w:val="00014234"/>
    <w:pPr>
      <w:autoSpaceDE w:val="0"/>
      <w:autoSpaceDN w:val="0"/>
      <w:adjustRightInd w:val="0"/>
    </w:pPr>
    <w:rPr>
      <w:rFonts w:ascii="Arial" w:eastAsia="Times New Roman" w:hAnsi="Arial" w:cs="Arial"/>
      <w:color w:val="000000"/>
      <w:sz w:val="24"/>
      <w:szCs w:val="24"/>
    </w:rPr>
  </w:style>
  <w:style w:type="paragraph" w:styleId="CommentSubject">
    <w:name w:val="annotation subject"/>
    <w:basedOn w:val="CommentText"/>
    <w:next w:val="CommentText"/>
    <w:link w:val="CommentSubjectChar"/>
    <w:uiPriority w:val="99"/>
    <w:semiHidden/>
    <w:rsid w:val="00014234"/>
    <w:rPr>
      <w:b/>
      <w:bCs/>
    </w:rPr>
  </w:style>
  <w:style w:type="table" w:styleId="TableGrid">
    <w:name w:val="Table Grid"/>
    <w:basedOn w:val="TableNormal"/>
    <w:uiPriority w:val="59"/>
    <w:rsid w:val="00D121AB"/>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95385C"/>
  </w:style>
  <w:style w:type="paragraph" w:styleId="NormalWeb">
    <w:name w:val="Normal (Web)"/>
    <w:basedOn w:val="Normal"/>
    <w:uiPriority w:val="99"/>
    <w:rsid w:val="00944FA6"/>
    <w:pPr>
      <w:spacing w:before="100" w:beforeAutospacing="1" w:after="100" w:afterAutospacing="1" w:line="240" w:lineRule="auto"/>
      <w:jc w:val="left"/>
    </w:pPr>
    <w:rPr>
      <w:rFonts w:ascii="Times New Roman" w:eastAsia="Times New Roman" w:hAnsi="Times New Roman"/>
      <w:sz w:val="24"/>
      <w:szCs w:val="24"/>
      <w:lang w:eastAsia="en-GB"/>
    </w:rPr>
  </w:style>
  <w:style w:type="paragraph" w:customStyle="1" w:styleId="NormalWeb1">
    <w:name w:val="Normal (Web)1"/>
    <w:basedOn w:val="Normal"/>
    <w:rsid w:val="00CE2C34"/>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7B7337"/>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02643"/>
    <w:pPr>
      <w:widowControl w:val="0"/>
      <w:spacing w:before="20" w:after="0" w:line="240" w:lineRule="auto"/>
      <w:jc w:val="left"/>
    </w:pPr>
    <w:rPr>
      <w:rFonts w:eastAsia="Times New Roman"/>
      <w:snapToGrid w:val="0"/>
      <w:sz w:val="16"/>
      <w:szCs w:val="16"/>
      <w:lang w:eastAsia="en-US"/>
    </w:rPr>
  </w:style>
  <w:style w:type="paragraph" w:styleId="Revision">
    <w:name w:val="Revision"/>
    <w:hidden/>
    <w:uiPriority w:val="99"/>
    <w:semiHidden/>
    <w:rsid w:val="00460870"/>
    <w:rPr>
      <w:rFonts w:ascii="Arial" w:hAnsi="Arial"/>
      <w:lang w:val="en-GB" w:eastAsia="ja-JP"/>
    </w:rPr>
  </w:style>
  <w:style w:type="paragraph" w:styleId="ListParagraph">
    <w:name w:val="List Paragraph"/>
    <w:basedOn w:val="Normal"/>
    <w:qFormat/>
    <w:rsid w:val="007C13EE"/>
    <w:pPr>
      <w:ind w:left="720"/>
    </w:pPr>
  </w:style>
  <w:style w:type="paragraph" w:customStyle="1" w:styleId="Figuretitle2">
    <w:name w:val="Figure title2"/>
    <w:basedOn w:val="Normal"/>
    <w:next w:val="Normal"/>
    <w:rsid w:val="009D6080"/>
    <w:pPr>
      <w:suppressAutoHyphens/>
      <w:spacing w:before="220" w:after="220"/>
      <w:jc w:val="center"/>
    </w:pPr>
    <w:rPr>
      <w:b/>
      <w:lang w:val="de-DE" w:eastAsia="ar-SA"/>
    </w:rPr>
  </w:style>
  <w:style w:type="paragraph" w:customStyle="1" w:styleId="ISOComments">
    <w:name w:val="ISO_Comments"/>
    <w:basedOn w:val="Normal"/>
    <w:rsid w:val="0056560E"/>
    <w:pPr>
      <w:spacing w:before="210" w:after="0" w:line="210" w:lineRule="exact"/>
      <w:jc w:val="left"/>
    </w:pPr>
    <w:rPr>
      <w:rFonts w:eastAsia="Times New Roman"/>
      <w:sz w:val="18"/>
      <w:lang w:eastAsia="en-US"/>
    </w:rPr>
  </w:style>
  <w:style w:type="paragraph" w:customStyle="1" w:styleId="ISOChange">
    <w:name w:val="ISO_Change"/>
    <w:basedOn w:val="Normal"/>
    <w:rsid w:val="0056560E"/>
    <w:pPr>
      <w:spacing w:before="210" w:after="0" w:line="210" w:lineRule="exact"/>
      <w:jc w:val="left"/>
    </w:pPr>
    <w:rPr>
      <w:rFonts w:eastAsia="Times New Roman"/>
      <w:sz w:val="18"/>
      <w:lang w:eastAsia="en-US"/>
    </w:rPr>
  </w:style>
  <w:style w:type="paragraph" w:customStyle="1" w:styleId="NoSpacing1">
    <w:name w:val="No Spacing1"/>
    <w:qFormat/>
    <w:rsid w:val="003B6E33"/>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sid w:val="00A75F69"/>
    <w:rPr>
      <w:rFonts w:ascii="Arial" w:hAnsi="Arial"/>
      <w:lang w:val="en-GB" w:eastAsia="ja-JP"/>
    </w:rPr>
  </w:style>
  <w:style w:type="paragraph" w:customStyle="1" w:styleId="Firstparagraph">
    <w:name w:val="First paragraph"/>
    <w:basedOn w:val="Normal"/>
    <w:next w:val="Normal"/>
    <w:rsid w:val="00A85E33"/>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6E77C5"/>
    <w:pPr>
      <w:spacing w:before="210" w:after="0" w:line="210" w:lineRule="exact"/>
      <w:jc w:val="left"/>
    </w:pPr>
    <w:rPr>
      <w:rFonts w:eastAsia="Times New Roman"/>
      <w:sz w:val="18"/>
      <w:lang w:eastAsia="en-US"/>
    </w:rPr>
  </w:style>
  <w:style w:type="paragraph" w:customStyle="1" w:styleId="subpara">
    <w:name w:val="sub para"/>
    <w:basedOn w:val="Normal"/>
    <w:rsid w:val="00A65BFF"/>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rsid w:val="00541645"/>
    <w:rPr>
      <w:rFonts w:ascii="Arial" w:hAnsi="Arial"/>
      <w:b/>
      <w:bCs/>
      <w:lang w:val="en-GB" w:eastAsia="ja-JP"/>
    </w:rPr>
  </w:style>
  <w:style w:type="character" w:customStyle="1" w:styleId="Heading4Char">
    <w:name w:val="Heading 4 Char"/>
    <w:link w:val="Heading4"/>
    <w:rsid w:val="00D160A9"/>
    <w:rPr>
      <w:rFonts w:ascii="Arial" w:hAnsi="Arial"/>
      <w:b/>
      <w:bCs/>
      <w:lang w:val="en-GB" w:eastAsia="ja-JP"/>
    </w:rPr>
  </w:style>
  <w:style w:type="paragraph" w:styleId="NoSpacing">
    <w:name w:val="No Spacing"/>
    <w:uiPriority w:val="1"/>
    <w:qFormat/>
    <w:rsid w:val="00541645"/>
    <w:pPr>
      <w:jc w:val="both"/>
    </w:pPr>
    <w:rPr>
      <w:rFonts w:ascii="Arial" w:hAnsi="Arial"/>
      <w:lang w:val="en-GB" w:eastAsia="ja-JP"/>
    </w:rPr>
  </w:style>
  <w:style w:type="paragraph" w:styleId="TOCHeading">
    <w:name w:val="TOC Heading"/>
    <w:basedOn w:val="Heading1"/>
    <w:next w:val="Normal"/>
    <w:uiPriority w:val="39"/>
    <w:qFormat/>
    <w:rsid w:val="00E56415"/>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rsid w:val="00E56415"/>
  </w:style>
  <w:style w:type="paragraph" w:customStyle="1" w:styleId="Caption1">
    <w:name w:val="Caption1"/>
    <w:basedOn w:val="Normal"/>
    <w:rsid w:val="00E56415"/>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E56415"/>
    <w:pPr>
      <w:widowControl w:val="0"/>
      <w:suppressLineNumbers/>
      <w:suppressAutoHyphens/>
      <w:spacing w:after="0" w:line="240" w:lineRule="auto"/>
      <w:jc w:val="left"/>
    </w:pPr>
    <w:rPr>
      <w:rFonts w:eastAsia="Arial" w:cs="Tahoma"/>
    </w:rPr>
  </w:style>
  <w:style w:type="character" w:customStyle="1" w:styleId="Heading2Char">
    <w:name w:val="Heading 2 Char"/>
    <w:link w:val="Heading2"/>
    <w:rsid w:val="00E56415"/>
    <w:rPr>
      <w:rFonts w:ascii="Arial" w:hAnsi="Arial"/>
      <w:b/>
      <w:bCs/>
      <w:sz w:val="22"/>
      <w:lang w:val="en-GB" w:eastAsia="ja-JP"/>
    </w:rPr>
  </w:style>
  <w:style w:type="character" w:customStyle="1" w:styleId="Heading1Char">
    <w:name w:val="Heading 1 Char"/>
    <w:link w:val="Heading1"/>
    <w:rsid w:val="00E56415"/>
    <w:rPr>
      <w:rFonts w:ascii="Arial" w:hAnsi="Arial"/>
      <w:b/>
      <w:bCs/>
      <w:sz w:val="24"/>
      <w:lang w:val="en-GB" w:eastAsia="ja-JP"/>
    </w:rPr>
  </w:style>
  <w:style w:type="character" w:customStyle="1" w:styleId="BalloonTextChar">
    <w:name w:val="Balloon Text Char"/>
    <w:link w:val="BalloonText"/>
    <w:uiPriority w:val="99"/>
    <w:semiHidden/>
    <w:rsid w:val="00E56415"/>
    <w:rPr>
      <w:rFonts w:ascii="Tahoma" w:hAnsi="Tahoma" w:cs="Tahoma"/>
      <w:sz w:val="16"/>
      <w:szCs w:val="16"/>
      <w:lang w:val="en-GB" w:eastAsia="ja-JP"/>
    </w:rPr>
  </w:style>
  <w:style w:type="character" w:customStyle="1" w:styleId="BodyTextIndentChar">
    <w:name w:val="Body Text Indent Char"/>
    <w:link w:val="BodyTextIndent"/>
    <w:uiPriority w:val="99"/>
    <w:rsid w:val="00E56415"/>
    <w:rPr>
      <w:rFonts w:ascii="Arial" w:hAnsi="Arial"/>
      <w:lang w:val="en-GB" w:eastAsia="ja-JP"/>
    </w:rPr>
  </w:style>
  <w:style w:type="character" w:customStyle="1" w:styleId="HeaderChar">
    <w:name w:val="Header Char"/>
    <w:link w:val="Header"/>
    <w:uiPriority w:val="99"/>
    <w:rsid w:val="00E56415"/>
    <w:rPr>
      <w:rFonts w:ascii="Arial" w:hAnsi="Arial"/>
      <w:b/>
      <w:sz w:val="22"/>
      <w:lang w:val="en-GB" w:eastAsia="ja-JP"/>
    </w:rPr>
  </w:style>
  <w:style w:type="character" w:customStyle="1" w:styleId="CommentSubjectChar">
    <w:name w:val="Comment Subject Char"/>
    <w:link w:val="CommentSubject"/>
    <w:uiPriority w:val="99"/>
    <w:semiHidden/>
    <w:rsid w:val="00E56415"/>
    <w:rPr>
      <w:rFonts w:ascii="Arial" w:hAnsi="Arial"/>
      <w:b/>
      <w:bCs/>
      <w:lang w:val="en-GB" w:eastAsia="ja-JP"/>
    </w:rPr>
  </w:style>
  <w:style w:type="character" w:customStyle="1" w:styleId="BodyText2Char">
    <w:name w:val="Body Text 2 Char"/>
    <w:link w:val="BodyText2"/>
    <w:uiPriority w:val="99"/>
    <w:rsid w:val="00E56415"/>
    <w:rPr>
      <w:rFonts w:ascii="Arial" w:hAnsi="Arial"/>
      <w:sz w:val="16"/>
      <w:lang w:val="en-GB" w:eastAsia="ja-JP"/>
    </w:rPr>
  </w:style>
  <w:style w:type="character" w:customStyle="1" w:styleId="Heading5Char">
    <w:name w:val="Heading 5 Char"/>
    <w:link w:val="Heading5"/>
    <w:rsid w:val="00E56415"/>
    <w:rPr>
      <w:rFonts w:ascii="Arial" w:hAnsi="Arial"/>
      <w:b/>
      <w:bCs/>
      <w:lang w:val="en-GB" w:eastAsia="ja-JP"/>
    </w:rPr>
  </w:style>
  <w:style w:type="character" w:customStyle="1" w:styleId="Heading6Char">
    <w:name w:val="Heading 6 Char"/>
    <w:link w:val="Heading6"/>
    <w:rsid w:val="00E56415"/>
    <w:rPr>
      <w:rFonts w:ascii="Arial" w:hAnsi="Arial"/>
      <w:b/>
      <w:bCs/>
      <w:lang w:val="en-GB" w:eastAsia="ja-JP"/>
    </w:rPr>
  </w:style>
  <w:style w:type="character" w:customStyle="1" w:styleId="Heading7Char">
    <w:name w:val="Heading 7 Char"/>
    <w:link w:val="Heading7"/>
    <w:rsid w:val="00E56415"/>
    <w:rPr>
      <w:rFonts w:ascii="Arial" w:hAnsi="Arial"/>
      <w:b/>
      <w:bCs/>
      <w:lang w:val="en-GB" w:eastAsia="ja-JP"/>
    </w:rPr>
  </w:style>
  <w:style w:type="character" w:customStyle="1" w:styleId="Heading8Char">
    <w:name w:val="Heading 8 Char"/>
    <w:link w:val="Heading8"/>
    <w:rsid w:val="00E56415"/>
    <w:rPr>
      <w:rFonts w:ascii="Arial" w:hAnsi="Arial"/>
      <w:b/>
      <w:bCs/>
      <w:lang w:val="en-GB" w:eastAsia="ja-JP"/>
    </w:rPr>
  </w:style>
  <w:style w:type="character" w:customStyle="1" w:styleId="Heading9Char">
    <w:name w:val="Heading 9 Char"/>
    <w:link w:val="Heading9"/>
    <w:rsid w:val="00E56415"/>
    <w:rPr>
      <w:rFonts w:ascii="Arial" w:hAnsi="Arial"/>
      <w:b/>
      <w:bCs/>
      <w:lang w:val="en-GB" w:eastAsia="ja-JP"/>
    </w:rPr>
  </w:style>
  <w:style w:type="character" w:customStyle="1" w:styleId="BodyTextIndent2Char">
    <w:name w:val="Body Text Indent 2 Char"/>
    <w:link w:val="BodyTextIndent2"/>
    <w:uiPriority w:val="99"/>
    <w:rsid w:val="00E56415"/>
    <w:rPr>
      <w:rFonts w:ascii="Arial" w:hAnsi="Arial"/>
      <w:lang w:val="en-GB" w:eastAsia="ja-JP"/>
    </w:rPr>
  </w:style>
  <w:style w:type="character" w:customStyle="1" w:styleId="BodyText3Char">
    <w:name w:val="Body Text 3 Char"/>
    <w:link w:val="BodyText3"/>
    <w:uiPriority w:val="99"/>
    <w:rsid w:val="00E56415"/>
    <w:rPr>
      <w:rFonts w:ascii="Arial" w:hAnsi="Arial"/>
      <w:sz w:val="14"/>
      <w:lang w:val="en-GB" w:eastAsia="ja-JP"/>
    </w:rPr>
  </w:style>
  <w:style w:type="paragraph" w:customStyle="1" w:styleId="quotedtext">
    <w:name w:val="quoted text"/>
    <w:basedOn w:val="Normal"/>
    <w:rsid w:val="00E56415"/>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sid w:val="00E56415"/>
    <w:rPr>
      <w:rFonts w:ascii="Arial" w:hAnsi="Arial"/>
      <w:lang w:val="en-GB" w:eastAsia="ja-JP"/>
    </w:rPr>
  </w:style>
  <w:style w:type="character" w:customStyle="1" w:styleId="ipa1">
    <w:name w:val="ipa1"/>
    <w:rsid w:val="00E56415"/>
    <w:rPr>
      <w:rFonts w:ascii="Arial Unicode MS" w:eastAsia="Arial Unicode MS" w:hAnsi="Arial Unicode MS" w:cs="Arial Unicode MS" w:hint="eastAsia"/>
    </w:rPr>
  </w:style>
  <w:style w:type="character" w:customStyle="1" w:styleId="apple-converted-space">
    <w:name w:val="apple-converted-space"/>
    <w:rsid w:val="00146380"/>
  </w:style>
  <w:style w:type="paragraph" w:styleId="IntenseQuote">
    <w:name w:val="Intense Quote"/>
    <w:basedOn w:val="Normal"/>
    <w:next w:val="Normal"/>
    <w:link w:val="IntenseQuoteChar"/>
    <w:uiPriority w:val="30"/>
    <w:qFormat/>
    <w:rsid w:val="00DC02A6"/>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
    <w:uiPriority w:val="30"/>
    <w:rsid w:val="00DC02A6"/>
    <w:rPr>
      <w:rFonts w:ascii="Cambria" w:eastAsia="Cambria" w:hAnsi="Cambria"/>
      <w:b/>
      <w:i/>
      <w:sz w:val="24"/>
      <w:szCs w:val="22"/>
    </w:rPr>
  </w:style>
  <w:style w:type="paragraph" w:customStyle="1" w:styleId="ParagraphText">
    <w:name w:val="Paragraph Text"/>
    <w:basedOn w:val="Normal"/>
    <w:rsid w:val="00DC02A6"/>
    <w:pPr>
      <w:suppressAutoHyphens/>
      <w:spacing w:after="62" w:line="240" w:lineRule="auto"/>
      <w:jc w:val="left"/>
    </w:pPr>
    <w:rPr>
      <w:color w:val="000000"/>
      <w:szCs w:val="16"/>
      <w:lang w:eastAsia="ar-SA"/>
    </w:rPr>
  </w:style>
  <w:style w:type="paragraph" w:customStyle="1" w:styleId="Heading2-3">
    <w:name w:val="Heading 2-3"/>
    <w:basedOn w:val="Normal"/>
    <w:next w:val="Normal"/>
    <w:rsid w:val="00675DE6"/>
    <w:pPr>
      <w:tabs>
        <w:tab w:val="num"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sid w:val="007643D8"/>
    <w:rPr>
      <w:rFonts w:ascii="Arial" w:hAnsi="Arial"/>
      <w:sz w:val="18"/>
      <w:lang w:val="en-GB" w:eastAsia="ja-JP"/>
    </w:rPr>
  </w:style>
  <w:style w:type="paragraph" w:customStyle="1" w:styleId="TABLE-col-heading">
    <w:name w:val="TABLE-col-heading"/>
    <w:basedOn w:val="Normal"/>
    <w:rsid w:val="003C2904"/>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next w:val="TableGrid"/>
    <w:rsid w:val="00DA3676"/>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DA3676"/>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3D5E21"/>
    <w:pPr>
      <w:spacing w:after="120"/>
    </w:pPr>
    <w:rPr>
      <w:rFonts w:ascii="Arial" w:hAnsi="Arial"/>
      <w:b/>
      <w:sz w:val="22"/>
      <w:lang w:val="en-GB"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20205">
      <w:bodyDiv w:val="1"/>
      <w:marLeft w:val="0"/>
      <w:marRight w:val="0"/>
      <w:marTop w:val="0"/>
      <w:marBottom w:val="0"/>
      <w:divBdr>
        <w:top w:val="none" w:sz="0" w:space="0" w:color="auto"/>
        <w:left w:val="none" w:sz="0" w:space="0" w:color="auto"/>
        <w:bottom w:val="none" w:sz="0" w:space="0" w:color="auto"/>
        <w:right w:val="none" w:sz="0" w:space="0" w:color="auto"/>
      </w:divBdr>
    </w:div>
    <w:div w:id="99230563">
      <w:bodyDiv w:val="1"/>
      <w:marLeft w:val="0"/>
      <w:marRight w:val="0"/>
      <w:marTop w:val="0"/>
      <w:marBottom w:val="0"/>
      <w:divBdr>
        <w:top w:val="none" w:sz="0" w:space="0" w:color="auto"/>
        <w:left w:val="none" w:sz="0" w:space="0" w:color="auto"/>
        <w:bottom w:val="none" w:sz="0" w:space="0" w:color="auto"/>
        <w:right w:val="none" w:sz="0" w:space="0" w:color="auto"/>
      </w:divBdr>
    </w:div>
    <w:div w:id="144902192">
      <w:bodyDiv w:val="1"/>
      <w:marLeft w:val="0"/>
      <w:marRight w:val="0"/>
      <w:marTop w:val="0"/>
      <w:marBottom w:val="0"/>
      <w:divBdr>
        <w:top w:val="none" w:sz="0" w:space="0" w:color="auto"/>
        <w:left w:val="none" w:sz="0" w:space="0" w:color="auto"/>
        <w:bottom w:val="none" w:sz="0" w:space="0" w:color="auto"/>
        <w:right w:val="none" w:sz="0" w:space="0" w:color="auto"/>
      </w:divBdr>
      <w:divsChild>
        <w:div w:id="1875532169">
          <w:marLeft w:val="0"/>
          <w:marRight w:val="0"/>
          <w:marTop w:val="0"/>
          <w:marBottom w:val="0"/>
          <w:divBdr>
            <w:top w:val="none" w:sz="0" w:space="0" w:color="auto"/>
            <w:left w:val="none" w:sz="0" w:space="0" w:color="auto"/>
            <w:bottom w:val="none" w:sz="0" w:space="0" w:color="auto"/>
            <w:right w:val="none" w:sz="0" w:space="0" w:color="auto"/>
          </w:divBdr>
          <w:divsChild>
            <w:div w:id="1190145377">
              <w:marLeft w:val="0"/>
              <w:marRight w:val="0"/>
              <w:marTop w:val="0"/>
              <w:marBottom w:val="0"/>
              <w:divBdr>
                <w:top w:val="none" w:sz="0" w:space="0" w:color="auto"/>
                <w:left w:val="none" w:sz="0" w:space="0" w:color="auto"/>
                <w:bottom w:val="none" w:sz="0" w:space="0" w:color="auto"/>
                <w:right w:val="none" w:sz="0" w:space="0" w:color="auto"/>
              </w:divBdr>
              <w:divsChild>
                <w:div w:id="11230416">
                  <w:marLeft w:val="0"/>
                  <w:marRight w:val="0"/>
                  <w:marTop w:val="0"/>
                  <w:marBottom w:val="0"/>
                  <w:divBdr>
                    <w:top w:val="none" w:sz="0" w:space="0" w:color="auto"/>
                    <w:left w:val="none" w:sz="0" w:space="0" w:color="auto"/>
                    <w:bottom w:val="none" w:sz="0" w:space="0" w:color="auto"/>
                    <w:right w:val="none" w:sz="0" w:space="0" w:color="auto"/>
                  </w:divBdr>
                  <w:divsChild>
                    <w:div w:id="9049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8975">
      <w:bodyDiv w:val="1"/>
      <w:marLeft w:val="0"/>
      <w:marRight w:val="0"/>
      <w:marTop w:val="0"/>
      <w:marBottom w:val="0"/>
      <w:divBdr>
        <w:top w:val="none" w:sz="0" w:space="0" w:color="auto"/>
        <w:left w:val="none" w:sz="0" w:space="0" w:color="auto"/>
        <w:bottom w:val="none" w:sz="0" w:space="0" w:color="auto"/>
        <w:right w:val="none" w:sz="0" w:space="0" w:color="auto"/>
      </w:divBdr>
      <w:divsChild>
        <w:div w:id="1564368219">
          <w:marLeft w:val="0"/>
          <w:marRight w:val="0"/>
          <w:marTop w:val="0"/>
          <w:marBottom w:val="0"/>
          <w:divBdr>
            <w:top w:val="none" w:sz="0" w:space="0" w:color="auto"/>
            <w:left w:val="none" w:sz="0" w:space="0" w:color="auto"/>
            <w:bottom w:val="none" w:sz="0" w:space="0" w:color="auto"/>
            <w:right w:val="none" w:sz="0" w:space="0" w:color="auto"/>
          </w:divBdr>
          <w:divsChild>
            <w:div w:id="1752777248">
              <w:marLeft w:val="0"/>
              <w:marRight w:val="0"/>
              <w:marTop w:val="0"/>
              <w:marBottom w:val="0"/>
              <w:divBdr>
                <w:top w:val="none" w:sz="0" w:space="0" w:color="auto"/>
                <w:left w:val="none" w:sz="0" w:space="0" w:color="auto"/>
                <w:bottom w:val="none" w:sz="0" w:space="0" w:color="auto"/>
                <w:right w:val="none" w:sz="0" w:space="0" w:color="auto"/>
              </w:divBdr>
              <w:divsChild>
                <w:div w:id="1763527821">
                  <w:marLeft w:val="0"/>
                  <w:marRight w:val="0"/>
                  <w:marTop w:val="0"/>
                  <w:marBottom w:val="0"/>
                  <w:divBdr>
                    <w:top w:val="none" w:sz="0" w:space="0" w:color="auto"/>
                    <w:left w:val="none" w:sz="0" w:space="0" w:color="auto"/>
                    <w:bottom w:val="none" w:sz="0" w:space="0" w:color="auto"/>
                    <w:right w:val="none" w:sz="0" w:space="0" w:color="auto"/>
                  </w:divBdr>
                  <w:divsChild>
                    <w:div w:id="925310590">
                      <w:marLeft w:val="0"/>
                      <w:marRight w:val="0"/>
                      <w:marTop w:val="0"/>
                      <w:marBottom w:val="0"/>
                      <w:divBdr>
                        <w:top w:val="none" w:sz="0" w:space="0" w:color="auto"/>
                        <w:left w:val="none" w:sz="0" w:space="0" w:color="auto"/>
                        <w:bottom w:val="none" w:sz="0" w:space="0" w:color="auto"/>
                        <w:right w:val="none" w:sz="0" w:space="0" w:color="auto"/>
                      </w:divBdr>
                      <w:divsChild>
                        <w:div w:id="1064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49986">
      <w:bodyDiv w:val="1"/>
      <w:marLeft w:val="0"/>
      <w:marRight w:val="0"/>
      <w:marTop w:val="0"/>
      <w:marBottom w:val="0"/>
      <w:divBdr>
        <w:top w:val="none" w:sz="0" w:space="0" w:color="auto"/>
        <w:left w:val="none" w:sz="0" w:space="0" w:color="auto"/>
        <w:bottom w:val="none" w:sz="0" w:space="0" w:color="auto"/>
        <w:right w:val="none" w:sz="0" w:space="0" w:color="auto"/>
      </w:divBdr>
    </w:div>
    <w:div w:id="319966052">
      <w:bodyDiv w:val="1"/>
      <w:marLeft w:val="0"/>
      <w:marRight w:val="0"/>
      <w:marTop w:val="0"/>
      <w:marBottom w:val="0"/>
      <w:divBdr>
        <w:top w:val="none" w:sz="0" w:space="0" w:color="auto"/>
        <w:left w:val="none" w:sz="0" w:space="0" w:color="auto"/>
        <w:bottom w:val="none" w:sz="0" w:space="0" w:color="auto"/>
        <w:right w:val="none" w:sz="0" w:space="0" w:color="auto"/>
      </w:divBdr>
    </w:div>
    <w:div w:id="331370359">
      <w:bodyDiv w:val="1"/>
      <w:marLeft w:val="0"/>
      <w:marRight w:val="0"/>
      <w:marTop w:val="0"/>
      <w:marBottom w:val="0"/>
      <w:divBdr>
        <w:top w:val="none" w:sz="0" w:space="0" w:color="auto"/>
        <w:left w:val="none" w:sz="0" w:space="0" w:color="auto"/>
        <w:bottom w:val="none" w:sz="0" w:space="0" w:color="auto"/>
        <w:right w:val="none" w:sz="0" w:space="0" w:color="auto"/>
      </w:divBdr>
    </w:div>
    <w:div w:id="537932043">
      <w:bodyDiv w:val="1"/>
      <w:marLeft w:val="0"/>
      <w:marRight w:val="0"/>
      <w:marTop w:val="0"/>
      <w:marBottom w:val="0"/>
      <w:divBdr>
        <w:top w:val="none" w:sz="0" w:space="0" w:color="auto"/>
        <w:left w:val="none" w:sz="0" w:space="0" w:color="auto"/>
        <w:bottom w:val="none" w:sz="0" w:space="0" w:color="auto"/>
        <w:right w:val="none" w:sz="0" w:space="0" w:color="auto"/>
      </w:divBdr>
    </w:div>
    <w:div w:id="569854507">
      <w:bodyDiv w:val="1"/>
      <w:marLeft w:val="0"/>
      <w:marRight w:val="0"/>
      <w:marTop w:val="0"/>
      <w:marBottom w:val="0"/>
      <w:divBdr>
        <w:top w:val="none" w:sz="0" w:space="0" w:color="auto"/>
        <w:left w:val="none" w:sz="0" w:space="0" w:color="auto"/>
        <w:bottom w:val="none" w:sz="0" w:space="0" w:color="auto"/>
        <w:right w:val="none" w:sz="0" w:space="0" w:color="auto"/>
      </w:divBdr>
    </w:div>
    <w:div w:id="600332247">
      <w:bodyDiv w:val="1"/>
      <w:marLeft w:val="0"/>
      <w:marRight w:val="0"/>
      <w:marTop w:val="0"/>
      <w:marBottom w:val="0"/>
      <w:divBdr>
        <w:top w:val="none" w:sz="0" w:space="0" w:color="auto"/>
        <w:left w:val="none" w:sz="0" w:space="0" w:color="auto"/>
        <w:bottom w:val="none" w:sz="0" w:space="0" w:color="auto"/>
        <w:right w:val="none" w:sz="0" w:space="0" w:color="auto"/>
      </w:divBdr>
      <w:divsChild>
        <w:div w:id="2106487160">
          <w:marLeft w:val="0"/>
          <w:marRight w:val="0"/>
          <w:marTop w:val="0"/>
          <w:marBottom w:val="0"/>
          <w:divBdr>
            <w:top w:val="none" w:sz="0" w:space="0" w:color="auto"/>
            <w:left w:val="none" w:sz="0" w:space="0" w:color="auto"/>
            <w:bottom w:val="none" w:sz="0" w:space="0" w:color="auto"/>
            <w:right w:val="none" w:sz="0" w:space="0" w:color="auto"/>
          </w:divBdr>
          <w:divsChild>
            <w:div w:id="852840136">
              <w:marLeft w:val="0"/>
              <w:marRight w:val="0"/>
              <w:marTop w:val="0"/>
              <w:marBottom w:val="0"/>
              <w:divBdr>
                <w:top w:val="none" w:sz="0" w:space="0" w:color="auto"/>
                <w:left w:val="none" w:sz="0" w:space="0" w:color="auto"/>
                <w:bottom w:val="none" w:sz="0" w:space="0" w:color="auto"/>
                <w:right w:val="none" w:sz="0" w:space="0" w:color="auto"/>
              </w:divBdr>
              <w:divsChild>
                <w:div w:id="970327579">
                  <w:marLeft w:val="0"/>
                  <w:marRight w:val="0"/>
                  <w:marTop w:val="0"/>
                  <w:marBottom w:val="0"/>
                  <w:divBdr>
                    <w:top w:val="none" w:sz="0" w:space="0" w:color="auto"/>
                    <w:left w:val="none" w:sz="0" w:space="0" w:color="auto"/>
                    <w:bottom w:val="none" w:sz="0" w:space="0" w:color="auto"/>
                    <w:right w:val="none" w:sz="0" w:space="0" w:color="auto"/>
                  </w:divBdr>
                  <w:divsChild>
                    <w:div w:id="1843427101">
                      <w:marLeft w:val="0"/>
                      <w:marRight w:val="0"/>
                      <w:marTop w:val="0"/>
                      <w:marBottom w:val="0"/>
                      <w:divBdr>
                        <w:top w:val="none" w:sz="0" w:space="0" w:color="auto"/>
                        <w:left w:val="none" w:sz="0" w:space="0" w:color="auto"/>
                        <w:bottom w:val="none" w:sz="0" w:space="0" w:color="auto"/>
                        <w:right w:val="none" w:sz="0" w:space="0" w:color="auto"/>
                      </w:divBdr>
                      <w:divsChild>
                        <w:div w:id="12637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166641">
      <w:bodyDiv w:val="1"/>
      <w:marLeft w:val="0"/>
      <w:marRight w:val="0"/>
      <w:marTop w:val="0"/>
      <w:marBottom w:val="0"/>
      <w:divBdr>
        <w:top w:val="none" w:sz="0" w:space="0" w:color="auto"/>
        <w:left w:val="none" w:sz="0" w:space="0" w:color="auto"/>
        <w:bottom w:val="none" w:sz="0" w:space="0" w:color="auto"/>
        <w:right w:val="none" w:sz="0" w:space="0" w:color="auto"/>
      </w:divBdr>
      <w:divsChild>
        <w:div w:id="452557787">
          <w:marLeft w:val="0"/>
          <w:marRight w:val="0"/>
          <w:marTop w:val="0"/>
          <w:marBottom w:val="0"/>
          <w:divBdr>
            <w:top w:val="none" w:sz="0" w:space="0" w:color="auto"/>
            <w:left w:val="none" w:sz="0" w:space="0" w:color="auto"/>
            <w:bottom w:val="none" w:sz="0" w:space="0" w:color="auto"/>
            <w:right w:val="none" w:sz="0" w:space="0" w:color="auto"/>
          </w:divBdr>
          <w:divsChild>
            <w:div w:id="688917482">
              <w:marLeft w:val="0"/>
              <w:marRight w:val="0"/>
              <w:marTop w:val="0"/>
              <w:marBottom w:val="0"/>
              <w:divBdr>
                <w:top w:val="none" w:sz="0" w:space="0" w:color="auto"/>
                <w:left w:val="none" w:sz="0" w:space="0" w:color="auto"/>
                <w:bottom w:val="none" w:sz="0" w:space="0" w:color="auto"/>
                <w:right w:val="none" w:sz="0" w:space="0" w:color="auto"/>
              </w:divBdr>
              <w:divsChild>
                <w:div w:id="1161627790">
                  <w:marLeft w:val="0"/>
                  <w:marRight w:val="0"/>
                  <w:marTop w:val="0"/>
                  <w:marBottom w:val="0"/>
                  <w:divBdr>
                    <w:top w:val="none" w:sz="0" w:space="0" w:color="auto"/>
                    <w:left w:val="none" w:sz="0" w:space="0" w:color="auto"/>
                    <w:bottom w:val="none" w:sz="0" w:space="0" w:color="auto"/>
                    <w:right w:val="none" w:sz="0" w:space="0" w:color="auto"/>
                  </w:divBdr>
                  <w:divsChild>
                    <w:div w:id="1105535794">
                      <w:marLeft w:val="0"/>
                      <w:marRight w:val="0"/>
                      <w:marTop w:val="0"/>
                      <w:marBottom w:val="0"/>
                      <w:divBdr>
                        <w:top w:val="none" w:sz="0" w:space="0" w:color="auto"/>
                        <w:left w:val="none" w:sz="0" w:space="0" w:color="auto"/>
                        <w:bottom w:val="none" w:sz="0" w:space="0" w:color="auto"/>
                        <w:right w:val="none" w:sz="0" w:space="0" w:color="auto"/>
                      </w:divBdr>
                      <w:divsChild>
                        <w:div w:id="1178275993">
                          <w:marLeft w:val="0"/>
                          <w:marRight w:val="0"/>
                          <w:marTop w:val="0"/>
                          <w:marBottom w:val="0"/>
                          <w:divBdr>
                            <w:top w:val="none" w:sz="0" w:space="0" w:color="auto"/>
                            <w:left w:val="none" w:sz="0" w:space="0" w:color="auto"/>
                            <w:bottom w:val="none" w:sz="0" w:space="0" w:color="auto"/>
                            <w:right w:val="none" w:sz="0" w:space="0" w:color="auto"/>
                          </w:divBdr>
                          <w:divsChild>
                            <w:div w:id="676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710">
      <w:bodyDiv w:val="1"/>
      <w:marLeft w:val="0"/>
      <w:marRight w:val="0"/>
      <w:marTop w:val="0"/>
      <w:marBottom w:val="0"/>
      <w:divBdr>
        <w:top w:val="none" w:sz="0" w:space="0" w:color="auto"/>
        <w:left w:val="none" w:sz="0" w:space="0" w:color="auto"/>
        <w:bottom w:val="none" w:sz="0" w:space="0" w:color="auto"/>
        <w:right w:val="none" w:sz="0" w:space="0" w:color="auto"/>
      </w:divBdr>
    </w:div>
    <w:div w:id="865480424">
      <w:bodyDiv w:val="1"/>
      <w:marLeft w:val="0"/>
      <w:marRight w:val="0"/>
      <w:marTop w:val="0"/>
      <w:marBottom w:val="0"/>
      <w:divBdr>
        <w:top w:val="none" w:sz="0" w:space="0" w:color="auto"/>
        <w:left w:val="none" w:sz="0" w:space="0" w:color="auto"/>
        <w:bottom w:val="none" w:sz="0" w:space="0" w:color="auto"/>
        <w:right w:val="none" w:sz="0" w:space="0" w:color="auto"/>
      </w:divBdr>
    </w:div>
    <w:div w:id="870000833">
      <w:bodyDiv w:val="1"/>
      <w:marLeft w:val="0"/>
      <w:marRight w:val="0"/>
      <w:marTop w:val="0"/>
      <w:marBottom w:val="0"/>
      <w:divBdr>
        <w:top w:val="none" w:sz="0" w:space="0" w:color="auto"/>
        <w:left w:val="none" w:sz="0" w:space="0" w:color="auto"/>
        <w:bottom w:val="none" w:sz="0" w:space="0" w:color="auto"/>
        <w:right w:val="none" w:sz="0" w:space="0" w:color="auto"/>
      </w:divBdr>
    </w:div>
    <w:div w:id="895236993">
      <w:bodyDiv w:val="1"/>
      <w:marLeft w:val="0"/>
      <w:marRight w:val="0"/>
      <w:marTop w:val="0"/>
      <w:marBottom w:val="0"/>
      <w:divBdr>
        <w:top w:val="none" w:sz="0" w:space="0" w:color="auto"/>
        <w:left w:val="none" w:sz="0" w:space="0" w:color="auto"/>
        <w:bottom w:val="none" w:sz="0" w:space="0" w:color="auto"/>
        <w:right w:val="none" w:sz="0" w:space="0" w:color="auto"/>
      </w:divBdr>
    </w:div>
    <w:div w:id="913663797">
      <w:bodyDiv w:val="1"/>
      <w:marLeft w:val="0"/>
      <w:marRight w:val="0"/>
      <w:marTop w:val="0"/>
      <w:marBottom w:val="0"/>
      <w:divBdr>
        <w:top w:val="none" w:sz="0" w:space="0" w:color="auto"/>
        <w:left w:val="none" w:sz="0" w:space="0" w:color="auto"/>
        <w:bottom w:val="none" w:sz="0" w:space="0" w:color="auto"/>
        <w:right w:val="none" w:sz="0" w:space="0" w:color="auto"/>
      </w:divBdr>
    </w:div>
    <w:div w:id="1350525423">
      <w:bodyDiv w:val="1"/>
      <w:marLeft w:val="0"/>
      <w:marRight w:val="0"/>
      <w:marTop w:val="0"/>
      <w:marBottom w:val="0"/>
      <w:divBdr>
        <w:top w:val="none" w:sz="0" w:space="0" w:color="auto"/>
        <w:left w:val="none" w:sz="0" w:space="0" w:color="auto"/>
        <w:bottom w:val="none" w:sz="0" w:space="0" w:color="auto"/>
        <w:right w:val="none" w:sz="0" w:space="0" w:color="auto"/>
      </w:divBdr>
    </w:div>
    <w:div w:id="1435398417">
      <w:bodyDiv w:val="1"/>
      <w:marLeft w:val="0"/>
      <w:marRight w:val="0"/>
      <w:marTop w:val="0"/>
      <w:marBottom w:val="0"/>
      <w:divBdr>
        <w:top w:val="none" w:sz="0" w:space="0" w:color="auto"/>
        <w:left w:val="none" w:sz="0" w:space="0" w:color="auto"/>
        <w:bottom w:val="none" w:sz="0" w:space="0" w:color="auto"/>
        <w:right w:val="none" w:sz="0" w:space="0" w:color="auto"/>
      </w:divBdr>
    </w:div>
    <w:div w:id="1494418587">
      <w:bodyDiv w:val="1"/>
      <w:marLeft w:val="0"/>
      <w:marRight w:val="0"/>
      <w:marTop w:val="0"/>
      <w:marBottom w:val="0"/>
      <w:divBdr>
        <w:top w:val="none" w:sz="0" w:space="0" w:color="auto"/>
        <w:left w:val="none" w:sz="0" w:space="0" w:color="auto"/>
        <w:bottom w:val="none" w:sz="0" w:space="0" w:color="auto"/>
        <w:right w:val="none" w:sz="0" w:space="0" w:color="auto"/>
      </w:divBdr>
      <w:divsChild>
        <w:div w:id="917248474">
          <w:marLeft w:val="0"/>
          <w:marRight w:val="0"/>
          <w:marTop w:val="0"/>
          <w:marBottom w:val="0"/>
          <w:divBdr>
            <w:top w:val="none" w:sz="0" w:space="0" w:color="auto"/>
            <w:left w:val="none" w:sz="0" w:space="0" w:color="auto"/>
            <w:bottom w:val="none" w:sz="0" w:space="0" w:color="auto"/>
            <w:right w:val="none" w:sz="0" w:space="0" w:color="auto"/>
          </w:divBdr>
          <w:divsChild>
            <w:div w:id="1217935185">
              <w:marLeft w:val="0"/>
              <w:marRight w:val="0"/>
              <w:marTop w:val="0"/>
              <w:marBottom w:val="0"/>
              <w:divBdr>
                <w:top w:val="none" w:sz="0" w:space="0" w:color="auto"/>
                <w:left w:val="none" w:sz="0" w:space="0" w:color="auto"/>
                <w:bottom w:val="none" w:sz="0" w:space="0" w:color="auto"/>
                <w:right w:val="none" w:sz="0" w:space="0" w:color="auto"/>
              </w:divBdr>
              <w:divsChild>
                <w:div w:id="1819614896">
                  <w:marLeft w:val="0"/>
                  <w:marRight w:val="0"/>
                  <w:marTop w:val="0"/>
                  <w:marBottom w:val="0"/>
                  <w:divBdr>
                    <w:top w:val="none" w:sz="0" w:space="0" w:color="auto"/>
                    <w:left w:val="none" w:sz="0" w:space="0" w:color="auto"/>
                    <w:bottom w:val="none" w:sz="0" w:space="0" w:color="auto"/>
                    <w:right w:val="none" w:sz="0" w:space="0" w:color="auto"/>
                  </w:divBdr>
                  <w:divsChild>
                    <w:div w:id="1453356840">
                      <w:marLeft w:val="0"/>
                      <w:marRight w:val="0"/>
                      <w:marTop w:val="0"/>
                      <w:marBottom w:val="0"/>
                      <w:divBdr>
                        <w:top w:val="none" w:sz="0" w:space="0" w:color="auto"/>
                        <w:left w:val="none" w:sz="0" w:space="0" w:color="auto"/>
                        <w:bottom w:val="none" w:sz="0" w:space="0" w:color="auto"/>
                        <w:right w:val="none" w:sz="0" w:space="0" w:color="auto"/>
                      </w:divBdr>
                      <w:divsChild>
                        <w:div w:id="4715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7758">
      <w:bodyDiv w:val="1"/>
      <w:marLeft w:val="0"/>
      <w:marRight w:val="0"/>
      <w:marTop w:val="0"/>
      <w:marBottom w:val="0"/>
      <w:divBdr>
        <w:top w:val="none" w:sz="0" w:space="0" w:color="auto"/>
        <w:left w:val="none" w:sz="0" w:space="0" w:color="auto"/>
        <w:bottom w:val="none" w:sz="0" w:space="0" w:color="auto"/>
        <w:right w:val="none" w:sz="0" w:space="0" w:color="auto"/>
      </w:divBdr>
    </w:div>
    <w:div w:id="1541818560">
      <w:bodyDiv w:val="1"/>
      <w:marLeft w:val="0"/>
      <w:marRight w:val="0"/>
      <w:marTop w:val="0"/>
      <w:marBottom w:val="0"/>
      <w:divBdr>
        <w:top w:val="none" w:sz="0" w:space="0" w:color="auto"/>
        <w:left w:val="none" w:sz="0" w:space="0" w:color="auto"/>
        <w:bottom w:val="none" w:sz="0" w:space="0" w:color="auto"/>
        <w:right w:val="none" w:sz="0" w:space="0" w:color="auto"/>
      </w:divBdr>
      <w:divsChild>
        <w:div w:id="730931972">
          <w:marLeft w:val="0"/>
          <w:marRight w:val="0"/>
          <w:marTop w:val="0"/>
          <w:marBottom w:val="0"/>
          <w:divBdr>
            <w:top w:val="none" w:sz="0" w:space="0" w:color="auto"/>
            <w:left w:val="none" w:sz="0" w:space="0" w:color="auto"/>
            <w:bottom w:val="none" w:sz="0" w:space="0" w:color="auto"/>
            <w:right w:val="none" w:sz="0" w:space="0" w:color="auto"/>
          </w:divBdr>
          <w:divsChild>
            <w:div w:id="452989671">
              <w:marLeft w:val="0"/>
              <w:marRight w:val="0"/>
              <w:marTop w:val="0"/>
              <w:marBottom w:val="0"/>
              <w:divBdr>
                <w:top w:val="none" w:sz="0" w:space="0" w:color="auto"/>
                <w:left w:val="none" w:sz="0" w:space="0" w:color="auto"/>
                <w:bottom w:val="none" w:sz="0" w:space="0" w:color="auto"/>
                <w:right w:val="none" w:sz="0" w:space="0" w:color="auto"/>
              </w:divBdr>
              <w:divsChild>
                <w:div w:id="603735716">
                  <w:marLeft w:val="0"/>
                  <w:marRight w:val="0"/>
                  <w:marTop w:val="0"/>
                  <w:marBottom w:val="0"/>
                  <w:divBdr>
                    <w:top w:val="none" w:sz="0" w:space="0" w:color="auto"/>
                    <w:left w:val="none" w:sz="0" w:space="0" w:color="auto"/>
                    <w:bottom w:val="none" w:sz="0" w:space="0" w:color="auto"/>
                    <w:right w:val="none" w:sz="0" w:space="0" w:color="auto"/>
                  </w:divBdr>
                  <w:divsChild>
                    <w:div w:id="1212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62972">
      <w:bodyDiv w:val="1"/>
      <w:marLeft w:val="0"/>
      <w:marRight w:val="0"/>
      <w:marTop w:val="0"/>
      <w:marBottom w:val="0"/>
      <w:divBdr>
        <w:top w:val="none" w:sz="0" w:space="0" w:color="auto"/>
        <w:left w:val="none" w:sz="0" w:space="0" w:color="auto"/>
        <w:bottom w:val="none" w:sz="0" w:space="0" w:color="auto"/>
        <w:right w:val="none" w:sz="0" w:space="0" w:color="auto"/>
      </w:divBdr>
      <w:divsChild>
        <w:div w:id="9181565">
          <w:marLeft w:val="0"/>
          <w:marRight w:val="0"/>
          <w:marTop w:val="0"/>
          <w:marBottom w:val="0"/>
          <w:divBdr>
            <w:top w:val="none" w:sz="0" w:space="0" w:color="auto"/>
            <w:left w:val="none" w:sz="0" w:space="0" w:color="auto"/>
            <w:bottom w:val="none" w:sz="0" w:space="0" w:color="auto"/>
            <w:right w:val="none" w:sz="0" w:space="0" w:color="auto"/>
          </w:divBdr>
          <w:divsChild>
            <w:div w:id="1823233860">
              <w:marLeft w:val="0"/>
              <w:marRight w:val="0"/>
              <w:marTop w:val="0"/>
              <w:marBottom w:val="0"/>
              <w:divBdr>
                <w:top w:val="none" w:sz="0" w:space="0" w:color="auto"/>
                <w:left w:val="none" w:sz="0" w:space="0" w:color="auto"/>
                <w:bottom w:val="none" w:sz="0" w:space="0" w:color="auto"/>
                <w:right w:val="none" w:sz="0" w:space="0" w:color="auto"/>
              </w:divBdr>
              <w:divsChild>
                <w:div w:id="1891260678">
                  <w:marLeft w:val="0"/>
                  <w:marRight w:val="0"/>
                  <w:marTop w:val="0"/>
                  <w:marBottom w:val="0"/>
                  <w:divBdr>
                    <w:top w:val="none" w:sz="0" w:space="0" w:color="auto"/>
                    <w:left w:val="none" w:sz="0" w:space="0" w:color="auto"/>
                    <w:bottom w:val="none" w:sz="0" w:space="0" w:color="auto"/>
                    <w:right w:val="none" w:sz="0" w:space="0" w:color="auto"/>
                  </w:divBdr>
                  <w:divsChild>
                    <w:div w:id="1336036881">
                      <w:marLeft w:val="0"/>
                      <w:marRight w:val="0"/>
                      <w:marTop w:val="0"/>
                      <w:marBottom w:val="0"/>
                      <w:divBdr>
                        <w:top w:val="none" w:sz="0" w:space="0" w:color="auto"/>
                        <w:left w:val="none" w:sz="0" w:space="0" w:color="auto"/>
                        <w:bottom w:val="none" w:sz="0" w:space="0" w:color="auto"/>
                        <w:right w:val="none" w:sz="0" w:space="0" w:color="auto"/>
                      </w:divBdr>
                      <w:divsChild>
                        <w:div w:id="9257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94222">
      <w:bodyDiv w:val="1"/>
      <w:marLeft w:val="0"/>
      <w:marRight w:val="0"/>
      <w:marTop w:val="0"/>
      <w:marBottom w:val="0"/>
      <w:divBdr>
        <w:top w:val="none" w:sz="0" w:space="0" w:color="auto"/>
        <w:left w:val="none" w:sz="0" w:space="0" w:color="auto"/>
        <w:bottom w:val="none" w:sz="0" w:space="0" w:color="auto"/>
        <w:right w:val="none" w:sz="0" w:space="0" w:color="auto"/>
      </w:divBdr>
    </w:div>
    <w:div w:id="1804031716">
      <w:bodyDiv w:val="1"/>
      <w:marLeft w:val="0"/>
      <w:marRight w:val="0"/>
      <w:marTop w:val="0"/>
      <w:marBottom w:val="0"/>
      <w:divBdr>
        <w:top w:val="none" w:sz="0" w:space="0" w:color="auto"/>
        <w:left w:val="none" w:sz="0" w:space="0" w:color="auto"/>
        <w:bottom w:val="none" w:sz="0" w:space="0" w:color="auto"/>
        <w:right w:val="none" w:sz="0" w:space="0" w:color="auto"/>
      </w:divBdr>
    </w:div>
    <w:div w:id="1826436737">
      <w:bodyDiv w:val="1"/>
      <w:marLeft w:val="0"/>
      <w:marRight w:val="0"/>
      <w:marTop w:val="0"/>
      <w:marBottom w:val="0"/>
      <w:divBdr>
        <w:top w:val="none" w:sz="0" w:space="0" w:color="auto"/>
        <w:left w:val="none" w:sz="0" w:space="0" w:color="auto"/>
        <w:bottom w:val="none" w:sz="0" w:space="0" w:color="auto"/>
        <w:right w:val="none" w:sz="0" w:space="0" w:color="auto"/>
      </w:divBdr>
      <w:divsChild>
        <w:div w:id="1633946454">
          <w:marLeft w:val="0"/>
          <w:marRight w:val="0"/>
          <w:marTop w:val="0"/>
          <w:marBottom w:val="0"/>
          <w:divBdr>
            <w:top w:val="none" w:sz="0" w:space="0" w:color="auto"/>
            <w:left w:val="none" w:sz="0" w:space="0" w:color="auto"/>
            <w:bottom w:val="none" w:sz="0" w:space="0" w:color="auto"/>
            <w:right w:val="none" w:sz="0" w:space="0" w:color="auto"/>
          </w:divBdr>
          <w:divsChild>
            <w:div w:id="1402605638">
              <w:marLeft w:val="0"/>
              <w:marRight w:val="0"/>
              <w:marTop w:val="0"/>
              <w:marBottom w:val="0"/>
              <w:divBdr>
                <w:top w:val="none" w:sz="0" w:space="0" w:color="auto"/>
                <w:left w:val="none" w:sz="0" w:space="0" w:color="auto"/>
                <w:bottom w:val="none" w:sz="0" w:space="0" w:color="auto"/>
                <w:right w:val="none" w:sz="0" w:space="0" w:color="auto"/>
              </w:divBdr>
              <w:divsChild>
                <w:div w:id="689379882">
                  <w:marLeft w:val="0"/>
                  <w:marRight w:val="0"/>
                  <w:marTop w:val="0"/>
                  <w:marBottom w:val="0"/>
                  <w:divBdr>
                    <w:top w:val="none" w:sz="0" w:space="0" w:color="auto"/>
                    <w:left w:val="none" w:sz="0" w:space="0" w:color="auto"/>
                    <w:bottom w:val="none" w:sz="0" w:space="0" w:color="auto"/>
                    <w:right w:val="none" w:sz="0" w:space="0" w:color="auto"/>
                  </w:divBdr>
                  <w:divsChild>
                    <w:div w:id="766074701">
                      <w:marLeft w:val="0"/>
                      <w:marRight w:val="0"/>
                      <w:marTop w:val="0"/>
                      <w:marBottom w:val="0"/>
                      <w:divBdr>
                        <w:top w:val="none" w:sz="0" w:space="0" w:color="auto"/>
                        <w:left w:val="none" w:sz="0" w:space="0" w:color="auto"/>
                        <w:bottom w:val="none" w:sz="0" w:space="0" w:color="auto"/>
                        <w:right w:val="none" w:sz="0" w:space="0" w:color="auto"/>
                      </w:divBdr>
                      <w:divsChild>
                        <w:div w:id="18284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919949">
      <w:bodyDiv w:val="1"/>
      <w:marLeft w:val="0"/>
      <w:marRight w:val="0"/>
      <w:marTop w:val="0"/>
      <w:marBottom w:val="0"/>
      <w:divBdr>
        <w:top w:val="none" w:sz="0" w:space="0" w:color="auto"/>
        <w:left w:val="none" w:sz="0" w:space="0" w:color="auto"/>
        <w:bottom w:val="none" w:sz="0" w:space="0" w:color="auto"/>
        <w:right w:val="none" w:sz="0" w:space="0" w:color="auto"/>
      </w:divBdr>
    </w:div>
    <w:div w:id="1898127189">
      <w:bodyDiv w:val="1"/>
      <w:marLeft w:val="0"/>
      <w:marRight w:val="0"/>
      <w:marTop w:val="0"/>
      <w:marBottom w:val="0"/>
      <w:divBdr>
        <w:top w:val="none" w:sz="0" w:space="0" w:color="auto"/>
        <w:left w:val="none" w:sz="0" w:space="0" w:color="auto"/>
        <w:bottom w:val="none" w:sz="0" w:space="0" w:color="auto"/>
        <w:right w:val="none" w:sz="0" w:space="0" w:color="auto"/>
      </w:divBdr>
    </w:div>
    <w:div w:id="1908300524">
      <w:bodyDiv w:val="1"/>
      <w:marLeft w:val="0"/>
      <w:marRight w:val="0"/>
      <w:marTop w:val="0"/>
      <w:marBottom w:val="0"/>
      <w:divBdr>
        <w:top w:val="none" w:sz="0" w:space="0" w:color="auto"/>
        <w:left w:val="none" w:sz="0" w:space="0" w:color="auto"/>
        <w:bottom w:val="none" w:sz="0" w:space="0" w:color="auto"/>
        <w:right w:val="none" w:sz="0" w:space="0" w:color="auto"/>
      </w:divBdr>
    </w:div>
    <w:div w:id="2018847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oleObject" Target="embeddings/oleObject3.bin"/><Relationship Id="rId39" Type="http://schemas.openxmlformats.org/officeDocument/2006/relationships/header" Target="header3.xml"/><Relationship Id="rId21" Type="http://schemas.openxmlformats.org/officeDocument/2006/relationships/image" Target="media/image9.emf"/><Relationship Id="rId34" Type="http://schemas.openxmlformats.org/officeDocument/2006/relationships/hyperlink" Target="http://www.epsg-registry.org" TargetMode="External"/><Relationship Id="rId42" Type="http://schemas.openxmlformats.org/officeDocument/2006/relationships/image" Target="media/image20.jp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1.emf"/><Relationship Id="rId33" Type="http://schemas.openxmlformats.org/officeDocument/2006/relationships/image" Target="media/image17.jpg"/><Relationship Id="rId38" Type="http://schemas.openxmlformats.org/officeDocument/2006/relationships/footer" Target="footer4.xml"/><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3.png"/><Relationship Id="rId41" Type="http://schemas.openxmlformats.org/officeDocument/2006/relationships/image" Target="media/image19.jp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oleObject" Target="embeddings/oleObject2.bin"/><Relationship Id="rId32" Type="http://schemas.openxmlformats.org/officeDocument/2006/relationships/image" Target="media/image16.jpg"/><Relationship Id="rId37" Type="http://schemas.openxmlformats.org/officeDocument/2006/relationships/footer" Target="footer3.xml"/><Relationship Id="rId40" Type="http://schemas.openxmlformats.org/officeDocument/2006/relationships/footer" Target="footer5.xml"/><Relationship Id="rId45" Type="http://schemas.openxmlformats.org/officeDocument/2006/relationships/image" Target="media/image23.jpg"/><Relationship Id="rId53" Type="http://schemas.openxmlformats.org/officeDocument/2006/relationships/image" Target="media/image31.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0.emf"/><Relationship Id="rId28" Type="http://schemas.openxmlformats.org/officeDocument/2006/relationships/oleObject" Target="embeddings/oleObject4.bin"/><Relationship Id="rId36" Type="http://schemas.openxmlformats.org/officeDocument/2006/relationships/image" Target="media/image18.jp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5.png"/><Relationship Id="rId44" Type="http://schemas.openxmlformats.org/officeDocument/2006/relationships/image" Target="media/image22.jpg"/><Relationship Id="rId52" Type="http://schemas.openxmlformats.org/officeDocument/2006/relationships/image" Target="media/image3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jpg"/><Relationship Id="rId22" Type="http://schemas.openxmlformats.org/officeDocument/2006/relationships/oleObject" Target="embeddings/oleObject1.bin"/><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hyperlink" Target="http://www.epsg-registry.org/" TargetMode="External"/><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C96D5-37EC-4B9C-8E6A-4ACC6C75F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Std.dot</Template>
  <TotalTime>11</TotalTime>
  <Pages>136</Pages>
  <Words>35584</Words>
  <Characters>206500</Characters>
  <Application>Microsoft Office Word</Application>
  <DocSecurity>0</DocSecurity>
  <Lines>1720</Lines>
  <Paragraphs>483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ISO/IEC TC /SC  N</vt:lpstr>
      <vt:lpstr>ISO/IEC TC /SC  N</vt:lpstr>
    </vt:vector>
  </TitlesOfParts>
  <Company>afnor</Company>
  <LinksUpToDate>false</LinksUpToDate>
  <CharactersWithSpaces>241601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creator>Administrator</dc:creator>
  <cp:lastModifiedBy>Julia Powell</cp:lastModifiedBy>
  <cp:revision>4</cp:revision>
  <cp:lastPrinted>2015-08-11T06:03:00Z</cp:lastPrinted>
  <dcterms:created xsi:type="dcterms:W3CDTF">2016-01-14T21:39:00Z</dcterms:created>
  <dcterms:modified xsi:type="dcterms:W3CDTF">2016-01-20T20:19:00Z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_AdHocReviewCycleID">
    <vt:i4>728234656</vt:i4>
  </property>
  <property fmtid="{D5CDD505-2E9C-101B-9397-08002B2CF9AE}" pid="21" name="_EmailSubject">
    <vt:lpwstr>S-101 latest draft UNCLASSIFIED</vt:lpwstr>
  </property>
  <property fmtid="{D5CDD505-2E9C-101B-9397-08002B2CF9AE}" pid="22" name="_AuthorEmail">
    <vt:lpwstr>Thomas.Richardson@UKHO.gov.uk</vt:lpwstr>
  </property>
  <property fmtid="{D5CDD505-2E9C-101B-9397-08002B2CF9AE}" pid="23" name="_AuthorEmailDisplayName">
    <vt:lpwstr>Richardson Thomas</vt:lpwstr>
  </property>
  <property fmtid="{D5CDD505-2E9C-101B-9397-08002B2CF9AE}" pid="24" name="_ReviewingToolsShownOnce">
    <vt:lpwstr/>
  </property>
</Properties>
</file>